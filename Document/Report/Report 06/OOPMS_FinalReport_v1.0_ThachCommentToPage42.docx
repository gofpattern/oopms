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jpeg" ContentType="image/jpeg"/>
  <Override PartName="/word/comments.xml" ContentType="application/vnd.openxmlformats-officedocument.wordprocessingml.comments+xml"/>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Default Extension="gif" ContentType="image/gif"/>
  <Override PartName="/word/footer1.xml" ContentType="application/vnd.openxmlformats-officedocument.wordprocessingml.footer+xml"/>
  <Override PartName="/word/theme/theme1.xml" ContentType="application/vnd.openxmlformats-officedocument.theme+xml"/>
  <Default Extension="xlsx" ContentType="application/vnd.openxmlformats-officedocument.spreadsheetml.sheet"/>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rFonts w:eastAsiaTheme="majorEastAsia" w:cstheme="minorHAnsi"/>
          <w:caps/>
          <w:sz w:val="24"/>
          <w:szCs w:val="24"/>
          <w:lang w:eastAsia="en-US"/>
        </w:rPr>
        <w:id w:val="642621628"/>
        <w:docPartObj>
          <w:docPartGallery w:val="Cover Pages"/>
          <w:docPartUnique/>
        </w:docPartObj>
      </w:sdtPr>
      <w:sdtEndPr>
        <w:rPr>
          <w:rFonts w:eastAsiaTheme="minorHAnsi"/>
          <w:caps w:val="0"/>
        </w:rPr>
      </w:sdtEndPr>
      <w:sdtContent>
        <w:tbl>
          <w:tblPr>
            <w:tblW w:w="5000" w:type="pct"/>
            <w:jc w:val="center"/>
            <w:tblLook w:val="04A0"/>
          </w:tblPr>
          <w:tblGrid>
            <w:gridCol w:w="9004"/>
          </w:tblGrid>
          <w:tr w:rsidR="00682754" w:rsidRPr="00E821A8" w:rsidTr="00D13050">
            <w:trPr>
              <w:trHeight w:val="2880"/>
              <w:jc w:val="center"/>
            </w:trPr>
            <w:tc>
              <w:tcPr>
                <w:tcW w:w="5000" w:type="pct"/>
              </w:tcPr>
              <w:p w:rsidR="00682754" w:rsidRPr="00E821A8" w:rsidRDefault="00E4189D" w:rsidP="00C73CB1">
                <w:pPr>
                  <w:pStyle w:val="NoSpacing"/>
                  <w:rPr>
                    <w:rFonts w:eastAsiaTheme="majorEastAsia" w:cstheme="minorHAnsi"/>
                    <w:caps/>
                    <w:sz w:val="24"/>
                    <w:szCs w:val="24"/>
                  </w:rPr>
                </w:pPr>
                <w:r w:rsidRPr="00E821A8">
                  <w:rPr>
                    <w:rFonts w:eastAsia="MS Gothic" w:cstheme="minorHAnsi"/>
                    <w:caps/>
                    <w:noProof/>
                    <w:sz w:val="24"/>
                    <w:szCs w:val="24"/>
                    <w:lang w:eastAsia="en-US"/>
                  </w:rPr>
                  <w:drawing>
                    <wp:anchor distT="0" distB="0" distL="114300" distR="114300" simplePos="0" relativeHeight="251659264" behindDoc="0" locked="0" layoutInCell="1" allowOverlap="1">
                      <wp:simplePos x="0" y="0"/>
                      <wp:positionH relativeFrom="column">
                        <wp:posOffset>2116455</wp:posOffset>
                      </wp:positionH>
                      <wp:positionV relativeFrom="paragraph">
                        <wp:posOffset>463550</wp:posOffset>
                      </wp:positionV>
                      <wp:extent cx="1409700" cy="1184275"/>
                      <wp:effectExtent l="0" t="0" r="0" b="0"/>
                      <wp:wrapSquare wrapText="bothSides"/>
                      <wp:docPr id="3" name="Picture 3" descr="Description: E:\My Documents\Desktop\Logo_FPT_University_do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cription: E:\My Documents\Desktop\Logo_FPT_University_doc.jpg"/>
                              <pic:cNvPicPr>
                                <a:picLocks noChangeAspect="1" noChangeArrowheads="1"/>
                              </pic:cNvPicPr>
                            </pic:nvPicPr>
                            <pic:blipFill>
                              <a:blip r:embed="rId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409700" cy="1184275"/>
                              </a:xfrm>
                              <a:prstGeom prst="rect">
                                <a:avLst/>
                              </a:prstGeom>
                              <a:noFill/>
                              <a:ln>
                                <a:noFill/>
                              </a:ln>
                            </pic:spPr>
                          </pic:pic>
                        </a:graphicData>
                      </a:graphic>
                    </wp:anchor>
                  </w:drawing>
                </w:r>
              </w:p>
            </w:tc>
          </w:tr>
          <w:tr w:rsidR="00E4189D" w:rsidRPr="00E821A8" w:rsidTr="00946F40">
            <w:trPr>
              <w:trHeight w:val="1440"/>
              <w:jc w:val="center"/>
            </w:trPr>
            <w:tc>
              <w:tcPr>
                <w:tcW w:w="5000" w:type="pct"/>
                <w:tcBorders>
                  <w:bottom w:val="single" w:sz="4" w:space="0" w:color="4F81BD" w:themeColor="accent1"/>
                </w:tcBorders>
              </w:tcPr>
              <w:p w:rsidR="00E4189D" w:rsidRPr="00E821A8" w:rsidRDefault="00E4189D" w:rsidP="00E4189D">
                <w:pPr>
                  <w:pStyle w:val="NoSpacing"/>
                  <w:spacing w:line="276" w:lineRule="auto"/>
                  <w:rPr>
                    <w:rFonts w:eastAsia="MS Gothic" w:cstheme="minorHAnsi"/>
                    <w:sz w:val="24"/>
                    <w:szCs w:val="24"/>
                    <w:lang w:eastAsia="en-US"/>
                  </w:rPr>
                </w:pPr>
              </w:p>
              <w:p w:rsidR="00E4189D" w:rsidRPr="00E821A8" w:rsidRDefault="00E4189D" w:rsidP="00E4189D">
                <w:pPr>
                  <w:pStyle w:val="NoSpacing"/>
                  <w:spacing w:line="276" w:lineRule="auto"/>
                  <w:rPr>
                    <w:rFonts w:eastAsia="MS Gothic" w:cstheme="minorHAnsi"/>
                    <w:sz w:val="24"/>
                    <w:szCs w:val="24"/>
                    <w:lang w:eastAsia="en-US"/>
                  </w:rPr>
                </w:pPr>
              </w:p>
              <w:p w:rsidR="00E4189D" w:rsidRPr="00E821A8" w:rsidRDefault="00E4189D" w:rsidP="00E4189D">
                <w:pPr>
                  <w:pStyle w:val="NoSpacing"/>
                  <w:spacing w:line="276" w:lineRule="auto"/>
                  <w:rPr>
                    <w:rFonts w:eastAsia="MS Mincho" w:cstheme="minorHAnsi"/>
                    <w:caps/>
                    <w:sz w:val="24"/>
                    <w:szCs w:val="24"/>
                  </w:rPr>
                </w:pPr>
                <w:r w:rsidRPr="00E821A8">
                  <w:rPr>
                    <w:rFonts w:eastAsia="MS Gothic" w:cstheme="minorHAnsi"/>
                    <w:sz w:val="24"/>
                    <w:szCs w:val="24"/>
                    <w:lang w:eastAsia="en-US"/>
                  </w:rPr>
                  <w:t xml:space="preserve">                                                          Report 06: Final Report</w:t>
                </w:r>
              </w:p>
            </w:tc>
          </w:tr>
          <w:tr w:rsidR="00E4189D" w:rsidRPr="00E821A8" w:rsidTr="00D13050">
            <w:trPr>
              <w:trHeight w:val="720"/>
              <w:jc w:val="center"/>
            </w:trPr>
            <w:tc>
              <w:tcPr>
                <w:tcW w:w="5000" w:type="pct"/>
                <w:tcBorders>
                  <w:top w:val="single" w:sz="4" w:space="0" w:color="4F81BD" w:themeColor="accent1"/>
                </w:tcBorders>
                <w:vAlign w:val="center"/>
              </w:tcPr>
              <w:p w:rsidR="00E4189D" w:rsidRPr="00E821A8" w:rsidRDefault="00E4189D" w:rsidP="00946F40">
                <w:pPr>
                  <w:pStyle w:val="NoSpacing"/>
                  <w:spacing w:line="276" w:lineRule="auto"/>
                  <w:jc w:val="center"/>
                  <w:rPr>
                    <w:rFonts w:eastAsia="MS Gothic" w:cstheme="minorHAnsi"/>
                    <w:sz w:val="24"/>
                    <w:szCs w:val="24"/>
                    <w:lang w:eastAsia="en-US"/>
                  </w:rPr>
                </w:pPr>
              </w:p>
              <w:p w:rsidR="00E4189D" w:rsidRPr="00E821A8" w:rsidRDefault="00E4189D" w:rsidP="00946F40">
                <w:pPr>
                  <w:pStyle w:val="NoSpacing"/>
                  <w:spacing w:line="276" w:lineRule="auto"/>
                  <w:jc w:val="center"/>
                  <w:rPr>
                    <w:rFonts w:eastAsia="MS Mincho" w:cstheme="minorHAnsi"/>
                    <w:sz w:val="24"/>
                    <w:szCs w:val="24"/>
                  </w:rPr>
                </w:pPr>
              </w:p>
            </w:tc>
          </w:tr>
          <w:tr w:rsidR="00E4189D" w:rsidRPr="00E821A8" w:rsidTr="00D13050">
            <w:trPr>
              <w:trHeight w:val="360"/>
              <w:jc w:val="center"/>
            </w:trPr>
            <w:tc>
              <w:tcPr>
                <w:tcW w:w="5000" w:type="pct"/>
                <w:vAlign w:val="center"/>
              </w:tcPr>
              <w:p w:rsidR="00E4189D" w:rsidRPr="00E821A8" w:rsidRDefault="00E4189D" w:rsidP="00946F40">
                <w:pPr>
                  <w:pStyle w:val="NoSpacing"/>
                  <w:spacing w:line="276" w:lineRule="auto"/>
                  <w:rPr>
                    <w:rFonts w:eastAsia="MS Mincho" w:cstheme="minorHAnsi"/>
                    <w:sz w:val="24"/>
                    <w:szCs w:val="24"/>
                  </w:rPr>
                </w:pPr>
              </w:p>
            </w:tc>
          </w:tr>
          <w:tr w:rsidR="00E4189D" w:rsidRPr="00E821A8" w:rsidTr="00D13050">
            <w:trPr>
              <w:trHeight w:val="360"/>
              <w:jc w:val="center"/>
            </w:trPr>
            <w:tc>
              <w:tcPr>
                <w:tcW w:w="5000" w:type="pct"/>
                <w:vAlign w:val="center"/>
              </w:tcPr>
              <w:p w:rsidR="00E4189D" w:rsidRPr="00E821A8" w:rsidRDefault="00E4189D" w:rsidP="00946F40">
                <w:pPr>
                  <w:pStyle w:val="NoSpacing"/>
                  <w:spacing w:line="276" w:lineRule="auto"/>
                  <w:jc w:val="center"/>
                  <w:rPr>
                    <w:rFonts w:eastAsia="MS Mincho" w:cstheme="minorHAnsi"/>
                    <w:sz w:val="24"/>
                    <w:szCs w:val="24"/>
                    <w:lang w:eastAsia="en-US"/>
                  </w:rPr>
                </w:pPr>
              </w:p>
            </w:tc>
          </w:tr>
          <w:tr w:rsidR="00E4189D" w:rsidRPr="00E821A8" w:rsidTr="00D13050">
            <w:trPr>
              <w:trHeight w:val="360"/>
              <w:jc w:val="center"/>
            </w:trPr>
            <w:tc>
              <w:tcPr>
                <w:tcW w:w="5000" w:type="pct"/>
                <w:vAlign w:val="center"/>
              </w:tcPr>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2210"/>
                  <w:gridCol w:w="5504"/>
                </w:tblGrid>
                <w:tr w:rsidR="00E4189D" w:rsidRPr="00E821A8" w:rsidTr="00946F40">
                  <w:trPr>
                    <w:cantSplit/>
                    <w:trHeight w:val="880"/>
                    <w:jc w:val="center"/>
                  </w:trPr>
                  <w:tc>
                    <w:tcPr>
                      <w:tcW w:w="7714" w:type="dxa"/>
                      <w:gridSpan w:val="2"/>
                      <w:tcBorders>
                        <w:top w:val="single" w:sz="4" w:space="0" w:color="auto"/>
                        <w:left w:val="single" w:sz="4" w:space="0" w:color="auto"/>
                        <w:bottom w:val="single" w:sz="4" w:space="0" w:color="auto"/>
                        <w:right w:val="single" w:sz="4" w:space="0" w:color="auto"/>
                      </w:tcBorders>
                      <w:vAlign w:val="center"/>
                    </w:tcPr>
                    <w:p w:rsidR="00E4189D" w:rsidRPr="00E821A8" w:rsidRDefault="00E4189D" w:rsidP="00946F40">
                      <w:pPr>
                        <w:shd w:val="clear" w:color="FFFFCC" w:fill="FFFFFF"/>
                        <w:spacing w:before="100" w:beforeAutospacing="1" w:after="120" w:afterAutospacing="1" w:line="240" w:lineRule="auto"/>
                        <w:jc w:val="center"/>
                        <w:rPr>
                          <w:rFonts w:cstheme="minorHAnsi"/>
                          <w:b/>
                          <w:bCs/>
                          <w:sz w:val="24"/>
                          <w:szCs w:val="24"/>
                        </w:rPr>
                      </w:pPr>
                      <w:r w:rsidRPr="00E821A8">
                        <w:rPr>
                          <w:rFonts w:cstheme="minorHAnsi"/>
                          <w:b/>
                          <w:bCs/>
                          <w:sz w:val="24"/>
                          <w:szCs w:val="24"/>
                        </w:rPr>
                        <w:t>OOPMS Team</w:t>
                      </w:r>
                    </w:p>
                  </w:tc>
                </w:tr>
                <w:tr w:rsidR="00E4189D" w:rsidRPr="00E821A8" w:rsidTr="00946F40">
                  <w:trPr>
                    <w:cantSplit/>
                    <w:jc w:val="center"/>
                  </w:trPr>
                  <w:tc>
                    <w:tcPr>
                      <w:tcW w:w="2210" w:type="dxa"/>
                      <w:tcBorders>
                        <w:top w:val="single" w:sz="4" w:space="0" w:color="auto"/>
                        <w:left w:val="single" w:sz="4" w:space="0" w:color="auto"/>
                        <w:bottom w:val="single" w:sz="4" w:space="0" w:color="auto"/>
                        <w:right w:val="single" w:sz="4" w:space="0" w:color="auto"/>
                      </w:tcBorders>
                      <w:vAlign w:val="center"/>
                    </w:tcPr>
                    <w:p w:rsidR="00E4189D" w:rsidRPr="00E821A8" w:rsidRDefault="00E4189D" w:rsidP="00946F40">
                      <w:pPr>
                        <w:spacing w:after="120"/>
                        <w:jc w:val="right"/>
                        <w:rPr>
                          <w:rFonts w:cstheme="minorHAnsi"/>
                          <w:b/>
                          <w:bCs/>
                          <w:sz w:val="24"/>
                          <w:szCs w:val="24"/>
                        </w:rPr>
                      </w:pPr>
                      <w:r w:rsidRPr="00E821A8">
                        <w:rPr>
                          <w:rFonts w:cstheme="minorHAnsi"/>
                          <w:b/>
                          <w:bCs/>
                          <w:sz w:val="24"/>
                          <w:szCs w:val="24"/>
                        </w:rPr>
                        <w:t>Group Members</w:t>
                      </w:r>
                    </w:p>
                  </w:tc>
                  <w:tc>
                    <w:tcPr>
                      <w:tcW w:w="5504" w:type="dxa"/>
                      <w:tcBorders>
                        <w:top w:val="single" w:sz="4" w:space="0" w:color="auto"/>
                        <w:left w:val="single" w:sz="4" w:space="0" w:color="auto"/>
                        <w:bottom w:val="single" w:sz="4" w:space="0" w:color="auto"/>
                        <w:right w:val="single" w:sz="4" w:space="0" w:color="auto"/>
                      </w:tcBorders>
                    </w:tcPr>
                    <w:p w:rsidR="00E4189D" w:rsidRPr="00E821A8" w:rsidRDefault="00E4189D" w:rsidP="00B9465F">
                      <w:pPr>
                        <w:shd w:val="clear" w:color="FFFFCC" w:fill="FFFFFF"/>
                        <w:spacing w:before="100" w:beforeAutospacing="1" w:after="120" w:afterAutospacing="1" w:line="240" w:lineRule="auto"/>
                        <w:jc w:val="both"/>
                        <w:rPr>
                          <w:rFonts w:cstheme="minorHAnsi"/>
                          <w:bCs/>
                          <w:sz w:val="24"/>
                          <w:szCs w:val="24"/>
                        </w:rPr>
                      </w:pPr>
                      <w:commentRangeStart w:id="0"/>
                      <w:proofErr w:type="spellStart"/>
                      <w:r w:rsidRPr="00E821A8">
                        <w:rPr>
                          <w:rFonts w:cstheme="minorHAnsi"/>
                          <w:bCs/>
                          <w:sz w:val="24"/>
                          <w:szCs w:val="24"/>
                        </w:rPr>
                        <w:t>NgôĐức</w:t>
                      </w:r>
                      <w:proofErr w:type="spellEnd"/>
                      <w:r w:rsidRPr="00E821A8">
                        <w:rPr>
                          <w:rFonts w:cstheme="minorHAnsi"/>
                          <w:bCs/>
                          <w:sz w:val="24"/>
                          <w:szCs w:val="24"/>
                        </w:rPr>
                        <w:t xml:space="preserve"> </w:t>
                      </w:r>
                      <w:proofErr w:type="spellStart"/>
                      <w:r w:rsidRPr="00E821A8">
                        <w:rPr>
                          <w:rFonts w:cstheme="minorHAnsi"/>
                          <w:bCs/>
                          <w:sz w:val="24"/>
                          <w:szCs w:val="24"/>
                        </w:rPr>
                        <w:t>Duy</w:t>
                      </w:r>
                      <w:proofErr w:type="spellEnd"/>
                      <w:r w:rsidRPr="00E821A8">
                        <w:rPr>
                          <w:rFonts w:cstheme="minorHAnsi"/>
                          <w:bCs/>
                          <w:sz w:val="24"/>
                          <w:szCs w:val="24"/>
                        </w:rPr>
                        <w:t xml:space="preserve"> –  60163</w:t>
                      </w:r>
                      <w:commentRangeEnd w:id="0"/>
                      <w:r w:rsidR="006A57B9">
                        <w:rPr>
                          <w:rStyle w:val="CommentReference"/>
                        </w:rPr>
                        <w:commentReference w:id="0"/>
                      </w:r>
                    </w:p>
                    <w:p w:rsidR="00E4189D" w:rsidRPr="00E821A8" w:rsidRDefault="00E4189D" w:rsidP="00B9465F">
                      <w:pPr>
                        <w:spacing w:after="120"/>
                        <w:jc w:val="both"/>
                        <w:rPr>
                          <w:rFonts w:cstheme="minorHAnsi"/>
                          <w:bCs/>
                          <w:sz w:val="24"/>
                          <w:szCs w:val="24"/>
                        </w:rPr>
                      </w:pPr>
                      <w:proofErr w:type="spellStart"/>
                      <w:r w:rsidRPr="00E821A8">
                        <w:rPr>
                          <w:rFonts w:cstheme="minorHAnsi"/>
                          <w:bCs/>
                          <w:sz w:val="24"/>
                          <w:szCs w:val="24"/>
                        </w:rPr>
                        <w:t>PhạmNguyễnTrườngGiang</w:t>
                      </w:r>
                      <w:proofErr w:type="spellEnd"/>
                      <w:r w:rsidRPr="00E821A8">
                        <w:rPr>
                          <w:rFonts w:cstheme="minorHAnsi"/>
                          <w:bCs/>
                          <w:sz w:val="24"/>
                          <w:szCs w:val="24"/>
                        </w:rPr>
                        <w:t xml:space="preserve"> – 60132</w:t>
                      </w:r>
                    </w:p>
                    <w:p w:rsidR="00E4189D" w:rsidRPr="00E821A8" w:rsidRDefault="00E4189D" w:rsidP="00B9465F">
                      <w:pPr>
                        <w:spacing w:after="120"/>
                        <w:jc w:val="both"/>
                        <w:rPr>
                          <w:rFonts w:cstheme="minorHAnsi"/>
                          <w:bCs/>
                          <w:sz w:val="24"/>
                          <w:szCs w:val="24"/>
                        </w:rPr>
                      </w:pPr>
                      <w:proofErr w:type="spellStart"/>
                      <w:r w:rsidRPr="00E821A8">
                        <w:rPr>
                          <w:rFonts w:cstheme="minorHAnsi"/>
                          <w:bCs/>
                          <w:sz w:val="24"/>
                          <w:szCs w:val="24"/>
                        </w:rPr>
                        <w:t>TôCông</w:t>
                      </w:r>
                      <w:proofErr w:type="spellEnd"/>
                      <w:r w:rsidRPr="00E821A8">
                        <w:rPr>
                          <w:rFonts w:cstheme="minorHAnsi"/>
                          <w:bCs/>
                          <w:sz w:val="24"/>
                          <w:szCs w:val="24"/>
                        </w:rPr>
                        <w:t xml:space="preserve"> </w:t>
                      </w:r>
                      <w:proofErr w:type="spellStart"/>
                      <w:r w:rsidRPr="00E821A8">
                        <w:rPr>
                          <w:rFonts w:cstheme="minorHAnsi"/>
                          <w:bCs/>
                          <w:sz w:val="24"/>
                          <w:szCs w:val="24"/>
                        </w:rPr>
                        <w:t>Thanh</w:t>
                      </w:r>
                      <w:proofErr w:type="spellEnd"/>
                      <w:r w:rsidRPr="00E821A8">
                        <w:rPr>
                          <w:rFonts w:cstheme="minorHAnsi"/>
                          <w:bCs/>
                          <w:sz w:val="24"/>
                          <w:szCs w:val="24"/>
                        </w:rPr>
                        <w:t xml:space="preserve"> </w:t>
                      </w:r>
                      <w:proofErr w:type="spellStart"/>
                      <w:r w:rsidRPr="00E821A8">
                        <w:rPr>
                          <w:rFonts w:cstheme="minorHAnsi"/>
                          <w:bCs/>
                          <w:sz w:val="24"/>
                          <w:szCs w:val="24"/>
                        </w:rPr>
                        <w:t>Hải</w:t>
                      </w:r>
                      <w:proofErr w:type="spellEnd"/>
                      <w:r w:rsidRPr="00E821A8">
                        <w:rPr>
                          <w:rFonts w:cstheme="minorHAnsi"/>
                          <w:bCs/>
                          <w:sz w:val="24"/>
                          <w:szCs w:val="24"/>
                        </w:rPr>
                        <w:t xml:space="preserve"> – 60140</w:t>
                      </w:r>
                    </w:p>
                    <w:p w:rsidR="00E4189D" w:rsidRPr="00E821A8" w:rsidRDefault="00E4189D" w:rsidP="00B9465F">
                      <w:pPr>
                        <w:spacing w:after="120"/>
                        <w:jc w:val="both"/>
                        <w:rPr>
                          <w:rFonts w:cstheme="minorHAnsi"/>
                          <w:bCs/>
                          <w:sz w:val="24"/>
                          <w:szCs w:val="24"/>
                        </w:rPr>
                      </w:pPr>
                      <w:proofErr w:type="spellStart"/>
                      <w:r w:rsidRPr="00E821A8">
                        <w:rPr>
                          <w:rFonts w:cstheme="minorHAnsi"/>
                          <w:bCs/>
                          <w:sz w:val="24"/>
                          <w:szCs w:val="24"/>
                        </w:rPr>
                        <w:t>MạnhHoàngTrương</w:t>
                      </w:r>
                      <w:proofErr w:type="spellEnd"/>
                      <w:r w:rsidRPr="00E821A8">
                        <w:rPr>
                          <w:rFonts w:cstheme="minorHAnsi"/>
                          <w:bCs/>
                          <w:sz w:val="24"/>
                          <w:szCs w:val="24"/>
                        </w:rPr>
                        <w:t xml:space="preserve"> –  60003</w:t>
                      </w:r>
                    </w:p>
                  </w:tc>
                </w:tr>
                <w:tr w:rsidR="00E4189D" w:rsidRPr="00E821A8" w:rsidTr="00946F40">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E4189D" w:rsidRPr="00E821A8" w:rsidRDefault="00E4189D" w:rsidP="00946F40">
                      <w:pPr>
                        <w:spacing w:after="120"/>
                        <w:jc w:val="right"/>
                        <w:rPr>
                          <w:rFonts w:cstheme="minorHAnsi"/>
                          <w:b/>
                          <w:bCs/>
                          <w:sz w:val="24"/>
                          <w:szCs w:val="24"/>
                        </w:rPr>
                      </w:pPr>
                      <w:r w:rsidRPr="00E821A8">
                        <w:rPr>
                          <w:rFonts w:cstheme="minorHAnsi"/>
                          <w:b/>
                          <w:bCs/>
                          <w:sz w:val="24"/>
                          <w:szCs w:val="24"/>
                        </w:rPr>
                        <w:t>Supervisor</w:t>
                      </w:r>
                    </w:p>
                  </w:tc>
                  <w:tc>
                    <w:tcPr>
                      <w:tcW w:w="5504" w:type="dxa"/>
                      <w:tcBorders>
                        <w:top w:val="single" w:sz="4" w:space="0" w:color="auto"/>
                        <w:left w:val="single" w:sz="4" w:space="0" w:color="auto"/>
                        <w:bottom w:val="single" w:sz="4" w:space="0" w:color="auto"/>
                        <w:right w:val="single" w:sz="4" w:space="0" w:color="auto"/>
                      </w:tcBorders>
                      <w:vAlign w:val="center"/>
                    </w:tcPr>
                    <w:p w:rsidR="00E4189D" w:rsidRPr="00E821A8" w:rsidRDefault="00E4189D" w:rsidP="00946F40">
                      <w:pPr>
                        <w:shd w:val="clear" w:color="FFFFCC" w:fill="FFFFFF"/>
                        <w:spacing w:before="100" w:beforeAutospacing="1" w:after="120" w:afterAutospacing="1" w:line="240" w:lineRule="auto"/>
                        <w:rPr>
                          <w:rFonts w:cstheme="minorHAnsi"/>
                          <w:bCs/>
                          <w:sz w:val="24"/>
                          <w:szCs w:val="24"/>
                        </w:rPr>
                      </w:pPr>
                      <w:r w:rsidRPr="00E821A8">
                        <w:rPr>
                          <w:rFonts w:cstheme="minorHAnsi"/>
                          <w:bCs/>
                          <w:sz w:val="24"/>
                          <w:szCs w:val="24"/>
                        </w:rPr>
                        <w:t xml:space="preserve">Teacher </w:t>
                      </w:r>
                      <w:proofErr w:type="spellStart"/>
                      <w:r w:rsidRPr="00E821A8">
                        <w:rPr>
                          <w:rFonts w:cstheme="minorHAnsi"/>
                          <w:sz w:val="24"/>
                          <w:szCs w:val="24"/>
                        </w:rPr>
                        <w:t>LêNgọcThạch</w:t>
                      </w:r>
                      <w:proofErr w:type="spellEnd"/>
                    </w:p>
                  </w:tc>
                </w:tr>
                <w:tr w:rsidR="00E4189D" w:rsidRPr="00E821A8" w:rsidTr="00946F40">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E4189D" w:rsidRPr="00E821A8" w:rsidRDefault="00E4189D" w:rsidP="00946F40">
                      <w:pPr>
                        <w:shd w:val="clear" w:color="FFFFCC" w:fill="FFFFFF"/>
                        <w:spacing w:before="100" w:beforeAutospacing="1" w:after="120" w:afterAutospacing="1" w:line="240" w:lineRule="auto"/>
                        <w:jc w:val="right"/>
                        <w:rPr>
                          <w:rFonts w:cstheme="minorHAnsi"/>
                          <w:b/>
                          <w:bCs/>
                          <w:sz w:val="24"/>
                          <w:szCs w:val="24"/>
                        </w:rPr>
                      </w:pPr>
                      <w:r w:rsidRPr="00E821A8">
                        <w:rPr>
                          <w:rFonts w:cstheme="minorHAnsi"/>
                          <w:b/>
                          <w:bCs/>
                          <w:sz w:val="24"/>
                          <w:szCs w:val="24"/>
                        </w:rPr>
                        <w:t>Project Code</w:t>
                      </w:r>
                    </w:p>
                  </w:tc>
                  <w:tc>
                    <w:tcPr>
                      <w:tcW w:w="5504" w:type="dxa"/>
                      <w:tcBorders>
                        <w:top w:val="single" w:sz="4" w:space="0" w:color="auto"/>
                        <w:left w:val="single" w:sz="4" w:space="0" w:color="auto"/>
                        <w:bottom w:val="single" w:sz="4" w:space="0" w:color="auto"/>
                        <w:right w:val="single" w:sz="4" w:space="0" w:color="auto"/>
                      </w:tcBorders>
                      <w:vAlign w:val="center"/>
                    </w:tcPr>
                    <w:p w:rsidR="00E4189D" w:rsidRPr="00E821A8" w:rsidRDefault="00E4189D" w:rsidP="00946F40">
                      <w:pPr>
                        <w:shd w:val="clear" w:color="FFFFCC" w:fill="FFFFFF"/>
                        <w:spacing w:before="100" w:beforeAutospacing="1" w:after="120" w:afterAutospacing="1" w:line="240" w:lineRule="auto"/>
                        <w:rPr>
                          <w:rFonts w:cstheme="minorHAnsi"/>
                          <w:bCs/>
                          <w:sz w:val="24"/>
                          <w:szCs w:val="24"/>
                        </w:rPr>
                      </w:pPr>
                      <w:r w:rsidRPr="00E821A8">
                        <w:rPr>
                          <w:rFonts w:cstheme="minorHAnsi"/>
                          <w:bCs/>
                          <w:sz w:val="24"/>
                          <w:szCs w:val="24"/>
                        </w:rPr>
                        <w:t>OOPMS</w:t>
                      </w:r>
                    </w:p>
                  </w:tc>
                </w:tr>
                <w:tr w:rsidR="00E4189D" w:rsidRPr="00E821A8" w:rsidTr="00946F40">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E4189D" w:rsidRPr="00E821A8" w:rsidRDefault="00E4189D" w:rsidP="00946F40">
                      <w:pPr>
                        <w:shd w:val="clear" w:color="FFFFCC" w:fill="FFFFFF"/>
                        <w:spacing w:before="100" w:beforeAutospacing="1" w:after="120" w:afterAutospacing="1" w:line="240" w:lineRule="auto"/>
                        <w:jc w:val="right"/>
                        <w:rPr>
                          <w:rFonts w:cstheme="minorHAnsi"/>
                          <w:b/>
                          <w:bCs/>
                          <w:sz w:val="24"/>
                          <w:szCs w:val="24"/>
                        </w:rPr>
                      </w:pPr>
                      <w:r w:rsidRPr="00E821A8">
                        <w:rPr>
                          <w:rFonts w:cstheme="minorHAnsi"/>
                          <w:b/>
                          <w:bCs/>
                          <w:sz w:val="24"/>
                          <w:szCs w:val="24"/>
                        </w:rPr>
                        <w:t>Document Code</w:t>
                      </w:r>
                    </w:p>
                  </w:tc>
                  <w:tc>
                    <w:tcPr>
                      <w:tcW w:w="5504" w:type="dxa"/>
                      <w:tcBorders>
                        <w:top w:val="single" w:sz="4" w:space="0" w:color="auto"/>
                        <w:left w:val="single" w:sz="4" w:space="0" w:color="auto"/>
                        <w:bottom w:val="single" w:sz="4" w:space="0" w:color="auto"/>
                        <w:right w:val="single" w:sz="4" w:space="0" w:color="auto"/>
                      </w:tcBorders>
                      <w:vAlign w:val="center"/>
                    </w:tcPr>
                    <w:p w:rsidR="00E4189D" w:rsidRPr="00E821A8" w:rsidRDefault="00E4189D" w:rsidP="005B55E3">
                      <w:pPr>
                        <w:shd w:val="clear" w:color="FFFFCC" w:fill="FFFFFF"/>
                        <w:spacing w:before="100" w:beforeAutospacing="1" w:after="120" w:afterAutospacing="1" w:line="240" w:lineRule="auto"/>
                        <w:rPr>
                          <w:rFonts w:cstheme="minorHAnsi"/>
                          <w:bCs/>
                          <w:sz w:val="24"/>
                          <w:szCs w:val="24"/>
                        </w:rPr>
                      </w:pPr>
                      <w:r w:rsidRPr="00E821A8">
                        <w:rPr>
                          <w:rFonts w:cstheme="minorHAnsi"/>
                          <w:bCs/>
                          <w:sz w:val="24"/>
                          <w:szCs w:val="24"/>
                        </w:rPr>
                        <w:t>OOPMS_</w:t>
                      </w:r>
                      <w:r w:rsidR="005B55E3" w:rsidRPr="00E821A8">
                        <w:rPr>
                          <w:rFonts w:cstheme="minorHAnsi"/>
                          <w:bCs/>
                          <w:sz w:val="24"/>
                          <w:szCs w:val="24"/>
                        </w:rPr>
                        <w:t>FinalReport</w:t>
                      </w:r>
                      <w:r w:rsidRPr="00E821A8">
                        <w:rPr>
                          <w:rFonts w:cstheme="minorHAnsi"/>
                          <w:bCs/>
                          <w:sz w:val="24"/>
                          <w:szCs w:val="24"/>
                        </w:rPr>
                        <w:t>_v1.0</w:t>
                      </w:r>
                    </w:p>
                  </w:tc>
                </w:tr>
              </w:tbl>
              <w:p w:rsidR="00E4189D" w:rsidRPr="00E821A8" w:rsidRDefault="00D07601" w:rsidP="00946F40">
                <w:pPr>
                  <w:jc w:val="center"/>
                  <w:rPr>
                    <w:rFonts w:eastAsia="MS Mincho" w:cstheme="minorHAnsi"/>
                    <w:b/>
                    <w:bCs/>
                    <w:sz w:val="24"/>
                    <w:szCs w:val="24"/>
                  </w:rPr>
                </w:pPr>
              </w:p>
            </w:tc>
          </w:tr>
        </w:tbl>
      </w:sdtContent>
    </w:sdt>
    <w:p w:rsidR="00715FD7" w:rsidRPr="00E821A8" w:rsidRDefault="00715FD7" w:rsidP="000F5919">
      <w:pPr>
        <w:jc w:val="both"/>
        <w:rPr>
          <w:rFonts w:cstheme="minorHAnsi"/>
          <w:b/>
          <w:sz w:val="24"/>
          <w:szCs w:val="24"/>
        </w:rPr>
      </w:pPr>
    </w:p>
    <w:p w:rsidR="00E4189D" w:rsidRPr="00E821A8" w:rsidRDefault="00E4189D" w:rsidP="000F5919">
      <w:pPr>
        <w:jc w:val="both"/>
        <w:rPr>
          <w:rFonts w:eastAsia="MS Mincho" w:cstheme="minorHAnsi"/>
          <w:b/>
          <w:sz w:val="24"/>
          <w:szCs w:val="24"/>
        </w:rPr>
      </w:pPr>
    </w:p>
    <w:p w:rsidR="00E4189D" w:rsidRPr="00E821A8" w:rsidRDefault="00E4189D" w:rsidP="000F5919">
      <w:pPr>
        <w:jc w:val="both"/>
        <w:rPr>
          <w:rFonts w:cstheme="minorHAnsi"/>
          <w:b/>
          <w:sz w:val="24"/>
          <w:szCs w:val="24"/>
        </w:rPr>
      </w:pPr>
      <w:r w:rsidRPr="00E821A8">
        <w:rPr>
          <w:rFonts w:eastAsia="MS Mincho" w:cstheme="minorHAnsi"/>
          <w:b/>
          <w:sz w:val="24"/>
          <w:szCs w:val="24"/>
        </w:rPr>
        <w:t xml:space="preserve">                                              Ho Chi Minh City, 10</w:t>
      </w:r>
      <w:r w:rsidRPr="00E821A8">
        <w:rPr>
          <w:rFonts w:eastAsia="MS Mincho" w:cstheme="minorHAnsi"/>
          <w:b/>
          <w:sz w:val="24"/>
          <w:szCs w:val="24"/>
          <w:vertAlign w:val="superscript"/>
        </w:rPr>
        <w:t>th</w:t>
      </w:r>
      <w:r w:rsidRPr="00E821A8">
        <w:rPr>
          <w:rFonts w:eastAsia="MS Mincho" w:cstheme="minorHAnsi"/>
          <w:b/>
          <w:sz w:val="24"/>
          <w:szCs w:val="24"/>
        </w:rPr>
        <w:t xml:space="preserve"> Aug, 2012</w:t>
      </w:r>
    </w:p>
    <w:p w:rsidR="00E4189D" w:rsidRPr="00E821A8" w:rsidRDefault="00E4189D" w:rsidP="000F5919">
      <w:pPr>
        <w:jc w:val="both"/>
        <w:rPr>
          <w:rFonts w:cstheme="minorHAnsi"/>
          <w:b/>
          <w:sz w:val="24"/>
          <w:szCs w:val="24"/>
        </w:rPr>
      </w:pPr>
    </w:p>
    <w:p w:rsidR="00E4189D" w:rsidRPr="00E821A8" w:rsidRDefault="00E4189D" w:rsidP="000F5919">
      <w:pPr>
        <w:jc w:val="both"/>
        <w:rPr>
          <w:rFonts w:cstheme="minorHAnsi"/>
          <w:b/>
          <w:sz w:val="24"/>
          <w:szCs w:val="24"/>
        </w:rPr>
      </w:pPr>
    </w:p>
    <w:p w:rsidR="00E4189D" w:rsidRPr="00E821A8" w:rsidRDefault="00E4189D" w:rsidP="000F5919">
      <w:pPr>
        <w:jc w:val="both"/>
        <w:rPr>
          <w:rFonts w:cstheme="minorHAnsi"/>
          <w:b/>
          <w:sz w:val="24"/>
          <w:szCs w:val="24"/>
        </w:rPr>
      </w:pPr>
    </w:p>
    <w:p w:rsidR="00E4189D" w:rsidRPr="00E821A8" w:rsidRDefault="00E4189D" w:rsidP="000F5919">
      <w:pPr>
        <w:jc w:val="both"/>
        <w:rPr>
          <w:rFonts w:cstheme="minorHAnsi"/>
          <w:b/>
          <w:sz w:val="24"/>
          <w:szCs w:val="24"/>
        </w:rPr>
      </w:pPr>
    </w:p>
    <w:p w:rsidR="00682754" w:rsidRPr="00E821A8" w:rsidRDefault="00682754" w:rsidP="000F5919">
      <w:pPr>
        <w:jc w:val="both"/>
        <w:rPr>
          <w:rFonts w:cstheme="minorHAnsi"/>
          <w:sz w:val="24"/>
          <w:szCs w:val="24"/>
        </w:rPr>
      </w:pPr>
      <w:commentRangeStart w:id="1"/>
      <w:r w:rsidRPr="00E821A8">
        <w:rPr>
          <w:rFonts w:cstheme="minorHAnsi"/>
          <w:b/>
          <w:sz w:val="24"/>
          <w:szCs w:val="24"/>
        </w:rPr>
        <w:lastRenderedPageBreak/>
        <w:t>Record of Changes</w:t>
      </w:r>
      <w:commentRangeEnd w:id="1"/>
      <w:r w:rsidR="003D7084">
        <w:rPr>
          <w:rStyle w:val="CommentReference"/>
        </w:rPr>
        <w:commentReference w:id="1"/>
      </w:r>
    </w:p>
    <w:tbl>
      <w:tblPr>
        <w:tblStyle w:val="TableGrid"/>
        <w:tblW w:w="0" w:type="auto"/>
        <w:tblInd w:w="108" w:type="dxa"/>
        <w:tblLook w:val="04A0"/>
      </w:tblPr>
      <w:tblGrid>
        <w:gridCol w:w="1418"/>
        <w:gridCol w:w="2268"/>
        <w:gridCol w:w="2268"/>
        <w:gridCol w:w="1417"/>
        <w:gridCol w:w="1418"/>
      </w:tblGrid>
      <w:tr w:rsidR="00682754" w:rsidRPr="00E821A8" w:rsidTr="009C63C1">
        <w:tc>
          <w:tcPr>
            <w:tcW w:w="1418" w:type="dxa"/>
          </w:tcPr>
          <w:p w:rsidR="00682754" w:rsidRPr="00E821A8" w:rsidRDefault="00682754" w:rsidP="000F5919">
            <w:pPr>
              <w:spacing w:after="200" w:line="276" w:lineRule="auto"/>
              <w:jc w:val="both"/>
              <w:rPr>
                <w:rFonts w:cstheme="minorHAnsi"/>
                <w:b/>
                <w:sz w:val="24"/>
                <w:szCs w:val="24"/>
              </w:rPr>
            </w:pPr>
            <w:r w:rsidRPr="00E821A8">
              <w:rPr>
                <w:rFonts w:cstheme="minorHAnsi"/>
                <w:b/>
                <w:sz w:val="24"/>
                <w:szCs w:val="24"/>
              </w:rPr>
              <w:t>Date</w:t>
            </w:r>
          </w:p>
        </w:tc>
        <w:tc>
          <w:tcPr>
            <w:tcW w:w="2268" w:type="dxa"/>
          </w:tcPr>
          <w:p w:rsidR="00682754" w:rsidRPr="00E821A8" w:rsidRDefault="00682754" w:rsidP="000F5919">
            <w:pPr>
              <w:spacing w:after="200" w:line="276" w:lineRule="auto"/>
              <w:jc w:val="both"/>
              <w:rPr>
                <w:rFonts w:cstheme="minorHAnsi"/>
                <w:b/>
                <w:sz w:val="24"/>
                <w:szCs w:val="24"/>
              </w:rPr>
            </w:pPr>
            <w:r w:rsidRPr="00E821A8">
              <w:rPr>
                <w:rFonts w:cstheme="minorHAnsi"/>
                <w:b/>
                <w:sz w:val="24"/>
                <w:szCs w:val="24"/>
              </w:rPr>
              <w:t>Change Item</w:t>
            </w:r>
          </w:p>
        </w:tc>
        <w:tc>
          <w:tcPr>
            <w:tcW w:w="2268" w:type="dxa"/>
          </w:tcPr>
          <w:p w:rsidR="00682754" w:rsidRPr="00E821A8" w:rsidRDefault="00682754" w:rsidP="000F5919">
            <w:pPr>
              <w:spacing w:after="200" w:line="276" w:lineRule="auto"/>
              <w:jc w:val="both"/>
              <w:rPr>
                <w:rFonts w:cstheme="minorHAnsi"/>
                <w:b/>
                <w:sz w:val="24"/>
                <w:szCs w:val="24"/>
              </w:rPr>
            </w:pPr>
            <w:r w:rsidRPr="00E821A8">
              <w:rPr>
                <w:rFonts w:cstheme="minorHAnsi"/>
                <w:b/>
                <w:sz w:val="24"/>
                <w:szCs w:val="24"/>
              </w:rPr>
              <w:t>Description</w:t>
            </w:r>
          </w:p>
        </w:tc>
        <w:tc>
          <w:tcPr>
            <w:tcW w:w="1417" w:type="dxa"/>
          </w:tcPr>
          <w:p w:rsidR="00682754" w:rsidRPr="00E821A8" w:rsidRDefault="00682754" w:rsidP="000F5919">
            <w:pPr>
              <w:spacing w:after="200" w:line="276" w:lineRule="auto"/>
              <w:jc w:val="both"/>
              <w:rPr>
                <w:rFonts w:cstheme="minorHAnsi"/>
                <w:b/>
                <w:sz w:val="24"/>
                <w:szCs w:val="24"/>
              </w:rPr>
            </w:pPr>
            <w:r w:rsidRPr="00E821A8">
              <w:rPr>
                <w:rFonts w:cstheme="minorHAnsi"/>
                <w:b/>
                <w:sz w:val="24"/>
                <w:szCs w:val="24"/>
              </w:rPr>
              <w:t>By</w:t>
            </w:r>
          </w:p>
        </w:tc>
        <w:tc>
          <w:tcPr>
            <w:tcW w:w="1418" w:type="dxa"/>
          </w:tcPr>
          <w:p w:rsidR="00682754" w:rsidRPr="00E821A8" w:rsidRDefault="00682754" w:rsidP="000F5919">
            <w:pPr>
              <w:spacing w:after="200" w:line="276" w:lineRule="auto"/>
              <w:jc w:val="both"/>
              <w:rPr>
                <w:rFonts w:cstheme="minorHAnsi"/>
                <w:b/>
                <w:sz w:val="24"/>
                <w:szCs w:val="24"/>
              </w:rPr>
            </w:pPr>
            <w:r w:rsidRPr="00E821A8">
              <w:rPr>
                <w:rFonts w:cstheme="minorHAnsi"/>
                <w:b/>
                <w:sz w:val="24"/>
                <w:szCs w:val="24"/>
              </w:rPr>
              <w:t>Version</w:t>
            </w:r>
          </w:p>
        </w:tc>
      </w:tr>
      <w:tr w:rsidR="00682754" w:rsidRPr="00E821A8" w:rsidTr="009C63C1">
        <w:tc>
          <w:tcPr>
            <w:tcW w:w="1418" w:type="dxa"/>
          </w:tcPr>
          <w:p w:rsidR="00682754" w:rsidRPr="00E821A8" w:rsidRDefault="00CC6C81" w:rsidP="00CC6C81">
            <w:pPr>
              <w:spacing w:after="200" w:line="276" w:lineRule="auto"/>
              <w:jc w:val="both"/>
              <w:rPr>
                <w:rFonts w:cstheme="minorHAnsi"/>
                <w:sz w:val="24"/>
                <w:szCs w:val="24"/>
              </w:rPr>
            </w:pPr>
            <w:r w:rsidRPr="00E821A8">
              <w:rPr>
                <w:rFonts w:cstheme="minorHAnsi"/>
                <w:sz w:val="24"/>
                <w:szCs w:val="24"/>
              </w:rPr>
              <w:t>20</w:t>
            </w:r>
            <w:r w:rsidR="00682754" w:rsidRPr="00E821A8">
              <w:rPr>
                <w:rFonts w:cstheme="minorHAnsi"/>
                <w:sz w:val="24"/>
                <w:szCs w:val="24"/>
              </w:rPr>
              <w:t>/0</w:t>
            </w:r>
            <w:r w:rsidRPr="00E821A8">
              <w:rPr>
                <w:rFonts w:cstheme="minorHAnsi"/>
                <w:sz w:val="24"/>
                <w:szCs w:val="24"/>
              </w:rPr>
              <w:t>7</w:t>
            </w:r>
            <w:r w:rsidR="00682754" w:rsidRPr="00E821A8">
              <w:rPr>
                <w:rFonts w:cstheme="minorHAnsi"/>
                <w:sz w:val="24"/>
                <w:szCs w:val="24"/>
              </w:rPr>
              <w:t>/2012</w:t>
            </w:r>
          </w:p>
        </w:tc>
        <w:tc>
          <w:tcPr>
            <w:tcW w:w="2268" w:type="dxa"/>
          </w:tcPr>
          <w:p w:rsidR="00682754" w:rsidRPr="00E821A8" w:rsidRDefault="00682754" w:rsidP="000F5919">
            <w:pPr>
              <w:shd w:val="clear" w:color="FFFFCC" w:fill="FFFFFF"/>
              <w:spacing w:before="100" w:beforeAutospacing="1" w:after="100" w:afterAutospacing="1" w:line="276" w:lineRule="auto"/>
              <w:jc w:val="both"/>
              <w:rPr>
                <w:rFonts w:cstheme="minorHAnsi"/>
                <w:sz w:val="24"/>
                <w:szCs w:val="24"/>
              </w:rPr>
            </w:pPr>
            <w:r w:rsidRPr="00E821A8">
              <w:rPr>
                <w:rFonts w:cstheme="minorHAnsi"/>
                <w:sz w:val="24"/>
                <w:szCs w:val="24"/>
              </w:rPr>
              <w:t>Create outline</w:t>
            </w:r>
          </w:p>
        </w:tc>
        <w:tc>
          <w:tcPr>
            <w:tcW w:w="2268" w:type="dxa"/>
          </w:tcPr>
          <w:p w:rsidR="00682754" w:rsidRPr="00E821A8" w:rsidRDefault="00682754" w:rsidP="000F5919">
            <w:pPr>
              <w:shd w:val="clear" w:color="FFFFCC" w:fill="FFFFFF"/>
              <w:spacing w:before="100" w:beforeAutospacing="1" w:after="100" w:afterAutospacing="1" w:line="276" w:lineRule="auto"/>
              <w:jc w:val="both"/>
              <w:rPr>
                <w:rFonts w:cstheme="minorHAnsi"/>
                <w:sz w:val="24"/>
                <w:szCs w:val="24"/>
              </w:rPr>
            </w:pPr>
            <w:r w:rsidRPr="00E821A8">
              <w:rPr>
                <w:rFonts w:cstheme="minorHAnsi"/>
                <w:sz w:val="24"/>
                <w:szCs w:val="24"/>
              </w:rPr>
              <w:t>Create the outline document</w:t>
            </w:r>
          </w:p>
        </w:tc>
        <w:tc>
          <w:tcPr>
            <w:tcW w:w="1417" w:type="dxa"/>
          </w:tcPr>
          <w:p w:rsidR="00682754" w:rsidRPr="00E821A8" w:rsidRDefault="00CC6C81" w:rsidP="000F5919">
            <w:pPr>
              <w:shd w:val="clear" w:color="FFFFCC" w:fill="FFFFFF"/>
              <w:spacing w:before="100" w:beforeAutospacing="1" w:after="100" w:afterAutospacing="1" w:line="276" w:lineRule="auto"/>
              <w:jc w:val="both"/>
              <w:rPr>
                <w:rFonts w:cstheme="minorHAnsi"/>
                <w:sz w:val="24"/>
                <w:szCs w:val="24"/>
              </w:rPr>
            </w:pPr>
            <w:proofErr w:type="spellStart"/>
            <w:r w:rsidRPr="00E821A8">
              <w:rPr>
                <w:rFonts w:cstheme="minorHAnsi"/>
                <w:sz w:val="24"/>
                <w:szCs w:val="24"/>
              </w:rPr>
              <w:t>DuyND</w:t>
            </w:r>
            <w:proofErr w:type="spellEnd"/>
          </w:p>
        </w:tc>
        <w:tc>
          <w:tcPr>
            <w:tcW w:w="1418" w:type="dxa"/>
          </w:tcPr>
          <w:p w:rsidR="00682754" w:rsidRPr="00E821A8" w:rsidRDefault="00682754" w:rsidP="000F5919">
            <w:pPr>
              <w:shd w:val="clear" w:color="FFFFCC" w:fill="FFFFFF"/>
              <w:spacing w:before="100" w:beforeAutospacing="1" w:after="100" w:afterAutospacing="1" w:line="276" w:lineRule="auto"/>
              <w:jc w:val="both"/>
              <w:rPr>
                <w:rFonts w:cstheme="minorHAnsi"/>
                <w:sz w:val="24"/>
                <w:szCs w:val="24"/>
              </w:rPr>
            </w:pPr>
            <w:r w:rsidRPr="00E821A8">
              <w:rPr>
                <w:rFonts w:cstheme="minorHAnsi"/>
                <w:sz w:val="24"/>
                <w:szCs w:val="24"/>
              </w:rPr>
              <w:t>0.1</w:t>
            </w:r>
          </w:p>
        </w:tc>
      </w:tr>
      <w:tr w:rsidR="000E6F25" w:rsidRPr="00E821A8" w:rsidTr="009C63C1">
        <w:tc>
          <w:tcPr>
            <w:tcW w:w="1418" w:type="dxa"/>
          </w:tcPr>
          <w:p w:rsidR="003D7084" w:rsidRDefault="000E6F25">
            <w:pPr>
              <w:spacing w:after="200" w:line="276" w:lineRule="auto"/>
              <w:jc w:val="both"/>
              <w:rPr>
                <w:rFonts w:cstheme="minorHAnsi"/>
                <w:sz w:val="24"/>
                <w:szCs w:val="24"/>
              </w:rPr>
            </w:pPr>
            <w:r w:rsidRPr="00E821A8">
              <w:rPr>
                <w:rFonts w:cstheme="minorHAnsi"/>
                <w:sz w:val="24"/>
                <w:szCs w:val="24"/>
              </w:rPr>
              <w:t>25/07/2012</w:t>
            </w:r>
          </w:p>
        </w:tc>
        <w:tc>
          <w:tcPr>
            <w:tcW w:w="2268" w:type="dxa"/>
          </w:tcPr>
          <w:p w:rsidR="000E6F25" w:rsidRPr="00E821A8" w:rsidRDefault="000E6F25" w:rsidP="000F5919">
            <w:pPr>
              <w:shd w:val="clear" w:color="FFFFCC" w:fill="FFFFFF"/>
              <w:spacing w:before="100" w:beforeAutospacing="1" w:after="200" w:afterAutospacing="1" w:line="276" w:lineRule="auto"/>
              <w:jc w:val="both"/>
              <w:rPr>
                <w:rFonts w:cstheme="minorHAnsi"/>
                <w:sz w:val="24"/>
                <w:szCs w:val="24"/>
              </w:rPr>
            </w:pPr>
            <w:r w:rsidRPr="00E821A8">
              <w:rPr>
                <w:rFonts w:cstheme="minorHAnsi"/>
                <w:sz w:val="24"/>
                <w:szCs w:val="24"/>
              </w:rPr>
              <w:t>All</w:t>
            </w:r>
          </w:p>
        </w:tc>
        <w:tc>
          <w:tcPr>
            <w:tcW w:w="2268" w:type="dxa"/>
          </w:tcPr>
          <w:p w:rsidR="000E6F25" w:rsidRPr="00E821A8" w:rsidRDefault="000E6F25" w:rsidP="000F5919">
            <w:pPr>
              <w:shd w:val="clear" w:color="FFFFCC" w:fill="FFFFFF"/>
              <w:spacing w:before="100" w:beforeAutospacing="1" w:after="200" w:afterAutospacing="1" w:line="276" w:lineRule="auto"/>
              <w:jc w:val="both"/>
              <w:rPr>
                <w:rFonts w:cstheme="minorHAnsi"/>
                <w:sz w:val="24"/>
                <w:szCs w:val="24"/>
              </w:rPr>
            </w:pPr>
            <w:r w:rsidRPr="00E821A8">
              <w:rPr>
                <w:rFonts w:cstheme="minorHAnsi"/>
                <w:sz w:val="24"/>
                <w:szCs w:val="24"/>
              </w:rPr>
              <w:t>Update</w:t>
            </w:r>
          </w:p>
        </w:tc>
        <w:tc>
          <w:tcPr>
            <w:tcW w:w="1417" w:type="dxa"/>
          </w:tcPr>
          <w:p w:rsidR="000E6F25" w:rsidRPr="00E821A8" w:rsidRDefault="000E6F25" w:rsidP="000F5919">
            <w:pPr>
              <w:shd w:val="clear" w:color="FFFFCC" w:fill="FFFFFF"/>
              <w:spacing w:before="100" w:beforeAutospacing="1" w:after="200" w:afterAutospacing="1" w:line="276" w:lineRule="auto"/>
              <w:jc w:val="both"/>
              <w:rPr>
                <w:rFonts w:cstheme="minorHAnsi"/>
                <w:sz w:val="24"/>
                <w:szCs w:val="24"/>
              </w:rPr>
            </w:pPr>
            <w:proofErr w:type="spellStart"/>
            <w:r w:rsidRPr="00E821A8">
              <w:rPr>
                <w:rFonts w:cstheme="minorHAnsi"/>
                <w:sz w:val="24"/>
                <w:szCs w:val="24"/>
              </w:rPr>
              <w:t>DuyND</w:t>
            </w:r>
            <w:proofErr w:type="spellEnd"/>
          </w:p>
        </w:tc>
        <w:tc>
          <w:tcPr>
            <w:tcW w:w="1418" w:type="dxa"/>
          </w:tcPr>
          <w:p w:rsidR="000E6F25" w:rsidRPr="00E821A8" w:rsidRDefault="000E6F25" w:rsidP="000F5919">
            <w:pPr>
              <w:shd w:val="clear" w:color="FFFFCC" w:fill="FFFFFF"/>
              <w:spacing w:before="100" w:beforeAutospacing="1" w:after="200" w:afterAutospacing="1" w:line="276" w:lineRule="auto"/>
              <w:jc w:val="both"/>
              <w:rPr>
                <w:rFonts w:cstheme="minorHAnsi"/>
                <w:sz w:val="24"/>
                <w:szCs w:val="24"/>
              </w:rPr>
            </w:pPr>
            <w:r w:rsidRPr="00E821A8">
              <w:rPr>
                <w:rFonts w:cstheme="minorHAnsi"/>
                <w:sz w:val="24"/>
                <w:szCs w:val="24"/>
              </w:rPr>
              <w:t>0.2</w:t>
            </w:r>
          </w:p>
        </w:tc>
      </w:tr>
      <w:tr w:rsidR="000E6F25" w:rsidRPr="00E821A8" w:rsidTr="009C63C1">
        <w:tc>
          <w:tcPr>
            <w:tcW w:w="1418" w:type="dxa"/>
          </w:tcPr>
          <w:p w:rsidR="000E6F25" w:rsidRPr="00E821A8" w:rsidRDefault="000E6F25" w:rsidP="00A67A07">
            <w:pPr>
              <w:shd w:val="clear" w:color="FFFFCC" w:fill="FFFFFF"/>
              <w:spacing w:before="100" w:beforeAutospacing="1" w:after="200" w:afterAutospacing="1" w:line="276" w:lineRule="auto"/>
              <w:jc w:val="both"/>
              <w:rPr>
                <w:rFonts w:cstheme="minorHAnsi"/>
                <w:sz w:val="24"/>
                <w:szCs w:val="24"/>
              </w:rPr>
            </w:pPr>
            <w:r w:rsidRPr="00E821A8">
              <w:rPr>
                <w:rFonts w:cstheme="minorHAnsi"/>
                <w:sz w:val="24"/>
                <w:szCs w:val="24"/>
              </w:rPr>
              <w:t>31/07/2012</w:t>
            </w:r>
          </w:p>
        </w:tc>
        <w:tc>
          <w:tcPr>
            <w:tcW w:w="2268" w:type="dxa"/>
          </w:tcPr>
          <w:p w:rsidR="000E6F25" w:rsidRPr="00E821A8" w:rsidRDefault="000E6F25" w:rsidP="00A67A07">
            <w:pPr>
              <w:shd w:val="clear" w:color="FFFFCC" w:fill="FFFFFF"/>
              <w:spacing w:before="100" w:beforeAutospacing="1" w:after="200" w:afterAutospacing="1" w:line="276" w:lineRule="auto"/>
              <w:jc w:val="both"/>
              <w:rPr>
                <w:rFonts w:cstheme="minorHAnsi"/>
                <w:sz w:val="24"/>
                <w:szCs w:val="24"/>
              </w:rPr>
            </w:pPr>
            <w:r w:rsidRPr="00E821A8">
              <w:rPr>
                <w:rFonts w:cstheme="minorHAnsi"/>
                <w:sz w:val="24"/>
                <w:szCs w:val="24"/>
              </w:rPr>
              <w:t>All</w:t>
            </w:r>
          </w:p>
        </w:tc>
        <w:tc>
          <w:tcPr>
            <w:tcW w:w="2268" w:type="dxa"/>
          </w:tcPr>
          <w:p w:rsidR="000E6F25" w:rsidRPr="00E821A8" w:rsidRDefault="000E6F25" w:rsidP="00A67A07">
            <w:pPr>
              <w:shd w:val="clear" w:color="FFFFCC" w:fill="FFFFFF"/>
              <w:spacing w:before="100" w:beforeAutospacing="1" w:after="200" w:afterAutospacing="1" w:line="276" w:lineRule="auto"/>
              <w:jc w:val="both"/>
              <w:rPr>
                <w:rFonts w:cstheme="minorHAnsi"/>
                <w:sz w:val="24"/>
                <w:szCs w:val="24"/>
              </w:rPr>
            </w:pPr>
            <w:r w:rsidRPr="00E821A8">
              <w:rPr>
                <w:rFonts w:cstheme="minorHAnsi"/>
                <w:sz w:val="24"/>
                <w:szCs w:val="24"/>
              </w:rPr>
              <w:t>Update</w:t>
            </w:r>
          </w:p>
        </w:tc>
        <w:tc>
          <w:tcPr>
            <w:tcW w:w="1417" w:type="dxa"/>
          </w:tcPr>
          <w:p w:rsidR="000E6F25" w:rsidRPr="00E821A8" w:rsidRDefault="000E6F25" w:rsidP="00A67A07">
            <w:pPr>
              <w:shd w:val="clear" w:color="FFFFCC" w:fill="FFFFFF"/>
              <w:spacing w:before="100" w:beforeAutospacing="1" w:after="200" w:afterAutospacing="1" w:line="276" w:lineRule="auto"/>
              <w:jc w:val="both"/>
              <w:rPr>
                <w:rFonts w:cstheme="minorHAnsi"/>
                <w:sz w:val="24"/>
                <w:szCs w:val="24"/>
              </w:rPr>
            </w:pPr>
            <w:proofErr w:type="spellStart"/>
            <w:r w:rsidRPr="00E821A8">
              <w:rPr>
                <w:rFonts w:cstheme="minorHAnsi"/>
                <w:sz w:val="24"/>
                <w:szCs w:val="24"/>
              </w:rPr>
              <w:t>DuyND</w:t>
            </w:r>
            <w:proofErr w:type="spellEnd"/>
          </w:p>
        </w:tc>
        <w:tc>
          <w:tcPr>
            <w:tcW w:w="1418" w:type="dxa"/>
          </w:tcPr>
          <w:p w:rsidR="000E6F25" w:rsidRPr="00E821A8" w:rsidRDefault="000E6F25" w:rsidP="00A67A07">
            <w:pPr>
              <w:shd w:val="clear" w:color="FFFFCC" w:fill="FFFFFF"/>
              <w:spacing w:before="100" w:beforeAutospacing="1" w:after="200" w:afterAutospacing="1" w:line="276" w:lineRule="auto"/>
              <w:jc w:val="both"/>
              <w:rPr>
                <w:rFonts w:cstheme="minorHAnsi"/>
                <w:sz w:val="24"/>
                <w:szCs w:val="24"/>
              </w:rPr>
            </w:pPr>
            <w:r w:rsidRPr="00E821A8">
              <w:rPr>
                <w:rFonts w:cstheme="minorHAnsi"/>
                <w:sz w:val="24"/>
                <w:szCs w:val="24"/>
              </w:rPr>
              <w:t>0.3</w:t>
            </w:r>
          </w:p>
        </w:tc>
      </w:tr>
      <w:tr w:rsidR="000E6F25" w:rsidRPr="00E821A8" w:rsidTr="009C63C1">
        <w:tc>
          <w:tcPr>
            <w:tcW w:w="1418" w:type="dxa"/>
          </w:tcPr>
          <w:p w:rsidR="000E6F25" w:rsidRPr="00E821A8" w:rsidRDefault="000E6F25" w:rsidP="009B1B4C">
            <w:pPr>
              <w:shd w:val="clear" w:color="FFFFCC" w:fill="FFFFFF"/>
              <w:spacing w:before="100" w:beforeAutospacing="1" w:after="200" w:afterAutospacing="1" w:line="276" w:lineRule="auto"/>
              <w:jc w:val="both"/>
              <w:rPr>
                <w:rFonts w:cstheme="minorHAnsi"/>
                <w:sz w:val="24"/>
                <w:szCs w:val="24"/>
              </w:rPr>
            </w:pPr>
            <w:r w:rsidRPr="00E821A8">
              <w:rPr>
                <w:rFonts w:cstheme="minorHAnsi"/>
                <w:sz w:val="24"/>
                <w:szCs w:val="24"/>
              </w:rPr>
              <w:t>01/08/2012</w:t>
            </w:r>
          </w:p>
        </w:tc>
        <w:tc>
          <w:tcPr>
            <w:tcW w:w="2268" w:type="dxa"/>
          </w:tcPr>
          <w:p w:rsidR="000E6F25" w:rsidRPr="00E821A8" w:rsidRDefault="000E6F25" w:rsidP="000F5919">
            <w:pPr>
              <w:shd w:val="clear" w:color="FFFFCC" w:fill="FFFFFF"/>
              <w:spacing w:before="100" w:beforeAutospacing="1" w:after="200" w:afterAutospacing="1" w:line="276" w:lineRule="auto"/>
              <w:jc w:val="both"/>
              <w:rPr>
                <w:rFonts w:cstheme="minorHAnsi"/>
                <w:sz w:val="24"/>
                <w:szCs w:val="24"/>
              </w:rPr>
            </w:pPr>
            <w:r w:rsidRPr="00E821A8">
              <w:rPr>
                <w:rFonts w:cstheme="minorHAnsi"/>
                <w:sz w:val="24"/>
                <w:szCs w:val="24"/>
              </w:rPr>
              <w:t>All</w:t>
            </w:r>
          </w:p>
        </w:tc>
        <w:tc>
          <w:tcPr>
            <w:tcW w:w="2268" w:type="dxa"/>
          </w:tcPr>
          <w:p w:rsidR="000E6F25" w:rsidRPr="00E821A8" w:rsidRDefault="000E6F25" w:rsidP="000F5919">
            <w:pPr>
              <w:shd w:val="clear" w:color="FFFFCC" w:fill="FFFFFF"/>
              <w:spacing w:before="100" w:beforeAutospacing="1" w:after="200" w:afterAutospacing="1" w:line="276" w:lineRule="auto"/>
              <w:jc w:val="both"/>
              <w:rPr>
                <w:rFonts w:cstheme="minorHAnsi"/>
                <w:sz w:val="24"/>
                <w:szCs w:val="24"/>
              </w:rPr>
            </w:pPr>
            <w:r w:rsidRPr="00E821A8">
              <w:rPr>
                <w:rFonts w:cstheme="minorHAnsi"/>
                <w:sz w:val="24"/>
                <w:szCs w:val="24"/>
              </w:rPr>
              <w:t>Update</w:t>
            </w:r>
          </w:p>
        </w:tc>
        <w:tc>
          <w:tcPr>
            <w:tcW w:w="1417" w:type="dxa"/>
          </w:tcPr>
          <w:p w:rsidR="000E6F25" w:rsidRPr="00E821A8" w:rsidRDefault="000E6F25" w:rsidP="000F5919">
            <w:pPr>
              <w:shd w:val="clear" w:color="FFFFCC" w:fill="FFFFFF"/>
              <w:spacing w:before="100" w:beforeAutospacing="1" w:after="200" w:afterAutospacing="1" w:line="276" w:lineRule="auto"/>
              <w:jc w:val="both"/>
              <w:rPr>
                <w:rFonts w:cstheme="minorHAnsi"/>
                <w:sz w:val="24"/>
                <w:szCs w:val="24"/>
              </w:rPr>
            </w:pPr>
            <w:proofErr w:type="spellStart"/>
            <w:r w:rsidRPr="00E821A8">
              <w:rPr>
                <w:rFonts w:cstheme="minorHAnsi"/>
                <w:sz w:val="24"/>
                <w:szCs w:val="24"/>
              </w:rPr>
              <w:t>DuyND</w:t>
            </w:r>
            <w:proofErr w:type="spellEnd"/>
          </w:p>
        </w:tc>
        <w:tc>
          <w:tcPr>
            <w:tcW w:w="1418" w:type="dxa"/>
          </w:tcPr>
          <w:p w:rsidR="000E6F25" w:rsidRPr="00E821A8" w:rsidRDefault="000E6F25" w:rsidP="000F5919">
            <w:pPr>
              <w:shd w:val="clear" w:color="FFFFCC" w:fill="FFFFFF"/>
              <w:spacing w:before="100" w:beforeAutospacing="1" w:after="200" w:afterAutospacing="1" w:line="276" w:lineRule="auto"/>
              <w:jc w:val="both"/>
              <w:rPr>
                <w:rFonts w:cstheme="minorHAnsi"/>
                <w:sz w:val="24"/>
                <w:szCs w:val="24"/>
              </w:rPr>
            </w:pPr>
            <w:r w:rsidRPr="00E821A8">
              <w:rPr>
                <w:rFonts w:cstheme="minorHAnsi"/>
                <w:sz w:val="24"/>
                <w:szCs w:val="24"/>
              </w:rPr>
              <w:t>0.4</w:t>
            </w:r>
          </w:p>
        </w:tc>
      </w:tr>
      <w:tr w:rsidR="000E6F25" w:rsidRPr="00E821A8" w:rsidTr="009C63C1">
        <w:tc>
          <w:tcPr>
            <w:tcW w:w="1418" w:type="dxa"/>
          </w:tcPr>
          <w:p w:rsidR="000E6F25" w:rsidRPr="00E821A8" w:rsidRDefault="000E6F25" w:rsidP="000F5919">
            <w:pPr>
              <w:shd w:val="clear" w:color="FFFFCC" w:fill="FFFFFF"/>
              <w:spacing w:before="100" w:beforeAutospacing="1" w:after="200" w:afterAutospacing="1" w:line="276" w:lineRule="auto"/>
              <w:jc w:val="both"/>
              <w:rPr>
                <w:rFonts w:cstheme="minorHAnsi"/>
                <w:sz w:val="24"/>
                <w:szCs w:val="24"/>
              </w:rPr>
            </w:pPr>
            <w:r w:rsidRPr="00E821A8">
              <w:rPr>
                <w:rFonts w:cstheme="minorHAnsi"/>
                <w:sz w:val="24"/>
                <w:szCs w:val="24"/>
              </w:rPr>
              <w:t>08/08/2012</w:t>
            </w:r>
          </w:p>
        </w:tc>
        <w:tc>
          <w:tcPr>
            <w:tcW w:w="2268" w:type="dxa"/>
          </w:tcPr>
          <w:p w:rsidR="000E6F25" w:rsidRPr="00E821A8" w:rsidRDefault="000E6F25" w:rsidP="009B1B4C">
            <w:pPr>
              <w:shd w:val="clear" w:color="FFFFCC" w:fill="FFFFFF"/>
              <w:spacing w:before="100" w:beforeAutospacing="1" w:after="200" w:afterAutospacing="1" w:line="276" w:lineRule="auto"/>
              <w:jc w:val="both"/>
              <w:rPr>
                <w:rFonts w:cstheme="minorHAnsi"/>
                <w:sz w:val="24"/>
                <w:szCs w:val="24"/>
              </w:rPr>
            </w:pPr>
            <w:r w:rsidRPr="00E821A8">
              <w:rPr>
                <w:rFonts w:cstheme="minorHAnsi"/>
                <w:sz w:val="24"/>
                <w:szCs w:val="24"/>
              </w:rPr>
              <w:t>All</w:t>
            </w:r>
          </w:p>
        </w:tc>
        <w:tc>
          <w:tcPr>
            <w:tcW w:w="2268" w:type="dxa"/>
          </w:tcPr>
          <w:p w:rsidR="000E6F25" w:rsidRPr="00E821A8" w:rsidRDefault="000E6F25" w:rsidP="009B1B4C">
            <w:pPr>
              <w:shd w:val="clear" w:color="FFFFCC" w:fill="FFFFFF"/>
              <w:spacing w:before="100" w:beforeAutospacing="1" w:after="200" w:afterAutospacing="1" w:line="276" w:lineRule="auto"/>
              <w:jc w:val="both"/>
              <w:rPr>
                <w:rFonts w:cstheme="minorHAnsi"/>
                <w:sz w:val="24"/>
                <w:szCs w:val="24"/>
              </w:rPr>
            </w:pPr>
            <w:r w:rsidRPr="00E821A8">
              <w:rPr>
                <w:rFonts w:cstheme="minorHAnsi"/>
                <w:sz w:val="24"/>
                <w:szCs w:val="24"/>
              </w:rPr>
              <w:t>Update</w:t>
            </w:r>
          </w:p>
        </w:tc>
        <w:tc>
          <w:tcPr>
            <w:tcW w:w="1417" w:type="dxa"/>
          </w:tcPr>
          <w:p w:rsidR="000E6F25" w:rsidRPr="00E821A8" w:rsidRDefault="000E6F25" w:rsidP="000F5919">
            <w:pPr>
              <w:shd w:val="clear" w:color="FFFFCC" w:fill="FFFFFF"/>
              <w:spacing w:before="100" w:beforeAutospacing="1" w:after="200" w:afterAutospacing="1" w:line="276" w:lineRule="auto"/>
              <w:jc w:val="both"/>
              <w:rPr>
                <w:rFonts w:cstheme="minorHAnsi"/>
                <w:sz w:val="24"/>
                <w:szCs w:val="24"/>
              </w:rPr>
            </w:pPr>
            <w:proofErr w:type="spellStart"/>
            <w:r w:rsidRPr="00E821A8">
              <w:rPr>
                <w:rFonts w:cstheme="minorHAnsi"/>
                <w:sz w:val="24"/>
                <w:szCs w:val="24"/>
              </w:rPr>
              <w:t>DuyND</w:t>
            </w:r>
            <w:proofErr w:type="spellEnd"/>
          </w:p>
        </w:tc>
        <w:tc>
          <w:tcPr>
            <w:tcW w:w="1418" w:type="dxa"/>
          </w:tcPr>
          <w:p w:rsidR="000E6F25" w:rsidRPr="00E821A8" w:rsidRDefault="000E6F25" w:rsidP="000F5919">
            <w:pPr>
              <w:shd w:val="clear" w:color="FFFFCC" w:fill="FFFFFF"/>
              <w:spacing w:before="100" w:beforeAutospacing="1" w:after="200" w:afterAutospacing="1" w:line="276" w:lineRule="auto"/>
              <w:jc w:val="both"/>
              <w:rPr>
                <w:rFonts w:cstheme="minorHAnsi"/>
                <w:sz w:val="24"/>
                <w:szCs w:val="24"/>
              </w:rPr>
            </w:pPr>
            <w:r w:rsidRPr="00E821A8">
              <w:rPr>
                <w:rFonts w:cstheme="minorHAnsi"/>
                <w:sz w:val="24"/>
                <w:szCs w:val="24"/>
              </w:rPr>
              <w:t>0.5</w:t>
            </w:r>
          </w:p>
        </w:tc>
      </w:tr>
      <w:tr w:rsidR="000E6F25" w:rsidRPr="00E821A8" w:rsidTr="009C63C1">
        <w:tc>
          <w:tcPr>
            <w:tcW w:w="1418" w:type="dxa"/>
          </w:tcPr>
          <w:p w:rsidR="000E6F25" w:rsidRPr="00E821A8" w:rsidRDefault="000E6F25" w:rsidP="000F5919">
            <w:pPr>
              <w:shd w:val="clear" w:color="FFFFCC" w:fill="FFFFFF"/>
              <w:spacing w:before="100" w:beforeAutospacing="1" w:after="200" w:afterAutospacing="1" w:line="276" w:lineRule="auto"/>
              <w:jc w:val="both"/>
              <w:rPr>
                <w:rFonts w:cstheme="minorHAnsi"/>
                <w:sz w:val="24"/>
                <w:szCs w:val="24"/>
              </w:rPr>
            </w:pPr>
            <w:r w:rsidRPr="00E821A8">
              <w:rPr>
                <w:rFonts w:cstheme="minorHAnsi"/>
                <w:sz w:val="24"/>
                <w:szCs w:val="24"/>
              </w:rPr>
              <w:t>09/08/2012</w:t>
            </w:r>
          </w:p>
        </w:tc>
        <w:tc>
          <w:tcPr>
            <w:tcW w:w="2268" w:type="dxa"/>
          </w:tcPr>
          <w:p w:rsidR="000E6F25" w:rsidRPr="00E821A8" w:rsidRDefault="000E6F25" w:rsidP="000F5919">
            <w:pPr>
              <w:shd w:val="clear" w:color="FFFFCC" w:fill="FFFFFF"/>
              <w:spacing w:before="100" w:beforeAutospacing="1" w:after="200" w:afterAutospacing="1" w:line="276" w:lineRule="auto"/>
              <w:jc w:val="both"/>
              <w:rPr>
                <w:rFonts w:cstheme="minorHAnsi"/>
                <w:sz w:val="24"/>
                <w:szCs w:val="24"/>
              </w:rPr>
            </w:pPr>
            <w:r w:rsidRPr="00E821A8">
              <w:rPr>
                <w:rFonts w:cstheme="minorHAnsi"/>
                <w:sz w:val="24"/>
                <w:szCs w:val="24"/>
              </w:rPr>
              <w:t>All</w:t>
            </w:r>
          </w:p>
        </w:tc>
        <w:tc>
          <w:tcPr>
            <w:tcW w:w="2268" w:type="dxa"/>
          </w:tcPr>
          <w:p w:rsidR="000E6F25" w:rsidRPr="00E821A8" w:rsidRDefault="000E6F25" w:rsidP="000F5919">
            <w:pPr>
              <w:shd w:val="clear" w:color="FFFFCC" w:fill="FFFFFF"/>
              <w:spacing w:before="100" w:beforeAutospacing="1" w:after="200" w:afterAutospacing="1" w:line="276" w:lineRule="auto"/>
              <w:jc w:val="both"/>
              <w:rPr>
                <w:rFonts w:cstheme="minorHAnsi"/>
                <w:sz w:val="24"/>
                <w:szCs w:val="24"/>
              </w:rPr>
            </w:pPr>
            <w:r w:rsidRPr="00E821A8">
              <w:rPr>
                <w:rFonts w:cstheme="minorHAnsi"/>
                <w:sz w:val="24"/>
                <w:szCs w:val="24"/>
              </w:rPr>
              <w:t>Update</w:t>
            </w:r>
          </w:p>
        </w:tc>
        <w:tc>
          <w:tcPr>
            <w:tcW w:w="1417" w:type="dxa"/>
          </w:tcPr>
          <w:p w:rsidR="000E6F25" w:rsidRPr="00E821A8" w:rsidRDefault="000E6F25" w:rsidP="000F5919">
            <w:pPr>
              <w:shd w:val="clear" w:color="FFFFCC" w:fill="FFFFFF"/>
              <w:spacing w:before="100" w:beforeAutospacing="1" w:after="200" w:afterAutospacing="1" w:line="276" w:lineRule="auto"/>
              <w:jc w:val="both"/>
              <w:rPr>
                <w:rFonts w:cstheme="minorHAnsi"/>
                <w:sz w:val="24"/>
                <w:szCs w:val="24"/>
              </w:rPr>
            </w:pPr>
            <w:proofErr w:type="spellStart"/>
            <w:r w:rsidRPr="00E821A8">
              <w:rPr>
                <w:rFonts w:cstheme="minorHAnsi"/>
                <w:sz w:val="24"/>
                <w:szCs w:val="24"/>
              </w:rPr>
              <w:t>DuyND</w:t>
            </w:r>
            <w:proofErr w:type="spellEnd"/>
          </w:p>
        </w:tc>
        <w:tc>
          <w:tcPr>
            <w:tcW w:w="1418" w:type="dxa"/>
          </w:tcPr>
          <w:p w:rsidR="000E6F25" w:rsidRPr="00E821A8" w:rsidRDefault="000E6F25" w:rsidP="000F5919">
            <w:pPr>
              <w:shd w:val="clear" w:color="FFFFCC" w:fill="FFFFFF"/>
              <w:spacing w:before="100" w:beforeAutospacing="1" w:after="200" w:afterAutospacing="1" w:line="276" w:lineRule="auto"/>
              <w:jc w:val="both"/>
              <w:rPr>
                <w:rFonts w:cstheme="minorHAnsi"/>
                <w:sz w:val="24"/>
                <w:szCs w:val="24"/>
              </w:rPr>
            </w:pPr>
            <w:r w:rsidRPr="00E821A8">
              <w:rPr>
                <w:rFonts w:cstheme="minorHAnsi"/>
                <w:sz w:val="24"/>
                <w:szCs w:val="24"/>
              </w:rPr>
              <w:t>0.6</w:t>
            </w:r>
          </w:p>
        </w:tc>
      </w:tr>
      <w:tr w:rsidR="00EE1E9E" w:rsidRPr="00E821A8" w:rsidTr="009C63C1">
        <w:tc>
          <w:tcPr>
            <w:tcW w:w="1418" w:type="dxa"/>
          </w:tcPr>
          <w:p w:rsidR="00EE1E9E" w:rsidRPr="006C7463" w:rsidRDefault="00EE1E9E" w:rsidP="003D7084">
            <w:pPr>
              <w:shd w:val="clear" w:color="FFFFCC" w:fill="FFFFFF"/>
              <w:spacing w:before="100" w:beforeAutospacing="1" w:after="200" w:afterAutospacing="1" w:line="276" w:lineRule="auto"/>
              <w:jc w:val="both"/>
              <w:rPr>
                <w:rFonts w:cstheme="minorHAnsi"/>
                <w:sz w:val="24"/>
                <w:szCs w:val="24"/>
              </w:rPr>
            </w:pPr>
            <w:r>
              <w:rPr>
                <w:rFonts w:cstheme="minorHAnsi"/>
                <w:sz w:val="24"/>
                <w:szCs w:val="24"/>
              </w:rPr>
              <w:t>10</w:t>
            </w:r>
            <w:r w:rsidRPr="00E821A8">
              <w:rPr>
                <w:rFonts w:cstheme="minorHAnsi"/>
                <w:sz w:val="24"/>
                <w:szCs w:val="24"/>
              </w:rPr>
              <w:t>/08/2012</w:t>
            </w:r>
          </w:p>
        </w:tc>
        <w:tc>
          <w:tcPr>
            <w:tcW w:w="2268" w:type="dxa"/>
          </w:tcPr>
          <w:p w:rsidR="00EE1E9E" w:rsidRPr="006C7463" w:rsidRDefault="00EE1E9E" w:rsidP="003D7084">
            <w:pPr>
              <w:shd w:val="clear" w:color="FFFFCC" w:fill="FFFFFF"/>
              <w:spacing w:before="100" w:beforeAutospacing="1" w:after="200" w:afterAutospacing="1" w:line="276" w:lineRule="auto"/>
              <w:jc w:val="both"/>
              <w:rPr>
                <w:rFonts w:cstheme="minorHAnsi"/>
                <w:sz w:val="24"/>
                <w:szCs w:val="24"/>
              </w:rPr>
            </w:pPr>
            <w:r w:rsidRPr="00E821A8">
              <w:rPr>
                <w:rFonts w:cstheme="minorHAnsi"/>
                <w:sz w:val="24"/>
                <w:szCs w:val="24"/>
              </w:rPr>
              <w:t>All</w:t>
            </w:r>
          </w:p>
        </w:tc>
        <w:tc>
          <w:tcPr>
            <w:tcW w:w="2268" w:type="dxa"/>
          </w:tcPr>
          <w:p w:rsidR="00EE1E9E" w:rsidRPr="006C7463" w:rsidRDefault="00EE1E9E" w:rsidP="003D7084">
            <w:pPr>
              <w:shd w:val="clear" w:color="FFFFCC" w:fill="FFFFFF"/>
              <w:spacing w:before="100" w:beforeAutospacing="1" w:after="200" w:afterAutospacing="1" w:line="276" w:lineRule="auto"/>
              <w:jc w:val="both"/>
              <w:rPr>
                <w:rFonts w:cstheme="minorHAnsi"/>
                <w:sz w:val="24"/>
                <w:szCs w:val="24"/>
              </w:rPr>
            </w:pPr>
            <w:r w:rsidRPr="00E821A8">
              <w:rPr>
                <w:rFonts w:cstheme="minorHAnsi"/>
                <w:sz w:val="24"/>
                <w:szCs w:val="24"/>
              </w:rPr>
              <w:t>Update</w:t>
            </w:r>
          </w:p>
        </w:tc>
        <w:tc>
          <w:tcPr>
            <w:tcW w:w="1417" w:type="dxa"/>
          </w:tcPr>
          <w:p w:rsidR="00EE1E9E" w:rsidRPr="006C7463" w:rsidRDefault="00EE1E9E" w:rsidP="003D7084">
            <w:pPr>
              <w:shd w:val="clear" w:color="FFFFCC" w:fill="FFFFFF"/>
              <w:spacing w:before="100" w:beforeAutospacing="1" w:after="200" w:afterAutospacing="1" w:line="276" w:lineRule="auto"/>
              <w:jc w:val="both"/>
              <w:rPr>
                <w:rFonts w:cstheme="minorHAnsi"/>
                <w:sz w:val="24"/>
                <w:szCs w:val="24"/>
              </w:rPr>
            </w:pPr>
            <w:proofErr w:type="spellStart"/>
            <w:r w:rsidRPr="00E821A8">
              <w:rPr>
                <w:rFonts w:cstheme="minorHAnsi"/>
                <w:sz w:val="24"/>
                <w:szCs w:val="24"/>
              </w:rPr>
              <w:t>DuyND</w:t>
            </w:r>
            <w:proofErr w:type="spellEnd"/>
          </w:p>
        </w:tc>
        <w:tc>
          <w:tcPr>
            <w:tcW w:w="1418" w:type="dxa"/>
          </w:tcPr>
          <w:p w:rsidR="00EE1E9E" w:rsidRPr="006C7463" w:rsidRDefault="00EE1E9E" w:rsidP="003D7084">
            <w:pPr>
              <w:shd w:val="clear" w:color="FFFFCC" w:fill="FFFFFF"/>
              <w:spacing w:before="100" w:beforeAutospacing="1" w:after="200" w:afterAutospacing="1" w:line="276" w:lineRule="auto"/>
              <w:jc w:val="both"/>
              <w:rPr>
                <w:rFonts w:cstheme="minorHAnsi"/>
                <w:sz w:val="24"/>
                <w:szCs w:val="24"/>
              </w:rPr>
            </w:pPr>
            <w:r>
              <w:rPr>
                <w:rFonts w:cstheme="minorHAnsi"/>
                <w:sz w:val="24"/>
                <w:szCs w:val="24"/>
              </w:rPr>
              <w:t>0.7</w:t>
            </w:r>
          </w:p>
        </w:tc>
      </w:tr>
      <w:tr w:rsidR="00EE1E9E" w:rsidRPr="00E821A8" w:rsidTr="009C63C1">
        <w:tc>
          <w:tcPr>
            <w:tcW w:w="1418" w:type="dxa"/>
          </w:tcPr>
          <w:p w:rsidR="00EE1E9E" w:rsidRPr="006C7463" w:rsidRDefault="00EE1E9E" w:rsidP="003D7084">
            <w:pPr>
              <w:shd w:val="clear" w:color="FFFFCC" w:fill="FFFFFF"/>
              <w:spacing w:before="100" w:beforeAutospacing="1" w:after="200" w:afterAutospacing="1" w:line="276" w:lineRule="auto"/>
              <w:jc w:val="both"/>
              <w:rPr>
                <w:rFonts w:cstheme="minorHAnsi"/>
                <w:sz w:val="24"/>
                <w:szCs w:val="24"/>
              </w:rPr>
            </w:pPr>
            <w:r>
              <w:rPr>
                <w:rFonts w:cstheme="minorHAnsi"/>
                <w:sz w:val="24"/>
                <w:szCs w:val="24"/>
              </w:rPr>
              <w:t>11</w:t>
            </w:r>
            <w:r w:rsidRPr="00E821A8">
              <w:rPr>
                <w:rFonts w:cstheme="minorHAnsi"/>
                <w:sz w:val="24"/>
                <w:szCs w:val="24"/>
              </w:rPr>
              <w:t>/08/2012</w:t>
            </w:r>
          </w:p>
        </w:tc>
        <w:tc>
          <w:tcPr>
            <w:tcW w:w="2268" w:type="dxa"/>
          </w:tcPr>
          <w:p w:rsidR="00EE1E9E" w:rsidRPr="006C7463" w:rsidRDefault="00EE1E9E" w:rsidP="003D7084">
            <w:pPr>
              <w:shd w:val="clear" w:color="FFFFCC" w:fill="FFFFFF"/>
              <w:spacing w:before="100" w:beforeAutospacing="1" w:after="200" w:afterAutospacing="1" w:line="276" w:lineRule="auto"/>
              <w:jc w:val="both"/>
              <w:rPr>
                <w:rFonts w:cstheme="minorHAnsi"/>
                <w:sz w:val="24"/>
                <w:szCs w:val="24"/>
              </w:rPr>
            </w:pPr>
            <w:r w:rsidRPr="00E821A8">
              <w:rPr>
                <w:rFonts w:cstheme="minorHAnsi"/>
                <w:sz w:val="24"/>
                <w:szCs w:val="24"/>
              </w:rPr>
              <w:t>All</w:t>
            </w:r>
          </w:p>
        </w:tc>
        <w:tc>
          <w:tcPr>
            <w:tcW w:w="2268" w:type="dxa"/>
          </w:tcPr>
          <w:p w:rsidR="00EE1E9E" w:rsidRPr="006C7463" w:rsidRDefault="00EE1E9E" w:rsidP="003D7084">
            <w:pPr>
              <w:shd w:val="clear" w:color="FFFFCC" w:fill="FFFFFF"/>
              <w:spacing w:before="100" w:beforeAutospacing="1" w:after="200" w:afterAutospacing="1" w:line="276" w:lineRule="auto"/>
              <w:jc w:val="both"/>
              <w:rPr>
                <w:rFonts w:cstheme="minorHAnsi"/>
                <w:sz w:val="24"/>
                <w:szCs w:val="24"/>
              </w:rPr>
            </w:pPr>
            <w:r w:rsidRPr="00E821A8">
              <w:rPr>
                <w:rFonts w:cstheme="minorHAnsi"/>
                <w:sz w:val="24"/>
                <w:szCs w:val="24"/>
              </w:rPr>
              <w:t>Update</w:t>
            </w:r>
          </w:p>
        </w:tc>
        <w:tc>
          <w:tcPr>
            <w:tcW w:w="1417" w:type="dxa"/>
          </w:tcPr>
          <w:p w:rsidR="00EE1E9E" w:rsidRPr="006C7463" w:rsidRDefault="00EE1E9E" w:rsidP="003D7084">
            <w:pPr>
              <w:shd w:val="clear" w:color="FFFFCC" w:fill="FFFFFF"/>
              <w:spacing w:before="100" w:beforeAutospacing="1" w:after="200" w:afterAutospacing="1" w:line="276" w:lineRule="auto"/>
              <w:jc w:val="both"/>
              <w:rPr>
                <w:rFonts w:cstheme="minorHAnsi"/>
                <w:sz w:val="24"/>
                <w:szCs w:val="24"/>
              </w:rPr>
            </w:pPr>
            <w:proofErr w:type="spellStart"/>
            <w:r w:rsidRPr="00E821A8">
              <w:rPr>
                <w:rFonts w:cstheme="minorHAnsi"/>
                <w:sz w:val="24"/>
                <w:szCs w:val="24"/>
              </w:rPr>
              <w:t>DuyND</w:t>
            </w:r>
            <w:proofErr w:type="spellEnd"/>
          </w:p>
        </w:tc>
        <w:tc>
          <w:tcPr>
            <w:tcW w:w="1418" w:type="dxa"/>
          </w:tcPr>
          <w:p w:rsidR="00EE1E9E" w:rsidRPr="006C7463" w:rsidRDefault="00EE1E9E" w:rsidP="003D7084">
            <w:pPr>
              <w:shd w:val="clear" w:color="FFFFCC" w:fill="FFFFFF"/>
              <w:spacing w:before="100" w:beforeAutospacing="1" w:after="200" w:afterAutospacing="1" w:line="276" w:lineRule="auto"/>
              <w:jc w:val="both"/>
              <w:rPr>
                <w:rFonts w:cstheme="minorHAnsi"/>
                <w:sz w:val="24"/>
                <w:szCs w:val="24"/>
              </w:rPr>
            </w:pPr>
            <w:r>
              <w:rPr>
                <w:rFonts w:cstheme="minorHAnsi"/>
                <w:sz w:val="24"/>
                <w:szCs w:val="24"/>
              </w:rPr>
              <w:t>1.0</w:t>
            </w:r>
          </w:p>
        </w:tc>
      </w:tr>
      <w:tr w:rsidR="00EE1E9E" w:rsidRPr="00E821A8" w:rsidTr="009C63C1">
        <w:tc>
          <w:tcPr>
            <w:tcW w:w="1418" w:type="dxa"/>
          </w:tcPr>
          <w:p w:rsidR="00EE1E9E" w:rsidRPr="00E821A8" w:rsidRDefault="00EE1E9E" w:rsidP="000F5919">
            <w:pPr>
              <w:spacing w:after="200" w:line="276" w:lineRule="auto"/>
              <w:jc w:val="both"/>
              <w:rPr>
                <w:rFonts w:cstheme="minorHAnsi"/>
                <w:sz w:val="24"/>
                <w:szCs w:val="24"/>
              </w:rPr>
            </w:pPr>
          </w:p>
        </w:tc>
        <w:tc>
          <w:tcPr>
            <w:tcW w:w="2268" w:type="dxa"/>
          </w:tcPr>
          <w:p w:rsidR="00EE1E9E" w:rsidRPr="00E821A8" w:rsidRDefault="00EE1E9E" w:rsidP="000F5919">
            <w:pPr>
              <w:spacing w:after="200" w:line="276" w:lineRule="auto"/>
              <w:jc w:val="both"/>
              <w:rPr>
                <w:rFonts w:cstheme="minorHAnsi"/>
                <w:sz w:val="24"/>
                <w:szCs w:val="24"/>
              </w:rPr>
            </w:pPr>
          </w:p>
        </w:tc>
        <w:tc>
          <w:tcPr>
            <w:tcW w:w="2268" w:type="dxa"/>
          </w:tcPr>
          <w:p w:rsidR="00EE1E9E" w:rsidRPr="00E821A8" w:rsidRDefault="00EE1E9E" w:rsidP="000F5919">
            <w:pPr>
              <w:spacing w:after="200" w:line="276" w:lineRule="auto"/>
              <w:jc w:val="both"/>
              <w:rPr>
                <w:rFonts w:cstheme="minorHAnsi"/>
                <w:sz w:val="24"/>
                <w:szCs w:val="24"/>
              </w:rPr>
            </w:pPr>
          </w:p>
        </w:tc>
        <w:tc>
          <w:tcPr>
            <w:tcW w:w="1417" w:type="dxa"/>
          </w:tcPr>
          <w:p w:rsidR="00EE1E9E" w:rsidRPr="00E821A8" w:rsidRDefault="00EE1E9E" w:rsidP="000F5919">
            <w:pPr>
              <w:spacing w:after="200" w:line="276" w:lineRule="auto"/>
              <w:jc w:val="both"/>
              <w:rPr>
                <w:rFonts w:cstheme="minorHAnsi"/>
                <w:sz w:val="24"/>
                <w:szCs w:val="24"/>
              </w:rPr>
            </w:pPr>
          </w:p>
        </w:tc>
        <w:tc>
          <w:tcPr>
            <w:tcW w:w="1418" w:type="dxa"/>
          </w:tcPr>
          <w:p w:rsidR="00EE1E9E" w:rsidRPr="00E821A8" w:rsidRDefault="00EE1E9E" w:rsidP="000F5919">
            <w:pPr>
              <w:spacing w:after="200" w:line="276" w:lineRule="auto"/>
              <w:jc w:val="both"/>
              <w:rPr>
                <w:rFonts w:cstheme="minorHAnsi"/>
                <w:sz w:val="24"/>
                <w:szCs w:val="24"/>
              </w:rPr>
            </w:pPr>
          </w:p>
        </w:tc>
      </w:tr>
      <w:tr w:rsidR="00EE1E9E" w:rsidRPr="00E821A8" w:rsidTr="009C63C1">
        <w:tc>
          <w:tcPr>
            <w:tcW w:w="1418" w:type="dxa"/>
          </w:tcPr>
          <w:p w:rsidR="00EE1E9E" w:rsidRPr="00E821A8" w:rsidRDefault="00EE1E9E" w:rsidP="000F5919">
            <w:pPr>
              <w:spacing w:after="200" w:line="276" w:lineRule="auto"/>
              <w:jc w:val="both"/>
              <w:rPr>
                <w:rFonts w:cstheme="minorHAnsi"/>
                <w:sz w:val="24"/>
                <w:szCs w:val="24"/>
              </w:rPr>
            </w:pPr>
          </w:p>
        </w:tc>
        <w:tc>
          <w:tcPr>
            <w:tcW w:w="2268" w:type="dxa"/>
          </w:tcPr>
          <w:p w:rsidR="00EE1E9E" w:rsidRPr="00E821A8" w:rsidRDefault="00EE1E9E" w:rsidP="000F5919">
            <w:pPr>
              <w:spacing w:after="200" w:line="276" w:lineRule="auto"/>
              <w:jc w:val="both"/>
              <w:rPr>
                <w:rFonts w:cstheme="minorHAnsi"/>
                <w:sz w:val="24"/>
                <w:szCs w:val="24"/>
              </w:rPr>
            </w:pPr>
          </w:p>
        </w:tc>
        <w:tc>
          <w:tcPr>
            <w:tcW w:w="2268" w:type="dxa"/>
          </w:tcPr>
          <w:p w:rsidR="00EE1E9E" w:rsidRPr="00E821A8" w:rsidRDefault="00EE1E9E" w:rsidP="000F5919">
            <w:pPr>
              <w:spacing w:after="200" w:line="276" w:lineRule="auto"/>
              <w:jc w:val="both"/>
              <w:rPr>
                <w:rFonts w:cstheme="minorHAnsi"/>
                <w:sz w:val="24"/>
                <w:szCs w:val="24"/>
              </w:rPr>
            </w:pPr>
          </w:p>
        </w:tc>
        <w:tc>
          <w:tcPr>
            <w:tcW w:w="1417" w:type="dxa"/>
          </w:tcPr>
          <w:p w:rsidR="00EE1E9E" w:rsidRPr="00E821A8" w:rsidRDefault="00EE1E9E" w:rsidP="000F5919">
            <w:pPr>
              <w:spacing w:after="200" w:line="276" w:lineRule="auto"/>
              <w:jc w:val="both"/>
              <w:rPr>
                <w:rFonts w:cstheme="minorHAnsi"/>
                <w:sz w:val="24"/>
                <w:szCs w:val="24"/>
              </w:rPr>
            </w:pPr>
          </w:p>
        </w:tc>
        <w:tc>
          <w:tcPr>
            <w:tcW w:w="1418" w:type="dxa"/>
          </w:tcPr>
          <w:p w:rsidR="00EE1E9E" w:rsidRPr="00E821A8" w:rsidRDefault="00EE1E9E" w:rsidP="000F5919">
            <w:pPr>
              <w:spacing w:after="200" w:line="276" w:lineRule="auto"/>
              <w:jc w:val="both"/>
              <w:rPr>
                <w:rFonts w:cstheme="minorHAnsi"/>
                <w:sz w:val="24"/>
                <w:szCs w:val="24"/>
              </w:rPr>
            </w:pPr>
          </w:p>
        </w:tc>
      </w:tr>
      <w:tr w:rsidR="00EE1E9E" w:rsidRPr="00E821A8" w:rsidTr="009C63C1">
        <w:tc>
          <w:tcPr>
            <w:tcW w:w="1418" w:type="dxa"/>
          </w:tcPr>
          <w:p w:rsidR="00EE1E9E" w:rsidRPr="00E821A8" w:rsidRDefault="00EE1E9E" w:rsidP="000F5919">
            <w:pPr>
              <w:spacing w:after="200" w:line="276" w:lineRule="auto"/>
              <w:jc w:val="both"/>
              <w:rPr>
                <w:rFonts w:cstheme="minorHAnsi"/>
                <w:sz w:val="24"/>
                <w:szCs w:val="24"/>
              </w:rPr>
            </w:pPr>
          </w:p>
        </w:tc>
        <w:tc>
          <w:tcPr>
            <w:tcW w:w="2268" w:type="dxa"/>
          </w:tcPr>
          <w:p w:rsidR="00EE1E9E" w:rsidRPr="00E821A8" w:rsidRDefault="00EE1E9E" w:rsidP="000F5919">
            <w:pPr>
              <w:spacing w:after="200" w:line="276" w:lineRule="auto"/>
              <w:jc w:val="both"/>
              <w:rPr>
                <w:rFonts w:cstheme="minorHAnsi"/>
                <w:sz w:val="24"/>
                <w:szCs w:val="24"/>
              </w:rPr>
            </w:pPr>
          </w:p>
        </w:tc>
        <w:tc>
          <w:tcPr>
            <w:tcW w:w="2268" w:type="dxa"/>
          </w:tcPr>
          <w:p w:rsidR="00EE1E9E" w:rsidRPr="00E821A8" w:rsidRDefault="00EE1E9E" w:rsidP="000F5919">
            <w:pPr>
              <w:spacing w:after="200" w:line="276" w:lineRule="auto"/>
              <w:jc w:val="both"/>
              <w:rPr>
                <w:rFonts w:cstheme="minorHAnsi"/>
                <w:sz w:val="24"/>
                <w:szCs w:val="24"/>
              </w:rPr>
            </w:pPr>
          </w:p>
        </w:tc>
        <w:tc>
          <w:tcPr>
            <w:tcW w:w="1417" w:type="dxa"/>
          </w:tcPr>
          <w:p w:rsidR="00EE1E9E" w:rsidRPr="00E821A8" w:rsidRDefault="00EE1E9E" w:rsidP="000F5919">
            <w:pPr>
              <w:spacing w:after="200" w:line="276" w:lineRule="auto"/>
              <w:jc w:val="both"/>
              <w:rPr>
                <w:rFonts w:cstheme="minorHAnsi"/>
                <w:sz w:val="24"/>
                <w:szCs w:val="24"/>
              </w:rPr>
            </w:pPr>
          </w:p>
        </w:tc>
        <w:tc>
          <w:tcPr>
            <w:tcW w:w="1418" w:type="dxa"/>
          </w:tcPr>
          <w:p w:rsidR="00EE1E9E" w:rsidRPr="00E821A8" w:rsidRDefault="00EE1E9E" w:rsidP="000F5919">
            <w:pPr>
              <w:spacing w:after="200" w:line="276" w:lineRule="auto"/>
              <w:jc w:val="both"/>
              <w:rPr>
                <w:rFonts w:cstheme="minorHAnsi"/>
                <w:sz w:val="24"/>
                <w:szCs w:val="24"/>
              </w:rPr>
            </w:pPr>
          </w:p>
        </w:tc>
      </w:tr>
    </w:tbl>
    <w:p w:rsidR="00682754" w:rsidRPr="00E821A8" w:rsidRDefault="00682754" w:rsidP="000F5919">
      <w:pPr>
        <w:jc w:val="both"/>
        <w:rPr>
          <w:rFonts w:cstheme="minorHAnsi"/>
          <w:b/>
          <w:sz w:val="24"/>
          <w:szCs w:val="24"/>
        </w:rPr>
      </w:pPr>
    </w:p>
    <w:p w:rsidR="00682754" w:rsidRPr="00E821A8" w:rsidRDefault="00682754" w:rsidP="000F5919">
      <w:pPr>
        <w:jc w:val="both"/>
        <w:rPr>
          <w:rFonts w:cstheme="minorHAnsi"/>
          <w:sz w:val="24"/>
          <w:szCs w:val="24"/>
        </w:rPr>
      </w:pPr>
      <w:r w:rsidRPr="00E821A8">
        <w:rPr>
          <w:rFonts w:cstheme="minorHAnsi"/>
          <w:sz w:val="24"/>
          <w:szCs w:val="24"/>
        </w:rPr>
        <w:br w:type="page"/>
      </w:r>
    </w:p>
    <w:bookmarkStart w:id="2" w:name="_Toc332351081" w:displacedByCustomXml="next"/>
    <w:sdt>
      <w:sdtPr>
        <w:rPr>
          <w:rFonts w:asciiTheme="minorHAnsi" w:eastAsiaTheme="minorHAnsi" w:hAnsiTheme="minorHAnsi" w:cstheme="minorHAnsi"/>
          <w:b w:val="0"/>
          <w:bCs w:val="0"/>
          <w:color w:val="auto"/>
          <w:sz w:val="24"/>
          <w:szCs w:val="24"/>
        </w:rPr>
        <w:id w:val="-1814938044"/>
        <w:docPartObj>
          <w:docPartGallery w:val="Table of Contents"/>
          <w:docPartUnique/>
        </w:docPartObj>
      </w:sdtPr>
      <w:sdtEndPr>
        <w:rPr>
          <w:noProof/>
        </w:rPr>
      </w:sdtEndPr>
      <w:sdtContent>
        <w:p w:rsidR="00682754" w:rsidRPr="00E821A8" w:rsidRDefault="00D07601" w:rsidP="000F5919">
          <w:pPr>
            <w:pStyle w:val="Heading1"/>
            <w:jc w:val="both"/>
            <w:rPr>
              <w:rFonts w:asciiTheme="minorHAnsi" w:hAnsiTheme="minorHAnsi" w:cstheme="minorHAnsi"/>
              <w:sz w:val="24"/>
              <w:szCs w:val="24"/>
            </w:rPr>
          </w:pPr>
          <w:r w:rsidRPr="00D07601">
            <w:rPr>
              <w:rFonts w:asciiTheme="minorHAnsi" w:hAnsiTheme="minorHAnsi" w:cstheme="minorHAnsi"/>
              <w:sz w:val="24"/>
              <w:szCs w:val="24"/>
            </w:rPr>
            <w:t xml:space="preserve">Table of </w:t>
          </w:r>
          <w:commentRangeStart w:id="3"/>
          <w:r w:rsidRPr="00D07601">
            <w:rPr>
              <w:rFonts w:asciiTheme="minorHAnsi" w:hAnsiTheme="minorHAnsi" w:cstheme="minorHAnsi"/>
              <w:sz w:val="24"/>
              <w:szCs w:val="24"/>
            </w:rPr>
            <w:t>Contents</w:t>
          </w:r>
          <w:bookmarkEnd w:id="2"/>
          <w:commentRangeEnd w:id="3"/>
          <w:r w:rsidR="00571CBE">
            <w:rPr>
              <w:rStyle w:val="CommentReference"/>
              <w:rFonts w:asciiTheme="minorHAnsi" w:eastAsiaTheme="minorHAnsi" w:hAnsiTheme="minorHAnsi" w:cstheme="minorBidi"/>
              <w:b w:val="0"/>
              <w:bCs w:val="0"/>
              <w:color w:val="auto"/>
            </w:rPr>
            <w:commentReference w:id="3"/>
          </w:r>
        </w:p>
        <w:p w:rsidR="00303364" w:rsidRPr="00E821A8" w:rsidRDefault="00D07601">
          <w:pPr>
            <w:pStyle w:val="TOC1"/>
            <w:tabs>
              <w:tab w:val="right" w:leader="dot" w:pos="8778"/>
            </w:tabs>
            <w:rPr>
              <w:rFonts w:eastAsiaTheme="minorEastAsia" w:cstheme="minorHAnsi"/>
              <w:noProof/>
              <w:sz w:val="24"/>
              <w:szCs w:val="24"/>
              <w:lang w:eastAsia="ja-JP"/>
            </w:rPr>
          </w:pPr>
          <w:r w:rsidRPr="00E821A8">
            <w:rPr>
              <w:rFonts w:cstheme="minorHAnsi"/>
              <w:sz w:val="24"/>
              <w:szCs w:val="24"/>
            </w:rPr>
            <w:fldChar w:fldCharType="begin"/>
          </w:r>
          <w:r w:rsidR="00682754" w:rsidRPr="00E821A8">
            <w:rPr>
              <w:rFonts w:cstheme="minorHAnsi"/>
              <w:sz w:val="24"/>
              <w:szCs w:val="24"/>
            </w:rPr>
            <w:instrText xml:space="preserve"> TOC \o "1-4" \h \z \u </w:instrText>
          </w:r>
          <w:r w:rsidRPr="00E821A8">
            <w:rPr>
              <w:rFonts w:cstheme="minorHAnsi"/>
              <w:sz w:val="24"/>
              <w:szCs w:val="24"/>
            </w:rPr>
            <w:fldChar w:fldCharType="separate"/>
          </w:r>
          <w:hyperlink w:anchor="_Toc332351081" w:history="1">
            <w:r w:rsidRPr="00D07601">
              <w:rPr>
                <w:rStyle w:val="Hyperlink"/>
                <w:rFonts w:cstheme="minorHAnsi"/>
                <w:noProof/>
                <w:sz w:val="24"/>
                <w:szCs w:val="24"/>
              </w:rPr>
              <w:t>Table of Contents</w:t>
            </w:r>
            <w:r w:rsidRPr="00D07601">
              <w:rPr>
                <w:rFonts w:cstheme="minorHAnsi"/>
                <w:noProof/>
                <w:webHidden/>
                <w:sz w:val="24"/>
                <w:szCs w:val="24"/>
              </w:rPr>
              <w:tab/>
            </w:r>
            <w:r w:rsidRPr="00D07601">
              <w:rPr>
                <w:rFonts w:cstheme="minorHAnsi"/>
                <w:noProof/>
                <w:webHidden/>
                <w:sz w:val="24"/>
                <w:szCs w:val="24"/>
              </w:rPr>
              <w:fldChar w:fldCharType="begin"/>
            </w:r>
            <w:r w:rsidRPr="00D07601">
              <w:rPr>
                <w:rFonts w:cstheme="minorHAnsi"/>
                <w:noProof/>
                <w:webHidden/>
                <w:sz w:val="24"/>
                <w:szCs w:val="24"/>
              </w:rPr>
              <w:instrText xml:space="preserve"> PAGEREF _Toc332351081 \h </w:instrText>
            </w:r>
            <w:r w:rsidRPr="00D07601">
              <w:rPr>
                <w:rFonts w:cstheme="minorHAnsi"/>
                <w:noProof/>
                <w:webHidden/>
                <w:sz w:val="24"/>
                <w:szCs w:val="24"/>
              </w:rPr>
            </w:r>
            <w:r w:rsidRPr="00D07601">
              <w:rPr>
                <w:rFonts w:cstheme="minorHAnsi"/>
                <w:noProof/>
                <w:webHidden/>
                <w:sz w:val="24"/>
                <w:szCs w:val="24"/>
              </w:rPr>
              <w:fldChar w:fldCharType="separate"/>
            </w:r>
            <w:r w:rsidRPr="00D07601">
              <w:rPr>
                <w:rFonts w:cstheme="minorHAnsi"/>
                <w:noProof/>
                <w:webHidden/>
                <w:sz w:val="24"/>
                <w:szCs w:val="24"/>
              </w:rPr>
              <w:t>170</w:t>
            </w:r>
            <w:r w:rsidRPr="00D07601">
              <w:rPr>
                <w:rFonts w:cstheme="minorHAnsi"/>
                <w:noProof/>
                <w:webHidden/>
                <w:sz w:val="24"/>
                <w:szCs w:val="24"/>
              </w:rPr>
              <w:fldChar w:fldCharType="end"/>
            </w:r>
          </w:hyperlink>
        </w:p>
        <w:p w:rsidR="00303364" w:rsidRPr="00E821A8" w:rsidRDefault="00D07601">
          <w:pPr>
            <w:pStyle w:val="TOC1"/>
            <w:tabs>
              <w:tab w:val="left" w:pos="440"/>
              <w:tab w:val="right" w:leader="dot" w:pos="8778"/>
            </w:tabs>
            <w:rPr>
              <w:rFonts w:eastAsiaTheme="minorEastAsia" w:cstheme="minorHAnsi"/>
              <w:noProof/>
              <w:sz w:val="24"/>
              <w:szCs w:val="24"/>
              <w:lang w:eastAsia="ja-JP"/>
            </w:rPr>
          </w:pPr>
          <w:hyperlink w:anchor="_Toc332351082" w:history="1">
            <w:r w:rsidRPr="00D07601">
              <w:rPr>
                <w:rStyle w:val="Hyperlink"/>
                <w:rFonts w:cstheme="minorHAnsi"/>
                <w:noProof/>
                <w:sz w:val="24"/>
                <w:szCs w:val="24"/>
              </w:rPr>
              <w:t>A.</w:t>
            </w:r>
            <w:r w:rsidRPr="00D07601">
              <w:rPr>
                <w:rFonts w:eastAsiaTheme="minorEastAsia" w:cstheme="minorHAnsi"/>
                <w:noProof/>
                <w:sz w:val="24"/>
                <w:szCs w:val="24"/>
                <w:lang w:eastAsia="ja-JP"/>
              </w:rPr>
              <w:tab/>
            </w:r>
            <w:r w:rsidRPr="00D07601">
              <w:rPr>
                <w:rStyle w:val="Hyperlink"/>
                <w:rFonts w:cstheme="minorHAnsi"/>
                <w:noProof/>
                <w:sz w:val="24"/>
                <w:szCs w:val="24"/>
              </w:rPr>
              <w:t>Introduction</w:t>
            </w:r>
            <w:r w:rsidRPr="00D07601">
              <w:rPr>
                <w:rFonts w:cstheme="minorHAnsi"/>
                <w:noProof/>
                <w:webHidden/>
                <w:sz w:val="24"/>
                <w:szCs w:val="24"/>
              </w:rPr>
              <w:tab/>
            </w:r>
            <w:r w:rsidRPr="00D07601">
              <w:rPr>
                <w:rFonts w:cstheme="minorHAnsi"/>
                <w:noProof/>
                <w:webHidden/>
                <w:sz w:val="24"/>
                <w:szCs w:val="24"/>
              </w:rPr>
              <w:fldChar w:fldCharType="begin"/>
            </w:r>
            <w:r w:rsidRPr="00D07601">
              <w:rPr>
                <w:rFonts w:cstheme="minorHAnsi"/>
                <w:noProof/>
                <w:webHidden/>
                <w:sz w:val="24"/>
                <w:szCs w:val="24"/>
              </w:rPr>
              <w:instrText xml:space="preserve"> PAGEREF _Toc332351082 \h </w:instrText>
            </w:r>
            <w:r w:rsidRPr="00D07601">
              <w:rPr>
                <w:rFonts w:cstheme="minorHAnsi"/>
                <w:noProof/>
                <w:webHidden/>
                <w:sz w:val="24"/>
                <w:szCs w:val="24"/>
              </w:rPr>
            </w:r>
            <w:r w:rsidRPr="00D07601">
              <w:rPr>
                <w:rFonts w:cstheme="minorHAnsi"/>
                <w:noProof/>
                <w:webHidden/>
                <w:sz w:val="24"/>
                <w:szCs w:val="24"/>
              </w:rPr>
              <w:fldChar w:fldCharType="separate"/>
            </w:r>
            <w:r w:rsidRPr="00D07601">
              <w:rPr>
                <w:rFonts w:cstheme="minorHAnsi"/>
                <w:noProof/>
                <w:webHidden/>
                <w:sz w:val="24"/>
                <w:szCs w:val="24"/>
              </w:rPr>
              <w:t>180</w:t>
            </w:r>
            <w:r w:rsidRPr="00D07601">
              <w:rPr>
                <w:rFonts w:cstheme="minorHAnsi"/>
                <w:noProof/>
                <w:webHidden/>
                <w:sz w:val="24"/>
                <w:szCs w:val="24"/>
              </w:rPr>
              <w:fldChar w:fldCharType="end"/>
            </w:r>
          </w:hyperlink>
        </w:p>
        <w:p w:rsidR="00303364" w:rsidRPr="00E821A8" w:rsidRDefault="00D07601">
          <w:pPr>
            <w:pStyle w:val="TOC2"/>
            <w:tabs>
              <w:tab w:val="left" w:pos="660"/>
              <w:tab w:val="right" w:leader="dot" w:pos="8778"/>
            </w:tabs>
            <w:rPr>
              <w:rFonts w:eastAsiaTheme="minorEastAsia" w:cstheme="minorHAnsi"/>
              <w:noProof/>
              <w:sz w:val="24"/>
              <w:szCs w:val="24"/>
              <w:lang w:eastAsia="ja-JP"/>
            </w:rPr>
          </w:pPr>
          <w:hyperlink w:anchor="_Toc332351083" w:history="1">
            <w:r w:rsidRPr="00D07601">
              <w:rPr>
                <w:rStyle w:val="Hyperlink"/>
                <w:rFonts w:cstheme="minorHAnsi"/>
                <w:noProof/>
                <w:sz w:val="24"/>
                <w:szCs w:val="24"/>
              </w:rPr>
              <w:t>1.</w:t>
            </w:r>
            <w:r w:rsidRPr="00D07601">
              <w:rPr>
                <w:rFonts w:eastAsiaTheme="minorEastAsia" w:cstheme="minorHAnsi"/>
                <w:noProof/>
                <w:sz w:val="24"/>
                <w:szCs w:val="24"/>
                <w:lang w:eastAsia="ja-JP"/>
              </w:rPr>
              <w:tab/>
            </w:r>
            <w:r w:rsidRPr="00D07601">
              <w:rPr>
                <w:rStyle w:val="Hyperlink"/>
                <w:rFonts w:cstheme="minorHAnsi"/>
                <w:noProof/>
                <w:sz w:val="24"/>
                <w:szCs w:val="24"/>
              </w:rPr>
              <w:t>Overview</w:t>
            </w:r>
            <w:r w:rsidRPr="00D07601">
              <w:rPr>
                <w:rFonts w:cstheme="minorHAnsi"/>
                <w:noProof/>
                <w:webHidden/>
                <w:sz w:val="24"/>
                <w:szCs w:val="24"/>
              </w:rPr>
              <w:tab/>
            </w:r>
            <w:r w:rsidRPr="00D07601">
              <w:rPr>
                <w:rFonts w:cstheme="minorHAnsi"/>
                <w:noProof/>
                <w:webHidden/>
                <w:sz w:val="24"/>
                <w:szCs w:val="24"/>
              </w:rPr>
              <w:fldChar w:fldCharType="begin"/>
            </w:r>
            <w:r w:rsidRPr="00D07601">
              <w:rPr>
                <w:rFonts w:cstheme="minorHAnsi"/>
                <w:noProof/>
                <w:webHidden/>
                <w:sz w:val="24"/>
                <w:szCs w:val="24"/>
              </w:rPr>
              <w:instrText xml:space="preserve"> PAGEREF _Toc332351083 \h </w:instrText>
            </w:r>
            <w:r w:rsidRPr="00D07601">
              <w:rPr>
                <w:rFonts w:cstheme="minorHAnsi"/>
                <w:noProof/>
                <w:webHidden/>
                <w:sz w:val="24"/>
                <w:szCs w:val="24"/>
              </w:rPr>
            </w:r>
            <w:r w:rsidRPr="00D07601">
              <w:rPr>
                <w:rFonts w:cstheme="minorHAnsi"/>
                <w:noProof/>
                <w:webHidden/>
                <w:sz w:val="24"/>
                <w:szCs w:val="24"/>
              </w:rPr>
              <w:fldChar w:fldCharType="separate"/>
            </w:r>
            <w:r w:rsidRPr="00D07601">
              <w:rPr>
                <w:rFonts w:cstheme="minorHAnsi"/>
                <w:noProof/>
                <w:webHidden/>
                <w:sz w:val="24"/>
                <w:szCs w:val="24"/>
              </w:rPr>
              <w:t>180</w:t>
            </w:r>
            <w:r w:rsidRPr="00D07601">
              <w:rPr>
                <w:rFonts w:cstheme="minorHAnsi"/>
                <w:noProof/>
                <w:webHidden/>
                <w:sz w:val="24"/>
                <w:szCs w:val="24"/>
              </w:rPr>
              <w:fldChar w:fldCharType="end"/>
            </w:r>
          </w:hyperlink>
        </w:p>
        <w:p w:rsidR="00303364" w:rsidRPr="00E821A8" w:rsidRDefault="00D07601">
          <w:pPr>
            <w:pStyle w:val="TOC2"/>
            <w:tabs>
              <w:tab w:val="left" w:pos="660"/>
              <w:tab w:val="right" w:leader="dot" w:pos="8778"/>
            </w:tabs>
            <w:rPr>
              <w:rFonts w:eastAsiaTheme="minorEastAsia" w:cstheme="minorHAnsi"/>
              <w:noProof/>
              <w:sz w:val="24"/>
              <w:szCs w:val="24"/>
              <w:lang w:eastAsia="ja-JP"/>
            </w:rPr>
          </w:pPr>
          <w:hyperlink w:anchor="_Toc332351084" w:history="1">
            <w:r w:rsidRPr="00D07601">
              <w:rPr>
                <w:rStyle w:val="Hyperlink"/>
                <w:rFonts w:cstheme="minorHAnsi"/>
                <w:noProof/>
                <w:sz w:val="24"/>
                <w:szCs w:val="24"/>
              </w:rPr>
              <w:t>2.</w:t>
            </w:r>
            <w:r w:rsidRPr="00D07601">
              <w:rPr>
                <w:rFonts w:eastAsiaTheme="minorEastAsia" w:cstheme="minorHAnsi"/>
                <w:noProof/>
                <w:sz w:val="24"/>
                <w:szCs w:val="24"/>
                <w:lang w:eastAsia="ja-JP"/>
              </w:rPr>
              <w:tab/>
            </w:r>
            <w:r w:rsidRPr="00D07601">
              <w:rPr>
                <w:rStyle w:val="Hyperlink"/>
                <w:rFonts w:cstheme="minorHAnsi"/>
                <w:noProof/>
                <w:sz w:val="24"/>
                <w:szCs w:val="24"/>
              </w:rPr>
              <w:t>Scope</w:t>
            </w:r>
            <w:r w:rsidRPr="00D07601">
              <w:rPr>
                <w:rFonts w:cstheme="minorHAnsi"/>
                <w:noProof/>
                <w:webHidden/>
                <w:sz w:val="24"/>
                <w:szCs w:val="24"/>
              </w:rPr>
              <w:tab/>
            </w:r>
            <w:r w:rsidRPr="00D07601">
              <w:rPr>
                <w:rFonts w:cstheme="minorHAnsi"/>
                <w:noProof/>
                <w:webHidden/>
                <w:sz w:val="24"/>
                <w:szCs w:val="24"/>
              </w:rPr>
              <w:fldChar w:fldCharType="begin"/>
            </w:r>
            <w:r w:rsidRPr="00D07601">
              <w:rPr>
                <w:rFonts w:cstheme="minorHAnsi"/>
                <w:noProof/>
                <w:webHidden/>
                <w:sz w:val="24"/>
                <w:szCs w:val="24"/>
              </w:rPr>
              <w:instrText xml:space="preserve"> PAGEREF _Toc332351084 \h </w:instrText>
            </w:r>
            <w:r w:rsidRPr="00D07601">
              <w:rPr>
                <w:rFonts w:cstheme="minorHAnsi"/>
                <w:noProof/>
                <w:webHidden/>
                <w:sz w:val="24"/>
                <w:szCs w:val="24"/>
              </w:rPr>
            </w:r>
            <w:r w:rsidRPr="00D07601">
              <w:rPr>
                <w:rFonts w:cstheme="minorHAnsi"/>
                <w:noProof/>
                <w:webHidden/>
                <w:sz w:val="24"/>
                <w:szCs w:val="24"/>
              </w:rPr>
              <w:fldChar w:fldCharType="separate"/>
            </w:r>
            <w:r w:rsidRPr="00D07601">
              <w:rPr>
                <w:rFonts w:cstheme="minorHAnsi"/>
                <w:noProof/>
                <w:webHidden/>
                <w:sz w:val="24"/>
                <w:szCs w:val="24"/>
              </w:rPr>
              <w:t>180</w:t>
            </w:r>
            <w:r w:rsidRPr="00D07601">
              <w:rPr>
                <w:rFonts w:cstheme="minorHAnsi"/>
                <w:noProof/>
                <w:webHidden/>
                <w:sz w:val="24"/>
                <w:szCs w:val="24"/>
              </w:rPr>
              <w:fldChar w:fldCharType="end"/>
            </w:r>
          </w:hyperlink>
        </w:p>
        <w:p w:rsidR="00303364" w:rsidRPr="00E821A8" w:rsidRDefault="00D07601">
          <w:pPr>
            <w:pStyle w:val="TOC2"/>
            <w:tabs>
              <w:tab w:val="left" w:pos="660"/>
              <w:tab w:val="right" w:leader="dot" w:pos="8778"/>
            </w:tabs>
            <w:rPr>
              <w:rFonts w:eastAsiaTheme="minorEastAsia" w:cstheme="minorHAnsi"/>
              <w:noProof/>
              <w:sz w:val="24"/>
              <w:szCs w:val="24"/>
              <w:lang w:eastAsia="ja-JP"/>
            </w:rPr>
          </w:pPr>
          <w:hyperlink w:anchor="_Toc332351085" w:history="1">
            <w:r w:rsidRPr="00D07601">
              <w:rPr>
                <w:rStyle w:val="Hyperlink"/>
                <w:rFonts w:cstheme="minorHAnsi"/>
                <w:noProof/>
                <w:sz w:val="24"/>
                <w:szCs w:val="24"/>
              </w:rPr>
              <w:t>3.</w:t>
            </w:r>
            <w:r w:rsidRPr="00D07601">
              <w:rPr>
                <w:rFonts w:eastAsiaTheme="minorEastAsia" w:cstheme="minorHAnsi"/>
                <w:noProof/>
                <w:sz w:val="24"/>
                <w:szCs w:val="24"/>
                <w:lang w:eastAsia="ja-JP"/>
              </w:rPr>
              <w:tab/>
            </w:r>
            <w:r w:rsidRPr="00D07601">
              <w:rPr>
                <w:rStyle w:val="Hyperlink"/>
                <w:rFonts w:cstheme="minorHAnsi"/>
                <w:noProof/>
                <w:sz w:val="24"/>
                <w:szCs w:val="24"/>
              </w:rPr>
              <w:t>Project Title</w:t>
            </w:r>
            <w:r w:rsidRPr="00D07601">
              <w:rPr>
                <w:rFonts w:cstheme="minorHAnsi"/>
                <w:noProof/>
                <w:webHidden/>
                <w:sz w:val="24"/>
                <w:szCs w:val="24"/>
              </w:rPr>
              <w:tab/>
            </w:r>
            <w:r w:rsidRPr="00D07601">
              <w:rPr>
                <w:rFonts w:cstheme="minorHAnsi"/>
                <w:noProof/>
                <w:webHidden/>
                <w:sz w:val="24"/>
                <w:szCs w:val="24"/>
              </w:rPr>
              <w:fldChar w:fldCharType="begin"/>
            </w:r>
            <w:r w:rsidRPr="00D07601">
              <w:rPr>
                <w:rFonts w:cstheme="minorHAnsi"/>
                <w:noProof/>
                <w:webHidden/>
                <w:sz w:val="24"/>
                <w:szCs w:val="24"/>
              </w:rPr>
              <w:instrText xml:space="preserve"> PAGEREF _Toc332351085 \h </w:instrText>
            </w:r>
            <w:r w:rsidRPr="00D07601">
              <w:rPr>
                <w:rFonts w:cstheme="minorHAnsi"/>
                <w:noProof/>
                <w:webHidden/>
                <w:sz w:val="24"/>
                <w:szCs w:val="24"/>
              </w:rPr>
            </w:r>
            <w:r w:rsidRPr="00D07601">
              <w:rPr>
                <w:rFonts w:cstheme="minorHAnsi"/>
                <w:noProof/>
                <w:webHidden/>
                <w:sz w:val="24"/>
                <w:szCs w:val="24"/>
              </w:rPr>
              <w:fldChar w:fldCharType="separate"/>
            </w:r>
            <w:r w:rsidRPr="00D07601">
              <w:rPr>
                <w:rFonts w:cstheme="minorHAnsi"/>
                <w:noProof/>
                <w:webHidden/>
                <w:sz w:val="24"/>
                <w:szCs w:val="24"/>
              </w:rPr>
              <w:t>180</w:t>
            </w:r>
            <w:r w:rsidRPr="00D07601">
              <w:rPr>
                <w:rFonts w:cstheme="minorHAnsi"/>
                <w:noProof/>
                <w:webHidden/>
                <w:sz w:val="24"/>
                <w:szCs w:val="24"/>
              </w:rPr>
              <w:fldChar w:fldCharType="end"/>
            </w:r>
          </w:hyperlink>
        </w:p>
        <w:p w:rsidR="00303364" w:rsidRPr="00E821A8" w:rsidRDefault="00D07601">
          <w:pPr>
            <w:pStyle w:val="TOC2"/>
            <w:tabs>
              <w:tab w:val="left" w:pos="660"/>
              <w:tab w:val="right" w:leader="dot" w:pos="8778"/>
            </w:tabs>
            <w:rPr>
              <w:rFonts w:eastAsiaTheme="minorEastAsia" w:cstheme="minorHAnsi"/>
              <w:noProof/>
              <w:sz w:val="24"/>
              <w:szCs w:val="24"/>
              <w:lang w:eastAsia="ja-JP"/>
            </w:rPr>
          </w:pPr>
          <w:hyperlink w:anchor="_Toc332351086" w:history="1">
            <w:r w:rsidRPr="00D07601">
              <w:rPr>
                <w:rStyle w:val="Hyperlink"/>
                <w:rFonts w:cstheme="minorHAnsi"/>
                <w:noProof/>
                <w:sz w:val="24"/>
                <w:szCs w:val="24"/>
              </w:rPr>
              <w:t>4.</w:t>
            </w:r>
            <w:r w:rsidRPr="00D07601">
              <w:rPr>
                <w:rFonts w:eastAsiaTheme="minorEastAsia" w:cstheme="minorHAnsi"/>
                <w:noProof/>
                <w:sz w:val="24"/>
                <w:szCs w:val="24"/>
                <w:lang w:eastAsia="ja-JP"/>
              </w:rPr>
              <w:tab/>
            </w:r>
            <w:r w:rsidRPr="00D07601">
              <w:rPr>
                <w:rStyle w:val="Hyperlink"/>
                <w:rFonts w:cstheme="minorHAnsi"/>
                <w:noProof/>
                <w:sz w:val="24"/>
                <w:szCs w:val="24"/>
              </w:rPr>
              <w:t>Project start date/finish date</w:t>
            </w:r>
            <w:r w:rsidRPr="00D07601">
              <w:rPr>
                <w:rFonts w:cstheme="minorHAnsi"/>
                <w:noProof/>
                <w:webHidden/>
                <w:sz w:val="24"/>
                <w:szCs w:val="24"/>
              </w:rPr>
              <w:tab/>
            </w:r>
            <w:r w:rsidRPr="00D07601">
              <w:rPr>
                <w:rFonts w:cstheme="minorHAnsi"/>
                <w:noProof/>
                <w:webHidden/>
                <w:sz w:val="24"/>
                <w:szCs w:val="24"/>
              </w:rPr>
              <w:fldChar w:fldCharType="begin"/>
            </w:r>
            <w:r w:rsidRPr="00D07601">
              <w:rPr>
                <w:rFonts w:cstheme="minorHAnsi"/>
                <w:noProof/>
                <w:webHidden/>
                <w:sz w:val="24"/>
                <w:szCs w:val="24"/>
              </w:rPr>
              <w:instrText xml:space="preserve"> PAGEREF _Toc332351086 \h </w:instrText>
            </w:r>
            <w:r w:rsidRPr="00D07601">
              <w:rPr>
                <w:rFonts w:cstheme="minorHAnsi"/>
                <w:noProof/>
                <w:webHidden/>
                <w:sz w:val="24"/>
                <w:szCs w:val="24"/>
              </w:rPr>
            </w:r>
            <w:r w:rsidRPr="00D07601">
              <w:rPr>
                <w:rFonts w:cstheme="minorHAnsi"/>
                <w:noProof/>
                <w:webHidden/>
                <w:sz w:val="24"/>
                <w:szCs w:val="24"/>
              </w:rPr>
              <w:fldChar w:fldCharType="separate"/>
            </w:r>
            <w:r w:rsidRPr="00D07601">
              <w:rPr>
                <w:rFonts w:cstheme="minorHAnsi"/>
                <w:noProof/>
                <w:webHidden/>
                <w:sz w:val="24"/>
                <w:szCs w:val="24"/>
              </w:rPr>
              <w:t>180</w:t>
            </w:r>
            <w:r w:rsidRPr="00D07601">
              <w:rPr>
                <w:rFonts w:cstheme="minorHAnsi"/>
                <w:noProof/>
                <w:webHidden/>
                <w:sz w:val="24"/>
                <w:szCs w:val="24"/>
              </w:rPr>
              <w:fldChar w:fldCharType="end"/>
            </w:r>
          </w:hyperlink>
        </w:p>
        <w:p w:rsidR="00303364" w:rsidRPr="00E821A8" w:rsidRDefault="00D07601">
          <w:pPr>
            <w:pStyle w:val="TOC2"/>
            <w:tabs>
              <w:tab w:val="left" w:pos="660"/>
              <w:tab w:val="right" w:leader="dot" w:pos="8778"/>
            </w:tabs>
            <w:rPr>
              <w:rFonts w:eastAsiaTheme="minorEastAsia" w:cstheme="minorHAnsi"/>
              <w:noProof/>
              <w:sz w:val="24"/>
              <w:szCs w:val="24"/>
              <w:lang w:eastAsia="ja-JP"/>
            </w:rPr>
          </w:pPr>
          <w:hyperlink w:anchor="_Toc332351087" w:history="1">
            <w:r w:rsidRPr="00D07601">
              <w:rPr>
                <w:rStyle w:val="Hyperlink"/>
                <w:rFonts w:cstheme="minorHAnsi"/>
                <w:noProof/>
                <w:sz w:val="24"/>
                <w:szCs w:val="24"/>
              </w:rPr>
              <w:t>5.</w:t>
            </w:r>
            <w:r w:rsidRPr="00D07601">
              <w:rPr>
                <w:rFonts w:eastAsiaTheme="minorEastAsia" w:cstheme="minorHAnsi"/>
                <w:noProof/>
                <w:sz w:val="24"/>
                <w:szCs w:val="24"/>
                <w:lang w:eastAsia="ja-JP"/>
              </w:rPr>
              <w:tab/>
            </w:r>
            <w:r w:rsidRPr="00D07601">
              <w:rPr>
                <w:rStyle w:val="Hyperlink"/>
                <w:rFonts w:cstheme="minorHAnsi"/>
                <w:noProof/>
                <w:sz w:val="24"/>
                <w:szCs w:val="24"/>
              </w:rPr>
              <w:t>Team member (Role and Responsibility)</w:t>
            </w:r>
            <w:r w:rsidRPr="00D07601">
              <w:rPr>
                <w:rFonts w:cstheme="minorHAnsi"/>
                <w:noProof/>
                <w:webHidden/>
                <w:sz w:val="24"/>
                <w:szCs w:val="24"/>
              </w:rPr>
              <w:tab/>
            </w:r>
            <w:r w:rsidRPr="00D07601">
              <w:rPr>
                <w:rFonts w:cstheme="minorHAnsi"/>
                <w:noProof/>
                <w:webHidden/>
                <w:sz w:val="24"/>
                <w:szCs w:val="24"/>
              </w:rPr>
              <w:fldChar w:fldCharType="begin"/>
            </w:r>
            <w:r w:rsidRPr="00D07601">
              <w:rPr>
                <w:rFonts w:cstheme="minorHAnsi"/>
                <w:noProof/>
                <w:webHidden/>
                <w:sz w:val="24"/>
                <w:szCs w:val="24"/>
              </w:rPr>
              <w:instrText xml:space="preserve"> PAGEREF _Toc332351087 \h </w:instrText>
            </w:r>
            <w:r w:rsidRPr="00D07601">
              <w:rPr>
                <w:rFonts w:cstheme="minorHAnsi"/>
                <w:noProof/>
                <w:webHidden/>
                <w:sz w:val="24"/>
                <w:szCs w:val="24"/>
              </w:rPr>
            </w:r>
            <w:r w:rsidRPr="00D07601">
              <w:rPr>
                <w:rFonts w:cstheme="minorHAnsi"/>
                <w:noProof/>
                <w:webHidden/>
                <w:sz w:val="24"/>
                <w:szCs w:val="24"/>
              </w:rPr>
              <w:fldChar w:fldCharType="separate"/>
            </w:r>
            <w:r w:rsidRPr="00D07601">
              <w:rPr>
                <w:rFonts w:cstheme="minorHAnsi"/>
                <w:noProof/>
                <w:webHidden/>
                <w:sz w:val="24"/>
                <w:szCs w:val="24"/>
              </w:rPr>
              <w:t>181</w:t>
            </w:r>
            <w:r w:rsidRPr="00D07601">
              <w:rPr>
                <w:rFonts w:cstheme="minorHAnsi"/>
                <w:noProof/>
                <w:webHidden/>
                <w:sz w:val="24"/>
                <w:szCs w:val="24"/>
              </w:rPr>
              <w:fldChar w:fldCharType="end"/>
            </w:r>
          </w:hyperlink>
        </w:p>
        <w:p w:rsidR="00303364" w:rsidRPr="00E821A8" w:rsidRDefault="00D07601">
          <w:pPr>
            <w:pStyle w:val="TOC2"/>
            <w:tabs>
              <w:tab w:val="left" w:pos="660"/>
              <w:tab w:val="right" w:leader="dot" w:pos="8778"/>
            </w:tabs>
            <w:rPr>
              <w:rFonts w:eastAsiaTheme="minorEastAsia" w:cstheme="minorHAnsi"/>
              <w:noProof/>
              <w:sz w:val="24"/>
              <w:szCs w:val="24"/>
              <w:lang w:eastAsia="ja-JP"/>
            </w:rPr>
          </w:pPr>
          <w:hyperlink w:anchor="_Toc332351088" w:history="1">
            <w:r w:rsidRPr="00D07601">
              <w:rPr>
                <w:rStyle w:val="Hyperlink"/>
                <w:rFonts w:cstheme="minorHAnsi"/>
                <w:noProof/>
                <w:sz w:val="24"/>
                <w:szCs w:val="24"/>
              </w:rPr>
              <w:t>6.</w:t>
            </w:r>
            <w:r w:rsidRPr="00D07601">
              <w:rPr>
                <w:rFonts w:eastAsiaTheme="minorEastAsia" w:cstheme="minorHAnsi"/>
                <w:noProof/>
                <w:sz w:val="24"/>
                <w:szCs w:val="24"/>
                <w:lang w:eastAsia="ja-JP"/>
              </w:rPr>
              <w:tab/>
            </w:r>
            <w:r w:rsidRPr="00D07601">
              <w:rPr>
                <w:rStyle w:val="Hyperlink"/>
                <w:rFonts w:cstheme="minorHAnsi"/>
                <w:noProof/>
                <w:sz w:val="24"/>
                <w:szCs w:val="24"/>
              </w:rPr>
              <w:t>Current System (Limit)</w:t>
            </w:r>
            <w:r w:rsidRPr="00D07601">
              <w:rPr>
                <w:rFonts w:cstheme="minorHAnsi"/>
                <w:noProof/>
                <w:webHidden/>
                <w:sz w:val="24"/>
                <w:szCs w:val="24"/>
              </w:rPr>
              <w:tab/>
            </w:r>
            <w:r w:rsidRPr="00D07601">
              <w:rPr>
                <w:rFonts w:cstheme="minorHAnsi"/>
                <w:noProof/>
                <w:webHidden/>
                <w:sz w:val="24"/>
                <w:szCs w:val="24"/>
              </w:rPr>
              <w:fldChar w:fldCharType="begin"/>
            </w:r>
            <w:r w:rsidRPr="00D07601">
              <w:rPr>
                <w:rFonts w:cstheme="minorHAnsi"/>
                <w:noProof/>
                <w:webHidden/>
                <w:sz w:val="24"/>
                <w:szCs w:val="24"/>
              </w:rPr>
              <w:instrText xml:space="preserve"> PAGEREF _Toc332351088 \h </w:instrText>
            </w:r>
            <w:r w:rsidRPr="00D07601">
              <w:rPr>
                <w:rFonts w:cstheme="minorHAnsi"/>
                <w:noProof/>
                <w:webHidden/>
                <w:sz w:val="24"/>
                <w:szCs w:val="24"/>
              </w:rPr>
            </w:r>
            <w:r w:rsidRPr="00D07601">
              <w:rPr>
                <w:rFonts w:cstheme="minorHAnsi"/>
                <w:noProof/>
                <w:webHidden/>
                <w:sz w:val="24"/>
                <w:szCs w:val="24"/>
              </w:rPr>
              <w:fldChar w:fldCharType="separate"/>
            </w:r>
            <w:r w:rsidRPr="00D07601">
              <w:rPr>
                <w:rFonts w:cstheme="minorHAnsi"/>
                <w:noProof/>
                <w:webHidden/>
                <w:sz w:val="24"/>
                <w:szCs w:val="24"/>
              </w:rPr>
              <w:t>181</w:t>
            </w:r>
            <w:r w:rsidRPr="00D07601">
              <w:rPr>
                <w:rFonts w:cstheme="minorHAnsi"/>
                <w:noProof/>
                <w:webHidden/>
                <w:sz w:val="24"/>
                <w:szCs w:val="24"/>
              </w:rPr>
              <w:fldChar w:fldCharType="end"/>
            </w:r>
          </w:hyperlink>
        </w:p>
        <w:p w:rsidR="00303364" w:rsidRPr="00E821A8" w:rsidRDefault="00D07601">
          <w:pPr>
            <w:pStyle w:val="TOC2"/>
            <w:tabs>
              <w:tab w:val="left" w:pos="660"/>
              <w:tab w:val="right" w:leader="dot" w:pos="8778"/>
            </w:tabs>
            <w:rPr>
              <w:rFonts w:eastAsiaTheme="minorEastAsia" w:cstheme="minorHAnsi"/>
              <w:noProof/>
              <w:sz w:val="24"/>
              <w:szCs w:val="24"/>
              <w:lang w:eastAsia="ja-JP"/>
            </w:rPr>
          </w:pPr>
          <w:hyperlink w:anchor="_Toc332351089" w:history="1">
            <w:r w:rsidRPr="00D07601">
              <w:rPr>
                <w:rStyle w:val="Hyperlink"/>
                <w:rFonts w:cstheme="minorHAnsi"/>
                <w:noProof/>
                <w:sz w:val="24"/>
                <w:szCs w:val="24"/>
              </w:rPr>
              <w:t>7.</w:t>
            </w:r>
            <w:r w:rsidRPr="00D07601">
              <w:rPr>
                <w:rFonts w:eastAsiaTheme="minorEastAsia" w:cstheme="minorHAnsi"/>
                <w:noProof/>
                <w:sz w:val="24"/>
                <w:szCs w:val="24"/>
                <w:lang w:eastAsia="ja-JP"/>
              </w:rPr>
              <w:tab/>
            </w:r>
            <w:r w:rsidRPr="00D07601">
              <w:rPr>
                <w:rStyle w:val="Hyperlink"/>
                <w:rFonts w:cstheme="minorHAnsi"/>
                <w:noProof/>
                <w:sz w:val="24"/>
                <w:szCs w:val="24"/>
              </w:rPr>
              <w:t>Solution</w:t>
            </w:r>
            <w:r w:rsidRPr="00D07601">
              <w:rPr>
                <w:rFonts w:cstheme="minorHAnsi"/>
                <w:noProof/>
                <w:webHidden/>
                <w:sz w:val="24"/>
                <w:szCs w:val="24"/>
              </w:rPr>
              <w:tab/>
            </w:r>
            <w:r w:rsidRPr="00D07601">
              <w:rPr>
                <w:rFonts w:cstheme="minorHAnsi"/>
                <w:noProof/>
                <w:webHidden/>
                <w:sz w:val="24"/>
                <w:szCs w:val="24"/>
              </w:rPr>
              <w:fldChar w:fldCharType="begin"/>
            </w:r>
            <w:r w:rsidRPr="00D07601">
              <w:rPr>
                <w:rFonts w:cstheme="minorHAnsi"/>
                <w:noProof/>
                <w:webHidden/>
                <w:sz w:val="24"/>
                <w:szCs w:val="24"/>
              </w:rPr>
              <w:instrText xml:space="preserve"> PAGEREF _Toc332351089 \h </w:instrText>
            </w:r>
            <w:r w:rsidRPr="00D07601">
              <w:rPr>
                <w:rFonts w:cstheme="minorHAnsi"/>
                <w:noProof/>
                <w:webHidden/>
                <w:sz w:val="24"/>
                <w:szCs w:val="24"/>
              </w:rPr>
            </w:r>
            <w:r w:rsidRPr="00D07601">
              <w:rPr>
                <w:rFonts w:cstheme="minorHAnsi"/>
                <w:noProof/>
                <w:webHidden/>
                <w:sz w:val="24"/>
                <w:szCs w:val="24"/>
              </w:rPr>
              <w:fldChar w:fldCharType="separate"/>
            </w:r>
            <w:r w:rsidRPr="00D07601">
              <w:rPr>
                <w:rFonts w:cstheme="minorHAnsi"/>
                <w:noProof/>
                <w:webHidden/>
                <w:sz w:val="24"/>
                <w:szCs w:val="24"/>
              </w:rPr>
              <w:t>181</w:t>
            </w:r>
            <w:r w:rsidRPr="00D07601">
              <w:rPr>
                <w:rFonts w:cstheme="minorHAnsi"/>
                <w:noProof/>
                <w:webHidden/>
                <w:sz w:val="24"/>
                <w:szCs w:val="24"/>
              </w:rPr>
              <w:fldChar w:fldCharType="end"/>
            </w:r>
          </w:hyperlink>
        </w:p>
        <w:p w:rsidR="00303364" w:rsidRPr="00E821A8" w:rsidRDefault="00D07601">
          <w:pPr>
            <w:pStyle w:val="TOC2"/>
            <w:tabs>
              <w:tab w:val="left" w:pos="660"/>
              <w:tab w:val="right" w:leader="dot" w:pos="8778"/>
            </w:tabs>
            <w:rPr>
              <w:rFonts w:eastAsiaTheme="minorEastAsia" w:cstheme="minorHAnsi"/>
              <w:noProof/>
              <w:sz w:val="24"/>
              <w:szCs w:val="24"/>
              <w:lang w:eastAsia="ja-JP"/>
            </w:rPr>
          </w:pPr>
          <w:hyperlink w:anchor="_Toc332351090" w:history="1">
            <w:r w:rsidRPr="00D07601">
              <w:rPr>
                <w:rStyle w:val="Hyperlink"/>
                <w:rFonts w:cstheme="minorHAnsi"/>
                <w:noProof/>
                <w:sz w:val="24"/>
                <w:szCs w:val="24"/>
              </w:rPr>
              <w:t>8.</w:t>
            </w:r>
            <w:r w:rsidRPr="00D07601">
              <w:rPr>
                <w:rFonts w:eastAsiaTheme="minorEastAsia" w:cstheme="minorHAnsi"/>
                <w:noProof/>
                <w:sz w:val="24"/>
                <w:szCs w:val="24"/>
                <w:lang w:eastAsia="ja-JP"/>
              </w:rPr>
              <w:tab/>
            </w:r>
            <w:r w:rsidRPr="00D07601">
              <w:rPr>
                <w:rStyle w:val="Hyperlink"/>
                <w:rFonts w:cstheme="minorHAnsi"/>
                <w:noProof/>
                <w:sz w:val="24"/>
                <w:szCs w:val="24"/>
              </w:rPr>
              <w:t>Product</w:t>
            </w:r>
            <w:r w:rsidRPr="00D07601">
              <w:rPr>
                <w:rFonts w:cstheme="minorHAnsi"/>
                <w:noProof/>
                <w:webHidden/>
                <w:sz w:val="24"/>
                <w:szCs w:val="24"/>
              </w:rPr>
              <w:tab/>
            </w:r>
            <w:r w:rsidRPr="00D07601">
              <w:rPr>
                <w:rFonts w:cstheme="minorHAnsi"/>
                <w:noProof/>
                <w:webHidden/>
                <w:sz w:val="24"/>
                <w:szCs w:val="24"/>
              </w:rPr>
              <w:fldChar w:fldCharType="begin"/>
            </w:r>
            <w:r w:rsidRPr="00D07601">
              <w:rPr>
                <w:rFonts w:cstheme="minorHAnsi"/>
                <w:noProof/>
                <w:webHidden/>
                <w:sz w:val="24"/>
                <w:szCs w:val="24"/>
              </w:rPr>
              <w:instrText xml:space="preserve"> PAGEREF _Toc332351090 \h </w:instrText>
            </w:r>
            <w:r w:rsidRPr="00D07601">
              <w:rPr>
                <w:rFonts w:cstheme="minorHAnsi"/>
                <w:noProof/>
                <w:webHidden/>
                <w:sz w:val="24"/>
                <w:szCs w:val="24"/>
              </w:rPr>
            </w:r>
            <w:r w:rsidRPr="00D07601">
              <w:rPr>
                <w:rFonts w:cstheme="minorHAnsi"/>
                <w:noProof/>
                <w:webHidden/>
                <w:sz w:val="24"/>
                <w:szCs w:val="24"/>
              </w:rPr>
              <w:fldChar w:fldCharType="separate"/>
            </w:r>
            <w:r w:rsidRPr="00D07601">
              <w:rPr>
                <w:rFonts w:cstheme="minorHAnsi"/>
                <w:noProof/>
                <w:webHidden/>
                <w:sz w:val="24"/>
                <w:szCs w:val="24"/>
              </w:rPr>
              <w:t>182</w:t>
            </w:r>
            <w:r w:rsidRPr="00D07601">
              <w:rPr>
                <w:rFonts w:cstheme="minorHAnsi"/>
                <w:noProof/>
                <w:webHidden/>
                <w:sz w:val="24"/>
                <w:szCs w:val="24"/>
              </w:rPr>
              <w:fldChar w:fldCharType="end"/>
            </w:r>
          </w:hyperlink>
        </w:p>
        <w:p w:rsidR="00303364" w:rsidRPr="00E821A8" w:rsidRDefault="00D07601">
          <w:pPr>
            <w:pStyle w:val="TOC2"/>
            <w:tabs>
              <w:tab w:val="left" w:pos="660"/>
              <w:tab w:val="right" w:leader="dot" w:pos="8778"/>
            </w:tabs>
            <w:rPr>
              <w:rFonts w:eastAsiaTheme="minorEastAsia" w:cstheme="minorHAnsi"/>
              <w:noProof/>
              <w:sz w:val="24"/>
              <w:szCs w:val="24"/>
              <w:lang w:eastAsia="ja-JP"/>
            </w:rPr>
          </w:pPr>
          <w:hyperlink w:anchor="_Toc332351091" w:history="1">
            <w:r w:rsidRPr="00D07601">
              <w:rPr>
                <w:rStyle w:val="Hyperlink"/>
                <w:rFonts w:cstheme="minorHAnsi"/>
                <w:noProof/>
                <w:sz w:val="24"/>
                <w:szCs w:val="24"/>
              </w:rPr>
              <w:t>9.</w:t>
            </w:r>
            <w:r w:rsidRPr="00D07601">
              <w:rPr>
                <w:rFonts w:eastAsiaTheme="minorEastAsia" w:cstheme="minorHAnsi"/>
                <w:noProof/>
                <w:sz w:val="24"/>
                <w:szCs w:val="24"/>
                <w:lang w:eastAsia="ja-JP"/>
              </w:rPr>
              <w:tab/>
            </w:r>
            <w:r w:rsidRPr="00D07601">
              <w:rPr>
                <w:rStyle w:val="Hyperlink"/>
                <w:rFonts w:cstheme="minorHAnsi"/>
                <w:noProof/>
                <w:sz w:val="24"/>
                <w:szCs w:val="24"/>
              </w:rPr>
              <w:t>Main Acceptable Criteria</w:t>
            </w:r>
            <w:r w:rsidRPr="00D07601">
              <w:rPr>
                <w:rFonts w:cstheme="minorHAnsi"/>
                <w:noProof/>
                <w:webHidden/>
                <w:sz w:val="24"/>
                <w:szCs w:val="24"/>
              </w:rPr>
              <w:tab/>
            </w:r>
            <w:r w:rsidRPr="00D07601">
              <w:rPr>
                <w:rFonts w:cstheme="minorHAnsi"/>
                <w:noProof/>
                <w:webHidden/>
                <w:sz w:val="24"/>
                <w:szCs w:val="24"/>
              </w:rPr>
              <w:fldChar w:fldCharType="begin"/>
            </w:r>
            <w:r w:rsidRPr="00D07601">
              <w:rPr>
                <w:rFonts w:cstheme="minorHAnsi"/>
                <w:noProof/>
                <w:webHidden/>
                <w:sz w:val="24"/>
                <w:szCs w:val="24"/>
              </w:rPr>
              <w:instrText xml:space="preserve"> PAGEREF _Toc332351091 \h </w:instrText>
            </w:r>
            <w:r w:rsidRPr="00D07601">
              <w:rPr>
                <w:rFonts w:cstheme="minorHAnsi"/>
                <w:noProof/>
                <w:webHidden/>
                <w:sz w:val="24"/>
                <w:szCs w:val="24"/>
              </w:rPr>
            </w:r>
            <w:r w:rsidRPr="00D07601">
              <w:rPr>
                <w:rFonts w:cstheme="minorHAnsi"/>
                <w:noProof/>
                <w:webHidden/>
                <w:sz w:val="24"/>
                <w:szCs w:val="24"/>
              </w:rPr>
              <w:fldChar w:fldCharType="separate"/>
            </w:r>
            <w:r w:rsidRPr="00D07601">
              <w:rPr>
                <w:rFonts w:cstheme="minorHAnsi"/>
                <w:noProof/>
                <w:webHidden/>
                <w:sz w:val="24"/>
                <w:szCs w:val="24"/>
              </w:rPr>
              <w:t>183</w:t>
            </w:r>
            <w:r w:rsidRPr="00D07601">
              <w:rPr>
                <w:rFonts w:cstheme="minorHAnsi"/>
                <w:noProof/>
                <w:webHidden/>
                <w:sz w:val="24"/>
                <w:szCs w:val="24"/>
              </w:rPr>
              <w:fldChar w:fldCharType="end"/>
            </w:r>
          </w:hyperlink>
        </w:p>
        <w:p w:rsidR="00303364" w:rsidRPr="00E821A8" w:rsidRDefault="00D07601">
          <w:pPr>
            <w:pStyle w:val="TOC2"/>
            <w:tabs>
              <w:tab w:val="right" w:leader="dot" w:pos="8778"/>
            </w:tabs>
            <w:rPr>
              <w:rFonts w:eastAsiaTheme="minorEastAsia" w:cstheme="minorHAnsi"/>
              <w:noProof/>
              <w:sz w:val="24"/>
              <w:szCs w:val="24"/>
              <w:lang w:eastAsia="ja-JP"/>
            </w:rPr>
          </w:pPr>
          <w:hyperlink w:anchor="_Toc332351092" w:history="1">
            <w:r w:rsidRPr="00D07601">
              <w:rPr>
                <w:rStyle w:val="Hyperlink"/>
                <w:rFonts w:cstheme="minorHAnsi"/>
                <w:noProof/>
                <w:sz w:val="24"/>
                <w:szCs w:val="24"/>
              </w:rPr>
              <w:t>10. License</w:t>
            </w:r>
            <w:r w:rsidRPr="00D07601">
              <w:rPr>
                <w:rFonts w:cstheme="minorHAnsi"/>
                <w:noProof/>
                <w:webHidden/>
                <w:sz w:val="24"/>
                <w:szCs w:val="24"/>
              </w:rPr>
              <w:tab/>
            </w:r>
            <w:r w:rsidRPr="00D07601">
              <w:rPr>
                <w:rFonts w:cstheme="minorHAnsi"/>
                <w:noProof/>
                <w:webHidden/>
                <w:sz w:val="24"/>
                <w:szCs w:val="24"/>
              </w:rPr>
              <w:fldChar w:fldCharType="begin"/>
            </w:r>
            <w:r w:rsidRPr="00D07601">
              <w:rPr>
                <w:rFonts w:cstheme="minorHAnsi"/>
                <w:noProof/>
                <w:webHidden/>
                <w:sz w:val="24"/>
                <w:szCs w:val="24"/>
              </w:rPr>
              <w:instrText xml:space="preserve"> PAGEREF _Toc332351092 \h </w:instrText>
            </w:r>
            <w:r w:rsidRPr="00D07601">
              <w:rPr>
                <w:rFonts w:cstheme="minorHAnsi"/>
                <w:noProof/>
                <w:webHidden/>
                <w:sz w:val="24"/>
                <w:szCs w:val="24"/>
              </w:rPr>
            </w:r>
            <w:r w:rsidRPr="00D07601">
              <w:rPr>
                <w:rFonts w:cstheme="minorHAnsi"/>
                <w:noProof/>
                <w:webHidden/>
                <w:sz w:val="24"/>
                <w:szCs w:val="24"/>
              </w:rPr>
              <w:fldChar w:fldCharType="separate"/>
            </w:r>
            <w:r w:rsidRPr="00D07601">
              <w:rPr>
                <w:rFonts w:cstheme="minorHAnsi"/>
                <w:noProof/>
                <w:webHidden/>
                <w:sz w:val="24"/>
                <w:szCs w:val="24"/>
              </w:rPr>
              <w:t>183</w:t>
            </w:r>
            <w:r w:rsidRPr="00D07601">
              <w:rPr>
                <w:rFonts w:cstheme="minorHAnsi"/>
                <w:noProof/>
                <w:webHidden/>
                <w:sz w:val="24"/>
                <w:szCs w:val="24"/>
              </w:rPr>
              <w:fldChar w:fldCharType="end"/>
            </w:r>
          </w:hyperlink>
        </w:p>
        <w:p w:rsidR="00303364" w:rsidRPr="00E821A8" w:rsidRDefault="00D07601">
          <w:pPr>
            <w:pStyle w:val="TOC2"/>
            <w:tabs>
              <w:tab w:val="left" w:pos="880"/>
              <w:tab w:val="right" w:leader="dot" w:pos="8778"/>
            </w:tabs>
            <w:rPr>
              <w:rFonts w:eastAsiaTheme="minorEastAsia" w:cstheme="minorHAnsi"/>
              <w:noProof/>
              <w:sz w:val="24"/>
              <w:szCs w:val="24"/>
              <w:lang w:eastAsia="ja-JP"/>
            </w:rPr>
          </w:pPr>
          <w:hyperlink w:anchor="_Toc332351093" w:history="1">
            <w:r w:rsidRPr="00D07601">
              <w:rPr>
                <w:rStyle w:val="Hyperlink"/>
                <w:rFonts w:cstheme="minorHAnsi"/>
                <w:noProof/>
                <w:sz w:val="24"/>
                <w:szCs w:val="24"/>
              </w:rPr>
              <w:t>11.</w:t>
            </w:r>
            <w:r w:rsidRPr="00D07601">
              <w:rPr>
                <w:rFonts w:eastAsiaTheme="minorEastAsia" w:cstheme="minorHAnsi"/>
                <w:noProof/>
                <w:sz w:val="24"/>
                <w:szCs w:val="24"/>
                <w:lang w:eastAsia="ja-JP"/>
              </w:rPr>
              <w:tab/>
            </w:r>
            <w:r w:rsidRPr="00D07601">
              <w:rPr>
                <w:rStyle w:val="Hyperlink"/>
                <w:rFonts w:cstheme="minorHAnsi"/>
                <w:noProof/>
                <w:sz w:val="24"/>
                <w:szCs w:val="24"/>
              </w:rPr>
              <w:t>References</w:t>
            </w:r>
            <w:r w:rsidRPr="00D07601">
              <w:rPr>
                <w:rFonts w:cstheme="minorHAnsi"/>
                <w:noProof/>
                <w:webHidden/>
                <w:sz w:val="24"/>
                <w:szCs w:val="24"/>
              </w:rPr>
              <w:tab/>
            </w:r>
            <w:r w:rsidRPr="00D07601">
              <w:rPr>
                <w:rFonts w:cstheme="minorHAnsi"/>
                <w:noProof/>
                <w:webHidden/>
                <w:sz w:val="24"/>
                <w:szCs w:val="24"/>
              </w:rPr>
              <w:fldChar w:fldCharType="begin"/>
            </w:r>
            <w:r w:rsidRPr="00D07601">
              <w:rPr>
                <w:rFonts w:cstheme="minorHAnsi"/>
                <w:noProof/>
                <w:webHidden/>
                <w:sz w:val="24"/>
                <w:szCs w:val="24"/>
              </w:rPr>
              <w:instrText xml:space="preserve"> PAGEREF _Toc332351093 \h </w:instrText>
            </w:r>
            <w:r w:rsidRPr="00D07601">
              <w:rPr>
                <w:rFonts w:cstheme="minorHAnsi"/>
                <w:noProof/>
                <w:webHidden/>
                <w:sz w:val="24"/>
                <w:szCs w:val="24"/>
              </w:rPr>
            </w:r>
            <w:r w:rsidRPr="00D07601">
              <w:rPr>
                <w:rFonts w:cstheme="minorHAnsi"/>
                <w:noProof/>
                <w:webHidden/>
                <w:sz w:val="24"/>
                <w:szCs w:val="24"/>
              </w:rPr>
              <w:fldChar w:fldCharType="separate"/>
            </w:r>
            <w:r w:rsidRPr="00D07601">
              <w:rPr>
                <w:rFonts w:cstheme="minorHAnsi"/>
                <w:noProof/>
                <w:webHidden/>
                <w:sz w:val="24"/>
                <w:szCs w:val="24"/>
              </w:rPr>
              <w:t>184</w:t>
            </w:r>
            <w:r w:rsidRPr="00D07601">
              <w:rPr>
                <w:rFonts w:cstheme="minorHAnsi"/>
                <w:noProof/>
                <w:webHidden/>
                <w:sz w:val="24"/>
                <w:szCs w:val="24"/>
              </w:rPr>
              <w:fldChar w:fldCharType="end"/>
            </w:r>
          </w:hyperlink>
        </w:p>
        <w:p w:rsidR="00303364" w:rsidRPr="00E821A8" w:rsidRDefault="00D07601">
          <w:pPr>
            <w:pStyle w:val="TOC1"/>
            <w:tabs>
              <w:tab w:val="left" w:pos="440"/>
              <w:tab w:val="right" w:leader="dot" w:pos="8778"/>
            </w:tabs>
            <w:rPr>
              <w:rFonts w:eastAsiaTheme="minorEastAsia" w:cstheme="minorHAnsi"/>
              <w:noProof/>
              <w:sz w:val="24"/>
              <w:szCs w:val="24"/>
              <w:lang w:eastAsia="ja-JP"/>
            </w:rPr>
          </w:pPr>
          <w:hyperlink w:anchor="_Toc332351094" w:history="1">
            <w:r w:rsidRPr="00D07601">
              <w:rPr>
                <w:rStyle w:val="Hyperlink"/>
                <w:rFonts w:cstheme="minorHAnsi"/>
                <w:noProof/>
                <w:sz w:val="24"/>
                <w:szCs w:val="24"/>
              </w:rPr>
              <w:t>B.</w:t>
            </w:r>
            <w:r w:rsidRPr="00D07601">
              <w:rPr>
                <w:rFonts w:eastAsiaTheme="minorEastAsia" w:cstheme="minorHAnsi"/>
                <w:noProof/>
                <w:sz w:val="24"/>
                <w:szCs w:val="24"/>
                <w:lang w:eastAsia="ja-JP"/>
              </w:rPr>
              <w:tab/>
            </w:r>
            <w:r w:rsidRPr="00D07601">
              <w:rPr>
                <w:rStyle w:val="Hyperlink"/>
                <w:rFonts w:cstheme="minorHAnsi"/>
                <w:noProof/>
                <w:sz w:val="24"/>
                <w:szCs w:val="24"/>
              </w:rPr>
              <w:t>Software Project Management Plan</w:t>
            </w:r>
            <w:r w:rsidRPr="00D07601">
              <w:rPr>
                <w:rFonts w:cstheme="minorHAnsi"/>
                <w:noProof/>
                <w:webHidden/>
                <w:sz w:val="24"/>
                <w:szCs w:val="24"/>
              </w:rPr>
              <w:tab/>
            </w:r>
            <w:r w:rsidRPr="00D07601">
              <w:rPr>
                <w:rFonts w:cstheme="minorHAnsi"/>
                <w:noProof/>
                <w:webHidden/>
                <w:sz w:val="24"/>
                <w:szCs w:val="24"/>
              </w:rPr>
              <w:fldChar w:fldCharType="begin"/>
            </w:r>
            <w:r w:rsidRPr="00D07601">
              <w:rPr>
                <w:rFonts w:cstheme="minorHAnsi"/>
                <w:noProof/>
                <w:webHidden/>
                <w:sz w:val="24"/>
                <w:szCs w:val="24"/>
              </w:rPr>
              <w:instrText xml:space="preserve"> PAGEREF _Toc332351094 \h </w:instrText>
            </w:r>
            <w:r w:rsidRPr="00D07601">
              <w:rPr>
                <w:rFonts w:cstheme="minorHAnsi"/>
                <w:noProof/>
                <w:webHidden/>
                <w:sz w:val="24"/>
                <w:szCs w:val="24"/>
              </w:rPr>
            </w:r>
            <w:r w:rsidRPr="00D07601">
              <w:rPr>
                <w:rFonts w:cstheme="minorHAnsi"/>
                <w:noProof/>
                <w:webHidden/>
                <w:sz w:val="24"/>
                <w:szCs w:val="24"/>
              </w:rPr>
              <w:fldChar w:fldCharType="separate"/>
            </w:r>
            <w:r w:rsidRPr="00D07601">
              <w:rPr>
                <w:rFonts w:cstheme="minorHAnsi"/>
                <w:noProof/>
                <w:webHidden/>
                <w:sz w:val="24"/>
                <w:szCs w:val="24"/>
              </w:rPr>
              <w:t>184</w:t>
            </w:r>
            <w:r w:rsidRPr="00D07601">
              <w:rPr>
                <w:rFonts w:cstheme="minorHAnsi"/>
                <w:noProof/>
                <w:webHidden/>
                <w:sz w:val="24"/>
                <w:szCs w:val="24"/>
              </w:rPr>
              <w:fldChar w:fldCharType="end"/>
            </w:r>
          </w:hyperlink>
        </w:p>
        <w:p w:rsidR="00303364" w:rsidRPr="00E821A8" w:rsidRDefault="00D07601">
          <w:pPr>
            <w:pStyle w:val="TOC2"/>
            <w:tabs>
              <w:tab w:val="left" w:pos="660"/>
              <w:tab w:val="right" w:leader="dot" w:pos="8778"/>
            </w:tabs>
            <w:rPr>
              <w:rFonts w:eastAsiaTheme="minorEastAsia" w:cstheme="minorHAnsi"/>
              <w:noProof/>
              <w:sz w:val="24"/>
              <w:szCs w:val="24"/>
              <w:lang w:eastAsia="ja-JP"/>
            </w:rPr>
          </w:pPr>
          <w:hyperlink w:anchor="_Toc332351095" w:history="1">
            <w:r w:rsidRPr="00D07601">
              <w:rPr>
                <w:rStyle w:val="Hyperlink"/>
                <w:rFonts w:cstheme="minorHAnsi"/>
                <w:noProof/>
                <w:sz w:val="24"/>
                <w:szCs w:val="24"/>
              </w:rPr>
              <w:t>I.</w:t>
            </w:r>
            <w:r w:rsidRPr="00D07601">
              <w:rPr>
                <w:rFonts w:eastAsiaTheme="minorEastAsia" w:cstheme="minorHAnsi"/>
                <w:noProof/>
                <w:sz w:val="24"/>
                <w:szCs w:val="24"/>
                <w:lang w:eastAsia="ja-JP"/>
              </w:rPr>
              <w:tab/>
            </w:r>
            <w:r w:rsidRPr="00D07601">
              <w:rPr>
                <w:rStyle w:val="Hyperlink"/>
                <w:rFonts w:cstheme="minorHAnsi"/>
                <w:noProof/>
                <w:sz w:val="24"/>
                <w:szCs w:val="24"/>
              </w:rPr>
              <w:t>Problem Definition</w:t>
            </w:r>
            <w:r w:rsidRPr="00D07601">
              <w:rPr>
                <w:rFonts w:cstheme="minorHAnsi"/>
                <w:noProof/>
                <w:webHidden/>
                <w:sz w:val="24"/>
                <w:szCs w:val="24"/>
              </w:rPr>
              <w:tab/>
            </w:r>
            <w:r w:rsidRPr="00D07601">
              <w:rPr>
                <w:rFonts w:cstheme="minorHAnsi"/>
                <w:noProof/>
                <w:webHidden/>
                <w:sz w:val="24"/>
                <w:szCs w:val="24"/>
              </w:rPr>
              <w:fldChar w:fldCharType="begin"/>
            </w:r>
            <w:r w:rsidRPr="00D07601">
              <w:rPr>
                <w:rFonts w:cstheme="minorHAnsi"/>
                <w:noProof/>
                <w:webHidden/>
                <w:sz w:val="24"/>
                <w:szCs w:val="24"/>
              </w:rPr>
              <w:instrText xml:space="preserve"> PAGEREF _Toc332351095 \h </w:instrText>
            </w:r>
            <w:r w:rsidRPr="00D07601">
              <w:rPr>
                <w:rFonts w:cstheme="minorHAnsi"/>
                <w:noProof/>
                <w:webHidden/>
                <w:sz w:val="24"/>
                <w:szCs w:val="24"/>
              </w:rPr>
            </w:r>
            <w:r w:rsidRPr="00D07601">
              <w:rPr>
                <w:rFonts w:cstheme="minorHAnsi"/>
                <w:noProof/>
                <w:webHidden/>
                <w:sz w:val="24"/>
                <w:szCs w:val="24"/>
              </w:rPr>
              <w:fldChar w:fldCharType="separate"/>
            </w:r>
            <w:r w:rsidRPr="00D07601">
              <w:rPr>
                <w:rFonts w:cstheme="minorHAnsi"/>
                <w:noProof/>
                <w:webHidden/>
                <w:sz w:val="24"/>
                <w:szCs w:val="24"/>
              </w:rPr>
              <w:t>184</w:t>
            </w:r>
            <w:r w:rsidRPr="00D07601">
              <w:rPr>
                <w:rFonts w:cstheme="minorHAnsi"/>
                <w:noProof/>
                <w:webHidden/>
                <w:sz w:val="24"/>
                <w:szCs w:val="24"/>
              </w:rPr>
              <w:fldChar w:fldCharType="end"/>
            </w:r>
          </w:hyperlink>
        </w:p>
        <w:p w:rsidR="00303364" w:rsidRPr="00E821A8" w:rsidRDefault="00D07601">
          <w:pPr>
            <w:pStyle w:val="TOC3"/>
            <w:tabs>
              <w:tab w:val="left" w:pos="880"/>
              <w:tab w:val="right" w:leader="dot" w:pos="8778"/>
            </w:tabs>
            <w:rPr>
              <w:rFonts w:eastAsiaTheme="minorEastAsia" w:cstheme="minorHAnsi"/>
              <w:noProof/>
              <w:sz w:val="24"/>
              <w:szCs w:val="24"/>
              <w:lang w:eastAsia="ja-JP"/>
            </w:rPr>
          </w:pPr>
          <w:hyperlink w:anchor="_Toc332351096" w:history="1">
            <w:r w:rsidRPr="00D07601">
              <w:rPr>
                <w:rStyle w:val="Hyperlink"/>
                <w:rFonts w:cstheme="minorHAnsi"/>
                <w:noProof/>
                <w:sz w:val="24"/>
                <w:szCs w:val="24"/>
              </w:rPr>
              <w:t>1.</w:t>
            </w:r>
            <w:r w:rsidRPr="00D07601">
              <w:rPr>
                <w:rFonts w:eastAsiaTheme="minorEastAsia" w:cstheme="minorHAnsi"/>
                <w:noProof/>
                <w:sz w:val="24"/>
                <w:szCs w:val="24"/>
                <w:lang w:eastAsia="ja-JP"/>
              </w:rPr>
              <w:tab/>
            </w:r>
            <w:r w:rsidRPr="00D07601">
              <w:rPr>
                <w:rStyle w:val="Hyperlink"/>
                <w:rFonts w:cstheme="minorHAnsi"/>
                <w:noProof/>
                <w:sz w:val="24"/>
                <w:szCs w:val="24"/>
              </w:rPr>
              <w:t>Name of this Capstone Project</w:t>
            </w:r>
            <w:r w:rsidRPr="00D07601">
              <w:rPr>
                <w:rFonts w:cstheme="minorHAnsi"/>
                <w:noProof/>
                <w:webHidden/>
                <w:sz w:val="24"/>
                <w:szCs w:val="24"/>
              </w:rPr>
              <w:tab/>
            </w:r>
            <w:r w:rsidRPr="00D07601">
              <w:rPr>
                <w:rFonts w:cstheme="minorHAnsi"/>
                <w:noProof/>
                <w:webHidden/>
                <w:sz w:val="24"/>
                <w:szCs w:val="24"/>
              </w:rPr>
              <w:fldChar w:fldCharType="begin"/>
            </w:r>
            <w:r w:rsidRPr="00D07601">
              <w:rPr>
                <w:rFonts w:cstheme="minorHAnsi"/>
                <w:noProof/>
                <w:webHidden/>
                <w:sz w:val="24"/>
                <w:szCs w:val="24"/>
              </w:rPr>
              <w:instrText xml:space="preserve"> PAGEREF _Toc332351096 \h </w:instrText>
            </w:r>
            <w:r w:rsidRPr="00D07601">
              <w:rPr>
                <w:rFonts w:cstheme="minorHAnsi"/>
                <w:noProof/>
                <w:webHidden/>
                <w:sz w:val="24"/>
                <w:szCs w:val="24"/>
              </w:rPr>
            </w:r>
            <w:r w:rsidRPr="00D07601">
              <w:rPr>
                <w:rFonts w:cstheme="minorHAnsi"/>
                <w:noProof/>
                <w:webHidden/>
                <w:sz w:val="24"/>
                <w:szCs w:val="24"/>
              </w:rPr>
              <w:fldChar w:fldCharType="separate"/>
            </w:r>
            <w:r w:rsidRPr="00D07601">
              <w:rPr>
                <w:rFonts w:cstheme="minorHAnsi"/>
                <w:noProof/>
                <w:webHidden/>
                <w:sz w:val="24"/>
                <w:szCs w:val="24"/>
              </w:rPr>
              <w:t>184</w:t>
            </w:r>
            <w:r w:rsidRPr="00D07601">
              <w:rPr>
                <w:rFonts w:cstheme="minorHAnsi"/>
                <w:noProof/>
                <w:webHidden/>
                <w:sz w:val="24"/>
                <w:szCs w:val="24"/>
              </w:rPr>
              <w:fldChar w:fldCharType="end"/>
            </w:r>
          </w:hyperlink>
        </w:p>
        <w:p w:rsidR="00303364" w:rsidRPr="00E821A8" w:rsidRDefault="00D07601">
          <w:pPr>
            <w:pStyle w:val="TOC3"/>
            <w:tabs>
              <w:tab w:val="left" w:pos="880"/>
              <w:tab w:val="right" w:leader="dot" w:pos="8778"/>
            </w:tabs>
            <w:rPr>
              <w:rFonts w:eastAsiaTheme="minorEastAsia" w:cstheme="minorHAnsi"/>
              <w:noProof/>
              <w:sz w:val="24"/>
              <w:szCs w:val="24"/>
              <w:lang w:eastAsia="ja-JP"/>
            </w:rPr>
          </w:pPr>
          <w:hyperlink w:anchor="_Toc332351097" w:history="1">
            <w:r w:rsidRPr="00D07601">
              <w:rPr>
                <w:rStyle w:val="Hyperlink"/>
                <w:rFonts w:cstheme="minorHAnsi"/>
                <w:noProof/>
                <w:sz w:val="24"/>
                <w:szCs w:val="24"/>
              </w:rPr>
              <w:t>2.</w:t>
            </w:r>
            <w:r w:rsidRPr="00D07601">
              <w:rPr>
                <w:rFonts w:eastAsiaTheme="minorEastAsia" w:cstheme="minorHAnsi"/>
                <w:noProof/>
                <w:sz w:val="24"/>
                <w:szCs w:val="24"/>
                <w:lang w:eastAsia="ja-JP"/>
              </w:rPr>
              <w:tab/>
            </w:r>
            <w:r w:rsidRPr="00D07601">
              <w:rPr>
                <w:rStyle w:val="Hyperlink"/>
                <w:rFonts w:cstheme="minorHAnsi"/>
                <w:noProof/>
                <w:sz w:val="24"/>
                <w:szCs w:val="24"/>
              </w:rPr>
              <w:t>Problem Abstract</w:t>
            </w:r>
            <w:r w:rsidRPr="00D07601">
              <w:rPr>
                <w:rFonts w:cstheme="minorHAnsi"/>
                <w:noProof/>
                <w:webHidden/>
                <w:sz w:val="24"/>
                <w:szCs w:val="24"/>
              </w:rPr>
              <w:tab/>
            </w:r>
            <w:r w:rsidRPr="00D07601">
              <w:rPr>
                <w:rFonts w:cstheme="minorHAnsi"/>
                <w:noProof/>
                <w:webHidden/>
                <w:sz w:val="24"/>
                <w:szCs w:val="24"/>
              </w:rPr>
              <w:fldChar w:fldCharType="begin"/>
            </w:r>
            <w:r w:rsidRPr="00D07601">
              <w:rPr>
                <w:rFonts w:cstheme="minorHAnsi"/>
                <w:noProof/>
                <w:webHidden/>
                <w:sz w:val="24"/>
                <w:szCs w:val="24"/>
              </w:rPr>
              <w:instrText xml:space="preserve"> PAGEREF _Toc332351097 \h </w:instrText>
            </w:r>
            <w:r w:rsidRPr="00D07601">
              <w:rPr>
                <w:rFonts w:cstheme="minorHAnsi"/>
                <w:noProof/>
                <w:webHidden/>
                <w:sz w:val="24"/>
                <w:szCs w:val="24"/>
              </w:rPr>
            </w:r>
            <w:r w:rsidRPr="00D07601">
              <w:rPr>
                <w:rFonts w:cstheme="minorHAnsi"/>
                <w:noProof/>
                <w:webHidden/>
                <w:sz w:val="24"/>
                <w:szCs w:val="24"/>
              </w:rPr>
              <w:fldChar w:fldCharType="separate"/>
            </w:r>
            <w:r w:rsidRPr="00D07601">
              <w:rPr>
                <w:rFonts w:cstheme="minorHAnsi"/>
                <w:noProof/>
                <w:webHidden/>
                <w:sz w:val="24"/>
                <w:szCs w:val="24"/>
              </w:rPr>
              <w:t>184</w:t>
            </w:r>
            <w:r w:rsidRPr="00D07601">
              <w:rPr>
                <w:rFonts w:cstheme="minorHAnsi"/>
                <w:noProof/>
                <w:webHidden/>
                <w:sz w:val="24"/>
                <w:szCs w:val="24"/>
              </w:rPr>
              <w:fldChar w:fldCharType="end"/>
            </w:r>
          </w:hyperlink>
        </w:p>
        <w:p w:rsidR="00303364" w:rsidRPr="00E821A8" w:rsidRDefault="00D07601">
          <w:pPr>
            <w:pStyle w:val="TOC3"/>
            <w:tabs>
              <w:tab w:val="left" w:pos="880"/>
              <w:tab w:val="right" w:leader="dot" w:pos="8778"/>
            </w:tabs>
            <w:rPr>
              <w:rFonts w:eastAsiaTheme="minorEastAsia" w:cstheme="minorHAnsi"/>
              <w:noProof/>
              <w:sz w:val="24"/>
              <w:szCs w:val="24"/>
              <w:lang w:eastAsia="ja-JP"/>
            </w:rPr>
          </w:pPr>
          <w:hyperlink w:anchor="_Toc332351098" w:history="1">
            <w:r w:rsidRPr="00D07601">
              <w:rPr>
                <w:rStyle w:val="Hyperlink"/>
                <w:rFonts w:cstheme="minorHAnsi"/>
                <w:noProof/>
                <w:sz w:val="24"/>
                <w:szCs w:val="24"/>
              </w:rPr>
              <w:t>3.</w:t>
            </w:r>
            <w:r w:rsidRPr="00D07601">
              <w:rPr>
                <w:rFonts w:eastAsiaTheme="minorEastAsia" w:cstheme="minorHAnsi"/>
                <w:noProof/>
                <w:sz w:val="24"/>
                <w:szCs w:val="24"/>
                <w:lang w:eastAsia="ja-JP"/>
              </w:rPr>
              <w:tab/>
            </w:r>
            <w:r w:rsidRPr="00D07601">
              <w:rPr>
                <w:rStyle w:val="Hyperlink"/>
                <w:rFonts w:cstheme="minorHAnsi"/>
                <w:noProof/>
                <w:sz w:val="24"/>
                <w:szCs w:val="24"/>
              </w:rPr>
              <w:t>Project Overview</w:t>
            </w:r>
            <w:r w:rsidRPr="00D07601">
              <w:rPr>
                <w:rFonts w:cstheme="minorHAnsi"/>
                <w:noProof/>
                <w:webHidden/>
                <w:sz w:val="24"/>
                <w:szCs w:val="24"/>
              </w:rPr>
              <w:tab/>
            </w:r>
            <w:r w:rsidRPr="00D07601">
              <w:rPr>
                <w:rFonts w:cstheme="minorHAnsi"/>
                <w:noProof/>
                <w:webHidden/>
                <w:sz w:val="24"/>
                <w:szCs w:val="24"/>
              </w:rPr>
              <w:fldChar w:fldCharType="begin"/>
            </w:r>
            <w:r w:rsidRPr="00D07601">
              <w:rPr>
                <w:rFonts w:cstheme="minorHAnsi"/>
                <w:noProof/>
                <w:webHidden/>
                <w:sz w:val="24"/>
                <w:szCs w:val="24"/>
              </w:rPr>
              <w:instrText xml:space="preserve"> PAGEREF _Toc332351098 \h </w:instrText>
            </w:r>
            <w:r w:rsidRPr="00D07601">
              <w:rPr>
                <w:rFonts w:cstheme="minorHAnsi"/>
                <w:noProof/>
                <w:webHidden/>
                <w:sz w:val="24"/>
                <w:szCs w:val="24"/>
              </w:rPr>
            </w:r>
            <w:r w:rsidRPr="00D07601">
              <w:rPr>
                <w:rFonts w:cstheme="minorHAnsi"/>
                <w:noProof/>
                <w:webHidden/>
                <w:sz w:val="24"/>
                <w:szCs w:val="24"/>
              </w:rPr>
              <w:fldChar w:fldCharType="separate"/>
            </w:r>
            <w:r w:rsidRPr="00D07601">
              <w:rPr>
                <w:rFonts w:cstheme="minorHAnsi"/>
                <w:noProof/>
                <w:webHidden/>
                <w:sz w:val="24"/>
                <w:szCs w:val="24"/>
              </w:rPr>
              <w:t>184</w:t>
            </w:r>
            <w:r w:rsidRPr="00D07601">
              <w:rPr>
                <w:rFonts w:cstheme="minorHAnsi"/>
                <w:noProof/>
                <w:webHidden/>
                <w:sz w:val="24"/>
                <w:szCs w:val="24"/>
              </w:rPr>
              <w:fldChar w:fldCharType="end"/>
            </w:r>
          </w:hyperlink>
        </w:p>
        <w:p w:rsidR="00303364" w:rsidRPr="00E821A8" w:rsidRDefault="00D07601">
          <w:pPr>
            <w:pStyle w:val="TOC4"/>
            <w:tabs>
              <w:tab w:val="left" w:pos="1320"/>
              <w:tab w:val="right" w:leader="dot" w:pos="8778"/>
            </w:tabs>
            <w:rPr>
              <w:rFonts w:cstheme="minorHAnsi"/>
              <w:noProof/>
              <w:sz w:val="24"/>
              <w:szCs w:val="24"/>
              <w:lang w:eastAsia="ja-JP"/>
            </w:rPr>
          </w:pPr>
          <w:hyperlink w:anchor="_Toc332351099" w:history="1">
            <w:r w:rsidRPr="00D07601">
              <w:rPr>
                <w:rStyle w:val="Hyperlink"/>
                <w:rFonts w:cstheme="minorHAnsi"/>
                <w:noProof/>
                <w:sz w:val="24"/>
                <w:szCs w:val="24"/>
              </w:rPr>
              <w:t>3.1</w:t>
            </w:r>
            <w:r w:rsidRPr="00D07601">
              <w:rPr>
                <w:rFonts w:cstheme="minorHAnsi"/>
                <w:noProof/>
                <w:sz w:val="24"/>
                <w:szCs w:val="24"/>
                <w:lang w:eastAsia="ja-JP"/>
              </w:rPr>
              <w:tab/>
            </w:r>
            <w:r w:rsidRPr="00D07601">
              <w:rPr>
                <w:rStyle w:val="Hyperlink"/>
                <w:rFonts w:cstheme="minorHAnsi"/>
                <w:noProof/>
                <w:sz w:val="24"/>
                <w:szCs w:val="24"/>
              </w:rPr>
              <w:t>The Current System</w:t>
            </w:r>
            <w:r w:rsidRPr="00D07601">
              <w:rPr>
                <w:rFonts w:cstheme="minorHAnsi"/>
                <w:noProof/>
                <w:webHidden/>
                <w:sz w:val="24"/>
                <w:szCs w:val="24"/>
              </w:rPr>
              <w:tab/>
            </w:r>
            <w:r w:rsidRPr="00D07601">
              <w:rPr>
                <w:rFonts w:cstheme="minorHAnsi"/>
                <w:noProof/>
                <w:webHidden/>
                <w:sz w:val="24"/>
                <w:szCs w:val="24"/>
              </w:rPr>
              <w:fldChar w:fldCharType="begin"/>
            </w:r>
            <w:r w:rsidRPr="00D07601">
              <w:rPr>
                <w:rFonts w:cstheme="minorHAnsi"/>
                <w:noProof/>
                <w:webHidden/>
                <w:sz w:val="24"/>
                <w:szCs w:val="24"/>
              </w:rPr>
              <w:instrText xml:space="preserve"> PAGEREF _Toc332351099 \h </w:instrText>
            </w:r>
            <w:r w:rsidRPr="00D07601">
              <w:rPr>
                <w:rFonts w:cstheme="minorHAnsi"/>
                <w:noProof/>
                <w:webHidden/>
                <w:sz w:val="24"/>
                <w:szCs w:val="24"/>
              </w:rPr>
            </w:r>
            <w:r w:rsidRPr="00D07601">
              <w:rPr>
                <w:rFonts w:cstheme="minorHAnsi"/>
                <w:noProof/>
                <w:webHidden/>
                <w:sz w:val="24"/>
                <w:szCs w:val="24"/>
              </w:rPr>
              <w:fldChar w:fldCharType="separate"/>
            </w:r>
            <w:r w:rsidRPr="00D07601">
              <w:rPr>
                <w:rFonts w:cstheme="minorHAnsi"/>
                <w:noProof/>
                <w:webHidden/>
                <w:sz w:val="24"/>
                <w:szCs w:val="24"/>
              </w:rPr>
              <w:t>184</w:t>
            </w:r>
            <w:r w:rsidRPr="00D07601">
              <w:rPr>
                <w:rFonts w:cstheme="minorHAnsi"/>
                <w:noProof/>
                <w:webHidden/>
                <w:sz w:val="24"/>
                <w:szCs w:val="24"/>
              </w:rPr>
              <w:fldChar w:fldCharType="end"/>
            </w:r>
          </w:hyperlink>
        </w:p>
        <w:p w:rsidR="00303364" w:rsidRPr="00E821A8" w:rsidRDefault="00D07601">
          <w:pPr>
            <w:pStyle w:val="TOC4"/>
            <w:tabs>
              <w:tab w:val="left" w:pos="1320"/>
              <w:tab w:val="right" w:leader="dot" w:pos="8778"/>
            </w:tabs>
            <w:rPr>
              <w:rFonts w:cstheme="minorHAnsi"/>
              <w:noProof/>
              <w:sz w:val="24"/>
              <w:szCs w:val="24"/>
              <w:lang w:eastAsia="ja-JP"/>
            </w:rPr>
          </w:pPr>
          <w:hyperlink w:anchor="_Toc332351100" w:history="1">
            <w:r w:rsidRPr="00D07601">
              <w:rPr>
                <w:rStyle w:val="Hyperlink"/>
                <w:rFonts w:cstheme="minorHAnsi"/>
                <w:noProof/>
                <w:sz w:val="24"/>
                <w:szCs w:val="24"/>
              </w:rPr>
              <w:t>3.2</w:t>
            </w:r>
            <w:r w:rsidRPr="00D07601">
              <w:rPr>
                <w:rFonts w:cstheme="minorHAnsi"/>
                <w:noProof/>
                <w:sz w:val="24"/>
                <w:szCs w:val="24"/>
                <w:lang w:eastAsia="ja-JP"/>
              </w:rPr>
              <w:tab/>
            </w:r>
            <w:r w:rsidRPr="00D07601">
              <w:rPr>
                <w:rStyle w:val="Hyperlink"/>
                <w:rFonts w:cstheme="minorHAnsi"/>
                <w:noProof/>
                <w:sz w:val="24"/>
                <w:szCs w:val="24"/>
              </w:rPr>
              <w:t>The Proposed System</w:t>
            </w:r>
            <w:r w:rsidRPr="00D07601">
              <w:rPr>
                <w:rFonts w:cstheme="minorHAnsi"/>
                <w:noProof/>
                <w:webHidden/>
                <w:sz w:val="24"/>
                <w:szCs w:val="24"/>
              </w:rPr>
              <w:tab/>
            </w:r>
            <w:r w:rsidRPr="00D07601">
              <w:rPr>
                <w:rFonts w:cstheme="minorHAnsi"/>
                <w:noProof/>
                <w:webHidden/>
                <w:sz w:val="24"/>
                <w:szCs w:val="24"/>
              </w:rPr>
              <w:fldChar w:fldCharType="begin"/>
            </w:r>
            <w:r w:rsidRPr="00D07601">
              <w:rPr>
                <w:rFonts w:cstheme="minorHAnsi"/>
                <w:noProof/>
                <w:webHidden/>
                <w:sz w:val="24"/>
                <w:szCs w:val="24"/>
              </w:rPr>
              <w:instrText xml:space="preserve"> PAGEREF _Toc332351100 \h </w:instrText>
            </w:r>
            <w:r w:rsidRPr="00D07601">
              <w:rPr>
                <w:rFonts w:cstheme="minorHAnsi"/>
                <w:noProof/>
                <w:webHidden/>
                <w:sz w:val="24"/>
                <w:szCs w:val="24"/>
              </w:rPr>
            </w:r>
            <w:r w:rsidRPr="00D07601">
              <w:rPr>
                <w:rFonts w:cstheme="minorHAnsi"/>
                <w:noProof/>
                <w:webHidden/>
                <w:sz w:val="24"/>
                <w:szCs w:val="24"/>
              </w:rPr>
              <w:fldChar w:fldCharType="separate"/>
            </w:r>
            <w:r w:rsidRPr="00D07601">
              <w:rPr>
                <w:rFonts w:cstheme="minorHAnsi"/>
                <w:noProof/>
                <w:webHidden/>
                <w:sz w:val="24"/>
                <w:szCs w:val="24"/>
              </w:rPr>
              <w:t>184</w:t>
            </w:r>
            <w:r w:rsidRPr="00D07601">
              <w:rPr>
                <w:rFonts w:cstheme="minorHAnsi"/>
                <w:noProof/>
                <w:webHidden/>
                <w:sz w:val="24"/>
                <w:szCs w:val="24"/>
              </w:rPr>
              <w:fldChar w:fldCharType="end"/>
            </w:r>
          </w:hyperlink>
        </w:p>
        <w:p w:rsidR="00303364" w:rsidRPr="00E821A8" w:rsidRDefault="00D07601">
          <w:pPr>
            <w:pStyle w:val="TOC4"/>
            <w:tabs>
              <w:tab w:val="left" w:pos="1320"/>
              <w:tab w:val="right" w:leader="dot" w:pos="8778"/>
            </w:tabs>
            <w:rPr>
              <w:rFonts w:cstheme="minorHAnsi"/>
              <w:noProof/>
              <w:sz w:val="24"/>
              <w:szCs w:val="24"/>
              <w:lang w:eastAsia="ja-JP"/>
            </w:rPr>
          </w:pPr>
          <w:hyperlink w:anchor="_Toc332351101" w:history="1">
            <w:r w:rsidRPr="00D07601">
              <w:rPr>
                <w:rStyle w:val="Hyperlink"/>
                <w:rFonts w:cstheme="minorHAnsi"/>
                <w:noProof/>
                <w:sz w:val="24"/>
                <w:szCs w:val="24"/>
              </w:rPr>
              <w:t>3.3</w:t>
            </w:r>
            <w:r w:rsidRPr="00D07601">
              <w:rPr>
                <w:rFonts w:cstheme="minorHAnsi"/>
                <w:noProof/>
                <w:sz w:val="24"/>
                <w:szCs w:val="24"/>
                <w:lang w:eastAsia="ja-JP"/>
              </w:rPr>
              <w:tab/>
            </w:r>
            <w:r w:rsidRPr="00D07601">
              <w:rPr>
                <w:rStyle w:val="Hyperlink"/>
                <w:rFonts w:cstheme="minorHAnsi"/>
                <w:noProof/>
                <w:sz w:val="24"/>
                <w:szCs w:val="24"/>
              </w:rPr>
              <w:t>Boundaries of the System</w:t>
            </w:r>
            <w:r w:rsidRPr="00D07601">
              <w:rPr>
                <w:rFonts w:cstheme="minorHAnsi"/>
                <w:noProof/>
                <w:webHidden/>
                <w:sz w:val="24"/>
                <w:szCs w:val="24"/>
              </w:rPr>
              <w:tab/>
            </w:r>
            <w:r w:rsidRPr="00D07601">
              <w:rPr>
                <w:rFonts w:cstheme="minorHAnsi"/>
                <w:noProof/>
                <w:webHidden/>
                <w:sz w:val="24"/>
                <w:szCs w:val="24"/>
              </w:rPr>
              <w:fldChar w:fldCharType="begin"/>
            </w:r>
            <w:r w:rsidRPr="00D07601">
              <w:rPr>
                <w:rFonts w:cstheme="minorHAnsi"/>
                <w:noProof/>
                <w:webHidden/>
                <w:sz w:val="24"/>
                <w:szCs w:val="24"/>
              </w:rPr>
              <w:instrText xml:space="preserve"> PAGEREF _Toc332351101 \h </w:instrText>
            </w:r>
            <w:r w:rsidRPr="00D07601">
              <w:rPr>
                <w:rFonts w:cstheme="minorHAnsi"/>
                <w:noProof/>
                <w:webHidden/>
                <w:sz w:val="24"/>
                <w:szCs w:val="24"/>
              </w:rPr>
            </w:r>
            <w:r w:rsidRPr="00D07601">
              <w:rPr>
                <w:rFonts w:cstheme="minorHAnsi"/>
                <w:noProof/>
                <w:webHidden/>
                <w:sz w:val="24"/>
                <w:szCs w:val="24"/>
              </w:rPr>
              <w:fldChar w:fldCharType="separate"/>
            </w:r>
            <w:r w:rsidRPr="00D07601">
              <w:rPr>
                <w:rFonts w:cstheme="minorHAnsi"/>
                <w:noProof/>
                <w:webHidden/>
                <w:sz w:val="24"/>
                <w:szCs w:val="24"/>
              </w:rPr>
              <w:t>185</w:t>
            </w:r>
            <w:r w:rsidRPr="00D07601">
              <w:rPr>
                <w:rFonts w:cstheme="minorHAnsi"/>
                <w:noProof/>
                <w:webHidden/>
                <w:sz w:val="24"/>
                <w:szCs w:val="24"/>
              </w:rPr>
              <w:fldChar w:fldCharType="end"/>
            </w:r>
          </w:hyperlink>
        </w:p>
        <w:p w:rsidR="00303364" w:rsidRPr="00E821A8" w:rsidRDefault="00D07601">
          <w:pPr>
            <w:pStyle w:val="TOC4"/>
            <w:tabs>
              <w:tab w:val="left" w:pos="1320"/>
              <w:tab w:val="right" w:leader="dot" w:pos="8778"/>
            </w:tabs>
            <w:rPr>
              <w:rFonts w:cstheme="minorHAnsi"/>
              <w:noProof/>
              <w:sz w:val="24"/>
              <w:szCs w:val="24"/>
              <w:lang w:eastAsia="ja-JP"/>
            </w:rPr>
          </w:pPr>
          <w:hyperlink w:anchor="_Toc332351102" w:history="1">
            <w:r w:rsidRPr="00D07601">
              <w:rPr>
                <w:rStyle w:val="Hyperlink"/>
                <w:rFonts w:cstheme="minorHAnsi"/>
                <w:noProof/>
                <w:sz w:val="24"/>
                <w:szCs w:val="24"/>
              </w:rPr>
              <w:t>3.4</w:t>
            </w:r>
            <w:r w:rsidRPr="00D07601">
              <w:rPr>
                <w:rFonts w:cstheme="minorHAnsi"/>
                <w:noProof/>
                <w:sz w:val="24"/>
                <w:szCs w:val="24"/>
                <w:lang w:eastAsia="ja-JP"/>
              </w:rPr>
              <w:tab/>
            </w:r>
            <w:r w:rsidRPr="00D07601">
              <w:rPr>
                <w:rStyle w:val="Hyperlink"/>
                <w:rFonts w:cstheme="minorHAnsi"/>
                <w:noProof/>
                <w:sz w:val="24"/>
                <w:szCs w:val="24"/>
              </w:rPr>
              <w:t>Development Environment</w:t>
            </w:r>
            <w:r w:rsidRPr="00D07601">
              <w:rPr>
                <w:rFonts w:cstheme="minorHAnsi"/>
                <w:noProof/>
                <w:webHidden/>
                <w:sz w:val="24"/>
                <w:szCs w:val="24"/>
              </w:rPr>
              <w:tab/>
            </w:r>
            <w:r w:rsidRPr="00D07601">
              <w:rPr>
                <w:rFonts w:cstheme="minorHAnsi"/>
                <w:noProof/>
                <w:webHidden/>
                <w:sz w:val="24"/>
                <w:szCs w:val="24"/>
              </w:rPr>
              <w:fldChar w:fldCharType="begin"/>
            </w:r>
            <w:r w:rsidRPr="00D07601">
              <w:rPr>
                <w:rFonts w:cstheme="minorHAnsi"/>
                <w:noProof/>
                <w:webHidden/>
                <w:sz w:val="24"/>
                <w:szCs w:val="24"/>
              </w:rPr>
              <w:instrText xml:space="preserve"> PAGEREF _Toc332351102 \h </w:instrText>
            </w:r>
            <w:r w:rsidRPr="00D07601">
              <w:rPr>
                <w:rFonts w:cstheme="minorHAnsi"/>
                <w:noProof/>
                <w:webHidden/>
                <w:sz w:val="24"/>
                <w:szCs w:val="24"/>
              </w:rPr>
            </w:r>
            <w:r w:rsidRPr="00D07601">
              <w:rPr>
                <w:rFonts w:cstheme="minorHAnsi"/>
                <w:noProof/>
                <w:webHidden/>
                <w:sz w:val="24"/>
                <w:szCs w:val="24"/>
              </w:rPr>
              <w:fldChar w:fldCharType="separate"/>
            </w:r>
            <w:r w:rsidRPr="00D07601">
              <w:rPr>
                <w:rFonts w:cstheme="minorHAnsi"/>
                <w:noProof/>
                <w:webHidden/>
                <w:sz w:val="24"/>
                <w:szCs w:val="24"/>
              </w:rPr>
              <w:t>185</w:t>
            </w:r>
            <w:r w:rsidRPr="00D07601">
              <w:rPr>
                <w:rFonts w:cstheme="minorHAnsi"/>
                <w:noProof/>
                <w:webHidden/>
                <w:sz w:val="24"/>
                <w:szCs w:val="24"/>
              </w:rPr>
              <w:fldChar w:fldCharType="end"/>
            </w:r>
          </w:hyperlink>
        </w:p>
        <w:p w:rsidR="00303364" w:rsidRPr="00E821A8" w:rsidRDefault="00D07601">
          <w:pPr>
            <w:pStyle w:val="TOC2"/>
            <w:tabs>
              <w:tab w:val="left" w:pos="660"/>
              <w:tab w:val="right" w:leader="dot" w:pos="8778"/>
            </w:tabs>
            <w:rPr>
              <w:rFonts w:eastAsiaTheme="minorEastAsia" w:cstheme="minorHAnsi"/>
              <w:noProof/>
              <w:sz w:val="24"/>
              <w:szCs w:val="24"/>
              <w:lang w:eastAsia="ja-JP"/>
            </w:rPr>
          </w:pPr>
          <w:hyperlink w:anchor="_Toc332351103" w:history="1">
            <w:r w:rsidRPr="00D07601">
              <w:rPr>
                <w:rStyle w:val="Hyperlink"/>
                <w:rFonts w:cstheme="minorHAnsi"/>
                <w:noProof/>
                <w:sz w:val="24"/>
                <w:szCs w:val="24"/>
              </w:rPr>
              <w:t>II.</w:t>
            </w:r>
            <w:r w:rsidRPr="00D07601">
              <w:rPr>
                <w:rFonts w:eastAsiaTheme="minorEastAsia" w:cstheme="minorHAnsi"/>
                <w:noProof/>
                <w:sz w:val="24"/>
                <w:szCs w:val="24"/>
                <w:lang w:eastAsia="ja-JP"/>
              </w:rPr>
              <w:tab/>
            </w:r>
            <w:r w:rsidRPr="00D07601">
              <w:rPr>
                <w:rStyle w:val="Hyperlink"/>
                <w:rFonts w:cstheme="minorHAnsi"/>
                <w:noProof/>
                <w:sz w:val="24"/>
                <w:szCs w:val="24"/>
              </w:rPr>
              <w:t>Project Organization</w:t>
            </w:r>
            <w:r w:rsidRPr="00D07601">
              <w:rPr>
                <w:rFonts w:cstheme="minorHAnsi"/>
                <w:noProof/>
                <w:webHidden/>
                <w:sz w:val="24"/>
                <w:szCs w:val="24"/>
              </w:rPr>
              <w:tab/>
            </w:r>
            <w:r w:rsidRPr="00D07601">
              <w:rPr>
                <w:rFonts w:cstheme="minorHAnsi"/>
                <w:noProof/>
                <w:webHidden/>
                <w:sz w:val="24"/>
                <w:szCs w:val="24"/>
              </w:rPr>
              <w:fldChar w:fldCharType="begin"/>
            </w:r>
            <w:r w:rsidRPr="00D07601">
              <w:rPr>
                <w:rFonts w:cstheme="minorHAnsi"/>
                <w:noProof/>
                <w:webHidden/>
                <w:sz w:val="24"/>
                <w:szCs w:val="24"/>
              </w:rPr>
              <w:instrText xml:space="preserve"> PAGEREF _Toc332351103 \h </w:instrText>
            </w:r>
            <w:r w:rsidRPr="00D07601">
              <w:rPr>
                <w:rFonts w:cstheme="minorHAnsi"/>
                <w:noProof/>
                <w:webHidden/>
                <w:sz w:val="24"/>
                <w:szCs w:val="24"/>
              </w:rPr>
            </w:r>
            <w:r w:rsidRPr="00D07601">
              <w:rPr>
                <w:rFonts w:cstheme="minorHAnsi"/>
                <w:noProof/>
                <w:webHidden/>
                <w:sz w:val="24"/>
                <w:szCs w:val="24"/>
              </w:rPr>
              <w:fldChar w:fldCharType="separate"/>
            </w:r>
            <w:r w:rsidRPr="00D07601">
              <w:rPr>
                <w:rFonts w:cstheme="minorHAnsi"/>
                <w:noProof/>
                <w:webHidden/>
                <w:sz w:val="24"/>
                <w:szCs w:val="24"/>
              </w:rPr>
              <w:t>185</w:t>
            </w:r>
            <w:r w:rsidRPr="00D07601">
              <w:rPr>
                <w:rFonts w:cstheme="minorHAnsi"/>
                <w:noProof/>
                <w:webHidden/>
                <w:sz w:val="24"/>
                <w:szCs w:val="24"/>
              </w:rPr>
              <w:fldChar w:fldCharType="end"/>
            </w:r>
          </w:hyperlink>
        </w:p>
        <w:p w:rsidR="00303364" w:rsidRPr="00E821A8" w:rsidRDefault="00D07601">
          <w:pPr>
            <w:pStyle w:val="TOC3"/>
            <w:tabs>
              <w:tab w:val="left" w:pos="880"/>
              <w:tab w:val="right" w:leader="dot" w:pos="8778"/>
            </w:tabs>
            <w:rPr>
              <w:rFonts w:eastAsiaTheme="minorEastAsia" w:cstheme="minorHAnsi"/>
              <w:noProof/>
              <w:sz w:val="24"/>
              <w:szCs w:val="24"/>
              <w:lang w:eastAsia="ja-JP"/>
            </w:rPr>
          </w:pPr>
          <w:hyperlink w:anchor="_Toc332351104" w:history="1">
            <w:r w:rsidRPr="00D07601">
              <w:rPr>
                <w:rStyle w:val="Hyperlink"/>
                <w:rFonts w:eastAsia="MS Gothic" w:cstheme="minorHAnsi"/>
                <w:bCs/>
                <w:noProof/>
                <w:sz w:val="24"/>
                <w:szCs w:val="24"/>
              </w:rPr>
              <w:t>1.</w:t>
            </w:r>
            <w:r w:rsidRPr="00D07601">
              <w:rPr>
                <w:rFonts w:eastAsiaTheme="minorEastAsia" w:cstheme="minorHAnsi"/>
                <w:noProof/>
                <w:sz w:val="24"/>
                <w:szCs w:val="24"/>
                <w:lang w:eastAsia="ja-JP"/>
              </w:rPr>
              <w:tab/>
            </w:r>
            <w:r w:rsidRPr="00D07601">
              <w:rPr>
                <w:rStyle w:val="Hyperlink"/>
                <w:rFonts w:eastAsia="MS Gothic" w:cstheme="minorHAnsi"/>
                <w:bCs/>
                <w:noProof/>
                <w:sz w:val="24"/>
                <w:szCs w:val="24"/>
              </w:rPr>
              <w:t>Software Process Model</w:t>
            </w:r>
            <w:r w:rsidRPr="00D07601">
              <w:rPr>
                <w:rFonts w:cstheme="minorHAnsi"/>
                <w:noProof/>
                <w:webHidden/>
                <w:sz w:val="24"/>
                <w:szCs w:val="24"/>
              </w:rPr>
              <w:tab/>
            </w:r>
            <w:r w:rsidRPr="00D07601">
              <w:rPr>
                <w:rFonts w:cstheme="minorHAnsi"/>
                <w:noProof/>
                <w:webHidden/>
                <w:sz w:val="24"/>
                <w:szCs w:val="24"/>
              </w:rPr>
              <w:fldChar w:fldCharType="begin"/>
            </w:r>
            <w:r w:rsidRPr="00D07601">
              <w:rPr>
                <w:rFonts w:cstheme="minorHAnsi"/>
                <w:noProof/>
                <w:webHidden/>
                <w:sz w:val="24"/>
                <w:szCs w:val="24"/>
              </w:rPr>
              <w:instrText xml:space="preserve"> PAGEREF _Toc332351104 \h </w:instrText>
            </w:r>
            <w:r w:rsidRPr="00D07601">
              <w:rPr>
                <w:rFonts w:cstheme="minorHAnsi"/>
                <w:noProof/>
                <w:webHidden/>
                <w:sz w:val="24"/>
                <w:szCs w:val="24"/>
              </w:rPr>
            </w:r>
            <w:r w:rsidRPr="00D07601">
              <w:rPr>
                <w:rFonts w:cstheme="minorHAnsi"/>
                <w:noProof/>
                <w:webHidden/>
                <w:sz w:val="24"/>
                <w:szCs w:val="24"/>
              </w:rPr>
              <w:fldChar w:fldCharType="separate"/>
            </w:r>
            <w:r w:rsidRPr="00D07601">
              <w:rPr>
                <w:rFonts w:cstheme="minorHAnsi"/>
                <w:noProof/>
                <w:webHidden/>
                <w:sz w:val="24"/>
                <w:szCs w:val="24"/>
              </w:rPr>
              <w:t>185</w:t>
            </w:r>
            <w:r w:rsidRPr="00D07601">
              <w:rPr>
                <w:rFonts w:cstheme="minorHAnsi"/>
                <w:noProof/>
                <w:webHidden/>
                <w:sz w:val="24"/>
                <w:szCs w:val="24"/>
              </w:rPr>
              <w:fldChar w:fldCharType="end"/>
            </w:r>
          </w:hyperlink>
        </w:p>
        <w:p w:rsidR="00303364" w:rsidRPr="00E821A8" w:rsidRDefault="00D07601">
          <w:pPr>
            <w:pStyle w:val="TOC3"/>
            <w:tabs>
              <w:tab w:val="left" w:pos="880"/>
              <w:tab w:val="right" w:leader="dot" w:pos="8778"/>
            </w:tabs>
            <w:rPr>
              <w:rFonts w:eastAsiaTheme="minorEastAsia" w:cstheme="minorHAnsi"/>
              <w:noProof/>
              <w:sz w:val="24"/>
              <w:szCs w:val="24"/>
              <w:lang w:eastAsia="ja-JP"/>
            </w:rPr>
          </w:pPr>
          <w:hyperlink w:anchor="_Toc332351105" w:history="1">
            <w:r w:rsidRPr="00D07601">
              <w:rPr>
                <w:rStyle w:val="Hyperlink"/>
                <w:rFonts w:eastAsia="MS Gothic" w:cstheme="minorHAnsi"/>
                <w:bCs/>
                <w:noProof/>
                <w:sz w:val="24"/>
                <w:szCs w:val="24"/>
              </w:rPr>
              <w:t>2.</w:t>
            </w:r>
            <w:r w:rsidRPr="00D07601">
              <w:rPr>
                <w:rFonts w:eastAsiaTheme="minorEastAsia" w:cstheme="minorHAnsi"/>
                <w:noProof/>
                <w:sz w:val="24"/>
                <w:szCs w:val="24"/>
                <w:lang w:eastAsia="ja-JP"/>
              </w:rPr>
              <w:tab/>
            </w:r>
            <w:r w:rsidRPr="00D07601">
              <w:rPr>
                <w:rStyle w:val="Hyperlink"/>
                <w:rFonts w:eastAsia="MS Gothic" w:cstheme="minorHAnsi"/>
                <w:bCs/>
                <w:noProof/>
                <w:sz w:val="24"/>
                <w:szCs w:val="24"/>
              </w:rPr>
              <w:t>Roles and Responsibilities</w:t>
            </w:r>
            <w:r w:rsidRPr="00D07601">
              <w:rPr>
                <w:rFonts w:cstheme="minorHAnsi"/>
                <w:noProof/>
                <w:webHidden/>
                <w:sz w:val="24"/>
                <w:szCs w:val="24"/>
              </w:rPr>
              <w:tab/>
            </w:r>
            <w:r w:rsidRPr="00D07601">
              <w:rPr>
                <w:rFonts w:cstheme="minorHAnsi"/>
                <w:noProof/>
                <w:webHidden/>
                <w:sz w:val="24"/>
                <w:szCs w:val="24"/>
              </w:rPr>
              <w:fldChar w:fldCharType="begin"/>
            </w:r>
            <w:r w:rsidRPr="00D07601">
              <w:rPr>
                <w:rFonts w:cstheme="minorHAnsi"/>
                <w:noProof/>
                <w:webHidden/>
                <w:sz w:val="24"/>
                <w:szCs w:val="24"/>
              </w:rPr>
              <w:instrText xml:space="preserve"> PAGEREF _Toc332351105 \h </w:instrText>
            </w:r>
            <w:r w:rsidRPr="00D07601">
              <w:rPr>
                <w:rFonts w:cstheme="minorHAnsi"/>
                <w:noProof/>
                <w:webHidden/>
                <w:sz w:val="24"/>
                <w:szCs w:val="24"/>
              </w:rPr>
            </w:r>
            <w:r w:rsidRPr="00D07601">
              <w:rPr>
                <w:rFonts w:cstheme="minorHAnsi"/>
                <w:noProof/>
                <w:webHidden/>
                <w:sz w:val="24"/>
                <w:szCs w:val="24"/>
              </w:rPr>
              <w:fldChar w:fldCharType="separate"/>
            </w:r>
            <w:r w:rsidRPr="00D07601">
              <w:rPr>
                <w:rFonts w:cstheme="minorHAnsi"/>
                <w:noProof/>
                <w:webHidden/>
                <w:sz w:val="24"/>
                <w:szCs w:val="24"/>
              </w:rPr>
              <w:t>186</w:t>
            </w:r>
            <w:r w:rsidRPr="00D07601">
              <w:rPr>
                <w:rFonts w:cstheme="minorHAnsi"/>
                <w:noProof/>
                <w:webHidden/>
                <w:sz w:val="24"/>
                <w:szCs w:val="24"/>
              </w:rPr>
              <w:fldChar w:fldCharType="end"/>
            </w:r>
          </w:hyperlink>
        </w:p>
        <w:p w:rsidR="00303364" w:rsidRPr="00E821A8" w:rsidRDefault="00D07601">
          <w:pPr>
            <w:pStyle w:val="TOC3"/>
            <w:tabs>
              <w:tab w:val="left" w:pos="880"/>
              <w:tab w:val="right" w:leader="dot" w:pos="8778"/>
            </w:tabs>
            <w:rPr>
              <w:rFonts w:eastAsiaTheme="minorEastAsia" w:cstheme="minorHAnsi"/>
              <w:noProof/>
              <w:sz w:val="24"/>
              <w:szCs w:val="24"/>
              <w:lang w:eastAsia="ja-JP"/>
            </w:rPr>
          </w:pPr>
          <w:hyperlink w:anchor="_Toc332351106" w:history="1">
            <w:r w:rsidRPr="00D07601">
              <w:rPr>
                <w:rStyle w:val="Hyperlink"/>
                <w:rFonts w:eastAsia="MS Gothic" w:cstheme="minorHAnsi"/>
                <w:bCs/>
                <w:noProof/>
                <w:sz w:val="24"/>
                <w:szCs w:val="24"/>
              </w:rPr>
              <w:t>3.</w:t>
            </w:r>
            <w:r w:rsidRPr="00D07601">
              <w:rPr>
                <w:rFonts w:eastAsiaTheme="minorEastAsia" w:cstheme="minorHAnsi"/>
                <w:noProof/>
                <w:sz w:val="24"/>
                <w:szCs w:val="24"/>
                <w:lang w:eastAsia="ja-JP"/>
              </w:rPr>
              <w:tab/>
            </w:r>
            <w:r w:rsidRPr="00D07601">
              <w:rPr>
                <w:rStyle w:val="Hyperlink"/>
                <w:rFonts w:eastAsia="MS Gothic" w:cstheme="minorHAnsi"/>
                <w:bCs/>
                <w:noProof/>
                <w:sz w:val="24"/>
                <w:szCs w:val="24"/>
              </w:rPr>
              <w:t>Tools and Techniques</w:t>
            </w:r>
            <w:r w:rsidRPr="00D07601">
              <w:rPr>
                <w:rFonts w:cstheme="minorHAnsi"/>
                <w:noProof/>
                <w:webHidden/>
                <w:sz w:val="24"/>
                <w:szCs w:val="24"/>
              </w:rPr>
              <w:tab/>
            </w:r>
            <w:r w:rsidRPr="00D07601">
              <w:rPr>
                <w:rFonts w:cstheme="minorHAnsi"/>
                <w:noProof/>
                <w:webHidden/>
                <w:sz w:val="24"/>
                <w:szCs w:val="24"/>
              </w:rPr>
              <w:fldChar w:fldCharType="begin"/>
            </w:r>
            <w:r w:rsidRPr="00D07601">
              <w:rPr>
                <w:rFonts w:cstheme="minorHAnsi"/>
                <w:noProof/>
                <w:webHidden/>
                <w:sz w:val="24"/>
                <w:szCs w:val="24"/>
              </w:rPr>
              <w:instrText xml:space="preserve"> PAGEREF _Toc332351106 \h </w:instrText>
            </w:r>
            <w:r w:rsidRPr="00D07601">
              <w:rPr>
                <w:rFonts w:cstheme="minorHAnsi"/>
                <w:noProof/>
                <w:webHidden/>
                <w:sz w:val="24"/>
                <w:szCs w:val="24"/>
              </w:rPr>
            </w:r>
            <w:r w:rsidRPr="00D07601">
              <w:rPr>
                <w:rFonts w:cstheme="minorHAnsi"/>
                <w:noProof/>
                <w:webHidden/>
                <w:sz w:val="24"/>
                <w:szCs w:val="24"/>
              </w:rPr>
              <w:fldChar w:fldCharType="separate"/>
            </w:r>
            <w:r w:rsidRPr="00D07601">
              <w:rPr>
                <w:rFonts w:cstheme="minorHAnsi"/>
                <w:noProof/>
                <w:webHidden/>
                <w:sz w:val="24"/>
                <w:szCs w:val="24"/>
              </w:rPr>
              <w:t>187</w:t>
            </w:r>
            <w:r w:rsidRPr="00D07601">
              <w:rPr>
                <w:rFonts w:cstheme="minorHAnsi"/>
                <w:noProof/>
                <w:webHidden/>
                <w:sz w:val="24"/>
                <w:szCs w:val="24"/>
              </w:rPr>
              <w:fldChar w:fldCharType="end"/>
            </w:r>
          </w:hyperlink>
        </w:p>
        <w:p w:rsidR="00303364" w:rsidRPr="00E821A8" w:rsidRDefault="00D07601">
          <w:pPr>
            <w:pStyle w:val="TOC2"/>
            <w:tabs>
              <w:tab w:val="left" w:pos="880"/>
              <w:tab w:val="right" w:leader="dot" w:pos="8778"/>
            </w:tabs>
            <w:rPr>
              <w:rFonts w:eastAsiaTheme="minorEastAsia" w:cstheme="minorHAnsi"/>
              <w:noProof/>
              <w:sz w:val="24"/>
              <w:szCs w:val="24"/>
              <w:lang w:eastAsia="ja-JP"/>
            </w:rPr>
          </w:pPr>
          <w:hyperlink w:anchor="_Toc332351107" w:history="1">
            <w:r w:rsidRPr="00D07601">
              <w:rPr>
                <w:rStyle w:val="Hyperlink"/>
                <w:rFonts w:cstheme="minorHAnsi"/>
                <w:noProof/>
                <w:sz w:val="24"/>
                <w:szCs w:val="24"/>
              </w:rPr>
              <w:t>III.</w:t>
            </w:r>
            <w:r w:rsidRPr="00D07601">
              <w:rPr>
                <w:rFonts w:eastAsiaTheme="minorEastAsia" w:cstheme="minorHAnsi"/>
                <w:noProof/>
                <w:sz w:val="24"/>
                <w:szCs w:val="24"/>
                <w:lang w:eastAsia="ja-JP"/>
              </w:rPr>
              <w:tab/>
            </w:r>
            <w:r w:rsidRPr="00D07601">
              <w:rPr>
                <w:rStyle w:val="Hyperlink"/>
                <w:rFonts w:cstheme="minorHAnsi"/>
                <w:noProof/>
                <w:sz w:val="24"/>
                <w:szCs w:val="24"/>
              </w:rPr>
              <w:t>Project Management Plan</w:t>
            </w:r>
            <w:r w:rsidRPr="00D07601">
              <w:rPr>
                <w:rFonts w:cstheme="minorHAnsi"/>
                <w:noProof/>
                <w:webHidden/>
                <w:sz w:val="24"/>
                <w:szCs w:val="24"/>
              </w:rPr>
              <w:tab/>
            </w:r>
            <w:r w:rsidRPr="00D07601">
              <w:rPr>
                <w:rFonts w:cstheme="minorHAnsi"/>
                <w:noProof/>
                <w:webHidden/>
                <w:sz w:val="24"/>
                <w:szCs w:val="24"/>
              </w:rPr>
              <w:fldChar w:fldCharType="begin"/>
            </w:r>
            <w:r w:rsidRPr="00D07601">
              <w:rPr>
                <w:rFonts w:cstheme="minorHAnsi"/>
                <w:noProof/>
                <w:webHidden/>
                <w:sz w:val="24"/>
                <w:szCs w:val="24"/>
              </w:rPr>
              <w:instrText xml:space="preserve"> PAGEREF _Toc332351107 \h </w:instrText>
            </w:r>
            <w:r w:rsidRPr="00D07601">
              <w:rPr>
                <w:rFonts w:cstheme="minorHAnsi"/>
                <w:noProof/>
                <w:webHidden/>
                <w:sz w:val="24"/>
                <w:szCs w:val="24"/>
              </w:rPr>
            </w:r>
            <w:r w:rsidRPr="00D07601">
              <w:rPr>
                <w:rFonts w:cstheme="minorHAnsi"/>
                <w:noProof/>
                <w:webHidden/>
                <w:sz w:val="24"/>
                <w:szCs w:val="24"/>
              </w:rPr>
              <w:fldChar w:fldCharType="separate"/>
            </w:r>
            <w:r w:rsidRPr="00D07601">
              <w:rPr>
                <w:rFonts w:cstheme="minorHAnsi"/>
                <w:noProof/>
                <w:webHidden/>
                <w:sz w:val="24"/>
                <w:szCs w:val="24"/>
              </w:rPr>
              <w:t>188</w:t>
            </w:r>
            <w:r w:rsidRPr="00D07601">
              <w:rPr>
                <w:rFonts w:cstheme="minorHAnsi"/>
                <w:noProof/>
                <w:webHidden/>
                <w:sz w:val="24"/>
                <w:szCs w:val="24"/>
              </w:rPr>
              <w:fldChar w:fldCharType="end"/>
            </w:r>
          </w:hyperlink>
        </w:p>
        <w:p w:rsidR="00303364" w:rsidRPr="00E821A8" w:rsidRDefault="00D07601">
          <w:pPr>
            <w:pStyle w:val="TOC3"/>
            <w:tabs>
              <w:tab w:val="left" w:pos="880"/>
              <w:tab w:val="right" w:leader="dot" w:pos="8778"/>
            </w:tabs>
            <w:rPr>
              <w:rFonts w:eastAsiaTheme="minorEastAsia" w:cstheme="minorHAnsi"/>
              <w:noProof/>
              <w:sz w:val="24"/>
              <w:szCs w:val="24"/>
              <w:lang w:eastAsia="ja-JP"/>
            </w:rPr>
          </w:pPr>
          <w:hyperlink w:anchor="_Toc332351108" w:history="1">
            <w:r w:rsidRPr="00D07601">
              <w:rPr>
                <w:rStyle w:val="Hyperlink"/>
                <w:rFonts w:eastAsia="MS Gothic" w:cstheme="minorHAnsi"/>
                <w:bCs/>
                <w:noProof/>
                <w:sz w:val="24"/>
                <w:szCs w:val="24"/>
              </w:rPr>
              <w:t>1.</w:t>
            </w:r>
            <w:r w:rsidRPr="00D07601">
              <w:rPr>
                <w:rFonts w:eastAsiaTheme="minorEastAsia" w:cstheme="minorHAnsi"/>
                <w:noProof/>
                <w:sz w:val="24"/>
                <w:szCs w:val="24"/>
                <w:lang w:eastAsia="ja-JP"/>
              </w:rPr>
              <w:tab/>
            </w:r>
            <w:r w:rsidRPr="00D07601">
              <w:rPr>
                <w:rStyle w:val="Hyperlink"/>
                <w:rFonts w:eastAsia="MS Gothic" w:cstheme="minorHAnsi"/>
                <w:bCs/>
                <w:noProof/>
                <w:sz w:val="24"/>
                <w:szCs w:val="24"/>
              </w:rPr>
              <w:t>Tasks</w:t>
            </w:r>
            <w:r w:rsidRPr="00D07601">
              <w:rPr>
                <w:rFonts w:cstheme="minorHAnsi"/>
                <w:noProof/>
                <w:webHidden/>
                <w:sz w:val="24"/>
                <w:szCs w:val="24"/>
              </w:rPr>
              <w:tab/>
            </w:r>
            <w:r w:rsidRPr="00D07601">
              <w:rPr>
                <w:rFonts w:cstheme="minorHAnsi"/>
                <w:noProof/>
                <w:webHidden/>
                <w:sz w:val="24"/>
                <w:szCs w:val="24"/>
              </w:rPr>
              <w:fldChar w:fldCharType="begin"/>
            </w:r>
            <w:r w:rsidRPr="00D07601">
              <w:rPr>
                <w:rFonts w:cstheme="minorHAnsi"/>
                <w:noProof/>
                <w:webHidden/>
                <w:sz w:val="24"/>
                <w:szCs w:val="24"/>
              </w:rPr>
              <w:instrText xml:space="preserve"> PAGEREF _Toc332351108 \h </w:instrText>
            </w:r>
            <w:r w:rsidRPr="00D07601">
              <w:rPr>
                <w:rFonts w:cstheme="minorHAnsi"/>
                <w:noProof/>
                <w:webHidden/>
                <w:sz w:val="24"/>
                <w:szCs w:val="24"/>
              </w:rPr>
            </w:r>
            <w:r w:rsidRPr="00D07601">
              <w:rPr>
                <w:rFonts w:cstheme="minorHAnsi"/>
                <w:noProof/>
                <w:webHidden/>
                <w:sz w:val="24"/>
                <w:szCs w:val="24"/>
              </w:rPr>
              <w:fldChar w:fldCharType="separate"/>
            </w:r>
            <w:r w:rsidRPr="00D07601">
              <w:rPr>
                <w:rFonts w:cstheme="minorHAnsi"/>
                <w:noProof/>
                <w:webHidden/>
                <w:sz w:val="24"/>
                <w:szCs w:val="24"/>
              </w:rPr>
              <w:t>188</w:t>
            </w:r>
            <w:r w:rsidRPr="00D07601">
              <w:rPr>
                <w:rFonts w:cstheme="minorHAnsi"/>
                <w:noProof/>
                <w:webHidden/>
                <w:sz w:val="24"/>
                <w:szCs w:val="24"/>
              </w:rPr>
              <w:fldChar w:fldCharType="end"/>
            </w:r>
          </w:hyperlink>
        </w:p>
        <w:p w:rsidR="00303364" w:rsidRPr="00E821A8" w:rsidRDefault="00D07601">
          <w:pPr>
            <w:pStyle w:val="TOC4"/>
            <w:tabs>
              <w:tab w:val="left" w:pos="1320"/>
              <w:tab w:val="right" w:leader="dot" w:pos="8778"/>
            </w:tabs>
            <w:rPr>
              <w:rFonts w:cstheme="minorHAnsi"/>
              <w:noProof/>
              <w:sz w:val="24"/>
              <w:szCs w:val="24"/>
              <w:lang w:eastAsia="ja-JP"/>
            </w:rPr>
          </w:pPr>
          <w:hyperlink w:anchor="_Toc332351110" w:history="1">
            <w:r w:rsidRPr="00D07601">
              <w:rPr>
                <w:rStyle w:val="Hyperlink"/>
                <w:rFonts w:eastAsia="MS Gothic" w:cstheme="minorHAnsi"/>
                <w:bCs/>
                <w:i/>
                <w:iCs/>
                <w:noProof/>
                <w:sz w:val="24"/>
                <w:szCs w:val="24"/>
              </w:rPr>
              <w:t>1.1</w:t>
            </w:r>
            <w:r w:rsidRPr="00D07601">
              <w:rPr>
                <w:rFonts w:cstheme="minorHAnsi"/>
                <w:noProof/>
                <w:sz w:val="24"/>
                <w:szCs w:val="24"/>
                <w:lang w:eastAsia="ja-JP"/>
              </w:rPr>
              <w:tab/>
            </w:r>
            <w:r w:rsidRPr="00D07601">
              <w:rPr>
                <w:rStyle w:val="Hyperlink"/>
                <w:rFonts w:eastAsia="MS Gothic" w:cstheme="minorHAnsi"/>
                <w:bCs/>
                <w:i/>
                <w:iCs/>
                <w:noProof/>
                <w:sz w:val="24"/>
                <w:szCs w:val="24"/>
              </w:rPr>
              <w:t>Develop Task List</w:t>
            </w:r>
            <w:r w:rsidRPr="00D07601">
              <w:rPr>
                <w:rFonts w:cstheme="minorHAnsi"/>
                <w:noProof/>
                <w:webHidden/>
                <w:sz w:val="24"/>
                <w:szCs w:val="24"/>
              </w:rPr>
              <w:tab/>
            </w:r>
            <w:r w:rsidRPr="00D07601">
              <w:rPr>
                <w:rFonts w:cstheme="minorHAnsi"/>
                <w:noProof/>
                <w:webHidden/>
                <w:sz w:val="24"/>
                <w:szCs w:val="24"/>
              </w:rPr>
              <w:fldChar w:fldCharType="begin"/>
            </w:r>
            <w:r w:rsidRPr="00D07601">
              <w:rPr>
                <w:rFonts w:cstheme="minorHAnsi"/>
                <w:noProof/>
                <w:webHidden/>
                <w:sz w:val="24"/>
                <w:szCs w:val="24"/>
              </w:rPr>
              <w:instrText xml:space="preserve"> PAGEREF _Toc332351110 \h </w:instrText>
            </w:r>
            <w:r w:rsidRPr="00D07601">
              <w:rPr>
                <w:rFonts w:cstheme="minorHAnsi"/>
                <w:noProof/>
                <w:webHidden/>
                <w:sz w:val="24"/>
                <w:szCs w:val="24"/>
              </w:rPr>
            </w:r>
            <w:r w:rsidRPr="00D07601">
              <w:rPr>
                <w:rFonts w:cstheme="minorHAnsi"/>
                <w:noProof/>
                <w:webHidden/>
                <w:sz w:val="24"/>
                <w:szCs w:val="24"/>
              </w:rPr>
              <w:fldChar w:fldCharType="separate"/>
            </w:r>
            <w:r w:rsidRPr="00D07601">
              <w:rPr>
                <w:rFonts w:cstheme="minorHAnsi"/>
                <w:noProof/>
                <w:webHidden/>
                <w:sz w:val="24"/>
                <w:szCs w:val="24"/>
              </w:rPr>
              <w:t>188</w:t>
            </w:r>
            <w:r w:rsidRPr="00D07601">
              <w:rPr>
                <w:rFonts w:cstheme="minorHAnsi"/>
                <w:noProof/>
                <w:webHidden/>
                <w:sz w:val="24"/>
                <w:szCs w:val="24"/>
              </w:rPr>
              <w:fldChar w:fldCharType="end"/>
            </w:r>
          </w:hyperlink>
        </w:p>
        <w:p w:rsidR="00303364" w:rsidRPr="00E821A8" w:rsidRDefault="00D07601">
          <w:pPr>
            <w:pStyle w:val="TOC4"/>
            <w:tabs>
              <w:tab w:val="left" w:pos="1320"/>
              <w:tab w:val="right" w:leader="dot" w:pos="8778"/>
            </w:tabs>
            <w:rPr>
              <w:rFonts w:cstheme="minorHAnsi"/>
              <w:noProof/>
              <w:sz w:val="24"/>
              <w:szCs w:val="24"/>
              <w:lang w:eastAsia="ja-JP"/>
            </w:rPr>
          </w:pPr>
          <w:hyperlink w:anchor="_Toc332351111" w:history="1">
            <w:r w:rsidRPr="00D07601">
              <w:rPr>
                <w:rStyle w:val="Hyperlink"/>
                <w:rFonts w:eastAsia="MS Gothic" w:cstheme="minorHAnsi"/>
                <w:bCs/>
                <w:i/>
                <w:iCs/>
                <w:noProof/>
                <w:sz w:val="24"/>
                <w:szCs w:val="24"/>
              </w:rPr>
              <w:t>1.2</w:t>
            </w:r>
            <w:r w:rsidRPr="00D07601">
              <w:rPr>
                <w:rFonts w:cstheme="minorHAnsi"/>
                <w:noProof/>
                <w:sz w:val="24"/>
                <w:szCs w:val="24"/>
                <w:lang w:eastAsia="ja-JP"/>
              </w:rPr>
              <w:tab/>
            </w:r>
            <w:r w:rsidRPr="00D07601">
              <w:rPr>
                <w:rStyle w:val="Hyperlink"/>
                <w:rFonts w:eastAsia="MS Gothic" w:cstheme="minorHAnsi"/>
                <w:bCs/>
                <w:i/>
                <w:iCs/>
                <w:noProof/>
                <w:sz w:val="24"/>
                <w:szCs w:val="24"/>
              </w:rPr>
              <w:t>Create Software Project Plan</w:t>
            </w:r>
            <w:r w:rsidRPr="00D07601">
              <w:rPr>
                <w:rFonts w:cstheme="minorHAnsi"/>
                <w:noProof/>
                <w:webHidden/>
                <w:sz w:val="24"/>
                <w:szCs w:val="24"/>
              </w:rPr>
              <w:tab/>
            </w:r>
            <w:r w:rsidRPr="00D07601">
              <w:rPr>
                <w:rFonts w:cstheme="minorHAnsi"/>
                <w:noProof/>
                <w:webHidden/>
                <w:sz w:val="24"/>
                <w:szCs w:val="24"/>
              </w:rPr>
              <w:fldChar w:fldCharType="begin"/>
            </w:r>
            <w:r w:rsidRPr="00D07601">
              <w:rPr>
                <w:rFonts w:cstheme="minorHAnsi"/>
                <w:noProof/>
                <w:webHidden/>
                <w:sz w:val="24"/>
                <w:szCs w:val="24"/>
              </w:rPr>
              <w:instrText xml:space="preserve"> PAGEREF _Toc332351111 \h </w:instrText>
            </w:r>
            <w:r w:rsidRPr="00D07601">
              <w:rPr>
                <w:rFonts w:cstheme="minorHAnsi"/>
                <w:noProof/>
                <w:webHidden/>
                <w:sz w:val="24"/>
                <w:szCs w:val="24"/>
              </w:rPr>
            </w:r>
            <w:r w:rsidRPr="00D07601">
              <w:rPr>
                <w:rFonts w:cstheme="minorHAnsi"/>
                <w:noProof/>
                <w:webHidden/>
                <w:sz w:val="24"/>
                <w:szCs w:val="24"/>
              </w:rPr>
              <w:fldChar w:fldCharType="separate"/>
            </w:r>
            <w:r w:rsidRPr="00D07601">
              <w:rPr>
                <w:rFonts w:cstheme="minorHAnsi"/>
                <w:noProof/>
                <w:webHidden/>
                <w:sz w:val="24"/>
                <w:szCs w:val="24"/>
              </w:rPr>
              <w:t>188</w:t>
            </w:r>
            <w:r w:rsidRPr="00D07601">
              <w:rPr>
                <w:rFonts w:cstheme="minorHAnsi"/>
                <w:noProof/>
                <w:webHidden/>
                <w:sz w:val="24"/>
                <w:szCs w:val="24"/>
              </w:rPr>
              <w:fldChar w:fldCharType="end"/>
            </w:r>
          </w:hyperlink>
        </w:p>
        <w:p w:rsidR="00303364" w:rsidRPr="00E821A8" w:rsidRDefault="00D07601">
          <w:pPr>
            <w:pStyle w:val="TOC4"/>
            <w:tabs>
              <w:tab w:val="left" w:pos="1320"/>
              <w:tab w:val="right" w:leader="dot" w:pos="8778"/>
            </w:tabs>
            <w:rPr>
              <w:rFonts w:cstheme="minorHAnsi"/>
              <w:noProof/>
              <w:sz w:val="24"/>
              <w:szCs w:val="24"/>
              <w:lang w:eastAsia="ja-JP"/>
            </w:rPr>
          </w:pPr>
          <w:hyperlink w:anchor="_Toc332351112" w:history="1">
            <w:r w:rsidRPr="00D07601">
              <w:rPr>
                <w:rStyle w:val="Hyperlink"/>
                <w:rFonts w:eastAsia="MS Gothic" w:cstheme="minorHAnsi"/>
                <w:bCs/>
                <w:i/>
                <w:iCs/>
                <w:noProof/>
                <w:sz w:val="24"/>
                <w:szCs w:val="24"/>
              </w:rPr>
              <w:t>1.3</w:t>
            </w:r>
            <w:r w:rsidRPr="00D07601">
              <w:rPr>
                <w:rFonts w:cstheme="minorHAnsi"/>
                <w:noProof/>
                <w:sz w:val="24"/>
                <w:szCs w:val="24"/>
                <w:lang w:eastAsia="ja-JP"/>
              </w:rPr>
              <w:tab/>
            </w:r>
            <w:r w:rsidRPr="00D07601">
              <w:rPr>
                <w:rStyle w:val="Hyperlink"/>
                <w:rFonts w:eastAsia="MS Gothic" w:cstheme="minorHAnsi"/>
                <w:bCs/>
                <w:i/>
                <w:iCs/>
                <w:noProof/>
                <w:sz w:val="24"/>
                <w:szCs w:val="24"/>
              </w:rPr>
              <w:t>Create Software Requirements Specification</w:t>
            </w:r>
            <w:r w:rsidRPr="00D07601">
              <w:rPr>
                <w:rFonts w:cstheme="minorHAnsi"/>
                <w:noProof/>
                <w:webHidden/>
                <w:sz w:val="24"/>
                <w:szCs w:val="24"/>
              </w:rPr>
              <w:tab/>
            </w:r>
            <w:r w:rsidRPr="00D07601">
              <w:rPr>
                <w:rFonts w:cstheme="minorHAnsi"/>
                <w:noProof/>
                <w:webHidden/>
                <w:sz w:val="24"/>
                <w:szCs w:val="24"/>
              </w:rPr>
              <w:fldChar w:fldCharType="begin"/>
            </w:r>
            <w:r w:rsidRPr="00D07601">
              <w:rPr>
                <w:rFonts w:cstheme="minorHAnsi"/>
                <w:noProof/>
                <w:webHidden/>
                <w:sz w:val="24"/>
                <w:szCs w:val="24"/>
              </w:rPr>
              <w:instrText xml:space="preserve"> PAGEREF _Toc332351112 \h </w:instrText>
            </w:r>
            <w:r w:rsidRPr="00D07601">
              <w:rPr>
                <w:rFonts w:cstheme="minorHAnsi"/>
                <w:noProof/>
                <w:webHidden/>
                <w:sz w:val="24"/>
                <w:szCs w:val="24"/>
              </w:rPr>
            </w:r>
            <w:r w:rsidRPr="00D07601">
              <w:rPr>
                <w:rFonts w:cstheme="minorHAnsi"/>
                <w:noProof/>
                <w:webHidden/>
                <w:sz w:val="24"/>
                <w:szCs w:val="24"/>
              </w:rPr>
              <w:fldChar w:fldCharType="separate"/>
            </w:r>
            <w:r w:rsidRPr="00D07601">
              <w:rPr>
                <w:rFonts w:cstheme="minorHAnsi"/>
                <w:noProof/>
                <w:webHidden/>
                <w:sz w:val="24"/>
                <w:szCs w:val="24"/>
              </w:rPr>
              <w:t>189</w:t>
            </w:r>
            <w:r w:rsidRPr="00D07601">
              <w:rPr>
                <w:rFonts w:cstheme="minorHAnsi"/>
                <w:noProof/>
                <w:webHidden/>
                <w:sz w:val="24"/>
                <w:szCs w:val="24"/>
              </w:rPr>
              <w:fldChar w:fldCharType="end"/>
            </w:r>
          </w:hyperlink>
        </w:p>
        <w:p w:rsidR="00303364" w:rsidRPr="00E821A8" w:rsidRDefault="00D07601">
          <w:pPr>
            <w:pStyle w:val="TOC4"/>
            <w:tabs>
              <w:tab w:val="left" w:pos="1320"/>
              <w:tab w:val="right" w:leader="dot" w:pos="8778"/>
            </w:tabs>
            <w:rPr>
              <w:rFonts w:cstheme="minorHAnsi"/>
              <w:noProof/>
              <w:sz w:val="24"/>
              <w:szCs w:val="24"/>
              <w:lang w:eastAsia="ja-JP"/>
            </w:rPr>
          </w:pPr>
          <w:hyperlink w:anchor="_Toc332351113" w:history="1">
            <w:r w:rsidRPr="00D07601">
              <w:rPr>
                <w:rStyle w:val="Hyperlink"/>
                <w:rFonts w:eastAsia="MS Gothic" w:cstheme="minorHAnsi"/>
                <w:bCs/>
                <w:i/>
                <w:iCs/>
                <w:noProof/>
                <w:sz w:val="24"/>
                <w:szCs w:val="24"/>
              </w:rPr>
              <w:t>1.4</w:t>
            </w:r>
            <w:r w:rsidRPr="00D07601">
              <w:rPr>
                <w:rFonts w:cstheme="minorHAnsi"/>
                <w:noProof/>
                <w:sz w:val="24"/>
                <w:szCs w:val="24"/>
                <w:lang w:eastAsia="ja-JP"/>
              </w:rPr>
              <w:tab/>
            </w:r>
            <w:r w:rsidRPr="00D07601">
              <w:rPr>
                <w:rStyle w:val="Hyperlink"/>
                <w:rFonts w:eastAsia="MS Gothic" w:cstheme="minorHAnsi"/>
                <w:bCs/>
                <w:i/>
                <w:iCs/>
                <w:noProof/>
                <w:sz w:val="24"/>
                <w:szCs w:val="24"/>
              </w:rPr>
              <w:t>Design Database</w:t>
            </w:r>
            <w:r w:rsidRPr="00D07601">
              <w:rPr>
                <w:rFonts w:cstheme="minorHAnsi"/>
                <w:noProof/>
                <w:webHidden/>
                <w:sz w:val="24"/>
                <w:szCs w:val="24"/>
              </w:rPr>
              <w:tab/>
            </w:r>
            <w:r w:rsidRPr="00D07601">
              <w:rPr>
                <w:rFonts w:cstheme="minorHAnsi"/>
                <w:noProof/>
                <w:webHidden/>
                <w:sz w:val="24"/>
                <w:szCs w:val="24"/>
              </w:rPr>
              <w:fldChar w:fldCharType="begin"/>
            </w:r>
            <w:r w:rsidRPr="00D07601">
              <w:rPr>
                <w:rFonts w:cstheme="minorHAnsi"/>
                <w:noProof/>
                <w:webHidden/>
                <w:sz w:val="24"/>
                <w:szCs w:val="24"/>
              </w:rPr>
              <w:instrText xml:space="preserve"> PAGEREF _Toc332351113 \h </w:instrText>
            </w:r>
            <w:r w:rsidRPr="00D07601">
              <w:rPr>
                <w:rFonts w:cstheme="minorHAnsi"/>
                <w:noProof/>
                <w:webHidden/>
                <w:sz w:val="24"/>
                <w:szCs w:val="24"/>
              </w:rPr>
            </w:r>
            <w:r w:rsidRPr="00D07601">
              <w:rPr>
                <w:rFonts w:cstheme="minorHAnsi"/>
                <w:noProof/>
                <w:webHidden/>
                <w:sz w:val="24"/>
                <w:szCs w:val="24"/>
              </w:rPr>
              <w:fldChar w:fldCharType="separate"/>
            </w:r>
            <w:r w:rsidRPr="00D07601">
              <w:rPr>
                <w:rFonts w:cstheme="minorHAnsi"/>
                <w:noProof/>
                <w:webHidden/>
                <w:sz w:val="24"/>
                <w:szCs w:val="24"/>
              </w:rPr>
              <w:t>189</w:t>
            </w:r>
            <w:r w:rsidRPr="00D07601">
              <w:rPr>
                <w:rFonts w:cstheme="minorHAnsi"/>
                <w:noProof/>
                <w:webHidden/>
                <w:sz w:val="24"/>
                <w:szCs w:val="24"/>
              </w:rPr>
              <w:fldChar w:fldCharType="end"/>
            </w:r>
          </w:hyperlink>
        </w:p>
        <w:p w:rsidR="00303364" w:rsidRPr="00E821A8" w:rsidRDefault="00D07601">
          <w:pPr>
            <w:pStyle w:val="TOC4"/>
            <w:tabs>
              <w:tab w:val="left" w:pos="1320"/>
              <w:tab w:val="right" w:leader="dot" w:pos="8778"/>
            </w:tabs>
            <w:rPr>
              <w:rFonts w:cstheme="minorHAnsi"/>
              <w:noProof/>
              <w:sz w:val="24"/>
              <w:szCs w:val="24"/>
              <w:lang w:eastAsia="ja-JP"/>
            </w:rPr>
          </w:pPr>
          <w:hyperlink w:anchor="_Toc332351114" w:history="1">
            <w:r w:rsidRPr="00D07601">
              <w:rPr>
                <w:rStyle w:val="Hyperlink"/>
                <w:rFonts w:eastAsia="MS Gothic" w:cstheme="minorHAnsi"/>
                <w:bCs/>
                <w:i/>
                <w:iCs/>
                <w:noProof/>
                <w:sz w:val="24"/>
                <w:szCs w:val="24"/>
              </w:rPr>
              <w:t>1.5</w:t>
            </w:r>
            <w:r w:rsidRPr="00D07601">
              <w:rPr>
                <w:rFonts w:cstheme="minorHAnsi"/>
                <w:noProof/>
                <w:sz w:val="24"/>
                <w:szCs w:val="24"/>
                <w:lang w:eastAsia="ja-JP"/>
              </w:rPr>
              <w:tab/>
            </w:r>
            <w:r w:rsidRPr="00D07601">
              <w:rPr>
                <w:rStyle w:val="Hyperlink"/>
                <w:rFonts w:eastAsia="MS Gothic" w:cstheme="minorHAnsi"/>
                <w:bCs/>
                <w:i/>
                <w:iCs/>
                <w:noProof/>
                <w:sz w:val="24"/>
                <w:szCs w:val="24"/>
              </w:rPr>
              <w:t>Create Software Design Description</w:t>
            </w:r>
            <w:r w:rsidRPr="00D07601">
              <w:rPr>
                <w:rFonts w:cstheme="minorHAnsi"/>
                <w:noProof/>
                <w:webHidden/>
                <w:sz w:val="24"/>
                <w:szCs w:val="24"/>
              </w:rPr>
              <w:tab/>
            </w:r>
            <w:r w:rsidRPr="00D07601">
              <w:rPr>
                <w:rFonts w:cstheme="minorHAnsi"/>
                <w:noProof/>
                <w:webHidden/>
                <w:sz w:val="24"/>
                <w:szCs w:val="24"/>
              </w:rPr>
              <w:fldChar w:fldCharType="begin"/>
            </w:r>
            <w:r w:rsidRPr="00D07601">
              <w:rPr>
                <w:rFonts w:cstheme="minorHAnsi"/>
                <w:noProof/>
                <w:webHidden/>
                <w:sz w:val="24"/>
                <w:szCs w:val="24"/>
              </w:rPr>
              <w:instrText xml:space="preserve"> PAGEREF _Toc332351114 \h </w:instrText>
            </w:r>
            <w:r w:rsidRPr="00D07601">
              <w:rPr>
                <w:rFonts w:cstheme="minorHAnsi"/>
                <w:noProof/>
                <w:webHidden/>
                <w:sz w:val="24"/>
                <w:szCs w:val="24"/>
              </w:rPr>
            </w:r>
            <w:r w:rsidRPr="00D07601">
              <w:rPr>
                <w:rFonts w:cstheme="minorHAnsi"/>
                <w:noProof/>
                <w:webHidden/>
                <w:sz w:val="24"/>
                <w:szCs w:val="24"/>
              </w:rPr>
              <w:fldChar w:fldCharType="separate"/>
            </w:r>
            <w:r w:rsidRPr="00D07601">
              <w:rPr>
                <w:rFonts w:cstheme="minorHAnsi"/>
                <w:noProof/>
                <w:webHidden/>
                <w:sz w:val="24"/>
                <w:szCs w:val="24"/>
              </w:rPr>
              <w:t>189</w:t>
            </w:r>
            <w:r w:rsidRPr="00D07601">
              <w:rPr>
                <w:rFonts w:cstheme="minorHAnsi"/>
                <w:noProof/>
                <w:webHidden/>
                <w:sz w:val="24"/>
                <w:szCs w:val="24"/>
              </w:rPr>
              <w:fldChar w:fldCharType="end"/>
            </w:r>
          </w:hyperlink>
        </w:p>
        <w:p w:rsidR="00303364" w:rsidRPr="00E821A8" w:rsidRDefault="00D07601">
          <w:pPr>
            <w:pStyle w:val="TOC4"/>
            <w:tabs>
              <w:tab w:val="left" w:pos="1320"/>
              <w:tab w:val="right" w:leader="dot" w:pos="8778"/>
            </w:tabs>
            <w:rPr>
              <w:rFonts w:cstheme="minorHAnsi"/>
              <w:noProof/>
              <w:sz w:val="24"/>
              <w:szCs w:val="24"/>
              <w:lang w:eastAsia="ja-JP"/>
            </w:rPr>
          </w:pPr>
          <w:hyperlink w:anchor="_Toc332351115" w:history="1">
            <w:r w:rsidRPr="00D07601">
              <w:rPr>
                <w:rStyle w:val="Hyperlink"/>
                <w:rFonts w:eastAsia="MS Gothic" w:cstheme="minorHAnsi"/>
                <w:bCs/>
                <w:i/>
                <w:iCs/>
                <w:noProof/>
                <w:sz w:val="24"/>
                <w:szCs w:val="24"/>
              </w:rPr>
              <w:t>1.6</w:t>
            </w:r>
            <w:r w:rsidRPr="00D07601">
              <w:rPr>
                <w:rFonts w:cstheme="minorHAnsi"/>
                <w:noProof/>
                <w:sz w:val="24"/>
                <w:szCs w:val="24"/>
                <w:lang w:eastAsia="ja-JP"/>
              </w:rPr>
              <w:tab/>
            </w:r>
            <w:r w:rsidRPr="00D07601">
              <w:rPr>
                <w:rStyle w:val="Hyperlink"/>
                <w:rFonts w:eastAsia="MS Gothic" w:cstheme="minorHAnsi"/>
                <w:bCs/>
                <w:i/>
                <w:iCs/>
                <w:noProof/>
                <w:sz w:val="24"/>
                <w:szCs w:val="24"/>
              </w:rPr>
              <w:t>Coding</w:t>
            </w:r>
            <w:r w:rsidRPr="00D07601">
              <w:rPr>
                <w:rFonts w:cstheme="minorHAnsi"/>
                <w:noProof/>
                <w:webHidden/>
                <w:sz w:val="24"/>
                <w:szCs w:val="24"/>
              </w:rPr>
              <w:tab/>
            </w:r>
            <w:r w:rsidRPr="00D07601">
              <w:rPr>
                <w:rFonts w:cstheme="minorHAnsi"/>
                <w:noProof/>
                <w:webHidden/>
                <w:sz w:val="24"/>
                <w:szCs w:val="24"/>
              </w:rPr>
              <w:fldChar w:fldCharType="begin"/>
            </w:r>
            <w:r w:rsidRPr="00D07601">
              <w:rPr>
                <w:rFonts w:cstheme="minorHAnsi"/>
                <w:noProof/>
                <w:webHidden/>
                <w:sz w:val="24"/>
                <w:szCs w:val="24"/>
              </w:rPr>
              <w:instrText xml:space="preserve"> PAGEREF _Toc332351115 \h </w:instrText>
            </w:r>
            <w:r w:rsidRPr="00D07601">
              <w:rPr>
                <w:rFonts w:cstheme="minorHAnsi"/>
                <w:noProof/>
                <w:webHidden/>
                <w:sz w:val="24"/>
                <w:szCs w:val="24"/>
              </w:rPr>
            </w:r>
            <w:r w:rsidRPr="00D07601">
              <w:rPr>
                <w:rFonts w:cstheme="minorHAnsi"/>
                <w:noProof/>
                <w:webHidden/>
                <w:sz w:val="24"/>
                <w:szCs w:val="24"/>
              </w:rPr>
              <w:fldChar w:fldCharType="separate"/>
            </w:r>
            <w:r w:rsidRPr="00D07601">
              <w:rPr>
                <w:rFonts w:cstheme="minorHAnsi"/>
                <w:noProof/>
                <w:webHidden/>
                <w:sz w:val="24"/>
                <w:szCs w:val="24"/>
              </w:rPr>
              <w:t>190</w:t>
            </w:r>
            <w:r w:rsidRPr="00D07601">
              <w:rPr>
                <w:rFonts w:cstheme="minorHAnsi"/>
                <w:noProof/>
                <w:webHidden/>
                <w:sz w:val="24"/>
                <w:szCs w:val="24"/>
              </w:rPr>
              <w:fldChar w:fldCharType="end"/>
            </w:r>
          </w:hyperlink>
        </w:p>
        <w:p w:rsidR="00303364" w:rsidRPr="00E821A8" w:rsidRDefault="00D07601">
          <w:pPr>
            <w:pStyle w:val="TOC4"/>
            <w:tabs>
              <w:tab w:val="left" w:pos="1320"/>
              <w:tab w:val="right" w:leader="dot" w:pos="8778"/>
            </w:tabs>
            <w:rPr>
              <w:rFonts w:cstheme="minorHAnsi"/>
              <w:noProof/>
              <w:sz w:val="24"/>
              <w:szCs w:val="24"/>
              <w:lang w:eastAsia="ja-JP"/>
            </w:rPr>
          </w:pPr>
          <w:hyperlink w:anchor="_Toc332351116" w:history="1">
            <w:r w:rsidRPr="00D07601">
              <w:rPr>
                <w:rStyle w:val="Hyperlink"/>
                <w:rFonts w:eastAsia="MS Gothic" w:cstheme="minorHAnsi"/>
                <w:bCs/>
                <w:i/>
                <w:iCs/>
                <w:noProof/>
                <w:sz w:val="24"/>
                <w:szCs w:val="24"/>
              </w:rPr>
              <w:t>1.7</w:t>
            </w:r>
            <w:r w:rsidRPr="00D07601">
              <w:rPr>
                <w:rFonts w:cstheme="minorHAnsi"/>
                <w:noProof/>
                <w:sz w:val="24"/>
                <w:szCs w:val="24"/>
                <w:lang w:eastAsia="ja-JP"/>
              </w:rPr>
              <w:tab/>
            </w:r>
            <w:r w:rsidRPr="00D07601">
              <w:rPr>
                <w:rStyle w:val="Hyperlink"/>
                <w:rFonts w:eastAsia="MS Gothic" w:cstheme="minorHAnsi"/>
                <w:bCs/>
                <w:i/>
                <w:iCs/>
                <w:noProof/>
                <w:sz w:val="24"/>
                <w:szCs w:val="24"/>
              </w:rPr>
              <w:t>System Test</w:t>
            </w:r>
            <w:r w:rsidRPr="00D07601">
              <w:rPr>
                <w:rFonts w:cstheme="minorHAnsi"/>
                <w:noProof/>
                <w:webHidden/>
                <w:sz w:val="24"/>
                <w:szCs w:val="24"/>
              </w:rPr>
              <w:tab/>
            </w:r>
            <w:r w:rsidRPr="00D07601">
              <w:rPr>
                <w:rFonts w:cstheme="minorHAnsi"/>
                <w:noProof/>
                <w:webHidden/>
                <w:sz w:val="24"/>
                <w:szCs w:val="24"/>
              </w:rPr>
              <w:fldChar w:fldCharType="begin"/>
            </w:r>
            <w:r w:rsidRPr="00D07601">
              <w:rPr>
                <w:rFonts w:cstheme="minorHAnsi"/>
                <w:noProof/>
                <w:webHidden/>
                <w:sz w:val="24"/>
                <w:szCs w:val="24"/>
              </w:rPr>
              <w:instrText xml:space="preserve"> PAGEREF _Toc332351116 \h </w:instrText>
            </w:r>
            <w:r w:rsidRPr="00D07601">
              <w:rPr>
                <w:rFonts w:cstheme="minorHAnsi"/>
                <w:noProof/>
                <w:webHidden/>
                <w:sz w:val="24"/>
                <w:szCs w:val="24"/>
              </w:rPr>
            </w:r>
            <w:r w:rsidRPr="00D07601">
              <w:rPr>
                <w:rFonts w:cstheme="minorHAnsi"/>
                <w:noProof/>
                <w:webHidden/>
                <w:sz w:val="24"/>
                <w:szCs w:val="24"/>
              </w:rPr>
              <w:fldChar w:fldCharType="separate"/>
            </w:r>
            <w:r w:rsidRPr="00D07601">
              <w:rPr>
                <w:rFonts w:cstheme="minorHAnsi"/>
                <w:noProof/>
                <w:webHidden/>
                <w:sz w:val="24"/>
                <w:szCs w:val="24"/>
              </w:rPr>
              <w:t>190</w:t>
            </w:r>
            <w:r w:rsidRPr="00D07601">
              <w:rPr>
                <w:rFonts w:cstheme="minorHAnsi"/>
                <w:noProof/>
                <w:webHidden/>
                <w:sz w:val="24"/>
                <w:szCs w:val="24"/>
              </w:rPr>
              <w:fldChar w:fldCharType="end"/>
            </w:r>
          </w:hyperlink>
        </w:p>
        <w:p w:rsidR="00303364" w:rsidRPr="00E821A8" w:rsidRDefault="00D07601">
          <w:pPr>
            <w:pStyle w:val="TOC4"/>
            <w:tabs>
              <w:tab w:val="left" w:pos="1320"/>
              <w:tab w:val="right" w:leader="dot" w:pos="8778"/>
            </w:tabs>
            <w:rPr>
              <w:rFonts w:cstheme="minorHAnsi"/>
              <w:noProof/>
              <w:sz w:val="24"/>
              <w:szCs w:val="24"/>
              <w:lang w:eastAsia="ja-JP"/>
            </w:rPr>
          </w:pPr>
          <w:hyperlink w:anchor="_Toc332351117" w:history="1">
            <w:r w:rsidRPr="00D07601">
              <w:rPr>
                <w:rStyle w:val="Hyperlink"/>
                <w:rFonts w:eastAsia="MS Gothic" w:cstheme="minorHAnsi"/>
                <w:bCs/>
                <w:i/>
                <w:iCs/>
                <w:noProof/>
                <w:sz w:val="24"/>
                <w:szCs w:val="24"/>
              </w:rPr>
              <w:t>1.8</w:t>
            </w:r>
            <w:r w:rsidRPr="00D07601">
              <w:rPr>
                <w:rFonts w:cstheme="minorHAnsi"/>
                <w:noProof/>
                <w:sz w:val="24"/>
                <w:szCs w:val="24"/>
                <w:lang w:eastAsia="ja-JP"/>
              </w:rPr>
              <w:tab/>
            </w:r>
            <w:r w:rsidRPr="00D07601">
              <w:rPr>
                <w:rStyle w:val="Hyperlink"/>
                <w:rFonts w:eastAsia="MS Gothic" w:cstheme="minorHAnsi"/>
                <w:bCs/>
                <w:i/>
                <w:iCs/>
                <w:noProof/>
                <w:sz w:val="24"/>
                <w:szCs w:val="24"/>
              </w:rPr>
              <w:t>Deployment</w:t>
            </w:r>
            <w:r w:rsidRPr="00D07601">
              <w:rPr>
                <w:rFonts w:cstheme="minorHAnsi"/>
                <w:noProof/>
                <w:webHidden/>
                <w:sz w:val="24"/>
                <w:szCs w:val="24"/>
              </w:rPr>
              <w:tab/>
            </w:r>
            <w:r w:rsidRPr="00D07601">
              <w:rPr>
                <w:rFonts w:cstheme="minorHAnsi"/>
                <w:noProof/>
                <w:webHidden/>
                <w:sz w:val="24"/>
                <w:szCs w:val="24"/>
              </w:rPr>
              <w:fldChar w:fldCharType="begin"/>
            </w:r>
            <w:r w:rsidRPr="00D07601">
              <w:rPr>
                <w:rFonts w:cstheme="minorHAnsi"/>
                <w:noProof/>
                <w:webHidden/>
                <w:sz w:val="24"/>
                <w:szCs w:val="24"/>
              </w:rPr>
              <w:instrText xml:space="preserve"> PAGEREF _Toc332351117 \h </w:instrText>
            </w:r>
            <w:r w:rsidRPr="00D07601">
              <w:rPr>
                <w:rFonts w:cstheme="minorHAnsi"/>
                <w:noProof/>
                <w:webHidden/>
                <w:sz w:val="24"/>
                <w:szCs w:val="24"/>
              </w:rPr>
            </w:r>
            <w:r w:rsidRPr="00D07601">
              <w:rPr>
                <w:rFonts w:cstheme="minorHAnsi"/>
                <w:noProof/>
                <w:webHidden/>
                <w:sz w:val="24"/>
                <w:szCs w:val="24"/>
              </w:rPr>
              <w:fldChar w:fldCharType="separate"/>
            </w:r>
            <w:r w:rsidRPr="00D07601">
              <w:rPr>
                <w:rFonts w:cstheme="minorHAnsi"/>
                <w:noProof/>
                <w:webHidden/>
                <w:sz w:val="24"/>
                <w:szCs w:val="24"/>
              </w:rPr>
              <w:t>191</w:t>
            </w:r>
            <w:r w:rsidRPr="00D07601">
              <w:rPr>
                <w:rFonts w:cstheme="minorHAnsi"/>
                <w:noProof/>
                <w:webHidden/>
                <w:sz w:val="24"/>
                <w:szCs w:val="24"/>
              </w:rPr>
              <w:fldChar w:fldCharType="end"/>
            </w:r>
          </w:hyperlink>
        </w:p>
        <w:p w:rsidR="00303364" w:rsidRPr="00E821A8" w:rsidRDefault="00D07601">
          <w:pPr>
            <w:pStyle w:val="TOC3"/>
            <w:tabs>
              <w:tab w:val="left" w:pos="880"/>
              <w:tab w:val="right" w:leader="dot" w:pos="8778"/>
            </w:tabs>
            <w:rPr>
              <w:rFonts w:eastAsiaTheme="minorEastAsia" w:cstheme="minorHAnsi"/>
              <w:noProof/>
              <w:sz w:val="24"/>
              <w:szCs w:val="24"/>
              <w:lang w:eastAsia="ja-JP"/>
            </w:rPr>
          </w:pPr>
          <w:hyperlink w:anchor="_Toc332351118" w:history="1">
            <w:r w:rsidRPr="00D07601">
              <w:rPr>
                <w:rStyle w:val="Hyperlink"/>
                <w:rFonts w:eastAsia="MS Gothic" w:cstheme="minorHAnsi"/>
                <w:bCs/>
                <w:noProof/>
                <w:sz w:val="24"/>
                <w:szCs w:val="24"/>
              </w:rPr>
              <w:t>2.</w:t>
            </w:r>
            <w:r w:rsidRPr="00D07601">
              <w:rPr>
                <w:rFonts w:eastAsiaTheme="minorEastAsia" w:cstheme="minorHAnsi"/>
                <w:noProof/>
                <w:sz w:val="24"/>
                <w:szCs w:val="24"/>
                <w:lang w:eastAsia="ja-JP"/>
              </w:rPr>
              <w:tab/>
            </w:r>
            <w:r w:rsidRPr="00D07601">
              <w:rPr>
                <w:rStyle w:val="Hyperlink"/>
                <w:rFonts w:eastAsia="MS Gothic" w:cstheme="minorHAnsi"/>
                <w:bCs/>
                <w:noProof/>
                <w:sz w:val="24"/>
                <w:szCs w:val="24"/>
              </w:rPr>
              <w:t>Task Sheet: Assignments and Timetable</w:t>
            </w:r>
            <w:r w:rsidRPr="00D07601">
              <w:rPr>
                <w:rFonts w:cstheme="minorHAnsi"/>
                <w:noProof/>
                <w:webHidden/>
                <w:sz w:val="24"/>
                <w:szCs w:val="24"/>
              </w:rPr>
              <w:tab/>
            </w:r>
            <w:r w:rsidRPr="00D07601">
              <w:rPr>
                <w:rFonts w:cstheme="minorHAnsi"/>
                <w:noProof/>
                <w:webHidden/>
                <w:sz w:val="24"/>
                <w:szCs w:val="24"/>
              </w:rPr>
              <w:fldChar w:fldCharType="begin"/>
            </w:r>
            <w:r w:rsidRPr="00D07601">
              <w:rPr>
                <w:rFonts w:cstheme="minorHAnsi"/>
                <w:noProof/>
                <w:webHidden/>
                <w:sz w:val="24"/>
                <w:szCs w:val="24"/>
              </w:rPr>
              <w:instrText xml:space="preserve"> PAGEREF _Toc332351118 \h </w:instrText>
            </w:r>
            <w:r w:rsidRPr="00D07601">
              <w:rPr>
                <w:rFonts w:cstheme="minorHAnsi"/>
                <w:noProof/>
                <w:webHidden/>
                <w:sz w:val="24"/>
                <w:szCs w:val="24"/>
              </w:rPr>
            </w:r>
            <w:r w:rsidRPr="00D07601">
              <w:rPr>
                <w:rFonts w:cstheme="minorHAnsi"/>
                <w:noProof/>
                <w:webHidden/>
                <w:sz w:val="24"/>
                <w:szCs w:val="24"/>
              </w:rPr>
              <w:fldChar w:fldCharType="separate"/>
            </w:r>
            <w:r w:rsidRPr="00D07601">
              <w:rPr>
                <w:rFonts w:cstheme="minorHAnsi"/>
                <w:noProof/>
                <w:webHidden/>
                <w:sz w:val="24"/>
                <w:szCs w:val="24"/>
              </w:rPr>
              <w:t>191</w:t>
            </w:r>
            <w:r w:rsidRPr="00D07601">
              <w:rPr>
                <w:rFonts w:cstheme="minorHAnsi"/>
                <w:noProof/>
                <w:webHidden/>
                <w:sz w:val="24"/>
                <w:szCs w:val="24"/>
              </w:rPr>
              <w:fldChar w:fldCharType="end"/>
            </w:r>
          </w:hyperlink>
        </w:p>
        <w:p w:rsidR="00303364" w:rsidRPr="00E821A8" w:rsidRDefault="00D07601">
          <w:pPr>
            <w:pStyle w:val="TOC2"/>
            <w:tabs>
              <w:tab w:val="left" w:pos="880"/>
              <w:tab w:val="right" w:leader="dot" w:pos="8778"/>
            </w:tabs>
            <w:rPr>
              <w:rFonts w:eastAsiaTheme="minorEastAsia" w:cstheme="minorHAnsi"/>
              <w:noProof/>
              <w:sz w:val="24"/>
              <w:szCs w:val="24"/>
              <w:lang w:eastAsia="ja-JP"/>
            </w:rPr>
          </w:pPr>
          <w:hyperlink w:anchor="_Toc332351119" w:history="1">
            <w:r w:rsidRPr="00D07601">
              <w:rPr>
                <w:rStyle w:val="Hyperlink"/>
                <w:rFonts w:cstheme="minorHAnsi"/>
                <w:noProof/>
                <w:sz w:val="24"/>
                <w:szCs w:val="24"/>
              </w:rPr>
              <w:t>IV.</w:t>
            </w:r>
            <w:r w:rsidRPr="00D07601">
              <w:rPr>
                <w:rFonts w:eastAsiaTheme="minorEastAsia" w:cstheme="minorHAnsi"/>
                <w:noProof/>
                <w:sz w:val="24"/>
                <w:szCs w:val="24"/>
                <w:lang w:eastAsia="ja-JP"/>
              </w:rPr>
              <w:tab/>
            </w:r>
            <w:r w:rsidRPr="00D07601">
              <w:rPr>
                <w:rStyle w:val="Hyperlink"/>
                <w:rFonts w:cstheme="minorHAnsi"/>
                <w:noProof/>
                <w:sz w:val="24"/>
                <w:szCs w:val="24"/>
              </w:rPr>
              <w:t>Coding Conventions</w:t>
            </w:r>
            <w:r w:rsidRPr="00D07601">
              <w:rPr>
                <w:rFonts w:cstheme="minorHAnsi"/>
                <w:noProof/>
                <w:webHidden/>
                <w:sz w:val="24"/>
                <w:szCs w:val="24"/>
              </w:rPr>
              <w:tab/>
            </w:r>
            <w:r w:rsidRPr="00D07601">
              <w:rPr>
                <w:rFonts w:cstheme="minorHAnsi"/>
                <w:noProof/>
                <w:webHidden/>
                <w:sz w:val="24"/>
                <w:szCs w:val="24"/>
              </w:rPr>
              <w:fldChar w:fldCharType="begin"/>
            </w:r>
            <w:r w:rsidRPr="00D07601">
              <w:rPr>
                <w:rFonts w:cstheme="minorHAnsi"/>
                <w:noProof/>
                <w:webHidden/>
                <w:sz w:val="24"/>
                <w:szCs w:val="24"/>
              </w:rPr>
              <w:instrText xml:space="preserve"> PAGEREF _Toc332351119 \h </w:instrText>
            </w:r>
            <w:r w:rsidRPr="00D07601">
              <w:rPr>
                <w:rFonts w:cstheme="minorHAnsi"/>
                <w:noProof/>
                <w:webHidden/>
                <w:sz w:val="24"/>
                <w:szCs w:val="24"/>
              </w:rPr>
            </w:r>
            <w:r w:rsidRPr="00D07601">
              <w:rPr>
                <w:rFonts w:cstheme="minorHAnsi"/>
                <w:noProof/>
                <w:webHidden/>
                <w:sz w:val="24"/>
                <w:szCs w:val="24"/>
              </w:rPr>
              <w:fldChar w:fldCharType="separate"/>
            </w:r>
            <w:r w:rsidRPr="00D07601">
              <w:rPr>
                <w:rFonts w:cstheme="minorHAnsi"/>
                <w:noProof/>
                <w:webHidden/>
                <w:sz w:val="24"/>
                <w:szCs w:val="24"/>
              </w:rPr>
              <w:t>191</w:t>
            </w:r>
            <w:r w:rsidRPr="00D07601">
              <w:rPr>
                <w:rFonts w:cstheme="minorHAnsi"/>
                <w:noProof/>
                <w:webHidden/>
                <w:sz w:val="24"/>
                <w:szCs w:val="24"/>
              </w:rPr>
              <w:fldChar w:fldCharType="end"/>
            </w:r>
          </w:hyperlink>
        </w:p>
        <w:p w:rsidR="00303364" w:rsidRPr="00E821A8" w:rsidRDefault="00D07601">
          <w:pPr>
            <w:pStyle w:val="TOC1"/>
            <w:tabs>
              <w:tab w:val="left" w:pos="440"/>
              <w:tab w:val="right" w:leader="dot" w:pos="8778"/>
            </w:tabs>
            <w:rPr>
              <w:rFonts w:eastAsiaTheme="minorEastAsia" w:cstheme="minorHAnsi"/>
              <w:noProof/>
              <w:sz w:val="24"/>
              <w:szCs w:val="24"/>
              <w:lang w:eastAsia="ja-JP"/>
            </w:rPr>
          </w:pPr>
          <w:hyperlink w:anchor="_Toc332351120" w:history="1">
            <w:r w:rsidRPr="00D07601">
              <w:rPr>
                <w:rStyle w:val="Hyperlink"/>
                <w:rFonts w:cstheme="minorHAnsi"/>
                <w:noProof/>
                <w:sz w:val="24"/>
                <w:szCs w:val="24"/>
              </w:rPr>
              <w:t>C.</w:t>
            </w:r>
            <w:r w:rsidRPr="00D07601">
              <w:rPr>
                <w:rFonts w:eastAsiaTheme="minorEastAsia" w:cstheme="minorHAnsi"/>
                <w:noProof/>
                <w:sz w:val="24"/>
                <w:szCs w:val="24"/>
                <w:lang w:eastAsia="ja-JP"/>
              </w:rPr>
              <w:tab/>
            </w:r>
            <w:r w:rsidRPr="00D07601">
              <w:rPr>
                <w:rStyle w:val="Hyperlink"/>
                <w:rFonts w:cstheme="minorHAnsi"/>
                <w:noProof/>
                <w:sz w:val="24"/>
                <w:szCs w:val="24"/>
              </w:rPr>
              <w:t>Software Requirement Specifications</w:t>
            </w:r>
            <w:r w:rsidRPr="00D07601">
              <w:rPr>
                <w:rFonts w:cstheme="minorHAnsi"/>
                <w:noProof/>
                <w:webHidden/>
                <w:sz w:val="24"/>
                <w:szCs w:val="24"/>
              </w:rPr>
              <w:tab/>
            </w:r>
            <w:r w:rsidRPr="00D07601">
              <w:rPr>
                <w:rFonts w:cstheme="minorHAnsi"/>
                <w:noProof/>
                <w:webHidden/>
                <w:sz w:val="24"/>
                <w:szCs w:val="24"/>
              </w:rPr>
              <w:fldChar w:fldCharType="begin"/>
            </w:r>
            <w:r w:rsidRPr="00D07601">
              <w:rPr>
                <w:rFonts w:cstheme="minorHAnsi"/>
                <w:noProof/>
                <w:webHidden/>
                <w:sz w:val="24"/>
                <w:szCs w:val="24"/>
              </w:rPr>
              <w:instrText xml:space="preserve"> PAGEREF _Toc332351120 \h </w:instrText>
            </w:r>
            <w:r w:rsidRPr="00D07601">
              <w:rPr>
                <w:rFonts w:cstheme="minorHAnsi"/>
                <w:noProof/>
                <w:webHidden/>
                <w:sz w:val="24"/>
                <w:szCs w:val="24"/>
              </w:rPr>
            </w:r>
            <w:r w:rsidRPr="00D07601">
              <w:rPr>
                <w:rFonts w:cstheme="minorHAnsi"/>
                <w:noProof/>
                <w:webHidden/>
                <w:sz w:val="24"/>
                <w:szCs w:val="24"/>
              </w:rPr>
              <w:fldChar w:fldCharType="separate"/>
            </w:r>
            <w:r w:rsidRPr="00D07601">
              <w:rPr>
                <w:rFonts w:cstheme="minorHAnsi"/>
                <w:noProof/>
                <w:webHidden/>
                <w:sz w:val="24"/>
                <w:szCs w:val="24"/>
              </w:rPr>
              <w:t>192</w:t>
            </w:r>
            <w:r w:rsidRPr="00D07601">
              <w:rPr>
                <w:rFonts w:cstheme="minorHAnsi"/>
                <w:noProof/>
                <w:webHidden/>
                <w:sz w:val="24"/>
                <w:szCs w:val="24"/>
              </w:rPr>
              <w:fldChar w:fldCharType="end"/>
            </w:r>
          </w:hyperlink>
        </w:p>
        <w:p w:rsidR="00303364" w:rsidRPr="00E821A8" w:rsidRDefault="00D07601">
          <w:pPr>
            <w:pStyle w:val="TOC2"/>
            <w:tabs>
              <w:tab w:val="left" w:pos="660"/>
              <w:tab w:val="right" w:leader="dot" w:pos="8778"/>
            </w:tabs>
            <w:rPr>
              <w:rFonts w:eastAsiaTheme="minorEastAsia" w:cstheme="minorHAnsi"/>
              <w:noProof/>
              <w:sz w:val="24"/>
              <w:szCs w:val="24"/>
              <w:lang w:eastAsia="ja-JP"/>
            </w:rPr>
          </w:pPr>
          <w:hyperlink w:anchor="_Toc332351121" w:history="1">
            <w:r w:rsidRPr="00D07601">
              <w:rPr>
                <w:rStyle w:val="Hyperlink"/>
                <w:rFonts w:cstheme="minorHAnsi"/>
                <w:noProof/>
                <w:sz w:val="24"/>
                <w:szCs w:val="24"/>
              </w:rPr>
              <w:t>I.</w:t>
            </w:r>
            <w:r w:rsidRPr="00D07601">
              <w:rPr>
                <w:rFonts w:eastAsiaTheme="minorEastAsia" w:cstheme="minorHAnsi"/>
                <w:noProof/>
                <w:sz w:val="24"/>
                <w:szCs w:val="24"/>
                <w:lang w:eastAsia="ja-JP"/>
              </w:rPr>
              <w:tab/>
            </w:r>
            <w:r w:rsidRPr="00D07601">
              <w:rPr>
                <w:rStyle w:val="Hyperlink"/>
                <w:rFonts w:cstheme="minorHAnsi"/>
                <w:noProof/>
                <w:sz w:val="24"/>
                <w:szCs w:val="24"/>
              </w:rPr>
              <w:t>User Requirement Specification</w:t>
            </w:r>
            <w:r w:rsidRPr="00D07601">
              <w:rPr>
                <w:rFonts w:cstheme="minorHAnsi"/>
                <w:noProof/>
                <w:webHidden/>
                <w:sz w:val="24"/>
                <w:szCs w:val="24"/>
              </w:rPr>
              <w:tab/>
            </w:r>
            <w:r w:rsidRPr="00D07601">
              <w:rPr>
                <w:rFonts w:cstheme="minorHAnsi"/>
                <w:noProof/>
                <w:webHidden/>
                <w:sz w:val="24"/>
                <w:szCs w:val="24"/>
              </w:rPr>
              <w:fldChar w:fldCharType="begin"/>
            </w:r>
            <w:r w:rsidRPr="00D07601">
              <w:rPr>
                <w:rFonts w:cstheme="minorHAnsi"/>
                <w:noProof/>
                <w:webHidden/>
                <w:sz w:val="24"/>
                <w:szCs w:val="24"/>
              </w:rPr>
              <w:instrText xml:space="preserve"> PAGEREF _Toc332351121 \h </w:instrText>
            </w:r>
            <w:r w:rsidRPr="00D07601">
              <w:rPr>
                <w:rFonts w:cstheme="minorHAnsi"/>
                <w:noProof/>
                <w:webHidden/>
                <w:sz w:val="24"/>
                <w:szCs w:val="24"/>
              </w:rPr>
            </w:r>
            <w:r w:rsidRPr="00D07601">
              <w:rPr>
                <w:rFonts w:cstheme="minorHAnsi"/>
                <w:noProof/>
                <w:webHidden/>
                <w:sz w:val="24"/>
                <w:szCs w:val="24"/>
              </w:rPr>
              <w:fldChar w:fldCharType="separate"/>
            </w:r>
            <w:r w:rsidRPr="00D07601">
              <w:rPr>
                <w:rFonts w:cstheme="minorHAnsi"/>
                <w:noProof/>
                <w:webHidden/>
                <w:sz w:val="24"/>
                <w:szCs w:val="24"/>
              </w:rPr>
              <w:t>192</w:t>
            </w:r>
            <w:r w:rsidRPr="00D07601">
              <w:rPr>
                <w:rFonts w:cstheme="minorHAnsi"/>
                <w:noProof/>
                <w:webHidden/>
                <w:sz w:val="24"/>
                <w:szCs w:val="24"/>
              </w:rPr>
              <w:fldChar w:fldCharType="end"/>
            </w:r>
          </w:hyperlink>
        </w:p>
        <w:p w:rsidR="00303364" w:rsidRPr="00E821A8" w:rsidRDefault="00D07601">
          <w:pPr>
            <w:pStyle w:val="TOC3"/>
            <w:tabs>
              <w:tab w:val="right" w:leader="dot" w:pos="8778"/>
            </w:tabs>
            <w:rPr>
              <w:rFonts w:eastAsiaTheme="minorEastAsia" w:cstheme="minorHAnsi"/>
              <w:noProof/>
              <w:sz w:val="24"/>
              <w:szCs w:val="24"/>
              <w:lang w:eastAsia="ja-JP"/>
            </w:rPr>
          </w:pPr>
          <w:hyperlink w:anchor="_Toc332351122" w:history="1">
            <w:r w:rsidRPr="00D07601">
              <w:rPr>
                <w:rStyle w:val="Hyperlink"/>
                <w:rFonts w:cstheme="minorHAnsi"/>
                <w:noProof/>
                <w:sz w:val="24"/>
                <w:szCs w:val="24"/>
              </w:rPr>
              <w:t>Overview OOPMS User requirement</w:t>
            </w:r>
            <w:r w:rsidRPr="00D07601">
              <w:rPr>
                <w:rFonts w:cstheme="minorHAnsi"/>
                <w:noProof/>
                <w:webHidden/>
                <w:sz w:val="24"/>
                <w:szCs w:val="24"/>
              </w:rPr>
              <w:tab/>
            </w:r>
            <w:r w:rsidRPr="00D07601">
              <w:rPr>
                <w:rFonts w:cstheme="minorHAnsi"/>
                <w:noProof/>
                <w:webHidden/>
                <w:sz w:val="24"/>
                <w:szCs w:val="24"/>
              </w:rPr>
              <w:fldChar w:fldCharType="begin"/>
            </w:r>
            <w:r w:rsidRPr="00D07601">
              <w:rPr>
                <w:rFonts w:cstheme="minorHAnsi"/>
                <w:noProof/>
                <w:webHidden/>
                <w:sz w:val="24"/>
                <w:szCs w:val="24"/>
              </w:rPr>
              <w:instrText xml:space="preserve"> PAGEREF _Toc332351122 \h </w:instrText>
            </w:r>
            <w:r w:rsidRPr="00D07601">
              <w:rPr>
                <w:rFonts w:cstheme="minorHAnsi"/>
                <w:noProof/>
                <w:webHidden/>
                <w:sz w:val="24"/>
                <w:szCs w:val="24"/>
              </w:rPr>
            </w:r>
            <w:r w:rsidRPr="00D07601">
              <w:rPr>
                <w:rFonts w:cstheme="minorHAnsi"/>
                <w:noProof/>
                <w:webHidden/>
                <w:sz w:val="24"/>
                <w:szCs w:val="24"/>
              </w:rPr>
              <w:fldChar w:fldCharType="separate"/>
            </w:r>
            <w:r w:rsidRPr="00D07601">
              <w:rPr>
                <w:rFonts w:cstheme="minorHAnsi"/>
                <w:noProof/>
                <w:webHidden/>
                <w:sz w:val="24"/>
                <w:szCs w:val="24"/>
              </w:rPr>
              <w:t>192</w:t>
            </w:r>
            <w:r w:rsidRPr="00D07601">
              <w:rPr>
                <w:rFonts w:cstheme="minorHAnsi"/>
                <w:noProof/>
                <w:webHidden/>
                <w:sz w:val="24"/>
                <w:szCs w:val="24"/>
              </w:rPr>
              <w:fldChar w:fldCharType="end"/>
            </w:r>
          </w:hyperlink>
        </w:p>
        <w:p w:rsidR="00303364" w:rsidRPr="00E821A8" w:rsidRDefault="00D07601">
          <w:pPr>
            <w:pStyle w:val="TOC3"/>
            <w:tabs>
              <w:tab w:val="left" w:pos="880"/>
              <w:tab w:val="right" w:leader="dot" w:pos="8778"/>
            </w:tabs>
            <w:rPr>
              <w:rFonts w:eastAsiaTheme="minorEastAsia" w:cstheme="minorHAnsi"/>
              <w:noProof/>
              <w:sz w:val="24"/>
              <w:szCs w:val="24"/>
              <w:lang w:eastAsia="ja-JP"/>
            </w:rPr>
          </w:pPr>
          <w:hyperlink w:anchor="_Toc332351123" w:history="1">
            <w:r w:rsidRPr="00D07601">
              <w:rPr>
                <w:rStyle w:val="Hyperlink"/>
                <w:rFonts w:cstheme="minorHAnsi"/>
                <w:noProof/>
                <w:sz w:val="24"/>
                <w:szCs w:val="24"/>
              </w:rPr>
              <w:t>1.</w:t>
            </w:r>
            <w:r w:rsidRPr="00D07601">
              <w:rPr>
                <w:rFonts w:eastAsiaTheme="minorEastAsia" w:cstheme="minorHAnsi"/>
                <w:noProof/>
                <w:sz w:val="24"/>
                <w:szCs w:val="24"/>
                <w:lang w:eastAsia="ja-JP"/>
              </w:rPr>
              <w:tab/>
            </w:r>
            <w:r w:rsidRPr="00D07601">
              <w:rPr>
                <w:rStyle w:val="Hyperlink"/>
                <w:rFonts w:cstheme="minorHAnsi"/>
                <w:noProof/>
                <w:sz w:val="24"/>
                <w:szCs w:val="24"/>
              </w:rPr>
              <w:t>Dashboard</w:t>
            </w:r>
            <w:r w:rsidRPr="00D07601">
              <w:rPr>
                <w:rFonts w:cstheme="minorHAnsi"/>
                <w:noProof/>
                <w:webHidden/>
                <w:sz w:val="24"/>
                <w:szCs w:val="24"/>
              </w:rPr>
              <w:tab/>
            </w:r>
            <w:r w:rsidRPr="00D07601">
              <w:rPr>
                <w:rFonts w:cstheme="minorHAnsi"/>
                <w:noProof/>
                <w:webHidden/>
                <w:sz w:val="24"/>
                <w:szCs w:val="24"/>
              </w:rPr>
              <w:fldChar w:fldCharType="begin"/>
            </w:r>
            <w:r w:rsidRPr="00D07601">
              <w:rPr>
                <w:rFonts w:cstheme="minorHAnsi"/>
                <w:noProof/>
                <w:webHidden/>
                <w:sz w:val="24"/>
                <w:szCs w:val="24"/>
              </w:rPr>
              <w:instrText xml:space="preserve"> PAGEREF _Toc332351123 \h </w:instrText>
            </w:r>
            <w:r w:rsidRPr="00D07601">
              <w:rPr>
                <w:rFonts w:cstheme="minorHAnsi"/>
                <w:noProof/>
                <w:webHidden/>
                <w:sz w:val="24"/>
                <w:szCs w:val="24"/>
              </w:rPr>
            </w:r>
            <w:r w:rsidRPr="00D07601">
              <w:rPr>
                <w:rFonts w:cstheme="minorHAnsi"/>
                <w:noProof/>
                <w:webHidden/>
                <w:sz w:val="24"/>
                <w:szCs w:val="24"/>
              </w:rPr>
              <w:fldChar w:fldCharType="separate"/>
            </w:r>
            <w:r w:rsidRPr="00D07601">
              <w:rPr>
                <w:rFonts w:cstheme="minorHAnsi"/>
                <w:noProof/>
                <w:webHidden/>
                <w:sz w:val="24"/>
                <w:szCs w:val="24"/>
              </w:rPr>
              <w:t>192</w:t>
            </w:r>
            <w:r w:rsidRPr="00D07601">
              <w:rPr>
                <w:rFonts w:cstheme="minorHAnsi"/>
                <w:noProof/>
                <w:webHidden/>
                <w:sz w:val="24"/>
                <w:szCs w:val="24"/>
              </w:rPr>
              <w:fldChar w:fldCharType="end"/>
            </w:r>
          </w:hyperlink>
        </w:p>
        <w:p w:rsidR="00303364" w:rsidRPr="00E821A8" w:rsidRDefault="00D07601">
          <w:pPr>
            <w:pStyle w:val="TOC3"/>
            <w:tabs>
              <w:tab w:val="left" w:pos="880"/>
              <w:tab w:val="right" w:leader="dot" w:pos="8778"/>
            </w:tabs>
            <w:rPr>
              <w:rFonts w:eastAsiaTheme="minorEastAsia" w:cstheme="minorHAnsi"/>
              <w:noProof/>
              <w:sz w:val="24"/>
              <w:szCs w:val="24"/>
              <w:lang w:eastAsia="ja-JP"/>
            </w:rPr>
          </w:pPr>
          <w:hyperlink w:anchor="_Toc332351124" w:history="1">
            <w:r w:rsidRPr="00D07601">
              <w:rPr>
                <w:rStyle w:val="Hyperlink"/>
                <w:rFonts w:cstheme="minorHAnsi"/>
                <w:noProof/>
                <w:sz w:val="24"/>
                <w:szCs w:val="24"/>
              </w:rPr>
              <w:t>2.</w:t>
            </w:r>
            <w:r w:rsidRPr="00D07601">
              <w:rPr>
                <w:rFonts w:eastAsiaTheme="minorEastAsia" w:cstheme="minorHAnsi"/>
                <w:noProof/>
                <w:sz w:val="24"/>
                <w:szCs w:val="24"/>
                <w:lang w:eastAsia="ja-JP"/>
              </w:rPr>
              <w:tab/>
            </w:r>
            <w:r w:rsidRPr="00D07601">
              <w:rPr>
                <w:rStyle w:val="Hyperlink"/>
                <w:rFonts w:cstheme="minorHAnsi"/>
                <w:noProof/>
                <w:sz w:val="24"/>
                <w:szCs w:val="24"/>
              </w:rPr>
              <w:t>Planner</w:t>
            </w:r>
            <w:r w:rsidRPr="00D07601">
              <w:rPr>
                <w:rFonts w:cstheme="minorHAnsi"/>
                <w:noProof/>
                <w:webHidden/>
                <w:sz w:val="24"/>
                <w:szCs w:val="24"/>
              </w:rPr>
              <w:tab/>
            </w:r>
            <w:r w:rsidRPr="00D07601">
              <w:rPr>
                <w:rFonts w:cstheme="minorHAnsi"/>
                <w:noProof/>
                <w:webHidden/>
                <w:sz w:val="24"/>
                <w:szCs w:val="24"/>
              </w:rPr>
              <w:fldChar w:fldCharType="begin"/>
            </w:r>
            <w:r w:rsidRPr="00D07601">
              <w:rPr>
                <w:rFonts w:cstheme="minorHAnsi"/>
                <w:noProof/>
                <w:webHidden/>
                <w:sz w:val="24"/>
                <w:szCs w:val="24"/>
              </w:rPr>
              <w:instrText xml:space="preserve"> PAGEREF _Toc332351124 \h </w:instrText>
            </w:r>
            <w:r w:rsidRPr="00D07601">
              <w:rPr>
                <w:rFonts w:cstheme="minorHAnsi"/>
                <w:noProof/>
                <w:webHidden/>
                <w:sz w:val="24"/>
                <w:szCs w:val="24"/>
              </w:rPr>
            </w:r>
            <w:r w:rsidRPr="00D07601">
              <w:rPr>
                <w:rFonts w:cstheme="minorHAnsi"/>
                <w:noProof/>
                <w:webHidden/>
                <w:sz w:val="24"/>
                <w:szCs w:val="24"/>
              </w:rPr>
              <w:fldChar w:fldCharType="separate"/>
            </w:r>
            <w:r w:rsidRPr="00D07601">
              <w:rPr>
                <w:rFonts w:cstheme="minorHAnsi"/>
                <w:noProof/>
                <w:webHidden/>
                <w:sz w:val="24"/>
                <w:szCs w:val="24"/>
              </w:rPr>
              <w:t>192</w:t>
            </w:r>
            <w:r w:rsidRPr="00D07601">
              <w:rPr>
                <w:rFonts w:cstheme="minorHAnsi"/>
                <w:noProof/>
                <w:webHidden/>
                <w:sz w:val="24"/>
                <w:szCs w:val="24"/>
              </w:rPr>
              <w:fldChar w:fldCharType="end"/>
            </w:r>
          </w:hyperlink>
        </w:p>
        <w:p w:rsidR="00303364" w:rsidRPr="00E821A8" w:rsidRDefault="00D07601">
          <w:pPr>
            <w:pStyle w:val="TOC3"/>
            <w:tabs>
              <w:tab w:val="left" w:pos="880"/>
              <w:tab w:val="right" w:leader="dot" w:pos="8778"/>
            </w:tabs>
            <w:rPr>
              <w:rFonts w:eastAsiaTheme="minorEastAsia" w:cstheme="minorHAnsi"/>
              <w:noProof/>
              <w:sz w:val="24"/>
              <w:szCs w:val="24"/>
              <w:lang w:eastAsia="ja-JP"/>
            </w:rPr>
          </w:pPr>
          <w:hyperlink w:anchor="_Toc332351125" w:history="1">
            <w:r w:rsidRPr="00D07601">
              <w:rPr>
                <w:rStyle w:val="Hyperlink"/>
                <w:rFonts w:cstheme="minorHAnsi"/>
                <w:noProof/>
                <w:sz w:val="24"/>
                <w:szCs w:val="24"/>
              </w:rPr>
              <w:t>3.</w:t>
            </w:r>
            <w:r w:rsidRPr="00D07601">
              <w:rPr>
                <w:rFonts w:eastAsiaTheme="minorEastAsia" w:cstheme="minorHAnsi"/>
                <w:noProof/>
                <w:sz w:val="24"/>
                <w:szCs w:val="24"/>
                <w:lang w:eastAsia="ja-JP"/>
              </w:rPr>
              <w:tab/>
            </w:r>
            <w:r w:rsidRPr="00D07601">
              <w:rPr>
                <w:rStyle w:val="Hyperlink"/>
                <w:rFonts w:cstheme="minorHAnsi"/>
                <w:noProof/>
                <w:sz w:val="24"/>
                <w:szCs w:val="24"/>
              </w:rPr>
              <w:t>Report</w:t>
            </w:r>
            <w:r w:rsidRPr="00D07601">
              <w:rPr>
                <w:rFonts w:cstheme="minorHAnsi"/>
                <w:noProof/>
                <w:webHidden/>
                <w:sz w:val="24"/>
                <w:szCs w:val="24"/>
              </w:rPr>
              <w:tab/>
            </w:r>
            <w:r w:rsidRPr="00D07601">
              <w:rPr>
                <w:rFonts w:cstheme="minorHAnsi"/>
                <w:noProof/>
                <w:webHidden/>
                <w:sz w:val="24"/>
                <w:szCs w:val="24"/>
              </w:rPr>
              <w:fldChar w:fldCharType="begin"/>
            </w:r>
            <w:r w:rsidRPr="00D07601">
              <w:rPr>
                <w:rFonts w:cstheme="minorHAnsi"/>
                <w:noProof/>
                <w:webHidden/>
                <w:sz w:val="24"/>
                <w:szCs w:val="24"/>
              </w:rPr>
              <w:instrText xml:space="preserve"> PAGEREF _Toc332351125 \h </w:instrText>
            </w:r>
            <w:r w:rsidRPr="00D07601">
              <w:rPr>
                <w:rFonts w:cstheme="minorHAnsi"/>
                <w:noProof/>
                <w:webHidden/>
                <w:sz w:val="24"/>
                <w:szCs w:val="24"/>
              </w:rPr>
            </w:r>
            <w:r w:rsidRPr="00D07601">
              <w:rPr>
                <w:rFonts w:cstheme="minorHAnsi"/>
                <w:noProof/>
                <w:webHidden/>
                <w:sz w:val="24"/>
                <w:szCs w:val="24"/>
              </w:rPr>
              <w:fldChar w:fldCharType="separate"/>
            </w:r>
            <w:r w:rsidRPr="00D07601">
              <w:rPr>
                <w:rFonts w:cstheme="minorHAnsi"/>
                <w:noProof/>
                <w:webHidden/>
                <w:sz w:val="24"/>
                <w:szCs w:val="24"/>
              </w:rPr>
              <w:t>192</w:t>
            </w:r>
            <w:r w:rsidRPr="00D07601">
              <w:rPr>
                <w:rFonts w:cstheme="minorHAnsi"/>
                <w:noProof/>
                <w:webHidden/>
                <w:sz w:val="24"/>
                <w:szCs w:val="24"/>
              </w:rPr>
              <w:fldChar w:fldCharType="end"/>
            </w:r>
          </w:hyperlink>
        </w:p>
        <w:p w:rsidR="00303364" w:rsidRPr="00E821A8" w:rsidRDefault="00D07601">
          <w:pPr>
            <w:pStyle w:val="TOC3"/>
            <w:tabs>
              <w:tab w:val="left" w:pos="880"/>
              <w:tab w:val="right" w:leader="dot" w:pos="8778"/>
            </w:tabs>
            <w:rPr>
              <w:rFonts w:eastAsiaTheme="minorEastAsia" w:cstheme="minorHAnsi"/>
              <w:noProof/>
              <w:sz w:val="24"/>
              <w:szCs w:val="24"/>
              <w:lang w:eastAsia="ja-JP"/>
            </w:rPr>
          </w:pPr>
          <w:hyperlink w:anchor="_Toc332351126" w:history="1">
            <w:r w:rsidRPr="00D07601">
              <w:rPr>
                <w:rStyle w:val="Hyperlink"/>
                <w:rFonts w:cstheme="minorHAnsi"/>
                <w:noProof/>
                <w:sz w:val="24"/>
                <w:szCs w:val="24"/>
              </w:rPr>
              <w:t>4.</w:t>
            </w:r>
            <w:r w:rsidRPr="00D07601">
              <w:rPr>
                <w:rFonts w:eastAsiaTheme="minorEastAsia" w:cstheme="minorHAnsi"/>
                <w:noProof/>
                <w:sz w:val="24"/>
                <w:szCs w:val="24"/>
                <w:lang w:eastAsia="ja-JP"/>
              </w:rPr>
              <w:tab/>
            </w:r>
            <w:r w:rsidRPr="00D07601">
              <w:rPr>
                <w:rStyle w:val="Hyperlink"/>
                <w:rFonts w:cstheme="minorHAnsi"/>
                <w:noProof/>
                <w:sz w:val="24"/>
                <w:szCs w:val="24"/>
              </w:rPr>
              <w:t>Project Eye</w:t>
            </w:r>
            <w:r w:rsidRPr="00D07601">
              <w:rPr>
                <w:rFonts w:cstheme="minorHAnsi"/>
                <w:noProof/>
                <w:webHidden/>
                <w:sz w:val="24"/>
                <w:szCs w:val="24"/>
              </w:rPr>
              <w:tab/>
            </w:r>
            <w:r w:rsidRPr="00D07601">
              <w:rPr>
                <w:rFonts w:cstheme="minorHAnsi"/>
                <w:noProof/>
                <w:webHidden/>
                <w:sz w:val="24"/>
                <w:szCs w:val="24"/>
              </w:rPr>
              <w:fldChar w:fldCharType="begin"/>
            </w:r>
            <w:r w:rsidRPr="00D07601">
              <w:rPr>
                <w:rFonts w:cstheme="minorHAnsi"/>
                <w:noProof/>
                <w:webHidden/>
                <w:sz w:val="24"/>
                <w:szCs w:val="24"/>
              </w:rPr>
              <w:instrText xml:space="preserve"> PAGEREF _Toc332351126 \h </w:instrText>
            </w:r>
            <w:r w:rsidRPr="00D07601">
              <w:rPr>
                <w:rFonts w:cstheme="minorHAnsi"/>
                <w:noProof/>
                <w:webHidden/>
                <w:sz w:val="24"/>
                <w:szCs w:val="24"/>
              </w:rPr>
            </w:r>
            <w:r w:rsidRPr="00D07601">
              <w:rPr>
                <w:rFonts w:cstheme="minorHAnsi"/>
                <w:noProof/>
                <w:webHidden/>
                <w:sz w:val="24"/>
                <w:szCs w:val="24"/>
              </w:rPr>
              <w:fldChar w:fldCharType="separate"/>
            </w:r>
            <w:r w:rsidRPr="00D07601">
              <w:rPr>
                <w:rFonts w:cstheme="minorHAnsi"/>
                <w:noProof/>
                <w:webHidden/>
                <w:sz w:val="24"/>
                <w:szCs w:val="24"/>
              </w:rPr>
              <w:t>192</w:t>
            </w:r>
            <w:r w:rsidRPr="00D07601">
              <w:rPr>
                <w:rFonts w:cstheme="minorHAnsi"/>
                <w:noProof/>
                <w:webHidden/>
                <w:sz w:val="24"/>
                <w:szCs w:val="24"/>
              </w:rPr>
              <w:fldChar w:fldCharType="end"/>
            </w:r>
          </w:hyperlink>
        </w:p>
        <w:p w:rsidR="00303364" w:rsidRPr="00E821A8" w:rsidRDefault="00D07601">
          <w:pPr>
            <w:pStyle w:val="TOC3"/>
            <w:tabs>
              <w:tab w:val="left" w:pos="880"/>
              <w:tab w:val="right" w:leader="dot" w:pos="8778"/>
            </w:tabs>
            <w:rPr>
              <w:rFonts w:eastAsiaTheme="minorEastAsia" w:cstheme="minorHAnsi"/>
              <w:noProof/>
              <w:sz w:val="24"/>
              <w:szCs w:val="24"/>
              <w:lang w:eastAsia="ja-JP"/>
            </w:rPr>
          </w:pPr>
          <w:hyperlink w:anchor="_Toc332351127" w:history="1">
            <w:r w:rsidRPr="00D07601">
              <w:rPr>
                <w:rStyle w:val="Hyperlink"/>
                <w:rFonts w:cstheme="minorHAnsi"/>
                <w:noProof/>
                <w:sz w:val="24"/>
                <w:szCs w:val="24"/>
              </w:rPr>
              <w:t>5.</w:t>
            </w:r>
            <w:r w:rsidRPr="00D07601">
              <w:rPr>
                <w:rFonts w:eastAsiaTheme="minorEastAsia" w:cstheme="minorHAnsi"/>
                <w:noProof/>
                <w:sz w:val="24"/>
                <w:szCs w:val="24"/>
                <w:lang w:eastAsia="ja-JP"/>
              </w:rPr>
              <w:tab/>
            </w:r>
            <w:r w:rsidRPr="00D07601">
              <w:rPr>
                <w:rStyle w:val="Hyperlink"/>
                <w:rFonts w:cstheme="minorHAnsi"/>
                <w:noProof/>
                <w:sz w:val="24"/>
                <w:szCs w:val="24"/>
              </w:rPr>
              <w:t>Timesheet</w:t>
            </w:r>
            <w:r w:rsidRPr="00D07601">
              <w:rPr>
                <w:rFonts w:cstheme="minorHAnsi"/>
                <w:noProof/>
                <w:webHidden/>
                <w:sz w:val="24"/>
                <w:szCs w:val="24"/>
              </w:rPr>
              <w:tab/>
            </w:r>
            <w:r w:rsidRPr="00D07601">
              <w:rPr>
                <w:rFonts w:cstheme="minorHAnsi"/>
                <w:noProof/>
                <w:webHidden/>
                <w:sz w:val="24"/>
                <w:szCs w:val="24"/>
              </w:rPr>
              <w:fldChar w:fldCharType="begin"/>
            </w:r>
            <w:r w:rsidRPr="00D07601">
              <w:rPr>
                <w:rFonts w:cstheme="minorHAnsi"/>
                <w:noProof/>
                <w:webHidden/>
                <w:sz w:val="24"/>
                <w:szCs w:val="24"/>
              </w:rPr>
              <w:instrText xml:space="preserve"> PAGEREF _Toc332351127 \h </w:instrText>
            </w:r>
            <w:r w:rsidRPr="00D07601">
              <w:rPr>
                <w:rFonts w:cstheme="minorHAnsi"/>
                <w:noProof/>
                <w:webHidden/>
                <w:sz w:val="24"/>
                <w:szCs w:val="24"/>
              </w:rPr>
            </w:r>
            <w:r w:rsidRPr="00D07601">
              <w:rPr>
                <w:rFonts w:cstheme="minorHAnsi"/>
                <w:noProof/>
                <w:webHidden/>
                <w:sz w:val="24"/>
                <w:szCs w:val="24"/>
              </w:rPr>
              <w:fldChar w:fldCharType="separate"/>
            </w:r>
            <w:r w:rsidRPr="00D07601">
              <w:rPr>
                <w:rFonts w:cstheme="minorHAnsi"/>
                <w:noProof/>
                <w:webHidden/>
                <w:sz w:val="24"/>
                <w:szCs w:val="24"/>
              </w:rPr>
              <w:t>194</w:t>
            </w:r>
            <w:r w:rsidRPr="00D07601">
              <w:rPr>
                <w:rFonts w:cstheme="minorHAnsi"/>
                <w:noProof/>
                <w:webHidden/>
                <w:sz w:val="24"/>
                <w:szCs w:val="24"/>
              </w:rPr>
              <w:fldChar w:fldCharType="end"/>
            </w:r>
          </w:hyperlink>
        </w:p>
        <w:p w:rsidR="00303364" w:rsidRPr="00E821A8" w:rsidRDefault="00D07601">
          <w:pPr>
            <w:pStyle w:val="TOC3"/>
            <w:tabs>
              <w:tab w:val="left" w:pos="880"/>
              <w:tab w:val="right" w:leader="dot" w:pos="8778"/>
            </w:tabs>
            <w:rPr>
              <w:rFonts w:eastAsiaTheme="minorEastAsia" w:cstheme="minorHAnsi"/>
              <w:noProof/>
              <w:sz w:val="24"/>
              <w:szCs w:val="24"/>
              <w:lang w:eastAsia="ja-JP"/>
            </w:rPr>
          </w:pPr>
          <w:hyperlink w:anchor="_Toc332351128" w:history="1">
            <w:r w:rsidRPr="00D07601">
              <w:rPr>
                <w:rStyle w:val="Hyperlink"/>
                <w:rFonts w:cstheme="minorHAnsi"/>
                <w:noProof/>
                <w:sz w:val="24"/>
                <w:szCs w:val="24"/>
              </w:rPr>
              <w:t>6.</w:t>
            </w:r>
            <w:r w:rsidRPr="00D07601">
              <w:rPr>
                <w:rFonts w:eastAsiaTheme="minorEastAsia" w:cstheme="minorHAnsi"/>
                <w:noProof/>
                <w:sz w:val="24"/>
                <w:szCs w:val="24"/>
                <w:lang w:eastAsia="ja-JP"/>
              </w:rPr>
              <w:tab/>
            </w:r>
            <w:r w:rsidRPr="00D07601">
              <w:rPr>
                <w:rStyle w:val="Hyperlink"/>
                <w:rFonts w:cstheme="minorHAnsi"/>
                <w:noProof/>
                <w:sz w:val="24"/>
                <w:szCs w:val="24"/>
              </w:rPr>
              <w:t>DMS</w:t>
            </w:r>
            <w:r w:rsidRPr="00D07601">
              <w:rPr>
                <w:rFonts w:cstheme="minorHAnsi"/>
                <w:noProof/>
                <w:webHidden/>
                <w:sz w:val="24"/>
                <w:szCs w:val="24"/>
              </w:rPr>
              <w:tab/>
            </w:r>
            <w:r w:rsidRPr="00D07601">
              <w:rPr>
                <w:rFonts w:cstheme="minorHAnsi"/>
                <w:noProof/>
                <w:webHidden/>
                <w:sz w:val="24"/>
                <w:szCs w:val="24"/>
              </w:rPr>
              <w:fldChar w:fldCharType="begin"/>
            </w:r>
            <w:r w:rsidRPr="00D07601">
              <w:rPr>
                <w:rFonts w:cstheme="minorHAnsi"/>
                <w:noProof/>
                <w:webHidden/>
                <w:sz w:val="24"/>
                <w:szCs w:val="24"/>
              </w:rPr>
              <w:instrText xml:space="preserve"> PAGEREF _Toc332351128 \h </w:instrText>
            </w:r>
            <w:r w:rsidRPr="00D07601">
              <w:rPr>
                <w:rFonts w:cstheme="minorHAnsi"/>
                <w:noProof/>
                <w:webHidden/>
                <w:sz w:val="24"/>
                <w:szCs w:val="24"/>
              </w:rPr>
            </w:r>
            <w:r w:rsidRPr="00D07601">
              <w:rPr>
                <w:rFonts w:cstheme="minorHAnsi"/>
                <w:noProof/>
                <w:webHidden/>
                <w:sz w:val="24"/>
                <w:szCs w:val="24"/>
              </w:rPr>
              <w:fldChar w:fldCharType="separate"/>
            </w:r>
            <w:r w:rsidRPr="00D07601">
              <w:rPr>
                <w:rFonts w:cstheme="minorHAnsi"/>
                <w:noProof/>
                <w:webHidden/>
                <w:sz w:val="24"/>
                <w:szCs w:val="24"/>
              </w:rPr>
              <w:t>194</w:t>
            </w:r>
            <w:r w:rsidRPr="00D07601">
              <w:rPr>
                <w:rFonts w:cstheme="minorHAnsi"/>
                <w:noProof/>
                <w:webHidden/>
                <w:sz w:val="24"/>
                <w:szCs w:val="24"/>
              </w:rPr>
              <w:fldChar w:fldCharType="end"/>
            </w:r>
          </w:hyperlink>
        </w:p>
        <w:p w:rsidR="00303364" w:rsidRPr="00E821A8" w:rsidRDefault="00D07601">
          <w:pPr>
            <w:pStyle w:val="TOC3"/>
            <w:tabs>
              <w:tab w:val="right" w:leader="dot" w:pos="8778"/>
            </w:tabs>
            <w:rPr>
              <w:rFonts w:eastAsiaTheme="minorEastAsia" w:cstheme="minorHAnsi"/>
              <w:noProof/>
              <w:sz w:val="24"/>
              <w:szCs w:val="24"/>
              <w:lang w:eastAsia="ja-JP"/>
            </w:rPr>
          </w:pPr>
          <w:hyperlink w:anchor="_Toc332351129" w:history="1">
            <w:r w:rsidRPr="00D07601">
              <w:rPr>
                <w:rStyle w:val="Hyperlink"/>
                <w:rFonts w:cstheme="minorHAnsi"/>
                <w:noProof/>
                <w:sz w:val="24"/>
                <w:szCs w:val="24"/>
              </w:rPr>
              <w:t>7. Admin</w:t>
            </w:r>
            <w:r w:rsidRPr="00D07601">
              <w:rPr>
                <w:rFonts w:cstheme="minorHAnsi"/>
                <w:noProof/>
                <w:webHidden/>
                <w:sz w:val="24"/>
                <w:szCs w:val="24"/>
              </w:rPr>
              <w:tab/>
            </w:r>
            <w:r w:rsidRPr="00D07601">
              <w:rPr>
                <w:rFonts w:cstheme="minorHAnsi"/>
                <w:noProof/>
                <w:webHidden/>
                <w:sz w:val="24"/>
                <w:szCs w:val="24"/>
              </w:rPr>
              <w:fldChar w:fldCharType="begin"/>
            </w:r>
            <w:r w:rsidRPr="00D07601">
              <w:rPr>
                <w:rFonts w:cstheme="minorHAnsi"/>
                <w:noProof/>
                <w:webHidden/>
                <w:sz w:val="24"/>
                <w:szCs w:val="24"/>
              </w:rPr>
              <w:instrText xml:space="preserve"> PAGEREF _Toc332351129 \h </w:instrText>
            </w:r>
            <w:r w:rsidRPr="00D07601">
              <w:rPr>
                <w:rFonts w:cstheme="minorHAnsi"/>
                <w:noProof/>
                <w:webHidden/>
                <w:sz w:val="24"/>
                <w:szCs w:val="24"/>
              </w:rPr>
            </w:r>
            <w:r w:rsidRPr="00D07601">
              <w:rPr>
                <w:rFonts w:cstheme="minorHAnsi"/>
                <w:noProof/>
                <w:webHidden/>
                <w:sz w:val="24"/>
                <w:szCs w:val="24"/>
              </w:rPr>
              <w:fldChar w:fldCharType="separate"/>
            </w:r>
            <w:r w:rsidRPr="00D07601">
              <w:rPr>
                <w:rFonts w:cstheme="minorHAnsi"/>
                <w:noProof/>
                <w:webHidden/>
                <w:sz w:val="24"/>
                <w:szCs w:val="24"/>
              </w:rPr>
              <w:t>194</w:t>
            </w:r>
            <w:r w:rsidRPr="00D07601">
              <w:rPr>
                <w:rFonts w:cstheme="minorHAnsi"/>
                <w:noProof/>
                <w:webHidden/>
                <w:sz w:val="24"/>
                <w:szCs w:val="24"/>
              </w:rPr>
              <w:fldChar w:fldCharType="end"/>
            </w:r>
          </w:hyperlink>
        </w:p>
        <w:p w:rsidR="00303364" w:rsidRPr="00E821A8" w:rsidRDefault="00D07601">
          <w:pPr>
            <w:pStyle w:val="TOC3"/>
            <w:tabs>
              <w:tab w:val="left" w:pos="880"/>
              <w:tab w:val="right" w:leader="dot" w:pos="8778"/>
            </w:tabs>
            <w:rPr>
              <w:rFonts w:eastAsiaTheme="minorEastAsia" w:cstheme="minorHAnsi"/>
              <w:noProof/>
              <w:sz w:val="24"/>
              <w:szCs w:val="24"/>
              <w:lang w:eastAsia="ja-JP"/>
            </w:rPr>
          </w:pPr>
          <w:hyperlink w:anchor="_Toc332351130" w:history="1">
            <w:r w:rsidRPr="00D07601">
              <w:rPr>
                <w:rStyle w:val="Hyperlink"/>
                <w:rFonts w:cstheme="minorHAnsi"/>
                <w:noProof/>
                <w:sz w:val="24"/>
                <w:szCs w:val="24"/>
              </w:rPr>
              <w:t>8.</w:t>
            </w:r>
            <w:r w:rsidRPr="00D07601">
              <w:rPr>
                <w:rFonts w:eastAsiaTheme="minorEastAsia" w:cstheme="minorHAnsi"/>
                <w:noProof/>
                <w:sz w:val="24"/>
                <w:szCs w:val="24"/>
                <w:lang w:eastAsia="ja-JP"/>
              </w:rPr>
              <w:tab/>
            </w:r>
            <w:r w:rsidRPr="00D07601">
              <w:rPr>
                <w:rStyle w:val="Hyperlink"/>
                <w:rFonts w:cstheme="minorHAnsi"/>
                <w:noProof/>
                <w:sz w:val="24"/>
                <w:szCs w:val="24"/>
              </w:rPr>
              <w:t>Requirements</w:t>
            </w:r>
            <w:r w:rsidRPr="00D07601">
              <w:rPr>
                <w:rFonts w:cstheme="minorHAnsi"/>
                <w:noProof/>
                <w:webHidden/>
                <w:sz w:val="24"/>
                <w:szCs w:val="24"/>
              </w:rPr>
              <w:tab/>
            </w:r>
            <w:r w:rsidRPr="00D07601">
              <w:rPr>
                <w:rFonts w:cstheme="minorHAnsi"/>
                <w:noProof/>
                <w:webHidden/>
                <w:sz w:val="24"/>
                <w:szCs w:val="24"/>
              </w:rPr>
              <w:fldChar w:fldCharType="begin"/>
            </w:r>
            <w:r w:rsidRPr="00D07601">
              <w:rPr>
                <w:rFonts w:cstheme="minorHAnsi"/>
                <w:noProof/>
                <w:webHidden/>
                <w:sz w:val="24"/>
                <w:szCs w:val="24"/>
              </w:rPr>
              <w:instrText xml:space="preserve"> PAGEREF _Toc332351130 \h </w:instrText>
            </w:r>
            <w:r w:rsidRPr="00D07601">
              <w:rPr>
                <w:rFonts w:cstheme="minorHAnsi"/>
                <w:noProof/>
                <w:webHidden/>
                <w:sz w:val="24"/>
                <w:szCs w:val="24"/>
              </w:rPr>
            </w:r>
            <w:r w:rsidRPr="00D07601">
              <w:rPr>
                <w:rFonts w:cstheme="minorHAnsi"/>
                <w:noProof/>
                <w:webHidden/>
                <w:sz w:val="24"/>
                <w:szCs w:val="24"/>
              </w:rPr>
              <w:fldChar w:fldCharType="separate"/>
            </w:r>
            <w:r w:rsidRPr="00D07601">
              <w:rPr>
                <w:rFonts w:cstheme="minorHAnsi"/>
                <w:noProof/>
                <w:webHidden/>
                <w:sz w:val="24"/>
                <w:szCs w:val="24"/>
              </w:rPr>
              <w:t>195</w:t>
            </w:r>
            <w:r w:rsidRPr="00D07601">
              <w:rPr>
                <w:rFonts w:cstheme="minorHAnsi"/>
                <w:noProof/>
                <w:webHidden/>
                <w:sz w:val="24"/>
                <w:szCs w:val="24"/>
              </w:rPr>
              <w:fldChar w:fldCharType="end"/>
            </w:r>
          </w:hyperlink>
        </w:p>
        <w:p w:rsidR="00303364" w:rsidRPr="00E821A8" w:rsidRDefault="00D07601">
          <w:pPr>
            <w:pStyle w:val="TOC2"/>
            <w:tabs>
              <w:tab w:val="left" w:pos="660"/>
              <w:tab w:val="right" w:leader="dot" w:pos="8778"/>
            </w:tabs>
            <w:rPr>
              <w:rFonts w:eastAsiaTheme="minorEastAsia" w:cstheme="minorHAnsi"/>
              <w:noProof/>
              <w:sz w:val="24"/>
              <w:szCs w:val="24"/>
              <w:lang w:eastAsia="ja-JP"/>
            </w:rPr>
          </w:pPr>
          <w:hyperlink w:anchor="_Toc332351131" w:history="1">
            <w:r w:rsidRPr="00D07601">
              <w:rPr>
                <w:rStyle w:val="Hyperlink"/>
                <w:rFonts w:cstheme="minorHAnsi"/>
                <w:noProof/>
                <w:sz w:val="24"/>
                <w:szCs w:val="24"/>
              </w:rPr>
              <w:t>II.</w:t>
            </w:r>
            <w:r w:rsidRPr="00D07601">
              <w:rPr>
                <w:rFonts w:eastAsiaTheme="minorEastAsia" w:cstheme="minorHAnsi"/>
                <w:noProof/>
                <w:sz w:val="24"/>
                <w:szCs w:val="24"/>
                <w:lang w:eastAsia="ja-JP"/>
              </w:rPr>
              <w:tab/>
            </w:r>
            <w:r w:rsidRPr="00D07601">
              <w:rPr>
                <w:rStyle w:val="Hyperlink"/>
                <w:rFonts w:cstheme="minorHAnsi"/>
                <w:noProof/>
                <w:sz w:val="24"/>
                <w:szCs w:val="24"/>
              </w:rPr>
              <w:t>System Requirement Specification (Specific Requirements)</w:t>
            </w:r>
            <w:r w:rsidRPr="00D07601">
              <w:rPr>
                <w:rFonts w:cstheme="minorHAnsi"/>
                <w:noProof/>
                <w:webHidden/>
                <w:sz w:val="24"/>
                <w:szCs w:val="24"/>
              </w:rPr>
              <w:tab/>
            </w:r>
            <w:r w:rsidRPr="00D07601">
              <w:rPr>
                <w:rFonts w:cstheme="minorHAnsi"/>
                <w:noProof/>
                <w:webHidden/>
                <w:sz w:val="24"/>
                <w:szCs w:val="24"/>
              </w:rPr>
              <w:fldChar w:fldCharType="begin"/>
            </w:r>
            <w:r w:rsidRPr="00D07601">
              <w:rPr>
                <w:rFonts w:cstheme="minorHAnsi"/>
                <w:noProof/>
                <w:webHidden/>
                <w:sz w:val="24"/>
                <w:szCs w:val="24"/>
              </w:rPr>
              <w:instrText xml:space="preserve"> PAGEREF _Toc332351131 \h </w:instrText>
            </w:r>
            <w:r w:rsidRPr="00D07601">
              <w:rPr>
                <w:rFonts w:cstheme="minorHAnsi"/>
                <w:noProof/>
                <w:webHidden/>
                <w:sz w:val="24"/>
                <w:szCs w:val="24"/>
              </w:rPr>
            </w:r>
            <w:r w:rsidRPr="00D07601">
              <w:rPr>
                <w:rFonts w:cstheme="minorHAnsi"/>
                <w:noProof/>
                <w:webHidden/>
                <w:sz w:val="24"/>
                <w:szCs w:val="24"/>
              </w:rPr>
              <w:fldChar w:fldCharType="separate"/>
            </w:r>
            <w:r w:rsidRPr="00D07601">
              <w:rPr>
                <w:rFonts w:cstheme="minorHAnsi"/>
                <w:noProof/>
                <w:webHidden/>
                <w:sz w:val="24"/>
                <w:szCs w:val="24"/>
              </w:rPr>
              <w:t>195</w:t>
            </w:r>
            <w:r w:rsidRPr="00D07601">
              <w:rPr>
                <w:rFonts w:cstheme="minorHAnsi"/>
                <w:noProof/>
                <w:webHidden/>
                <w:sz w:val="24"/>
                <w:szCs w:val="24"/>
              </w:rPr>
              <w:fldChar w:fldCharType="end"/>
            </w:r>
          </w:hyperlink>
        </w:p>
        <w:p w:rsidR="00303364" w:rsidRPr="00E821A8" w:rsidRDefault="00D07601">
          <w:pPr>
            <w:pStyle w:val="TOC3"/>
            <w:tabs>
              <w:tab w:val="right" w:leader="dot" w:pos="8778"/>
            </w:tabs>
            <w:rPr>
              <w:rFonts w:eastAsiaTheme="minorEastAsia" w:cstheme="minorHAnsi"/>
              <w:noProof/>
              <w:sz w:val="24"/>
              <w:szCs w:val="24"/>
              <w:lang w:eastAsia="ja-JP"/>
            </w:rPr>
          </w:pPr>
          <w:hyperlink w:anchor="_Toc332351132" w:history="1">
            <w:r w:rsidRPr="00D07601">
              <w:rPr>
                <w:rStyle w:val="Hyperlink"/>
                <w:rFonts w:cstheme="minorHAnsi"/>
                <w:noProof/>
                <w:sz w:val="24"/>
                <w:szCs w:val="24"/>
              </w:rPr>
              <w:t>2.1 Introduction</w:t>
            </w:r>
            <w:r w:rsidRPr="00D07601">
              <w:rPr>
                <w:rFonts w:cstheme="minorHAnsi"/>
                <w:noProof/>
                <w:webHidden/>
                <w:sz w:val="24"/>
                <w:szCs w:val="24"/>
              </w:rPr>
              <w:tab/>
            </w:r>
            <w:r w:rsidRPr="00D07601">
              <w:rPr>
                <w:rFonts w:cstheme="minorHAnsi"/>
                <w:noProof/>
                <w:webHidden/>
                <w:sz w:val="24"/>
                <w:szCs w:val="24"/>
              </w:rPr>
              <w:fldChar w:fldCharType="begin"/>
            </w:r>
            <w:r w:rsidRPr="00D07601">
              <w:rPr>
                <w:rFonts w:cstheme="minorHAnsi"/>
                <w:noProof/>
                <w:webHidden/>
                <w:sz w:val="24"/>
                <w:szCs w:val="24"/>
              </w:rPr>
              <w:instrText xml:space="preserve"> PAGEREF _Toc332351132 \h </w:instrText>
            </w:r>
            <w:r w:rsidRPr="00D07601">
              <w:rPr>
                <w:rFonts w:cstheme="minorHAnsi"/>
                <w:noProof/>
                <w:webHidden/>
                <w:sz w:val="24"/>
                <w:szCs w:val="24"/>
              </w:rPr>
            </w:r>
            <w:r w:rsidRPr="00D07601">
              <w:rPr>
                <w:rFonts w:cstheme="minorHAnsi"/>
                <w:noProof/>
                <w:webHidden/>
                <w:sz w:val="24"/>
                <w:szCs w:val="24"/>
              </w:rPr>
              <w:fldChar w:fldCharType="separate"/>
            </w:r>
            <w:r w:rsidRPr="00D07601">
              <w:rPr>
                <w:rFonts w:cstheme="minorHAnsi"/>
                <w:noProof/>
                <w:webHidden/>
                <w:sz w:val="24"/>
                <w:szCs w:val="24"/>
              </w:rPr>
              <w:t>195</w:t>
            </w:r>
            <w:r w:rsidRPr="00D07601">
              <w:rPr>
                <w:rFonts w:cstheme="minorHAnsi"/>
                <w:noProof/>
                <w:webHidden/>
                <w:sz w:val="24"/>
                <w:szCs w:val="24"/>
              </w:rPr>
              <w:fldChar w:fldCharType="end"/>
            </w:r>
          </w:hyperlink>
        </w:p>
        <w:p w:rsidR="00303364" w:rsidRPr="00E821A8" w:rsidRDefault="00D07601">
          <w:pPr>
            <w:pStyle w:val="TOC4"/>
            <w:tabs>
              <w:tab w:val="right" w:leader="dot" w:pos="8778"/>
            </w:tabs>
            <w:rPr>
              <w:rFonts w:cstheme="minorHAnsi"/>
              <w:noProof/>
              <w:sz w:val="24"/>
              <w:szCs w:val="24"/>
              <w:lang w:eastAsia="ja-JP"/>
            </w:rPr>
          </w:pPr>
          <w:hyperlink w:anchor="_Toc332351133" w:history="1">
            <w:r w:rsidRPr="00D07601">
              <w:rPr>
                <w:rStyle w:val="Hyperlink"/>
                <w:rFonts w:cstheme="minorHAnsi"/>
                <w:noProof/>
                <w:sz w:val="24"/>
                <w:szCs w:val="24"/>
              </w:rPr>
              <w:t>2.1.1 Purpose</w:t>
            </w:r>
            <w:r w:rsidRPr="00D07601">
              <w:rPr>
                <w:rFonts w:cstheme="minorHAnsi"/>
                <w:noProof/>
                <w:webHidden/>
                <w:sz w:val="24"/>
                <w:szCs w:val="24"/>
              </w:rPr>
              <w:tab/>
            </w:r>
            <w:r w:rsidRPr="00D07601">
              <w:rPr>
                <w:rFonts w:cstheme="minorHAnsi"/>
                <w:noProof/>
                <w:webHidden/>
                <w:sz w:val="24"/>
                <w:szCs w:val="24"/>
              </w:rPr>
              <w:fldChar w:fldCharType="begin"/>
            </w:r>
            <w:r w:rsidRPr="00D07601">
              <w:rPr>
                <w:rFonts w:cstheme="minorHAnsi"/>
                <w:noProof/>
                <w:webHidden/>
                <w:sz w:val="24"/>
                <w:szCs w:val="24"/>
              </w:rPr>
              <w:instrText xml:space="preserve"> PAGEREF _Toc332351133 \h </w:instrText>
            </w:r>
            <w:r w:rsidRPr="00D07601">
              <w:rPr>
                <w:rFonts w:cstheme="minorHAnsi"/>
                <w:noProof/>
                <w:webHidden/>
                <w:sz w:val="24"/>
                <w:szCs w:val="24"/>
              </w:rPr>
            </w:r>
            <w:r w:rsidRPr="00D07601">
              <w:rPr>
                <w:rFonts w:cstheme="minorHAnsi"/>
                <w:noProof/>
                <w:webHidden/>
                <w:sz w:val="24"/>
                <w:szCs w:val="24"/>
              </w:rPr>
              <w:fldChar w:fldCharType="separate"/>
            </w:r>
            <w:r w:rsidRPr="00D07601">
              <w:rPr>
                <w:rFonts w:cstheme="minorHAnsi"/>
                <w:noProof/>
                <w:webHidden/>
                <w:sz w:val="24"/>
                <w:szCs w:val="24"/>
              </w:rPr>
              <w:t>195</w:t>
            </w:r>
            <w:r w:rsidRPr="00D07601">
              <w:rPr>
                <w:rFonts w:cstheme="minorHAnsi"/>
                <w:noProof/>
                <w:webHidden/>
                <w:sz w:val="24"/>
                <w:szCs w:val="24"/>
              </w:rPr>
              <w:fldChar w:fldCharType="end"/>
            </w:r>
          </w:hyperlink>
        </w:p>
        <w:p w:rsidR="00303364" w:rsidRPr="00E821A8" w:rsidRDefault="00D07601">
          <w:pPr>
            <w:pStyle w:val="TOC4"/>
            <w:tabs>
              <w:tab w:val="right" w:leader="dot" w:pos="8778"/>
            </w:tabs>
            <w:rPr>
              <w:rFonts w:cstheme="minorHAnsi"/>
              <w:noProof/>
              <w:sz w:val="24"/>
              <w:szCs w:val="24"/>
              <w:lang w:eastAsia="ja-JP"/>
            </w:rPr>
          </w:pPr>
          <w:hyperlink w:anchor="_Toc332351134" w:history="1">
            <w:r w:rsidRPr="00D07601">
              <w:rPr>
                <w:rStyle w:val="Hyperlink"/>
                <w:rFonts w:cstheme="minorHAnsi"/>
                <w:noProof/>
                <w:sz w:val="24"/>
                <w:szCs w:val="24"/>
              </w:rPr>
              <w:t>2.1.2 Scope</w:t>
            </w:r>
            <w:r w:rsidRPr="00D07601">
              <w:rPr>
                <w:rFonts w:cstheme="minorHAnsi"/>
                <w:noProof/>
                <w:webHidden/>
                <w:sz w:val="24"/>
                <w:szCs w:val="24"/>
              </w:rPr>
              <w:tab/>
            </w:r>
            <w:r w:rsidRPr="00D07601">
              <w:rPr>
                <w:rFonts w:cstheme="minorHAnsi"/>
                <w:noProof/>
                <w:webHidden/>
                <w:sz w:val="24"/>
                <w:szCs w:val="24"/>
              </w:rPr>
              <w:fldChar w:fldCharType="begin"/>
            </w:r>
            <w:r w:rsidRPr="00D07601">
              <w:rPr>
                <w:rFonts w:cstheme="minorHAnsi"/>
                <w:noProof/>
                <w:webHidden/>
                <w:sz w:val="24"/>
                <w:szCs w:val="24"/>
              </w:rPr>
              <w:instrText xml:space="preserve"> PAGEREF _Toc332351134 \h </w:instrText>
            </w:r>
            <w:r w:rsidRPr="00D07601">
              <w:rPr>
                <w:rFonts w:cstheme="minorHAnsi"/>
                <w:noProof/>
                <w:webHidden/>
                <w:sz w:val="24"/>
                <w:szCs w:val="24"/>
              </w:rPr>
            </w:r>
            <w:r w:rsidRPr="00D07601">
              <w:rPr>
                <w:rFonts w:cstheme="minorHAnsi"/>
                <w:noProof/>
                <w:webHidden/>
                <w:sz w:val="24"/>
                <w:szCs w:val="24"/>
              </w:rPr>
              <w:fldChar w:fldCharType="separate"/>
            </w:r>
            <w:r w:rsidRPr="00D07601">
              <w:rPr>
                <w:rFonts w:cstheme="minorHAnsi"/>
                <w:noProof/>
                <w:webHidden/>
                <w:sz w:val="24"/>
                <w:szCs w:val="24"/>
              </w:rPr>
              <w:t>196</w:t>
            </w:r>
            <w:r w:rsidRPr="00D07601">
              <w:rPr>
                <w:rFonts w:cstheme="minorHAnsi"/>
                <w:noProof/>
                <w:webHidden/>
                <w:sz w:val="24"/>
                <w:szCs w:val="24"/>
              </w:rPr>
              <w:fldChar w:fldCharType="end"/>
            </w:r>
          </w:hyperlink>
        </w:p>
        <w:p w:rsidR="00303364" w:rsidRPr="00E821A8" w:rsidRDefault="00D07601">
          <w:pPr>
            <w:pStyle w:val="TOC4"/>
            <w:tabs>
              <w:tab w:val="right" w:leader="dot" w:pos="8778"/>
            </w:tabs>
            <w:rPr>
              <w:rFonts w:cstheme="minorHAnsi"/>
              <w:noProof/>
              <w:sz w:val="24"/>
              <w:szCs w:val="24"/>
              <w:lang w:eastAsia="ja-JP"/>
            </w:rPr>
          </w:pPr>
          <w:hyperlink w:anchor="_Toc332351135" w:history="1">
            <w:r w:rsidRPr="00D07601">
              <w:rPr>
                <w:rStyle w:val="Hyperlink"/>
                <w:rFonts w:cstheme="minorHAnsi"/>
                <w:noProof/>
                <w:sz w:val="24"/>
                <w:szCs w:val="24"/>
              </w:rPr>
              <w:t>2.1.3Definitions, Acronyms, and Abbreviations</w:t>
            </w:r>
            <w:r w:rsidRPr="00D07601">
              <w:rPr>
                <w:rFonts w:cstheme="minorHAnsi"/>
                <w:noProof/>
                <w:webHidden/>
                <w:sz w:val="24"/>
                <w:szCs w:val="24"/>
              </w:rPr>
              <w:tab/>
            </w:r>
            <w:r w:rsidRPr="00D07601">
              <w:rPr>
                <w:rFonts w:cstheme="minorHAnsi"/>
                <w:noProof/>
                <w:webHidden/>
                <w:sz w:val="24"/>
                <w:szCs w:val="24"/>
              </w:rPr>
              <w:fldChar w:fldCharType="begin"/>
            </w:r>
            <w:r w:rsidRPr="00D07601">
              <w:rPr>
                <w:rFonts w:cstheme="minorHAnsi"/>
                <w:noProof/>
                <w:webHidden/>
                <w:sz w:val="24"/>
                <w:szCs w:val="24"/>
              </w:rPr>
              <w:instrText xml:space="preserve"> PAGEREF _Toc332351135 \h </w:instrText>
            </w:r>
            <w:r w:rsidRPr="00D07601">
              <w:rPr>
                <w:rFonts w:cstheme="minorHAnsi"/>
                <w:noProof/>
                <w:webHidden/>
                <w:sz w:val="24"/>
                <w:szCs w:val="24"/>
              </w:rPr>
            </w:r>
            <w:r w:rsidRPr="00D07601">
              <w:rPr>
                <w:rFonts w:cstheme="minorHAnsi"/>
                <w:noProof/>
                <w:webHidden/>
                <w:sz w:val="24"/>
                <w:szCs w:val="24"/>
              </w:rPr>
              <w:fldChar w:fldCharType="separate"/>
            </w:r>
            <w:r w:rsidRPr="00D07601">
              <w:rPr>
                <w:rFonts w:cstheme="minorHAnsi"/>
                <w:noProof/>
                <w:webHidden/>
                <w:sz w:val="24"/>
                <w:szCs w:val="24"/>
              </w:rPr>
              <w:t>196</w:t>
            </w:r>
            <w:r w:rsidRPr="00D07601">
              <w:rPr>
                <w:rFonts w:cstheme="minorHAnsi"/>
                <w:noProof/>
                <w:webHidden/>
                <w:sz w:val="24"/>
                <w:szCs w:val="24"/>
              </w:rPr>
              <w:fldChar w:fldCharType="end"/>
            </w:r>
          </w:hyperlink>
        </w:p>
        <w:p w:rsidR="00303364" w:rsidRPr="00E821A8" w:rsidRDefault="00D07601">
          <w:pPr>
            <w:pStyle w:val="TOC4"/>
            <w:tabs>
              <w:tab w:val="right" w:leader="dot" w:pos="8778"/>
            </w:tabs>
            <w:rPr>
              <w:rFonts w:cstheme="minorHAnsi"/>
              <w:noProof/>
              <w:sz w:val="24"/>
              <w:szCs w:val="24"/>
              <w:lang w:eastAsia="ja-JP"/>
            </w:rPr>
          </w:pPr>
          <w:hyperlink w:anchor="_Toc332351136" w:history="1">
            <w:r w:rsidRPr="00D07601">
              <w:rPr>
                <w:rStyle w:val="Hyperlink"/>
                <w:rFonts w:cstheme="minorHAnsi"/>
                <w:noProof/>
                <w:sz w:val="24"/>
                <w:szCs w:val="24"/>
              </w:rPr>
              <w:t>2.1.4 References</w:t>
            </w:r>
            <w:r w:rsidRPr="00D07601">
              <w:rPr>
                <w:rFonts w:cstheme="minorHAnsi"/>
                <w:noProof/>
                <w:webHidden/>
                <w:sz w:val="24"/>
                <w:szCs w:val="24"/>
              </w:rPr>
              <w:tab/>
            </w:r>
            <w:r w:rsidRPr="00D07601">
              <w:rPr>
                <w:rFonts w:cstheme="minorHAnsi"/>
                <w:noProof/>
                <w:webHidden/>
                <w:sz w:val="24"/>
                <w:szCs w:val="24"/>
              </w:rPr>
              <w:fldChar w:fldCharType="begin"/>
            </w:r>
            <w:r w:rsidRPr="00D07601">
              <w:rPr>
                <w:rFonts w:cstheme="minorHAnsi"/>
                <w:noProof/>
                <w:webHidden/>
                <w:sz w:val="24"/>
                <w:szCs w:val="24"/>
              </w:rPr>
              <w:instrText xml:space="preserve"> PAGEREF _Toc332351136 \h </w:instrText>
            </w:r>
            <w:r w:rsidRPr="00D07601">
              <w:rPr>
                <w:rFonts w:cstheme="minorHAnsi"/>
                <w:noProof/>
                <w:webHidden/>
                <w:sz w:val="24"/>
                <w:szCs w:val="24"/>
              </w:rPr>
            </w:r>
            <w:r w:rsidRPr="00D07601">
              <w:rPr>
                <w:rFonts w:cstheme="minorHAnsi"/>
                <w:noProof/>
                <w:webHidden/>
                <w:sz w:val="24"/>
                <w:szCs w:val="24"/>
              </w:rPr>
              <w:fldChar w:fldCharType="separate"/>
            </w:r>
            <w:r w:rsidRPr="00D07601">
              <w:rPr>
                <w:rFonts w:cstheme="minorHAnsi"/>
                <w:noProof/>
                <w:webHidden/>
                <w:sz w:val="24"/>
                <w:szCs w:val="24"/>
              </w:rPr>
              <w:t>196</w:t>
            </w:r>
            <w:r w:rsidRPr="00D07601">
              <w:rPr>
                <w:rFonts w:cstheme="minorHAnsi"/>
                <w:noProof/>
                <w:webHidden/>
                <w:sz w:val="24"/>
                <w:szCs w:val="24"/>
              </w:rPr>
              <w:fldChar w:fldCharType="end"/>
            </w:r>
          </w:hyperlink>
        </w:p>
        <w:p w:rsidR="00303364" w:rsidRPr="00E821A8" w:rsidRDefault="00D07601">
          <w:pPr>
            <w:pStyle w:val="TOC3"/>
            <w:tabs>
              <w:tab w:val="right" w:leader="dot" w:pos="8778"/>
            </w:tabs>
            <w:rPr>
              <w:rFonts w:eastAsiaTheme="minorEastAsia" w:cstheme="minorHAnsi"/>
              <w:noProof/>
              <w:sz w:val="24"/>
              <w:szCs w:val="24"/>
              <w:lang w:eastAsia="ja-JP"/>
            </w:rPr>
          </w:pPr>
          <w:hyperlink w:anchor="_Toc332351137" w:history="1">
            <w:r w:rsidRPr="00D07601">
              <w:rPr>
                <w:rStyle w:val="Hyperlink"/>
                <w:rFonts w:cstheme="minorHAnsi"/>
                <w:noProof/>
                <w:sz w:val="24"/>
                <w:szCs w:val="24"/>
              </w:rPr>
              <w:t>2.2 Overall Description</w:t>
            </w:r>
            <w:r w:rsidRPr="00D07601">
              <w:rPr>
                <w:rFonts w:cstheme="minorHAnsi"/>
                <w:noProof/>
                <w:webHidden/>
                <w:sz w:val="24"/>
                <w:szCs w:val="24"/>
              </w:rPr>
              <w:tab/>
            </w:r>
            <w:r w:rsidRPr="00D07601">
              <w:rPr>
                <w:rFonts w:cstheme="minorHAnsi"/>
                <w:noProof/>
                <w:webHidden/>
                <w:sz w:val="24"/>
                <w:szCs w:val="24"/>
              </w:rPr>
              <w:fldChar w:fldCharType="begin"/>
            </w:r>
            <w:r w:rsidRPr="00D07601">
              <w:rPr>
                <w:rFonts w:cstheme="minorHAnsi"/>
                <w:noProof/>
                <w:webHidden/>
                <w:sz w:val="24"/>
                <w:szCs w:val="24"/>
              </w:rPr>
              <w:instrText xml:space="preserve"> PAGEREF _Toc332351137 \h </w:instrText>
            </w:r>
            <w:r w:rsidRPr="00D07601">
              <w:rPr>
                <w:rFonts w:cstheme="minorHAnsi"/>
                <w:noProof/>
                <w:webHidden/>
                <w:sz w:val="24"/>
                <w:szCs w:val="24"/>
              </w:rPr>
            </w:r>
            <w:r w:rsidRPr="00D07601">
              <w:rPr>
                <w:rFonts w:cstheme="minorHAnsi"/>
                <w:noProof/>
                <w:webHidden/>
                <w:sz w:val="24"/>
                <w:szCs w:val="24"/>
              </w:rPr>
              <w:fldChar w:fldCharType="separate"/>
            </w:r>
            <w:r w:rsidRPr="00D07601">
              <w:rPr>
                <w:rFonts w:cstheme="minorHAnsi"/>
                <w:noProof/>
                <w:webHidden/>
                <w:sz w:val="24"/>
                <w:szCs w:val="24"/>
              </w:rPr>
              <w:t>196</w:t>
            </w:r>
            <w:r w:rsidRPr="00D07601">
              <w:rPr>
                <w:rFonts w:cstheme="minorHAnsi"/>
                <w:noProof/>
                <w:webHidden/>
                <w:sz w:val="24"/>
                <w:szCs w:val="24"/>
              </w:rPr>
              <w:fldChar w:fldCharType="end"/>
            </w:r>
          </w:hyperlink>
        </w:p>
        <w:p w:rsidR="00303364" w:rsidRPr="00E821A8" w:rsidRDefault="00D07601">
          <w:pPr>
            <w:pStyle w:val="TOC4"/>
            <w:tabs>
              <w:tab w:val="right" w:leader="dot" w:pos="8778"/>
            </w:tabs>
            <w:rPr>
              <w:rFonts w:cstheme="minorHAnsi"/>
              <w:noProof/>
              <w:sz w:val="24"/>
              <w:szCs w:val="24"/>
              <w:lang w:eastAsia="ja-JP"/>
            </w:rPr>
          </w:pPr>
          <w:hyperlink w:anchor="_Toc332351138" w:history="1">
            <w:r w:rsidRPr="00D07601">
              <w:rPr>
                <w:rStyle w:val="Hyperlink"/>
                <w:rFonts w:cstheme="minorHAnsi"/>
                <w:noProof/>
                <w:sz w:val="24"/>
                <w:szCs w:val="24"/>
              </w:rPr>
              <w:t>2.2.1 Product perspective:</w:t>
            </w:r>
            <w:r w:rsidRPr="00D07601">
              <w:rPr>
                <w:rFonts w:cstheme="minorHAnsi"/>
                <w:noProof/>
                <w:webHidden/>
                <w:sz w:val="24"/>
                <w:szCs w:val="24"/>
              </w:rPr>
              <w:tab/>
            </w:r>
            <w:r w:rsidRPr="00D07601">
              <w:rPr>
                <w:rFonts w:cstheme="minorHAnsi"/>
                <w:noProof/>
                <w:webHidden/>
                <w:sz w:val="24"/>
                <w:szCs w:val="24"/>
              </w:rPr>
              <w:fldChar w:fldCharType="begin"/>
            </w:r>
            <w:r w:rsidRPr="00D07601">
              <w:rPr>
                <w:rFonts w:cstheme="minorHAnsi"/>
                <w:noProof/>
                <w:webHidden/>
                <w:sz w:val="24"/>
                <w:szCs w:val="24"/>
              </w:rPr>
              <w:instrText xml:space="preserve"> PAGEREF _Toc332351138 \h </w:instrText>
            </w:r>
            <w:r w:rsidRPr="00D07601">
              <w:rPr>
                <w:rFonts w:cstheme="minorHAnsi"/>
                <w:noProof/>
                <w:webHidden/>
                <w:sz w:val="24"/>
                <w:szCs w:val="24"/>
              </w:rPr>
            </w:r>
            <w:r w:rsidRPr="00D07601">
              <w:rPr>
                <w:rFonts w:cstheme="minorHAnsi"/>
                <w:noProof/>
                <w:webHidden/>
                <w:sz w:val="24"/>
                <w:szCs w:val="24"/>
              </w:rPr>
              <w:fldChar w:fldCharType="separate"/>
            </w:r>
            <w:r w:rsidRPr="00D07601">
              <w:rPr>
                <w:rFonts w:cstheme="minorHAnsi"/>
                <w:noProof/>
                <w:webHidden/>
                <w:sz w:val="24"/>
                <w:szCs w:val="24"/>
              </w:rPr>
              <w:t>197</w:t>
            </w:r>
            <w:r w:rsidRPr="00D07601">
              <w:rPr>
                <w:rFonts w:cstheme="minorHAnsi"/>
                <w:noProof/>
                <w:webHidden/>
                <w:sz w:val="24"/>
                <w:szCs w:val="24"/>
              </w:rPr>
              <w:fldChar w:fldCharType="end"/>
            </w:r>
          </w:hyperlink>
        </w:p>
        <w:p w:rsidR="00303364" w:rsidRPr="00E821A8" w:rsidRDefault="00D07601">
          <w:pPr>
            <w:pStyle w:val="TOC4"/>
            <w:tabs>
              <w:tab w:val="right" w:leader="dot" w:pos="8778"/>
            </w:tabs>
            <w:rPr>
              <w:rFonts w:cstheme="minorHAnsi"/>
              <w:noProof/>
              <w:sz w:val="24"/>
              <w:szCs w:val="24"/>
              <w:lang w:eastAsia="ja-JP"/>
            </w:rPr>
          </w:pPr>
          <w:hyperlink w:anchor="_Toc332351139" w:history="1">
            <w:r w:rsidRPr="00D07601">
              <w:rPr>
                <w:rStyle w:val="Hyperlink"/>
                <w:rFonts w:cstheme="minorHAnsi"/>
                <w:noProof/>
                <w:sz w:val="24"/>
                <w:szCs w:val="24"/>
              </w:rPr>
              <w:t>2.2.2 Product functions:</w:t>
            </w:r>
            <w:r w:rsidRPr="00D07601">
              <w:rPr>
                <w:rFonts w:cstheme="minorHAnsi"/>
                <w:noProof/>
                <w:webHidden/>
                <w:sz w:val="24"/>
                <w:szCs w:val="24"/>
              </w:rPr>
              <w:tab/>
            </w:r>
            <w:r w:rsidRPr="00D07601">
              <w:rPr>
                <w:rFonts w:cstheme="minorHAnsi"/>
                <w:noProof/>
                <w:webHidden/>
                <w:sz w:val="24"/>
                <w:szCs w:val="24"/>
              </w:rPr>
              <w:fldChar w:fldCharType="begin"/>
            </w:r>
            <w:r w:rsidRPr="00D07601">
              <w:rPr>
                <w:rFonts w:cstheme="minorHAnsi"/>
                <w:noProof/>
                <w:webHidden/>
                <w:sz w:val="24"/>
                <w:szCs w:val="24"/>
              </w:rPr>
              <w:instrText xml:space="preserve"> PAGEREF _Toc332351139 \h </w:instrText>
            </w:r>
            <w:r w:rsidRPr="00D07601">
              <w:rPr>
                <w:rFonts w:cstheme="minorHAnsi"/>
                <w:noProof/>
                <w:webHidden/>
                <w:sz w:val="24"/>
                <w:szCs w:val="24"/>
              </w:rPr>
            </w:r>
            <w:r w:rsidRPr="00D07601">
              <w:rPr>
                <w:rFonts w:cstheme="minorHAnsi"/>
                <w:noProof/>
                <w:webHidden/>
                <w:sz w:val="24"/>
                <w:szCs w:val="24"/>
              </w:rPr>
              <w:fldChar w:fldCharType="separate"/>
            </w:r>
            <w:r w:rsidRPr="00D07601">
              <w:rPr>
                <w:rFonts w:cstheme="minorHAnsi"/>
                <w:noProof/>
                <w:webHidden/>
                <w:sz w:val="24"/>
                <w:szCs w:val="24"/>
              </w:rPr>
              <w:t>197</w:t>
            </w:r>
            <w:r w:rsidRPr="00D07601">
              <w:rPr>
                <w:rFonts w:cstheme="minorHAnsi"/>
                <w:noProof/>
                <w:webHidden/>
                <w:sz w:val="24"/>
                <w:szCs w:val="24"/>
              </w:rPr>
              <w:fldChar w:fldCharType="end"/>
            </w:r>
          </w:hyperlink>
        </w:p>
        <w:p w:rsidR="00303364" w:rsidRPr="00E821A8" w:rsidRDefault="00D07601">
          <w:pPr>
            <w:pStyle w:val="TOC4"/>
            <w:tabs>
              <w:tab w:val="right" w:leader="dot" w:pos="8778"/>
            </w:tabs>
            <w:rPr>
              <w:rFonts w:cstheme="minorHAnsi"/>
              <w:noProof/>
              <w:sz w:val="24"/>
              <w:szCs w:val="24"/>
              <w:lang w:eastAsia="ja-JP"/>
            </w:rPr>
          </w:pPr>
          <w:hyperlink w:anchor="_Toc332351140" w:history="1">
            <w:r w:rsidRPr="00D07601">
              <w:rPr>
                <w:rStyle w:val="Hyperlink"/>
                <w:rFonts w:cstheme="minorHAnsi"/>
                <w:noProof/>
                <w:sz w:val="24"/>
                <w:szCs w:val="24"/>
              </w:rPr>
              <w:t>2.2.3 User characteristics:</w:t>
            </w:r>
            <w:r w:rsidRPr="00D07601">
              <w:rPr>
                <w:rFonts w:cstheme="minorHAnsi"/>
                <w:noProof/>
                <w:webHidden/>
                <w:sz w:val="24"/>
                <w:szCs w:val="24"/>
              </w:rPr>
              <w:tab/>
            </w:r>
            <w:r w:rsidRPr="00D07601">
              <w:rPr>
                <w:rFonts w:cstheme="minorHAnsi"/>
                <w:noProof/>
                <w:webHidden/>
                <w:sz w:val="24"/>
                <w:szCs w:val="24"/>
              </w:rPr>
              <w:fldChar w:fldCharType="begin"/>
            </w:r>
            <w:r w:rsidRPr="00D07601">
              <w:rPr>
                <w:rFonts w:cstheme="minorHAnsi"/>
                <w:noProof/>
                <w:webHidden/>
                <w:sz w:val="24"/>
                <w:szCs w:val="24"/>
              </w:rPr>
              <w:instrText xml:space="preserve"> PAGEREF _Toc332351140 \h </w:instrText>
            </w:r>
            <w:r w:rsidRPr="00D07601">
              <w:rPr>
                <w:rFonts w:cstheme="minorHAnsi"/>
                <w:noProof/>
                <w:webHidden/>
                <w:sz w:val="24"/>
                <w:szCs w:val="24"/>
              </w:rPr>
            </w:r>
            <w:r w:rsidRPr="00D07601">
              <w:rPr>
                <w:rFonts w:cstheme="minorHAnsi"/>
                <w:noProof/>
                <w:webHidden/>
                <w:sz w:val="24"/>
                <w:szCs w:val="24"/>
              </w:rPr>
              <w:fldChar w:fldCharType="separate"/>
            </w:r>
            <w:r w:rsidRPr="00D07601">
              <w:rPr>
                <w:rFonts w:cstheme="minorHAnsi"/>
                <w:noProof/>
                <w:webHidden/>
                <w:sz w:val="24"/>
                <w:szCs w:val="24"/>
              </w:rPr>
              <w:t>197</w:t>
            </w:r>
            <w:r w:rsidRPr="00D07601">
              <w:rPr>
                <w:rFonts w:cstheme="minorHAnsi"/>
                <w:noProof/>
                <w:webHidden/>
                <w:sz w:val="24"/>
                <w:szCs w:val="24"/>
              </w:rPr>
              <w:fldChar w:fldCharType="end"/>
            </w:r>
          </w:hyperlink>
        </w:p>
        <w:p w:rsidR="00303364" w:rsidRPr="00E821A8" w:rsidRDefault="00D07601">
          <w:pPr>
            <w:pStyle w:val="TOC4"/>
            <w:tabs>
              <w:tab w:val="right" w:leader="dot" w:pos="8778"/>
            </w:tabs>
            <w:rPr>
              <w:rFonts w:cstheme="minorHAnsi"/>
              <w:noProof/>
              <w:sz w:val="24"/>
              <w:szCs w:val="24"/>
              <w:lang w:eastAsia="ja-JP"/>
            </w:rPr>
          </w:pPr>
          <w:hyperlink w:anchor="_Toc332351141" w:history="1">
            <w:r w:rsidRPr="00D07601">
              <w:rPr>
                <w:rStyle w:val="Hyperlink"/>
                <w:rFonts w:cstheme="minorHAnsi"/>
                <w:noProof/>
                <w:sz w:val="24"/>
                <w:szCs w:val="24"/>
              </w:rPr>
              <w:t>2.2.4 Constraints:</w:t>
            </w:r>
            <w:r w:rsidRPr="00D07601">
              <w:rPr>
                <w:rFonts w:cstheme="minorHAnsi"/>
                <w:noProof/>
                <w:webHidden/>
                <w:sz w:val="24"/>
                <w:szCs w:val="24"/>
              </w:rPr>
              <w:tab/>
            </w:r>
            <w:r w:rsidRPr="00D07601">
              <w:rPr>
                <w:rFonts w:cstheme="minorHAnsi"/>
                <w:noProof/>
                <w:webHidden/>
                <w:sz w:val="24"/>
                <w:szCs w:val="24"/>
              </w:rPr>
              <w:fldChar w:fldCharType="begin"/>
            </w:r>
            <w:r w:rsidRPr="00D07601">
              <w:rPr>
                <w:rFonts w:cstheme="minorHAnsi"/>
                <w:noProof/>
                <w:webHidden/>
                <w:sz w:val="24"/>
                <w:szCs w:val="24"/>
              </w:rPr>
              <w:instrText xml:space="preserve"> PAGEREF _Toc332351141 \h </w:instrText>
            </w:r>
            <w:r w:rsidRPr="00D07601">
              <w:rPr>
                <w:rFonts w:cstheme="minorHAnsi"/>
                <w:noProof/>
                <w:webHidden/>
                <w:sz w:val="24"/>
                <w:szCs w:val="24"/>
              </w:rPr>
            </w:r>
            <w:r w:rsidRPr="00D07601">
              <w:rPr>
                <w:rFonts w:cstheme="minorHAnsi"/>
                <w:noProof/>
                <w:webHidden/>
                <w:sz w:val="24"/>
                <w:szCs w:val="24"/>
              </w:rPr>
              <w:fldChar w:fldCharType="separate"/>
            </w:r>
            <w:r w:rsidRPr="00D07601">
              <w:rPr>
                <w:rFonts w:cstheme="minorHAnsi"/>
                <w:noProof/>
                <w:webHidden/>
                <w:sz w:val="24"/>
                <w:szCs w:val="24"/>
              </w:rPr>
              <w:t>198</w:t>
            </w:r>
            <w:r w:rsidRPr="00D07601">
              <w:rPr>
                <w:rFonts w:cstheme="minorHAnsi"/>
                <w:noProof/>
                <w:webHidden/>
                <w:sz w:val="24"/>
                <w:szCs w:val="24"/>
              </w:rPr>
              <w:fldChar w:fldCharType="end"/>
            </w:r>
          </w:hyperlink>
        </w:p>
        <w:p w:rsidR="00303364" w:rsidRPr="00E821A8" w:rsidRDefault="00D07601">
          <w:pPr>
            <w:pStyle w:val="TOC4"/>
            <w:tabs>
              <w:tab w:val="right" w:leader="dot" w:pos="8778"/>
            </w:tabs>
            <w:rPr>
              <w:rFonts w:cstheme="minorHAnsi"/>
              <w:noProof/>
              <w:sz w:val="24"/>
              <w:szCs w:val="24"/>
              <w:lang w:eastAsia="ja-JP"/>
            </w:rPr>
          </w:pPr>
          <w:hyperlink w:anchor="_Toc332351142" w:history="1">
            <w:r w:rsidRPr="00D07601">
              <w:rPr>
                <w:rStyle w:val="Hyperlink"/>
                <w:rFonts w:cstheme="minorHAnsi"/>
                <w:noProof/>
                <w:sz w:val="24"/>
                <w:szCs w:val="24"/>
              </w:rPr>
              <w:t>2.2.5 Assumptions and dependencies:</w:t>
            </w:r>
            <w:r w:rsidRPr="00D07601">
              <w:rPr>
                <w:rFonts w:cstheme="minorHAnsi"/>
                <w:noProof/>
                <w:webHidden/>
                <w:sz w:val="24"/>
                <w:szCs w:val="24"/>
              </w:rPr>
              <w:tab/>
            </w:r>
            <w:r w:rsidRPr="00D07601">
              <w:rPr>
                <w:rFonts w:cstheme="minorHAnsi"/>
                <w:noProof/>
                <w:webHidden/>
                <w:sz w:val="24"/>
                <w:szCs w:val="24"/>
              </w:rPr>
              <w:fldChar w:fldCharType="begin"/>
            </w:r>
            <w:r w:rsidRPr="00D07601">
              <w:rPr>
                <w:rFonts w:cstheme="minorHAnsi"/>
                <w:noProof/>
                <w:webHidden/>
                <w:sz w:val="24"/>
                <w:szCs w:val="24"/>
              </w:rPr>
              <w:instrText xml:space="preserve"> PAGEREF _Toc332351142 \h </w:instrText>
            </w:r>
            <w:r w:rsidRPr="00D07601">
              <w:rPr>
                <w:rFonts w:cstheme="minorHAnsi"/>
                <w:noProof/>
                <w:webHidden/>
                <w:sz w:val="24"/>
                <w:szCs w:val="24"/>
              </w:rPr>
            </w:r>
            <w:r w:rsidRPr="00D07601">
              <w:rPr>
                <w:rFonts w:cstheme="minorHAnsi"/>
                <w:noProof/>
                <w:webHidden/>
                <w:sz w:val="24"/>
                <w:szCs w:val="24"/>
              </w:rPr>
              <w:fldChar w:fldCharType="separate"/>
            </w:r>
            <w:r w:rsidRPr="00D07601">
              <w:rPr>
                <w:rFonts w:cstheme="minorHAnsi"/>
                <w:noProof/>
                <w:webHidden/>
                <w:sz w:val="24"/>
                <w:szCs w:val="24"/>
              </w:rPr>
              <w:t>198</w:t>
            </w:r>
            <w:r w:rsidRPr="00D07601">
              <w:rPr>
                <w:rFonts w:cstheme="minorHAnsi"/>
                <w:noProof/>
                <w:webHidden/>
                <w:sz w:val="24"/>
                <w:szCs w:val="24"/>
              </w:rPr>
              <w:fldChar w:fldCharType="end"/>
            </w:r>
          </w:hyperlink>
        </w:p>
        <w:p w:rsidR="00303364" w:rsidRPr="00E821A8" w:rsidRDefault="00D07601">
          <w:pPr>
            <w:pStyle w:val="TOC3"/>
            <w:tabs>
              <w:tab w:val="right" w:leader="dot" w:pos="8778"/>
            </w:tabs>
            <w:rPr>
              <w:rFonts w:eastAsiaTheme="minorEastAsia" w:cstheme="minorHAnsi"/>
              <w:noProof/>
              <w:sz w:val="24"/>
              <w:szCs w:val="24"/>
              <w:lang w:eastAsia="ja-JP"/>
            </w:rPr>
          </w:pPr>
          <w:hyperlink w:anchor="_Toc332351143" w:history="1">
            <w:r w:rsidRPr="00D07601">
              <w:rPr>
                <w:rStyle w:val="Hyperlink"/>
                <w:rFonts w:cstheme="minorHAnsi"/>
                <w:noProof/>
                <w:sz w:val="24"/>
                <w:szCs w:val="24"/>
              </w:rPr>
              <w:t>2.3 FUNCTIONAL Requirements</w:t>
            </w:r>
            <w:r w:rsidRPr="00D07601">
              <w:rPr>
                <w:rFonts w:cstheme="minorHAnsi"/>
                <w:noProof/>
                <w:webHidden/>
                <w:sz w:val="24"/>
                <w:szCs w:val="24"/>
              </w:rPr>
              <w:tab/>
            </w:r>
            <w:r w:rsidRPr="00D07601">
              <w:rPr>
                <w:rFonts w:cstheme="minorHAnsi"/>
                <w:noProof/>
                <w:webHidden/>
                <w:sz w:val="24"/>
                <w:szCs w:val="24"/>
              </w:rPr>
              <w:fldChar w:fldCharType="begin"/>
            </w:r>
            <w:r w:rsidRPr="00D07601">
              <w:rPr>
                <w:rFonts w:cstheme="minorHAnsi"/>
                <w:noProof/>
                <w:webHidden/>
                <w:sz w:val="24"/>
                <w:szCs w:val="24"/>
              </w:rPr>
              <w:instrText xml:space="preserve"> PAGEREF _Toc332351143 \h </w:instrText>
            </w:r>
            <w:r w:rsidRPr="00D07601">
              <w:rPr>
                <w:rFonts w:cstheme="minorHAnsi"/>
                <w:noProof/>
                <w:webHidden/>
                <w:sz w:val="24"/>
                <w:szCs w:val="24"/>
              </w:rPr>
            </w:r>
            <w:r w:rsidRPr="00D07601">
              <w:rPr>
                <w:rFonts w:cstheme="minorHAnsi"/>
                <w:noProof/>
                <w:webHidden/>
                <w:sz w:val="24"/>
                <w:szCs w:val="24"/>
              </w:rPr>
              <w:fldChar w:fldCharType="separate"/>
            </w:r>
            <w:r w:rsidRPr="00D07601">
              <w:rPr>
                <w:rFonts w:cstheme="minorHAnsi"/>
                <w:noProof/>
                <w:webHidden/>
                <w:sz w:val="24"/>
                <w:szCs w:val="24"/>
              </w:rPr>
              <w:t>198</w:t>
            </w:r>
            <w:r w:rsidRPr="00D07601">
              <w:rPr>
                <w:rFonts w:cstheme="minorHAnsi"/>
                <w:noProof/>
                <w:webHidden/>
                <w:sz w:val="24"/>
                <w:szCs w:val="24"/>
              </w:rPr>
              <w:fldChar w:fldCharType="end"/>
            </w:r>
          </w:hyperlink>
        </w:p>
        <w:p w:rsidR="00303364" w:rsidRPr="00E821A8" w:rsidRDefault="00D07601">
          <w:pPr>
            <w:pStyle w:val="TOC4"/>
            <w:tabs>
              <w:tab w:val="right" w:leader="dot" w:pos="8778"/>
            </w:tabs>
            <w:rPr>
              <w:rFonts w:cstheme="minorHAnsi"/>
              <w:noProof/>
              <w:sz w:val="24"/>
              <w:szCs w:val="24"/>
              <w:lang w:eastAsia="ja-JP"/>
            </w:rPr>
          </w:pPr>
          <w:hyperlink w:anchor="_Toc332351144" w:history="1">
            <w:r w:rsidRPr="00D07601">
              <w:rPr>
                <w:rStyle w:val="Hyperlink"/>
                <w:rFonts w:cstheme="minorHAnsi"/>
                <w:noProof/>
                <w:sz w:val="24"/>
                <w:szCs w:val="24"/>
              </w:rPr>
              <w:t>2.3.1 Dashboard</w:t>
            </w:r>
            <w:r w:rsidRPr="00D07601">
              <w:rPr>
                <w:rFonts w:cstheme="minorHAnsi"/>
                <w:noProof/>
                <w:webHidden/>
                <w:sz w:val="24"/>
                <w:szCs w:val="24"/>
              </w:rPr>
              <w:tab/>
            </w:r>
            <w:r w:rsidRPr="00D07601">
              <w:rPr>
                <w:rFonts w:cstheme="minorHAnsi"/>
                <w:noProof/>
                <w:webHidden/>
                <w:sz w:val="24"/>
                <w:szCs w:val="24"/>
              </w:rPr>
              <w:fldChar w:fldCharType="begin"/>
            </w:r>
            <w:r w:rsidRPr="00D07601">
              <w:rPr>
                <w:rFonts w:cstheme="minorHAnsi"/>
                <w:noProof/>
                <w:webHidden/>
                <w:sz w:val="24"/>
                <w:szCs w:val="24"/>
              </w:rPr>
              <w:instrText xml:space="preserve"> PAGEREF _Toc332351144 \h </w:instrText>
            </w:r>
            <w:r w:rsidRPr="00D07601">
              <w:rPr>
                <w:rFonts w:cstheme="minorHAnsi"/>
                <w:noProof/>
                <w:webHidden/>
                <w:sz w:val="24"/>
                <w:szCs w:val="24"/>
              </w:rPr>
            </w:r>
            <w:r w:rsidRPr="00D07601">
              <w:rPr>
                <w:rFonts w:cstheme="minorHAnsi"/>
                <w:noProof/>
                <w:webHidden/>
                <w:sz w:val="24"/>
                <w:szCs w:val="24"/>
              </w:rPr>
              <w:fldChar w:fldCharType="separate"/>
            </w:r>
            <w:r w:rsidRPr="00D07601">
              <w:rPr>
                <w:rFonts w:cstheme="minorHAnsi"/>
                <w:noProof/>
                <w:webHidden/>
                <w:sz w:val="24"/>
                <w:szCs w:val="24"/>
              </w:rPr>
              <w:t>198</w:t>
            </w:r>
            <w:r w:rsidRPr="00D07601">
              <w:rPr>
                <w:rFonts w:cstheme="minorHAnsi"/>
                <w:noProof/>
                <w:webHidden/>
                <w:sz w:val="24"/>
                <w:szCs w:val="24"/>
              </w:rPr>
              <w:fldChar w:fldCharType="end"/>
            </w:r>
          </w:hyperlink>
        </w:p>
        <w:p w:rsidR="00303364" w:rsidRPr="00E821A8" w:rsidRDefault="00D07601">
          <w:pPr>
            <w:pStyle w:val="TOC4"/>
            <w:tabs>
              <w:tab w:val="right" w:leader="dot" w:pos="8778"/>
            </w:tabs>
            <w:rPr>
              <w:rFonts w:cstheme="minorHAnsi"/>
              <w:noProof/>
              <w:sz w:val="24"/>
              <w:szCs w:val="24"/>
              <w:lang w:eastAsia="ja-JP"/>
            </w:rPr>
          </w:pPr>
          <w:hyperlink w:anchor="_Toc332351145" w:history="1">
            <w:r w:rsidRPr="00D07601">
              <w:rPr>
                <w:rStyle w:val="Hyperlink"/>
                <w:rFonts w:cstheme="minorHAnsi"/>
                <w:noProof/>
                <w:sz w:val="24"/>
                <w:szCs w:val="24"/>
              </w:rPr>
              <w:t>2.3.2 Planner</w:t>
            </w:r>
            <w:r w:rsidRPr="00D07601">
              <w:rPr>
                <w:rFonts w:cstheme="minorHAnsi"/>
                <w:noProof/>
                <w:webHidden/>
                <w:sz w:val="24"/>
                <w:szCs w:val="24"/>
              </w:rPr>
              <w:tab/>
            </w:r>
            <w:r w:rsidRPr="00D07601">
              <w:rPr>
                <w:rFonts w:cstheme="minorHAnsi"/>
                <w:noProof/>
                <w:webHidden/>
                <w:sz w:val="24"/>
                <w:szCs w:val="24"/>
              </w:rPr>
              <w:fldChar w:fldCharType="begin"/>
            </w:r>
            <w:r w:rsidRPr="00D07601">
              <w:rPr>
                <w:rFonts w:cstheme="minorHAnsi"/>
                <w:noProof/>
                <w:webHidden/>
                <w:sz w:val="24"/>
                <w:szCs w:val="24"/>
              </w:rPr>
              <w:instrText xml:space="preserve"> PAGEREF _Toc332351145 \h </w:instrText>
            </w:r>
            <w:r w:rsidRPr="00D07601">
              <w:rPr>
                <w:rFonts w:cstheme="minorHAnsi"/>
                <w:noProof/>
                <w:webHidden/>
                <w:sz w:val="24"/>
                <w:szCs w:val="24"/>
              </w:rPr>
            </w:r>
            <w:r w:rsidRPr="00D07601">
              <w:rPr>
                <w:rFonts w:cstheme="minorHAnsi"/>
                <w:noProof/>
                <w:webHidden/>
                <w:sz w:val="24"/>
                <w:szCs w:val="24"/>
              </w:rPr>
              <w:fldChar w:fldCharType="separate"/>
            </w:r>
            <w:r w:rsidRPr="00D07601">
              <w:rPr>
                <w:rFonts w:cstheme="minorHAnsi"/>
                <w:noProof/>
                <w:webHidden/>
                <w:sz w:val="24"/>
                <w:szCs w:val="24"/>
              </w:rPr>
              <w:t>198</w:t>
            </w:r>
            <w:r w:rsidRPr="00D07601">
              <w:rPr>
                <w:rFonts w:cstheme="minorHAnsi"/>
                <w:noProof/>
                <w:webHidden/>
                <w:sz w:val="24"/>
                <w:szCs w:val="24"/>
              </w:rPr>
              <w:fldChar w:fldCharType="end"/>
            </w:r>
          </w:hyperlink>
        </w:p>
        <w:p w:rsidR="00303364" w:rsidRPr="00E821A8" w:rsidRDefault="00D07601">
          <w:pPr>
            <w:pStyle w:val="TOC4"/>
            <w:tabs>
              <w:tab w:val="right" w:leader="dot" w:pos="8778"/>
            </w:tabs>
            <w:rPr>
              <w:rFonts w:cstheme="minorHAnsi"/>
              <w:noProof/>
              <w:sz w:val="24"/>
              <w:szCs w:val="24"/>
              <w:lang w:eastAsia="ja-JP"/>
            </w:rPr>
          </w:pPr>
          <w:hyperlink w:anchor="_Toc332351146" w:history="1">
            <w:r w:rsidRPr="00D07601">
              <w:rPr>
                <w:rStyle w:val="Hyperlink"/>
                <w:rFonts w:cstheme="minorHAnsi"/>
                <w:noProof/>
                <w:sz w:val="24"/>
                <w:szCs w:val="24"/>
              </w:rPr>
              <w:t>2.3.3 Report</w:t>
            </w:r>
            <w:r w:rsidRPr="00D07601">
              <w:rPr>
                <w:rFonts w:cstheme="minorHAnsi"/>
                <w:noProof/>
                <w:webHidden/>
                <w:sz w:val="24"/>
                <w:szCs w:val="24"/>
              </w:rPr>
              <w:tab/>
            </w:r>
            <w:r w:rsidRPr="00D07601">
              <w:rPr>
                <w:rFonts w:cstheme="minorHAnsi"/>
                <w:noProof/>
                <w:webHidden/>
                <w:sz w:val="24"/>
                <w:szCs w:val="24"/>
              </w:rPr>
              <w:fldChar w:fldCharType="begin"/>
            </w:r>
            <w:r w:rsidRPr="00D07601">
              <w:rPr>
                <w:rFonts w:cstheme="minorHAnsi"/>
                <w:noProof/>
                <w:webHidden/>
                <w:sz w:val="24"/>
                <w:szCs w:val="24"/>
              </w:rPr>
              <w:instrText xml:space="preserve"> PAGEREF _Toc332351146 \h </w:instrText>
            </w:r>
            <w:r w:rsidRPr="00D07601">
              <w:rPr>
                <w:rFonts w:cstheme="minorHAnsi"/>
                <w:noProof/>
                <w:webHidden/>
                <w:sz w:val="24"/>
                <w:szCs w:val="24"/>
              </w:rPr>
            </w:r>
            <w:r w:rsidRPr="00D07601">
              <w:rPr>
                <w:rFonts w:cstheme="minorHAnsi"/>
                <w:noProof/>
                <w:webHidden/>
                <w:sz w:val="24"/>
                <w:szCs w:val="24"/>
              </w:rPr>
              <w:fldChar w:fldCharType="separate"/>
            </w:r>
            <w:r w:rsidRPr="00D07601">
              <w:rPr>
                <w:rFonts w:cstheme="minorHAnsi"/>
                <w:noProof/>
                <w:webHidden/>
                <w:sz w:val="24"/>
                <w:szCs w:val="24"/>
              </w:rPr>
              <w:t>198</w:t>
            </w:r>
            <w:r w:rsidRPr="00D07601">
              <w:rPr>
                <w:rFonts w:cstheme="minorHAnsi"/>
                <w:noProof/>
                <w:webHidden/>
                <w:sz w:val="24"/>
                <w:szCs w:val="24"/>
              </w:rPr>
              <w:fldChar w:fldCharType="end"/>
            </w:r>
          </w:hyperlink>
        </w:p>
        <w:p w:rsidR="00303364" w:rsidRPr="00E821A8" w:rsidRDefault="00D07601">
          <w:pPr>
            <w:pStyle w:val="TOC4"/>
            <w:tabs>
              <w:tab w:val="right" w:leader="dot" w:pos="8778"/>
            </w:tabs>
            <w:rPr>
              <w:rFonts w:cstheme="minorHAnsi"/>
              <w:noProof/>
              <w:sz w:val="24"/>
              <w:szCs w:val="24"/>
              <w:lang w:eastAsia="ja-JP"/>
            </w:rPr>
          </w:pPr>
          <w:hyperlink w:anchor="_Toc332351147" w:history="1">
            <w:r w:rsidRPr="00D07601">
              <w:rPr>
                <w:rStyle w:val="Hyperlink"/>
                <w:rFonts w:cstheme="minorHAnsi"/>
                <w:noProof/>
                <w:sz w:val="24"/>
                <w:szCs w:val="24"/>
              </w:rPr>
              <w:t>2.3.4 Project Eye</w:t>
            </w:r>
            <w:r w:rsidRPr="00D07601">
              <w:rPr>
                <w:rFonts w:cstheme="minorHAnsi"/>
                <w:noProof/>
                <w:webHidden/>
                <w:sz w:val="24"/>
                <w:szCs w:val="24"/>
              </w:rPr>
              <w:tab/>
            </w:r>
            <w:r w:rsidRPr="00D07601">
              <w:rPr>
                <w:rFonts w:cstheme="minorHAnsi"/>
                <w:noProof/>
                <w:webHidden/>
                <w:sz w:val="24"/>
                <w:szCs w:val="24"/>
              </w:rPr>
              <w:fldChar w:fldCharType="begin"/>
            </w:r>
            <w:r w:rsidRPr="00D07601">
              <w:rPr>
                <w:rFonts w:cstheme="minorHAnsi"/>
                <w:noProof/>
                <w:webHidden/>
                <w:sz w:val="24"/>
                <w:szCs w:val="24"/>
              </w:rPr>
              <w:instrText xml:space="preserve"> PAGEREF _Toc332351147 \h </w:instrText>
            </w:r>
            <w:r w:rsidRPr="00D07601">
              <w:rPr>
                <w:rFonts w:cstheme="minorHAnsi"/>
                <w:noProof/>
                <w:webHidden/>
                <w:sz w:val="24"/>
                <w:szCs w:val="24"/>
              </w:rPr>
            </w:r>
            <w:r w:rsidRPr="00D07601">
              <w:rPr>
                <w:rFonts w:cstheme="minorHAnsi"/>
                <w:noProof/>
                <w:webHidden/>
                <w:sz w:val="24"/>
                <w:szCs w:val="24"/>
              </w:rPr>
              <w:fldChar w:fldCharType="separate"/>
            </w:r>
            <w:r w:rsidRPr="00D07601">
              <w:rPr>
                <w:rFonts w:cstheme="minorHAnsi"/>
                <w:noProof/>
                <w:webHidden/>
                <w:sz w:val="24"/>
                <w:szCs w:val="24"/>
              </w:rPr>
              <w:t>199</w:t>
            </w:r>
            <w:r w:rsidRPr="00D07601">
              <w:rPr>
                <w:rFonts w:cstheme="minorHAnsi"/>
                <w:noProof/>
                <w:webHidden/>
                <w:sz w:val="24"/>
                <w:szCs w:val="24"/>
              </w:rPr>
              <w:fldChar w:fldCharType="end"/>
            </w:r>
          </w:hyperlink>
        </w:p>
        <w:p w:rsidR="00303364" w:rsidRPr="00E821A8" w:rsidRDefault="00D07601">
          <w:pPr>
            <w:pStyle w:val="TOC4"/>
            <w:tabs>
              <w:tab w:val="right" w:leader="dot" w:pos="8778"/>
            </w:tabs>
            <w:rPr>
              <w:rFonts w:cstheme="minorHAnsi"/>
              <w:noProof/>
              <w:sz w:val="24"/>
              <w:szCs w:val="24"/>
              <w:lang w:eastAsia="ja-JP"/>
            </w:rPr>
          </w:pPr>
          <w:hyperlink w:anchor="_Toc332351148" w:history="1">
            <w:r w:rsidRPr="00D07601">
              <w:rPr>
                <w:rStyle w:val="Hyperlink"/>
                <w:rFonts w:cstheme="minorHAnsi"/>
                <w:noProof/>
                <w:sz w:val="24"/>
                <w:szCs w:val="24"/>
              </w:rPr>
              <w:t>2.3.5 Timesheet</w:t>
            </w:r>
            <w:r w:rsidRPr="00D07601">
              <w:rPr>
                <w:rFonts w:cstheme="minorHAnsi"/>
                <w:noProof/>
                <w:webHidden/>
                <w:sz w:val="24"/>
                <w:szCs w:val="24"/>
              </w:rPr>
              <w:tab/>
            </w:r>
            <w:r w:rsidRPr="00D07601">
              <w:rPr>
                <w:rFonts w:cstheme="minorHAnsi"/>
                <w:noProof/>
                <w:webHidden/>
                <w:sz w:val="24"/>
                <w:szCs w:val="24"/>
              </w:rPr>
              <w:fldChar w:fldCharType="begin"/>
            </w:r>
            <w:r w:rsidRPr="00D07601">
              <w:rPr>
                <w:rFonts w:cstheme="minorHAnsi"/>
                <w:noProof/>
                <w:webHidden/>
                <w:sz w:val="24"/>
                <w:szCs w:val="24"/>
              </w:rPr>
              <w:instrText xml:space="preserve"> PAGEREF _Toc332351148 \h </w:instrText>
            </w:r>
            <w:r w:rsidRPr="00D07601">
              <w:rPr>
                <w:rFonts w:cstheme="minorHAnsi"/>
                <w:noProof/>
                <w:webHidden/>
                <w:sz w:val="24"/>
                <w:szCs w:val="24"/>
              </w:rPr>
            </w:r>
            <w:r w:rsidRPr="00D07601">
              <w:rPr>
                <w:rFonts w:cstheme="minorHAnsi"/>
                <w:noProof/>
                <w:webHidden/>
                <w:sz w:val="24"/>
                <w:szCs w:val="24"/>
              </w:rPr>
              <w:fldChar w:fldCharType="separate"/>
            </w:r>
            <w:r w:rsidRPr="00D07601">
              <w:rPr>
                <w:rFonts w:cstheme="minorHAnsi"/>
                <w:noProof/>
                <w:webHidden/>
                <w:sz w:val="24"/>
                <w:szCs w:val="24"/>
              </w:rPr>
              <w:t>200</w:t>
            </w:r>
            <w:r w:rsidRPr="00D07601">
              <w:rPr>
                <w:rFonts w:cstheme="minorHAnsi"/>
                <w:noProof/>
                <w:webHidden/>
                <w:sz w:val="24"/>
                <w:szCs w:val="24"/>
              </w:rPr>
              <w:fldChar w:fldCharType="end"/>
            </w:r>
          </w:hyperlink>
        </w:p>
        <w:p w:rsidR="00303364" w:rsidRPr="00E821A8" w:rsidRDefault="00D07601">
          <w:pPr>
            <w:pStyle w:val="TOC4"/>
            <w:tabs>
              <w:tab w:val="right" w:leader="dot" w:pos="8778"/>
            </w:tabs>
            <w:rPr>
              <w:rFonts w:cstheme="minorHAnsi"/>
              <w:noProof/>
              <w:sz w:val="24"/>
              <w:szCs w:val="24"/>
              <w:lang w:eastAsia="ja-JP"/>
            </w:rPr>
          </w:pPr>
          <w:hyperlink w:anchor="_Toc332351149" w:history="1">
            <w:r w:rsidRPr="00D07601">
              <w:rPr>
                <w:rStyle w:val="Hyperlink"/>
                <w:rFonts w:cstheme="minorHAnsi"/>
                <w:noProof/>
                <w:sz w:val="24"/>
                <w:szCs w:val="24"/>
              </w:rPr>
              <w:t>2.3.6 DMS</w:t>
            </w:r>
            <w:r w:rsidRPr="00D07601">
              <w:rPr>
                <w:rFonts w:cstheme="minorHAnsi"/>
                <w:noProof/>
                <w:webHidden/>
                <w:sz w:val="24"/>
                <w:szCs w:val="24"/>
              </w:rPr>
              <w:tab/>
            </w:r>
            <w:r w:rsidRPr="00D07601">
              <w:rPr>
                <w:rFonts w:cstheme="minorHAnsi"/>
                <w:noProof/>
                <w:webHidden/>
                <w:sz w:val="24"/>
                <w:szCs w:val="24"/>
              </w:rPr>
              <w:fldChar w:fldCharType="begin"/>
            </w:r>
            <w:r w:rsidRPr="00D07601">
              <w:rPr>
                <w:rFonts w:cstheme="minorHAnsi"/>
                <w:noProof/>
                <w:webHidden/>
                <w:sz w:val="24"/>
                <w:szCs w:val="24"/>
              </w:rPr>
              <w:instrText xml:space="preserve"> PAGEREF _Toc332351149 \h </w:instrText>
            </w:r>
            <w:r w:rsidRPr="00D07601">
              <w:rPr>
                <w:rFonts w:cstheme="minorHAnsi"/>
                <w:noProof/>
                <w:webHidden/>
                <w:sz w:val="24"/>
                <w:szCs w:val="24"/>
              </w:rPr>
            </w:r>
            <w:r w:rsidRPr="00D07601">
              <w:rPr>
                <w:rFonts w:cstheme="minorHAnsi"/>
                <w:noProof/>
                <w:webHidden/>
                <w:sz w:val="24"/>
                <w:szCs w:val="24"/>
              </w:rPr>
              <w:fldChar w:fldCharType="separate"/>
            </w:r>
            <w:r w:rsidRPr="00D07601">
              <w:rPr>
                <w:rFonts w:cstheme="minorHAnsi"/>
                <w:noProof/>
                <w:webHidden/>
                <w:sz w:val="24"/>
                <w:szCs w:val="24"/>
              </w:rPr>
              <w:t>200</w:t>
            </w:r>
            <w:r w:rsidRPr="00D07601">
              <w:rPr>
                <w:rFonts w:cstheme="minorHAnsi"/>
                <w:noProof/>
                <w:webHidden/>
                <w:sz w:val="24"/>
                <w:szCs w:val="24"/>
              </w:rPr>
              <w:fldChar w:fldCharType="end"/>
            </w:r>
          </w:hyperlink>
        </w:p>
        <w:p w:rsidR="00303364" w:rsidRPr="00E821A8" w:rsidRDefault="00D07601">
          <w:pPr>
            <w:pStyle w:val="TOC4"/>
            <w:tabs>
              <w:tab w:val="right" w:leader="dot" w:pos="8778"/>
            </w:tabs>
            <w:rPr>
              <w:rFonts w:cstheme="minorHAnsi"/>
              <w:noProof/>
              <w:sz w:val="24"/>
              <w:szCs w:val="24"/>
              <w:lang w:eastAsia="ja-JP"/>
            </w:rPr>
          </w:pPr>
          <w:hyperlink w:anchor="_Toc332351150" w:history="1">
            <w:r w:rsidRPr="00D07601">
              <w:rPr>
                <w:rStyle w:val="Hyperlink"/>
                <w:rFonts w:cstheme="minorHAnsi"/>
                <w:noProof/>
                <w:sz w:val="24"/>
                <w:szCs w:val="24"/>
              </w:rPr>
              <w:t>2.3.7 Admin</w:t>
            </w:r>
            <w:r w:rsidRPr="00D07601">
              <w:rPr>
                <w:rFonts w:cstheme="minorHAnsi"/>
                <w:noProof/>
                <w:webHidden/>
                <w:sz w:val="24"/>
                <w:szCs w:val="24"/>
              </w:rPr>
              <w:tab/>
            </w:r>
            <w:r w:rsidRPr="00D07601">
              <w:rPr>
                <w:rFonts w:cstheme="minorHAnsi"/>
                <w:noProof/>
                <w:webHidden/>
                <w:sz w:val="24"/>
                <w:szCs w:val="24"/>
              </w:rPr>
              <w:fldChar w:fldCharType="begin"/>
            </w:r>
            <w:r w:rsidRPr="00D07601">
              <w:rPr>
                <w:rFonts w:cstheme="minorHAnsi"/>
                <w:noProof/>
                <w:webHidden/>
                <w:sz w:val="24"/>
                <w:szCs w:val="24"/>
              </w:rPr>
              <w:instrText xml:space="preserve"> PAGEREF _Toc332351150 \h </w:instrText>
            </w:r>
            <w:r w:rsidRPr="00D07601">
              <w:rPr>
                <w:rFonts w:cstheme="minorHAnsi"/>
                <w:noProof/>
                <w:webHidden/>
                <w:sz w:val="24"/>
                <w:szCs w:val="24"/>
              </w:rPr>
            </w:r>
            <w:r w:rsidRPr="00D07601">
              <w:rPr>
                <w:rFonts w:cstheme="minorHAnsi"/>
                <w:noProof/>
                <w:webHidden/>
                <w:sz w:val="24"/>
                <w:szCs w:val="24"/>
              </w:rPr>
              <w:fldChar w:fldCharType="separate"/>
            </w:r>
            <w:r w:rsidRPr="00D07601">
              <w:rPr>
                <w:rFonts w:cstheme="minorHAnsi"/>
                <w:noProof/>
                <w:webHidden/>
                <w:sz w:val="24"/>
                <w:szCs w:val="24"/>
              </w:rPr>
              <w:t>201</w:t>
            </w:r>
            <w:r w:rsidRPr="00D07601">
              <w:rPr>
                <w:rFonts w:cstheme="minorHAnsi"/>
                <w:noProof/>
                <w:webHidden/>
                <w:sz w:val="24"/>
                <w:szCs w:val="24"/>
              </w:rPr>
              <w:fldChar w:fldCharType="end"/>
            </w:r>
          </w:hyperlink>
        </w:p>
        <w:p w:rsidR="00303364" w:rsidRPr="00E821A8" w:rsidRDefault="00D07601">
          <w:pPr>
            <w:pStyle w:val="TOC4"/>
            <w:tabs>
              <w:tab w:val="right" w:leader="dot" w:pos="8778"/>
            </w:tabs>
            <w:rPr>
              <w:rFonts w:cstheme="minorHAnsi"/>
              <w:noProof/>
              <w:sz w:val="24"/>
              <w:szCs w:val="24"/>
              <w:lang w:eastAsia="ja-JP"/>
            </w:rPr>
          </w:pPr>
          <w:hyperlink w:anchor="_Toc332351151" w:history="1">
            <w:r w:rsidRPr="00D07601">
              <w:rPr>
                <w:rStyle w:val="Hyperlink"/>
                <w:rFonts w:cstheme="minorHAnsi"/>
                <w:noProof/>
                <w:sz w:val="24"/>
                <w:szCs w:val="24"/>
              </w:rPr>
              <w:t>2.3.8 Requirements</w:t>
            </w:r>
            <w:r w:rsidRPr="00D07601">
              <w:rPr>
                <w:rFonts w:cstheme="minorHAnsi"/>
                <w:noProof/>
                <w:webHidden/>
                <w:sz w:val="24"/>
                <w:szCs w:val="24"/>
              </w:rPr>
              <w:tab/>
            </w:r>
            <w:r w:rsidRPr="00D07601">
              <w:rPr>
                <w:rFonts w:cstheme="minorHAnsi"/>
                <w:noProof/>
                <w:webHidden/>
                <w:sz w:val="24"/>
                <w:szCs w:val="24"/>
              </w:rPr>
              <w:fldChar w:fldCharType="begin"/>
            </w:r>
            <w:r w:rsidRPr="00D07601">
              <w:rPr>
                <w:rFonts w:cstheme="minorHAnsi"/>
                <w:noProof/>
                <w:webHidden/>
                <w:sz w:val="24"/>
                <w:szCs w:val="24"/>
              </w:rPr>
              <w:instrText xml:space="preserve"> PAGEREF _Toc332351151 \h </w:instrText>
            </w:r>
            <w:r w:rsidRPr="00D07601">
              <w:rPr>
                <w:rFonts w:cstheme="minorHAnsi"/>
                <w:noProof/>
                <w:webHidden/>
                <w:sz w:val="24"/>
                <w:szCs w:val="24"/>
              </w:rPr>
            </w:r>
            <w:r w:rsidRPr="00D07601">
              <w:rPr>
                <w:rFonts w:cstheme="minorHAnsi"/>
                <w:noProof/>
                <w:webHidden/>
                <w:sz w:val="24"/>
                <w:szCs w:val="24"/>
              </w:rPr>
              <w:fldChar w:fldCharType="separate"/>
            </w:r>
            <w:r w:rsidRPr="00D07601">
              <w:rPr>
                <w:rFonts w:cstheme="minorHAnsi"/>
                <w:noProof/>
                <w:webHidden/>
                <w:sz w:val="24"/>
                <w:szCs w:val="24"/>
              </w:rPr>
              <w:t>201</w:t>
            </w:r>
            <w:r w:rsidRPr="00D07601">
              <w:rPr>
                <w:rFonts w:cstheme="minorHAnsi"/>
                <w:noProof/>
                <w:webHidden/>
                <w:sz w:val="24"/>
                <w:szCs w:val="24"/>
              </w:rPr>
              <w:fldChar w:fldCharType="end"/>
            </w:r>
          </w:hyperlink>
        </w:p>
        <w:p w:rsidR="00303364" w:rsidRPr="00E821A8" w:rsidRDefault="00D07601">
          <w:pPr>
            <w:pStyle w:val="TOC3"/>
            <w:tabs>
              <w:tab w:val="right" w:leader="dot" w:pos="8778"/>
            </w:tabs>
            <w:rPr>
              <w:rFonts w:eastAsiaTheme="minorEastAsia" w:cstheme="minorHAnsi"/>
              <w:noProof/>
              <w:sz w:val="24"/>
              <w:szCs w:val="24"/>
              <w:lang w:eastAsia="ja-JP"/>
            </w:rPr>
          </w:pPr>
          <w:hyperlink w:anchor="_Toc332351152" w:history="1">
            <w:r w:rsidRPr="00D07601">
              <w:rPr>
                <w:rStyle w:val="Hyperlink"/>
                <w:rFonts w:cstheme="minorHAnsi"/>
                <w:noProof/>
                <w:sz w:val="24"/>
                <w:szCs w:val="24"/>
              </w:rPr>
              <w:t>2.4 Use case model</w:t>
            </w:r>
            <w:r w:rsidRPr="00D07601">
              <w:rPr>
                <w:rFonts w:cstheme="minorHAnsi"/>
                <w:noProof/>
                <w:webHidden/>
                <w:sz w:val="24"/>
                <w:szCs w:val="24"/>
              </w:rPr>
              <w:tab/>
            </w:r>
            <w:r w:rsidRPr="00D07601">
              <w:rPr>
                <w:rFonts w:cstheme="minorHAnsi"/>
                <w:noProof/>
                <w:webHidden/>
                <w:sz w:val="24"/>
                <w:szCs w:val="24"/>
              </w:rPr>
              <w:fldChar w:fldCharType="begin"/>
            </w:r>
            <w:r w:rsidRPr="00D07601">
              <w:rPr>
                <w:rFonts w:cstheme="minorHAnsi"/>
                <w:noProof/>
                <w:webHidden/>
                <w:sz w:val="24"/>
                <w:szCs w:val="24"/>
              </w:rPr>
              <w:instrText xml:space="preserve"> PAGEREF _Toc332351152 \h </w:instrText>
            </w:r>
            <w:r w:rsidRPr="00D07601">
              <w:rPr>
                <w:rFonts w:cstheme="minorHAnsi"/>
                <w:noProof/>
                <w:webHidden/>
                <w:sz w:val="24"/>
                <w:szCs w:val="24"/>
              </w:rPr>
            </w:r>
            <w:r w:rsidRPr="00D07601">
              <w:rPr>
                <w:rFonts w:cstheme="minorHAnsi"/>
                <w:noProof/>
                <w:webHidden/>
                <w:sz w:val="24"/>
                <w:szCs w:val="24"/>
              </w:rPr>
              <w:fldChar w:fldCharType="separate"/>
            </w:r>
            <w:r w:rsidRPr="00D07601">
              <w:rPr>
                <w:rFonts w:cstheme="minorHAnsi"/>
                <w:noProof/>
                <w:webHidden/>
                <w:sz w:val="24"/>
                <w:szCs w:val="24"/>
              </w:rPr>
              <w:t>201</w:t>
            </w:r>
            <w:r w:rsidRPr="00D07601">
              <w:rPr>
                <w:rFonts w:cstheme="minorHAnsi"/>
                <w:noProof/>
                <w:webHidden/>
                <w:sz w:val="24"/>
                <w:szCs w:val="24"/>
              </w:rPr>
              <w:fldChar w:fldCharType="end"/>
            </w:r>
          </w:hyperlink>
        </w:p>
        <w:p w:rsidR="00303364" w:rsidRPr="00E821A8" w:rsidRDefault="00D07601">
          <w:pPr>
            <w:pStyle w:val="TOC4"/>
            <w:tabs>
              <w:tab w:val="right" w:leader="dot" w:pos="8778"/>
            </w:tabs>
            <w:rPr>
              <w:rFonts w:cstheme="minorHAnsi"/>
              <w:noProof/>
              <w:sz w:val="24"/>
              <w:szCs w:val="24"/>
              <w:lang w:eastAsia="ja-JP"/>
            </w:rPr>
          </w:pPr>
          <w:hyperlink w:anchor="_Toc332351153" w:history="1">
            <w:r w:rsidRPr="00D07601">
              <w:rPr>
                <w:rStyle w:val="Hyperlink"/>
                <w:rFonts w:cstheme="minorHAnsi"/>
                <w:noProof/>
                <w:sz w:val="24"/>
                <w:szCs w:val="24"/>
              </w:rPr>
              <w:t>2.4.1 General</w:t>
            </w:r>
            <w:r w:rsidRPr="00D07601">
              <w:rPr>
                <w:rFonts w:cstheme="minorHAnsi"/>
                <w:noProof/>
                <w:webHidden/>
                <w:sz w:val="24"/>
                <w:szCs w:val="24"/>
              </w:rPr>
              <w:tab/>
            </w:r>
            <w:r w:rsidRPr="00D07601">
              <w:rPr>
                <w:rFonts w:cstheme="minorHAnsi"/>
                <w:noProof/>
                <w:webHidden/>
                <w:sz w:val="24"/>
                <w:szCs w:val="24"/>
              </w:rPr>
              <w:fldChar w:fldCharType="begin"/>
            </w:r>
            <w:r w:rsidRPr="00D07601">
              <w:rPr>
                <w:rFonts w:cstheme="minorHAnsi"/>
                <w:noProof/>
                <w:webHidden/>
                <w:sz w:val="24"/>
                <w:szCs w:val="24"/>
              </w:rPr>
              <w:instrText xml:space="preserve"> PAGEREF _Toc332351153 \h </w:instrText>
            </w:r>
            <w:r w:rsidRPr="00D07601">
              <w:rPr>
                <w:rFonts w:cstheme="minorHAnsi"/>
                <w:noProof/>
                <w:webHidden/>
                <w:sz w:val="24"/>
                <w:szCs w:val="24"/>
              </w:rPr>
            </w:r>
            <w:r w:rsidRPr="00D07601">
              <w:rPr>
                <w:rFonts w:cstheme="minorHAnsi"/>
                <w:noProof/>
                <w:webHidden/>
                <w:sz w:val="24"/>
                <w:szCs w:val="24"/>
              </w:rPr>
              <w:fldChar w:fldCharType="separate"/>
            </w:r>
            <w:r w:rsidRPr="00D07601">
              <w:rPr>
                <w:rFonts w:cstheme="minorHAnsi"/>
                <w:noProof/>
                <w:webHidden/>
                <w:sz w:val="24"/>
                <w:szCs w:val="24"/>
              </w:rPr>
              <w:t>203</w:t>
            </w:r>
            <w:r w:rsidRPr="00D07601">
              <w:rPr>
                <w:rFonts w:cstheme="minorHAnsi"/>
                <w:noProof/>
                <w:webHidden/>
                <w:sz w:val="24"/>
                <w:szCs w:val="24"/>
              </w:rPr>
              <w:fldChar w:fldCharType="end"/>
            </w:r>
          </w:hyperlink>
        </w:p>
        <w:p w:rsidR="00303364" w:rsidRPr="00E821A8" w:rsidRDefault="00D07601">
          <w:pPr>
            <w:pStyle w:val="TOC4"/>
            <w:tabs>
              <w:tab w:val="right" w:leader="dot" w:pos="8778"/>
            </w:tabs>
            <w:rPr>
              <w:rFonts w:cstheme="minorHAnsi"/>
              <w:noProof/>
              <w:sz w:val="24"/>
              <w:szCs w:val="24"/>
              <w:lang w:eastAsia="ja-JP"/>
            </w:rPr>
          </w:pPr>
          <w:hyperlink w:anchor="_Toc332351154" w:history="1">
            <w:r w:rsidRPr="00D07601">
              <w:rPr>
                <w:rStyle w:val="Hyperlink"/>
                <w:rFonts w:cstheme="minorHAnsi"/>
                <w:noProof/>
                <w:snapToGrid w:val="0"/>
                <w:sz w:val="24"/>
                <w:szCs w:val="24"/>
              </w:rPr>
              <w:t>2.4.2 Admin</w:t>
            </w:r>
            <w:r w:rsidRPr="00D07601">
              <w:rPr>
                <w:rFonts w:cstheme="minorHAnsi"/>
                <w:noProof/>
                <w:webHidden/>
                <w:sz w:val="24"/>
                <w:szCs w:val="24"/>
              </w:rPr>
              <w:tab/>
            </w:r>
            <w:r w:rsidRPr="00D07601">
              <w:rPr>
                <w:rFonts w:cstheme="minorHAnsi"/>
                <w:noProof/>
                <w:webHidden/>
                <w:sz w:val="24"/>
                <w:szCs w:val="24"/>
              </w:rPr>
              <w:fldChar w:fldCharType="begin"/>
            </w:r>
            <w:r w:rsidRPr="00D07601">
              <w:rPr>
                <w:rFonts w:cstheme="minorHAnsi"/>
                <w:noProof/>
                <w:webHidden/>
                <w:sz w:val="24"/>
                <w:szCs w:val="24"/>
              </w:rPr>
              <w:instrText xml:space="preserve"> PAGEREF _Toc332351154 \h </w:instrText>
            </w:r>
            <w:r w:rsidRPr="00D07601">
              <w:rPr>
                <w:rFonts w:cstheme="minorHAnsi"/>
                <w:noProof/>
                <w:webHidden/>
                <w:sz w:val="24"/>
                <w:szCs w:val="24"/>
              </w:rPr>
            </w:r>
            <w:r w:rsidRPr="00D07601">
              <w:rPr>
                <w:rFonts w:cstheme="minorHAnsi"/>
                <w:noProof/>
                <w:webHidden/>
                <w:sz w:val="24"/>
                <w:szCs w:val="24"/>
              </w:rPr>
              <w:fldChar w:fldCharType="separate"/>
            </w:r>
            <w:r w:rsidRPr="00D07601">
              <w:rPr>
                <w:rFonts w:cstheme="minorHAnsi"/>
                <w:noProof/>
                <w:webHidden/>
                <w:sz w:val="24"/>
                <w:szCs w:val="24"/>
              </w:rPr>
              <w:t>210</w:t>
            </w:r>
            <w:r w:rsidRPr="00D07601">
              <w:rPr>
                <w:rFonts w:cstheme="minorHAnsi"/>
                <w:noProof/>
                <w:webHidden/>
                <w:sz w:val="24"/>
                <w:szCs w:val="24"/>
              </w:rPr>
              <w:fldChar w:fldCharType="end"/>
            </w:r>
          </w:hyperlink>
        </w:p>
        <w:p w:rsidR="00303364" w:rsidRPr="00E821A8" w:rsidRDefault="00D07601">
          <w:pPr>
            <w:pStyle w:val="TOC4"/>
            <w:tabs>
              <w:tab w:val="right" w:leader="dot" w:pos="8778"/>
            </w:tabs>
            <w:rPr>
              <w:rFonts w:cstheme="minorHAnsi"/>
              <w:noProof/>
              <w:sz w:val="24"/>
              <w:szCs w:val="24"/>
              <w:lang w:eastAsia="ja-JP"/>
            </w:rPr>
          </w:pPr>
          <w:hyperlink w:anchor="_Toc332351155" w:history="1">
            <w:r w:rsidRPr="00D07601">
              <w:rPr>
                <w:rStyle w:val="Hyperlink"/>
                <w:rFonts w:cstheme="minorHAnsi"/>
                <w:noProof/>
                <w:snapToGrid w:val="0"/>
                <w:sz w:val="24"/>
                <w:szCs w:val="24"/>
              </w:rPr>
              <w:t>2.4.3 Planner</w:t>
            </w:r>
            <w:r w:rsidRPr="00D07601">
              <w:rPr>
                <w:rFonts w:cstheme="minorHAnsi"/>
                <w:noProof/>
                <w:webHidden/>
                <w:sz w:val="24"/>
                <w:szCs w:val="24"/>
              </w:rPr>
              <w:tab/>
            </w:r>
            <w:r w:rsidRPr="00D07601">
              <w:rPr>
                <w:rFonts w:cstheme="minorHAnsi"/>
                <w:noProof/>
                <w:webHidden/>
                <w:sz w:val="24"/>
                <w:szCs w:val="24"/>
              </w:rPr>
              <w:fldChar w:fldCharType="begin"/>
            </w:r>
            <w:r w:rsidRPr="00D07601">
              <w:rPr>
                <w:rFonts w:cstheme="minorHAnsi"/>
                <w:noProof/>
                <w:webHidden/>
                <w:sz w:val="24"/>
                <w:szCs w:val="24"/>
              </w:rPr>
              <w:instrText xml:space="preserve"> PAGEREF _Toc332351155 \h </w:instrText>
            </w:r>
            <w:r w:rsidRPr="00D07601">
              <w:rPr>
                <w:rFonts w:cstheme="minorHAnsi"/>
                <w:noProof/>
                <w:webHidden/>
                <w:sz w:val="24"/>
                <w:szCs w:val="24"/>
              </w:rPr>
            </w:r>
            <w:r w:rsidRPr="00D07601">
              <w:rPr>
                <w:rFonts w:cstheme="minorHAnsi"/>
                <w:noProof/>
                <w:webHidden/>
                <w:sz w:val="24"/>
                <w:szCs w:val="24"/>
              </w:rPr>
              <w:fldChar w:fldCharType="separate"/>
            </w:r>
            <w:r w:rsidRPr="00D07601">
              <w:rPr>
                <w:rFonts w:cstheme="minorHAnsi"/>
                <w:noProof/>
                <w:webHidden/>
                <w:sz w:val="24"/>
                <w:szCs w:val="24"/>
              </w:rPr>
              <w:t>219</w:t>
            </w:r>
            <w:r w:rsidRPr="00D07601">
              <w:rPr>
                <w:rFonts w:cstheme="minorHAnsi"/>
                <w:noProof/>
                <w:webHidden/>
                <w:sz w:val="24"/>
                <w:szCs w:val="24"/>
              </w:rPr>
              <w:fldChar w:fldCharType="end"/>
            </w:r>
          </w:hyperlink>
        </w:p>
        <w:p w:rsidR="00303364" w:rsidRPr="00E821A8" w:rsidRDefault="00D07601">
          <w:pPr>
            <w:pStyle w:val="TOC4"/>
            <w:tabs>
              <w:tab w:val="right" w:leader="dot" w:pos="8778"/>
            </w:tabs>
            <w:rPr>
              <w:rFonts w:cstheme="minorHAnsi"/>
              <w:noProof/>
              <w:sz w:val="24"/>
              <w:szCs w:val="24"/>
              <w:lang w:eastAsia="ja-JP"/>
            </w:rPr>
          </w:pPr>
          <w:hyperlink w:anchor="_Toc332351156" w:history="1">
            <w:r w:rsidRPr="00D07601">
              <w:rPr>
                <w:rStyle w:val="Hyperlink"/>
                <w:rFonts w:cstheme="minorHAnsi"/>
                <w:noProof/>
                <w:snapToGrid w:val="0"/>
                <w:sz w:val="24"/>
                <w:szCs w:val="24"/>
              </w:rPr>
              <w:t>2.4.4 Project Eye</w:t>
            </w:r>
            <w:r w:rsidRPr="00D07601">
              <w:rPr>
                <w:rFonts w:cstheme="minorHAnsi"/>
                <w:noProof/>
                <w:webHidden/>
                <w:sz w:val="24"/>
                <w:szCs w:val="24"/>
              </w:rPr>
              <w:tab/>
            </w:r>
            <w:r w:rsidRPr="00D07601">
              <w:rPr>
                <w:rFonts w:cstheme="minorHAnsi"/>
                <w:noProof/>
                <w:webHidden/>
                <w:sz w:val="24"/>
                <w:szCs w:val="24"/>
              </w:rPr>
              <w:fldChar w:fldCharType="begin"/>
            </w:r>
            <w:r w:rsidRPr="00D07601">
              <w:rPr>
                <w:rFonts w:cstheme="minorHAnsi"/>
                <w:noProof/>
                <w:webHidden/>
                <w:sz w:val="24"/>
                <w:szCs w:val="24"/>
              </w:rPr>
              <w:instrText xml:space="preserve"> PAGEREF _Toc332351156 \h </w:instrText>
            </w:r>
            <w:r w:rsidRPr="00D07601">
              <w:rPr>
                <w:rFonts w:cstheme="minorHAnsi"/>
                <w:noProof/>
                <w:webHidden/>
                <w:sz w:val="24"/>
                <w:szCs w:val="24"/>
              </w:rPr>
            </w:r>
            <w:r w:rsidRPr="00D07601">
              <w:rPr>
                <w:rFonts w:cstheme="minorHAnsi"/>
                <w:noProof/>
                <w:webHidden/>
                <w:sz w:val="24"/>
                <w:szCs w:val="24"/>
              </w:rPr>
              <w:fldChar w:fldCharType="separate"/>
            </w:r>
            <w:r w:rsidRPr="00D07601">
              <w:rPr>
                <w:rFonts w:cstheme="minorHAnsi"/>
                <w:noProof/>
                <w:webHidden/>
                <w:sz w:val="24"/>
                <w:szCs w:val="24"/>
              </w:rPr>
              <w:t>225</w:t>
            </w:r>
            <w:r w:rsidRPr="00D07601">
              <w:rPr>
                <w:rFonts w:cstheme="minorHAnsi"/>
                <w:noProof/>
                <w:webHidden/>
                <w:sz w:val="24"/>
                <w:szCs w:val="24"/>
              </w:rPr>
              <w:fldChar w:fldCharType="end"/>
            </w:r>
          </w:hyperlink>
        </w:p>
        <w:p w:rsidR="00303364" w:rsidRPr="00E821A8" w:rsidRDefault="00D07601">
          <w:pPr>
            <w:pStyle w:val="TOC4"/>
            <w:tabs>
              <w:tab w:val="right" w:leader="dot" w:pos="8778"/>
            </w:tabs>
            <w:rPr>
              <w:rFonts w:cstheme="minorHAnsi"/>
              <w:noProof/>
              <w:sz w:val="24"/>
              <w:szCs w:val="24"/>
              <w:lang w:eastAsia="ja-JP"/>
            </w:rPr>
          </w:pPr>
          <w:hyperlink w:anchor="_Toc332351157" w:history="1">
            <w:r w:rsidRPr="00D07601">
              <w:rPr>
                <w:rStyle w:val="Hyperlink"/>
                <w:rFonts w:cstheme="minorHAnsi"/>
                <w:noProof/>
                <w:sz w:val="24"/>
                <w:szCs w:val="24"/>
              </w:rPr>
              <w:t>2.4.5 Change Budget</w:t>
            </w:r>
            <w:r w:rsidRPr="00D07601">
              <w:rPr>
                <w:rFonts w:cstheme="minorHAnsi"/>
                <w:noProof/>
                <w:webHidden/>
                <w:sz w:val="24"/>
                <w:szCs w:val="24"/>
              </w:rPr>
              <w:tab/>
            </w:r>
            <w:r w:rsidRPr="00D07601">
              <w:rPr>
                <w:rFonts w:cstheme="minorHAnsi"/>
                <w:noProof/>
                <w:webHidden/>
                <w:sz w:val="24"/>
                <w:szCs w:val="24"/>
              </w:rPr>
              <w:fldChar w:fldCharType="begin"/>
            </w:r>
            <w:r w:rsidRPr="00D07601">
              <w:rPr>
                <w:rFonts w:cstheme="minorHAnsi"/>
                <w:noProof/>
                <w:webHidden/>
                <w:sz w:val="24"/>
                <w:szCs w:val="24"/>
              </w:rPr>
              <w:instrText xml:space="preserve"> PAGEREF _Toc332351157 \h </w:instrText>
            </w:r>
            <w:r w:rsidRPr="00D07601">
              <w:rPr>
                <w:rFonts w:cstheme="minorHAnsi"/>
                <w:noProof/>
                <w:webHidden/>
                <w:sz w:val="24"/>
                <w:szCs w:val="24"/>
              </w:rPr>
            </w:r>
            <w:r w:rsidRPr="00D07601">
              <w:rPr>
                <w:rFonts w:cstheme="minorHAnsi"/>
                <w:noProof/>
                <w:webHidden/>
                <w:sz w:val="24"/>
                <w:szCs w:val="24"/>
              </w:rPr>
              <w:fldChar w:fldCharType="separate"/>
            </w:r>
            <w:r w:rsidRPr="00D07601">
              <w:rPr>
                <w:rFonts w:cstheme="minorHAnsi"/>
                <w:noProof/>
                <w:webHidden/>
                <w:sz w:val="24"/>
                <w:szCs w:val="24"/>
              </w:rPr>
              <w:t>230</w:t>
            </w:r>
            <w:r w:rsidRPr="00D07601">
              <w:rPr>
                <w:rFonts w:cstheme="minorHAnsi"/>
                <w:noProof/>
                <w:webHidden/>
                <w:sz w:val="24"/>
                <w:szCs w:val="24"/>
              </w:rPr>
              <w:fldChar w:fldCharType="end"/>
            </w:r>
          </w:hyperlink>
        </w:p>
        <w:p w:rsidR="00303364" w:rsidRPr="00E821A8" w:rsidRDefault="00D07601">
          <w:pPr>
            <w:pStyle w:val="TOC4"/>
            <w:tabs>
              <w:tab w:val="right" w:leader="dot" w:pos="8778"/>
            </w:tabs>
            <w:rPr>
              <w:rFonts w:cstheme="minorHAnsi"/>
              <w:noProof/>
              <w:sz w:val="24"/>
              <w:szCs w:val="24"/>
              <w:lang w:eastAsia="ja-JP"/>
            </w:rPr>
          </w:pPr>
          <w:hyperlink w:anchor="_Toc332351158" w:history="1">
            <w:r w:rsidRPr="00D07601">
              <w:rPr>
                <w:rStyle w:val="Hyperlink"/>
                <w:rFonts w:cstheme="minorHAnsi"/>
                <w:noProof/>
                <w:sz w:val="24"/>
                <w:szCs w:val="24"/>
              </w:rPr>
              <w:t>2.4.6 Add Expense</w:t>
            </w:r>
            <w:r w:rsidRPr="00D07601">
              <w:rPr>
                <w:rFonts w:cstheme="minorHAnsi"/>
                <w:noProof/>
                <w:webHidden/>
                <w:sz w:val="24"/>
                <w:szCs w:val="24"/>
              </w:rPr>
              <w:tab/>
            </w:r>
            <w:r w:rsidRPr="00D07601">
              <w:rPr>
                <w:rFonts w:cstheme="minorHAnsi"/>
                <w:noProof/>
                <w:webHidden/>
                <w:sz w:val="24"/>
                <w:szCs w:val="24"/>
              </w:rPr>
              <w:fldChar w:fldCharType="begin"/>
            </w:r>
            <w:r w:rsidRPr="00D07601">
              <w:rPr>
                <w:rFonts w:cstheme="minorHAnsi"/>
                <w:noProof/>
                <w:webHidden/>
                <w:sz w:val="24"/>
                <w:szCs w:val="24"/>
              </w:rPr>
              <w:instrText xml:space="preserve"> PAGEREF _Toc332351158 \h </w:instrText>
            </w:r>
            <w:r w:rsidRPr="00D07601">
              <w:rPr>
                <w:rFonts w:cstheme="minorHAnsi"/>
                <w:noProof/>
                <w:webHidden/>
                <w:sz w:val="24"/>
                <w:szCs w:val="24"/>
              </w:rPr>
            </w:r>
            <w:r w:rsidRPr="00D07601">
              <w:rPr>
                <w:rFonts w:cstheme="minorHAnsi"/>
                <w:noProof/>
                <w:webHidden/>
                <w:sz w:val="24"/>
                <w:szCs w:val="24"/>
              </w:rPr>
              <w:fldChar w:fldCharType="separate"/>
            </w:r>
            <w:r w:rsidRPr="00D07601">
              <w:rPr>
                <w:rFonts w:cstheme="minorHAnsi"/>
                <w:noProof/>
                <w:webHidden/>
                <w:sz w:val="24"/>
                <w:szCs w:val="24"/>
              </w:rPr>
              <w:t>231</w:t>
            </w:r>
            <w:r w:rsidRPr="00D07601">
              <w:rPr>
                <w:rFonts w:cstheme="minorHAnsi"/>
                <w:noProof/>
                <w:webHidden/>
                <w:sz w:val="24"/>
                <w:szCs w:val="24"/>
              </w:rPr>
              <w:fldChar w:fldCharType="end"/>
            </w:r>
          </w:hyperlink>
        </w:p>
        <w:p w:rsidR="00303364" w:rsidRPr="00E821A8" w:rsidRDefault="00D07601">
          <w:pPr>
            <w:pStyle w:val="TOC4"/>
            <w:tabs>
              <w:tab w:val="right" w:leader="dot" w:pos="8778"/>
            </w:tabs>
            <w:rPr>
              <w:rFonts w:cstheme="minorHAnsi"/>
              <w:noProof/>
              <w:sz w:val="24"/>
              <w:szCs w:val="24"/>
              <w:lang w:eastAsia="ja-JP"/>
            </w:rPr>
          </w:pPr>
          <w:hyperlink w:anchor="_Toc332351159" w:history="1">
            <w:r w:rsidRPr="00D07601">
              <w:rPr>
                <w:rStyle w:val="Hyperlink"/>
                <w:rFonts w:cstheme="minorHAnsi"/>
                <w:noProof/>
                <w:sz w:val="24"/>
                <w:szCs w:val="24"/>
              </w:rPr>
              <w:t>2.4.7 Edit Expense</w:t>
            </w:r>
            <w:r w:rsidRPr="00D07601">
              <w:rPr>
                <w:rFonts w:cstheme="minorHAnsi"/>
                <w:noProof/>
                <w:webHidden/>
                <w:sz w:val="24"/>
                <w:szCs w:val="24"/>
              </w:rPr>
              <w:tab/>
            </w:r>
            <w:r w:rsidRPr="00D07601">
              <w:rPr>
                <w:rFonts w:cstheme="minorHAnsi"/>
                <w:noProof/>
                <w:webHidden/>
                <w:sz w:val="24"/>
                <w:szCs w:val="24"/>
              </w:rPr>
              <w:fldChar w:fldCharType="begin"/>
            </w:r>
            <w:r w:rsidRPr="00D07601">
              <w:rPr>
                <w:rFonts w:cstheme="minorHAnsi"/>
                <w:noProof/>
                <w:webHidden/>
                <w:sz w:val="24"/>
                <w:szCs w:val="24"/>
              </w:rPr>
              <w:instrText xml:space="preserve"> PAGEREF _Toc332351159 \h </w:instrText>
            </w:r>
            <w:r w:rsidRPr="00D07601">
              <w:rPr>
                <w:rFonts w:cstheme="minorHAnsi"/>
                <w:noProof/>
                <w:webHidden/>
                <w:sz w:val="24"/>
                <w:szCs w:val="24"/>
              </w:rPr>
            </w:r>
            <w:r w:rsidRPr="00D07601">
              <w:rPr>
                <w:rFonts w:cstheme="minorHAnsi"/>
                <w:noProof/>
                <w:webHidden/>
                <w:sz w:val="24"/>
                <w:szCs w:val="24"/>
              </w:rPr>
              <w:fldChar w:fldCharType="separate"/>
            </w:r>
            <w:r w:rsidRPr="00D07601">
              <w:rPr>
                <w:rFonts w:cstheme="minorHAnsi"/>
                <w:noProof/>
                <w:webHidden/>
                <w:sz w:val="24"/>
                <w:szCs w:val="24"/>
              </w:rPr>
              <w:t>232</w:t>
            </w:r>
            <w:r w:rsidRPr="00D07601">
              <w:rPr>
                <w:rFonts w:cstheme="minorHAnsi"/>
                <w:noProof/>
                <w:webHidden/>
                <w:sz w:val="24"/>
                <w:szCs w:val="24"/>
              </w:rPr>
              <w:fldChar w:fldCharType="end"/>
            </w:r>
          </w:hyperlink>
        </w:p>
        <w:p w:rsidR="00303364" w:rsidRPr="00E821A8" w:rsidRDefault="00D07601">
          <w:pPr>
            <w:pStyle w:val="TOC4"/>
            <w:tabs>
              <w:tab w:val="right" w:leader="dot" w:pos="8778"/>
            </w:tabs>
            <w:rPr>
              <w:rFonts w:cstheme="minorHAnsi"/>
              <w:noProof/>
              <w:sz w:val="24"/>
              <w:szCs w:val="24"/>
              <w:lang w:eastAsia="ja-JP"/>
            </w:rPr>
          </w:pPr>
          <w:hyperlink w:anchor="_Toc332351160" w:history="1">
            <w:r w:rsidRPr="00D07601">
              <w:rPr>
                <w:rStyle w:val="Hyperlink"/>
                <w:rFonts w:cstheme="minorHAnsi"/>
                <w:noProof/>
                <w:sz w:val="24"/>
                <w:szCs w:val="24"/>
              </w:rPr>
              <w:t>2.4.8 Delete Expense</w:t>
            </w:r>
            <w:r w:rsidRPr="00D07601">
              <w:rPr>
                <w:rFonts w:cstheme="minorHAnsi"/>
                <w:noProof/>
                <w:webHidden/>
                <w:sz w:val="24"/>
                <w:szCs w:val="24"/>
              </w:rPr>
              <w:tab/>
            </w:r>
            <w:r w:rsidRPr="00D07601">
              <w:rPr>
                <w:rFonts w:cstheme="minorHAnsi"/>
                <w:noProof/>
                <w:webHidden/>
                <w:sz w:val="24"/>
                <w:szCs w:val="24"/>
              </w:rPr>
              <w:fldChar w:fldCharType="begin"/>
            </w:r>
            <w:r w:rsidRPr="00D07601">
              <w:rPr>
                <w:rFonts w:cstheme="minorHAnsi"/>
                <w:noProof/>
                <w:webHidden/>
                <w:sz w:val="24"/>
                <w:szCs w:val="24"/>
              </w:rPr>
              <w:instrText xml:space="preserve"> PAGEREF _Toc332351160 \h </w:instrText>
            </w:r>
            <w:r w:rsidRPr="00D07601">
              <w:rPr>
                <w:rFonts w:cstheme="minorHAnsi"/>
                <w:noProof/>
                <w:webHidden/>
                <w:sz w:val="24"/>
                <w:szCs w:val="24"/>
              </w:rPr>
            </w:r>
            <w:r w:rsidRPr="00D07601">
              <w:rPr>
                <w:rFonts w:cstheme="minorHAnsi"/>
                <w:noProof/>
                <w:webHidden/>
                <w:sz w:val="24"/>
                <w:szCs w:val="24"/>
              </w:rPr>
              <w:fldChar w:fldCharType="separate"/>
            </w:r>
            <w:r w:rsidRPr="00D07601">
              <w:rPr>
                <w:rFonts w:cstheme="minorHAnsi"/>
                <w:noProof/>
                <w:webHidden/>
                <w:sz w:val="24"/>
                <w:szCs w:val="24"/>
              </w:rPr>
              <w:t>233</w:t>
            </w:r>
            <w:r w:rsidRPr="00D07601">
              <w:rPr>
                <w:rFonts w:cstheme="minorHAnsi"/>
                <w:noProof/>
                <w:webHidden/>
                <w:sz w:val="24"/>
                <w:szCs w:val="24"/>
              </w:rPr>
              <w:fldChar w:fldCharType="end"/>
            </w:r>
          </w:hyperlink>
        </w:p>
        <w:p w:rsidR="00303364" w:rsidRPr="00E821A8" w:rsidRDefault="00D07601">
          <w:pPr>
            <w:pStyle w:val="TOC4"/>
            <w:tabs>
              <w:tab w:val="right" w:leader="dot" w:pos="8778"/>
            </w:tabs>
            <w:rPr>
              <w:rFonts w:cstheme="minorHAnsi"/>
              <w:noProof/>
              <w:sz w:val="24"/>
              <w:szCs w:val="24"/>
              <w:lang w:eastAsia="ja-JP"/>
            </w:rPr>
          </w:pPr>
          <w:hyperlink w:anchor="_Toc332351161" w:history="1">
            <w:r w:rsidRPr="00D07601">
              <w:rPr>
                <w:rStyle w:val="Hyperlink"/>
                <w:rFonts w:cstheme="minorHAnsi"/>
                <w:noProof/>
                <w:sz w:val="24"/>
                <w:szCs w:val="24"/>
              </w:rPr>
              <w:t>2.4.9 Add Risk, Issue</w:t>
            </w:r>
            <w:r w:rsidRPr="00D07601">
              <w:rPr>
                <w:rFonts w:cstheme="minorHAnsi"/>
                <w:noProof/>
                <w:webHidden/>
                <w:sz w:val="24"/>
                <w:szCs w:val="24"/>
              </w:rPr>
              <w:tab/>
            </w:r>
            <w:r w:rsidRPr="00D07601">
              <w:rPr>
                <w:rFonts w:cstheme="minorHAnsi"/>
                <w:noProof/>
                <w:webHidden/>
                <w:sz w:val="24"/>
                <w:szCs w:val="24"/>
              </w:rPr>
              <w:fldChar w:fldCharType="begin"/>
            </w:r>
            <w:r w:rsidRPr="00D07601">
              <w:rPr>
                <w:rFonts w:cstheme="minorHAnsi"/>
                <w:noProof/>
                <w:webHidden/>
                <w:sz w:val="24"/>
                <w:szCs w:val="24"/>
              </w:rPr>
              <w:instrText xml:space="preserve"> PAGEREF _Toc332351161 \h </w:instrText>
            </w:r>
            <w:r w:rsidRPr="00D07601">
              <w:rPr>
                <w:rFonts w:cstheme="minorHAnsi"/>
                <w:noProof/>
                <w:webHidden/>
                <w:sz w:val="24"/>
                <w:szCs w:val="24"/>
              </w:rPr>
            </w:r>
            <w:r w:rsidRPr="00D07601">
              <w:rPr>
                <w:rFonts w:cstheme="minorHAnsi"/>
                <w:noProof/>
                <w:webHidden/>
                <w:sz w:val="24"/>
                <w:szCs w:val="24"/>
              </w:rPr>
              <w:fldChar w:fldCharType="separate"/>
            </w:r>
            <w:r w:rsidRPr="00D07601">
              <w:rPr>
                <w:rFonts w:cstheme="minorHAnsi"/>
                <w:noProof/>
                <w:webHidden/>
                <w:sz w:val="24"/>
                <w:szCs w:val="24"/>
              </w:rPr>
              <w:t>234</w:t>
            </w:r>
            <w:r w:rsidRPr="00D07601">
              <w:rPr>
                <w:rFonts w:cstheme="minorHAnsi"/>
                <w:noProof/>
                <w:webHidden/>
                <w:sz w:val="24"/>
                <w:szCs w:val="24"/>
              </w:rPr>
              <w:fldChar w:fldCharType="end"/>
            </w:r>
          </w:hyperlink>
        </w:p>
        <w:p w:rsidR="00303364" w:rsidRPr="00E821A8" w:rsidRDefault="00D07601">
          <w:pPr>
            <w:pStyle w:val="TOC4"/>
            <w:tabs>
              <w:tab w:val="right" w:leader="dot" w:pos="8778"/>
            </w:tabs>
            <w:rPr>
              <w:rFonts w:cstheme="minorHAnsi"/>
              <w:noProof/>
              <w:sz w:val="24"/>
              <w:szCs w:val="24"/>
              <w:lang w:eastAsia="ja-JP"/>
            </w:rPr>
          </w:pPr>
          <w:hyperlink w:anchor="_Toc332351162" w:history="1">
            <w:r w:rsidRPr="00D07601">
              <w:rPr>
                <w:rStyle w:val="Hyperlink"/>
                <w:rFonts w:cstheme="minorHAnsi"/>
                <w:noProof/>
                <w:sz w:val="24"/>
                <w:szCs w:val="24"/>
              </w:rPr>
              <w:t>2.4.10 Edit Risk, Issue</w:t>
            </w:r>
            <w:r w:rsidRPr="00D07601">
              <w:rPr>
                <w:rFonts w:cstheme="minorHAnsi"/>
                <w:noProof/>
                <w:webHidden/>
                <w:sz w:val="24"/>
                <w:szCs w:val="24"/>
              </w:rPr>
              <w:tab/>
            </w:r>
            <w:r w:rsidRPr="00D07601">
              <w:rPr>
                <w:rFonts w:cstheme="minorHAnsi"/>
                <w:noProof/>
                <w:webHidden/>
                <w:sz w:val="24"/>
                <w:szCs w:val="24"/>
              </w:rPr>
              <w:fldChar w:fldCharType="begin"/>
            </w:r>
            <w:r w:rsidRPr="00D07601">
              <w:rPr>
                <w:rFonts w:cstheme="minorHAnsi"/>
                <w:noProof/>
                <w:webHidden/>
                <w:sz w:val="24"/>
                <w:szCs w:val="24"/>
              </w:rPr>
              <w:instrText xml:space="preserve"> PAGEREF _Toc332351162 \h </w:instrText>
            </w:r>
            <w:r w:rsidRPr="00D07601">
              <w:rPr>
                <w:rFonts w:cstheme="minorHAnsi"/>
                <w:noProof/>
                <w:webHidden/>
                <w:sz w:val="24"/>
                <w:szCs w:val="24"/>
              </w:rPr>
            </w:r>
            <w:r w:rsidRPr="00D07601">
              <w:rPr>
                <w:rFonts w:cstheme="minorHAnsi"/>
                <w:noProof/>
                <w:webHidden/>
                <w:sz w:val="24"/>
                <w:szCs w:val="24"/>
              </w:rPr>
              <w:fldChar w:fldCharType="separate"/>
            </w:r>
            <w:r w:rsidRPr="00D07601">
              <w:rPr>
                <w:rFonts w:cstheme="minorHAnsi"/>
                <w:noProof/>
                <w:webHidden/>
                <w:sz w:val="24"/>
                <w:szCs w:val="24"/>
              </w:rPr>
              <w:t>235</w:t>
            </w:r>
            <w:r w:rsidRPr="00D07601">
              <w:rPr>
                <w:rFonts w:cstheme="minorHAnsi"/>
                <w:noProof/>
                <w:webHidden/>
                <w:sz w:val="24"/>
                <w:szCs w:val="24"/>
              </w:rPr>
              <w:fldChar w:fldCharType="end"/>
            </w:r>
          </w:hyperlink>
        </w:p>
        <w:p w:rsidR="00303364" w:rsidRPr="00E821A8" w:rsidRDefault="00D07601">
          <w:pPr>
            <w:pStyle w:val="TOC4"/>
            <w:tabs>
              <w:tab w:val="right" w:leader="dot" w:pos="8778"/>
            </w:tabs>
            <w:rPr>
              <w:rFonts w:cstheme="minorHAnsi"/>
              <w:noProof/>
              <w:sz w:val="24"/>
              <w:szCs w:val="24"/>
              <w:lang w:eastAsia="ja-JP"/>
            </w:rPr>
          </w:pPr>
          <w:hyperlink w:anchor="_Toc332351163" w:history="1">
            <w:r w:rsidRPr="00D07601">
              <w:rPr>
                <w:rStyle w:val="Hyperlink"/>
                <w:rFonts w:cstheme="minorHAnsi"/>
                <w:noProof/>
                <w:sz w:val="24"/>
                <w:szCs w:val="24"/>
              </w:rPr>
              <w:t>2.4.11 Delete Risk, Issue</w:t>
            </w:r>
            <w:r w:rsidRPr="00D07601">
              <w:rPr>
                <w:rFonts w:cstheme="minorHAnsi"/>
                <w:noProof/>
                <w:webHidden/>
                <w:sz w:val="24"/>
                <w:szCs w:val="24"/>
              </w:rPr>
              <w:tab/>
            </w:r>
            <w:r w:rsidRPr="00D07601">
              <w:rPr>
                <w:rFonts w:cstheme="minorHAnsi"/>
                <w:noProof/>
                <w:webHidden/>
                <w:sz w:val="24"/>
                <w:szCs w:val="24"/>
              </w:rPr>
              <w:fldChar w:fldCharType="begin"/>
            </w:r>
            <w:r w:rsidRPr="00D07601">
              <w:rPr>
                <w:rFonts w:cstheme="minorHAnsi"/>
                <w:noProof/>
                <w:webHidden/>
                <w:sz w:val="24"/>
                <w:szCs w:val="24"/>
              </w:rPr>
              <w:instrText xml:space="preserve"> PAGEREF _Toc332351163 \h </w:instrText>
            </w:r>
            <w:r w:rsidRPr="00D07601">
              <w:rPr>
                <w:rFonts w:cstheme="minorHAnsi"/>
                <w:noProof/>
                <w:webHidden/>
                <w:sz w:val="24"/>
                <w:szCs w:val="24"/>
              </w:rPr>
            </w:r>
            <w:r w:rsidRPr="00D07601">
              <w:rPr>
                <w:rFonts w:cstheme="minorHAnsi"/>
                <w:noProof/>
                <w:webHidden/>
                <w:sz w:val="24"/>
                <w:szCs w:val="24"/>
              </w:rPr>
              <w:fldChar w:fldCharType="separate"/>
            </w:r>
            <w:r w:rsidRPr="00D07601">
              <w:rPr>
                <w:rFonts w:cstheme="minorHAnsi"/>
                <w:noProof/>
                <w:webHidden/>
                <w:sz w:val="24"/>
                <w:szCs w:val="24"/>
              </w:rPr>
              <w:t>236</w:t>
            </w:r>
            <w:r w:rsidRPr="00D07601">
              <w:rPr>
                <w:rFonts w:cstheme="minorHAnsi"/>
                <w:noProof/>
                <w:webHidden/>
                <w:sz w:val="24"/>
                <w:szCs w:val="24"/>
              </w:rPr>
              <w:fldChar w:fldCharType="end"/>
            </w:r>
          </w:hyperlink>
        </w:p>
        <w:p w:rsidR="00303364" w:rsidRPr="00E821A8" w:rsidRDefault="00D07601">
          <w:pPr>
            <w:pStyle w:val="TOC4"/>
            <w:tabs>
              <w:tab w:val="right" w:leader="dot" w:pos="8778"/>
            </w:tabs>
            <w:rPr>
              <w:rFonts w:cstheme="minorHAnsi"/>
              <w:noProof/>
              <w:sz w:val="24"/>
              <w:szCs w:val="24"/>
              <w:lang w:eastAsia="ja-JP"/>
            </w:rPr>
          </w:pPr>
          <w:hyperlink w:anchor="_Toc332351164" w:history="1">
            <w:r w:rsidRPr="00D07601">
              <w:rPr>
                <w:rStyle w:val="Hyperlink"/>
                <w:rFonts w:cstheme="minorHAnsi"/>
                <w:noProof/>
                <w:sz w:val="24"/>
                <w:szCs w:val="24"/>
              </w:rPr>
              <w:t>2.4.12 Add Change Request</w:t>
            </w:r>
            <w:r w:rsidRPr="00D07601">
              <w:rPr>
                <w:rFonts w:cstheme="minorHAnsi"/>
                <w:noProof/>
                <w:webHidden/>
                <w:sz w:val="24"/>
                <w:szCs w:val="24"/>
              </w:rPr>
              <w:tab/>
            </w:r>
            <w:r w:rsidRPr="00D07601">
              <w:rPr>
                <w:rFonts w:cstheme="minorHAnsi"/>
                <w:noProof/>
                <w:webHidden/>
                <w:sz w:val="24"/>
                <w:szCs w:val="24"/>
              </w:rPr>
              <w:fldChar w:fldCharType="begin"/>
            </w:r>
            <w:r w:rsidRPr="00D07601">
              <w:rPr>
                <w:rFonts w:cstheme="minorHAnsi"/>
                <w:noProof/>
                <w:webHidden/>
                <w:sz w:val="24"/>
                <w:szCs w:val="24"/>
              </w:rPr>
              <w:instrText xml:space="preserve"> PAGEREF _Toc332351164 \h </w:instrText>
            </w:r>
            <w:r w:rsidRPr="00D07601">
              <w:rPr>
                <w:rFonts w:cstheme="minorHAnsi"/>
                <w:noProof/>
                <w:webHidden/>
                <w:sz w:val="24"/>
                <w:szCs w:val="24"/>
              </w:rPr>
            </w:r>
            <w:r w:rsidRPr="00D07601">
              <w:rPr>
                <w:rFonts w:cstheme="minorHAnsi"/>
                <w:noProof/>
                <w:webHidden/>
                <w:sz w:val="24"/>
                <w:szCs w:val="24"/>
              </w:rPr>
              <w:fldChar w:fldCharType="separate"/>
            </w:r>
            <w:r w:rsidRPr="00D07601">
              <w:rPr>
                <w:rFonts w:cstheme="minorHAnsi"/>
                <w:noProof/>
                <w:webHidden/>
                <w:sz w:val="24"/>
                <w:szCs w:val="24"/>
              </w:rPr>
              <w:t>237</w:t>
            </w:r>
            <w:r w:rsidRPr="00D07601">
              <w:rPr>
                <w:rFonts w:cstheme="minorHAnsi"/>
                <w:noProof/>
                <w:webHidden/>
                <w:sz w:val="24"/>
                <w:szCs w:val="24"/>
              </w:rPr>
              <w:fldChar w:fldCharType="end"/>
            </w:r>
          </w:hyperlink>
        </w:p>
        <w:p w:rsidR="00303364" w:rsidRPr="00E821A8" w:rsidRDefault="00D07601">
          <w:pPr>
            <w:pStyle w:val="TOC4"/>
            <w:tabs>
              <w:tab w:val="right" w:leader="dot" w:pos="8778"/>
            </w:tabs>
            <w:rPr>
              <w:rFonts w:cstheme="minorHAnsi"/>
              <w:noProof/>
              <w:sz w:val="24"/>
              <w:szCs w:val="24"/>
              <w:lang w:eastAsia="ja-JP"/>
            </w:rPr>
          </w:pPr>
          <w:hyperlink w:anchor="_Toc332351165" w:history="1">
            <w:r w:rsidRPr="00D07601">
              <w:rPr>
                <w:rStyle w:val="Hyperlink"/>
                <w:rFonts w:cstheme="minorHAnsi"/>
                <w:noProof/>
                <w:sz w:val="24"/>
                <w:szCs w:val="24"/>
              </w:rPr>
              <w:t>2.4.13 Edit Change Request</w:t>
            </w:r>
            <w:r w:rsidRPr="00D07601">
              <w:rPr>
                <w:rFonts w:cstheme="minorHAnsi"/>
                <w:noProof/>
                <w:webHidden/>
                <w:sz w:val="24"/>
                <w:szCs w:val="24"/>
              </w:rPr>
              <w:tab/>
            </w:r>
            <w:r w:rsidRPr="00D07601">
              <w:rPr>
                <w:rFonts w:cstheme="minorHAnsi"/>
                <w:noProof/>
                <w:webHidden/>
                <w:sz w:val="24"/>
                <w:szCs w:val="24"/>
              </w:rPr>
              <w:fldChar w:fldCharType="begin"/>
            </w:r>
            <w:r w:rsidRPr="00D07601">
              <w:rPr>
                <w:rFonts w:cstheme="minorHAnsi"/>
                <w:noProof/>
                <w:webHidden/>
                <w:sz w:val="24"/>
                <w:szCs w:val="24"/>
              </w:rPr>
              <w:instrText xml:space="preserve"> PAGEREF _Toc332351165 \h </w:instrText>
            </w:r>
            <w:r w:rsidRPr="00D07601">
              <w:rPr>
                <w:rFonts w:cstheme="minorHAnsi"/>
                <w:noProof/>
                <w:webHidden/>
                <w:sz w:val="24"/>
                <w:szCs w:val="24"/>
              </w:rPr>
            </w:r>
            <w:r w:rsidRPr="00D07601">
              <w:rPr>
                <w:rFonts w:cstheme="minorHAnsi"/>
                <w:noProof/>
                <w:webHidden/>
                <w:sz w:val="24"/>
                <w:szCs w:val="24"/>
              </w:rPr>
              <w:fldChar w:fldCharType="separate"/>
            </w:r>
            <w:r w:rsidRPr="00D07601">
              <w:rPr>
                <w:rFonts w:cstheme="minorHAnsi"/>
                <w:noProof/>
                <w:webHidden/>
                <w:sz w:val="24"/>
                <w:szCs w:val="24"/>
              </w:rPr>
              <w:t>239</w:t>
            </w:r>
            <w:r w:rsidRPr="00D07601">
              <w:rPr>
                <w:rFonts w:cstheme="minorHAnsi"/>
                <w:noProof/>
                <w:webHidden/>
                <w:sz w:val="24"/>
                <w:szCs w:val="24"/>
              </w:rPr>
              <w:fldChar w:fldCharType="end"/>
            </w:r>
          </w:hyperlink>
        </w:p>
        <w:p w:rsidR="00303364" w:rsidRPr="00E821A8" w:rsidRDefault="00D07601">
          <w:pPr>
            <w:pStyle w:val="TOC4"/>
            <w:tabs>
              <w:tab w:val="right" w:leader="dot" w:pos="8778"/>
            </w:tabs>
            <w:rPr>
              <w:rFonts w:cstheme="minorHAnsi"/>
              <w:noProof/>
              <w:sz w:val="24"/>
              <w:szCs w:val="24"/>
              <w:lang w:eastAsia="ja-JP"/>
            </w:rPr>
          </w:pPr>
          <w:hyperlink w:anchor="_Toc332351166" w:history="1">
            <w:r w:rsidRPr="00D07601">
              <w:rPr>
                <w:rStyle w:val="Hyperlink"/>
                <w:rFonts w:cstheme="minorHAnsi"/>
                <w:noProof/>
                <w:sz w:val="24"/>
                <w:szCs w:val="24"/>
              </w:rPr>
              <w:t>2.4.14 Delete Change Request</w:t>
            </w:r>
            <w:r w:rsidRPr="00D07601">
              <w:rPr>
                <w:rFonts w:cstheme="minorHAnsi"/>
                <w:noProof/>
                <w:webHidden/>
                <w:sz w:val="24"/>
                <w:szCs w:val="24"/>
              </w:rPr>
              <w:tab/>
            </w:r>
            <w:r w:rsidRPr="00D07601">
              <w:rPr>
                <w:rFonts w:cstheme="minorHAnsi"/>
                <w:noProof/>
                <w:webHidden/>
                <w:sz w:val="24"/>
                <w:szCs w:val="24"/>
              </w:rPr>
              <w:fldChar w:fldCharType="begin"/>
            </w:r>
            <w:r w:rsidRPr="00D07601">
              <w:rPr>
                <w:rFonts w:cstheme="minorHAnsi"/>
                <w:noProof/>
                <w:webHidden/>
                <w:sz w:val="24"/>
                <w:szCs w:val="24"/>
              </w:rPr>
              <w:instrText xml:space="preserve"> PAGEREF _Toc332351166 \h </w:instrText>
            </w:r>
            <w:r w:rsidRPr="00D07601">
              <w:rPr>
                <w:rFonts w:cstheme="minorHAnsi"/>
                <w:noProof/>
                <w:webHidden/>
                <w:sz w:val="24"/>
                <w:szCs w:val="24"/>
              </w:rPr>
            </w:r>
            <w:r w:rsidRPr="00D07601">
              <w:rPr>
                <w:rFonts w:cstheme="minorHAnsi"/>
                <w:noProof/>
                <w:webHidden/>
                <w:sz w:val="24"/>
                <w:szCs w:val="24"/>
              </w:rPr>
              <w:fldChar w:fldCharType="separate"/>
            </w:r>
            <w:r w:rsidRPr="00D07601">
              <w:rPr>
                <w:rFonts w:cstheme="minorHAnsi"/>
                <w:noProof/>
                <w:webHidden/>
                <w:sz w:val="24"/>
                <w:szCs w:val="24"/>
              </w:rPr>
              <w:t>240</w:t>
            </w:r>
            <w:r w:rsidRPr="00D07601">
              <w:rPr>
                <w:rFonts w:cstheme="minorHAnsi"/>
                <w:noProof/>
                <w:webHidden/>
                <w:sz w:val="24"/>
                <w:szCs w:val="24"/>
              </w:rPr>
              <w:fldChar w:fldCharType="end"/>
            </w:r>
          </w:hyperlink>
        </w:p>
        <w:p w:rsidR="00303364" w:rsidRPr="00E821A8" w:rsidRDefault="00D07601">
          <w:pPr>
            <w:pStyle w:val="TOC4"/>
            <w:tabs>
              <w:tab w:val="right" w:leader="dot" w:pos="8778"/>
            </w:tabs>
            <w:rPr>
              <w:rFonts w:cstheme="minorHAnsi"/>
              <w:noProof/>
              <w:sz w:val="24"/>
              <w:szCs w:val="24"/>
              <w:lang w:eastAsia="ja-JP"/>
            </w:rPr>
          </w:pPr>
          <w:hyperlink w:anchor="_Toc332351167" w:history="1">
            <w:r w:rsidRPr="00D07601">
              <w:rPr>
                <w:rStyle w:val="Hyperlink"/>
                <w:rFonts w:cstheme="minorHAnsi"/>
                <w:noProof/>
                <w:sz w:val="24"/>
                <w:szCs w:val="24"/>
              </w:rPr>
              <w:t>2.4.15 Add Product</w:t>
            </w:r>
            <w:r w:rsidRPr="00D07601">
              <w:rPr>
                <w:rFonts w:cstheme="minorHAnsi"/>
                <w:noProof/>
                <w:webHidden/>
                <w:sz w:val="24"/>
                <w:szCs w:val="24"/>
              </w:rPr>
              <w:tab/>
            </w:r>
            <w:r w:rsidRPr="00D07601">
              <w:rPr>
                <w:rFonts w:cstheme="minorHAnsi"/>
                <w:noProof/>
                <w:webHidden/>
                <w:sz w:val="24"/>
                <w:szCs w:val="24"/>
              </w:rPr>
              <w:fldChar w:fldCharType="begin"/>
            </w:r>
            <w:r w:rsidRPr="00D07601">
              <w:rPr>
                <w:rFonts w:cstheme="minorHAnsi"/>
                <w:noProof/>
                <w:webHidden/>
                <w:sz w:val="24"/>
                <w:szCs w:val="24"/>
              </w:rPr>
              <w:instrText xml:space="preserve"> PAGEREF _Toc332351167 \h </w:instrText>
            </w:r>
            <w:r w:rsidRPr="00D07601">
              <w:rPr>
                <w:rFonts w:cstheme="minorHAnsi"/>
                <w:noProof/>
                <w:webHidden/>
                <w:sz w:val="24"/>
                <w:szCs w:val="24"/>
              </w:rPr>
            </w:r>
            <w:r w:rsidRPr="00D07601">
              <w:rPr>
                <w:rFonts w:cstheme="minorHAnsi"/>
                <w:noProof/>
                <w:webHidden/>
                <w:sz w:val="24"/>
                <w:szCs w:val="24"/>
              </w:rPr>
              <w:fldChar w:fldCharType="separate"/>
            </w:r>
            <w:r w:rsidRPr="00D07601">
              <w:rPr>
                <w:rFonts w:cstheme="minorHAnsi"/>
                <w:noProof/>
                <w:webHidden/>
                <w:sz w:val="24"/>
                <w:szCs w:val="24"/>
              </w:rPr>
              <w:t>241</w:t>
            </w:r>
            <w:r w:rsidRPr="00D07601">
              <w:rPr>
                <w:rFonts w:cstheme="minorHAnsi"/>
                <w:noProof/>
                <w:webHidden/>
                <w:sz w:val="24"/>
                <w:szCs w:val="24"/>
              </w:rPr>
              <w:fldChar w:fldCharType="end"/>
            </w:r>
          </w:hyperlink>
        </w:p>
        <w:p w:rsidR="00303364" w:rsidRPr="00E821A8" w:rsidRDefault="00D07601">
          <w:pPr>
            <w:pStyle w:val="TOC4"/>
            <w:tabs>
              <w:tab w:val="right" w:leader="dot" w:pos="8778"/>
            </w:tabs>
            <w:rPr>
              <w:rFonts w:cstheme="minorHAnsi"/>
              <w:noProof/>
              <w:sz w:val="24"/>
              <w:szCs w:val="24"/>
              <w:lang w:eastAsia="ja-JP"/>
            </w:rPr>
          </w:pPr>
          <w:hyperlink w:anchor="_Toc332351168" w:history="1">
            <w:r w:rsidRPr="00D07601">
              <w:rPr>
                <w:rStyle w:val="Hyperlink"/>
                <w:rFonts w:cstheme="minorHAnsi"/>
                <w:noProof/>
                <w:sz w:val="24"/>
                <w:szCs w:val="24"/>
              </w:rPr>
              <w:t>2.4.16 Edit Product</w:t>
            </w:r>
            <w:r w:rsidRPr="00D07601">
              <w:rPr>
                <w:rFonts w:cstheme="minorHAnsi"/>
                <w:noProof/>
                <w:webHidden/>
                <w:sz w:val="24"/>
                <w:szCs w:val="24"/>
              </w:rPr>
              <w:tab/>
            </w:r>
            <w:r w:rsidRPr="00D07601">
              <w:rPr>
                <w:rFonts w:cstheme="minorHAnsi"/>
                <w:noProof/>
                <w:webHidden/>
                <w:sz w:val="24"/>
                <w:szCs w:val="24"/>
              </w:rPr>
              <w:fldChar w:fldCharType="begin"/>
            </w:r>
            <w:r w:rsidRPr="00D07601">
              <w:rPr>
                <w:rFonts w:cstheme="minorHAnsi"/>
                <w:noProof/>
                <w:webHidden/>
                <w:sz w:val="24"/>
                <w:szCs w:val="24"/>
              </w:rPr>
              <w:instrText xml:space="preserve"> PAGEREF _Toc332351168 \h </w:instrText>
            </w:r>
            <w:r w:rsidRPr="00D07601">
              <w:rPr>
                <w:rFonts w:cstheme="minorHAnsi"/>
                <w:noProof/>
                <w:webHidden/>
                <w:sz w:val="24"/>
                <w:szCs w:val="24"/>
              </w:rPr>
            </w:r>
            <w:r w:rsidRPr="00D07601">
              <w:rPr>
                <w:rFonts w:cstheme="minorHAnsi"/>
                <w:noProof/>
                <w:webHidden/>
                <w:sz w:val="24"/>
                <w:szCs w:val="24"/>
              </w:rPr>
              <w:fldChar w:fldCharType="separate"/>
            </w:r>
            <w:r w:rsidRPr="00D07601">
              <w:rPr>
                <w:rFonts w:cstheme="minorHAnsi"/>
                <w:noProof/>
                <w:webHidden/>
                <w:sz w:val="24"/>
                <w:szCs w:val="24"/>
              </w:rPr>
              <w:t>241</w:t>
            </w:r>
            <w:r w:rsidRPr="00D07601">
              <w:rPr>
                <w:rFonts w:cstheme="minorHAnsi"/>
                <w:noProof/>
                <w:webHidden/>
                <w:sz w:val="24"/>
                <w:szCs w:val="24"/>
              </w:rPr>
              <w:fldChar w:fldCharType="end"/>
            </w:r>
          </w:hyperlink>
        </w:p>
        <w:p w:rsidR="00303364" w:rsidRPr="00E821A8" w:rsidRDefault="00D07601">
          <w:pPr>
            <w:pStyle w:val="TOC4"/>
            <w:tabs>
              <w:tab w:val="right" w:leader="dot" w:pos="8778"/>
            </w:tabs>
            <w:rPr>
              <w:rFonts w:cstheme="minorHAnsi"/>
              <w:noProof/>
              <w:sz w:val="24"/>
              <w:szCs w:val="24"/>
              <w:lang w:eastAsia="ja-JP"/>
            </w:rPr>
          </w:pPr>
          <w:hyperlink w:anchor="_Toc332351169" w:history="1">
            <w:r w:rsidRPr="00D07601">
              <w:rPr>
                <w:rStyle w:val="Hyperlink"/>
                <w:rFonts w:cstheme="minorHAnsi"/>
                <w:noProof/>
                <w:sz w:val="24"/>
                <w:szCs w:val="24"/>
              </w:rPr>
              <w:t>2.4.17 Delete Product</w:t>
            </w:r>
            <w:r w:rsidRPr="00D07601">
              <w:rPr>
                <w:rFonts w:cstheme="minorHAnsi"/>
                <w:noProof/>
                <w:webHidden/>
                <w:sz w:val="24"/>
                <w:szCs w:val="24"/>
              </w:rPr>
              <w:tab/>
            </w:r>
            <w:r w:rsidRPr="00D07601">
              <w:rPr>
                <w:rFonts w:cstheme="minorHAnsi"/>
                <w:noProof/>
                <w:webHidden/>
                <w:sz w:val="24"/>
                <w:szCs w:val="24"/>
              </w:rPr>
              <w:fldChar w:fldCharType="begin"/>
            </w:r>
            <w:r w:rsidRPr="00D07601">
              <w:rPr>
                <w:rFonts w:cstheme="minorHAnsi"/>
                <w:noProof/>
                <w:webHidden/>
                <w:sz w:val="24"/>
                <w:szCs w:val="24"/>
              </w:rPr>
              <w:instrText xml:space="preserve"> PAGEREF _Toc332351169 \h </w:instrText>
            </w:r>
            <w:r w:rsidRPr="00D07601">
              <w:rPr>
                <w:rFonts w:cstheme="minorHAnsi"/>
                <w:noProof/>
                <w:webHidden/>
                <w:sz w:val="24"/>
                <w:szCs w:val="24"/>
              </w:rPr>
            </w:r>
            <w:r w:rsidRPr="00D07601">
              <w:rPr>
                <w:rFonts w:cstheme="minorHAnsi"/>
                <w:noProof/>
                <w:webHidden/>
                <w:sz w:val="24"/>
                <w:szCs w:val="24"/>
              </w:rPr>
              <w:fldChar w:fldCharType="separate"/>
            </w:r>
            <w:r w:rsidRPr="00D07601">
              <w:rPr>
                <w:rFonts w:cstheme="minorHAnsi"/>
                <w:noProof/>
                <w:webHidden/>
                <w:sz w:val="24"/>
                <w:szCs w:val="24"/>
              </w:rPr>
              <w:t>242</w:t>
            </w:r>
            <w:r w:rsidRPr="00D07601">
              <w:rPr>
                <w:rFonts w:cstheme="minorHAnsi"/>
                <w:noProof/>
                <w:webHidden/>
                <w:sz w:val="24"/>
                <w:szCs w:val="24"/>
              </w:rPr>
              <w:fldChar w:fldCharType="end"/>
            </w:r>
          </w:hyperlink>
        </w:p>
        <w:p w:rsidR="00303364" w:rsidRPr="00E821A8" w:rsidRDefault="00D07601">
          <w:pPr>
            <w:pStyle w:val="TOC4"/>
            <w:tabs>
              <w:tab w:val="right" w:leader="dot" w:pos="8778"/>
            </w:tabs>
            <w:rPr>
              <w:rFonts w:cstheme="minorHAnsi"/>
              <w:noProof/>
              <w:sz w:val="24"/>
              <w:szCs w:val="24"/>
              <w:lang w:eastAsia="ja-JP"/>
            </w:rPr>
          </w:pPr>
          <w:hyperlink w:anchor="_Toc332351170" w:history="1">
            <w:r w:rsidRPr="00D07601">
              <w:rPr>
                <w:rStyle w:val="Hyperlink"/>
                <w:rFonts w:cstheme="minorHAnsi"/>
                <w:noProof/>
                <w:sz w:val="24"/>
                <w:szCs w:val="24"/>
              </w:rPr>
              <w:t>2.4.18 Add Stage</w:t>
            </w:r>
            <w:r w:rsidRPr="00D07601">
              <w:rPr>
                <w:rFonts w:cstheme="minorHAnsi"/>
                <w:noProof/>
                <w:webHidden/>
                <w:sz w:val="24"/>
                <w:szCs w:val="24"/>
              </w:rPr>
              <w:tab/>
            </w:r>
            <w:r w:rsidRPr="00D07601">
              <w:rPr>
                <w:rFonts w:cstheme="minorHAnsi"/>
                <w:noProof/>
                <w:webHidden/>
                <w:sz w:val="24"/>
                <w:szCs w:val="24"/>
              </w:rPr>
              <w:fldChar w:fldCharType="begin"/>
            </w:r>
            <w:r w:rsidRPr="00D07601">
              <w:rPr>
                <w:rFonts w:cstheme="minorHAnsi"/>
                <w:noProof/>
                <w:webHidden/>
                <w:sz w:val="24"/>
                <w:szCs w:val="24"/>
              </w:rPr>
              <w:instrText xml:space="preserve"> PAGEREF _Toc332351170 \h </w:instrText>
            </w:r>
            <w:r w:rsidRPr="00D07601">
              <w:rPr>
                <w:rFonts w:cstheme="minorHAnsi"/>
                <w:noProof/>
                <w:webHidden/>
                <w:sz w:val="24"/>
                <w:szCs w:val="24"/>
              </w:rPr>
            </w:r>
            <w:r w:rsidRPr="00D07601">
              <w:rPr>
                <w:rFonts w:cstheme="minorHAnsi"/>
                <w:noProof/>
                <w:webHidden/>
                <w:sz w:val="24"/>
                <w:szCs w:val="24"/>
              </w:rPr>
              <w:fldChar w:fldCharType="separate"/>
            </w:r>
            <w:r w:rsidRPr="00D07601">
              <w:rPr>
                <w:rFonts w:cstheme="minorHAnsi"/>
                <w:noProof/>
                <w:webHidden/>
                <w:sz w:val="24"/>
                <w:szCs w:val="24"/>
              </w:rPr>
              <w:t>243</w:t>
            </w:r>
            <w:r w:rsidRPr="00D07601">
              <w:rPr>
                <w:rFonts w:cstheme="minorHAnsi"/>
                <w:noProof/>
                <w:webHidden/>
                <w:sz w:val="24"/>
                <w:szCs w:val="24"/>
              </w:rPr>
              <w:fldChar w:fldCharType="end"/>
            </w:r>
          </w:hyperlink>
        </w:p>
        <w:p w:rsidR="00303364" w:rsidRPr="00E821A8" w:rsidRDefault="00D07601">
          <w:pPr>
            <w:pStyle w:val="TOC4"/>
            <w:tabs>
              <w:tab w:val="right" w:leader="dot" w:pos="8778"/>
            </w:tabs>
            <w:rPr>
              <w:rFonts w:cstheme="minorHAnsi"/>
              <w:noProof/>
              <w:sz w:val="24"/>
              <w:szCs w:val="24"/>
              <w:lang w:eastAsia="ja-JP"/>
            </w:rPr>
          </w:pPr>
          <w:hyperlink w:anchor="_Toc332351171" w:history="1">
            <w:r w:rsidRPr="00D07601">
              <w:rPr>
                <w:rStyle w:val="Hyperlink"/>
                <w:rFonts w:cstheme="minorHAnsi"/>
                <w:noProof/>
                <w:sz w:val="24"/>
                <w:szCs w:val="24"/>
              </w:rPr>
              <w:t>2.4.19 Edit Stage</w:t>
            </w:r>
            <w:r w:rsidRPr="00D07601">
              <w:rPr>
                <w:rFonts w:cstheme="minorHAnsi"/>
                <w:noProof/>
                <w:webHidden/>
                <w:sz w:val="24"/>
                <w:szCs w:val="24"/>
              </w:rPr>
              <w:tab/>
            </w:r>
            <w:r w:rsidRPr="00D07601">
              <w:rPr>
                <w:rFonts w:cstheme="minorHAnsi"/>
                <w:noProof/>
                <w:webHidden/>
                <w:sz w:val="24"/>
                <w:szCs w:val="24"/>
              </w:rPr>
              <w:fldChar w:fldCharType="begin"/>
            </w:r>
            <w:r w:rsidRPr="00D07601">
              <w:rPr>
                <w:rFonts w:cstheme="minorHAnsi"/>
                <w:noProof/>
                <w:webHidden/>
                <w:sz w:val="24"/>
                <w:szCs w:val="24"/>
              </w:rPr>
              <w:instrText xml:space="preserve"> PAGEREF _Toc332351171 \h </w:instrText>
            </w:r>
            <w:r w:rsidRPr="00D07601">
              <w:rPr>
                <w:rFonts w:cstheme="minorHAnsi"/>
                <w:noProof/>
                <w:webHidden/>
                <w:sz w:val="24"/>
                <w:szCs w:val="24"/>
              </w:rPr>
            </w:r>
            <w:r w:rsidRPr="00D07601">
              <w:rPr>
                <w:rFonts w:cstheme="minorHAnsi"/>
                <w:noProof/>
                <w:webHidden/>
                <w:sz w:val="24"/>
                <w:szCs w:val="24"/>
              </w:rPr>
              <w:fldChar w:fldCharType="separate"/>
            </w:r>
            <w:r w:rsidRPr="00D07601">
              <w:rPr>
                <w:rFonts w:cstheme="minorHAnsi"/>
                <w:noProof/>
                <w:webHidden/>
                <w:sz w:val="24"/>
                <w:szCs w:val="24"/>
              </w:rPr>
              <w:t>244</w:t>
            </w:r>
            <w:r w:rsidRPr="00D07601">
              <w:rPr>
                <w:rFonts w:cstheme="minorHAnsi"/>
                <w:noProof/>
                <w:webHidden/>
                <w:sz w:val="24"/>
                <w:szCs w:val="24"/>
              </w:rPr>
              <w:fldChar w:fldCharType="end"/>
            </w:r>
          </w:hyperlink>
        </w:p>
        <w:p w:rsidR="00303364" w:rsidRPr="00E821A8" w:rsidRDefault="00D07601">
          <w:pPr>
            <w:pStyle w:val="TOC4"/>
            <w:tabs>
              <w:tab w:val="right" w:leader="dot" w:pos="8778"/>
            </w:tabs>
            <w:rPr>
              <w:rFonts w:cstheme="minorHAnsi"/>
              <w:noProof/>
              <w:sz w:val="24"/>
              <w:szCs w:val="24"/>
              <w:lang w:eastAsia="ja-JP"/>
            </w:rPr>
          </w:pPr>
          <w:hyperlink w:anchor="_Toc332351172" w:history="1">
            <w:r w:rsidRPr="00D07601">
              <w:rPr>
                <w:rStyle w:val="Hyperlink"/>
                <w:rFonts w:cstheme="minorHAnsi"/>
                <w:noProof/>
                <w:sz w:val="24"/>
                <w:szCs w:val="24"/>
              </w:rPr>
              <w:t>2.4.20 Delete Stage</w:t>
            </w:r>
            <w:r w:rsidRPr="00D07601">
              <w:rPr>
                <w:rFonts w:cstheme="minorHAnsi"/>
                <w:noProof/>
                <w:webHidden/>
                <w:sz w:val="24"/>
                <w:szCs w:val="24"/>
              </w:rPr>
              <w:tab/>
            </w:r>
            <w:r w:rsidRPr="00D07601">
              <w:rPr>
                <w:rFonts w:cstheme="minorHAnsi"/>
                <w:noProof/>
                <w:webHidden/>
                <w:sz w:val="24"/>
                <w:szCs w:val="24"/>
              </w:rPr>
              <w:fldChar w:fldCharType="begin"/>
            </w:r>
            <w:r w:rsidRPr="00D07601">
              <w:rPr>
                <w:rFonts w:cstheme="minorHAnsi"/>
                <w:noProof/>
                <w:webHidden/>
                <w:sz w:val="24"/>
                <w:szCs w:val="24"/>
              </w:rPr>
              <w:instrText xml:space="preserve"> PAGEREF _Toc332351172 \h </w:instrText>
            </w:r>
            <w:r w:rsidRPr="00D07601">
              <w:rPr>
                <w:rFonts w:cstheme="minorHAnsi"/>
                <w:noProof/>
                <w:webHidden/>
                <w:sz w:val="24"/>
                <w:szCs w:val="24"/>
              </w:rPr>
            </w:r>
            <w:r w:rsidRPr="00D07601">
              <w:rPr>
                <w:rFonts w:cstheme="minorHAnsi"/>
                <w:noProof/>
                <w:webHidden/>
                <w:sz w:val="24"/>
                <w:szCs w:val="24"/>
              </w:rPr>
              <w:fldChar w:fldCharType="separate"/>
            </w:r>
            <w:r w:rsidRPr="00D07601">
              <w:rPr>
                <w:rFonts w:cstheme="minorHAnsi"/>
                <w:noProof/>
                <w:webHidden/>
                <w:sz w:val="24"/>
                <w:szCs w:val="24"/>
              </w:rPr>
              <w:t>245</w:t>
            </w:r>
            <w:r w:rsidRPr="00D07601">
              <w:rPr>
                <w:rFonts w:cstheme="minorHAnsi"/>
                <w:noProof/>
                <w:webHidden/>
                <w:sz w:val="24"/>
                <w:szCs w:val="24"/>
              </w:rPr>
              <w:fldChar w:fldCharType="end"/>
            </w:r>
          </w:hyperlink>
        </w:p>
        <w:p w:rsidR="00303364" w:rsidRPr="00E821A8" w:rsidRDefault="00D07601">
          <w:pPr>
            <w:pStyle w:val="TOC4"/>
            <w:tabs>
              <w:tab w:val="right" w:leader="dot" w:pos="8778"/>
            </w:tabs>
            <w:rPr>
              <w:rFonts w:cstheme="minorHAnsi"/>
              <w:noProof/>
              <w:sz w:val="24"/>
              <w:szCs w:val="24"/>
              <w:lang w:eastAsia="ja-JP"/>
            </w:rPr>
          </w:pPr>
          <w:hyperlink w:anchor="_Toc332351173" w:history="1">
            <w:r w:rsidRPr="00D07601">
              <w:rPr>
                <w:rStyle w:val="Hyperlink"/>
                <w:rFonts w:cstheme="minorHAnsi"/>
                <w:noProof/>
                <w:sz w:val="24"/>
                <w:szCs w:val="24"/>
              </w:rPr>
              <w:t>2.4.21 Add Deliverable</w:t>
            </w:r>
            <w:r w:rsidRPr="00D07601">
              <w:rPr>
                <w:rFonts w:cstheme="minorHAnsi"/>
                <w:noProof/>
                <w:webHidden/>
                <w:sz w:val="24"/>
                <w:szCs w:val="24"/>
              </w:rPr>
              <w:tab/>
            </w:r>
            <w:r w:rsidRPr="00D07601">
              <w:rPr>
                <w:rFonts w:cstheme="minorHAnsi"/>
                <w:noProof/>
                <w:webHidden/>
                <w:sz w:val="24"/>
                <w:szCs w:val="24"/>
              </w:rPr>
              <w:fldChar w:fldCharType="begin"/>
            </w:r>
            <w:r w:rsidRPr="00D07601">
              <w:rPr>
                <w:rFonts w:cstheme="minorHAnsi"/>
                <w:noProof/>
                <w:webHidden/>
                <w:sz w:val="24"/>
                <w:szCs w:val="24"/>
              </w:rPr>
              <w:instrText xml:space="preserve"> PAGEREF _Toc332351173 \h </w:instrText>
            </w:r>
            <w:r w:rsidRPr="00D07601">
              <w:rPr>
                <w:rFonts w:cstheme="minorHAnsi"/>
                <w:noProof/>
                <w:webHidden/>
                <w:sz w:val="24"/>
                <w:szCs w:val="24"/>
              </w:rPr>
            </w:r>
            <w:r w:rsidRPr="00D07601">
              <w:rPr>
                <w:rFonts w:cstheme="minorHAnsi"/>
                <w:noProof/>
                <w:webHidden/>
                <w:sz w:val="24"/>
                <w:szCs w:val="24"/>
              </w:rPr>
              <w:fldChar w:fldCharType="separate"/>
            </w:r>
            <w:r w:rsidRPr="00D07601">
              <w:rPr>
                <w:rFonts w:cstheme="minorHAnsi"/>
                <w:noProof/>
                <w:webHidden/>
                <w:sz w:val="24"/>
                <w:szCs w:val="24"/>
              </w:rPr>
              <w:t>247</w:t>
            </w:r>
            <w:r w:rsidRPr="00D07601">
              <w:rPr>
                <w:rFonts w:cstheme="minorHAnsi"/>
                <w:noProof/>
                <w:webHidden/>
                <w:sz w:val="24"/>
                <w:szCs w:val="24"/>
              </w:rPr>
              <w:fldChar w:fldCharType="end"/>
            </w:r>
          </w:hyperlink>
        </w:p>
        <w:p w:rsidR="00303364" w:rsidRPr="00E821A8" w:rsidRDefault="00D07601">
          <w:pPr>
            <w:pStyle w:val="TOC4"/>
            <w:tabs>
              <w:tab w:val="right" w:leader="dot" w:pos="8778"/>
            </w:tabs>
            <w:rPr>
              <w:rFonts w:cstheme="minorHAnsi"/>
              <w:noProof/>
              <w:sz w:val="24"/>
              <w:szCs w:val="24"/>
              <w:lang w:eastAsia="ja-JP"/>
            </w:rPr>
          </w:pPr>
          <w:hyperlink w:anchor="_Toc332351174" w:history="1">
            <w:r w:rsidRPr="00D07601">
              <w:rPr>
                <w:rStyle w:val="Hyperlink"/>
                <w:rFonts w:cstheme="minorHAnsi"/>
                <w:noProof/>
                <w:sz w:val="24"/>
                <w:szCs w:val="24"/>
              </w:rPr>
              <w:t>2.4.22 Edit Deliverable</w:t>
            </w:r>
            <w:r w:rsidRPr="00D07601">
              <w:rPr>
                <w:rFonts w:cstheme="minorHAnsi"/>
                <w:noProof/>
                <w:webHidden/>
                <w:sz w:val="24"/>
                <w:szCs w:val="24"/>
              </w:rPr>
              <w:tab/>
            </w:r>
            <w:r w:rsidRPr="00D07601">
              <w:rPr>
                <w:rFonts w:cstheme="minorHAnsi"/>
                <w:noProof/>
                <w:webHidden/>
                <w:sz w:val="24"/>
                <w:szCs w:val="24"/>
              </w:rPr>
              <w:fldChar w:fldCharType="begin"/>
            </w:r>
            <w:r w:rsidRPr="00D07601">
              <w:rPr>
                <w:rFonts w:cstheme="minorHAnsi"/>
                <w:noProof/>
                <w:webHidden/>
                <w:sz w:val="24"/>
                <w:szCs w:val="24"/>
              </w:rPr>
              <w:instrText xml:space="preserve"> PAGEREF _Toc332351174 \h </w:instrText>
            </w:r>
            <w:r w:rsidRPr="00D07601">
              <w:rPr>
                <w:rFonts w:cstheme="minorHAnsi"/>
                <w:noProof/>
                <w:webHidden/>
                <w:sz w:val="24"/>
                <w:szCs w:val="24"/>
              </w:rPr>
            </w:r>
            <w:r w:rsidRPr="00D07601">
              <w:rPr>
                <w:rFonts w:cstheme="minorHAnsi"/>
                <w:noProof/>
                <w:webHidden/>
                <w:sz w:val="24"/>
                <w:szCs w:val="24"/>
              </w:rPr>
              <w:fldChar w:fldCharType="separate"/>
            </w:r>
            <w:r w:rsidRPr="00D07601">
              <w:rPr>
                <w:rFonts w:cstheme="minorHAnsi"/>
                <w:noProof/>
                <w:webHidden/>
                <w:sz w:val="24"/>
                <w:szCs w:val="24"/>
              </w:rPr>
              <w:t>248</w:t>
            </w:r>
            <w:r w:rsidRPr="00D07601">
              <w:rPr>
                <w:rFonts w:cstheme="minorHAnsi"/>
                <w:noProof/>
                <w:webHidden/>
                <w:sz w:val="24"/>
                <w:szCs w:val="24"/>
              </w:rPr>
              <w:fldChar w:fldCharType="end"/>
            </w:r>
          </w:hyperlink>
        </w:p>
        <w:p w:rsidR="00303364" w:rsidRPr="00E821A8" w:rsidRDefault="00D07601">
          <w:pPr>
            <w:pStyle w:val="TOC4"/>
            <w:tabs>
              <w:tab w:val="right" w:leader="dot" w:pos="8778"/>
            </w:tabs>
            <w:rPr>
              <w:rFonts w:cstheme="minorHAnsi"/>
              <w:noProof/>
              <w:sz w:val="24"/>
              <w:szCs w:val="24"/>
              <w:lang w:eastAsia="ja-JP"/>
            </w:rPr>
          </w:pPr>
          <w:hyperlink w:anchor="_Toc332351175" w:history="1">
            <w:r w:rsidRPr="00D07601">
              <w:rPr>
                <w:rStyle w:val="Hyperlink"/>
                <w:rFonts w:cstheme="minorHAnsi"/>
                <w:noProof/>
                <w:sz w:val="24"/>
                <w:szCs w:val="24"/>
              </w:rPr>
              <w:t>2.4.23 Delete Deliverable</w:t>
            </w:r>
            <w:r w:rsidRPr="00D07601">
              <w:rPr>
                <w:rFonts w:cstheme="minorHAnsi"/>
                <w:noProof/>
                <w:webHidden/>
                <w:sz w:val="24"/>
                <w:szCs w:val="24"/>
              </w:rPr>
              <w:tab/>
            </w:r>
            <w:r w:rsidRPr="00D07601">
              <w:rPr>
                <w:rFonts w:cstheme="minorHAnsi"/>
                <w:noProof/>
                <w:webHidden/>
                <w:sz w:val="24"/>
                <w:szCs w:val="24"/>
              </w:rPr>
              <w:fldChar w:fldCharType="begin"/>
            </w:r>
            <w:r w:rsidRPr="00D07601">
              <w:rPr>
                <w:rFonts w:cstheme="minorHAnsi"/>
                <w:noProof/>
                <w:webHidden/>
                <w:sz w:val="24"/>
                <w:szCs w:val="24"/>
              </w:rPr>
              <w:instrText xml:space="preserve"> PAGEREF _Toc332351175 \h </w:instrText>
            </w:r>
            <w:r w:rsidRPr="00D07601">
              <w:rPr>
                <w:rFonts w:cstheme="minorHAnsi"/>
                <w:noProof/>
                <w:webHidden/>
                <w:sz w:val="24"/>
                <w:szCs w:val="24"/>
              </w:rPr>
            </w:r>
            <w:r w:rsidRPr="00D07601">
              <w:rPr>
                <w:rFonts w:cstheme="minorHAnsi"/>
                <w:noProof/>
                <w:webHidden/>
                <w:sz w:val="24"/>
                <w:szCs w:val="24"/>
              </w:rPr>
              <w:fldChar w:fldCharType="separate"/>
            </w:r>
            <w:r w:rsidRPr="00D07601">
              <w:rPr>
                <w:rFonts w:cstheme="minorHAnsi"/>
                <w:noProof/>
                <w:webHidden/>
                <w:sz w:val="24"/>
                <w:szCs w:val="24"/>
              </w:rPr>
              <w:t>249</w:t>
            </w:r>
            <w:r w:rsidRPr="00D07601">
              <w:rPr>
                <w:rFonts w:cstheme="minorHAnsi"/>
                <w:noProof/>
                <w:webHidden/>
                <w:sz w:val="24"/>
                <w:szCs w:val="24"/>
              </w:rPr>
              <w:fldChar w:fldCharType="end"/>
            </w:r>
          </w:hyperlink>
        </w:p>
        <w:p w:rsidR="00303364" w:rsidRPr="00E821A8" w:rsidRDefault="00D07601">
          <w:pPr>
            <w:pStyle w:val="TOC4"/>
            <w:tabs>
              <w:tab w:val="right" w:leader="dot" w:pos="8778"/>
            </w:tabs>
            <w:rPr>
              <w:rFonts w:cstheme="minorHAnsi"/>
              <w:noProof/>
              <w:sz w:val="24"/>
              <w:szCs w:val="24"/>
              <w:lang w:eastAsia="ja-JP"/>
            </w:rPr>
          </w:pPr>
          <w:hyperlink w:anchor="_Toc332351176" w:history="1">
            <w:r w:rsidRPr="00D07601">
              <w:rPr>
                <w:rStyle w:val="Hyperlink"/>
                <w:rFonts w:cstheme="minorHAnsi"/>
                <w:noProof/>
                <w:sz w:val="24"/>
                <w:szCs w:val="24"/>
              </w:rPr>
              <w:t>2.4.24 View Info</w:t>
            </w:r>
            <w:r w:rsidRPr="00D07601">
              <w:rPr>
                <w:rFonts w:cstheme="minorHAnsi"/>
                <w:noProof/>
                <w:webHidden/>
                <w:sz w:val="24"/>
                <w:szCs w:val="24"/>
              </w:rPr>
              <w:tab/>
            </w:r>
            <w:r w:rsidRPr="00D07601">
              <w:rPr>
                <w:rFonts w:cstheme="minorHAnsi"/>
                <w:noProof/>
                <w:webHidden/>
                <w:sz w:val="24"/>
                <w:szCs w:val="24"/>
              </w:rPr>
              <w:fldChar w:fldCharType="begin"/>
            </w:r>
            <w:r w:rsidRPr="00D07601">
              <w:rPr>
                <w:rFonts w:cstheme="minorHAnsi"/>
                <w:noProof/>
                <w:webHidden/>
                <w:sz w:val="24"/>
                <w:szCs w:val="24"/>
              </w:rPr>
              <w:instrText xml:space="preserve"> PAGEREF _Toc332351176 \h </w:instrText>
            </w:r>
            <w:r w:rsidRPr="00D07601">
              <w:rPr>
                <w:rFonts w:cstheme="minorHAnsi"/>
                <w:noProof/>
                <w:webHidden/>
                <w:sz w:val="24"/>
                <w:szCs w:val="24"/>
              </w:rPr>
            </w:r>
            <w:r w:rsidRPr="00D07601">
              <w:rPr>
                <w:rFonts w:cstheme="minorHAnsi"/>
                <w:noProof/>
                <w:webHidden/>
                <w:sz w:val="24"/>
                <w:szCs w:val="24"/>
              </w:rPr>
              <w:fldChar w:fldCharType="separate"/>
            </w:r>
            <w:r w:rsidRPr="00D07601">
              <w:rPr>
                <w:rFonts w:cstheme="minorHAnsi"/>
                <w:noProof/>
                <w:webHidden/>
                <w:sz w:val="24"/>
                <w:szCs w:val="24"/>
              </w:rPr>
              <w:t>250</w:t>
            </w:r>
            <w:r w:rsidRPr="00D07601">
              <w:rPr>
                <w:rFonts w:cstheme="minorHAnsi"/>
                <w:noProof/>
                <w:webHidden/>
                <w:sz w:val="24"/>
                <w:szCs w:val="24"/>
              </w:rPr>
              <w:fldChar w:fldCharType="end"/>
            </w:r>
          </w:hyperlink>
        </w:p>
        <w:p w:rsidR="00303364" w:rsidRPr="00E821A8" w:rsidRDefault="00D07601">
          <w:pPr>
            <w:pStyle w:val="TOC4"/>
            <w:tabs>
              <w:tab w:val="right" w:leader="dot" w:pos="8778"/>
            </w:tabs>
            <w:rPr>
              <w:rFonts w:cstheme="minorHAnsi"/>
              <w:noProof/>
              <w:sz w:val="24"/>
              <w:szCs w:val="24"/>
              <w:lang w:eastAsia="ja-JP"/>
            </w:rPr>
          </w:pPr>
          <w:hyperlink w:anchor="_Toc332351177" w:history="1">
            <w:r w:rsidRPr="00D07601">
              <w:rPr>
                <w:rStyle w:val="Hyperlink"/>
                <w:rFonts w:cstheme="minorHAnsi"/>
                <w:noProof/>
                <w:sz w:val="24"/>
                <w:szCs w:val="24"/>
              </w:rPr>
              <w:t>2.4.25 Report</w:t>
            </w:r>
            <w:r w:rsidRPr="00D07601">
              <w:rPr>
                <w:rFonts w:cstheme="minorHAnsi"/>
                <w:noProof/>
                <w:webHidden/>
                <w:sz w:val="24"/>
                <w:szCs w:val="24"/>
              </w:rPr>
              <w:tab/>
            </w:r>
            <w:r w:rsidRPr="00D07601">
              <w:rPr>
                <w:rFonts w:cstheme="minorHAnsi"/>
                <w:noProof/>
                <w:webHidden/>
                <w:sz w:val="24"/>
                <w:szCs w:val="24"/>
              </w:rPr>
              <w:fldChar w:fldCharType="begin"/>
            </w:r>
            <w:r w:rsidRPr="00D07601">
              <w:rPr>
                <w:rFonts w:cstheme="minorHAnsi"/>
                <w:noProof/>
                <w:webHidden/>
                <w:sz w:val="24"/>
                <w:szCs w:val="24"/>
              </w:rPr>
              <w:instrText xml:space="preserve"> PAGEREF _Toc332351177 \h </w:instrText>
            </w:r>
            <w:r w:rsidRPr="00D07601">
              <w:rPr>
                <w:rFonts w:cstheme="minorHAnsi"/>
                <w:noProof/>
                <w:webHidden/>
                <w:sz w:val="24"/>
                <w:szCs w:val="24"/>
              </w:rPr>
            </w:r>
            <w:r w:rsidRPr="00D07601">
              <w:rPr>
                <w:rFonts w:cstheme="minorHAnsi"/>
                <w:noProof/>
                <w:webHidden/>
                <w:sz w:val="24"/>
                <w:szCs w:val="24"/>
              </w:rPr>
              <w:fldChar w:fldCharType="separate"/>
            </w:r>
            <w:r w:rsidRPr="00D07601">
              <w:rPr>
                <w:rFonts w:cstheme="minorHAnsi"/>
                <w:noProof/>
                <w:webHidden/>
                <w:sz w:val="24"/>
                <w:szCs w:val="24"/>
              </w:rPr>
              <w:t>251</w:t>
            </w:r>
            <w:r w:rsidRPr="00D07601">
              <w:rPr>
                <w:rFonts w:cstheme="minorHAnsi"/>
                <w:noProof/>
                <w:webHidden/>
                <w:sz w:val="24"/>
                <w:szCs w:val="24"/>
              </w:rPr>
              <w:fldChar w:fldCharType="end"/>
            </w:r>
          </w:hyperlink>
        </w:p>
        <w:p w:rsidR="00303364" w:rsidRPr="00E821A8" w:rsidRDefault="00D07601">
          <w:pPr>
            <w:pStyle w:val="TOC4"/>
            <w:tabs>
              <w:tab w:val="right" w:leader="dot" w:pos="8778"/>
            </w:tabs>
            <w:rPr>
              <w:rFonts w:cstheme="minorHAnsi"/>
              <w:noProof/>
              <w:sz w:val="24"/>
              <w:szCs w:val="24"/>
              <w:lang w:eastAsia="ja-JP"/>
            </w:rPr>
          </w:pPr>
          <w:hyperlink w:anchor="_Toc332351178" w:history="1">
            <w:r w:rsidRPr="00D07601">
              <w:rPr>
                <w:rStyle w:val="Hyperlink"/>
                <w:rFonts w:cstheme="minorHAnsi"/>
                <w:noProof/>
                <w:sz w:val="24"/>
                <w:szCs w:val="24"/>
              </w:rPr>
              <w:t>2.4.26 Add Requirement</w:t>
            </w:r>
            <w:r w:rsidRPr="00D07601">
              <w:rPr>
                <w:rFonts w:cstheme="minorHAnsi"/>
                <w:noProof/>
                <w:webHidden/>
                <w:sz w:val="24"/>
                <w:szCs w:val="24"/>
              </w:rPr>
              <w:tab/>
            </w:r>
            <w:r w:rsidRPr="00D07601">
              <w:rPr>
                <w:rFonts w:cstheme="minorHAnsi"/>
                <w:noProof/>
                <w:webHidden/>
                <w:sz w:val="24"/>
                <w:szCs w:val="24"/>
              </w:rPr>
              <w:fldChar w:fldCharType="begin"/>
            </w:r>
            <w:r w:rsidRPr="00D07601">
              <w:rPr>
                <w:rFonts w:cstheme="minorHAnsi"/>
                <w:noProof/>
                <w:webHidden/>
                <w:sz w:val="24"/>
                <w:szCs w:val="24"/>
              </w:rPr>
              <w:instrText xml:space="preserve"> PAGEREF _Toc332351178 \h </w:instrText>
            </w:r>
            <w:r w:rsidRPr="00D07601">
              <w:rPr>
                <w:rFonts w:cstheme="minorHAnsi"/>
                <w:noProof/>
                <w:webHidden/>
                <w:sz w:val="24"/>
                <w:szCs w:val="24"/>
              </w:rPr>
            </w:r>
            <w:r w:rsidRPr="00D07601">
              <w:rPr>
                <w:rFonts w:cstheme="minorHAnsi"/>
                <w:noProof/>
                <w:webHidden/>
                <w:sz w:val="24"/>
                <w:szCs w:val="24"/>
              </w:rPr>
              <w:fldChar w:fldCharType="separate"/>
            </w:r>
            <w:r w:rsidRPr="00D07601">
              <w:rPr>
                <w:rFonts w:cstheme="minorHAnsi"/>
                <w:noProof/>
                <w:webHidden/>
                <w:sz w:val="24"/>
                <w:szCs w:val="24"/>
              </w:rPr>
              <w:t>257</w:t>
            </w:r>
            <w:r w:rsidRPr="00D07601">
              <w:rPr>
                <w:rFonts w:cstheme="minorHAnsi"/>
                <w:noProof/>
                <w:webHidden/>
                <w:sz w:val="24"/>
                <w:szCs w:val="24"/>
              </w:rPr>
              <w:fldChar w:fldCharType="end"/>
            </w:r>
          </w:hyperlink>
        </w:p>
        <w:p w:rsidR="00303364" w:rsidRPr="00E821A8" w:rsidRDefault="00D07601">
          <w:pPr>
            <w:pStyle w:val="TOC4"/>
            <w:tabs>
              <w:tab w:val="right" w:leader="dot" w:pos="8778"/>
            </w:tabs>
            <w:rPr>
              <w:rFonts w:cstheme="minorHAnsi"/>
              <w:noProof/>
              <w:sz w:val="24"/>
              <w:szCs w:val="24"/>
              <w:lang w:eastAsia="ja-JP"/>
            </w:rPr>
          </w:pPr>
          <w:hyperlink w:anchor="_Toc332351179" w:history="1">
            <w:r w:rsidRPr="00D07601">
              <w:rPr>
                <w:rStyle w:val="Hyperlink"/>
                <w:rFonts w:cstheme="minorHAnsi"/>
                <w:noProof/>
                <w:sz w:val="24"/>
                <w:szCs w:val="24"/>
              </w:rPr>
              <w:t>2.4.27 Update Requirement</w:t>
            </w:r>
            <w:r w:rsidRPr="00D07601">
              <w:rPr>
                <w:rFonts w:cstheme="minorHAnsi"/>
                <w:noProof/>
                <w:webHidden/>
                <w:sz w:val="24"/>
                <w:szCs w:val="24"/>
              </w:rPr>
              <w:tab/>
            </w:r>
            <w:r w:rsidRPr="00D07601">
              <w:rPr>
                <w:rFonts w:cstheme="minorHAnsi"/>
                <w:noProof/>
                <w:webHidden/>
                <w:sz w:val="24"/>
                <w:szCs w:val="24"/>
              </w:rPr>
              <w:fldChar w:fldCharType="begin"/>
            </w:r>
            <w:r w:rsidRPr="00D07601">
              <w:rPr>
                <w:rFonts w:cstheme="minorHAnsi"/>
                <w:noProof/>
                <w:webHidden/>
                <w:sz w:val="24"/>
                <w:szCs w:val="24"/>
              </w:rPr>
              <w:instrText xml:space="preserve"> PAGEREF _Toc332351179 \h </w:instrText>
            </w:r>
            <w:r w:rsidRPr="00D07601">
              <w:rPr>
                <w:rFonts w:cstheme="minorHAnsi"/>
                <w:noProof/>
                <w:webHidden/>
                <w:sz w:val="24"/>
                <w:szCs w:val="24"/>
              </w:rPr>
            </w:r>
            <w:r w:rsidRPr="00D07601">
              <w:rPr>
                <w:rFonts w:cstheme="minorHAnsi"/>
                <w:noProof/>
                <w:webHidden/>
                <w:sz w:val="24"/>
                <w:szCs w:val="24"/>
              </w:rPr>
              <w:fldChar w:fldCharType="separate"/>
            </w:r>
            <w:r w:rsidRPr="00D07601">
              <w:rPr>
                <w:rFonts w:cstheme="minorHAnsi"/>
                <w:noProof/>
                <w:webHidden/>
                <w:sz w:val="24"/>
                <w:szCs w:val="24"/>
              </w:rPr>
              <w:t>258</w:t>
            </w:r>
            <w:r w:rsidRPr="00D07601">
              <w:rPr>
                <w:rFonts w:cstheme="minorHAnsi"/>
                <w:noProof/>
                <w:webHidden/>
                <w:sz w:val="24"/>
                <w:szCs w:val="24"/>
              </w:rPr>
              <w:fldChar w:fldCharType="end"/>
            </w:r>
          </w:hyperlink>
        </w:p>
        <w:p w:rsidR="00303364" w:rsidRPr="00E821A8" w:rsidRDefault="00D07601">
          <w:pPr>
            <w:pStyle w:val="TOC4"/>
            <w:tabs>
              <w:tab w:val="right" w:leader="dot" w:pos="8778"/>
            </w:tabs>
            <w:rPr>
              <w:rFonts w:cstheme="minorHAnsi"/>
              <w:noProof/>
              <w:sz w:val="24"/>
              <w:szCs w:val="24"/>
              <w:lang w:eastAsia="ja-JP"/>
            </w:rPr>
          </w:pPr>
          <w:hyperlink w:anchor="_Toc332351180" w:history="1">
            <w:r w:rsidRPr="00D07601">
              <w:rPr>
                <w:rStyle w:val="Hyperlink"/>
                <w:rFonts w:cstheme="minorHAnsi"/>
                <w:noProof/>
                <w:sz w:val="24"/>
                <w:szCs w:val="24"/>
              </w:rPr>
              <w:t>2.4.28 Delete Requirement</w:t>
            </w:r>
            <w:r w:rsidRPr="00D07601">
              <w:rPr>
                <w:rFonts w:cstheme="minorHAnsi"/>
                <w:noProof/>
                <w:webHidden/>
                <w:sz w:val="24"/>
                <w:szCs w:val="24"/>
              </w:rPr>
              <w:tab/>
            </w:r>
            <w:r w:rsidRPr="00D07601">
              <w:rPr>
                <w:rFonts w:cstheme="minorHAnsi"/>
                <w:noProof/>
                <w:webHidden/>
                <w:sz w:val="24"/>
                <w:szCs w:val="24"/>
              </w:rPr>
              <w:fldChar w:fldCharType="begin"/>
            </w:r>
            <w:r w:rsidRPr="00D07601">
              <w:rPr>
                <w:rFonts w:cstheme="minorHAnsi"/>
                <w:noProof/>
                <w:webHidden/>
                <w:sz w:val="24"/>
                <w:szCs w:val="24"/>
              </w:rPr>
              <w:instrText xml:space="preserve"> PAGEREF _Toc332351180 \h </w:instrText>
            </w:r>
            <w:r w:rsidRPr="00D07601">
              <w:rPr>
                <w:rFonts w:cstheme="minorHAnsi"/>
                <w:noProof/>
                <w:webHidden/>
                <w:sz w:val="24"/>
                <w:szCs w:val="24"/>
              </w:rPr>
            </w:r>
            <w:r w:rsidRPr="00D07601">
              <w:rPr>
                <w:rFonts w:cstheme="minorHAnsi"/>
                <w:noProof/>
                <w:webHidden/>
                <w:sz w:val="24"/>
                <w:szCs w:val="24"/>
              </w:rPr>
              <w:fldChar w:fldCharType="separate"/>
            </w:r>
            <w:r w:rsidRPr="00D07601">
              <w:rPr>
                <w:rFonts w:cstheme="minorHAnsi"/>
                <w:noProof/>
                <w:webHidden/>
                <w:sz w:val="24"/>
                <w:szCs w:val="24"/>
              </w:rPr>
              <w:t>259</w:t>
            </w:r>
            <w:r w:rsidRPr="00D07601">
              <w:rPr>
                <w:rFonts w:cstheme="minorHAnsi"/>
                <w:noProof/>
                <w:webHidden/>
                <w:sz w:val="24"/>
                <w:szCs w:val="24"/>
              </w:rPr>
              <w:fldChar w:fldCharType="end"/>
            </w:r>
          </w:hyperlink>
        </w:p>
        <w:p w:rsidR="00303364" w:rsidRPr="00E821A8" w:rsidRDefault="00D07601">
          <w:pPr>
            <w:pStyle w:val="TOC4"/>
            <w:tabs>
              <w:tab w:val="right" w:leader="dot" w:pos="8778"/>
            </w:tabs>
            <w:rPr>
              <w:rFonts w:cstheme="minorHAnsi"/>
              <w:noProof/>
              <w:sz w:val="24"/>
              <w:szCs w:val="24"/>
              <w:lang w:eastAsia="ja-JP"/>
            </w:rPr>
          </w:pPr>
          <w:hyperlink w:anchor="_Toc332351181" w:history="1">
            <w:r w:rsidRPr="00D07601">
              <w:rPr>
                <w:rStyle w:val="Hyperlink"/>
                <w:rFonts w:cstheme="minorHAnsi"/>
                <w:noProof/>
                <w:sz w:val="24"/>
                <w:szCs w:val="24"/>
              </w:rPr>
              <w:t>2.4.29 Sort Requirements</w:t>
            </w:r>
            <w:r w:rsidRPr="00D07601">
              <w:rPr>
                <w:rFonts w:cstheme="minorHAnsi"/>
                <w:noProof/>
                <w:webHidden/>
                <w:sz w:val="24"/>
                <w:szCs w:val="24"/>
              </w:rPr>
              <w:tab/>
            </w:r>
            <w:r w:rsidRPr="00D07601">
              <w:rPr>
                <w:rFonts w:cstheme="minorHAnsi"/>
                <w:noProof/>
                <w:webHidden/>
                <w:sz w:val="24"/>
                <w:szCs w:val="24"/>
              </w:rPr>
              <w:fldChar w:fldCharType="begin"/>
            </w:r>
            <w:r w:rsidRPr="00D07601">
              <w:rPr>
                <w:rFonts w:cstheme="minorHAnsi"/>
                <w:noProof/>
                <w:webHidden/>
                <w:sz w:val="24"/>
                <w:szCs w:val="24"/>
              </w:rPr>
              <w:instrText xml:space="preserve"> PAGEREF _Toc332351181 \h </w:instrText>
            </w:r>
            <w:r w:rsidRPr="00D07601">
              <w:rPr>
                <w:rFonts w:cstheme="minorHAnsi"/>
                <w:noProof/>
                <w:webHidden/>
                <w:sz w:val="24"/>
                <w:szCs w:val="24"/>
              </w:rPr>
            </w:r>
            <w:r w:rsidRPr="00D07601">
              <w:rPr>
                <w:rFonts w:cstheme="minorHAnsi"/>
                <w:noProof/>
                <w:webHidden/>
                <w:sz w:val="24"/>
                <w:szCs w:val="24"/>
              </w:rPr>
              <w:fldChar w:fldCharType="separate"/>
            </w:r>
            <w:r w:rsidRPr="00D07601">
              <w:rPr>
                <w:rFonts w:cstheme="minorHAnsi"/>
                <w:noProof/>
                <w:webHidden/>
                <w:sz w:val="24"/>
                <w:szCs w:val="24"/>
              </w:rPr>
              <w:t>260</w:t>
            </w:r>
            <w:r w:rsidRPr="00D07601">
              <w:rPr>
                <w:rFonts w:cstheme="minorHAnsi"/>
                <w:noProof/>
                <w:webHidden/>
                <w:sz w:val="24"/>
                <w:szCs w:val="24"/>
              </w:rPr>
              <w:fldChar w:fldCharType="end"/>
            </w:r>
          </w:hyperlink>
        </w:p>
        <w:p w:rsidR="00303364" w:rsidRPr="00E821A8" w:rsidRDefault="00D07601">
          <w:pPr>
            <w:pStyle w:val="TOC4"/>
            <w:tabs>
              <w:tab w:val="right" w:leader="dot" w:pos="8778"/>
            </w:tabs>
            <w:rPr>
              <w:rFonts w:cstheme="minorHAnsi"/>
              <w:noProof/>
              <w:sz w:val="24"/>
              <w:szCs w:val="24"/>
              <w:lang w:eastAsia="ja-JP"/>
            </w:rPr>
          </w:pPr>
          <w:hyperlink w:anchor="_Toc332351182" w:history="1">
            <w:r w:rsidRPr="00D07601">
              <w:rPr>
                <w:rStyle w:val="Hyperlink"/>
                <w:rFonts w:cstheme="minorHAnsi"/>
                <w:noProof/>
                <w:sz w:val="24"/>
                <w:szCs w:val="24"/>
              </w:rPr>
              <w:t>2.4.30 Search defect</w:t>
            </w:r>
            <w:r w:rsidRPr="00D07601">
              <w:rPr>
                <w:rFonts w:cstheme="minorHAnsi"/>
                <w:noProof/>
                <w:webHidden/>
                <w:sz w:val="24"/>
                <w:szCs w:val="24"/>
              </w:rPr>
              <w:tab/>
            </w:r>
            <w:r w:rsidRPr="00D07601">
              <w:rPr>
                <w:rFonts w:cstheme="minorHAnsi"/>
                <w:noProof/>
                <w:webHidden/>
                <w:sz w:val="24"/>
                <w:szCs w:val="24"/>
              </w:rPr>
              <w:fldChar w:fldCharType="begin"/>
            </w:r>
            <w:r w:rsidRPr="00D07601">
              <w:rPr>
                <w:rFonts w:cstheme="minorHAnsi"/>
                <w:noProof/>
                <w:webHidden/>
                <w:sz w:val="24"/>
                <w:szCs w:val="24"/>
              </w:rPr>
              <w:instrText xml:space="preserve"> PAGEREF _Toc332351182 \h </w:instrText>
            </w:r>
            <w:r w:rsidRPr="00D07601">
              <w:rPr>
                <w:rFonts w:cstheme="minorHAnsi"/>
                <w:noProof/>
                <w:webHidden/>
                <w:sz w:val="24"/>
                <w:szCs w:val="24"/>
              </w:rPr>
            </w:r>
            <w:r w:rsidRPr="00D07601">
              <w:rPr>
                <w:rFonts w:cstheme="minorHAnsi"/>
                <w:noProof/>
                <w:webHidden/>
                <w:sz w:val="24"/>
                <w:szCs w:val="24"/>
              </w:rPr>
              <w:fldChar w:fldCharType="separate"/>
            </w:r>
            <w:r w:rsidRPr="00D07601">
              <w:rPr>
                <w:rFonts w:cstheme="minorHAnsi"/>
                <w:noProof/>
                <w:webHidden/>
                <w:sz w:val="24"/>
                <w:szCs w:val="24"/>
              </w:rPr>
              <w:t>262</w:t>
            </w:r>
            <w:r w:rsidRPr="00D07601">
              <w:rPr>
                <w:rFonts w:cstheme="minorHAnsi"/>
                <w:noProof/>
                <w:webHidden/>
                <w:sz w:val="24"/>
                <w:szCs w:val="24"/>
              </w:rPr>
              <w:fldChar w:fldCharType="end"/>
            </w:r>
          </w:hyperlink>
        </w:p>
        <w:p w:rsidR="00303364" w:rsidRPr="00E821A8" w:rsidRDefault="00D07601">
          <w:pPr>
            <w:pStyle w:val="TOC4"/>
            <w:tabs>
              <w:tab w:val="right" w:leader="dot" w:pos="8778"/>
            </w:tabs>
            <w:rPr>
              <w:rFonts w:cstheme="minorHAnsi"/>
              <w:noProof/>
              <w:sz w:val="24"/>
              <w:szCs w:val="24"/>
              <w:lang w:eastAsia="ja-JP"/>
            </w:rPr>
          </w:pPr>
          <w:hyperlink w:anchor="_Toc332351183" w:history="1">
            <w:r w:rsidRPr="00D07601">
              <w:rPr>
                <w:rStyle w:val="Hyperlink"/>
                <w:rFonts w:cstheme="minorHAnsi"/>
                <w:noProof/>
                <w:sz w:val="24"/>
                <w:szCs w:val="24"/>
              </w:rPr>
              <w:t>2.4.31 Add defect</w:t>
            </w:r>
            <w:r w:rsidRPr="00D07601">
              <w:rPr>
                <w:rFonts w:cstheme="minorHAnsi"/>
                <w:noProof/>
                <w:webHidden/>
                <w:sz w:val="24"/>
                <w:szCs w:val="24"/>
              </w:rPr>
              <w:tab/>
            </w:r>
            <w:r w:rsidRPr="00D07601">
              <w:rPr>
                <w:rFonts w:cstheme="minorHAnsi"/>
                <w:noProof/>
                <w:webHidden/>
                <w:sz w:val="24"/>
                <w:szCs w:val="24"/>
              </w:rPr>
              <w:fldChar w:fldCharType="begin"/>
            </w:r>
            <w:r w:rsidRPr="00D07601">
              <w:rPr>
                <w:rFonts w:cstheme="minorHAnsi"/>
                <w:noProof/>
                <w:webHidden/>
                <w:sz w:val="24"/>
                <w:szCs w:val="24"/>
              </w:rPr>
              <w:instrText xml:space="preserve"> PAGEREF _Toc332351183 \h </w:instrText>
            </w:r>
            <w:r w:rsidRPr="00D07601">
              <w:rPr>
                <w:rFonts w:cstheme="minorHAnsi"/>
                <w:noProof/>
                <w:webHidden/>
                <w:sz w:val="24"/>
                <w:szCs w:val="24"/>
              </w:rPr>
            </w:r>
            <w:r w:rsidRPr="00D07601">
              <w:rPr>
                <w:rFonts w:cstheme="minorHAnsi"/>
                <w:noProof/>
                <w:webHidden/>
                <w:sz w:val="24"/>
                <w:szCs w:val="24"/>
              </w:rPr>
              <w:fldChar w:fldCharType="separate"/>
            </w:r>
            <w:r w:rsidRPr="00D07601">
              <w:rPr>
                <w:rFonts w:cstheme="minorHAnsi"/>
                <w:noProof/>
                <w:webHidden/>
                <w:sz w:val="24"/>
                <w:szCs w:val="24"/>
              </w:rPr>
              <w:t>263</w:t>
            </w:r>
            <w:r w:rsidRPr="00D07601">
              <w:rPr>
                <w:rFonts w:cstheme="minorHAnsi"/>
                <w:noProof/>
                <w:webHidden/>
                <w:sz w:val="24"/>
                <w:szCs w:val="24"/>
              </w:rPr>
              <w:fldChar w:fldCharType="end"/>
            </w:r>
          </w:hyperlink>
        </w:p>
        <w:p w:rsidR="00303364" w:rsidRPr="00E821A8" w:rsidRDefault="00D07601">
          <w:pPr>
            <w:pStyle w:val="TOC4"/>
            <w:tabs>
              <w:tab w:val="right" w:leader="dot" w:pos="8778"/>
            </w:tabs>
            <w:rPr>
              <w:rFonts w:cstheme="minorHAnsi"/>
              <w:noProof/>
              <w:sz w:val="24"/>
              <w:szCs w:val="24"/>
              <w:lang w:eastAsia="ja-JP"/>
            </w:rPr>
          </w:pPr>
          <w:hyperlink w:anchor="_Toc332351184" w:history="1">
            <w:r w:rsidRPr="00D07601">
              <w:rPr>
                <w:rStyle w:val="Hyperlink"/>
                <w:rFonts w:cstheme="minorHAnsi"/>
                <w:noProof/>
                <w:sz w:val="24"/>
                <w:szCs w:val="24"/>
              </w:rPr>
              <w:t>2.4.32 Update defect</w:t>
            </w:r>
            <w:r w:rsidRPr="00D07601">
              <w:rPr>
                <w:rFonts w:cstheme="minorHAnsi"/>
                <w:noProof/>
                <w:webHidden/>
                <w:sz w:val="24"/>
                <w:szCs w:val="24"/>
              </w:rPr>
              <w:tab/>
            </w:r>
            <w:r w:rsidRPr="00D07601">
              <w:rPr>
                <w:rFonts w:cstheme="minorHAnsi"/>
                <w:noProof/>
                <w:webHidden/>
                <w:sz w:val="24"/>
                <w:szCs w:val="24"/>
              </w:rPr>
              <w:fldChar w:fldCharType="begin"/>
            </w:r>
            <w:r w:rsidRPr="00D07601">
              <w:rPr>
                <w:rFonts w:cstheme="minorHAnsi"/>
                <w:noProof/>
                <w:webHidden/>
                <w:sz w:val="24"/>
                <w:szCs w:val="24"/>
              </w:rPr>
              <w:instrText xml:space="preserve"> PAGEREF _Toc332351184 \h </w:instrText>
            </w:r>
            <w:r w:rsidRPr="00D07601">
              <w:rPr>
                <w:rFonts w:cstheme="minorHAnsi"/>
                <w:noProof/>
                <w:webHidden/>
                <w:sz w:val="24"/>
                <w:szCs w:val="24"/>
              </w:rPr>
            </w:r>
            <w:r w:rsidRPr="00D07601">
              <w:rPr>
                <w:rFonts w:cstheme="minorHAnsi"/>
                <w:noProof/>
                <w:webHidden/>
                <w:sz w:val="24"/>
                <w:szCs w:val="24"/>
              </w:rPr>
              <w:fldChar w:fldCharType="separate"/>
            </w:r>
            <w:r w:rsidRPr="00D07601">
              <w:rPr>
                <w:rFonts w:cstheme="minorHAnsi"/>
                <w:noProof/>
                <w:webHidden/>
                <w:sz w:val="24"/>
                <w:szCs w:val="24"/>
              </w:rPr>
              <w:t>265</w:t>
            </w:r>
            <w:r w:rsidRPr="00D07601">
              <w:rPr>
                <w:rFonts w:cstheme="minorHAnsi"/>
                <w:noProof/>
                <w:webHidden/>
                <w:sz w:val="24"/>
                <w:szCs w:val="24"/>
              </w:rPr>
              <w:fldChar w:fldCharType="end"/>
            </w:r>
          </w:hyperlink>
        </w:p>
        <w:p w:rsidR="00303364" w:rsidRPr="00E821A8" w:rsidRDefault="00D07601">
          <w:pPr>
            <w:pStyle w:val="TOC4"/>
            <w:tabs>
              <w:tab w:val="right" w:leader="dot" w:pos="8778"/>
            </w:tabs>
            <w:rPr>
              <w:rFonts w:cstheme="minorHAnsi"/>
              <w:noProof/>
              <w:sz w:val="24"/>
              <w:szCs w:val="24"/>
              <w:lang w:eastAsia="ja-JP"/>
            </w:rPr>
          </w:pPr>
          <w:hyperlink w:anchor="_Toc332351185" w:history="1">
            <w:r w:rsidRPr="00D07601">
              <w:rPr>
                <w:rStyle w:val="Hyperlink"/>
                <w:rFonts w:cstheme="minorHAnsi"/>
                <w:noProof/>
                <w:sz w:val="24"/>
                <w:szCs w:val="24"/>
              </w:rPr>
              <w:t>2.4.33 Timesheet Module</w:t>
            </w:r>
            <w:r w:rsidRPr="00D07601">
              <w:rPr>
                <w:rFonts w:cstheme="minorHAnsi"/>
                <w:noProof/>
                <w:webHidden/>
                <w:sz w:val="24"/>
                <w:szCs w:val="24"/>
              </w:rPr>
              <w:tab/>
            </w:r>
            <w:r w:rsidRPr="00D07601">
              <w:rPr>
                <w:rFonts w:cstheme="minorHAnsi"/>
                <w:noProof/>
                <w:webHidden/>
                <w:sz w:val="24"/>
                <w:szCs w:val="24"/>
              </w:rPr>
              <w:fldChar w:fldCharType="begin"/>
            </w:r>
            <w:r w:rsidRPr="00D07601">
              <w:rPr>
                <w:rFonts w:cstheme="minorHAnsi"/>
                <w:noProof/>
                <w:webHidden/>
                <w:sz w:val="24"/>
                <w:szCs w:val="24"/>
              </w:rPr>
              <w:instrText xml:space="preserve"> PAGEREF _Toc332351185 \h </w:instrText>
            </w:r>
            <w:r w:rsidRPr="00D07601">
              <w:rPr>
                <w:rFonts w:cstheme="minorHAnsi"/>
                <w:noProof/>
                <w:webHidden/>
                <w:sz w:val="24"/>
                <w:szCs w:val="24"/>
              </w:rPr>
            </w:r>
            <w:r w:rsidRPr="00D07601">
              <w:rPr>
                <w:rFonts w:cstheme="minorHAnsi"/>
                <w:noProof/>
                <w:webHidden/>
                <w:sz w:val="24"/>
                <w:szCs w:val="24"/>
              </w:rPr>
              <w:fldChar w:fldCharType="separate"/>
            </w:r>
            <w:r w:rsidRPr="00D07601">
              <w:rPr>
                <w:rFonts w:cstheme="minorHAnsi"/>
                <w:noProof/>
                <w:webHidden/>
                <w:sz w:val="24"/>
                <w:szCs w:val="24"/>
              </w:rPr>
              <w:t>266</w:t>
            </w:r>
            <w:r w:rsidRPr="00D07601">
              <w:rPr>
                <w:rFonts w:cstheme="minorHAnsi"/>
                <w:noProof/>
                <w:webHidden/>
                <w:sz w:val="24"/>
                <w:szCs w:val="24"/>
              </w:rPr>
              <w:fldChar w:fldCharType="end"/>
            </w:r>
          </w:hyperlink>
        </w:p>
        <w:p w:rsidR="00303364" w:rsidRPr="00E821A8" w:rsidRDefault="00D07601">
          <w:pPr>
            <w:pStyle w:val="TOC3"/>
            <w:tabs>
              <w:tab w:val="right" w:leader="dot" w:pos="8778"/>
            </w:tabs>
            <w:rPr>
              <w:rFonts w:eastAsiaTheme="minorEastAsia" w:cstheme="minorHAnsi"/>
              <w:noProof/>
              <w:sz w:val="24"/>
              <w:szCs w:val="24"/>
              <w:lang w:eastAsia="ja-JP"/>
            </w:rPr>
          </w:pPr>
          <w:hyperlink w:anchor="_Toc332351186" w:history="1">
            <w:r w:rsidRPr="00D07601">
              <w:rPr>
                <w:rStyle w:val="Hyperlink"/>
                <w:rFonts w:cstheme="minorHAnsi"/>
                <w:noProof/>
                <w:sz w:val="24"/>
                <w:szCs w:val="24"/>
              </w:rPr>
              <w:t>2.5 NON-FUNCTIONAL Requirements</w:t>
            </w:r>
            <w:r w:rsidRPr="00D07601">
              <w:rPr>
                <w:rFonts w:cstheme="minorHAnsi"/>
                <w:noProof/>
                <w:webHidden/>
                <w:sz w:val="24"/>
                <w:szCs w:val="24"/>
              </w:rPr>
              <w:tab/>
            </w:r>
            <w:r w:rsidRPr="00D07601">
              <w:rPr>
                <w:rFonts w:cstheme="minorHAnsi"/>
                <w:noProof/>
                <w:webHidden/>
                <w:sz w:val="24"/>
                <w:szCs w:val="24"/>
              </w:rPr>
              <w:fldChar w:fldCharType="begin"/>
            </w:r>
            <w:r w:rsidRPr="00D07601">
              <w:rPr>
                <w:rFonts w:cstheme="minorHAnsi"/>
                <w:noProof/>
                <w:webHidden/>
                <w:sz w:val="24"/>
                <w:szCs w:val="24"/>
              </w:rPr>
              <w:instrText xml:space="preserve"> PAGEREF _Toc332351186 \h </w:instrText>
            </w:r>
            <w:r w:rsidRPr="00D07601">
              <w:rPr>
                <w:rFonts w:cstheme="minorHAnsi"/>
                <w:noProof/>
                <w:webHidden/>
                <w:sz w:val="24"/>
                <w:szCs w:val="24"/>
              </w:rPr>
            </w:r>
            <w:r w:rsidRPr="00D07601">
              <w:rPr>
                <w:rFonts w:cstheme="minorHAnsi"/>
                <w:noProof/>
                <w:webHidden/>
                <w:sz w:val="24"/>
                <w:szCs w:val="24"/>
              </w:rPr>
              <w:fldChar w:fldCharType="separate"/>
            </w:r>
            <w:r w:rsidRPr="00D07601">
              <w:rPr>
                <w:rFonts w:cstheme="minorHAnsi"/>
                <w:noProof/>
                <w:webHidden/>
                <w:sz w:val="24"/>
                <w:szCs w:val="24"/>
              </w:rPr>
              <w:t>274</w:t>
            </w:r>
            <w:r w:rsidRPr="00D07601">
              <w:rPr>
                <w:rFonts w:cstheme="minorHAnsi"/>
                <w:noProof/>
                <w:webHidden/>
                <w:sz w:val="24"/>
                <w:szCs w:val="24"/>
              </w:rPr>
              <w:fldChar w:fldCharType="end"/>
            </w:r>
          </w:hyperlink>
        </w:p>
        <w:p w:rsidR="00303364" w:rsidRPr="00E821A8" w:rsidRDefault="00D07601">
          <w:pPr>
            <w:pStyle w:val="TOC4"/>
            <w:tabs>
              <w:tab w:val="right" w:leader="dot" w:pos="8778"/>
            </w:tabs>
            <w:rPr>
              <w:rFonts w:cstheme="minorHAnsi"/>
              <w:noProof/>
              <w:sz w:val="24"/>
              <w:szCs w:val="24"/>
              <w:lang w:eastAsia="ja-JP"/>
            </w:rPr>
          </w:pPr>
          <w:hyperlink w:anchor="_Toc332351187" w:history="1">
            <w:r w:rsidRPr="00D07601">
              <w:rPr>
                <w:rStyle w:val="Hyperlink"/>
                <w:rFonts w:cstheme="minorHAnsi"/>
                <w:noProof/>
                <w:sz w:val="24"/>
                <w:szCs w:val="24"/>
              </w:rPr>
              <w:t>2.5.1 Usability</w:t>
            </w:r>
            <w:r w:rsidRPr="00D07601">
              <w:rPr>
                <w:rFonts w:cstheme="minorHAnsi"/>
                <w:noProof/>
                <w:webHidden/>
                <w:sz w:val="24"/>
                <w:szCs w:val="24"/>
              </w:rPr>
              <w:tab/>
            </w:r>
            <w:r w:rsidRPr="00D07601">
              <w:rPr>
                <w:rFonts w:cstheme="minorHAnsi"/>
                <w:noProof/>
                <w:webHidden/>
                <w:sz w:val="24"/>
                <w:szCs w:val="24"/>
              </w:rPr>
              <w:fldChar w:fldCharType="begin"/>
            </w:r>
            <w:r w:rsidRPr="00D07601">
              <w:rPr>
                <w:rFonts w:cstheme="minorHAnsi"/>
                <w:noProof/>
                <w:webHidden/>
                <w:sz w:val="24"/>
                <w:szCs w:val="24"/>
              </w:rPr>
              <w:instrText xml:space="preserve"> PAGEREF _Toc332351187 \h </w:instrText>
            </w:r>
            <w:r w:rsidRPr="00D07601">
              <w:rPr>
                <w:rFonts w:cstheme="minorHAnsi"/>
                <w:noProof/>
                <w:webHidden/>
                <w:sz w:val="24"/>
                <w:szCs w:val="24"/>
              </w:rPr>
            </w:r>
            <w:r w:rsidRPr="00D07601">
              <w:rPr>
                <w:rFonts w:cstheme="minorHAnsi"/>
                <w:noProof/>
                <w:webHidden/>
                <w:sz w:val="24"/>
                <w:szCs w:val="24"/>
              </w:rPr>
              <w:fldChar w:fldCharType="separate"/>
            </w:r>
            <w:r w:rsidRPr="00D07601">
              <w:rPr>
                <w:rFonts w:cstheme="minorHAnsi"/>
                <w:noProof/>
                <w:webHidden/>
                <w:sz w:val="24"/>
                <w:szCs w:val="24"/>
              </w:rPr>
              <w:t>274</w:t>
            </w:r>
            <w:r w:rsidRPr="00D07601">
              <w:rPr>
                <w:rFonts w:cstheme="minorHAnsi"/>
                <w:noProof/>
                <w:webHidden/>
                <w:sz w:val="24"/>
                <w:szCs w:val="24"/>
              </w:rPr>
              <w:fldChar w:fldCharType="end"/>
            </w:r>
          </w:hyperlink>
        </w:p>
        <w:p w:rsidR="00303364" w:rsidRPr="00E821A8" w:rsidRDefault="00D07601">
          <w:pPr>
            <w:pStyle w:val="TOC4"/>
            <w:tabs>
              <w:tab w:val="right" w:leader="dot" w:pos="8778"/>
            </w:tabs>
            <w:rPr>
              <w:rFonts w:cstheme="minorHAnsi"/>
              <w:noProof/>
              <w:sz w:val="24"/>
              <w:szCs w:val="24"/>
              <w:lang w:eastAsia="ja-JP"/>
            </w:rPr>
          </w:pPr>
          <w:hyperlink w:anchor="_Toc332351188" w:history="1">
            <w:r w:rsidRPr="00D07601">
              <w:rPr>
                <w:rStyle w:val="Hyperlink"/>
                <w:rFonts w:cstheme="minorHAnsi"/>
                <w:noProof/>
                <w:sz w:val="24"/>
                <w:szCs w:val="24"/>
              </w:rPr>
              <w:t>2.5.2 Reliability</w:t>
            </w:r>
            <w:r w:rsidRPr="00D07601">
              <w:rPr>
                <w:rFonts w:cstheme="minorHAnsi"/>
                <w:noProof/>
                <w:webHidden/>
                <w:sz w:val="24"/>
                <w:szCs w:val="24"/>
              </w:rPr>
              <w:tab/>
            </w:r>
            <w:r w:rsidRPr="00D07601">
              <w:rPr>
                <w:rFonts w:cstheme="minorHAnsi"/>
                <w:noProof/>
                <w:webHidden/>
                <w:sz w:val="24"/>
                <w:szCs w:val="24"/>
              </w:rPr>
              <w:fldChar w:fldCharType="begin"/>
            </w:r>
            <w:r w:rsidRPr="00D07601">
              <w:rPr>
                <w:rFonts w:cstheme="minorHAnsi"/>
                <w:noProof/>
                <w:webHidden/>
                <w:sz w:val="24"/>
                <w:szCs w:val="24"/>
              </w:rPr>
              <w:instrText xml:space="preserve"> PAGEREF _Toc332351188 \h </w:instrText>
            </w:r>
            <w:r w:rsidRPr="00D07601">
              <w:rPr>
                <w:rFonts w:cstheme="minorHAnsi"/>
                <w:noProof/>
                <w:webHidden/>
                <w:sz w:val="24"/>
                <w:szCs w:val="24"/>
              </w:rPr>
            </w:r>
            <w:r w:rsidRPr="00D07601">
              <w:rPr>
                <w:rFonts w:cstheme="minorHAnsi"/>
                <w:noProof/>
                <w:webHidden/>
                <w:sz w:val="24"/>
                <w:szCs w:val="24"/>
              </w:rPr>
              <w:fldChar w:fldCharType="separate"/>
            </w:r>
            <w:r w:rsidRPr="00D07601">
              <w:rPr>
                <w:rFonts w:cstheme="minorHAnsi"/>
                <w:noProof/>
                <w:webHidden/>
                <w:sz w:val="24"/>
                <w:szCs w:val="24"/>
              </w:rPr>
              <w:t>274</w:t>
            </w:r>
            <w:r w:rsidRPr="00D07601">
              <w:rPr>
                <w:rFonts w:cstheme="minorHAnsi"/>
                <w:noProof/>
                <w:webHidden/>
                <w:sz w:val="24"/>
                <w:szCs w:val="24"/>
              </w:rPr>
              <w:fldChar w:fldCharType="end"/>
            </w:r>
          </w:hyperlink>
        </w:p>
        <w:p w:rsidR="00303364" w:rsidRPr="00E821A8" w:rsidRDefault="00D07601">
          <w:pPr>
            <w:pStyle w:val="TOC4"/>
            <w:tabs>
              <w:tab w:val="right" w:leader="dot" w:pos="8778"/>
            </w:tabs>
            <w:rPr>
              <w:rFonts w:cstheme="minorHAnsi"/>
              <w:noProof/>
              <w:sz w:val="24"/>
              <w:szCs w:val="24"/>
              <w:lang w:eastAsia="ja-JP"/>
            </w:rPr>
          </w:pPr>
          <w:hyperlink w:anchor="_Toc332351189" w:history="1">
            <w:r w:rsidRPr="00D07601">
              <w:rPr>
                <w:rStyle w:val="Hyperlink"/>
                <w:rFonts w:cstheme="minorHAnsi"/>
                <w:noProof/>
                <w:sz w:val="24"/>
                <w:szCs w:val="24"/>
              </w:rPr>
              <w:t>2.5.3 Performance</w:t>
            </w:r>
            <w:r w:rsidRPr="00D07601">
              <w:rPr>
                <w:rFonts w:cstheme="minorHAnsi"/>
                <w:noProof/>
                <w:webHidden/>
                <w:sz w:val="24"/>
                <w:szCs w:val="24"/>
              </w:rPr>
              <w:tab/>
            </w:r>
            <w:r w:rsidRPr="00D07601">
              <w:rPr>
                <w:rFonts w:cstheme="minorHAnsi"/>
                <w:noProof/>
                <w:webHidden/>
                <w:sz w:val="24"/>
                <w:szCs w:val="24"/>
              </w:rPr>
              <w:fldChar w:fldCharType="begin"/>
            </w:r>
            <w:r w:rsidRPr="00D07601">
              <w:rPr>
                <w:rFonts w:cstheme="minorHAnsi"/>
                <w:noProof/>
                <w:webHidden/>
                <w:sz w:val="24"/>
                <w:szCs w:val="24"/>
              </w:rPr>
              <w:instrText xml:space="preserve"> PAGEREF _Toc332351189 \h </w:instrText>
            </w:r>
            <w:r w:rsidRPr="00D07601">
              <w:rPr>
                <w:rFonts w:cstheme="minorHAnsi"/>
                <w:noProof/>
                <w:webHidden/>
                <w:sz w:val="24"/>
                <w:szCs w:val="24"/>
              </w:rPr>
            </w:r>
            <w:r w:rsidRPr="00D07601">
              <w:rPr>
                <w:rFonts w:cstheme="minorHAnsi"/>
                <w:noProof/>
                <w:webHidden/>
                <w:sz w:val="24"/>
                <w:szCs w:val="24"/>
              </w:rPr>
              <w:fldChar w:fldCharType="separate"/>
            </w:r>
            <w:r w:rsidRPr="00D07601">
              <w:rPr>
                <w:rFonts w:cstheme="minorHAnsi"/>
                <w:noProof/>
                <w:webHidden/>
                <w:sz w:val="24"/>
                <w:szCs w:val="24"/>
              </w:rPr>
              <w:t>275</w:t>
            </w:r>
            <w:r w:rsidRPr="00D07601">
              <w:rPr>
                <w:rFonts w:cstheme="minorHAnsi"/>
                <w:noProof/>
                <w:webHidden/>
                <w:sz w:val="24"/>
                <w:szCs w:val="24"/>
              </w:rPr>
              <w:fldChar w:fldCharType="end"/>
            </w:r>
          </w:hyperlink>
        </w:p>
        <w:p w:rsidR="00303364" w:rsidRPr="00E821A8" w:rsidRDefault="00D07601">
          <w:pPr>
            <w:pStyle w:val="TOC4"/>
            <w:tabs>
              <w:tab w:val="right" w:leader="dot" w:pos="8778"/>
            </w:tabs>
            <w:rPr>
              <w:rFonts w:cstheme="minorHAnsi"/>
              <w:noProof/>
              <w:sz w:val="24"/>
              <w:szCs w:val="24"/>
              <w:lang w:eastAsia="ja-JP"/>
            </w:rPr>
          </w:pPr>
          <w:hyperlink w:anchor="_Toc332351190" w:history="1">
            <w:r w:rsidRPr="00D07601">
              <w:rPr>
                <w:rStyle w:val="Hyperlink"/>
                <w:rFonts w:cstheme="minorHAnsi"/>
                <w:noProof/>
                <w:sz w:val="24"/>
                <w:szCs w:val="24"/>
              </w:rPr>
              <w:t>2.5.4 Supportability</w:t>
            </w:r>
            <w:r w:rsidRPr="00D07601">
              <w:rPr>
                <w:rFonts w:cstheme="minorHAnsi"/>
                <w:noProof/>
                <w:webHidden/>
                <w:sz w:val="24"/>
                <w:szCs w:val="24"/>
              </w:rPr>
              <w:tab/>
            </w:r>
            <w:r w:rsidRPr="00D07601">
              <w:rPr>
                <w:rFonts w:cstheme="minorHAnsi"/>
                <w:noProof/>
                <w:webHidden/>
                <w:sz w:val="24"/>
                <w:szCs w:val="24"/>
              </w:rPr>
              <w:fldChar w:fldCharType="begin"/>
            </w:r>
            <w:r w:rsidRPr="00D07601">
              <w:rPr>
                <w:rFonts w:cstheme="minorHAnsi"/>
                <w:noProof/>
                <w:webHidden/>
                <w:sz w:val="24"/>
                <w:szCs w:val="24"/>
              </w:rPr>
              <w:instrText xml:space="preserve"> PAGEREF _Toc332351190 \h </w:instrText>
            </w:r>
            <w:r w:rsidRPr="00D07601">
              <w:rPr>
                <w:rFonts w:cstheme="minorHAnsi"/>
                <w:noProof/>
                <w:webHidden/>
                <w:sz w:val="24"/>
                <w:szCs w:val="24"/>
              </w:rPr>
            </w:r>
            <w:r w:rsidRPr="00D07601">
              <w:rPr>
                <w:rFonts w:cstheme="minorHAnsi"/>
                <w:noProof/>
                <w:webHidden/>
                <w:sz w:val="24"/>
                <w:szCs w:val="24"/>
              </w:rPr>
              <w:fldChar w:fldCharType="separate"/>
            </w:r>
            <w:r w:rsidRPr="00D07601">
              <w:rPr>
                <w:rFonts w:cstheme="minorHAnsi"/>
                <w:noProof/>
                <w:webHidden/>
                <w:sz w:val="24"/>
                <w:szCs w:val="24"/>
              </w:rPr>
              <w:t>275</w:t>
            </w:r>
            <w:r w:rsidRPr="00D07601">
              <w:rPr>
                <w:rFonts w:cstheme="minorHAnsi"/>
                <w:noProof/>
                <w:webHidden/>
                <w:sz w:val="24"/>
                <w:szCs w:val="24"/>
              </w:rPr>
              <w:fldChar w:fldCharType="end"/>
            </w:r>
          </w:hyperlink>
        </w:p>
        <w:p w:rsidR="00303364" w:rsidRPr="00E821A8" w:rsidRDefault="00D07601">
          <w:pPr>
            <w:pStyle w:val="TOC4"/>
            <w:tabs>
              <w:tab w:val="right" w:leader="dot" w:pos="8778"/>
            </w:tabs>
            <w:rPr>
              <w:rFonts w:cstheme="minorHAnsi"/>
              <w:noProof/>
              <w:sz w:val="24"/>
              <w:szCs w:val="24"/>
              <w:lang w:eastAsia="ja-JP"/>
            </w:rPr>
          </w:pPr>
          <w:hyperlink w:anchor="_Toc332351191" w:history="1">
            <w:r w:rsidRPr="00D07601">
              <w:rPr>
                <w:rStyle w:val="Hyperlink"/>
                <w:rFonts w:cstheme="minorHAnsi"/>
                <w:noProof/>
                <w:sz w:val="24"/>
                <w:szCs w:val="24"/>
              </w:rPr>
              <w:t>2.5.6 On-line User Documentation and Help System Requirements</w:t>
            </w:r>
            <w:r w:rsidRPr="00D07601">
              <w:rPr>
                <w:rFonts w:cstheme="minorHAnsi"/>
                <w:noProof/>
                <w:webHidden/>
                <w:sz w:val="24"/>
                <w:szCs w:val="24"/>
              </w:rPr>
              <w:tab/>
            </w:r>
            <w:r w:rsidRPr="00D07601">
              <w:rPr>
                <w:rFonts w:cstheme="minorHAnsi"/>
                <w:noProof/>
                <w:webHidden/>
                <w:sz w:val="24"/>
                <w:szCs w:val="24"/>
              </w:rPr>
              <w:fldChar w:fldCharType="begin"/>
            </w:r>
            <w:r w:rsidRPr="00D07601">
              <w:rPr>
                <w:rFonts w:cstheme="minorHAnsi"/>
                <w:noProof/>
                <w:webHidden/>
                <w:sz w:val="24"/>
                <w:szCs w:val="24"/>
              </w:rPr>
              <w:instrText xml:space="preserve"> PAGEREF _Toc332351191 \h </w:instrText>
            </w:r>
            <w:r w:rsidRPr="00D07601">
              <w:rPr>
                <w:rFonts w:cstheme="minorHAnsi"/>
                <w:noProof/>
                <w:webHidden/>
                <w:sz w:val="24"/>
                <w:szCs w:val="24"/>
              </w:rPr>
            </w:r>
            <w:r w:rsidRPr="00D07601">
              <w:rPr>
                <w:rFonts w:cstheme="minorHAnsi"/>
                <w:noProof/>
                <w:webHidden/>
                <w:sz w:val="24"/>
                <w:szCs w:val="24"/>
              </w:rPr>
              <w:fldChar w:fldCharType="separate"/>
            </w:r>
            <w:r w:rsidRPr="00D07601">
              <w:rPr>
                <w:rFonts w:cstheme="minorHAnsi"/>
                <w:noProof/>
                <w:webHidden/>
                <w:sz w:val="24"/>
                <w:szCs w:val="24"/>
              </w:rPr>
              <w:t>276</w:t>
            </w:r>
            <w:r w:rsidRPr="00D07601">
              <w:rPr>
                <w:rFonts w:cstheme="minorHAnsi"/>
                <w:noProof/>
                <w:webHidden/>
                <w:sz w:val="24"/>
                <w:szCs w:val="24"/>
              </w:rPr>
              <w:fldChar w:fldCharType="end"/>
            </w:r>
          </w:hyperlink>
        </w:p>
        <w:p w:rsidR="00303364" w:rsidRPr="00E821A8" w:rsidRDefault="00D07601">
          <w:pPr>
            <w:pStyle w:val="TOC4"/>
            <w:tabs>
              <w:tab w:val="right" w:leader="dot" w:pos="8778"/>
            </w:tabs>
            <w:rPr>
              <w:rFonts w:cstheme="minorHAnsi"/>
              <w:noProof/>
              <w:sz w:val="24"/>
              <w:szCs w:val="24"/>
              <w:lang w:eastAsia="ja-JP"/>
            </w:rPr>
          </w:pPr>
          <w:hyperlink w:anchor="_Toc332351192" w:history="1">
            <w:r w:rsidRPr="00D07601">
              <w:rPr>
                <w:rStyle w:val="Hyperlink"/>
                <w:rFonts w:cstheme="minorHAnsi"/>
                <w:noProof/>
                <w:sz w:val="24"/>
                <w:szCs w:val="24"/>
              </w:rPr>
              <w:t>2.5.7 Purchased Components</w:t>
            </w:r>
            <w:r w:rsidRPr="00D07601">
              <w:rPr>
                <w:rFonts w:cstheme="minorHAnsi"/>
                <w:noProof/>
                <w:webHidden/>
                <w:sz w:val="24"/>
                <w:szCs w:val="24"/>
              </w:rPr>
              <w:tab/>
            </w:r>
            <w:r w:rsidRPr="00D07601">
              <w:rPr>
                <w:rFonts w:cstheme="minorHAnsi"/>
                <w:noProof/>
                <w:webHidden/>
                <w:sz w:val="24"/>
                <w:szCs w:val="24"/>
              </w:rPr>
              <w:fldChar w:fldCharType="begin"/>
            </w:r>
            <w:r w:rsidRPr="00D07601">
              <w:rPr>
                <w:rFonts w:cstheme="minorHAnsi"/>
                <w:noProof/>
                <w:webHidden/>
                <w:sz w:val="24"/>
                <w:szCs w:val="24"/>
              </w:rPr>
              <w:instrText xml:space="preserve"> PAGEREF _Toc332351192 \h </w:instrText>
            </w:r>
            <w:r w:rsidRPr="00D07601">
              <w:rPr>
                <w:rFonts w:cstheme="minorHAnsi"/>
                <w:noProof/>
                <w:webHidden/>
                <w:sz w:val="24"/>
                <w:szCs w:val="24"/>
              </w:rPr>
            </w:r>
            <w:r w:rsidRPr="00D07601">
              <w:rPr>
                <w:rFonts w:cstheme="minorHAnsi"/>
                <w:noProof/>
                <w:webHidden/>
                <w:sz w:val="24"/>
                <w:szCs w:val="24"/>
              </w:rPr>
              <w:fldChar w:fldCharType="separate"/>
            </w:r>
            <w:r w:rsidRPr="00D07601">
              <w:rPr>
                <w:rFonts w:cstheme="minorHAnsi"/>
                <w:noProof/>
                <w:webHidden/>
                <w:sz w:val="24"/>
                <w:szCs w:val="24"/>
              </w:rPr>
              <w:t>276</w:t>
            </w:r>
            <w:r w:rsidRPr="00D07601">
              <w:rPr>
                <w:rFonts w:cstheme="minorHAnsi"/>
                <w:noProof/>
                <w:webHidden/>
                <w:sz w:val="24"/>
                <w:szCs w:val="24"/>
              </w:rPr>
              <w:fldChar w:fldCharType="end"/>
            </w:r>
          </w:hyperlink>
        </w:p>
        <w:p w:rsidR="00303364" w:rsidRPr="00E821A8" w:rsidRDefault="00D07601">
          <w:pPr>
            <w:pStyle w:val="TOC4"/>
            <w:tabs>
              <w:tab w:val="right" w:leader="dot" w:pos="8778"/>
            </w:tabs>
            <w:rPr>
              <w:rFonts w:cstheme="minorHAnsi"/>
              <w:noProof/>
              <w:sz w:val="24"/>
              <w:szCs w:val="24"/>
              <w:lang w:eastAsia="ja-JP"/>
            </w:rPr>
          </w:pPr>
          <w:hyperlink w:anchor="_Toc332351193" w:history="1">
            <w:r w:rsidRPr="00D07601">
              <w:rPr>
                <w:rStyle w:val="Hyperlink"/>
                <w:rFonts w:cstheme="minorHAnsi"/>
                <w:noProof/>
                <w:sz w:val="24"/>
                <w:szCs w:val="24"/>
              </w:rPr>
              <w:t>2.5.8 Interfaces</w:t>
            </w:r>
            <w:r w:rsidRPr="00D07601">
              <w:rPr>
                <w:rFonts w:cstheme="minorHAnsi"/>
                <w:noProof/>
                <w:webHidden/>
                <w:sz w:val="24"/>
                <w:szCs w:val="24"/>
              </w:rPr>
              <w:tab/>
            </w:r>
            <w:r w:rsidRPr="00D07601">
              <w:rPr>
                <w:rFonts w:cstheme="minorHAnsi"/>
                <w:noProof/>
                <w:webHidden/>
                <w:sz w:val="24"/>
                <w:szCs w:val="24"/>
              </w:rPr>
              <w:fldChar w:fldCharType="begin"/>
            </w:r>
            <w:r w:rsidRPr="00D07601">
              <w:rPr>
                <w:rFonts w:cstheme="minorHAnsi"/>
                <w:noProof/>
                <w:webHidden/>
                <w:sz w:val="24"/>
                <w:szCs w:val="24"/>
              </w:rPr>
              <w:instrText xml:space="preserve"> PAGEREF _Toc332351193 \h </w:instrText>
            </w:r>
            <w:r w:rsidRPr="00D07601">
              <w:rPr>
                <w:rFonts w:cstheme="minorHAnsi"/>
                <w:noProof/>
                <w:webHidden/>
                <w:sz w:val="24"/>
                <w:szCs w:val="24"/>
              </w:rPr>
            </w:r>
            <w:r w:rsidRPr="00D07601">
              <w:rPr>
                <w:rFonts w:cstheme="minorHAnsi"/>
                <w:noProof/>
                <w:webHidden/>
                <w:sz w:val="24"/>
                <w:szCs w:val="24"/>
              </w:rPr>
              <w:fldChar w:fldCharType="separate"/>
            </w:r>
            <w:r w:rsidRPr="00D07601">
              <w:rPr>
                <w:rFonts w:cstheme="minorHAnsi"/>
                <w:noProof/>
                <w:webHidden/>
                <w:sz w:val="24"/>
                <w:szCs w:val="24"/>
              </w:rPr>
              <w:t>276</w:t>
            </w:r>
            <w:r w:rsidRPr="00D07601">
              <w:rPr>
                <w:rFonts w:cstheme="minorHAnsi"/>
                <w:noProof/>
                <w:webHidden/>
                <w:sz w:val="24"/>
                <w:szCs w:val="24"/>
              </w:rPr>
              <w:fldChar w:fldCharType="end"/>
            </w:r>
          </w:hyperlink>
        </w:p>
        <w:p w:rsidR="00303364" w:rsidRPr="00E821A8" w:rsidRDefault="00D07601">
          <w:pPr>
            <w:pStyle w:val="TOC4"/>
            <w:tabs>
              <w:tab w:val="right" w:leader="dot" w:pos="8778"/>
            </w:tabs>
            <w:rPr>
              <w:rFonts w:cstheme="minorHAnsi"/>
              <w:noProof/>
              <w:sz w:val="24"/>
              <w:szCs w:val="24"/>
              <w:lang w:eastAsia="ja-JP"/>
            </w:rPr>
          </w:pPr>
          <w:hyperlink w:anchor="_Toc332351194" w:history="1">
            <w:r w:rsidRPr="00D07601">
              <w:rPr>
                <w:rStyle w:val="Hyperlink"/>
                <w:rFonts w:cstheme="minorHAnsi"/>
                <w:noProof/>
                <w:sz w:val="24"/>
                <w:szCs w:val="24"/>
              </w:rPr>
              <w:t>2.5.9 Licensing Requirements</w:t>
            </w:r>
            <w:r w:rsidRPr="00D07601">
              <w:rPr>
                <w:rFonts w:cstheme="minorHAnsi"/>
                <w:noProof/>
                <w:webHidden/>
                <w:sz w:val="24"/>
                <w:szCs w:val="24"/>
              </w:rPr>
              <w:tab/>
            </w:r>
            <w:r w:rsidRPr="00D07601">
              <w:rPr>
                <w:rFonts w:cstheme="minorHAnsi"/>
                <w:noProof/>
                <w:webHidden/>
                <w:sz w:val="24"/>
                <w:szCs w:val="24"/>
              </w:rPr>
              <w:fldChar w:fldCharType="begin"/>
            </w:r>
            <w:r w:rsidRPr="00D07601">
              <w:rPr>
                <w:rFonts w:cstheme="minorHAnsi"/>
                <w:noProof/>
                <w:webHidden/>
                <w:sz w:val="24"/>
                <w:szCs w:val="24"/>
              </w:rPr>
              <w:instrText xml:space="preserve"> PAGEREF _Toc332351194 \h </w:instrText>
            </w:r>
            <w:r w:rsidRPr="00D07601">
              <w:rPr>
                <w:rFonts w:cstheme="minorHAnsi"/>
                <w:noProof/>
                <w:webHidden/>
                <w:sz w:val="24"/>
                <w:szCs w:val="24"/>
              </w:rPr>
            </w:r>
            <w:r w:rsidRPr="00D07601">
              <w:rPr>
                <w:rFonts w:cstheme="minorHAnsi"/>
                <w:noProof/>
                <w:webHidden/>
                <w:sz w:val="24"/>
                <w:szCs w:val="24"/>
              </w:rPr>
              <w:fldChar w:fldCharType="separate"/>
            </w:r>
            <w:r w:rsidRPr="00D07601">
              <w:rPr>
                <w:rFonts w:cstheme="minorHAnsi"/>
                <w:noProof/>
                <w:webHidden/>
                <w:sz w:val="24"/>
                <w:szCs w:val="24"/>
              </w:rPr>
              <w:t>276</w:t>
            </w:r>
            <w:r w:rsidRPr="00D07601">
              <w:rPr>
                <w:rFonts w:cstheme="minorHAnsi"/>
                <w:noProof/>
                <w:webHidden/>
                <w:sz w:val="24"/>
                <w:szCs w:val="24"/>
              </w:rPr>
              <w:fldChar w:fldCharType="end"/>
            </w:r>
          </w:hyperlink>
        </w:p>
        <w:p w:rsidR="00303364" w:rsidRPr="00E821A8" w:rsidRDefault="00D07601">
          <w:pPr>
            <w:pStyle w:val="TOC4"/>
            <w:tabs>
              <w:tab w:val="right" w:leader="dot" w:pos="8778"/>
            </w:tabs>
            <w:rPr>
              <w:rFonts w:cstheme="minorHAnsi"/>
              <w:noProof/>
              <w:sz w:val="24"/>
              <w:szCs w:val="24"/>
              <w:lang w:eastAsia="ja-JP"/>
            </w:rPr>
          </w:pPr>
          <w:hyperlink w:anchor="_Toc332351195" w:history="1">
            <w:r w:rsidRPr="00D07601">
              <w:rPr>
                <w:rStyle w:val="Hyperlink"/>
                <w:rFonts w:cstheme="minorHAnsi"/>
                <w:noProof/>
                <w:sz w:val="24"/>
                <w:szCs w:val="24"/>
              </w:rPr>
              <w:t>2.5.10 Legal, Copyright, and Other Notices</w:t>
            </w:r>
            <w:r w:rsidRPr="00D07601">
              <w:rPr>
                <w:rFonts w:cstheme="minorHAnsi"/>
                <w:noProof/>
                <w:webHidden/>
                <w:sz w:val="24"/>
                <w:szCs w:val="24"/>
              </w:rPr>
              <w:tab/>
            </w:r>
            <w:r w:rsidRPr="00D07601">
              <w:rPr>
                <w:rFonts w:cstheme="minorHAnsi"/>
                <w:noProof/>
                <w:webHidden/>
                <w:sz w:val="24"/>
                <w:szCs w:val="24"/>
              </w:rPr>
              <w:fldChar w:fldCharType="begin"/>
            </w:r>
            <w:r w:rsidRPr="00D07601">
              <w:rPr>
                <w:rFonts w:cstheme="minorHAnsi"/>
                <w:noProof/>
                <w:webHidden/>
                <w:sz w:val="24"/>
                <w:szCs w:val="24"/>
              </w:rPr>
              <w:instrText xml:space="preserve"> PAGEREF _Toc332351195 \h </w:instrText>
            </w:r>
            <w:r w:rsidRPr="00D07601">
              <w:rPr>
                <w:rFonts w:cstheme="minorHAnsi"/>
                <w:noProof/>
                <w:webHidden/>
                <w:sz w:val="24"/>
                <w:szCs w:val="24"/>
              </w:rPr>
            </w:r>
            <w:r w:rsidRPr="00D07601">
              <w:rPr>
                <w:rFonts w:cstheme="minorHAnsi"/>
                <w:noProof/>
                <w:webHidden/>
                <w:sz w:val="24"/>
                <w:szCs w:val="24"/>
              </w:rPr>
              <w:fldChar w:fldCharType="separate"/>
            </w:r>
            <w:r w:rsidRPr="00D07601">
              <w:rPr>
                <w:rFonts w:cstheme="minorHAnsi"/>
                <w:noProof/>
                <w:webHidden/>
                <w:sz w:val="24"/>
                <w:szCs w:val="24"/>
              </w:rPr>
              <w:t>276</w:t>
            </w:r>
            <w:r w:rsidRPr="00D07601">
              <w:rPr>
                <w:rFonts w:cstheme="minorHAnsi"/>
                <w:noProof/>
                <w:webHidden/>
                <w:sz w:val="24"/>
                <w:szCs w:val="24"/>
              </w:rPr>
              <w:fldChar w:fldCharType="end"/>
            </w:r>
          </w:hyperlink>
        </w:p>
        <w:p w:rsidR="00303364" w:rsidRPr="00E821A8" w:rsidRDefault="00D07601">
          <w:pPr>
            <w:pStyle w:val="TOC4"/>
            <w:tabs>
              <w:tab w:val="right" w:leader="dot" w:pos="8778"/>
            </w:tabs>
            <w:rPr>
              <w:rFonts w:cstheme="minorHAnsi"/>
              <w:noProof/>
              <w:sz w:val="24"/>
              <w:szCs w:val="24"/>
              <w:lang w:eastAsia="ja-JP"/>
            </w:rPr>
          </w:pPr>
          <w:hyperlink w:anchor="_Toc332351196" w:history="1">
            <w:r w:rsidRPr="00D07601">
              <w:rPr>
                <w:rStyle w:val="Hyperlink"/>
                <w:rFonts w:cstheme="minorHAnsi"/>
                <w:noProof/>
                <w:sz w:val="24"/>
                <w:szCs w:val="24"/>
              </w:rPr>
              <w:t>2.5.11 Applicable Standards</w:t>
            </w:r>
            <w:r w:rsidRPr="00D07601">
              <w:rPr>
                <w:rFonts w:cstheme="minorHAnsi"/>
                <w:noProof/>
                <w:webHidden/>
                <w:sz w:val="24"/>
                <w:szCs w:val="24"/>
              </w:rPr>
              <w:tab/>
            </w:r>
            <w:r w:rsidRPr="00D07601">
              <w:rPr>
                <w:rFonts w:cstheme="minorHAnsi"/>
                <w:noProof/>
                <w:webHidden/>
                <w:sz w:val="24"/>
                <w:szCs w:val="24"/>
              </w:rPr>
              <w:fldChar w:fldCharType="begin"/>
            </w:r>
            <w:r w:rsidRPr="00D07601">
              <w:rPr>
                <w:rFonts w:cstheme="minorHAnsi"/>
                <w:noProof/>
                <w:webHidden/>
                <w:sz w:val="24"/>
                <w:szCs w:val="24"/>
              </w:rPr>
              <w:instrText xml:space="preserve"> PAGEREF _Toc332351196 \h </w:instrText>
            </w:r>
            <w:r w:rsidRPr="00D07601">
              <w:rPr>
                <w:rFonts w:cstheme="minorHAnsi"/>
                <w:noProof/>
                <w:webHidden/>
                <w:sz w:val="24"/>
                <w:szCs w:val="24"/>
              </w:rPr>
            </w:r>
            <w:r w:rsidRPr="00D07601">
              <w:rPr>
                <w:rFonts w:cstheme="minorHAnsi"/>
                <w:noProof/>
                <w:webHidden/>
                <w:sz w:val="24"/>
                <w:szCs w:val="24"/>
              </w:rPr>
              <w:fldChar w:fldCharType="separate"/>
            </w:r>
            <w:r w:rsidRPr="00D07601">
              <w:rPr>
                <w:rFonts w:cstheme="minorHAnsi"/>
                <w:noProof/>
                <w:webHidden/>
                <w:sz w:val="24"/>
                <w:szCs w:val="24"/>
              </w:rPr>
              <w:t>276</w:t>
            </w:r>
            <w:r w:rsidRPr="00D07601">
              <w:rPr>
                <w:rFonts w:cstheme="minorHAnsi"/>
                <w:noProof/>
                <w:webHidden/>
                <w:sz w:val="24"/>
                <w:szCs w:val="24"/>
              </w:rPr>
              <w:fldChar w:fldCharType="end"/>
            </w:r>
          </w:hyperlink>
        </w:p>
        <w:p w:rsidR="00303364" w:rsidRPr="00E821A8" w:rsidRDefault="00D07601">
          <w:pPr>
            <w:pStyle w:val="TOC1"/>
            <w:tabs>
              <w:tab w:val="left" w:pos="440"/>
              <w:tab w:val="right" w:leader="dot" w:pos="8778"/>
            </w:tabs>
            <w:rPr>
              <w:rFonts w:eastAsiaTheme="minorEastAsia" w:cstheme="minorHAnsi"/>
              <w:noProof/>
              <w:sz w:val="24"/>
              <w:szCs w:val="24"/>
              <w:lang w:eastAsia="ja-JP"/>
            </w:rPr>
          </w:pPr>
          <w:hyperlink w:anchor="_Toc332351197" w:history="1">
            <w:r w:rsidRPr="00D07601">
              <w:rPr>
                <w:rStyle w:val="Hyperlink"/>
                <w:rFonts w:cstheme="minorHAnsi"/>
                <w:noProof/>
                <w:sz w:val="24"/>
                <w:szCs w:val="24"/>
              </w:rPr>
              <w:t>D.</w:t>
            </w:r>
            <w:r w:rsidRPr="00D07601">
              <w:rPr>
                <w:rFonts w:eastAsiaTheme="minorEastAsia" w:cstheme="minorHAnsi"/>
                <w:noProof/>
                <w:sz w:val="24"/>
                <w:szCs w:val="24"/>
                <w:lang w:eastAsia="ja-JP"/>
              </w:rPr>
              <w:tab/>
            </w:r>
            <w:r w:rsidRPr="00D07601">
              <w:rPr>
                <w:rStyle w:val="Hyperlink"/>
                <w:rFonts w:cstheme="minorHAnsi"/>
                <w:noProof/>
                <w:sz w:val="24"/>
                <w:szCs w:val="24"/>
              </w:rPr>
              <w:t>Software Design Description</w:t>
            </w:r>
            <w:r w:rsidRPr="00D07601">
              <w:rPr>
                <w:rFonts w:cstheme="minorHAnsi"/>
                <w:noProof/>
                <w:webHidden/>
                <w:sz w:val="24"/>
                <w:szCs w:val="24"/>
              </w:rPr>
              <w:tab/>
            </w:r>
            <w:r w:rsidRPr="00D07601">
              <w:rPr>
                <w:rFonts w:cstheme="minorHAnsi"/>
                <w:noProof/>
                <w:webHidden/>
                <w:sz w:val="24"/>
                <w:szCs w:val="24"/>
              </w:rPr>
              <w:fldChar w:fldCharType="begin"/>
            </w:r>
            <w:r w:rsidRPr="00D07601">
              <w:rPr>
                <w:rFonts w:cstheme="minorHAnsi"/>
                <w:noProof/>
                <w:webHidden/>
                <w:sz w:val="24"/>
                <w:szCs w:val="24"/>
              </w:rPr>
              <w:instrText xml:space="preserve"> PAGEREF _Toc332351197 \h </w:instrText>
            </w:r>
            <w:r w:rsidRPr="00D07601">
              <w:rPr>
                <w:rFonts w:cstheme="minorHAnsi"/>
                <w:noProof/>
                <w:webHidden/>
                <w:sz w:val="24"/>
                <w:szCs w:val="24"/>
              </w:rPr>
            </w:r>
            <w:r w:rsidRPr="00D07601">
              <w:rPr>
                <w:rFonts w:cstheme="minorHAnsi"/>
                <w:noProof/>
                <w:webHidden/>
                <w:sz w:val="24"/>
                <w:szCs w:val="24"/>
              </w:rPr>
              <w:fldChar w:fldCharType="separate"/>
            </w:r>
            <w:r w:rsidRPr="00D07601">
              <w:rPr>
                <w:rFonts w:cstheme="minorHAnsi"/>
                <w:noProof/>
                <w:webHidden/>
                <w:sz w:val="24"/>
                <w:szCs w:val="24"/>
              </w:rPr>
              <w:t>276</w:t>
            </w:r>
            <w:r w:rsidRPr="00D07601">
              <w:rPr>
                <w:rFonts w:cstheme="minorHAnsi"/>
                <w:noProof/>
                <w:webHidden/>
                <w:sz w:val="24"/>
                <w:szCs w:val="24"/>
              </w:rPr>
              <w:fldChar w:fldCharType="end"/>
            </w:r>
          </w:hyperlink>
        </w:p>
        <w:p w:rsidR="00303364" w:rsidRPr="00E821A8" w:rsidRDefault="00D07601">
          <w:pPr>
            <w:pStyle w:val="TOC2"/>
            <w:tabs>
              <w:tab w:val="left" w:pos="660"/>
              <w:tab w:val="right" w:leader="dot" w:pos="8778"/>
            </w:tabs>
            <w:rPr>
              <w:rFonts w:eastAsiaTheme="minorEastAsia" w:cstheme="minorHAnsi"/>
              <w:noProof/>
              <w:sz w:val="24"/>
              <w:szCs w:val="24"/>
              <w:lang w:eastAsia="ja-JP"/>
            </w:rPr>
          </w:pPr>
          <w:hyperlink w:anchor="_Toc332351198" w:history="1">
            <w:r w:rsidRPr="00D07601">
              <w:rPr>
                <w:rStyle w:val="Hyperlink"/>
                <w:rFonts w:cstheme="minorHAnsi"/>
                <w:noProof/>
                <w:sz w:val="24"/>
                <w:szCs w:val="24"/>
              </w:rPr>
              <w:t>1.</w:t>
            </w:r>
            <w:r w:rsidRPr="00D07601">
              <w:rPr>
                <w:rFonts w:eastAsiaTheme="minorEastAsia" w:cstheme="minorHAnsi"/>
                <w:noProof/>
                <w:sz w:val="24"/>
                <w:szCs w:val="24"/>
                <w:lang w:eastAsia="ja-JP"/>
              </w:rPr>
              <w:tab/>
            </w:r>
            <w:r w:rsidRPr="00D07601">
              <w:rPr>
                <w:rStyle w:val="Hyperlink"/>
                <w:rFonts w:cstheme="minorHAnsi"/>
                <w:noProof/>
                <w:sz w:val="24"/>
                <w:szCs w:val="24"/>
              </w:rPr>
              <w:t>Introduction</w:t>
            </w:r>
            <w:r w:rsidRPr="00D07601">
              <w:rPr>
                <w:rFonts w:cstheme="minorHAnsi"/>
                <w:noProof/>
                <w:webHidden/>
                <w:sz w:val="24"/>
                <w:szCs w:val="24"/>
              </w:rPr>
              <w:tab/>
            </w:r>
            <w:r w:rsidRPr="00D07601">
              <w:rPr>
                <w:rFonts w:cstheme="minorHAnsi"/>
                <w:noProof/>
                <w:webHidden/>
                <w:sz w:val="24"/>
                <w:szCs w:val="24"/>
              </w:rPr>
              <w:fldChar w:fldCharType="begin"/>
            </w:r>
            <w:r w:rsidRPr="00D07601">
              <w:rPr>
                <w:rFonts w:cstheme="minorHAnsi"/>
                <w:noProof/>
                <w:webHidden/>
                <w:sz w:val="24"/>
                <w:szCs w:val="24"/>
              </w:rPr>
              <w:instrText xml:space="preserve"> PAGEREF _Toc332351198 \h </w:instrText>
            </w:r>
            <w:r w:rsidRPr="00D07601">
              <w:rPr>
                <w:rFonts w:cstheme="minorHAnsi"/>
                <w:noProof/>
                <w:webHidden/>
                <w:sz w:val="24"/>
                <w:szCs w:val="24"/>
              </w:rPr>
            </w:r>
            <w:r w:rsidRPr="00D07601">
              <w:rPr>
                <w:rFonts w:cstheme="minorHAnsi"/>
                <w:noProof/>
                <w:webHidden/>
                <w:sz w:val="24"/>
                <w:szCs w:val="24"/>
              </w:rPr>
              <w:fldChar w:fldCharType="separate"/>
            </w:r>
            <w:r w:rsidRPr="00D07601">
              <w:rPr>
                <w:rFonts w:cstheme="minorHAnsi"/>
                <w:noProof/>
                <w:webHidden/>
                <w:sz w:val="24"/>
                <w:szCs w:val="24"/>
              </w:rPr>
              <w:t>277</w:t>
            </w:r>
            <w:r w:rsidRPr="00D07601">
              <w:rPr>
                <w:rFonts w:cstheme="minorHAnsi"/>
                <w:noProof/>
                <w:webHidden/>
                <w:sz w:val="24"/>
                <w:szCs w:val="24"/>
              </w:rPr>
              <w:fldChar w:fldCharType="end"/>
            </w:r>
          </w:hyperlink>
        </w:p>
        <w:p w:rsidR="00303364" w:rsidRPr="00E821A8" w:rsidRDefault="00D07601">
          <w:pPr>
            <w:pStyle w:val="TOC3"/>
            <w:tabs>
              <w:tab w:val="right" w:leader="dot" w:pos="8778"/>
            </w:tabs>
            <w:rPr>
              <w:rFonts w:eastAsiaTheme="minorEastAsia" w:cstheme="minorHAnsi"/>
              <w:noProof/>
              <w:sz w:val="24"/>
              <w:szCs w:val="24"/>
              <w:lang w:eastAsia="ja-JP"/>
            </w:rPr>
          </w:pPr>
          <w:hyperlink w:anchor="_Toc332351199" w:history="1">
            <w:r w:rsidRPr="00D07601">
              <w:rPr>
                <w:rStyle w:val="Hyperlink"/>
                <w:rFonts w:cstheme="minorHAnsi"/>
                <w:noProof/>
                <w:sz w:val="24"/>
                <w:szCs w:val="24"/>
              </w:rPr>
              <w:t>1.1 Purpose</w:t>
            </w:r>
            <w:r w:rsidRPr="00D07601">
              <w:rPr>
                <w:rFonts w:cstheme="minorHAnsi"/>
                <w:noProof/>
                <w:webHidden/>
                <w:sz w:val="24"/>
                <w:szCs w:val="24"/>
              </w:rPr>
              <w:tab/>
            </w:r>
            <w:r w:rsidRPr="00D07601">
              <w:rPr>
                <w:rFonts w:cstheme="minorHAnsi"/>
                <w:noProof/>
                <w:webHidden/>
                <w:sz w:val="24"/>
                <w:szCs w:val="24"/>
              </w:rPr>
              <w:fldChar w:fldCharType="begin"/>
            </w:r>
            <w:r w:rsidRPr="00D07601">
              <w:rPr>
                <w:rFonts w:cstheme="minorHAnsi"/>
                <w:noProof/>
                <w:webHidden/>
                <w:sz w:val="24"/>
                <w:szCs w:val="24"/>
              </w:rPr>
              <w:instrText xml:space="preserve"> PAGEREF _Toc332351199 \h </w:instrText>
            </w:r>
            <w:r w:rsidRPr="00D07601">
              <w:rPr>
                <w:rFonts w:cstheme="minorHAnsi"/>
                <w:noProof/>
                <w:webHidden/>
                <w:sz w:val="24"/>
                <w:szCs w:val="24"/>
              </w:rPr>
            </w:r>
            <w:r w:rsidRPr="00D07601">
              <w:rPr>
                <w:rFonts w:cstheme="minorHAnsi"/>
                <w:noProof/>
                <w:webHidden/>
                <w:sz w:val="24"/>
                <w:szCs w:val="24"/>
              </w:rPr>
              <w:fldChar w:fldCharType="separate"/>
            </w:r>
            <w:r w:rsidRPr="00D07601">
              <w:rPr>
                <w:rFonts w:cstheme="minorHAnsi"/>
                <w:noProof/>
                <w:webHidden/>
                <w:sz w:val="24"/>
                <w:szCs w:val="24"/>
              </w:rPr>
              <w:t>277</w:t>
            </w:r>
            <w:r w:rsidRPr="00D07601">
              <w:rPr>
                <w:rFonts w:cstheme="minorHAnsi"/>
                <w:noProof/>
                <w:webHidden/>
                <w:sz w:val="24"/>
                <w:szCs w:val="24"/>
              </w:rPr>
              <w:fldChar w:fldCharType="end"/>
            </w:r>
          </w:hyperlink>
        </w:p>
        <w:p w:rsidR="00303364" w:rsidRPr="00E821A8" w:rsidRDefault="00D07601">
          <w:pPr>
            <w:pStyle w:val="TOC3"/>
            <w:tabs>
              <w:tab w:val="right" w:leader="dot" w:pos="8778"/>
            </w:tabs>
            <w:rPr>
              <w:rFonts w:eastAsiaTheme="minorEastAsia" w:cstheme="minorHAnsi"/>
              <w:noProof/>
              <w:sz w:val="24"/>
              <w:szCs w:val="24"/>
              <w:lang w:eastAsia="ja-JP"/>
            </w:rPr>
          </w:pPr>
          <w:hyperlink w:anchor="_Toc332351200" w:history="1">
            <w:r w:rsidRPr="00D07601">
              <w:rPr>
                <w:rStyle w:val="Hyperlink"/>
                <w:rFonts w:cstheme="minorHAnsi"/>
                <w:noProof/>
                <w:sz w:val="24"/>
                <w:szCs w:val="24"/>
              </w:rPr>
              <w:t>1.2 Scope</w:t>
            </w:r>
            <w:r w:rsidRPr="00D07601">
              <w:rPr>
                <w:rFonts w:cstheme="minorHAnsi"/>
                <w:noProof/>
                <w:webHidden/>
                <w:sz w:val="24"/>
                <w:szCs w:val="24"/>
              </w:rPr>
              <w:tab/>
            </w:r>
            <w:r w:rsidRPr="00D07601">
              <w:rPr>
                <w:rFonts w:cstheme="minorHAnsi"/>
                <w:noProof/>
                <w:webHidden/>
                <w:sz w:val="24"/>
                <w:szCs w:val="24"/>
              </w:rPr>
              <w:fldChar w:fldCharType="begin"/>
            </w:r>
            <w:r w:rsidRPr="00D07601">
              <w:rPr>
                <w:rFonts w:cstheme="minorHAnsi"/>
                <w:noProof/>
                <w:webHidden/>
                <w:sz w:val="24"/>
                <w:szCs w:val="24"/>
              </w:rPr>
              <w:instrText xml:space="preserve"> PAGEREF _Toc332351200 \h </w:instrText>
            </w:r>
            <w:r w:rsidRPr="00D07601">
              <w:rPr>
                <w:rFonts w:cstheme="minorHAnsi"/>
                <w:noProof/>
                <w:webHidden/>
                <w:sz w:val="24"/>
                <w:szCs w:val="24"/>
              </w:rPr>
            </w:r>
            <w:r w:rsidRPr="00D07601">
              <w:rPr>
                <w:rFonts w:cstheme="minorHAnsi"/>
                <w:noProof/>
                <w:webHidden/>
                <w:sz w:val="24"/>
                <w:szCs w:val="24"/>
              </w:rPr>
              <w:fldChar w:fldCharType="separate"/>
            </w:r>
            <w:r w:rsidRPr="00D07601">
              <w:rPr>
                <w:rFonts w:cstheme="minorHAnsi"/>
                <w:noProof/>
                <w:webHidden/>
                <w:sz w:val="24"/>
                <w:szCs w:val="24"/>
              </w:rPr>
              <w:t>277</w:t>
            </w:r>
            <w:r w:rsidRPr="00D07601">
              <w:rPr>
                <w:rFonts w:cstheme="minorHAnsi"/>
                <w:noProof/>
                <w:webHidden/>
                <w:sz w:val="24"/>
                <w:szCs w:val="24"/>
              </w:rPr>
              <w:fldChar w:fldCharType="end"/>
            </w:r>
          </w:hyperlink>
        </w:p>
        <w:p w:rsidR="00303364" w:rsidRPr="00E821A8" w:rsidRDefault="00D07601">
          <w:pPr>
            <w:pStyle w:val="TOC3"/>
            <w:tabs>
              <w:tab w:val="right" w:leader="dot" w:pos="8778"/>
            </w:tabs>
            <w:rPr>
              <w:rFonts w:eastAsiaTheme="minorEastAsia" w:cstheme="minorHAnsi"/>
              <w:noProof/>
              <w:sz w:val="24"/>
              <w:szCs w:val="24"/>
              <w:lang w:eastAsia="ja-JP"/>
            </w:rPr>
          </w:pPr>
          <w:hyperlink w:anchor="_Toc332351201" w:history="1">
            <w:r w:rsidRPr="00D07601">
              <w:rPr>
                <w:rStyle w:val="Hyperlink"/>
                <w:rFonts w:cstheme="minorHAnsi"/>
                <w:noProof/>
                <w:sz w:val="24"/>
                <w:szCs w:val="24"/>
              </w:rPr>
              <w:t>1.3 Intended Audiences and Document Organization</w:t>
            </w:r>
            <w:r w:rsidRPr="00D07601">
              <w:rPr>
                <w:rFonts w:cstheme="minorHAnsi"/>
                <w:noProof/>
                <w:webHidden/>
                <w:sz w:val="24"/>
                <w:szCs w:val="24"/>
              </w:rPr>
              <w:tab/>
            </w:r>
            <w:r w:rsidRPr="00D07601">
              <w:rPr>
                <w:rFonts w:cstheme="minorHAnsi"/>
                <w:noProof/>
                <w:webHidden/>
                <w:sz w:val="24"/>
                <w:szCs w:val="24"/>
              </w:rPr>
              <w:fldChar w:fldCharType="begin"/>
            </w:r>
            <w:r w:rsidRPr="00D07601">
              <w:rPr>
                <w:rFonts w:cstheme="minorHAnsi"/>
                <w:noProof/>
                <w:webHidden/>
                <w:sz w:val="24"/>
                <w:szCs w:val="24"/>
              </w:rPr>
              <w:instrText xml:space="preserve"> PAGEREF _Toc332351201 \h </w:instrText>
            </w:r>
            <w:r w:rsidRPr="00D07601">
              <w:rPr>
                <w:rFonts w:cstheme="minorHAnsi"/>
                <w:noProof/>
                <w:webHidden/>
                <w:sz w:val="24"/>
                <w:szCs w:val="24"/>
              </w:rPr>
            </w:r>
            <w:r w:rsidRPr="00D07601">
              <w:rPr>
                <w:rFonts w:cstheme="minorHAnsi"/>
                <w:noProof/>
                <w:webHidden/>
                <w:sz w:val="24"/>
                <w:szCs w:val="24"/>
              </w:rPr>
              <w:fldChar w:fldCharType="separate"/>
            </w:r>
            <w:r w:rsidRPr="00D07601">
              <w:rPr>
                <w:rFonts w:cstheme="minorHAnsi"/>
                <w:noProof/>
                <w:webHidden/>
                <w:sz w:val="24"/>
                <w:szCs w:val="24"/>
              </w:rPr>
              <w:t>277</w:t>
            </w:r>
            <w:r w:rsidRPr="00D07601">
              <w:rPr>
                <w:rFonts w:cstheme="minorHAnsi"/>
                <w:noProof/>
                <w:webHidden/>
                <w:sz w:val="24"/>
                <w:szCs w:val="24"/>
              </w:rPr>
              <w:fldChar w:fldCharType="end"/>
            </w:r>
          </w:hyperlink>
        </w:p>
        <w:p w:rsidR="00303364" w:rsidRPr="00E821A8" w:rsidRDefault="00D07601">
          <w:pPr>
            <w:pStyle w:val="TOC3"/>
            <w:tabs>
              <w:tab w:val="right" w:leader="dot" w:pos="8778"/>
            </w:tabs>
            <w:rPr>
              <w:rFonts w:eastAsiaTheme="minorEastAsia" w:cstheme="minorHAnsi"/>
              <w:noProof/>
              <w:sz w:val="24"/>
              <w:szCs w:val="24"/>
              <w:lang w:eastAsia="ja-JP"/>
            </w:rPr>
          </w:pPr>
          <w:hyperlink w:anchor="_Toc332351202" w:history="1">
            <w:r w:rsidRPr="00D07601">
              <w:rPr>
                <w:rStyle w:val="Hyperlink"/>
                <w:rFonts w:cstheme="minorHAnsi"/>
                <w:noProof/>
                <w:sz w:val="24"/>
                <w:szCs w:val="24"/>
              </w:rPr>
              <w:t>1.4 Acronyms and Abbreviations</w:t>
            </w:r>
            <w:r w:rsidRPr="00D07601">
              <w:rPr>
                <w:rFonts w:cstheme="minorHAnsi"/>
                <w:noProof/>
                <w:webHidden/>
                <w:sz w:val="24"/>
                <w:szCs w:val="24"/>
              </w:rPr>
              <w:tab/>
            </w:r>
            <w:r w:rsidRPr="00D07601">
              <w:rPr>
                <w:rFonts w:cstheme="minorHAnsi"/>
                <w:noProof/>
                <w:webHidden/>
                <w:sz w:val="24"/>
                <w:szCs w:val="24"/>
              </w:rPr>
              <w:fldChar w:fldCharType="begin"/>
            </w:r>
            <w:r w:rsidRPr="00D07601">
              <w:rPr>
                <w:rFonts w:cstheme="minorHAnsi"/>
                <w:noProof/>
                <w:webHidden/>
                <w:sz w:val="24"/>
                <w:szCs w:val="24"/>
              </w:rPr>
              <w:instrText xml:space="preserve"> PAGEREF _Toc332351202 \h </w:instrText>
            </w:r>
            <w:r w:rsidRPr="00D07601">
              <w:rPr>
                <w:rFonts w:cstheme="minorHAnsi"/>
                <w:noProof/>
                <w:webHidden/>
                <w:sz w:val="24"/>
                <w:szCs w:val="24"/>
              </w:rPr>
            </w:r>
            <w:r w:rsidRPr="00D07601">
              <w:rPr>
                <w:rFonts w:cstheme="minorHAnsi"/>
                <w:noProof/>
                <w:webHidden/>
                <w:sz w:val="24"/>
                <w:szCs w:val="24"/>
              </w:rPr>
              <w:fldChar w:fldCharType="separate"/>
            </w:r>
            <w:r w:rsidRPr="00D07601">
              <w:rPr>
                <w:rFonts w:cstheme="minorHAnsi"/>
                <w:noProof/>
                <w:webHidden/>
                <w:sz w:val="24"/>
                <w:szCs w:val="24"/>
              </w:rPr>
              <w:t>278</w:t>
            </w:r>
            <w:r w:rsidRPr="00D07601">
              <w:rPr>
                <w:rFonts w:cstheme="minorHAnsi"/>
                <w:noProof/>
                <w:webHidden/>
                <w:sz w:val="24"/>
                <w:szCs w:val="24"/>
              </w:rPr>
              <w:fldChar w:fldCharType="end"/>
            </w:r>
          </w:hyperlink>
        </w:p>
        <w:p w:rsidR="00303364" w:rsidRPr="00E821A8" w:rsidRDefault="00D07601">
          <w:pPr>
            <w:pStyle w:val="TOC3"/>
            <w:tabs>
              <w:tab w:val="right" w:leader="dot" w:pos="8778"/>
            </w:tabs>
            <w:rPr>
              <w:rFonts w:eastAsiaTheme="minorEastAsia" w:cstheme="minorHAnsi"/>
              <w:noProof/>
              <w:sz w:val="24"/>
              <w:szCs w:val="24"/>
              <w:lang w:eastAsia="ja-JP"/>
            </w:rPr>
          </w:pPr>
          <w:hyperlink w:anchor="_Toc332351203" w:history="1">
            <w:r w:rsidRPr="00D07601">
              <w:rPr>
                <w:rStyle w:val="Hyperlink"/>
                <w:rFonts w:cstheme="minorHAnsi"/>
                <w:noProof/>
                <w:sz w:val="24"/>
                <w:szCs w:val="24"/>
              </w:rPr>
              <w:t>1.5 References</w:t>
            </w:r>
            <w:r w:rsidRPr="00D07601">
              <w:rPr>
                <w:rFonts w:cstheme="minorHAnsi"/>
                <w:noProof/>
                <w:webHidden/>
                <w:sz w:val="24"/>
                <w:szCs w:val="24"/>
              </w:rPr>
              <w:tab/>
            </w:r>
            <w:r w:rsidRPr="00D07601">
              <w:rPr>
                <w:rFonts w:cstheme="minorHAnsi"/>
                <w:noProof/>
                <w:webHidden/>
                <w:sz w:val="24"/>
                <w:szCs w:val="24"/>
              </w:rPr>
              <w:fldChar w:fldCharType="begin"/>
            </w:r>
            <w:r w:rsidRPr="00D07601">
              <w:rPr>
                <w:rFonts w:cstheme="minorHAnsi"/>
                <w:noProof/>
                <w:webHidden/>
                <w:sz w:val="24"/>
                <w:szCs w:val="24"/>
              </w:rPr>
              <w:instrText xml:space="preserve"> PAGEREF _Toc332351203 \h </w:instrText>
            </w:r>
            <w:r w:rsidRPr="00D07601">
              <w:rPr>
                <w:rFonts w:cstheme="minorHAnsi"/>
                <w:noProof/>
                <w:webHidden/>
                <w:sz w:val="24"/>
                <w:szCs w:val="24"/>
              </w:rPr>
            </w:r>
            <w:r w:rsidRPr="00D07601">
              <w:rPr>
                <w:rFonts w:cstheme="minorHAnsi"/>
                <w:noProof/>
                <w:webHidden/>
                <w:sz w:val="24"/>
                <w:szCs w:val="24"/>
              </w:rPr>
              <w:fldChar w:fldCharType="separate"/>
            </w:r>
            <w:r w:rsidRPr="00D07601">
              <w:rPr>
                <w:rFonts w:cstheme="minorHAnsi"/>
                <w:noProof/>
                <w:webHidden/>
                <w:sz w:val="24"/>
                <w:szCs w:val="24"/>
              </w:rPr>
              <w:t>278</w:t>
            </w:r>
            <w:r w:rsidRPr="00D07601">
              <w:rPr>
                <w:rFonts w:cstheme="minorHAnsi"/>
                <w:noProof/>
                <w:webHidden/>
                <w:sz w:val="24"/>
                <w:szCs w:val="24"/>
              </w:rPr>
              <w:fldChar w:fldCharType="end"/>
            </w:r>
          </w:hyperlink>
        </w:p>
        <w:p w:rsidR="00303364" w:rsidRPr="00E821A8" w:rsidRDefault="00D07601">
          <w:pPr>
            <w:pStyle w:val="TOC2"/>
            <w:tabs>
              <w:tab w:val="left" w:pos="660"/>
              <w:tab w:val="right" w:leader="dot" w:pos="8778"/>
            </w:tabs>
            <w:rPr>
              <w:rFonts w:eastAsiaTheme="minorEastAsia" w:cstheme="minorHAnsi"/>
              <w:noProof/>
              <w:sz w:val="24"/>
              <w:szCs w:val="24"/>
              <w:lang w:eastAsia="ja-JP"/>
            </w:rPr>
          </w:pPr>
          <w:hyperlink w:anchor="_Toc332351204" w:history="1">
            <w:r w:rsidRPr="00D07601">
              <w:rPr>
                <w:rStyle w:val="Hyperlink"/>
                <w:rFonts w:cstheme="minorHAnsi"/>
                <w:noProof/>
                <w:sz w:val="24"/>
                <w:szCs w:val="24"/>
              </w:rPr>
              <w:t>2.</w:t>
            </w:r>
            <w:r w:rsidRPr="00D07601">
              <w:rPr>
                <w:rFonts w:eastAsiaTheme="minorEastAsia" w:cstheme="minorHAnsi"/>
                <w:noProof/>
                <w:sz w:val="24"/>
                <w:szCs w:val="24"/>
                <w:lang w:eastAsia="ja-JP"/>
              </w:rPr>
              <w:tab/>
            </w:r>
            <w:r w:rsidRPr="00D07601">
              <w:rPr>
                <w:rStyle w:val="Hyperlink"/>
                <w:rFonts w:cstheme="minorHAnsi"/>
                <w:noProof/>
                <w:sz w:val="24"/>
                <w:szCs w:val="24"/>
              </w:rPr>
              <w:t>Architecture design</w:t>
            </w:r>
            <w:r w:rsidRPr="00D07601">
              <w:rPr>
                <w:rFonts w:cstheme="minorHAnsi"/>
                <w:noProof/>
                <w:webHidden/>
                <w:sz w:val="24"/>
                <w:szCs w:val="24"/>
              </w:rPr>
              <w:tab/>
            </w:r>
            <w:r w:rsidRPr="00D07601">
              <w:rPr>
                <w:rFonts w:cstheme="minorHAnsi"/>
                <w:noProof/>
                <w:webHidden/>
                <w:sz w:val="24"/>
                <w:szCs w:val="24"/>
              </w:rPr>
              <w:fldChar w:fldCharType="begin"/>
            </w:r>
            <w:r w:rsidRPr="00D07601">
              <w:rPr>
                <w:rFonts w:cstheme="minorHAnsi"/>
                <w:noProof/>
                <w:webHidden/>
                <w:sz w:val="24"/>
                <w:szCs w:val="24"/>
              </w:rPr>
              <w:instrText xml:space="preserve"> PAGEREF _Toc332351204 \h </w:instrText>
            </w:r>
            <w:r w:rsidRPr="00D07601">
              <w:rPr>
                <w:rFonts w:cstheme="minorHAnsi"/>
                <w:noProof/>
                <w:webHidden/>
                <w:sz w:val="24"/>
                <w:szCs w:val="24"/>
              </w:rPr>
            </w:r>
            <w:r w:rsidRPr="00D07601">
              <w:rPr>
                <w:rFonts w:cstheme="minorHAnsi"/>
                <w:noProof/>
                <w:webHidden/>
                <w:sz w:val="24"/>
                <w:szCs w:val="24"/>
              </w:rPr>
              <w:fldChar w:fldCharType="separate"/>
            </w:r>
            <w:r w:rsidRPr="00D07601">
              <w:rPr>
                <w:rFonts w:cstheme="minorHAnsi"/>
                <w:noProof/>
                <w:webHidden/>
                <w:sz w:val="24"/>
                <w:szCs w:val="24"/>
              </w:rPr>
              <w:t>278</w:t>
            </w:r>
            <w:r w:rsidRPr="00D07601">
              <w:rPr>
                <w:rFonts w:cstheme="minorHAnsi"/>
                <w:noProof/>
                <w:webHidden/>
                <w:sz w:val="24"/>
                <w:szCs w:val="24"/>
              </w:rPr>
              <w:fldChar w:fldCharType="end"/>
            </w:r>
          </w:hyperlink>
        </w:p>
        <w:p w:rsidR="00303364" w:rsidRPr="00E821A8" w:rsidRDefault="00D07601">
          <w:pPr>
            <w:pStyle w:val="TOC3"/>
            <w:tabs>
              <w:tab w:val="right" w:leader="dot" w:pos="8778"/>
            </w:tabs>
            <w:rPr>
              <w:rFonts w:eastAsiaTheme="minorEastAsia" w:cstheme="minorHAnsi"/>
              <w:noProof/>
              <w:sz w:val="24"/>
              <w:szCs w:val="24"/>
              <w:lang w:eastAsia="ja-JP"/>
            </w:rPr>
          </w:pPr>
          <w:hyperlink w:anchor="_Toc332351205" w:history="1">
            <w:r w:rsidRPr="00D07601">
              <w:rPr>
                <w:rStyle w:val="Hyperlink"/>
                <w:rFonts w:cstheme="minorHAnsi"/>
                <w:noProof/>
                <w:sz w:val="24"/>
                <w:szCs w:val="24"/>
              </w:rPr>
              <w:t>2.1 User case view</w:t>
            </w:r>
            <w:r w:rsidRPr="00D07601">
              <w:rPr>
                <w:rFonts w:cstheme="minorHAnsi"/>
                <w:noProof/>
                <w:webHidden/>
                <w:sz w:val="24"/>
                <w:szCs w:val="24"/>
              </w:rPr>
              <w:tab/>
            </w:r>
            <w:r w:rsidRPr="00D07601">
              <w:rPr>
                <w:rFonts w:cstheme="minorHAnsi"/>
                <w:noProof/>
                <w:webHidden/>
                <w:sz w:val="24"/>
                <w:szCs w:val="24"/>
              </w:rPr>
              <w:fldChar w:fldCharType="begin"/>
            </w:r>
            <w:r w:rsidRPr="00D07601">
              <w:rPr>
                <w:rFonts w:cstheme="minorHAnsi"/>
                <w:noProof/>
                <w:webHidden/>
                <w:sz w:val="24"/>
                <w:szCs w:val="24"/>
              </w:rPr>
              <w:instrText xml:space="preserve"> PAGEREF _Toc332351205 \h </w:instrText>
            </w:r>
            <w:r w:rsidRPr="00D07601">
              <w:rPr>
                <w:rFonts w:cstheme="minorHAnsi"/>
                <w:noProof/>
                <w:webHidden/>
                <w:sz w:val="24"/>
                <w:szCs w:val="24"/>
              </w:rPr>
            </w:r>
            <w:r w:rsidRPr="00D07601">
              <w:rPr>
                <w:rFonts w:cstheme="minorHAnsi"/>
                <w:noProof/>
                <w:webHidden/>
                <w:sz w:val="24"/>
                <w:szCs w:val="24"/>
              </w:rPr>
              <w:fldChar w:fldCharType="separate"/>
            </w:r>
            <w:r w:rsidRPr="00D07601">
              <w:rPr>
                <w:rFonts w:cstheme="minorHAnsi"/>
                <w:noProof/>
                <w:webHidden/>
                <w:sz w:val="24"/>
                <w:szCs w:val="24"/>
              </w:rPr>
              <w:t>278</w:t>
            </w:r>
            <w:r w:rsidRPr="00D07601">
              <w:rPr>
                <w:rFonts w:cstheme="minorHAnsi"/>
                <w:noProof/>
                <w:webHidden/>
                <w:sz w:val="24"/>
                <w:szCs w:val="24"/>
              </w:rPr>
              <w:fldChar w:fldCharType="end"/>
            </w:r>
          </w:hyperlink>
        </w:p>
        <w:p w:rsidR="00303364" w:rsidRPr="00E821A8" w:rsidRDefault="00D07601">
          <w:pPr>
            <w:pStyle w:val="TOC3"/>
            <w:tabs>
              <w:tab w:val="left" w:pos="1100"/>
              <w:tab w:val="right" w:leader="dot" w:pos="8778"/>
            </w:tabs>
            <w:rPr>
              <w:rFonts w:eastAsiaTheme="minorEastAsia" w:cstheme="minorHAnsi"/>
              <w:noProof/>
              <w:sz w:val="24"/>
              <w:szCs w:val="24"/>
              <w:lang w:eastAsia="ja-JP"/>
            </w:rPr>
          </w:pPr>
          <w:hyperlink w:anchor="_Toc332351206" w:history="1">
            <w:r w:rsidRPr="00D07601">
              <w:rPr>
                <w:rStyle w:val="Hyperlink"/>
                <w:rFonts w:cstheme="minorHAnsi"/>
                <w:noProof/>
                <w:sz w:val="24"/>
                <w:szCs w:val="24"/>
              </w:rPr>
              <w:t>2.2</w:t>
            </w:r>
            <w:r w:rsidRPr="00D07601">
              <w:rPr>
                <w:rFonts w:eastAsiaTheme="minorEastAsia" w:cstheme="minorHAnsi"/>
                <w:noProof/>
                <w:sz w:val="24"/>
                <w:szCs w:val="24"/>
                <w:lang w:eastAsia="ja-JP"/>
              </w:rPr>
              <w:tab/>
            </w:r>
            <w:r w:rsidRPr="00D07601">
              <w:rPr>
                <w:rStyle w:val="Hyperlink"/>
                <w:rFonts w:cstheme="minorHAnsi"/>
                <w:noProof/>
                <w:sz w:val="24"/>
                <w:szCs w:val="24"/>
              </w:rPr>
              <w:t>Architectural Representation</w:t>
            </w:r>
            <w:r w:rsidRPr="00D07601">
              <w:rPr>
                <w:rFonts w:cstheme="minorHAnsi"/>
                <w:noProof/>
                <w:webHidden/>
                <w:sz w:val="24"/>
                <w:szCs w:val="24"/>
              </w:rPr>
              <w:tab/>
            </w:r>
            <w:r w:rsidRPr="00D07601">
              <w:rPr>
                <w:rFonts w:cstheme="minorHAnsi"/>
                <w:noProof/>
                <w:webHidden/>
                <w:sz w:val="24"/>
                <w:szCs w:val="24"/>
              </w:rPr>
              <w:fldChar w:fldCharType="begin"/>
            </w:r>
            <w:r w:rsidRPr="00D07601">
              <w:rPr>
                <w:rFonts w:cstheme="minorHAnsi"/>
                <w:noProof/>
                <w:webHidden/>
                <w:sz w:val="24"/>
                <w:szCs w:val="24"/>
              </w:rPr>
              <w:instrText xml:space="preserve"> PAGEREF _Toc332351206 \h </w:instrText>
            </w:r>
            <w:r w:rsidRPr="00D07601">
              <w:rPr>
                <w:rFonts w:cstheme="minorHAnsi"/>
                <w:noProof/>
                <w:webHidden/>
                <w:sz w:val="24"/>
                <w:szCs w:val="24"/>
              </w:rPr>
            </w:r>
            <w:r w:rsidRPr="00D07601">
              <w:rPr>
                <w:rFonts w:cstheme="minorHAnsi"/>
                <w:noProof/>
                <w:webHidden/>
                <w:sz w:val="24"/>
                <w:szCs w:val="24"/>
              </w:rPr>
              <w:fldChar w:fldCharType="separate"/>
            </w:r>
            <w:r w:rsidRPr="00D07601">
              <w:rPr>
                <w:rFonts w:cstheme="minorHAnsi"/>
                <w:noProof/>
                <w:webHidden/>
                <w:sz w:val="24"/>
                <w:szCs w:val="24"/>
              </w:rPr>
              <w:t>280</w:t>
            </w:r>
            <w:r w:rsidRPr="00D07601">
              <w:rPr>
                <w:rFonts w:cstheme="minorHAnsi"/>
                <w:noProof/>
                <w:webHidden/>
                <w:sz w:val="24"/>
                <w:szCs w:val="24"/>
              </w:rPr>
              <w:fldChar w:fldCharType="end"/>
            </w:r>
          </w:hyperlink>
        </w:p>
        <w:p w:rsidR="00303364" w:rsidRPr="00E821A8" w:rsidRDefault="00D07601">
          <w:pPr>
            <w:pStyle w:val="TOC4"/>
            <w:tabs>
              <w:tab w:val="right" w:leader="dot" w:pos="8778"/>
            </w:tabs>
            <w:rPr>
              <w:rFonts w:cstheme="minorHAnsi"/>
              <w:noProof/>
              <w:sz w:val="24"/>
              <w:szCs w:val="24"/>
              <w:lang w:eastAsia="ja-JP"/>
            </w:rPr>
          </w:pPr>
          <w:hyperlink w:anchor="_Toc332351207" w:history="1">
            <w:r w:rsidRPr="00D07601">
              <w:rPr>
                <w:rStyle w:val="Hyperlink"/>
                <w:rFonts w:cstheme="minorHAnsi"/>
                <w:noProof/>
                <w:sz w:val="24"/>
                <w:szCs w:val="24"/>
              </w:rPr>
              <w:t>2.2.1 Presentation Layer</w:t>
            </w:r>
            <w:r w:rsidRPr="00D07601">
              <w:rPr>
                <w:rFonts w:cstheme="minorHAnsi"/>
                <w:noProof/>
                <w:webHidden/>
                <w:sz w:val="24"/>
                <w:szCs w:val="24"/>
              </w:rPr>
              <w:tab/>
            </w:r>
            <w:r w:rsidRPr="00D07601">
              <w:rPr>
                <w:rFonts w:cstheme="minorHAnsi"/>
                <w:noProof/>
                <w:webHidden/>
                <w:sz w:val="24"/>
                <w:szCs w:val="24"/>
              </w:rPr>
              <w:fldChar w:fldCharType="begin"/>
            </w:r>
            <w:r w:rsidRPr="00D07601">
              <w:rPr>
                <w:rFonts w:cstheme="minorHAnsi"/>
                <w:noProof/>
                <w:webHidden/>
                <w:sz w:val="24"/>
                <w:szCs w:val="24"/>
              </w:rPr>
              <w:instrText xml:space="preserve"> PAGEREF _Toc332351207 \h </w:instrText>
            </w:r>
            <w:r w:rsidRPr="00D07601">
              <w:rPr>
                <w:rFonts w:cstheme="minorHAnsi"/>
                <w:noProof/>
                <w:webHidden/>
                <w:sz w:val="24"/>
                <w:szCs w:val="24"/>
              </w:rPr>
            </w:r>
            <w:r w:rsidRPr="00D07601">
              <w:rPr>
                <w:rFonts w:cstheme="minorHAnsi"/>
                <w:noProof/>
                <w:webHidden/>
                <w:sz w:val="24"/>
                <w:szCs w:val="24"/>
              </w:rPr>
              <w:fldChar w:fldCharType="separate"/>
            </w:r>
            <w:r w:rsidRPr="00D07601">
              <w:rPr>
                <w:rFonts w:cstheme="minorHAnsi"/>
                <w:noProof/>
                <w:webHidden/>
                <w:sz w:val="24"/>
                <w:szCs w:val="24"/>
              </w:rPr>
              <w:t>281</w:t>
            </w:r>
            <w:r w:rsidRPr="00D07601">
              <w:rPr>
                <w:rFonts w:cstheme="minorHAnsi"/>
                <w:noProof/>
                <w:webHidden/>
                <w:sz w:val="24"/>
                <w:szCs w:val="24"/>
              </w:rPr>
              <w:fldChar w:fldCharType="end"/>
            </w:r>
          </w:hyperlink>
        </w:p>
        <w:p w:rsidR="00303364" w:rsidRPr="00E821A8" w:rsidRDefault="00D07601">
          <w:pPr>
            <w:pStyle w:val="TOC4"/>
            <w:tabs>
              <w:tab w:val="right" w:leader="dot" w:pos="8778"/>
            </w:tabs>
            <w:rPr>
              <w:rFonts w:cstheme="minorHAnsi"/>
              <w:noProof/>
              <w:sz w:val="24"/>
              <w:szCs w:val="24"/>
              <w:lang w:eastAsia="ja-JP"/>
            </w:rPr>
          </w:pPr>
          <w:hyperlink w:anchor="_Toc332351208" w:history="1">
            <w:r w:rsidRPr="00D07601">
              <w:rPr>
                <w:rStyle w:val="Hyperlink"/>
                <w:rFonts w:cstheme="minorHAnsi"/>
                <w:noProof/>
                <w:sz w:val="24"/>
                <w:szCs w:val="24"/>
              </w:rPr>
              <w:t>2.2.2 Business Layer</w:t>
            </w:r>
            <w:r w:rsidRPr="00D07601">
              <w:rPr>
                <w:rFonts w:cstheme="minorHAnsi"/>
                <w:noProof/>
                <w:webHidden/>
                <w:sz w:val="24"/>
                <w:szCs w:val="24"/>
              </w:rPr>
              <w:tab/>
            </w:r>
            <w:r w:rsidRPr="00D07601">
              <w:rPr>
                <w:rFonts w:cstheme="minorHAnsi"/>
                <w:noProof/>
                <w:webHidden/>
                <w:sz w:val="24"/>
                <w:szCs w:val="24"/>
              </w:rPr>
              <w:fldChar w:fldCharType="begin"/>
            </w:r>
            <w:r w:rsidRPr="00D07601">
              <w:rPr>
                <w:rFonts w:cstheme="minorHAnsi"/>
                <w:noProof/>
                <w:webHidden/>
                <w:sz w:val="24"/>
                <w:szCs w:val="24"/>
              </w:rPr>
              <w:instrText xml:space="preserve"> PAGEREF _Toc332351208 \h </w:instrText>
            </w:r>
            <w:r w:rsidRPr="00D07601">
              <w:rPr>
                <w:rFonts w:cstheme="minorHAnsi"/>
                <w:noProof/>
                <w:webHidden/>
                <w:sz w:val="24"/>
                <w:szCs w:val="24"/>
              </w:rPr>
            </w:r>
            <w:r w:rsidRPr="00D07601">
              <w:rPr>
                <w:rFonts w:cstheme="minorHAnsi"/>
                <w:noProof/>
                <w:webHidden/>
                <w:sz w:val="24"/>
                <w:szCs w:val="24"/>
              </w:rPr>
              <w:fldChar w:fldCharType="separate"/>
            </w:r>
            <w:r w:rsidRPr="00D07601">
              <w:rPr>
                <w:rFonts w:cstheme="minorHAnsi"/>
                <w:noProof/>
                <w:webHidden/>
                <w:sz w:val="24"/>
                <w:szCs w:val="24"/>
              </w:rPr>
              <w:t>282</w:t>
            </w:r>
            <w:r w:rsidRPr="00D07601">
              <w:rPr>
                <w:rFonts w:cstheme="minorHAnsi"/>
                <w:noProof/>
                <w:webHidden/>
                <w:sz w:val="24"/>
                <w:szCs w:val="24"/>
              </w:rPr>
              <w:fldChar w:fldCharType="end"/>
            </w:r>
          </w:hyperlink>
        </w:p>
        <w:p w:rsidR="00303364" w:rsidRPr="00E821A8" w:rsidRDefault="00D07601">
          <w:pPr>
            <w:pStyle w:val="TOC4"/>
            <w:tabs>
              <w:tab w:val="right" w:leader="dot" w:pos="8778"/>
            </w:tabs>
            <w:rPr>
              <w:rFonts w:cstheme="minorHAnsi"/>
              <w:noProof/>
              <w:sz w:val="24"/>
              <w:szCs w:val="24"/>
              <w:lang w:eastAsia="ja-JP"/>
            </w:rPr>
          </w:pPr>
          <w:hyperlink w:anchor="_Toc332351209" w:history="1">
            <w:r w:rsidRPr="00D07601">
              <w:rPr>
                <w:rStyle w:val="Hyperlink"/>
                <w:rFonts w:cstheme="minorHAnsi"/>
                <w:noProof/>
                <w:sz w:val="24"/>
                <w:szCs w:val="24"/>
              </w:rPr>
              <w:t>2.2.3 Data Access Layer</w:t>
            </w:r>
            <w:r w:rsidRPr="00D07601">
              <w:rPr>
                <w:rFonts w:cstheme="minorHAnsi"/>
                <w:noProof/>
                <w:webHidden/>
                <w:sz w:val="24"/>
                <w:szCs w:val="24"/>
              </w:rPr>
              <w:tab/>
            </w:r>
            <w:r w:rsidRPr="00D07601">
              <w:rPr>
                <w:rFonts w:cstheme="minorHAnsi"/>
                <w:noProof/>
                <w:webHidden/>
                <w:sz w:val="24"/>
                <w:szCs w:val="24"/>
              </w:rPr>
              <w:fldChar w:fldCharType="begin"/>
            </w:r>
            <w:r w:rsidRPr="00D07601">
              <w:rPr>
                <w:rFonts w:cstheme="minorHAnsi"/>
                <w:noProof/>
                <w:webHidden/>
                <w:sz w:val="24"/>
                <w:szCs w:val="24"/>
              </w:rPr>
              <w:instrText xml:space="preserve"> PAGEREF _Toc332351209 \h </w:instrText>
            </w:r>
            <w:r w:rsidRPr="00D07601">
              <w:rPr>
                <w:rFonts w:cstheme="minorHAnsi"/>
                <w:noProof/>
                <w:webHidden/>
                <w:sz w:val="24"/>
                <w:szCs w:val="24"/>
              </w:rPr>
            </w:r>
            <w:r w:rsidRPr="00D07601">
              <w:rPr>
                <w:rFonts w:cstheme="minorHAnsi"/>
                <w:noProof/>
                <w:webHidden/>
                <w:sz w:val="24"/>
                <w:szCs w:val="24"/>
              </w:rPr>
              <w:fldChar w:fldCharType="separate"/>
            </w:r>
            <w:r w:rsidRPr="00D07601">
              <w:rPr>
                <w:rFonts w:cstheme="minorHAnsi"/>
                <w:noProof/>
                <w:webHidden/>
                <w:sz w:val="24"/>
                <w:szCs w:val="24"/>
              </w:rPr>
              <w:t>282</w:t>
            </w:r>
            <w:r w:rsidRPr="00D07601">
              <w:rPr>
                <w:rFonts w:cstheme="minorHAnsi"/>
                <w:noProof/>
                <w:webHidden/>
                <w:sz w:val="24"/>
                <w:szCs w:val="24"/>
              </w:rPr>
              <w:fldChar w:fldCharType="end"/>
            </w:r>
          </w:hyperlink>
        </w:p>
        <w:p w:rsidR="00303364" w:rsidRPr="00E821A8" w:rsidRDefault="00D07601">
          <w:pPr>
            <w:pStyle w:val="TOC4"/>
            <w:tabs>
              <w:tab w:val="right" w:leader="dot" w:pos="8778"/>
            </w:tabs>
            <w:rPr>
              <w:rFonts w:cstheme="minorHAnsi"/>
              <w:noProof/>
              <w:sz w:val="24"/>
              <w:szCs w:val="24"/>
              <w:lang w:eastAsia="ja-JP"/>
            </w:rPr>
          </w:pPr>
          <w:hyperlink w:anchor="_Toc332351210" w:history="1">
            <w:r w:rsidRPr="00D07601">
              <w:rPr>
                <w:rStyle w:val="Hyperlink"/>
                <w:rFonts w:cstheme="minorHAnsi"/>
                <w:noProof/>
                <w:sz w:val="24"/>
                <w:szCs w:val="24"/>
              </w:rPr>
              <w:t>2.2.4 Data Layer</w:t>
            </w:r>
            <w:r w:rsidRPr="00D07601">
              <w:rPr>
                <w:rFonts w:cstheme="minorHAnsi"/>
                <w:noProof/>
                <w:webHidden/>
                <w:sz w:val="24"/>
                <w:szCs w:val="24"/>
              </w:rPr>
              <w:tab/>
            </w:r>
            <w:r w:rsidRPr="00D07601">
              <w:rPr>
                <w:rFonts w:cstheme="minorHAnsi"/>
                <w:noProof/>
                <w:webHidden/>
                <w:sz w:val="24"/>
                <w:szCs w:val="24"/>
              </w:rPr>
              <w:fldChar w:fldCharType="begin"/>
            </w:r>
            <w:r w:rsidRPr="00D07601">
              <w:rPr>
                <w:rFonts w:cstheme="minorHAnsi"/>
                <w:noProof/>
                <w:webHidden/>
                <w:sz w:val="24"/>
                <w:szCs w:val="24"/>
              </w:rPr>
              <w:instrText xml:space="preserve"> PAGEREF _Toc332351210 \h </w:instrText>
            </w:r>
            <w:r w:rsidRPr="00D07601">
              <w:rPr>
                <w:rFonts w:cstheme="minorHAnsi"/>
                <w:noProof/>
                <w:webHidden/>
                <w:sz w:val="24"/>
                <w:szCs w:val="24"/>
              </w:rPr>
            </w:r>
            <w:r w:rsidRPr="00D07601">
              <w:rPr>
                <w:rFonts w:cstheme="minorHAnsi"/>
                <w:noProof/>
                <w:webHidden/>
                <w:sz w:val="24"/>
                <w:szCs w:val="24"/>
              </w:rPr>
              <w:fldChar w:fldCharType="separate"/>
            </w:r>
            <w:r w:rsidRPr="00D07601">
              <w:rPr>
                <w:rFonts w:cstheme="minorHAnsi"/>
                <w:noProof/>
                <w:webHidden/>
                <w:sz w:val="24"/>
                <w:szCs w:val="24"/>
              </w:rPr>
              <w:t>282</w:t>
            </w:r>
            <w:r w:rsidRPr="00D07601">
              <w:rPr>
                <w:rFonts w:cstheme="minorHAnsi"/>
                <w:noProof/>
                <w:webHidden/>
                <w:sz w:val="24"/>
                <w:szCs w:val="24"/>
              </w:rPr>
              <w:fldChar w:fldCharType="end"/>
            </w:r>
          </w:hyperlink>
        </w:p>
        <w:p w:rsidR="00303364" w:rsidRPr="00E821A8" w:rsidRDefault="00D07601">
          <w:pPr>
            <w:pStyle w:val="TOC3"/>
            <w:tabs>
              <w:tab w:val="right" w:leader="dot" w:pos="8778"/>
            </w:tabs>
            <w:rPr>
              <w:rFonts w:eastAsiaTheme="minorEastAsia" w:cstheme="minorHAnsi"/>
              <w:noProof/>
              <w:sz w:val="24"/>
              <w:szCs w:val="24"/>
              <w:lang w:eastAsia="ja-JP"/>
            </w:rPr>
          </w:pPr>
          <w:hyperlink w:anchor="_Toc332351211" w:history="1">
            <w:r w:rsidRPr="00D07601">
              <w:rPr>
                <w:rStyle w:val="Hyperlink"/>
                <w:rFonts w:cstheme="minorHAnsi"/>
                <w:noProof/>
                <w:sz w:val="24"/>
                <w:szCs w:val="24"/>
              </w:rPr>
              <w:t>2.3 Packages/Components view</w:t>
            </w:r>
            <w:r w:rsidRPr="00D07601">
              <w:rPr>
                <w:rFonts w:cstheme="minorHAnsi"/>
                <w:noProof/>
                <w:webHidden/>
                <w:sz w:val="24"/>
                <w:szCs w:val="24"/>
              </w:rPr>
              <w:tab/>
            </w:r>
            <w:r w:rsidRPr="00D07601">
              <w:rPr>
                <w:rFonts w:cstheme="minorHAnsi"/>
                <w:noProof/>
                <w:webHidden/>
                <w:sz w:val="24"/>
                <w:szCs w:val="24"/>
              </w:rPr>
              <w:fldChar w:fldCharType="begin"/>
            </w:r>
            <w:r w:rsidRPr="00D07601">
              <w:rPr>
                <w:rFonts w:cstheme="minorHAnsi"/>
                <w:noProof/>
                <w:webHidden/>
                <w:sz w:val="24"/>
                <w:szCs w:val="24"/>
              </w:rPr>
              <w:instrText xml:space="preserve"> PAGEREF _Toc332351211 \h </w:instrText>
            </w:r>
            <w:r w:rsidRPr="00D07601">
              <w:rPr>
                <w:rFonts w:cstheme="minorHAnsi"/>
                <w:noProof/>
                <w:webHidden/>
                <w:sz w:val="24"/>
                <w:szCs w:val="24"/>
              </w:rPr>
            </w:r>
            <w:r w:rsidRPr="00D07601">
              <w:rPr>
                <w:rFonts w:cstheme="minorHAnsi"/>
                <w:noProof/>
                <w:webHidden/>
                <w:sz w:val="24"/>
                <w:szCs w:val="24"/>
              </w:rPr>
              <w:fldChar w:fldCharType="separate"/>
            </w:r>
            <w:r w:rsidRPr="00D07601">
              <w:rPr>
                <w:rFonts w:cstheme="minorHAnsi"/>
                <w:noProof/>
                <w:webHidden/>
                <w:sz w:val="24"/>
                <w:szCs w:val="24"/>
              </w:rPr>
              <w:t>283</w:t>
            </w:r>
            <w:r w:rsidRPr="00D07601">
              <w:rPr>
                <w:rFonts w:cstheme="minorHAnsi"/>
                <w:noProof/>
                <w:webHidden/>
                <w:sz w:val="24"/>
                <w:szCs w:val="24"/>
              </w:rPr>
              <w:fldChar w:fldCharType="end"/>
            </w:r>
          </w:hyperlink>
        </w:p>
        <w:p w:rsidR="00303364" w:rsidRPr="00E821A8" w:rsidRDefault="00D07601">
          <w:pPr>
            <w:pStyle w:val="TOC4"/>
            <w:tabs>
              <w:tab w:val="right" w:leader="dot" w:pos="8778"/>
            </w:tabs>
            <w:rPr>
              <w:rFonts w:cstheme="minorHAnsi"/>
              <w:noProof/>
              <w:sz w:val="24"/>
              <w:szCs w:val="24"/>
              <w:lang w:eastAsia="ja-JP"/>
            </w:rPr>
          </w:pPr>
          <w:hyperlink w:anchor="_Toc332351212" w:history="1">
            <w:r w:rsidRPr="00D07601">
              <w:rPr>
                <w:rStyle w:val="Hyperlink"/>
                <w:rFonts w:cstheme="minorHAnsi"/>
                <w:noProof/>
                <w:sz w:val="24"/>
                <w:szCs w:val="24"/>
              </w:rPr>
              <w:t>2.3.1 UI Components</w:t>
            </w:r>
            <w:r w:rsidRPr="00D07601">
              <w:rPr>
                <w:rFonts w:cstheme="minorHAnsi"/>
                <w:noProof/>
                <w:webHidden/>
                <w:sz w:val="24"/>
                <w:szCs w:val="24"/>
              </w:rPr>
              <w:tab/>
            </w:r>
            <w:r w:rsidRPr="00D07601">
              <w:rPr>
                <w:rFonts w:cstheme="minorHAnsi"/>
                <w:noProof/>
                <w:webHidden/>
                <w:sz w:val="24"/>
                <w:szCs w:val="24"/>
              </w:rPr>
              <w:fldChar w:fldCharType="begin"/>
            </w:r>
            <w:r w:rsidRPr="00D07601">
              <w:rPr>
                <w:rFonts w:cstheme="minorHAnsi"/>
                <w:noProof/>
                <w:webHidden/>
                <w:sz w:val="24"/>
                <w:szCs w:val="24"/>
              </w:rPr>
              <w:instrText xml:space="preserve"> PAGEREF _Toc332351212 \h </w:instrText>
            </w:r>
            <w:r w:rsidRPr="00D07601">
              <w:rPr>
                <w:rFonts w:cstheme="minorHAnsi"/>
                <w:noProof/>
                <w:webHidden/>
                <w:sz w:val="24"/>
                <w:szCs w:val="24"/>
              </w:rPr>
            </w:r>
            <w:r w:rsidRPr="00D07601">
              <w:rPr>
                <w:rFonts w:cstheme="minorHAnsi"/>
                <w:noProof/>
                <w:webHidden/>
                <w:sz w:val="24"/>
                <w:szCs w:val="24"/>
              </w:rPr>
              <w:fldChar w:fldCharType="separate"/>
            </w:r>
            <w:r w:rsidRPr="00D07601">
              <w:rPr>
                <w:rFonts w:cstheme="minorHAnsi"/>
                <w:noProof/>
                <w:webHidden/>
                <w:sz w:val="24"/>
                <w:szCs w:val="24"/>
              </w:rPr>
              <w:t>283</w:t>
            </w:r>
            <w:r w:rsidRPr="00D07601">
              <w:rPr>
                <w:rFonts w:cstheme="minorHAnsi"/>
                <w:noProof/>
                <w:webHidden/>
                <w:sz w:val="24"/>
                <w:szCs w:val="24"/>
              </w:rPr>
              <w:fldChar w:fldCharType="end"/>
            </w:r>
          </w:hyperlink>
        </w:p>
        <w:p w:rsidR="00303364" w:rsidRPr="00E821A8" w:rsidRDefault="00D07601">
          <w:pPr>
            <w:pStyle w:val="TOC4"/>
            <w:tabs>
              <w:tab w:val="right" w:leader="dot" w:pos="8778"/>
            </w:tabs>
            <w:rPr>
              <w:rFonts w:cstheme="minorHAnsi"/>
              <w:noProof/>
              <w:sz w:val="24"/>
              <w:szCs w:val="24"/>
              <w:lang w:eastAsia="ja-JP"/>
            </w:rPr>
          </w:pPr>
          <w:hyperlink w:anchor="_Toc332351213" w:history="1">
            <w:r w:rsidRPr="00D07601">
              <w:rPr>
                <w:rStyle w:val="Hyperlink"/>
                <w:rFonts w:cstheme="minorHAnsi"/>
                <w:noProof/>
                <w:sz w:val="24"/>
                <w:szCs w:val="24"/>
              </w:rPr>
              <w:t>2.3.2 Business Object</w:t>
            </w:r>
            <w:r w:rsidRPr="00D07601">
              <w:rPr>
                <w:rFonts w:cstheme="minorHAnsi"/>
                <w:noProof/>
                <w:webHidden/>
                <w:sz w:val="24"/>
                <w:szCs w:val="24"/>
              </w:rPr>
              <w:tab/>
            </w:r>
            <w:r w:rsidRPr="00D07601">
              <w:rPr>
                <w:rFonts w:cstheme="minorHAnsi"/>
                <w:noProof/>
                <w:webHidden/>
                <w:sz w:val="24"/>
                <w:szCs w:val="24"/>
              </w:rPr>
              <w:fldChar w:fldCharType="begin"/>
            </w:r>
            <w:r w:rsidRPr="00D07601">
              <w:rPr>
                <w:rFonts w:cstheme="minorHAnsi"/>
                <w:noProof/>
                <w:webHidden/>
                <w:sz w:val="24"/>
                <w:szCs w:val="24"/>
              </w:rPr>
              <w:instrText xml:space="preserve"> PAGEREF _Toc332351213 \h </w:instrText>
            </w:r>
            <w:r w:rsidRPr="00D07601">
              <w:rPr>
                <w:rFonts w:cstheme="minorHAnsi"/>
                <w:noProof/>
                <w:webHidden/>
                <w:sz w:val="24"/>
                <w:szCs w:val="24"/>
              </w:rPr>
            </w:r>
            <w:r w:rsidRPr="00D07601">
              <w:rPr>
                <w:rFonts w:cstheme="minorHAnsi"/>
                <w:noProof/>
                <w:webHidden/>
                <w:sz w:val="24"/>
                <w:szCs w:val="24"/>
              </w:rPr>
              <w:fldChar w:fldCharType="separate"/>
            </w:r>
            <w:r w:rsidRPr="00D07601">
              <w:rPr>
                <w:rFonts w:cstheme="minorHAnsi"/>
                <w:noProof/>
                <w:webHidden/>
                <w:sz w:val="24"/>
                <w:szCs w:val="24"/>
              </w:rPr>
              <w:t>284</w:t>
            </w:r>
            <w:r w:rsidRPr="00D07601">
              <w:rPr>
                <w:rFonts w:cstheme="minorHAnsi"/>
                <w:noProof/>
                <w:webHidden/>
                <w:sz w:val="24"/>
                <w:szCs w:val="24"/>
              </w:rPr>
              <w:fldChar w:fldCharType="end"/>
            </w:r>
          </w:hyperlink>
        </w:p>
        <w:p w:rsidR="00303364" w:rsidRPr="00E821A8" w:rsidRDefault="00D07601">
          <w:pPr>
            <w:pStyle w:val="TOC4"/>
            <w:tabs>
              <w:tab w:val="right" w:leader="dot" w:pos="8778"/>
            </w:tabs>
            <w:rPr>
              <w:rFonts w:cstheme="minorHAnsi"/>
              <w:noProof/>
              <w:sz w:val="24"/>
              <w:szCs w:val="24"/>
              <w:lang w:eastAsia="ja-JP"/>
            </w:rPr>
          </w:pPr>
          <w:hyperlink w:anchor="_Toc332351214" w:history="1">
            <w:r w:rsidRPr="00D07601">
              <w:rPr>
                <w:rStyle w:val="Hyperlink"/>
                <w:rFonts w:cstheme="minorHAnsi"/>
                <w:noProof/>
                <w:sz w:val="24"/>
                <w:szCs w:val="24"/>
              </w:rPr>
              <w:t>2.3.4 Transfer Data Objects ( Entity )</w:t>
            </w:r>
            <w:r w:rsidRPr="00D07601">
              <w:rPr>
                <w:rFonts w:cstheme="minorHAnsi"/>
                <w:noProof/>
                <w:webHidden/>
                <w:sz w:val="24"/>
                <w:szCs w:val="24"/>
              </w:rPr>
              <w:tab/>
            </w:r>
            <w:r w:rsidRPr="00D07601">
              <w:rPr>
                <w:rFonts w:cstheme="minorHAnsi"/>
                <w:noProof/>
                <w:webHidden/>
                <w:sz w:val="24"/>
                <w:szCs w:val="24"/>
              </w:rPr>
              <w:fldChar w:fldCharType="begin"/>
            </w:r>
            <w:r w:rsidRPr="00D07601">
              <w:rPr>
                <w:rFonts w:cstheme="minorHAnsi"/>
                <w:noProof/>
                <w:webHidden/>
                <w:sz w:val="24"/>
                <w:szCs w:val="24"/>
              </w:rPr>
              <w:instrText xml:space="preserve"> PAGEREF _Toc332351214 \h </w:instrText>
            </w:r>
            <w:r w:rsidRPr="00D07601">
              <w:rPr>
                <w:rFonts w:cstheme="minorHAnsi"/>
                <w:noProof/>
                <w:webHidden/>
                <w:sz w:val="24"/>
                <w:szCs w:val="24"/>
              </w:rPr>
            </w:r>
            <w:r w:rsidRPr="00D07601">
              <w:rPr>
                <w:rFonts w:cstheme="minorHAnsi"/>
                <w:noProof/>
                <w:webHidden/>
                <w:sz w:val="24"/>
                <w:szCs w:val="24"/>
              </w:rPr>
              <w:fldChar w:fldCharType="separate"/>
            </w:r>
            <w:r w:rsidRPr="00D07601">
              <w:rPr>
                <w:rFonts w:cstheme="minorHAnsi"/>
                <w:noProof/>
                <w:webHidden/>
                <w:sz w:val="24"/>
                <w:szCs w:val="24"/>
              </w:rPr>
              <w:t>284</w:t>
            </w:r>
            <w:r w:rsidRPr="00D07601">
              <w:rPr>
                <w:rFonts w:cstheme="minorHAnsi"/>
                <w:noProof/>
                <w:webHidden/>
                <w:sz w:val="24"/>
                <w:szCs w:val="24"/>
              </w:rPr>
              <w:fldChar w:fldCharType="end"/>
            </w:r>
          </w:hyperlink>
        </w:p>
        <w:p w:rsidR="00303364" w:rsidRPr="00E821A8" w:rsidRDefault="00D07601">
          <w:pPr>
            <w:pStyle w:val="TOC4"/>
            <w:tabs>
              <w:tab w:val="right" w:leader="dot" w:pos="8778"/>
            </w:tabs>
            <w:rPr>
              <w:rFonts w:cstheme="minorHAnsi"/>
              <w:noProof/>
              <w:sz w:val="24"/>
              <w:szCs w:val="24"/>
              <w:lang w:eastAsia="ja-JP"/>
            </w:rPr>
          </w:pPr>
          <w:hyperlink w:anchor="_Toc332351215" w:history="1">
            <w:r w:rsidRPr="00D07601">
              <w:rPr>
                <w:rStyle w:val="Hyperlink"/>
                <w:rFonts w:cstheme="minorHAnsi"/>
                <w:noProof/>
                <w:sz w:val="24"/>
                <w:szCs w:val="24"/>
              </w:rPr>
              <w:t>2.3.5 Data Access Object</w:t>
            </w:r>
            <w:r w:rsidRPr="00D07601">
              <w:rPr>
                <w:rFonts w:cstheme="minorHAnsi"/>
                <w:noProof/>
                <w:webHidden/>
                <w:sz w:val="24"/>
                <w:szCs w:val="24"/>
              </w:rPr>
              <w:tab/>
            </w:r>
            <w:r w:rsidRPr="00D07601">
              <w:rPr>
                <w:rFonts w:cstheme="minorHAnsi"/>
                <w:noProof/>
                <w:webHidden/>
                <w:sz w:val="24"/>
                <w:szCs w:val="24"/>
              </w:rPr>
              <w:fldChar w:fldCharType="begin"/>
            </w:r>
            <w:r w:rsidRPr="00D07601">
              <w:rPr>
                <w:rFonts w:cstheme="minorHAnsi"/>
                <w:noProof/>
                <w:webHidden/>
                <w:sz w:val="24"/>
                <w:szCs w:val="24"/>
              </w:rPr>
              <w:instrText xml:space="preserve"> PAGEREF _Toc332351215 \h </w:instrText>
            </w:r>
            <w:r w:rsidRPr="00D07601">
              <w:rPr>
                <w:rFonts w:cstheme="minorHAnsi"/>
                <w:noProof/>
                <w:webHidden/>
                <w:sz w:val="24"/>
                <w:szCs w:val="24"/>
              </w:rPr>
            </w:r>
            <w:r w:rsidRPr="00D07601">
              <w:rPr>
                <w:rFonts w:cstheme="minorHAnsi"/>
                <w:noProof/>
                <w:webHidden/>
                <w:sz w:val="24"/>
                <w:szCs w:val="24"/>
              </w:rPr>
              <w:fldChar w:fldCharType="separate"/>
            </w:r>
            <w:r w:rsidRPr="00D07601">
              <w:rPr>
                <w:rFonts w:cstheme="minorHAnsi"/>
                <w:noProof/>
                <w:webHidden/>
                <w:sz w:val="24"/>
                <w:szCs w:val="24"/>
              </w:rPr>
              <w:t>284</w:t>
            </w:r>
            <w:r w:rsidRPr="00D07601">
              <w:rPr>
                <w:rFonts w:cstheme="minorHAnsi"/>
                <w:noProof/>
                <w:webHidden/>
                <w:sz w:val="24"/>
                <w:szCs w:val="24"/>
              </w:rPr>
              <w:fldChar w:fldCharType="end"/>
            </w:r>
          </w:hyperlink>
        </w:p>
        <w:p w:rsidR="00303364" w:rsidRPr="00E821A8" w:rsidRDefault="00D07601">
          <w:pPr>
            <w:pStyle w:val="TOC4"/>
            <w:tabs>
              <w:tab w:val="right" w:leader="dot" w:pos="8778"/>
            </w:tabs>
            <w:rPr>
              <w:rFonts w:cstheme="minorHAnsi"/>
              <w:noProof/>
              <w:sz w:val="24"/>
              <w:szCs w:val="24"/>
              <w:lang w:eastAsia="ja-JP"/>
            </w:rPr>
          </w:pPr>
          <w:hyperlink w:anchor="_Toc332351216" w:history="1">
            <w:r w:rsidRPr="00D07601">
              <w:rPr>
                <w:rStyle w:val="Hyperlink"/>
                <w:rFonts w:cstheme="minorHAnsi"/>
                <w:noProof/>
                <w:sz w:val="24"/>
                <w:szCs w:val="24"/>
              </w:rPr>
              <w:t>2.3.6 Exceptions</w:t>
            </w:r>
            <w:r w:rsidRPr="00D07601">
              <w:rPr>
                <w:rFonts w:cstheme="minorHAnsi"/>
                <w:noProof/>
                <w:webHidden/>
                <w:sz w:val="24"/>
                <w:szCs w:val="24"/>
              </w:rPr>
              <w:tab/>
            </w:r>
            <w:r w:rsidRPr="00D07601">
              <w:rPr>
                <w:rFonts w:cstheme="minorHAnsi"/>
                <w:noProof/>
                <w:webHidden/>
                <w:sz w:val="24"/>
                <w:szCs w:val="24"/>
              </w:rPr>
              <w:fldChar w:fldCharType="begin"/>
            </w:r>
            <w:r w:rsidRPr="00D07601">
              <w:rPr>
                <w:rFonts w:cstheme="minorHAnsi"/>
                <w:noProof/>
                <w:webHidden/>
                <w:sz w:val="24"/>
                <w:szCs w:val="24"/>
              </w:rPr>
              <w:instrText xml:space="preserve"> PAGEREF _Toc332351216 \h </w:instrText>
            </w:r>
            <w:r w:rsidRPr="00D07601">
              <w:rPr>
                <w:rFonts w:cstheme="minorHAnsi"/>
                <w:noProof/>
                <w:webHidden/>
                <w:sz w:val="24"/>
                <w:szCs w:val="24"/>
              </w:rPr>
            </w:r>
            <w:r w:rsidRPr="00D07601">
              <w:rPr>
                <w:rFonts w:cstheme="minorHAnsi"/>
                <w:noProof/>
                <w:webHidden/>
                <w:sz w:val="24"/>
                <w:szCs w:val="24"/>
              </w:rPr>
              <w:fldChar w:fldCharType="separate"/>
            </w:r>
            <w:r w:rsidRPr="00D07601">
              <w:rPr>
                <w:rFonts w:cstheme="minorHAnsi"/>
                <w:noProof/>
                <w:webHidden/>
                <w:sz w:val="24"/>
                <w:szCs w:val="24"/>
              </w:rPr>
              <w:t>284</w:t>
            </w:r>
            <w:r w:rsidRPr="00D07601">
              <w:rPr>
                <w:rFonts w:cstheme="minorHAnsi"/>
                <w:noProof/>
                <w:webHidden/>
                <w:sz w:val="24"/>
                <w:szCs w:val="24"/>
              </w:rPr>
              <w:fldChar w:fldCharType="end"/>
            </w:r>
          </w:hyperlink>
        </w:p>
        <w:p w:rsidR="00303364" w:rsidRPr="00E821A8" w:rsidRDefault="00D07601">
          <w:pPr>
            <w:pStyle w:val="TOC4"/>
            <w:tabs>
              <w:tab w:val="right" w:leader="dot" w:pos="8778"/>
            </w:tabs>
            <w:rPr>
              <w:rFonts w:cstheme="minorHAnsi"/>
              <w:noProof/>
              <w:sz w:val="24"/>
              <w:szCs w:val="24"/>
              <w:lang w:eastAsia="ja-JP"/>
            </w:rPr>
          </w:pPr>
          <w:hyperlink w:anchor="_Toc332351217" w:history="1">
            <w:r w:rsidRPr="00D07601">
              <w:rPr>
                <w:rStyle w:val="Hyperlink"/>
                <w:rFonts w:cstheme="minorHAnsi"/>
                <w:noProof/>
                <w:sz w:val="24"/>
                <w:szCs w:val="24"/>
              </w:rPr>
              <w:t>2.3.7 Utils</w:t>
            </w:r>
            <w:r w:rsidRPr="00D07601">
              <w:rPr>
                <w:rFonts w:cstheme="minorHAnsi"/>
                <w:noProof/>
                <w:webHidden/>
                <w:sz w:val="24"/>
                <w:szCs w:val="24"/>
              </w:rPr>
              <w:tab/>
            </w:r>
            <w:r w:rsidRPr="00D07601">
              <w:rPr>
                <w:rFonts w:cstheme="minorHAnsi"/>
                <w:noProof/>
                <w:webHidden/>
                <w:sz w:val="24"/>
                <w:szCs w:val="24"/>
              </w:rPr>
              <w:fldChar w:fldCharType="begin"/>
            </w:r>
            <w:r w:rsidRPr="00D07601">
              <w:rPr>
                <w:rFonts w:cstheme="minorHAnsi"/>
                <w:noProof/>
                <w:webHidden/>
                <w:sz w:val="24"/>
                <w:szCs w:val="24"/>
              </w:rPr>
              <w:instrText xml:space="preserve"> PAGEREF _Toc332351217 \h </w:instrText>
            </w:r>
            <w:r w:rsidRPr="00D07601">
              <w:rPr>
                <w:rFonts w:cstheme="minorHAnsi"/>
                <w:noProof/>
                <w:webHidden/>
                <w:sz w:val="24"/>
                <w:szCs w:val="24"/>
              </w:rPr>
            </w:r>
            <w:r w:rsidRPr="00D07601">
              <w:rPr>
                <w:rFonts w:cstheme="minorHAnsi"/>
                <w:noProof/>
                <w:webHidden/>
                <w:sz w:val="24"/>
                <w:szCs w:val="24"/>
              </w:rPr>
              <w:fldChar w:fldCharType="separate"/>
            </w:r>
            <w:r w:rsidRPr="00D07601">
              <w:rPr>
                <w:rFonts w:cstheme="minorHAnsi"/>
                <w:noProof/>
                <w:webHidden/>
                <w:sz w:val="24"/>
                <w:szCs w:val="24"/>
              </w:rPr>
              <w:t>284</w:t>
            </w:r>
            <w:r w:rsidRPr="00D07601">
              <w:rPr>
                <w:rFonts w:cstheme="minorHAnsi"/>
                <w:noProof/>
                <w:webHidden/>
                <w:sz w:val="24"/>
                <w:szCs w:val="24"/>
              </w:rPr>
              <w:fldChar w:fldCharType="end"/>
            </w:r>
          </w:hyperlink>
        </w:p>
        <w:p w:rsidR="00303364" w:rsidRPr="00E821A8" w:rsidRDefault="00D07601">
          <w:pPr>
            <w:pStyle w:val="TOC4"/>
            <w:tabs>
              <w:tab w:val="right" w:leader="dot" w:pos="8778"/>
            </w:tabs>
            <w:rPr>
              <w:rFonts w:cstheme="minorHAnsi"/>
              <w:noProof/>
              <w:sz w:val="24"/>
              <w:szCs w:val="24"/>
              <w:lang w:eastAsia="ja-JP"/>
            </w:rPr>
          </w:pPr>
          <w:hyperlink w:anchor="_Toc332351218" w:history="1">
            <w:r w:rsidRPr="00D07601">
              <w:rPr>
                <w:rStyle w:val="Hyperlink"/>
                <w:rFonts w:cstheme="minorHAnsi"/>
                <w:noProof/>
                <w:sz w:val="24"/>
                <w:szCs w:val="24"/>
              </w:rPr>
              <w:t>2.3.8 Logging</w:t>
            </w:r>
            <w:r w:rsidRPr="00D07601">
              <w:rPr>
                <w:rFonts w:cstheme="minorHAnsi"/>
                <w:noProof/>
                <w:webHidden/>
                <w:sz w:val="24"/>
                <w:szCs w:val="24"/>
              </w:rPr>
              <w:tab/>
            </w:r>
            <w:r w:rsidRPr="00D07601">
              <w:rPr>
                <w:rFonts w:cstheme="minorHAnsi"/>
                <w:noProof/>
                <w:webHidden/>
                <w:sz w:val="24"/>
                <w:szCs w:val="24"/>
              </w:rPr>
              <w:fldChar w:fldCharType="begin"/>
            </w:r>
            <w:r w:rsidRPr="00D07601">
              <w:rPr>
                <w:rFonts w:cstheme="minorHAnsi"/>
                <w:noProof/>
                <w:webHidden/>
                <w:sz w:val="24"/>
                <w:szCs w:val="24"/>
              </w:rPr>
              <w:instrText xml:space="preserve"> PAGEREF _Toc332351218 \h </w:instrText>
            </w:r>
            <w:r w:rsidRPr="00D07601">
              <w:rPr>
                <w:rFonts w:cstheme="minorHAnsi"/>
                <w:noProof/>
                <w:webHidden/>
                <w:sz w:val="24"/>
                <w:szCs w:val="24"/>
              </w:rPr>
            </w:r>
            <w:r w:rsidRPr="00D07601">
              <w:rPr>
                <w:rFonts w:cstheme="minorHAnsi"/>
                <w:noProof/>
                <w:webHidden/>
                <w:sz w:val="24"/>
                <w:szCs w:val="24"/>
              </w:rPr>
              <w:fldChar w:fldCharType="separate"/>
            </w:r>
            <w:r w:rsidRPr="00D07601">
              <w:rPr>
                <w:rFonts w:cstheme="minorHAnsi"/>
                <w:noProof/>
                <w:webHidden/>
                <w:sz w:val="24"/>
                <w:szCs w:val="24"/>
              </w:rPr>
              <w:t>284</w:t>
            </w:r>
            <w:r w:rsidRPr="00D07601">
              <w:rPr>
                <w:rFonts w:cstheme="minorHAnsi"/>
                <w:noProof/>
                <w:webHidden/>
                <w:sz w:val="24"/>
                <w:szCs w:val="24"/>
              </w:rPr>
              <w:fldChar w:fldCharType="end"/>
            </w:r>
          </w:hyperlink>
        </w:p>
        <w:p w:rsidR="00303364" w:rsidRPr="00E821A8" w:rsidRDefault="00D07601">
          <w:pPr>
            <w:pStyle w:val="TOC2"/>
            <w:tabs>
              <w:tab w:val="left" w:pos="660"/>
              <w:tab w:val="right" w:leader="dot" w:pos="8778"/>
            </w:tabs>
            <w:rPr>
              <w:rFonts w:eastAsiaTheme="minorEastAsia" w:cstheme="minorHAnsi"/>
              <w:noProof/>
              <w:sz w:val="24"/>
              <w:szCs w:val="24"/>
              <w:lang w:eastAsia="ja-JP"/>
            </w:rPr>
          </w:pPr>
          <w:hyperlink w:anchor="_Toc332351219" w:history="1">
            <w:r w:rsidRPr="00D07601">
              <w:rPr>
                <w:rStyle w:val="Hyperlink"/>
                <w:rFonts w:cstheme="minorHAnsi"/>
                <w:noProof/>
                <w:sz w:val="24"/>
                <w:szCs w:val="24"/>
              </w:rPr>
              <w:t>3.</w:t>
            </w:r>
            <w:r w:rsidRPr="00D07601">
              <w:rPr>
                <w:rFonts w:eastAsiaTheme="minorEastAsia" w:cstheme="minorHAnsi"/>
                <w:noProof/>
                <w:sz w:val="24"/>
                <w:szCs w:val="24"/>
                <w:lang w:eastAsia="ja-JP"/>
              </w:rPr>
              <w:tab/>
            </w:r>
            <w:r w:rsidRPr="00D07601">
              <w:rPr>
                <w:rStyle w:val="Hyperlink"/>
                <w:rFonts w:cstheme="minorHAnsi"/>
                <w:noProof/>
                <w:sz w:val="24"/>
                <w:szCs w:val="24"/>
              </w:rPr>
              <w:t>Technical Solutions</w:t>
            </w:r>
            <w:r w:rsidRPr="00D07601">
              <w:rPr>
                <w:rFonts w:cstheme="minorHAnsi"/>
                <w:noProof/>
                <w:webHidden/>
                <w:sz w:val="24"/>
                <w:szCs w:val="24"/>
              </w:rPr>
              <w:tab/>
            </w:r>
            <w:r w:rsidRPr="00D07601">
              <w:rPr>
                <w:rFonts w:cstheme="minorHAnsi"/>
                <w:noProof/>
                <w:webHidden/>
                <w:sz w:val="24"/>
                <w:szCs w:val="24"/>
              </w:rPr>
              <w:fldChar w:fldCharType="begin"/>
            </w:r>
            <w:r w:rsidRPr="00D07601">
              <w:rPr>
                <w:rFonts w:cstheme="minorHAnsi"/>
                <w:noProof/>
                <w:webHidden/>
                <w:sz w:val="24"/>
                <w:szCs w:val="24"/>
              </w:rPr>
              <w:instrText xml:space="preserve"> PAGEREF _Toc332351219 \h </w:instrText>
            </w:r>
            <w:r w:rsidRPr="00D07601">
              <w:rPr>
                <w:rFonts w:cstheme="minorHAnsi"/>
                <w:noProof/>
                <w:webHidden/>
                <w:sz w:val="24"/>
                <w:szCs w:val="24"/>
              </w:rPr>
            </w:r>
            <w:r w:rsidRPr="00D07601">
              <w:rPr>
                <w:rFonts w:cstheme="minorHAnsi"/>
                <w:noProof/>
                <w:webHidden/>
                <w:sz w:val="24"/>
                <w:szCs w:val="24"/>
              </w:rPr>
              <w:fldChar w:fldCharType="separate"/>
            </w:r>
            <w:r w:rsidRPr="00D07601">
              <w:rPr>
                <w:rFonts w:cstheme="minorHAnsi"/>
                <w:noProof/>
                <w:webHidden/>
                <w:sz w:val="24"/>
                <w:szCs w:val="24"/>
              </w:rPr>
              <w:t>284</w:t>
            </w:r>
            <w:r w:rsidRPr="00D07601">
              <w:rPr>
                <w:rFonts w:cstheme="minorHAnsi"/>
                <w:noProof/>
                <w:webHidden/>
                <w:sz w:val="24"/>
                <w:szCs w:val="24"/>
              </w:rPr>
              <w:fldChar w:fldCharType="end"/>
            </w:r>
          </w:hyperlink>
        </w:p>
        <w:p w:rsidR="00303364" w:rsidRPr="00E821A8" w:rsidRDefault="00D07601">
          <w:pPr>
            <w:pStyle w:val="TOC3"/>
            <w:tabs>
              <w:tab w:val="right" w:leader="dot" w:pos="8778"/>
            </w:tabs>
            <w:rPr>
              <w:rFonts w:eastAsiaTheme="minorEastAsia" w:cstheme="minorHAnsi"/>
              <w:noProof/>
              <w:sz w:val="24"/>
              <w:szCs w:val="24"/>
              <w:lang w:eastAsia="ja-JP"/>
            </w:rPr>
          </w:pPr>
          <w:hyperlink w:anchor="_Toc332351220" w:history="1">
            <w:r w:rsidRPr="00D07601">
              <w:rPr>
                <w:rStyle w:val="Hyperlink"/>
                <w:rFonts w:cstheme="minorHAnsi"/>
                <w:noProof/>
                <w:sz w:val="24"/>
                <w:szCs w:val="24"/>
              </w:rPr>
              <w:t>3.1 Exception handling mechanism</w:t>
            </w:r>
            <w:r w:rsidRPr="00D07601">
              <w:rPr>
                <w:rFonts w:cstheme="minorHAnsi"/>
                <w:noProof/>
                <w:webHidden/>
                <w:sz w:val="24"/>
                <w:szCs w:val="24"/>
              </w:rPr>
              <w:tab/>
            </w:r>
            <w:r w:rsidRPr="00D07601">
              <w:rPr>
                <w:rFonts w:cstheme="minorHAnsi"/>
                <w:noProof/>
                <w:webHidden/>
                <w:sz w:val="24"/>
                <w:szCs w:val="24"/>
              </w:rPr>
              <w:fldChar w:fldCharType="begin"/>
            </w:r>
            <w:r w:rsidRPr="00D07601">
              <w:rPr>
                <w:rFonts w:cstheme="minorHAnsi"/>
                <w:noProof/>
                <w:webHidden/>
                <w:sz w:val="24"/>
                <w:szCs w:val="24"/>
              </w:rPr>
              <w:instrText xml:space="preserve"> PAGEREF _Toc332351220 \h </w:instrText>
            </w:r>
            <w:r w:rsidRPr="00D07601">
              <w:rPr>
                <w:rFonts w:cstheme="minorHAnsi"/>
                <w:noProof/>
                <w:webHidden/>
                <w:sz w:val="24"/>
                <w:szCs w:val="24"/>
              </w:rPr>
            </w:r>
            <w:r w:rsidRPr="00D07601">
              <w:rPr>
                <w:rFonts w:cstheme="minorHAnsi"/>
                <w:noProof/>
                <w:webHidden/>
                <w:sz w:val="24"/>
                <w:szCs w:val="24"/>
              </w:rPr>
              <w:fldChar w:fldCharType="separate"/>
            </w:r>
            <w:r w:rsidRPr="00D07601">
              <w:rPr>
                <w:rFonts w:cstheme="minorHAnsi"/>
                <w:noProof/>
                <w:webHidden/>
                <w:sz w:val="24"/>
                <w:szCs w:val="24"/>
              </w:rPr>
              <w:t>284</w:t>
            </w:r>
            <w:r w:rsidRPr="00D07601">
              <w:rPr>
                <w:rFonts w:cstheme="minorHAnsi"/>
                <w:noProof/>
                <w:webHidden/>
                <w:sz w:val="24"/>
                <w:szCs w:val="24"/>
              </w:rPr>
              <w:fldChar w:fldCharType="end"/>
            </w:r>
          </w:hyperlink>
        </w:p>
        <w:p w:rsidR="00303364" w:rsidRPr="00E821A8" w:rsidRDefault="00D07601">
          <w:pPr>
            <w:pStyle w:val="TOC3"/>
            <w:tabs>
              <w:tab w:val="right" w:leader="dot" w:pos="8778"/>
            </w:tabs>
            <w:rPr>
              <w:rFonts w:eastAsiaTheme="minorEastAsia" w:cstheme="minorHAnsi"/>
              <w:noProof/>
              <w:sz w:val="24"/>
              <w:szCs w:val="24"/>
              <w:lang w:eastAsia="ja-JP"/>
            </w:rPr>
          </w:pPr>
          <w:hyperlink w:anchor="_Toc332351221" w:history="1">
            <w:r w:rsidRPr="00D07601">
              <w:rPr>
                <w:rStyle w:val="Hyperlink"/>
                <w:rFonts w:cstheme="minorHAnsi"/>
                <w:noProof/>
                <w:sz w:val="24"/>
                <w:szCs w:val="24"/>
              </w:rPr>
              <w:t>3.2 Logging mechanism</w:t>
            </w:r>
            <w:r w:rsidRPr="00D07601">
              <w:rPr>
                <w:rFonts w:cstheme="minorHAnsi"/>
                <w:noProof/>
                <w:webHidden/>
                <w:sz w:val="24"/>
                <w:szCs w:val="24"/>
              </w:rPr>
              <w:tab/>
            </w:r>
            <w:r w:rsidRPr="00D07601">
              <w:rPr>
                <w:rFonts w:cstheme="minorHAnsi"/>
                <w:noProof/>
                <w:webHidden/>
                <w:sz w:val="24"/>
                <w:szCs w:val="24"/>
              </w:rPr>
              <w:fldChar w:fldCharType="begin"/>
            </w:r>
            <w:r w:rsidRPr="00D07601">
              <w:rPr>
                <w:rFonts w:cstheme="minorHAnsi"/>
                <w:noProof/>
                <w:webHidden/>
                <w:sz w:val="24"/>
                <w:szCs w:val="24"/>
              </w:rPr>
              <w:instrText xml:space="preserve"> PAGEREF _Toc332351221 \h </w:instrText>
            </w:r>
            <w:r w:rsidRPr="00D07601">
              <w:rPr>
                <w:rFonts w:cstheme="minorHAnsi"/>
                <w:noProof/>
                <w:webHidden/>
                <w:sz w:val="24"/>
                <w:szCs w:val="24"/>
              </w:rPr>
            </w:r>
            <w:r w:rsidRPr="00D07601">
              <w:rPr>
                <w:rFonts w:cstheme="minorHAnsi"/>
                <w:noProof/>
                <w:webHidden/>
                <w:sz w:val="24"/>
                <w:szCs w:val="24"/>
              </w:rPr>
              <w:fldChar w:fldCharType="separate"/>
            </w:r>
            <w:r w:rsidRPr="00D07601">
              <w:rPr>
                <w:rFonts w:cstheme="minorHAnsi"/>
                <w:noProof/>
                <w:webHidden/>
                <w:sz w:val="24"/>
                <w:szCs w:val="24"/>
              </w:rPr>
              <w:t>284</w:t>
            </w:r>
            <w:r w:rsidRPr="00D07601">
              <w:rPr>
                <w:rFonts w:cstheme="minorHAnsi"/>
                <w:noProof/>
                <w:webHidden/>
                <w:sz w:val="24"/>
                <w:szCs w:val="24"/>
              </w:rPr>
              <w:fldChar w:fldCharType="end"/>
            </w:r>
          </w:hyperlink>
        </w:p>
        <w:p w:rsidR="00303364" w:rsidRPr="00E821A8" w:rsidRDefault="00D07601">
          <w:pPr>
            <w:pStyle w:val="TOC2"/>
            <w:tabs>
              <w:tab w:val="left" w:pos="660"/>
              <w:tab w:val="right" w:leader="dot" w:pos="8778"/>
            </w:tabs>
            <w:rPr>
              <w:rFonts w:eastAsiaTheme="minorEastAsia" w:cstheme="minorHAnsi"/>
              <w:noProof/>
              <w:sz w:val="24"/>
              <w:szCs w:val="24"/>
              <w:lang w:eastAsia="ja-JP"/>
            </w:rPr>
          </w:pPr>
          <w:hyperlink w:anchor="_Toc332351222" w:history="1">
            <w:r w:rsidRPr="00D07601">
              <w:rPr>
                <w:rStyle w:val="Hyperlink"/>
                <w:rFonts w:cstheme="minorHAnsi"/>
                <w:noProof/>
                <w:sz w:val="24"/>
                <w:szCs w:val="24"/>
              </w:rPr>
              <w:t>4.</w:t>
            </w:r>
            <w:r w:rsidRPr="00D07601">
              <w:rPr>
                <w:rFonts w:eastAsiaTheme="minorEastAsia" w:cstheme="minorHAnsi"/>
                <w:noProof/>
                <w:sz w:val="24"/>
                <w:szCs w:val="24"/>
                <w:lang w:eastAsia="ja-JP"/>
              </w:rPr>
              <w:tab/>
            </w:r>
            <w:r w:rsidRPr="00D07601">
              <w:rPr>
                <w:rStyle w:val="Hyperlink"/>
                <w:rFonts w:cstheme="minorHAnsi"/>
                <w:noProof/>
                <w:sz w:val="24"/>
                <w:szCs w:val="24"/>
              </w:rPr>
              <w:t>Database design</w:t>
            </w:r>
            <w:r w:rsidRPr="00D07601">
              <w:rPr>
                <w:rFonts w:cstheme="minorHAnsi"/>
                <w:noProof/>
                <w:webHidden/>
                <w:sz w:val="24"/>
                <w:szCs w:val="24"/>
              </w:rPr>
              <w:tab/>
            </w:r>
            <w:r w:rsidRPr="00D07601">
              <w:rPr>
                <w:rFonts w:cstheme="minorHAnsi"/>
                <w:noProof/>
                <w:webHidden/>
                <w:sz w:val="24"/>
                <w:szCs w:val="24"/>
              </w:rPr>
              <w:fldChar w:fldCharType="begin"/>
            </w:r>
            <w:r w:rsidRPr="00D07601">
              <w:rPr>
                <w:rFonts w:cstheme="minorHAnsi"/>
                <w:noProof/>
                <w:webHidden/>
                <w:sz w:val="24"/>
                <w:szCs w:val="24"/>
              </w:rPr>
              <w:instrText xml:space="preserve"> PAGEREF _Toc332351222 \h </w:instrText>
            </w:r>
            <w:r w:rsidRPr="00D07601">
              <w:rPr>
                <w:rFonts w:cstheme="minorHAnsi"/>
                <w:noProof/>
                <w:webHidden/>
                <w:sz w:val="24"/>
                <w:szCs w:val="24"/>
              </w:rPr>
            </w:r>
            <w:r w:rsidRPr="00D07601">
              <w:rPr>
                <w:rFonts w:cstheme="minorHAnsi"/>
                <w:noProof/>
                <w:webHidden/>
                <w:sz w:val="24"/>
                <w:szCs w:val="24"/>
              </w:rPr>
              <w:fldChar w:fldCharType="separate"/>
            </w:r>
            <w:r w:rsidRPr="00D07601">
              <w:rPr>
                <w:rFonts w:cstheme="minorHAnsi"/>
                <w:noProof/>
                <w:webHidden/>
                <w:sz w:val="24"/>
                <w:szCs w:val="24"/>
              </w:rPr>
              <w:t>285</w:t>
            </w:r>
            <w:r w:rsidRPr="00D07601">
              <w:rPr>
                <w:rFonts w:cstheme="minorHAnsi"/>
                <w:noProof/>
                <w:webHidden/>
                <w:sz w:val="24"/>
                <w:szCs w:val="24"/>
              </w:rPr>
              <w:fldChar w:fldCharType="end"/>
            </w:r>
          </w:hyperlink>
        </w:p>
        <w:p w:rsidR="00303364" w:rsidRPr="00E821A8" w:rsidRDefault="00D07601">
          <w:pPr>
            <w:pStyle w:val="TOC3"/>
            <w:tabs>
              <w:tab w:val="right" w:leader="dot" w:pos="8778"/>
            </w:tabs>
            <w:rPr>
              <w:rFonts w:eastAsiaTheme="minorEastAsia" w:cstheme="minorHAnsi"/>
              <w:noProof/>
              <w:sz w:val="24"/>
              <w:szCs w:val="24"/>
              <w:lang w:eastAsia="ja-JP"/>
            </w:rPr>
          </w:pPr>
          <w:hyperlink w:anchor="_Toc332351223" w:history="1">
            <w:r w:rsidRPr="00D07601">
              <w:rPr>
                <w:rStyle w:val="Hyperlink"/>
                <w:rFonts w:cstheme="minorHAnsi"/>
                <w:noProof/>
                <w:sz w:val="24"/>
                <w:szCs w:val="24"/>
              </w:rPr>
              <w:t>4.1 Entity Relationship Diagram</w:t>
            </w:r>
            <w:r w:rsidRPr="00D07601">
              <w:rPr>
                <w:rFonts w:cstheme="minorHAnsi"/>
                <w:noProof/>
                <w:webHidden/>
                <w:sz w:val="24"/>
                <w:szCs w:val="24"/>
              </w:rPr>
              <w:tab/>
            </w:r>
            <w:r w:rsidRPr="00D07601">
              <w:rPr>
                <w:rFonts w:cstheme="minorHAnsi"/>
                <w:noProof/>
                <w:webHidden/>
                <w:sz w:val="24"/>
                <w:szCs w:val="24"/>
              </w:rPr>
              <w:fldChar w:fldCharType="begin"/>
            </w:r>
            <w:r w:rsidRPr="00D07601">
              <w:rPr>
                <w:rFonts w:cstheme="minorHAnsi"/>
                <w:noProof/>
                <w:webHidden/>
                <w:sz w:val="24"/>
                <w:szCs w:val="24"/>
              </w:rPr>
              <w:instrText xml:space="preserve"> PAGEREF _Toc332351223 \h </w:instrText>
            </w:r>
            <w:r w:rsidRPr="00D07601">
              <w:rPr>
                <w:rFonts w:cstheme="minorHAnsi"/>
                <w:noProof/>
                <w:webHidden/>
                <w:sz w:val="24"/>
                <w:szCs w:val="24"/>
              </w:rPr>
            </w:r>
            <w:r w:rsidRPr="00D07601">
              <w:rPr>
                <w:rFonts w:cstheme="minorHAnsi"/>
                <w:noProof/>
                <w:webHidden/>
                <w:sz w:val="24"/>
                <w:szCs w:val="24"/>
              </w:rPr>
              <w:fldChar w:fldCharType="separate"/>
            </w:r>
            <w:r w:rsidRPr="00D07601">
              <w:rPr>
                <w:rFonts w:cstheme="minorHAnsi"/>
                <w:noProof/>
                <w:webHidden/>
                <w:sz w:val="24"/>
                <w:szCs w:val="24"/>
              </w:rPr>
              <w:t>285</w:t>
            </w:r>
            <w:r w:rsidRPr="00D07601">
              <w:rPr>
                <w:rFonts w:cstheme="minorHAnsi"/>
                <w:noProof/>
                <w:webHidden/>
                <w:sz w:val="24"/>
                <w:szCs w:val="24"/>
              </w:rPr>
              <w:fldChar w:fldCharType="end"/>
            </w:r>
          </w:hyperlink>
        </w:p>
        <w:p w:rsidR="00303364" w:rsidRPr="00E821A8" w:rsidRDefault="00D07601">
          <w:pPr>
            <w:pStyle w:val="TOC3"/>
            <w:tabs>
              <w:tab w:val="right" w:leader="dot" w:pos="8778"/>
            </w:tabs>
            <w:rPr>
              <w:rFonts w:eastAsiaTheme="minorEastAsia" w:cstheme="minorHAnsi"/>
              <w:noProof/>
              <w:sz w:val="24"/>
              <w:szCs w:val="24"/>
              <w:lang w:eastAsia="ja-JP"/>
            </w:rPr>
          </w:pPr>
          <w:hyperlink w:anchor="_Toc332351224" w:history="1">
            <w:r w:rsidRPr="00D07601">
              <w:rPr>
                <w:rStyle w:val="Hyperlink"/>
                <w:rFonts w:cstheme="minorHAnsi"/>
                <w:noProof/>
                <w:sz w:val="24"/>
                <w:szCs w:val="24"/>
              </w:rPr>
              <w:t>4.2 Schema</w:t>
            </w:r>
            <w:r w:rsidRPr="00D07601">
              <w:rPr>
                <w:rFonts w:cstheme="minorHAnsi"/>
                <w:noProof/>
                <w:webHidden/>
                <w:sz w:val="24"/>
                <w:szCs w:val="24"/>
              </w:rPr>
              <w:tab/>
            </w:r>
            <w:r w:rsidRPr="00D07601">
              <w:rPr>
                <w:rFonts w:cstheme="minorHAnsi"/>
                <w:noProof/>
                <w:webHidden/>
                <w:sz w:val="24"/>
                <w:szCs w:val="24"/>
              </w:rPr>
              <w:fldChar w:fldCharType="begin"/>
            </w:r>
            <w:r w:rsidRPr="00D07601">
              <w:rPr>
                <w:rFonts w:cstheme="minorHAnsi"/>
                <w:noProof/>
                <w:webHidden/>
                <w:sz w:val="24"/>
                <w:szCs w:val="24"/>
              </w:rPr>
              <w:instrText xml:space="preserve"> PAGEREF _Toc332351224 \h </w:instrText>
            </w:r>
            <w:r w:rsidRPr="00D07601">
              <w:rPr>
                <w:rFonts w:cstheme="minorHAnsi"/>
                <w:noProof/>
                <w:webHidden/>
                <w:sz w:val="24"/>
                <w:szCs w:val="24"/>
              </w:rPr>
            </w:r>
            <w:r w:rsidRPr="00D07601">
              <w:rPr>
                <w:rFonts w:cstheme="minorHAnsi"/>
                <w:noProof/>
                <w:webHidden/>
                <w:sz w:val="24"/>
                <w:szCs w:val="24"/>
              </w:rPr>
              <w:fldChar w:fldCharType="separate"/>
            </w:r>
            <w:r w:rsidRPr="00D07601">
              <w:rPr>
                <w:rFonts w:cstheme="minorHAnsi"/>
                <w:noProof/>
                <w:webHidden/>
                <w:sz w:val="24"/>
                <w:szCs w:val="24"/>
              </w:rPr>
              <w:t>285</w:t>
            </w:r>
            <w:r w:rsidRPr="00D07601">
              <w:rPr>
                <w:rFonts w:cstheme="minorHAnsi"/>
                <w:noProof/>
                <w:webHidden/>
                <w:sz w:val="24"/>
                <w:szCs w:val="24"/>
              </w:rPr>
              <w:fldChar w:fldCharType="end"/>
            </w:r>
          </w:hyperlink>
        </w:p>
        <w:p w:rsidR="00303364" w:rsidRPr="00E821A8" w:rsidRDefault="00D07601">
          <w:pPr>
            <w:pStyle w:val="TOC3"/>
            <w:tabs>
              <w:tab w:val="right" w:leader="dot" w:pos="8778"/>
            </w:tabs>
            <w:rPr>
              <w:rFonts w:eastAsiaTheme="minorEastAsia" w:cstheme="minorHAnsi"/>
              <w:noProof/>
              <w:sz w:val="24"/>
              <w:szCs w:val="24"/>
              <w:lang w:eastAsia="ja-JP"/>
            </w:rPr>
          </w:pPr>
          <w:hyperlink w:anchor="_Toc332351225" w:history="1">
            <w:r w:rsidRPr="00D07601">
              <w:rPr>
                <w:rStyle w:val="Hyperlink"/>
                <w:rFonts w:cstheme="minorHAnsi"/>
                <w:noProof/>
                <w:sz w:val="24"/>
                <w:szCs w:val="24"/>
              </w:rPr>
              <w:t>4.3 Detail Schema</w:t>
            </w:r>
            <w:r w:rsidRPr="00D07601">
              <w:rPr>
                <w:rFonts w:cstheme="minorHAnsi"/>
                <w:noProof/>
                <w:webHidden/>
                <w:sz w:val="24"/>
                <w:szCs w:val="24"/>
              </w:rPr>
              <w:tab/>
            </w:r>
            <w:r w:rsidRPr="00D07601">
              <w:rPr>
                <w:rFonts w:cstheme="minorHAnsi"/>
                <w:noProof/>
                <w:webHidden/>
                <w:sz w:val="24"/>
                <w:szCs w:val="24"/>
              </w:rPr>
              <w:fldChar w:fldCharType="begin"/>
            </w:r>
            <w:r w:rsidRPr="00D07601">
              <w:rPr>
                <w:rFonts w:cstheme="minorHAnsi"/>
                <w:noProof/>
                <w:webHidden/>
                <w:sz w:val="24"/>
                <w:szCs w:val="24"/>
              </w:rPr>
              <w:instrText xml:space="preserve"> PAGEREF _Toc332351225 \h </w:instrText>
            </w:r>
            <w:r w:rsidRPr="00D07601">
              <w:rPr>
                <w:rFonts w:cstheme="minorHAnsi"/>
                <w:noProof/>
                <w:webHidden/>
                <w:sz w:val="24"/>
                <w:szCs w:val="24"/>
              </w:rPr>
            </w:r>
            <w:r w:rsidRPr="00D07601">
              <w:rPr>
                <w:rFonts w:cstheme="minorHAnsi"/>
                <w:noProof/>
                <w:webHidden/>
                <w:sz w:val="24"/>
                <w:szCs w:val="24"/>
              </w:rPr>
              <w:fldChar w:fldCharType="separate"/>
            </w:r>
            <w:r w:rsidRPr="00D07601">
              <w:rPr>
                <w:rFonts w:cstheme="minorHAnsi"/>
                <w:noProof/>
                <w:webHidden/>
                <w:sz w:val="24"/>
                <w:szCs w:val="24"/>
              </w:rPr>
              <w:t>286</w:t>
            </w:r>
            <w:r w:rsidRPr="00D07601">
              <w:rPr>
                <w:rFonts w:cstheme="minorHAnsi"/>
                <w:noProof/>
                <w:webHidden/>
                <w:sz w:val="24"/>
                <w:szCs w:val="24"/>
              </w:rPr>
              <w:fldChar w:fldCharType="end"/>
            </w:r>
          </w:hyperlink>
        </w:p>
        <w:p w:rsidR="00303364" w:rsidRPr="00E821A8" w:rsidRDefault="00D07601">
          <w:pPr>
            <w:pStyle w:val="TOC2"/>
            <w:tabs>
              <w:tab w:val="left" w:pos="660"/>
              <w:tab w:val="right" w:leader="dot" w:pos="8778"/>
            </w:tabs>
            <w:rPr>
              <w:rFonts w:eastAsiaTheme="minorEastAsia" w:cstheme="minorHAnsi"/>
              <w:noProof/>
              <w:sz w:val="24"/>
              <w:szCs w:val="24"/>
              <w:lang w:eastAsia="ja-JP"/>
            </w:rPr>
          </w:pPr>
          <w:hyperlink w:anchor="_Toc332351226" w:history="1">
            <w:r w:rsidRPr="00D07601">
              <w:rPr>
                <w:rStyle w:val="Hyperlink"/>
                <w:rFonts w:cstheme="minorHAnsi"/>
                <w:noProof/>
                <w:sz w:val="24"/>
                <w:szCs w:val="24"/>
              </w:rPr>
              <w:t>5.</w:t>
            </w:r>
            <w:r w:rsidRPr="00D07601">
              <w:rPr>
                <w:rFonts w:eastAsiaTheme="minorEastAsia" w:cstheme="minorHAnsi"/>
                <w:noProof/>
                <w:sz w:val="24"/>
                <w:szCs w:val="24"/>
                <w:lang w:eastAsia="ja-JP"/>
              </w:rPr>
              <w:tab/>
            </w:r>
            <w:r w:rsidRPr="00D07601">
              <w:rPr>
                <w:rStyle w:val="Hyperlink"/>
                <w:rFonts w:cstheme="minorHAnsi"/>
                <w:noProof/>
                <w:sz w:val="24"/>
                <w:szCs w:val="24"/>
              </w:rPr>
              <w:t>CRC Card Model</w:t>
            </w:r>
            <w:r w:rsidRPr="00D07601">
              <w:rPr>
                <w:rFonts w:cstheme="minorHAnsi"/>
                <w:noProof/>
                <w:webHidden/>
                <w:sz w:val="24"/>
                <w:szCs w:val="24"/>
              </w:rPr>
              <w:tab/>
            </w:r>
            <w:r w:rsidRPr="00D07601">
              <w:rPr>
                <w:rFonts w:cstheme="minorHAnsi"/>
                <w:noProof/>
                <w:webHidden/>
                <w:sz w:val="24"/>
                <w:szCs w:val="24"/>
              </w:rPr>
              <w:fldChar w:fldCharType="begin"/>
            </w:r>
            <w:r w:rsidRPr="00D07601">
              <w:rPr>
                <w:rFonts w:cstheme="minorHAnsi"/>
                <w:noProof/>
                <w:webHidden/>
                <w:sz w:val="24"/>
                <w:szCs w:val="24"/>
              </w:rPr>
              <w:instrText xml:space="preserve"> PAGEREF _Toc332351226 \h </w:instrText>
            </w:r>
            <w:r w:rsidRPr="00D07601">
              <w:rPr>
                <w:rFonts w:cstheme="minorHAnsi"/>
                <w:noProof/>
                <w:webHidden/>
                <w:sz w:val="24"/>
                <w:szCs w:val="24"/>
              </w:rPr>
            </w:r>
            <w:r w:rsidRPr="00D07601">
              <w:rPr>
                <w:rFonts w:cstheme="minorHAnsi"/>
                <w:noProof/>
                <w:webHidden/>
                <w:sz w:val="24"/>
                <w:szCs w:val="24"/>
              </w:rPr>
              <w:fldChar w:fldCharType="separate"/>
            </w:r>
            <w:r w:rsidRPr="00D07601">
              <w:rPr>
                <w:rFonts w:cstheme="minorHAnsi"/>
                <w:noProof/>
                <w:webHidden/>
                <w:sz w:val="24"/>
                <w:szCs w:val="24"/>
              </w:rPr>
              <w:t>295</w:t>
            </w:r>
            <w:r w:rsidRPr="00D07601">
              <w:rPr>
                <w:rFonts w:cstheme="minorHAnsi"/>
                <w:noProof/>
                <w:webHidden/>
                <w:sz w:val="24"/>
                <w:szCs w:val="24"/>
              </w:rPr>
              <w:fldChar w:fldCharType="end"/>
            </w:r>
          </w:hyperlink>
        </w:p>
        <w:p w:rsidR="00303364" w:rsidRPr="00E821A8" w:rsidRDefault="00D07601">
          <w:pPr>
            <w:pStyle w:val="TOC2"/>
            <w:tabs>
              <w:tab w:val="left" w:pos="660"/>
              <w:tab w:val="right" w:leader="dot" w:pos="8778"/>
            </w:tabs>
            <w:rPr>
              <w:rFonts w:eastAsiaTheme="minorEastAsia" w:cstheme="minorHAnsi"/>
              <w:noProof/>
              <w:sz w:val="24"/>
              <w:szCs w:val="24"/>
              <w:lang w:eastAsia="ja-JP"/>
            </w:rPr>
          </w:pPr>
          <w:hyperlink w:anchor="_Toc332351227" w:history="1">
            <w:r w:rsidRPr="00D07601">
              <w:rPr>
                <w:rStyle w:val="Hyperlink"/>
                <w:rFonts w:cstheme="minorHAnsi"/>
                <w:noProof/>
                <w:sz w:val="24"/>
                <w:szCs w:val="24"/>
              </w:rPr>
              <w:t>6</w:t>
            </w:r>
            <w:r w:rsidRPr="00D07601">
              <w:rPr>
                <w:rFonts w:eastAsiaTheme="minorEastAsia" w:cstheme="minorHAnsi"/>
                <w:noProof/>
                <w:sz w:val="24"/>
                <w:szCs w:val="24"/>
                <w:lang w:eastAsia="ja-JP"/>
              </w:rPr>
              <w:tab/>
            </w:r>
            <w:r w:rsidRPr="00D07601">
              <w:rPr>
                <w:rStyle w:val="Hyperlink"/>
                <w:rFonts w:cstheme="minorHAnsi"/>
                <w:noProof/>
                <w:sz w:val="24"/>
                <w:szCs w:val="24"/>
              </w:rPr>
              <w:t>Application Security</w:t>
            </w:r>
            <w:r w:rsidRPr="00D07601">
              <w:rPr>
                <w:rFonts w:cstheme="minorHAnsi"/>
                <w:noProof/>
                <w:webHidden/>
                <w:sz w:val="24"/>
                <w:szCs w:val="24"/>
              </w:rPr>
              <w:tab/>
            </w:r>
            <w:r w:rsidRPr="00D07601">
              <w:rPr>
                <w:rFonts w:cstheme="minorHAnsi"/>
                <w:noProof/>
                <w:webHidden/>
                <w:sz w:val="24"/>
                <w:szCs w:val="24"/>
              </w:rPr>
              <w:fldChar w:fldCharType="begin"/>
            </w:r>
            <w:r w:rsidRPr="00D07601">
              <w:rPr>
                <w:rFonts w:cstheme="minorHAnsi"/>
                <w:noProof/>
                <w:webHidden/>
                <w:sz w:val="24"/>
                <w:szCs w:val="24"/>
              </w:rPr>
              <w:instrText xml:space="preserve"> PAGEREF _Toc332351227 \h </w:instrText>
            </w:r>
            <w:r w:rsidRPr="00D07601">
              <w:rPr>
                <w:rFonts w:cstheme="minorHAnsi"/>
                <w:noProof/>
                <w:webHidden/>
                <w:sz w:val="24"/>
                <w:szCs w:val="24"/>
              </w:rPr>
            </w:r>
            <w:r w:rsidRPr="00D07601">
              <w:rPr>
                <w:rFonts w:cstheme="minorHAnsi"/>
                <w:noProof/>
                <w:webHidden/>
                <w:sz w:val="24"/>
                <w:szCs w:val="24"/>
              </w:rPr>
              <w:fldChar w:fldCharType="separate"/>
            </w:r>
            <w:r w:rsidRPr="00D07601">
              <w:rPr>
                <w:rFonts w:cstheme="minorHAnsi"/>
                <w:noProof/>
                <w:webHidden/>
                <w:sz w:val="24"/>
                <w:szCs w:val="24"/>
              </w:rPr>
              <w:t>300</w:t>
            </w:r>
            <w:r w:rsidRPr="00D07601">
              <w:rPr>
                <w:rFonts w:cstheme="minorHAnsi"/>
                <w:noProof/>
                <w:webHidden/>
                <w:sz w:val="24"/>
                <w:szCs w:val="24"/>
              </w:rPr>
              <w:fldChar w:fldCharType="end"/>
            </w:r>
          </w:hyperlink>
        </w:p>
        <w:p w:rsidR="00303364" w:rsidRPr="00E821A8" w:rsidRDefault="00D07601">
          <w:pPr>
            <w:pStyle w:val="TOC3"/>
            <w:tabs>
              <w:tab w:val="right" w:leader="dot" w:pos="8778"/>
            </w:tabs>
            <w:rPr>
              <w:rFonts w:eastAsiaTheme="minorEastAsia" w:cstheme="minorHAnsi"/>
              <w:noProof/>
              <w:sz w:val="24"/>
              <w:szCs w:val="24"/>
              <w:lang w:eastAsia="ja-JP"/>
            </w:rPr>
          </w:pPr>
          <w:hyperlink w:anchor="_Toc332351228" w:history="1">
            <w:r w:rsidRPr="00D07601">
              <w:rPr>
                <w:rStyle w:val="Hyperlink"/>
                <w:rFonts w:cstheme="minorHAnsi"/>
                <w:noProof/>
                <w:sz w:val="24"/>
                <w:szCs w:val="24"/>
              </w:rPr>
              <w:t>6.1 User Permission</w:t>
            </w:r>
            <w:r w:rsidRPr="00D07601">
              <w:rPr>
                <w:rFonts w:cstheme="minorHAnsi"/>
                <w:noProof/>
                <w:webHidden/>
                <w:sz w:val="24"/>
                <w:szCs w:val="24"/>
              </w:rPr>
              <w:tab/>
            </w:r>
            <w:r w:rsidRPr="00D07601">
              <w:rPr>
                <w:rFonts w:cstheme="minorHAnsi"/>
                <w:noProof/>
                <w:webHidden/>
                <w:sz w:val="24"/>
                <w:szCs w:val="24"/>
              </w:rPr>
              <w:fldChar w:fldCharType="begin"/>
            </w:r>
            <w:r w:rsidRPr="00D07601">
              <w:rPr>
                <w:rFonts w:cstheme="minorHAnsi"/>
                <w:noProof/>
                <w:webHidden/>
                <w:sz w:val="24"/>
                <w:szCs w:val="24"/>
              </w:rPr>
              <w:instrText xml:space="preserve"> PAGEREF _Toc332351228 \h </w:instrText>
            </w:r>
            <w:r w:rsidRPr="00D07601">
              <w:rPr>
                <w:rFonts w:cstheme="minorHAnsi"/>
                <w:noProof/>
                <w:webHidden/>
                <w:sz w:val="24"/>
                <w:szCs w:val="24"/>
              </w:rPr>
            </w:r>
            <w:r w:rsidRPr="00D07601">
              <w:rPr>
                <w:rFonts w:cstheme="minorHAnsi"/>
                <w:noProof/>
                <w:webHidden/>
                <w:sz w:val="24"/>
                <w:szCs w:val="24"/>
              </w:rPr>
              <w:fldChar w:fldCharType="separate"/>
            </w:r>
            <w:r w:rsidRPr="00D07601">
              <w:rPr>
                <w:rFonts w:cstheme="minorHAnsi"/>
                <w:noProof/>
                <w:webHidden/>
                <w:sz w:val="24"/>
                <w:szCs w:val="24"/>
              </w:rPr>
              <w:t>300</w:t>
            </w:r>
            <w:r w:rsidRPr="00D07601">
              <w:rPr>
                <w:rFonts w:cstheme="minorHAnsi"/>
                <w:noProof/>
                <w:webHidden/>
                <w:sz w:val="24"/>
                <w:szCs w:val="24"/>
              </w:rPr>
              <w:fldChar w:fldCharType="end"/>
            </w:r>
          </w:hyperlink>
        </w:p>
        <w:p w:rsidR="00303364" w:rsidRPr="00E821A8" w:rsidRDefault="00D07601">
          <w:pPr>
            <w:pStyle w:val="TOC3"/>
            <w:tabs>
              <w:tab w:val="right" w:leader="dot" w:pos="8778"/>
            </w:tabs>
            <w:rPr>
              <w:rFonts w:eastAsiaTheme="minorEastAsia" w:cstheme="minorHAnsi"/>
              <w:noProof/>
              <w:sz w:val="24"/>
              <w:szCs w:val="24"/>
              <w:lang w:eastAsia="ja-JP"/>
            </w:rPr>
          </w:pPr>
          <w:hyperlink w:anchor="_Toc332351229" w:history="1">
            <w:r w:rsidRPr="00D07601">
              <w:rPr>
                <w:rStyle w:val="Hyperlink"/>
                <w:rFonts w:cstheme="minorHAnsi"/>
                <w:noProof/>
                <w:sz w:val="24"/>
                <w:szCs w:val="24"/>
              </w:rPr>
              <w:t>6.2 Security Group</w:t>
            </w:r>
            <w:r w:rsidRPr="00D07601">
              <w:rPr>
                <w:rFonts w:cstheme="minorHAnsi"/>
                <w:noProof/>
                <w:webHidden/>
                <w:sz w:val="24"/>
                <w:szCs w:val="24"/>
              </w:rPr>
              <w:tab/>
            </w:r>
            <w:r w:rsidRPr="00D07601">
              <w:rPr>
                <w:rFonts w:cstheme="minorHAnsi"/>
                <w:noProof/>
                <w:webHidden/>
                <w:sz w:val="24"/>
                <w:szCs w:val="24"/>
              </w:rPr>
              <w:fldChar w:fldCharType="begin"/>
            </w:r>
            <w:r w:rsidRPr="00D07601">
              <w:rPr>
                <w:rFonts w:cstheme="minorHAnsi"/>
                <w:noProof/>
                <w:webHidden/>
                <w:sz w:val="24"/>
                <w:szCs w:val="24"/>
              </w:rPr>
              <w:instrText xml:space="preserve"> PAGEREF _Toc332351229 \h </w:instrText>
            </w:r>
            <w:r w:rsidRPr="00D07601">
              <w:rPr>
                <w:rFonts w:cstheme="minorHAnsi"/>
                <w:noProof/>
                <w:webHidden/>
                <w:sz w:val="24"/>
                <w:szCs w:val="24"/>
              </w:rPr>
            </w:r>
            <w:r w:rsidRPr="00D07601">
              <w:rPr>
                <w:rFonts w:cstheme="minorHAnsi"/>
                <w:noProof/>
                <w:webHidden/>
                <w:sz w:val="24"/>
                <w:szCs w:val="24"/>
              </w:rPr>
              <w:fldChar w:fldCharType="separate"/>
            </w:r>
            <w:r w:rsidRPr="00D07601">
              <w:rPr>
                <w:rFonts w:cstheme="minorHAnsi"/>
                <w:noProof/>
                <w:webHidden/>
                <w:sz w:val="24"/>
                <w:szCs w:val="24"/>
              </w:rPr>
              <w:t>300</w:t>
            </w:r>
            <w:r w:rsidRPr="00D07601">
              <w:rPr>
                <w:rFonts w:cstheme="minorHAnsi"/>
                <w:noProof/>
                <w:webHidden/>
                <w:sz w:val="24"/>
                <w:szCs w:val="24"/>
              </w:rPr>
              <w:fldChar w:fldCharType="end"/>
            </w:r>
          </w:hyperlink>
        </w:p>
        <w:p w:rsidR="00303364" w:rsidRPr="00E821A8" w:rsidRDefault="00D07601">
          <w:pPr>
            <w:pStyle w:val="TOC2"/>
            <w:tabs>
              <w:tab w:val="left" w:pos="660"/>
              <w:tab w:val="right" w:leader="dot" w:pos="8778"/>
            </w:tabs>
            <w:rPr>
              <w:rFonts w:eastAsiaTheme="minorEastAsia" w:cstheme="minorHAnsi"/>
              <w:noProof/>
              <w:sz w:val="24"/>
              <w:szCs w:val="24"/>
              <w:lang w:eastAsia="ja-JP"/>
            </w:rPr>
          </w:pPr>
          <w:hyperlink w:anchor="_Toc332351230" w:history="1">
            <w:r w:rsidRPr="00D07601">
              <w:rPr>
                <w:rStyle w:val="Hyperlink"/>
                <w:rFonts w:cstheme="minorHAnsi"/>
                <w:noProof/>
                <w:sz w:val="24"/>
                <w:szCs w:val="24"/>
              </w:rPr>
              <w:t>7</w:t>
            </w:r>
            <w:r w:rsidRPr="00D07601">
              <w:rPr>
                <w:rFonts w:eastAsiaTheme="minorEastAsia" w:cstheme="minorHAnsi"/>
                <w:noProof/>
                <w:sz w:val="24"/>
                <w:szCs w:val="24"/>
                <w:lang w:eastAsia="ja-JP"/>
              </w:rPr>
              <w:tab/>
            </w:r>
            <w:r w:rsidRPr="00D07601">
              <w:rPr>
                <w:rStyle w:val="Hyperlink"/>
                <w:rFonts w:cstheme="minorHAnsi"/>
                <w:noProof/>
                <w:sz w:val="24"/>
                <w:szCs w:val="24"/>
              </w:rPr>
              <w:t>Details function design</w:t>
            </w:r>
            <w:r w:rsidRPr="00D07601">
              <w:rPr>
                <w:rFonts w:cstheme="minorHAnsi"/>
                <w:noProof/>
                <w:webHidden/>
                <w:sz w:val="24"/>
                <w:szCs w:val="24"/>
              </w:rPr>
              <w:tab/>
            </w:r>
            <w:r w:rsidRPr="00D07601">
              <w:rPr>
                <w:rFonts w:cstheme="minorHAnsi"/>
                <w:noProof/>
                <w:webHidden/>
                <w:sz w:val="24"/>
                <w:szCs w:val="24"/>
              </w:rPr>
              <w:fldChar w:fldCharType="begin"/>
            </w:r>
            <w:r w:rsidRPr="00D07601">
              <w:rPr>
                <w:rFonts w:cstheme="minorHAnsi"/>
                <w:noProof/>
                <w:webHidden/>
                <w:sz w:val="24"/>
                <w:szCs w:val="24"/>
              </w:rPr>
              <w:instrText xml:space="preserve"> PAGEREF _Toc332351230 \h </w:instrText>
            </w:r>
            <w:r w:rsidRPr="00D07601">
              <w:rPr>
                <w:rFonts w:cstheme="minorHAnsi"/>
                <w:noProof/>
                <w:webHidden/>
                <w:sz w:val="24"/>
                <w:szCs w:val="24"/>
              </w:rPr>
            </w:r>
            <w:r w:rsidRPr="00D07601">
              <w:rPr>
                <w:rFonts w:cstheme="minorHAnsi"/>
                <w:noProof/>
                <w:webHidden/>
                <w:sz w:val="24"/>
                <w:szCs w:val="24"/>
              </w:rPr>
              <w:fldChar w:fldCharType="separate"/>
            </w:r>
            <w:r w:rsidRPr="00D07601">
              <w:rPr>
                <w:rFonts w:cstheme="minorHAnsi"/>
                <w:noProof/>
                <w:webHidden/>
                <w:sz w:val="24"/>
                <w:szCs w:val="24"/>
              </w:rPr>
              <w:t>300</w:t>
            </w:r>
            <w:r w:rsidRPr="00D07601">
              <w:rPr>
                <w:rFonts w:cstheme="minorHAnsi"/>
                <w:noProof/>
                <w:webHidden/>
                <w:sz w:val="24"/>
                <w:szCs w:val="24"/>
              </w:rPr>
              <w:fldChar w:fldCharType="end"/>
            </w:r>
          </w:hyperlink>
        </w:p>
        <w:p w:rsidR="00303364" w:rsidRPr="00E821A8" w:rsidRDefault="00D07601">
          <w:pPr>
            <w:pStyle w:val="TOC2"/>
            <w:tabs>
              <w:tab w:val="left" w:pos="880"/>
              <w:tab w:val="right" w:leader="dot" w:pos="8778"/>
            </w:tabs>
            <w:rPr>
              <w:rFonts w:eastAsiaTheme="minorEastAsia" w:cstheme="minorHAnsi"/>
              <w:noProof/>
              <w:sz w:val="24"/>
              <w:szCs w:val="24"/>
              <w:lang w:eastAsia="ja-JP"/>
            </w:rPr>
          </w:pPr>
          <w:hyperlink w:anchor="_Toc332351231" w:history="1">
            <w:r w:rsidRPr="00D07601">
              <w:rPr>
                <w:rStyle w:val="Hyperlink"/>
                <w:rFonts w:cstheme="minorHAnsi"/>
                <w:noProof/>
                <w:sz w:val="24"/>
                <w:szCs w:val="24"/>
              </w:rPr>
              <w:t>1.1</w:t>
            </w:r>
            <w:r w:rsidRPr="00D07601">
              <w:rPr>
                <w:rFonts w:eastAsiaTheme="minorEastAsia" w:cstheme="minorHAnsi"/>
                <w:noProof/>
                <w:sz w:val="24"/>
                <w:szCs w:val="24"/>
                <w:lang w:eastAsia="ja-JP"/>
              </w:rPr>
              <w:tab/>
            </w:r>
            <w:r w:rsidRPr="00D07601">
              <w:rPr>
                <w:rStyle w:val="Hyperlink"/>
                <w:rFonts w:cstheme="minorHAnsi"/>
                <w:noProof/>
                <w:sz w:val="24"/>
                <w:szCs w:val="24"/>
              </w:rPr>
              <w:t>Requirement _UC01 - Add Requirement Use Case</w:t>
            </w:r>
            <w:r w:rsidRPr="00D07601">
              <w:rPr>
                <w:rFonts w:cstheme="minorHAnsi"/>
                <w:noProof/>
                <w:webHidden/>
                <w:sz w:val="24"/>
                <w:szCs w:val="24"/>
              </w:rPr>
              <w:tab/>
            </w:r>
            <w:r w:rsidRPr="00D07601">
              <w:rPr>
                <w:rFonts w:cstheme="minorHAnsi"/>
                <w:noProof/>
                <w:webHidden/>
                <w:sz w:val="24"/>
                <w:szCs w:val="24"/>
              </w:rPr>
              <w:fldChar w:fldCharType="begin"/>
            </w:r>
            <w:r w:rsidRPr="00D07601">
              <w:rPr>
                <w:rFonts w:cstheme="minorHAnsi"/>
                <w:noProof/>
                <w:webHidden/>
                <w:sz w:val="24"/>
                <w:szCs w:val="24"/>
              </w:rPr>
              <w:instrText xml:space="preserve"> PAGEREF _Toc332351231 \h </w:instrText>
            </w:r>
            <w:r w:rsidRPr="00D07601">
              <w:rPr>
                <w:rFonts w:cstheme="minorHAnsi"/>
                <w:noProof/>
                <w:webHidden/>
                <w:sz w:val="24"/>
                <w:szCs w:val="24"/>
              </w:rPr>
            </w:r>
            <w:r w:rsidRPr="00D07601">
              <w:rPr>
                <w:rFonts w:cstheme="minorHAnsi"/>
                <w:noProof/>
                <w:webHidden/>
                <w:sz w:val="24"/>
                <w:szCs w:val="24"/>
              </w:rPr>
              <w:fldChar w:fldCharType="separate"/>
            </w:r>
            <w:r w:rsidRPr="00D07601">
              <w:rPr>
                <w:rFonts w:cstheme="minorHAnsi"/>
                <w:noProof/>
                <w:webHidden/>
                <w:sz w:val="24"/>
                <w:szCs w:val="24"/>
              </w:rPr>
              <w:t>301</w:t>
            </w:r>
            <w:r w:rsidRPr="00D07601">
              <w:rPr>
                <w:rFonts w:cstheme="minorHAnsi"/>
                <w:noProof/>
                <w:webHidden/>
                <w:sz w:val="24"/>
                <w:szCs w:val="24"/>
              </w:rPr>
              <w:fldChar w:fldCharType="end"/>
            </w:r>
          </w:hyperlink>
        </w:p>
        <w:p w:rsidR="00303364" w:rsidRPr="00E821A8" w:rsidRDefault="00D07601">
          <w:pPr>
            <w:pStyle w:val="TOC3"/>
            <w:tabs>
              <w:tab w:val="left" w:pos="1320"/>
              <w:tab w:val="right" w:leader="dot" w:pos="8778"/>
            </w:tabs>
            <w:rPr>
              <w:rFonts w:eastAsiaTheme="minorEastAsia" w:cstheme="minorHAnsi"/>
              <w:noProof/>
              <w:sz w:val="24"/>
              <w:szCs w:val="24"/>
              <w:lang w:eastAsia="ja-JP"/>
            </w:rPr>
          </w:pPr>
          <w:hyperlink w:anchor="_Toc332351232" w:history="1">
            <w:r w:rsidRPr="00D07601">
              <w:rPr>
                <w:rStyle w:val="Hyperlink"/>
                <w:rFonts w:cstheme="minorHAnsi"/>
                <w:noProof/>
                <w:sz w:val="24"/>
                <w:szCs w:val="24"/>
              </w:rPr>
              <w:t>1.1.1</w:t>
            </w:r>
            <w:r w:rsidRPr="00D07601">
              <w:rPr>
                <w:rFonts w:eastAsiaTheme="minorEastAsia" w:cstheme="minorHAnsi"/>
                <w:noProof/>
                <w:sz w:val="24"/>
                <w:szCs w:val="24"/>
                <w:lang w:eastAsia="ja-JP"/>
              </w:rPr>
              <w:tab/>
            </w:r>
            <w:r w:rsidRPr="00D07601">
              <w:rPr>
                <w:rStyle w:val="Hyperlink"/>
                <w:rFonts w:cstheme="minorHAnsi"/>
                <w:noProof/>
                <w:sz w:val="24"/>
                <w:szCs w:val="24"/>
              </w:rPr>
              <w:t>Class Diagram</w:t>
            </w:r>
            <w:r w:rsidRPr="00D07601">
              <w:rPr>
                <w:rFonts w:cstheme="minorHAnsi"/>
                <w:noProof/>
                <w:webHidden/>
                <w:sz w:val="24"/>
                <w:szCs w:val="24"/>
              </w:rPr>
              <w:tab/>
            </w:r>
            <w:r w:rsidRPr="00D07601">
              <w:rPr>
                <w:rFonts w:cstheme="minorHAnsi"/>
                <w:noProof/>
                <w:webHidden/>
                <w:sz w:val="24"/>
                <w:szCs w:val="24"/>
              </w:rPr>
              <w:fldChar w:fldCharType="begin"/>
            </w:r>
            <w:r w:rsidRPr="00D07601">
              <w:rPr>
                <w:rFonts w:cstheme="minorHAnsi"/>
                <w:noProof/>
                <w:webHidden/>
                <w:sz w:val="24"/>
                <w:szCs w:val="24"/>
              </w:rPr>
              <w:instrText xml:space="preserve"> PAGEREF _Toc332351232 \h </w:instrText>
            </w:r>
            <w:r w:rsidRPr="00D07601">
              <w:rPr>
                <w:rFonts w:cstheme="minorHAnsi"/>
                <w:noProof/>
                <w:webHidden/>
                <w:sz w:val="24"/>
                <w:szCs w:val="24"/>
              </w:rPr>
            </w:r>
            <w:r w:rsidRPr="00D07601">
              <w:rPr>
                <w:rFonts w:cstheme="minorHAnsi"/>
                <w:noProof/>
                <w:webHidden/>
                <w:sz w:val="24"/>
                <w:szCs w:val="24"/>
              </w:rPr>
              <w:fldChar w:fldCharType="separate"/>
            </w:r>
            <w:r w:rsidRPr="00D07601">
              <w:rPr>
                <w:rFonts w:cstheme="minorHAnsi"/>
                <w:noProof/>
                <w:webHidden/>
                <w:sz w:val="24"/>
                <w:szCs w:val="24"/>
              </w:rPr>
              <w:t>301</w:t>
            </w:r>
            <w:r w:rsidRPr="00D07601">
              <w:rPr>
                <w:rFonts w:cstheme="minorHAnsi"/>
                <w:noProof/>
                <w:webHidden/>
                <w:sz w:val="24"/>
                <w:szCs w:val="24"/>
              </w:rPr>
              <w:fldChar w:fldCharType="end"/>
            </w:r>
          </w:hyperlink>
        </w:p>
        <w:p w:rsidR="00303364" w:rsidRPr="00E821A8" w:rsidRDefault="00D07601">
          <w:pPr>
            <w:pStyle w:val="TOC3"/>
            <w:tabs>
              <w:tab w:val="left" w:pos="1320"/>
              <w:tab w:val="right" w:leader="dot" w:pos="8778"/>
            </w:tabs>
            <w:rPr>
              <w:rFonts w:eastAsiaTheme="minorEastAsia" w:cstheme="minorHAnsi"/>
              <w:noProof/>
              <w:sz w:val="24"/>
              <w:szCs w:val="24"/>
              <w:lang w:eastAsia="ja-JP"/>
            </w:rPr>
          </w:pPr>
          <w:hyperlink w:anchor="_Toc332351233" w:history="1">
            <w:r w:rsidRPr="00D07601">
              <w:rPr>
                <w:rStyle w:val="Hyperlink"/>
                <w:rFonts w:cstheme="minorHAnsi"/>
                <w:noProof/>
                <w:sz w:val="24"/>
                <w:szCs w:val="24"/>
              </w:rPr>
              <w:t>1.1.2</w:t>
            </w:r>
            <w:r w:rsidRPr="00D07601">
              <w:rPr>
                <w:rFonts w:eastAsiaTheme="minorEastAsia" w:cstheme="minorHAnsi"/>
                <w:noProof/>
                <w:sz w:val="24"/>
                <w:szCs w:val="24"/>
                <w:lang w:eastAsia="ja-JP"/>
              </w:rPr>
              <w:tab/>
            </w:r>
            <w:r w:rsidRPr="00D07601">
              <w:rPr>
                <w:rStyle w:val="Hyperlink"/>
                <w:rFonts w:cstheme="minorHAnsi"/>
                <w:noProof/>
                <w:sz w:val="24"/>
                <w:szCs w:val="24"/>
              </w:rPr>
              <w:t>Sequence flow</w:t>
            </w:r>
            <w:r w:rsidRPr="00D07601">
              <w:rPr>
                <w:rFonts w:cstheme="minorHAnsi"/>
                <w:noProof/>
                <w:webHidden/>
                <w:sz w:val="24"/>
                <w:szCs w:val="24"/>
              </w:rPr>
              <w:tab/>
            </w:r>
            <w:r w:rsidRPr="00D07601">
              <w:rPr>
                <w:rFonts w:cstheme="minorHAnsi"/>
                <w:noProof/>
                <w:webHidden/>
                <w:sz w:val="24"/>
                <w:szCs w:val="24"/>
              </w:rPr>
              <w:fldChar w:fldCharType="begin"/>
            </w:r>
            <w:r w:rsidRPr="00D07601">
              <w:rPr>
                <w:rFonts w:cstheme="minorHAnsi"/>
                <w:noProof/>
                <w:webHidden/>
                <w:sz w:val="24"/>
                <w:szCs w:val="24"/>
              </w:rPr>
              <w:instrText xml:space="preserve"> PAGEREF _Toc332351233 \h </w:instrText>
            </w:r>
            <w:r w:rsidRPr="00D07601">
              <w:rPr>
                <w:rFonts w:cstheme="minorHAnsi"/>
                <w:noProof/>
                <w:webHidden/>
                <w:sz w:val="24"/>
                <w:szCs w:val="24"/>
              </w:rPr>
            </w:r>
            <w:r w:rsidRPr="00D07601">
              <w:rPr>
                <w:rFonts w:cstheme="minorHAnsi"/>
                <w:noProof/>
                <w:webHidden/>
                <w:sz w:val="24"/>
                <w:szCs w:val="24"/>
              </w:rPr>
              <w:fldChar w:fldCharType="separate"/>
            </w:r>
            <w:r w:rsidRPr="00D07601">
              <w:rPr>
                <w:rFonts w:cstheme="minorHAnsi"/>
                <w:noProof/>
                <w:webHidden/>
                <w:sz w:val="24"/>
                <w:szCs w:val="24"/>
              </w:rPr>
              <w:t>301</w:t>
            </w:r>
            <w:r w:rsidRPr="00D07601">
              <w:rPr>
                <w:rFonts w:cstheme="minorHAnsi"/>
                <w:noProof/>
                <w:webHidden/>
                <w:sz w:val="24"/>
                <w:szCs w:val="24"/>
              </w:rPr>
              <w:fldChar w:fldCharType="end"/>
            </w:r>
          </w:hyperlink>
        </w:p>
        <w:p w:rsidR="00303364" w:rsidRPr="00E821A8" w:rsidRDefault="00D07601">
          <w:pPr>
            <w:pStyle w:val="TOC2"/>
            <w:tabs>
              <w:tab w:val="left" w:pos="880"/>
              <w:tab w:val="right" w:leader="dot" w:pos="8778"/>
            </w:tabs>
            <w:rPr>
              <w:rFonts w:eastAsiaTheme="minorEastAsia" w:cstheme="minorHAnsi"/>
              <w:noProof/>
              <w:sz w:val="24"/>
              <w:szCs w:val="24"/>
              <w:lang w:eastAsia="ja-JP"/>
            </w:rPr>
          </w:pPr>
          <w:hyperlink w:anchor="_Toc332351234" w:history="1">
            <w:r w:rsidRPr="00D07601">
              <w:rPr>
                <w:rStyle w:val="Hyperlink"/>
                <w:rFonts w:cstheme="minorHAnsi"/>
                <w:noProof/>
                <w:sz w:val="24"/>
                <w:szCs w:val="24"/>
              </w:rPr>
              <w:t>1.2</w:t>
            </w:r>
            <w:r w:rsidRPr="00D07601">
              <w:rPr>
                <w:rFonts w:eastAsiaTheme="minorEastAsia" w:cstheme="minorHAnsi"/>
                <w:noProof/>
                <w:sz w:val="24"/>
                <w:szCs w:val="24"/>
                <w:lang w:eastAsia="ja-JP"/>
              </w:rPr>
              <w:tab/>
            </w:r>
            <w:r w:rsidRPr="00D07601">
              <w:rPr>
                <w:rStyle w:val="Hyperlink"/>
                <w:rFonts w:cstheme="minorHAnsi"/>
                <w:noProof/>
                <w:sz w:val="24"/>
                <w:szCs w:val="24"/>
              </w:rPr>
              <w:t>Requirement _UC02 - Update Requirement Use Case</w:t>
            </w:r>
            <w:r w:rsidRPr="00D07601">
              <w:rPr>
                <w:rFonts w:cstheme="minorHAnsi"/>
                <w:noProof/>
                <w:webHidden/>
                <w:sz w:val="24"/>
                <w:szCs w:val="24"/>
              </w:rPr>
              <w:tab/>
            </w:r>
            <w:r w:rsidRPr="00D07601">
              <w:rPr>
                <w:rFonts w:cstheme="minorHAnsi"/>
                <w:noProof/>
                <w:webHidden/>
                <w:sz w:val="24"/>
                <w:szCs w:val="24"/>
              </w:rPr>
              <w:fldChar w:fldCharType="begin"/>
            </w:r>
            <w:r w:rsidRPr="00D07601">
              <w:rPr>
                <w:rFonts w:cstheme="minorHAnsi"/>
                <w:noProof/>
                <w:webHidden/>
                <w:sz w:val="24"/>
                <w:szCs w:val="24"/>
              </w:rPr>
              <w:instrText xml:space="preserve"> PAGEREF _Toc332351234 \h </w:instrText>
            </w:r>
            <w:r w:rsidRPr="00D07601">
              <w:rPr>
                <w:rFonts w:cstheme="minorHAnsi"/>
                <w:noProof/>
                <w:webHidden/>
                <w:sz w:val="24"/>
                <w:szCs w:val="24"/>
              </w:rPr>
            </w:r>
            <w:r w:rsidRPr="00D07601">
              <w:rPr>
                <w:rFonts w:cstheme="minorHAnsi"/>
                <w:noProof/>
                <w:webHidden/>
                <w:sz w:val="24"/>
                <w:szCs w:val="24"/>
              </w:rPr>
              <w:fldChar w:fldCharType="separate"/>
            </w:r>
            <w:r w:rsidRPr="00D07601">
              <w:rPr>
                <w:rFonts w:cstheme="minorHAnsi"/>
                <w:noProof/>
                <w:webHidden/>
                <w:sz w:val="24"/>
                <w:szCs w:val="24"/>
              </w:rPr>
              <w:t>301</w:t>
            </w:r>
            <w:r w:rsidRPr="00D07601">
              <w:rPr>
                <w:rFonts w:cstheme="minorHAnsi"/>
                <w:noProof/>
                <w:webHidden/>
                <w:sz w:val="24"/>
                <w:szCs w:val="24"/>
              </w:rPr>
              <w:fldChar w:fldCharType="end"/>
            </w:r>
          </w:hyperlink>
        </w:p>
        <w:p w:rsidR="00303364" w:rsidRPr="00E821A8" w:rsidRDefault="00D07601">
          <w:pPr>
            <w:pStyle w:val="TOC3"/>
            <w:tabs>
              <w:tab w:val="left" w:pos="1320"/>
              <w:tab w:val="right" w:leader="dot" w:pos="8778"/>
            </w:tabs>
            <w:rPr>
              <w:rFonts w:eastAsiaTheme="minorEastAsia" w:cstheme="minorHAnsi"/>
              <w:noProof/>
              <w:sz w:val="24"/>
              <w:szCs w:val="24"/>
              <w:lang w:eastAsia="ja-JP"/>
            </w:rPr>
          </w:pPr>
          <w:hyperlink w:anchor="_Toc332351235" w:history="1">
            <w:r w:rsidRPr="00D07601">
              <w:rPr>
                <w:rStyle w:val="Hyperlink"/>
                <w:rFonts w:cstheme="minorHAnsi"/>
                <w:noProof/>
                <w:sz w:val="24"/>
                <w:szCs w:val="24"/>
              </w:rPr>
              <w:t>1.2.1</w:t>
            </w:r>
            <w:r w:rsidRPr="00D07601">
              <w:rPr>
                <w:rFonts w:eastAsiaTheme="minorEastAsia" w:cstheme="minorHAnsi"/>
                <w:noProof/>
                <w:sz w:val="24"/>
                <w:szCs w:val="24"/>
                <w:lang w:eastAsia="ja-JP"/>
              </w:rPr>
              <w:tab/>
            </w:r>
            <w:r w:rsidRPr="00D07601">
              <w:rPr>
                <w:rStyle w:val="Hyperlink"/>
                <w:rFonts w:cstheme="minorHAnsi"/>
                <w:noProof/>
                <w:sz w:val="24"/>
                <w:szCs w:val="24"/>
              </w:rPr>
              <w:t>Class Diagram</w:t>
            </w:r>
            <w:r w:rsidRPr="00D07601">
              <w:rPr>
                <w:rFonts w:cstheme="minorHAnsi"/>
                <w:noProof/>
                <w:webHidden/>
                <w:sz w:val="24"/>
                <w:szCs w:val="24"/>
              </w:rPr>
              <w:tab/>
            </w:r>
            <w:r w:rsidRPr="00D07601">
              <w:rPr>
                <w:rFonts w:cstheme="minorHAnsi"/>
                <w:noProof/>
                <w:webHidden/>
                <w:sz w:val="24"/>
                <w:szCs w:val="24"/>
              </w:rPr>
              <w:fldChar w:fldCharType="begin"/>
            </w:r>
            <w:r w:rsidRPr="00D07601">
              <w:rPr>
                <w:rFonts w:cstheme="minorHAnsi"/>
                <w:noProof/>
                <w:webHidden/>
                <w:sz w:val="24"/>
                <w:szCs w:val="24"/>
              </w:rPr>
              <w:instrText xml:space="preserve"> PAGEREF _Toc332351235 \h </w:instrText>
            </w:r>
            <w:r w:rsidRPr="00D07601">
              <w:rPr>
                <w:rFonts w:cstheme="minorHAnsi"/>
                <w:noProof/>
                <w:webHidden/>
                <w:sz w:val="24"/>
                <w:szCs w:val="24"/>
              </w:rPr>
            </w:r>
            <w:r w:rsidRPr="00D07601">
              <w:rPr>
                <w:rFonts w:cstheme="minorHAnsi"/>
                <w:noProof/>
                <w:webHidden/>
                <w:sz w:val="24"/>
                <w:szCs w:val="24"/>
              </w:rPr>
              <w:fldChar w:fldCharType="separate"/>
            </w:r>
            <w:r w:rsidRPr="00D07601">
              <w:rPr>
                <w:rFonts w:cstheme="minorHAnsi"/>
                <w:noProof/>
                <w:webHidden/>
                <w:sz w:val="24"/>
                <w:szCs w:val="24"/>
              </w:rPr>
              <w:t>302</w:t>
            </w:r>
            <w:r w:rsidRPr="00D07601">
              <w:rPr>
                <w:rFonts w:cstheme="minorHAnsi"/>
                <w:noProof/>
                <w:webHidden/>
                <w:sz w:val="24"/>
                <w:szCs w:val="24"/>
              </w:rPr>
              <w:fldChar w:fldCharType="end"/>
            </w:r>
          </w:hyperlink>
        </w:p>
        <w:p w:rsidR="00303364" w:rsidRPr="00E821A8" w:rsidRDefault="00D07601">
          <w:pPr>
            <w:pStyle w:val="TOC3"/>
            <w:tabs>
              <w:tab w:val="left" w:pos="1320"/>
              <w:tab w:val="right" w:leader="dot" w:pos="8778"/>
            </w:tabs>
            <w:rPr>
              <w:rFonts w:eastAsiaTheme="minorEastAsia" w:cstheme="minorHAnsi"/>
              <w:noProof/>
              <w:sz w:val="24"/>
              <w:szCs w:val="24"/>
              <w:lang w:eastAsia="ja-JP"/>
            </w:rPr>
          </w:pPr>
          <w:hyperlink w:anchor="_Toc332351236" w:history="1">
            <w:r w:rsidRPr="00D07601">
              <w:rPr>
                <w:rStyle w:val="Hyperlink"/>
                <w:rFonts w:cstheme="minorHAnsi"/>
                <w:noProof/>
                <w:sz w:val="24"/>
                <w:szCs w:val="24"/>
              </w:rPr>
              <w:t>1.2.2</w:t>
            </w:r>
            <w:r w:rsidRPr="00D07601">
              <w:rPr>
                <w:rFonts w:eastAsiaTheme="minorEastAsia" w:cstheme="minorHAnsi"/>
                <w:noProof/>
                <w:sz w:val="24"/>
                <w:szCs w:val="24"/>
                <w:lang w:eastAsia="ja-JP"/>
              </w:rPr>
              <w:tab/>
            </w:r>
            <w:r w:rsidRPr="00D07601">
              <w:rPr>
                <w:rStyle w:val="Hyperlink"/>
                <w:rFonts w:cstheme="minorHAnsi"/>
                <w:noProof/>
                <w:sz w:val="24"/>
                <w:szCs w:val="24"/>
              </w:rPr>
              <w:t>Sequence flow</w:t>
            </w:r>
            <w:r w:rsidRPr="00D07601">
              <w:rPr>
                <w:rFonts w:cstheme="minorHAnsi"/>
                <w:noProof/>
                <w:webHidden/>
                <w:sz w:val="24"/>
                <w:szCs w:val="24"/>
              </w:rPr>
              <w:tab/>
            </w:r>
            <w:r w:rsidRPr="00D07601">
              <w:rPr>
                <w:rFonts w:cstheme="minorHAnsi"/>
                <w:noProof/>
                <w:webHidden/>
                <w:sz w:val="24"/>
                <w:szCs w:val="24"/>
              </w:rPr>
              <w:fldChar w:fldCharType="begin"/>
            </w:r>
            <w:r w:rsidRPr="00D07601">
              <w:rPr>
                <w:rFonts w:cstheme="minorHAnsi"/>
                <w:noProof/>
                <w:webHidden/>
                <w:sz w:val="24"/>
                <w:szCs w:val="24"/>
              </w:rPr>
              <w:instrText xml:space="preserve"> PAGEREF _Toc332351236 \h </w:instrText>
            </w:r>
            <w:r w:rsidRPr="00D07601">
              <w:rPr>
                <w:rFonts w:cstheme="minorHAnsi"/>
                <w:noProof/>
                <w:webHidden/>
                <w:sz w:val="24"/>
                <w:szCs w:val="24"/>
              </w:rPr>
            </w:r>
            <w:r w:rsidRPr="00D07601">
              <w:rPr>
                <w:rFonts w:cstheme="minorHAnsi"/>
                <w:noProof/>
                <w:webHidden/>
                <w:sz w:val="24"/>
                <w:szCs w:val="24"/>
              </w:rPr>
              <w:fldChar w:fldCharType="separate"/>
            </w:r>
            <w:r w:rsidRPr="00D07601">
              <w:rPr>
                <w:rFonts w:cstheme="minorHAnsi"/>
                <w:noProof/>
                <w:webHidden/>
                <w:sz w:val="24"/>
                <w:szCs w:val="24"/>
              </w:rPr>
              <w:t>302</w:t>
            </w:r>
            <w:r w:rsidRPr="00D07601">
              <w:rPr>
                <w:rFonts w:cstheme="minorHAnsi"/>
                <w:noProof/>
                <w:webHidden/>
                <w:sz w:val="24"/>
                <w:szCs w:val="24"/>
              </w:rPr>
              <w:fldChar w:fldCharType="end"/>
            </w:r>
          </w:hyperlink>
        </w:p>
        <w:p w:rsidR="00303364" w:rsidRPr="00E821A8" w:rsidRDefault="00D07601">
          <w:pPr>
            <w:pStyle w:val="TOC2"/>
            <w:tabs>
              <w:tab w:val="left" w:pos="880"/>
              <w:tab w:val="right" w:leader="dot" w:pos="8778"/>
            </w:tabs>
            <w:rPr>
              <w:rFonts w:eastAsiaTheme="minorEastAsia" w:cstheme="minorHAnsi"/>
              <w:noProof/>
              <w:sz w:val="24"/>
              <w:szCs w:val="24"/>
              <w:lang w:eastAsia="ja-JP"/>
            </w:rPr>
          </w:pPr>
          <w:hyperlink w:anchor="_Toc332351237" w:history="1">
            <w:r w:rsidRPr="00D07601">
              <w:rPr>
                <w:rStyle w:val="Hyperlink"/>
                <w:rFonts w:cstheme="minorHAnsi"/>
                <w:noProof/>
                <w:sz w:val="24"/>
                <w:szCs w:val="24"/>
              </w:rPr>
              <w:t>1.3</w:t>
            </w:r>
            <w:r w:rsidRPr="00D07601">
              <w:rPr>
                <w:rFonts w:eastAsiaTheme="minorEastAsia" w:cstheme="minorHAnsi"/>
                <w:noProof/>
                <w:sz w:val="24"/>
                <w:szCs w:val="24"/>
                <w:lang w:eastAsia="ja-JP"/>
              </w:rPr>
              <w:tab/>
            </w:r>
            <w:r w:rsidRPr="00D07601">
              <w:rPr>
                <w:rStyle w:val="Hyperlink"/>
                <w:rFonts w:cstheme="minorHAnsi"/>
                <w:noProof/>
                <w:sz w:val="24"/>
                <w:szCs w:val="24"/>
              </w:rPr>
              <w:t>Requirement _UC03 - Delete Requirement Use Case</w:t>
            </w:r>
            <w:r w:rsidRPr="00D07601">
              <w:rPr>
                <w:rFonts w:cstheme="minorHAnsi"/>
                <w:noProof/>
                <w:webHidden/>
                <w:sz w:val="24"/>
                <w:szCs w:val="24"/>
              </w:rPr>
              <w:tab/>
            </w:r>
            <w:r w:rsidRPr="00D07601">
              <w:rPr>
                <w:rFonts w:cstheme="minorHAnsi"/>
                <w:noProof/>
                <w:webHidden/>
                <w:sz w:val="24"/>
                <w:szCs w:val="24"/>
              </w:rPr>
              <w:fldChar w:fldCharType="begin"/>
            </w:r>
            <w:r w:rsidRPr="00D07601">
              <w:rPr>
                <w:rFonts w:cstheme="minorHAnsi"/>
                <w:noProof/>
                <w:webHidden/>
                <w:sz w:val="24"/>
                <w:szCs w:val="24"/>
              </w:rPr>
              <w:instrText xml:space="preserve"> PAGEREF _Toc332351237 \h </w:instrText>
            </w:r>
            <w:r w:rsidRPr="00D07601">
              <w:rPr>
                <w:rFonts w:cstheme="minorHAnsi"/>
                <w:noProof/>
                <w:webHidden/>
                <w:sz w:val="24"/>
                <w:szCs w:val="24"/>
              </w:rPr>
            </w:r>
            <w:r w:rsidRPr="00D07601">
              <w:rPr>
                <w:rFonts w:cstheme="minorHAnsi"/>
                <w:noProof/>
                <w:webHidden/>
                <w:sz w:val="24"/>
                <w:szCs w:val="24"/>
              </w:rPr>
              <w:fldChar w:fldCharType="separate"/>
            </w:r>
            <w:r w:rsidRPr="00D07601">
              <w:rPr>
                <w:rFonts w:cstheme="minorHAnsi"/>
                <w:noProof/>
                <w:webHidden/>
                <w:sz w:val="24"/>
                <w:szCs w:val="24"/>
              </w:rPr>
              <w:t>302</w:t>
            </w:r>
            <w:r w:rsidRPr="00D07601">
              <w:rPr>
                <w:rFonts w:cstheme="minorHAnsi"/>
                <w:noProof/>
                <w:webHidden/>
                <w:sz w:val="24"/>
                <w:szCs w:val="24"/>
              </w:rPr>
              <w:fldChar w:fldCharType="end"/>
            </w:r>
          </w:hyperlink>
        </w:p>
        <w:p w:rsidR="00303364" w:rsidRPr="00E821A8" w:rsidRDefault="00D07601">
          <w:pPr>
            <w:pStyle w:val="TOC3"/>
            <w:tabs>
              <w:tab w:val="left" w:pos="1320"/>
              <w:tab w:val="right" w:leader="dot" w:pos="8778"/>
            </w:tabs>
            <w:rPr>
              <w:rFonts w:eastAsiaTheme="minorEastAsia" w:cstheme="minorHAnsi"/>
              <w:noProof/>
              <w:sz w:val="24"/>
              <w:szCs w:val="24"/>
              <w:lang w:eastAsia="ja-JP"/>
            </w:rPr>
          </w:pPr>
          <w:hyperlink w:anchor="_Toc332351238" w:history="1">
            <w:r w:rsidRPr="00D07601">
              <w:rPr>
                <w:rStyle w:val="Hyperlink"/>
                <w:rFonts w:cstheme="minorHAnsi"/>
                <w:noProof/>
                <w:sz w:val="24"/>
                <w:szCs w:val="24"/>
              </w:rPr>
              <w:t>1.3.1</w:t>
            </w:r>
            <w:r w:rsidRPr="00D07601">
              <w:rPr>
                <w:rFonts w:eastAsiaTheme="minorEastAsia" w:cstheme="minorHAnsi"/>
                <w:noProof/>
                <w:sz w:val="24"/>
                <w:szCs w:val="24"/>
                <w:lang w:eastAsia="ja-JP"/>
              </w:rPr>
              <w:tab/>
            </w:r>
            <w:r w:rsidRPr="00D07601">
              <w:rPr>
                <w:rStyle w:val="Hyperlink"/>
                <w:rFonts w:cstheme="minorHAnsi"/>
                <w:noProof/>
                <w:sz w:val="24"/>
                <w:szCs w:val="24"/>
              </w:rPr>
              <w:t>Class Diagram</w:t>
            </w:r>
            <w:r w:rsidRPr="00D07601">
              <w:rPr>
                <w:rFonts w:cstheme="minorHAnsi"/>
                <w:noProof/>
                <w:webHidden/>
                <w:sz w:val="24"/>
                <w:szCs w:val="24"/>
              </w:rPr>
              <w:tab/>
            </w:r>
            <w:r w:rsidRPr="00D07601">
              <w:rPr>
                <w:rFonts w:cstheme="minorHAnsi"/>
                <w:noProof/>
                <w:webHidden/>
                <w:sz w:val="24"/>
                <w:szCs w:val="24"/>
              </w:rPr>
              <w:fldChar w:fldCharType="begin"/>
            </w:r>
            <w:r w:rsidRPr="00D07601">
              <w:rPr>
                <w:rFonts w:cstheme="minorHAnsi"/>
                <w:noProof/>
                <w:webHidden/>
                <w:sz w:val="24"/>
                <w:szCs w:val="24"/>
              </w:rPr>
              <w:instrText xml:space="preserve"> PAGEREF _Toc332351238 \h </w:instrText>
            </w:r>
            <w:r w:rsidRPr="00D07601">
              <w:rPr>
                <w:rFonts w:cstheme="minorHAnsi"/>
                <w:noProof/>
                <w:webHidden/>
                <w:sz w:val="24"/>
                <w:szCs w:val="24"/>
              </w:rPr>
            </w:r>
            <w:r w:rsidRPr="00D07601">
              <w:rPr>
                <w:rFonts w:cstheme="minorHAnsi"/>
                <w:noProof/>
                <w:webHidden/>
                <w:sz w:val="24"/>
                <w:szCs w:val="24"/>
              </w:rPr>
              <w:fldChar w:fldCharType="separate"/>
            </w:r>
            <w:r w:rsidRPr="00D07601">
              <w:rPr>
                <w:rFonts w:cstheme="minorHAnsi"/>
                <w:noProof/>
                <w:webHidden/>
                <w:sz w:val="24"/>
                <w:szCs w:val="24"/>
              </w:rPr>
              <w:t>303</w:t>
            </w:r>
            <w:r w:rsidRPr="00D07601">
              <w:rPr>
                <w:rFonts w:cstheme="minorHAnsi"/>
                <w:noProof/>
                <w:webHidden/>
                <w:sz w:val="24"/>
                <w:szCs w:val="24"/>
              </w:rPr>
              <w:fldChar w:fldCharType="end"/>
            </w:r>
          </w:hyperlink>
        </w:p>
        <w:p w:rsidR="00303364" w:rsidRPr="00E821A8" w:rsidRDefault="00D07601">
          <w:pPr>
            <w:pStyle w:val="TOC3"/>
            <w:tabs>
              <w:tab w:val="left" w:pos="1320"/>
              <w:tab w:val="right" w:leader="dot" w:pos="8778"/>
            </w:tabs>
            <w:rPr>
              <w:rFonts w:eastAsiaTheme="minorEastAsia" w:cstheme="minorHAnsi"/>
              <w:noProof/>
              <w:sz w:val="24"/>
              <w:szCs w:val="24"/>
              <w:lang w:eastAsia="ja-JP"/>
            </w:rPr>
          </w:pPr>
          <w:hyperlink w:anchor="_Toc332351239" w:history="1">
            <w:r w:rsidRPr="00D07601">
              <w:rPr>
                <w:rStyle w:val="Hyperlink"/>
                <w:rFonts w:cstheme="minorHAnsi"/>
                <w:noProof/>
                <w:sz w:val="24"/>
                <w:szCs w:val="24"/>
              </w:rPr>
              <w:t>1.3.2</w:t>
            </w:r>
            <w:r w:rsidRPr="00D07601">
              <w:rPr>
                <w:rFonts w:eastAsiaTheme="minorEastAsia" w:cstheme="minorHAnsi"/>
                <w:noProof/>
                <w:sz w:val="24"/>
                <w:szCs w:val="24"/>
                <w:lang w:eastAsia="ja-JP"/>
              </w:rPr>
              <w:tab/>
            </w:r>
            <w:r w:rsidRPr="00D07601">
              <w:rPr>
                <w:rStyle w:val="Hyperlink"/>
                <w:rFonts w:cstheme="minorHAnsi"/>
                <w:noProof/>
                <w:sz w:val="24"/>
                <w:szCs w:val="24"/>
              </w:rPr>
              <w:t>Sequence flow</w:t>
            </w:r>
            <w:r w:rsidRPr="00D07601">
              <w:rPr>
                <w:rFonts w:cstheme="minorHAnsi"/>
                <w:noProof/>
                <w:webHidden/>
                <w:sz w:val="24"/>
                <w:szCs w:val="24"/>
              </w:rPr>
              <w:tab/>
            </w:r>
            <w:r w:rsidRPr="00D07601">
              <w:rPr>
                <w:rFonts w:cstheme="minorHAnsi"/>
                <w:noProof/>
                <w:webHidden/>
                <w:sz w:val="24"/>
                <w:szCs w:val="24"/>
              </w:rPr>
              <w:fldChar w:fldCharType="begin"/>
            </w:r>
            <w:r w:rsidRPr="00D07601">
              <w:rPr>
                <w:rFonts w:cstheme="minorHAnsi"/>
                <w:noProof/>
                <w:webHidden/>
                <w:sz w:val="24"/>
                <w:szCs w:val="24"/>
              </w:rPr>
              <w:instrText xml:space="preserve"> PAGEREF _Toc332351239 \h </w:instrText>
            </w:r>
            <w:r w:rsidRPr="00D07601">
              <w:rPr>
                <w:rFonts w:cstheme="minorHAnsi"/>
                <w:noProof/>
                <w:webHidden/>
                <w:sz w:val="24"/>
                <w:szCs w:val="24"/>
              </w:rPr>
            </w:r>
            <w:r w:rsidRPr="00D07601">
              <w:rPr>
                <w:rFonts w:cstheme="minorHAnsi"/>
                <w:noProof/>
                <w:webHidden/>
                <w:sz w:val="24"/>
                <w:szCs w:val="24"/>
              </w:rPr>
              <w:fldChar w:fldCharType="separate"/>
            </w:r>
            <w:r w:rsidRPr="00D07601">
              <w:rPr>
                <w:rFonts w:cstheme="minorHAnsi"/>
                <w:noProof/>
                <w:webHidden/>
                <w:sz w:val="24"/>
                <w:szCs w:val="24"/>
              </w:rPr>
              <w:t>303</w:t>
            </w:r>
            <w:r w:rsidRPr="00D07601">
              <w:rPr>
                <w:rFonts w:cstheme="minorHAnsi"/>
                <w:noProof/>
                <w:webHidden/>
                <w:sz w:val="24"/>
                <w:szCs w:val="24"/>
              </w:rPr>
              <w:fldChar w:fldCharType="end"/>
            </w:r>
          </w:hyperlink>
        </w:p>
        <w:p w:rsidR="00303364" w:rsidRPr="00E821A8" w:rsidRDefault="00D07601">
          <w:pPr>
            <w:pStyle w:val="TOC2"/>
            <w:tabs>
              <w:tab w:val="left" w:pos="880"/>
              <w:tab w:val="right" w:leader="dot" w:pos="8778"/>
            </w:tabs>
            <w:rPr>
              <w:rFonts w:eastAsiaTheme="minorEastAsia" w:cstheme="minorHAnsi"/>
              <w:noProof/>
              <w:sz w:val="24"/>
              <w:szCs w:val="24"/>
              <w:lang w:eastAsia="ja-JP"/>
            </w:rPr>
          </w:pPr>
          <w:hyperlink w:anchor="_Toc332351240" w:history="1">
            <w:r w:rsidRPr="00D07601">
              <w:rPr>
                <w:rStyle w:val="Hyperlink"/>
                <w:rFonts w:cstheme="minorHAnsi"/>
                <w:noProof/>
                <w:sz w:val="24"/>
                <w:szCs w:val="24"/>
              </w:rPr>
              <w:t>1.4</w:t>
            </w:r>
            <w:r w:rsidRPr="00D07601">
              <w:rPr>
                <w:rFonts w:eastAsiaTheme="minorEastAsia" w:cstheme="minorHAnsi"/>
                <w:noProof/>
                <w:sz w:val="24"/>
                <w:szCs w:val="24"/>
                <w:lang w:eastAsia="ja-JP"/>
              </w:rPr>
              <w:tab/>
            </w:r>
            <w:r w:rsidRPr="00D07601">
              <w:rPr>
                <w:rStyle w:val="Hyperlink"/>
                <w:rFonts w:cstheme="minorHAnsi"/>
                <w:noProof/>
                <w:sz w:val="24"/>
                <w:szCs w:val="24"/>
              </w:rPr>
              <w:t>Requirement _UC04 - Sort Requirements Use Case</w:t>
            </w:r>
            <w:r w:rsidRPr="00D07601">
              <w:rPr>
                <w:rFonts w:cstheme="minorHAnsi"/>
                <w:noProof/>
                <w:webHidden/>
                <w:sz w:val="24"/>
                <w:szCs w:val="24"/>
              </w:rPr>
              <w:tab/>
            </w:r>
            <w:r w:rsidRPr="00D07601">
              <w:rPr>
                <w:rFonts w:cstheme="minorHAnsi"/>
                <w:noProof/>
                <w:webHidden/>
                <w:sz w:val="24"/>
                <w:szCs w:val="24"/>
              </w:rPr>
              <w:fldChar w:fldCharType="begin"/>
            </w:r>
            <w:r w:rsidRPr="00D07601">
              <w:rPr>
                <w:rFonts w:cstheme="minorHAnsi"/>
                <w:noProof/>
                <w:webHidden/>
                <w:sz w:val="24"/>
                <w:szCs w:val="24"/>
              </w:rPr>
              <w:instrText xml:space="preserve"> PAGEREF _Toc332351240 \h </w:instrText>
            </w:r>
            <w:r w:rsidRPr="00D07601">
              <w:rPr>
                <w:rFonts w:cstheme="minorHAnsi"/>
                <w:noProof/>
                <w:webHidden/>
                <w:sz w:val="24"/>
                <w:szCs w:val="24"/>
              </w:rPr>
            </w:r>
            <w:r w:rsidRPr="00D07601">
              <w:rPr>
                <w:rFonts w:cstheme="minorHAnsi"/>
                <w:noProof/>
                <w:webHidden/>
                <w:sz w:val="24"/>
                <w:szCs w:val="24"/>
              </w:rPr>
              <w:fldChar w:fldCharType="separate"/>
            </w:r>
            <w:r w:rsidRPr="00D07601">
              <w:rPr>
                <w:rFonts w:cstheme="minorHAnsi"/>
                <w:noProof/>
                <w:webHidden/>
                <w:sz w:val="24"/>
                <w:szCs w:val="24"/>
              </w:rPr>
              <w:t>303</w:t>
            </w:r>
            <w:r w:rsidRPr="00D07601">
              <w:rPr>
                <w:rFonts w:cstheme="minorHAnsi"/>
                <w:noProof/>
                <w:webHidden/>
                <w:sz w:val="24"/>
                <w:szCs w:val="24"/>
              </w:rPr>
              <w:fldChar w:fldCharType="end"/>
            </w:r>
          </w:hyperlink>
        </w:p>
        <w:p w:rsidR="00303364" w:rsidRPr="00E821A8" w:rsidRDefault="00D07601">
          <w:pPr>
            <w:pStyle w:val="TOC3"/>
            <w:tabs>
              <w:tab w:val="left" w:pos="1320"/>
              <w:tab w:val="right" w:leader="dot" w:pos="8778"/>
            </w:tabs>
            <w:rPr>
              <w:rFonts w:eastAsiaTheme="minorEastAsia" w:cstheme="minorHAnsi"/>
              <w:noProof/>
              <w:sz w:val="24"/>
              <w:szCs w:val="24"/>
              <w:lang w:eastAsia="ja-JP"/>
            </w:rPr>
          </w:pPr>
          <w:hyperlink w:anchor="_Toc332351241" w:history="1">
            <w:r w:rsidRPr="00D07601">
              <w:rPr>
                <w:rStyle w:val="Hyperlink"/>
                <w:rFonts w:cstheme="minorHAnsi"/>
                <w:noProof/>
                <w:sz w:val="24"/>
                <w:szCs w:val="24"/>
              </w:rPr>
              <w:t>1.4.1</w:t>
            </w:r>
            <w:r w:rsidRPr="00D07601">
              <w:rPr>
                <w:rFonts w:eastAsiaTheme="minorEastAsia" w:cstheme="minorHAnsi"/>
                <w:noProof/>
                <w:sz w:val="24"/>
                <w:szCs w:val="24"/>
                <w:lang w:eastAsia="ja-JP"/>
              </w:rPr>
              <w:tab/>
            </w:r>
            <w:r w:rsidRPr="00D07601">
              <w:rPr>
                <w:rStyle w:val="Hyperlink"/>
                <w:rFonts w:cstheme="minorHAnsi"/>
                <w:noProof/>
                <w:sz w:val="24"/>
                <w:szCs w:val="24"/>
              </w:rPr>
              <w:t>Class Diagram</w:t>
            </w:r>
            <w:r w:rsidRPr="00D07601">
              <w:rPr>
                <w:rFonts w:cstheme="minorHAnsi"/>
                <w:noProof/>
                <w:webHidden/>
                <w:sz w:val="24"/>
                <w:szCs w:val="24"/>
              </w:rPr>
              <w:tab/>
            </w:r>
            <w:r w:rsidRPr="00D07601">
              <w:rPr>
                <w:rFonts w:cstheme="minorHAnsi"/>
                <w:noProof/>
                <w:webHidden/>
                <w:sz w:val="24"/>
                <w:szCs w:val="24"/>
              </w:rPr>
              <w:fldChar w:fldCharType="begin"/>
            </w:r>
            <w:r w:rsidRPr="00D07601">
              <w:rPr>
                <w:rFonts w:cstheme="minorHAnsi"/>
                <w:noProof/>
                <w:webHidden/>
                <w:sz w:val="24"/>
                <w:szCs w:val="24"/>
              </w:rPr>
              <w:instrText xml:space="preserve"> PAGEREF _Toc332351241 \h </w:instrText>
            </w:r>
            <w:r w:rsidRPr="00D07601">
              <w:rPr>
                <w:rFonts w:cstheme="minorHAnsi"/>
                <w:noProof/>
                <w:webHidden/>
                <w:sz w:val="24"/>
                <w:szCs w:val="24"/>
              </w:rPr>
            </w:r>
            <w:r w:rsidRPr="00D07601">
              <w:rPr>
                <w:rFonts w:cstheme="minorHAnsi"/>
                <w:noProof/>
                <w:webHidden/>
                <w:sz w:val="24"/>
                <w:szCs w:val="24"/>
              </w:rPr>
              <w:fldChar w:fldCharType="separate"/>
            </w:r>
            <w:r w:rsidRPr="00D07601">
              <w:rPr>
                <w:rFonts w:cstheme="minorHAnsi"/>
                <w:noProof/>
                <w:webHidden/>
                <w:sz w:val="24"/>
                <w:szCs w:val="24"/>
              </w:rPr>
              <w:t>304</w:t>
            </w:r>
            <w:r w:rsidRPr="00D07601">
              <w:rPr>
                <w:rFonts w:cstheme="minorHAnsi"/>
                <w:noProof/>
                <w:webHidden/>
                <w:sz w:val="24"/>
                <w:szCs w:val="24"/>
              </w:rPr>
              <w:fldChar w:fldCharType="end"/>
            </w:r>
          </w:hyperlink>
        </w:p>
        <w:p w:rsidR="00303364" w:rsidRPr="00E821A8" w:rsidRDefault="00D07601">
          <w:pPr>
            <w:pStyle w:val="TOC3"/>
            <w:tabs>
              <w:tab w:val="left" w:pos="1320"/>
              <w:tab w:val="right" w:leader="dot" w:pos="8778"/>
            </w:tabs>
            <w:rPr>
              <w:rFonts w:eastAsiaTheme="minorEastAsia" w:cstheme="minorHAnsi"/>
              <w:noProof/>
              <w:sz w:val="24"/>
              <w:szCs w:val="24"/>
              <w:lang w:eastAsia="ja-JP"/>
            </w:rPr>
          </w:pPr>
          <w:hyperlink w:anchor="_Toc332351242" w:history="1">
            <w:r w:rsidRPr="00D07601">
              <w:rPr>
                <w:rStyle w:val="Hyperlink"/>
                <w:rFonts w:cstheme="minorHAnsi"/>
                <w:noProof/>
                <w:sz w:val="24"/>
                <w:szCs w:val="24"/>
              </w:rPr>
              <w:t>1.4.2</w:t>
            </w:r>
            <w:r w:rsidRPr="00D07601">
              <w:rPr>
                <w:rFonts w:eastAsiaTheme="minorEastAsia" w:cstheme="minorHAnsi"/>
                <w:noProof/>
                <w:sz w:val="24"/>
                <w:szCs w:val="24"/>
                <w:lang w:eastAsia="ja-JP"/>
              </w:rPr>
              <w:tab/>
            </w:r>
            <w:r w:rsidRPr="00D07601">
              <w:rPr>
                <w:rStyle w:val="Hyperlink"/>
                <w:rFonts w:cstheme="minorHAnsi"/>
                <w:noProof/>
                <w:sz w:val="24"/>
                <w:szCs w:val="24"/>
              </w:rPr>
              <w:t>Sequence flow</w:t>
            </w:r>
            <w:r w:rsidRPr="00D07601">
              <w:rPr>
                <w:rFonts w:cstheme="minorHAnsi"/>
                <w:noProof/>
                <w:webHidden/>
                <w:sz w:val="24"/>
                <w:szCs w:val="24"/>
              </w:rPr>
              <w:tab/>
            </w:r>
            <w:r w:rsidRPr="00D07601">
              <w:rPr>
                <w:rFonts w:cstheme="minorHAnsi"/>
                <w:noProof/>
                <w:webHidden/>
                <w:sz w:val="24"/>
                <w:szCs w:val="24"/>
              </w:rPr>
              <w:fldChar w:fldCharType="begin"/>
            </w:r>
            <w:r w:rsidRPr="00D07601">
              <w:rPr>
                <w:rFonts w:cstheme="minorHAnsi"/>
                <w:noProof/>
                <w:webHidden/>
                <w:sz w:val="24"/>
                <w:szCs w:val="24"/>
              </w:rPr>
              <w:instrText xml:space="preserve"> PAGEREF _Toc332351242 \h </w:instrText>
            </w:r>
            <w:r w:rsidRPr="00D07601">
              <w:rPr>
                <w:rFonts w:cstheme="minorHAnsi"/>
                <w:noProof/>
                <w:webHidden/>
                <w:sz w:val="24"/>
                <w:szCs w:val="24"/>
              </w:rPr>
            </w:r>
            <w:r w:rsidRPr="00D07601">
              <w:rPr>
                <w:rFonts w:cstheme="minorHAnsi"/>
                <w:noProof/>
                <w:webHidden/>
                <w:sz w:val="24"/>
                <w:szCs w:val="24"/>
              </w:rPr>
              <w:fldChar w:fldCharType="separate"/>
            </w:r>
            <w:r w:rsidRPr="00D07601">
              <w:rPr>
                <w:rFonts w:cstheme="minorHAnsi"/>
                <w:noProof/>
                <w:webHidden/>
                <w:sz w:val="24"/>
                <w:szCs w:val="24"/>
              </w:rPr>
              <w:t>304</w:t>
            </w:r>
            <w:r w:rsidRPr="00D07601">
              <w:rPr>
                <w:rFonts w:cstheme="minorHAnsi"/>
                <w:noProof/>
                <w:webHidden/>
                <w:sz w:val="24"/>
                <w:szCs w:val="24"/>
              </w:rPr>
              <w:fldChar w:fldCharType="end"/>
            </w:r>
          </w:hyperlink>
        </w:p>
        <w:p w:rsidR="00303364" w:rsidRPr="00E821A8" w:rsidRDefault="00D07601">
          <w:pPr>
            <w:pStyle w:val="TOC2"/>
            <w:tabs>
              <w:tab w:val="left" w:pos="880"/>
              <w:tab w:val="right" w:leader="dot" w:pos="8778"/>
            </w:tabs>
            <w:rPr>
              <w:rFonts w:eastAsiaTheme="minorEastAsia" w:cstheme="minorHAnsi"/>
              <w:noProof/>
              <w:sz w:val="24"/>
              <w:szCs w:val="24"/>
              <w:lang w:eastAsia="ja-JP"/>
            </w:rPr>
          </w:pPr>
          <w:hyperlink w:anchor="_Toc332351243" w:history="1">
            <w:r w:rsidRPr="00D07601">
              <w:rPr>
                <w:rStyle w:val="Hyperlink"/>
                <w:rFonts w:cstheme="minorHAnsi"/>
                <w:noProof/>
                <w:sz w:val="24"/>
                <w:szCs w:val="24"/>
              </w:rPr>
              <w:t>1.5</w:t>
            </w:r>
            <w:r w:rsidRPr="00D07601">
              <w:rPr>
                <w:rFonts w:eastAsiaTheme="minorEastAsia" w:cstheme="minorHAnsi"/>
                <w:noProof/>
                <w:sz w:val="24"/>
                <w:szCs w:val="24"/>
                <w:lang w:eastAsia="ja-JP"/>
              </w:rPr>
              <w:tab/>
            </w:r>
            <w:r w:rsidRPr="00D07601">
              <w:rPr>
                <w:rStyle w:val="Hyperlink"/>
                <w:rFonts w:cstheme="minorHAnsi"/>
                <w:noProof/>
                <w:sz w:val="24"/>
                <w:szCs w:val="24"/>
              </w:rPr>
              <w:t>Admin _UC01 - Admin Create new Project Use Case</w:t>
            </w:r>
            <w:r w:rsidRPr="00D07601">
              <w:rPr>
                <w:rFonts w:cstheme="minorHAnsi"/>
                <w:noProof/>
                <w:webHidden/>
                <w:sz w:val="24"/>
                <w:szCs w:val="24"/>
              </w:rPr>
              <w:tab/>
            </w:r>
            <w:r w:rsidRPr="00D07601">
              <w:rPr>
                <w:rFonts w:cstheme="minorHAnsi"/>
                <w:noProof/>
                <w:webHidden/>
                <w:sz w:val="24"/>
                <w:szCs w:val="24"/>
              </w:rPr>
              <w:fldChar w:fldCharType="begin"/>
            </w:r>
            <w:r w:rsidRPr="00D07601">
              <w:rPr>
                <w:rFonts w:cstheme="minorHAnsi"/>
                <w:noProof/>
                <w:webHidden/>
                <w:sz w:val="24"/>
                <w:szCs w:val="24"/>
              </w:rPr>
              <w:instrText xml:space="preserve"> PAGEREF _Toc332351243 \h </w:instrText>
            </w:r>
            <w:r w:rsidRPr="00D07601">
              <w:rPr>
                <w:rFonts w:cstheme="minorHAnsi"/>
                <w:noProof/>
                <w:webHidden/>
                <w:sz w:val="24"/>
                <w:szCs w:val="24"/>
              </w:rPr>
            </w:r>
            <w:r w:rsidRPr="00D07601">
              <w:rPr>
                <w:rFonts w:cstheme="minorHAnsi"/>
                <w:noProof/>
                <w:webHidden/>
                <w:sz w:val="24"/>
                <w:szCs w:val="24"/>
              </w:rPr>
              <w:fldChar w:fldCharType="separate"/>
            </w:r>
            <w:r w:rsidRPr="00D07601">
              <w:rPr>
                <w:rFonts w:cstheme="minorHAnsi"/>
                <w:noProof/>
                <w:webHidden/>
                <w:sz w:val="24"/>
                <w:szCs w:val="24"/>
              </w:rPr>
              <w:t>305</w:t>
            </w:r>
            <w:r w:rsidRPr="00D07601">
              <w:rPr>
                <w:rFonts w:cstheme="minorHAnsi"/>
                <w:noProof/>
                <w:webHidden/>
                <w:sz w:val="24"/>
                <w:szCs w:val="24"/>
              </w:rPr>
              <w:fldChar w:fldCharType="end"/>
            </w:r>
          </w:hyperlink>
        </w:p>
        <w:p w:rsidR="00303364" w:rsidRPr="00E821A8" w:rsidRDefault="00D07601">
          <w:pPr>
            <w:pStyle w:val="TOC3"/>
            <w:tabs>
              <w:tab w:val="left" w:pos="1320"/>
              <w:tab w:val="right" w:leader="dot" w:pos="8778"/>
            </w:tabs>
            <w:rPr>
              <w:rFonts w:eastAsiaTheme="minorEastAsia" w:cstheme="minorHAnsi"/>
              <w:noProof/>
              <w:sz w:val="24"/>
              <w:szCs w:val="24"/>
              <w:lang w:eastAsia="ja-JP"/>
            </w:rPr>
          </w:pPr>
          <w:hyperlink w:anchor="_Toc332351244" w:history="1">
            <w:r w:rsidRPr="00D07601">
              <w:rPr>
                <w:rStyle w:val="Hyperlink"/>
                <w:rFonts w:cstheme="minorHAnsi"/>
                <w:noProof/>
                <w:sz w:val="24"/>
                <w:szCs w:val="24"/>
              </w:rPr>
              <w:t>1.5.1</w:t>
            </w:r>
            <w:r w:rsidRPr="00D07601">
              <w:rPr>
                <w:rFonts w:eastAsiaTheme="minorEastAsia" w:cstheme="minorHAnsi"/>
                <w:noProof/>
                <w:sz w:val="24"/>
                <w:szCs w:val="24"/>
                <w:lang w:eastAsia="ja-JP"/>
              </w:rPr>
              <w:tab/>
            </w:r>
            <w:r w:rsidRPr="00D07601">
              <w:rPr>
                <w:rStyle w:val="Hyperlink"/>
                <w:rFonts w:cstheme="minorHAnsi"/>
                <w:noProof/>
                <w:sz w:val="24"/>
                <w:szCs w:val="24"/>
              </w:rPr>
              <w:t>Class Diagram</w:t>
            </w:r>
            <w:r w:rsidRPr="00D07601">
              <w:rPr>
                <w:rFonts w:cstheme="minorHAnsi"/>
                <w:noProof/>
                <w:webHidden/>
                <w:sz w:val="24"/>
                <w:szCs w:val="24"/>
              </w:rPr>
              <w:tab/>
            </w:r>
            <w:r w:rsidRPr="00D07601">
              <w:rPr>
                <w:rFonts w:cstheme="minorHAnsi"/>
                <w:noProof/>
                <w:webHidden/>
                <w:sz w:val="24"/>
                <w:szCs w:val="24"/>
              </w:rPr>
              <w:fldChar w:fldCharType="begin"/>
            </w:r>
            <w:r w:rsidRPr="00D07601">
              <w:rPr>
                <w:rFonts w:cstheme="minorHAnsi"/>
                <w:noProof/>
                <w:webHidden/>
                <w:sz w:val="24"/>
                <w:szCs w:val="24"/>
              </w:rPr>
              <w:instrText xml:space="preserve"> PAGEREF _Toc332351244 \h </w:instrText>
            </w:r>
            <w:r w:rsidRPr="00D07601">
              <w:rPr>
                <w:rFonts w:cstheme="minorHAnsi"/>
                <w:noProof/>
                <w:webHidden/>
                <w:sz w:val="24"/>
                <w:szCs w:val="24"/>
              </w:rPr>
            </w:r>
            <w:r w:rsidRPr="00D07601">
              <w:rPr>
                <w:rFonts w:cstheme="minorHAnsi"/>
                <w:noProof/>
                <w:webHidden/>
                <w:sz w:val="24"/>
                <w:szCs w:val="24"/>
              </w:rPr>
              <w:fldChar w:fldCharType="separate"/>
            </w:r>
            <w:r w:rsidRPr="00D07601">
              <w:rPr>
                <w:rFonts w:cstheme="minorHAnsi"/>
                <w:noProof/>
                <w:webHidden/>
                <w:sz w:val="24"/>
                <w:szCs w:val="24"/>
              </w:rPr>
              <w:t>305</w:t>
            </w:r>
            <w:r w:rsidRPr="00D07601">
              <w:rPr>
                <w:rFonts w:cstheme="minorHAnsi"/>
                <w:noProof/>
                <w:webHidden/>
                <w:sz w:val="24"/>
                <w:szCs w:val="24"/>
              </w:rPr>
              <w:fldChar w:fldCharType="end"/>
            </w:r>
          </w:hyperlink>
        </w:p>
        <w:p w:rsidR="00303364" w:rsidRPr="00E821A8" w:rsidRDefault="00D07601">
          <w:pPr>
            <w:pStyle w:val="TOC3"/>
            <w:tabs>
              <w:tab w:val="left" w:pos="1320"/>
              <w:tab w:val="right" w:leader="dot" w:pos="8778"/>
            </w:tabs>
            <w:rPr>
              <w:rFonts w:eastAsiaTheme="minorEastAsia" w:cstheme="minorHAnsi"/>
              <w:noProof/>
              <w:sz w:val="24"/>
              <w:szCs w:val="24"/>
              <w:lang w:eastAsia="ja-JP"/>
            </w:rPr>
          </w:pPr>
          <w:hyperlink w:anchor="_Toc332351245" w:history="1">
            <w:r w:rsidRPr="00D07601">
              <w:rPr>
                <w:rStyle w:val="Hyperlink"/>
                <w:rFonts w:cstheme="minorHAnsi"/>
                <w:noProof/>
                <w:sz w:val="24"/>
                <w:szCs w:val="24"/>
              </w:rPr>
              <w:t>1.5.2</w:t>
            </w:r>
            <w:r w:rsidRPr="00D07601">
              <w:rPr>
                <w:rFonts w:eastAsiaTheme="minorEastAsia" w:cstheme="minorHAnsi"/>
                <w:noProof/>
                <w:sz w:val="24"/>
                <w:szCs w:val="24"/>
                <w:lang w:eastAsia="ja-JP"/>
              </w:rPr>
              <w:tab/>
            </w:r>
            <w:r w:rsidRPr="00D07601">
              <w:rPr>
                <w:rStyle w:val="Hyperlink"/>
                <w:rFonts w:cstheme="minorHAnsi"/>
                <w:noProof/>
                <w:sz w:val="24"/>
                <w:szCs w:val="24"/>
              </w:rPr>
              <w:t>Sequence flow</w:t>
            </w:r>
            <w:r w:rsidRPr="00D07601">
              <w:rPr>
                <w:rFonts w:cstheme="minorHAnsi"/>
                <w:noProof/>
                <w:webHidden/>
                <w:sz w:val="24"/>
                <w:szCs w:val="24"/>
              </w:rPr>
              <w:tab/>
            </w:r>
            <w:r w:rsidRPr="00D07601">
              <w:rPr>
                <w:rFonts w:cstheme="minorHAnsi"/>
                <w:noProof/>
                <w:webHidden/>
                <w:sz w:val="24"/>
                <w:szCs w:val="24"/>
              </w:rPr>
              <w:fldChar w:fldCharType="begin"/>
            </w:r>
            <w:r w:rsidRPr="00D07601">
              <w:rPr>
                <w:rFonts w:cstheme="minorHAnsi"/>
                <w:noProof/>
                <w:webHidden/>
                <w:sz w:val="24"/>
                <w:szCs w:val="24"/>
              </w:rPr>
              <w:instrText xml:space="preserve"> PAGEREF _Toc332351245 \h </w:instrText>
            </w:r>
            <w:r w:rsidRPr="00D07601">
              <w:rPr>
                <w:rFonts w:cstheme="minorHAnsi"/>
                <w:noProof/>
                <w:webHidden/>
                <w:sz w:val="24"/>
                <w:szCs w:val="24"/>
              </w:rPr>
            </w:r>
            <w:r w:rsidRPr="00D07601">
              <w:rPr>
                <w:rFonts w:cstheme="minorHAnsi"/>
                <w:noProof/>
                <w:webHidden/>
                <w:sz w:val="24"/>
                <w:szCs w:val="24"/>
              </w:rPr>
              <w:fldChar w:fldCharType="separate"/>
            </w:r>
            <w:r w:rsidRPr="00D07601">
              <w:rPr>
                <w:rFonts w:cstheme="minorHAnsi"/>
                <w:noProof/>
                <w:webHidden/>
                <w:sz w:val="24"/>
                <w:szCs w:val="24"/>
              </w:rPr>
              <w:t>306</w:t>
            </w:r>
            <w:r w:rsidRPr="00D07601">
              <w:rPr>
                <w:rFonts w:cstheme="minorHAnsi"/>
                <w:noProof/>
                <w:webHidden/>
                <w:sz w:val="24"/>
                <w:szCs w:val="24"/>
              </w:rPr>
              <w:fldChar w:fldCharType="end"/>
            </w:r>
          </w:hyperlink>
        </w:p>
        <w:p w:rsidR="00303364" w:rsidRPr="00E821A8" w:rsidRDefault="00D07601">
          <w:pPr>
            <w:pStyle w:val="TOC2"/>
            <w:tabs>
              <w:tab w:val="left" w:pos="880"/>
              <w:tab w:val="right" w:leader="dot" w:pos="8778"/>
            </w:tabs>
            <w:rPr>
              <w:rFonts w:eastAsiaTheme="minorEastAsia" w:cstheme="minorHAnsi"/>
              <w:noProof/>
              <w:sz w:val="24"/>
              <w:szCs w:val="24"/>
              <w:lang w:eastAsia="ja-JP"/>
            </w:rPr>
          </w:pPr>
          <w:hyperlink w:anchor="_Toc332351246" w:history="1">
            <w:r w:rsidRPr="00D07601">
              <w:rPr>
                <w:rStyle w:val="Hyperlink"/>
                <w:rFonts w:cstheme="minorHAnsi"/>
                <w:noProof/>
                <w:sz w:val="24"/>
                <w:szCs w:val="24"/>
              </w:rPr>
              <w:t>1.6</w:t>
            </w:r>
            <w:r w:rsidRPr="00D07601">
              <w:rPr>
                <w:rFonts w:eastAsiaTheme="minorEastAsia" w:cstheme="minorHAnsi"/>
                <w:noProof/>
                <w:sz w:val="24"/>
                <w:szCs w:val="24"/>
                <w:lang w:eastAsia="ja-JP"/>
              </w:rPr>
              <w:tab/>
            </w:r>
            <w:r w:rsidRPr="00D07601">
              <w:rPr>
                <w:rStyle w:val="Hyperlink"/>
                <w:rFonts w:cstheme="minorHAnsi"/>
                <w:noProof/>
                <w:sz w:val="24"/>
                <w:szCs w:val="24"/>
              </w:rPr>
              <w:t>Admin _UC02 - Admin Search Project Use Case</w:t>
            </w:r>
            <w:r w:rsidRPr="00D07601">
              <w:rPr>
                <w:rFonts w:cstheme="minorHAnsi"/>
                <w:noProof/>
                <w:webHidden/>
                <w:sz w:val="24"/>
                <w:szCs w:val="24"/>
              </w:rPr>
              <w:tab/>
            </w:r>
            <w:r w:rsidRPr="00D07601">
              <w:rPr>
                <w:rFonts w:cstheme="minorHAnsi"/>
                <w:noProof/>
                <w:webHidden/>
                <w:sz w:val="24"/>
                <w:szCs w:val="24"/>
              </w:rPr>
              <w:fldChar w:fldCharType="begin"/>
            </w:r>
            <w:r w:rsidRPr="00D07601">
              <w:rPr>
                <w:rFonts w:cstheme="minorHAnsi"/>
                <w:noProof/>
                <w:webHidden/>
                <w:sz w:val="24"/>
                <w:szCs w:val="24"/>
              </w:rPr>
              <w:instrText xml:space="preserve"> PAGEREF _Toc332351246 \h </w:instrText>
            </w:r>
            <w:r w:rsidRPr="00D07601">
              <w:rPr>
                <w:rFonts w:cstheme="minorHAnsi"/>
                <w:noProof/>
                <w:webHidden/>
                <w:sz w:val="24"/>
                <w:szCs w:val="24"/>
              </w:rPr>
            </w:r>
            <w:r w:rsidRPr="00D07601">
              <w:rPr>
                <w:rFonts w:cstheme="minorHAnsi"/>
                <w:noProof/>
                <w:webHidden/>
                <w:sz w:val="24"/>
                <w:szCs w:val="24"/>
              </w:rPr>
              <w:fldChar w:fldCharType="separate"/>
            </w:r>
            <w:r w:rsidRPr="00D07601">
              <w:rPr>
                <w:rFonts w:cstheme="minorHAnsi"/>
                <w:noProof/>
                <w:webHidden/>
                <w:sz w:val="24"/>
                <w:szCs w:val="24"/>
              </w:rPr>
              <w:t>306</w:t>
            </w:r>
            <w:r w:rsidRPr="00D07601">
              <w:rPr>
                <w:rFonts w:cstheme="minorHAnsi"/>
                <w:noProof/>
                <w:webHidden/>
                <w:sz w:val="24"/>
                <w:szCs w:val="24"/>
              </w:rPr>
              <w:fldChar w:fldCharType="end"/>
            </w:r>
          </w:hyperlink>
        </w:p>
        <w:p w:rsidR="00303364" w:rsidRPr="00E821A8" w:rsidRDefault="00D07601">
          <w:pPr>
            <w:pStyle w:val="TOC3"/>
            <w:tabs>
              <w:tab w:val="left" w:pos="1320"/>
              <w:tab w:val="right" w:leader="dot" w:pos="8778"/>
            </w:tabs>
            <w:rPr>
              <w:rFonts w:eastAsiaTheme="minorEastAsia" w:cstheme="minorHAnsi"/>
              <w:noProof/>
              <w:sz w:val="24"/>
              <w:szCs w:val="24"/>
              <w:lang w:eastAsia="ja-JP"/>
            </w:rPr>
          </w:pPr>
          <w:hyperlink w:anchor="_Toc332351247" w:history="1">
            <w:r w:rsidRPr="00D07601">
              <w:rPr>
                <w:rStyle w:val="Hyperlink"/>
                <w:rFonts w:cstheme="minorHAnsi"/>
                <w:noProof/>
                <w:sz w:val="24"/>
                <w:szCs w:val="24"/>
              </w:rPr>
              <w:t>1.6.1</w:t>
            </w:r>
            <w:r w:rsidRPr="00D07601">
              <w:rPr>
                <w:rFonts w:eastAsiaTheme="minorEastAsia" w:cstheme="minorHAnsi"/>
                <w:noProof/>
                <w:sz w:val="24"/>
                <w:szCs w:val="24"/>
                <w:lang w:eastAsia="ja-JP"/>
              </w:rPr>
              <w:tab/>
            </w:r>
            <w:r w:rsidRPr="00D07601">
              <w:rPr>
                <w:rStyle w:val="Hyperlink"/>
                <w:rFonts w:cstheme="minorHAnsi"/>
                <w:noProof/>
                <w:sz w:val="24"/>
                <w:szCs w:val="24"/>
              </w:rPr>
              <w:t>Class Diagram</w:t>
            </w:r>
            <w:r w:rsidRPr="00D07601">
              <w:rPr>
                <w:rFonts w:cstheme="minorHAnsi"/>
                <w:noProof/>
                <w:webHidden/>
                <w:sz w:val="24"/>
                <w:szCs w:val="24"/>
              </w:rPr>
              <w:tab/>
            </w:r>
            <w:r w:rsidRPr="00D07601">
              <w:rPr>
                <w:rFonts w:cstheme="minorHAnsi"/>
                <w:noProof/>
                <w:webHidden/>
                <w:sz w:val="24"/>
                <w:szCs w:val="24"/>
              </w:rPr>
              <w:fldChar w:fldCharType="begin"/>
            </w:r>
            <w:r w:rsidRPr="00D07601">
              <w:rPr>
                <w:rFonts w:cstheme="minorHAnsi"/>
                <w:noProof/>
                <w:webHidden/>
                <w:sz w:val="24"/>
                <w:szCs w:val="24"/>
              </w:rPr>
              <w:instrText xml:space="preserve"> PAGEREF _Toc332351247 \h </w:instrText>
            </w:r>
            <w:r w:rsidRPr="00D07601">
              <w:rPr>
                <w:rFonts w:cstheme="minorHAnsi"/>
                <w:noProof/>
                <w:webHidden/>
                <w:sz w:val="24"/>
                <w:szCs w:val="24"/>
              </w:rPr>
            </w:r>
            <w:r w:rsidRPr="00D07601">
              <w:rPr>
                <w:rFonts w:cstheme="minorHAnsi"/>
                <w:noProof/>
                <w:webHidden/>
                <w:sz w:val="24"/>
                <w:szCs w:val="24"/>
              </w:rPr>
              <w:fldChar w:fldCharType="separate"/>
            </w:r>
            <w:r w:rsidRPr="00D07601">
              <w:rPr>
                <w:rFonts w:cstheme="minorHAnsi"/>
                <w:noProof/>
                <w:webHidden/>
                <w:sz w:val="24"/>
                <w:szCs w:val="24"/>
              </w:rPr>
              <w:t>306</w:t>
            </w:r>
            <w:r w:rsidRPr="00D07601">
              <w:rPr>
                <w:rFonts w:cstheme="minorHAnsi"/>
                <w:noProof/>
                <w:webHidden/>
                <w:sz w:val="24"/>
                <w:szCs w:val="24"/>
              </w:rPr>
              <w:fldChar w:fldCharType="end"/>
            </w:r>
          </w:hyperlink>
        </w:p>
        <w:p w:rsidR="00303364" w:rsidRPr="00E821A8" w:rsidRDefault="00D07601">
          <w:pPr>
            <w:pStyle w:val="TOC3"/>
            <w:tabs>
              <w:tab w:val="left" w:pos="1320"/>
              <w:tab w:val="right" w:leader="dot" w:pos="8778"/>
            </w:tabs>
            <w:rPr>
              <w:rFonts w:eastAsiaTheme="minorEastAsia" w:cstheme="minorHAnsi"/>
              <w:noProof/>
              <w:sz w:val="24"/>
              <w:szCs w:val="24"/>
              <w:lang w:eastAsia="ja-JP"/>
            </w:rPr>
          </w:pPr>
          <w:hyperlink w:anchor="_Toc332351248" w:history="1">
            <w:r w:rsidRPr="00D07601">
              <w:rPr>
                <w:rStyle w:val="Hyperlink"/>
                <w:rFonts w:cstheme="minorHAnsi"/>
                <w:noProof/>
                <w:sz w:val="24"/>
                <w:szCs w:val="24"/>
              </w:rPr>
              <w:t>1.6.2</w:t>
            </w:r>
            <w:r w:rsidRPr="00D07601">
              <w:rPr>
                <w:rFonts w:eastAsiaTheme="minorEastAsia" w:cstheme="minorHAnsi"/>
                <w:noProof/>
                <w:sz w:val="24"/>
                <w:szCs w:val="24"/>
                <w:lang w:eastAsia="ja-JP"/>
              </w:rPr>
              <w:tab/>
            </w:r>
            <w:r w:rsidRPr="00D07601">
              <w:rPr>
                <w:rStyle w:val="Hyperlink"/>
                <w:rFonts w:cstheme="minorHAnsi"/>
                <w:noProof/>
                <w:sz w:val="24"/>
                <w:szCs w:val="24"/>
              </w:rPr>
              <w:t>Sequence flow</w:t>
            </w:r>
            <w:r w:rsidRPr="00D07601">
              <w:rPr>
                <w:rFonts w:cstheme="minorHAnsi"/>
                <w:noProof/>
                <w:webHidden/>
                <w:sz w:val="24"/>
                <w:szCs w:val="24"/>
              </w:rPr>
              <w:tab/>
            </w:r>
            <w:r w:rsidRPr="00D07601">
              <w:rPr>
                <w:rFonts w:cstheme="minorHAnsi"/>
                <w:noProof/>
                <w:webHidden/>
                <w:sz w:val="24"/>
                <w:szCs w:val="24"/>
              </w:rPr>
              <w:fldChar w:fldCharType="begin"/>
            </w:r>
            <w:r w:rsidRPr="00D07601">
              <w:rPr>
                <w:rFonts w:cstheme="minorHAnsi"/>
                <w:noProof/>
                <w:webHidden/>
                <w:sz w:val="24"/>
                <w:szCs w:val="24"/>
              </w:rPr>
              <w:instrText xml:space="preserve"> PAGEREF _Toc332351248 \h </w:instrText>
            </w:r>
            <w:r w:rsidRPr="00D07601">
              <w:rPr>
                <w:rFonts w:cstheme="minorHAnsi"/>
                <w:noProof/>
                <w:webHidden/>
                <w:sz w:val="24"/>
                <w:szCs w:val="24"/>
              </w:rPr>
            </w:r>
            <w:r w:rsidRPr="00D07601">
              <w:rPr>
                <w:rFonts w:cstheme="minorHAnsi"/>
                <w:noProof/>
                <w:webHidden/>
                <w:sz w:val="24"/>
                <w:szCs w:val="24"/>
              </w:rPr>
              <w:fldChar w:fldCharType="separate"/>
            </w:r>
            <w:r w:rsidRPr="00D07601">
              <w:rPr>
                <w:rFonts w:cstheme="minorHAnsi"/>
                <w:noProof/>
                <w:webHidden/>
                <w:sz w:val="24"/>
                <w:szCs w:val="24"/>
              </w:rPr>
              <w:t>307</w:t>
            </w:r>
            <w:r w:rsidRPr="00D07601">
              <w:rPr>
                <w:rFonts w:cstheme="minorHAnsi"/>
                <w:noProof/>
                <w:webHidden/>
                <w:sz w:val="24"/>
                <w:szCs w:val="24"/>
              </w:rPr>
              <w:fldChar w:fldCharType="end"/>
            </w:r>
          </w:hyperlink>
        </w:p>
        <w:p w:rsidR="00303364" w:rsidRPr="00E821A8" w:rsidRDefault="00D07601">
          <w:pPr>
            <w:pStyle w:val="TOC2"/>
            <w:tabs>
              <w:tab w:val="left" w:pos="880"/>
              <w:tab w:val="right" w:leader="dot" w:pos="8778"/>
            </w:tabs>
            <w:rPr>
              <w:rFonts w:eastAsiaTheme="minorEastAsia" w:cstheme="minorHAnsi"/>
              <w:noProof/>
              <w:sz w:val="24"/>
              <w:szCs w:val="24"/>
              <w:lang w:eastAsia="ja-JP"/>
            </w:rPr>
          </w:pPr>
          <w:hyperlink w:anchor="_Toc332351249" w:history="1">
            <w:r w:rsidRPr="00D07601">
              <w:rPr>
                <w:rStyle w:val="Hyperlink"/>
                <w:rFonts w:cstheme="minorHAnsi"/>
                <w:noProof/>
                <w:sz w:val="24"/>
                <w:szCs w:val="24"/>
              </w:rPr>
              <w:t>1.7</w:t>
            </w:r>
            <w:r w:rsidRPr="00D07601">
              <w:rPr>
                <w:rFonts w:eastAsiaTheme="minorEastAsia" w:cstheme="minorHAnsi"/>
                <w:noProof/>
                <w:sz w:val="24"/>
                <w:szCs w:val="24"/>
                <w:lang w:eastAsia="ja-JP"/>
              </w:rPr>
              <w:tab/>
            </w:r>
            <w:r w:rsidRPr="00D07601">
              <w:rPr>
                <w:rStyle w:val="Hyperlink"/>
                <w:rFonts w:cstheme="minorHAnsi"/>
                <w:noProof/>
                <w:sz w:val="24"/>
                <w:szCs w:val="24"/>
              </w:rPr>
              <w:t>Admin _UC03 - Admin Edit Project Use Case</w:t>
            </w:r>
            <w:r w:rsidRPr="00D07601">
              <w:rPr>
                <w:rFonts w:cstheme="minorHAnsi"/>
                <w:noProof/>
                <w:webHidden/>
                <w:sz w:val="24"/>
                <w:szCs w:val="24"/>
              </w:rPr>
              <w:tab/>
            </w:r>
            <w:r w:rsidRPr="00D07601">
              <w:rPr>
                <w:rFonts w:cstheme="minorHAnsi"/>
                <w:noProof/>
                <w:webHidden/>
                <w:sz w:val="24"/>
                <w:szCs w:val="24"/>
              </w:rPr>
              <w:fldChar w:fldCharType="begin"/>
            </w:r>
            <w:r w:rsidRPr="00D07601">
              <w:rPr>
                <w:rFonts w:cstheme="minorHAnsi"/>
                <w:noProof/>
                <w:webHidden/>
                <w:sz w:val="24"/>
                <w:szCs w:val="24"/>
              </w:rPr>
              <w:instrText xml:space="preserve"> PAGEREF _Toc332351249 \h </w:instrText>
            </w:r>
            <w:r w:rsidRPr="00D07601">
              <w:rPr>
                <w:rFonts w:cstheme="minorHAnsi"/>
                <w:noProof/>
                <w:webHidden/>
                <w:sz w:val="24"/>
                <w:szCs w:val="24"/>
              </w:rPr>
            </w:r>
            <w:r w:rsidRPr="00D07601">
              <w:rPr>
                <w:rFonts w:cstheme="minorHAnsi"/>
                <w:noProof/>
                <w:webHidden/>
                <w:sz w:val="24"/>
                <w:szCs w:val="24"/>
              </w:rPr>
              <w:fldChar w:fldCharType="separate"/>
            </w:r>
            <w:r w:rsidRPr="00D07601">
              <w:rPr>
                <w:rFonts w:cstheme="minorHAnsi"/>
                <w:noProof/>
                <w:webHidden/>
                <w:sz w:val="24"/>
                <w:szCs w:val="24"/>
              </w:rPr>
              <w:t>307</w:t>
            </w:r>
            <w:r w:rsidRPr="00D07601">
              <w:rPr>
                <w:rFonts w:cstheme="minorHAnsi"/>
                <w:noProof/>
                <w:webHidden/>
                <w:sz w:val="24"/>
                <w:szCs w:val="24"/>
              </w:rPr>
              <w:fldChar w:fldCharType="end"/>
            </w:r>
          </w:hyperlink>
        </w:p>
        <w:p w:rsidR="00303364" w:rsidRPr="00E821A8" w:rsidRDefault="00D07601">
          <w:pPr>
            <w:pStyle w:val="TOC3"/>
            <w:tabs>
              <w:tab w:val="left" w:pos="1320"/>
              <w:tab w:val="right" w:leader="dot" w:pos="8778"/>
            </w:tabs>
            <w:rPr>
              <w:rFonts w:eastAsiaTheme="minorEastAsia" w:cstheme="minorHAnsi"/>
              <w:noProof/>
              <w:sz w:val="24"/>
              <w:szCs w:val="24"/>
              <w:lang w:eastAsia="ja-JP"/>
            </w:rPr>
          </w:pPr>
          <w:hyperlink w:anchor="_Toc332351250" w:history="1">
            <w:r w:rsidRPr="00D07601">
              <w:rPr>
                <w:rStyle w:val="Hyperlink"/>
                <w:rFonts w:cstheme="minorHAnsi"/>
                <w:noProof/>
                <w:sz w:val="24"/>
                <w:szCs w:val="24"/>
              </w:rPr>
              <w:t>1.7.1</w:t>
            </w:r>
            <w:r w:rsidRPr="00D07601">
              <w:rPr>
                <w:rFonts w:eastAsiaTheme="minorEastAsia" w:cstheme="minorHAnsi"/>
                <w:noProof/>
                <w:sz w:val="24"/>
                <w:szCs w:val="24"/>
                <w:lang w:eastAsia="ja-JP"/>
              </w:rPr>
              <w:tab/>
            </w:r>
            <w:r w:rsidRPr="00D07601">
              <w:rPr>
                <w:rStyle w:val="Hyperlink"/>
                <w:rFonts w:cstheme="minorHAnsi"/>
                <w:noProof/>
                <w:sz w:val="24"/>
                <w:szCs w:val="24"/>
              </w:rPr>
              <w:t>Class Diagram</w:t>
            </w:r>
            <w:r w:rsidRPr="00D07601">
              <w:rPr>
                <w:rFonts w:cstheme="minorHAnsi"/>
                <w:noProof/>
                <w:webHidden/>
                <w:sz w:val="24"/>
                <w:szCs w:val="24"/>
              </w:rPr>
              <w:tab/>
            </w:r>
            <w:r w:rsidRPr="00D07601">
              <w:rPr>
                <w:rFonts w:cstheme="minorHAnsi"/>
                <w:noProof/>
                <w:webHidden/>
                <w:sz w:val="24"/>
                <w:szCs w:val="24"/>
              </w:rPr>
              <w:fldChar w:fldCharType="begin"/>
            </w:r>
            <w:r w:rsidRPr="00D07601">
              <w:rPr>
                <w:rFonts w:cstheme="minorHAnsi"/>
                <w:noProof/>
                <w:webHidden/>
                <w:sz w:val="24"/>
                <w:szCs w:val="24"/>
              </w:rPr>
              <w:instrText xml:space="preserve"> PAGEREF _Toc332351250 \h </w:instrText>
            </w:r>
            <w:r w:rsidRPr="00D07601">
              <w:rPr>
                <w:rFonts w:cstheme="minorHAnsi"/>
                <w:noProof/>
                <w:webHidden/>
                <w:sz w:val="24"/>
                <w:szCs w:val="24"/>
              </w:rPr>
            </w:r>
            <w:r w:rsidRPr="00D07601">
              <w:rPr>
                <w:rFonts w:cstheme="minorHAnsi"/>
                <w:noProof/>
                <w:webHidden/>
                <w:sz w:val="24"/>
                <w:szCs w:val="24"/>
              </w:rPr>
              <w:fldChar w:fldCharType="separate"/>
            </w:r>
            <w:r w:rsidRPr="00D07601">
              <w:rPr>
                <w:rFonts w:cstheme="minorHAnsi"/>
                <w:noProof/>
                <w:webHidden/>
                <w:sz w:val="24"/>
                <w:szCs w:val="24"/>
              </w:rPr>
              <w:t>307</w:t>
            </w:r>
            <w:r w:rsidRPr="00D07601">
              <w:rPr>
                <w:rFonts w:cstheme="minorHAnsi"/>
                <w:noProof/>
                <w:webHidden/>
                <w:sz w:val="24"/>
                <w:szCs w:val="24"/>
              </w:rPr>
              <w:fldChar w:fldCharType="end"/>
            </w:r>
          </w:hyperlink>
        </w:p>
        <w:p w:rsidR="00303364" w:rsidRPr="00E821A8" w:rsidRDefault="00D07601">
          <w:pPr>
            <w:pStyle w:val="TOC3"/>
            <w:tabs>
              <w:tab w:val="left" w:pos="1320"/>
              <w:tab w:val="right" w:leader="dot" w:pos="8778"/>
            </w:tabs>
            <w:rPr>
              <w:rFonts w:eastAsiaTheme="minorEastAsia" w:cstheme="minorHAnsi"/>
              <w:noProof/>
              <w:sz w:val="24"/>
              <w:szCs w:val="24"/>
              <w:lang w:eastAsia="ja-JP"/>
            </w:rPr>
          </w:pPr>
          <w:hyperlink w:anchor="_Toc332351251" w:history="1">
            <w:r w:rsidRPr="00D07601">
              <w:rPr>
                <w:rStyle w:val="Hyperlink"/>
                <w:rFonts w:cstheme="minorHAnsi"/>
                <w:noProof/>
                <w:sz w:val="24"/>
                <w:szCs w:val="24"/>
              </w:rPr>
              <w:t>1.7.2</w:t>
            </w:r>
            <w:r w:rsidRPr="00D07601">
              <w:rPr>
                <w:rFonts w:eastAsiaTheme="minorEastAsia" w:cstheme="minorHAnsi"/>
                <w:noProof/>
                <w:sz w:val="24"/>
                <w:szCs w:val="24"/>
                <w:lang w:eastAsia="ja-JP"/>
              </w:rPr>
              <w:tab/>
            </w:r>
            <w:r w:rsidRPr="00D07601">
              <w:rPr>
                <w:rStyle w:val="Hyperlink"/>
                <w:rFonts w:cstheme="minorHAnsi"/>
                <w:noProof/>
                <w:sz w:val="24"/>
                <w:szCs w:val="24"/>
              </w:rPr>
              <w:t>Sequence flow</w:t>
            </w:r>
            <w:r w:rsidRPr="00D07601">
              <w:rPr>
                <w:rFonts w:cstheme="minorHAnsi"/>
                <w:noProof/>
                <w:webHidden/>
                <w:sz w:val="24"/>
                <w:szCs w:val="24"/>
              </w:rPr>
              <w:tab/>
            </w:r>
            <w:r w:rsidRPr="00D07601">
              <w:rPr>
                <w:rFonts w:cstheme="minorHAnsi"/>
                <w:noProof/>
                <w:webHidden/>
                <w:sz w:val="24"/>
                <w:szCs w:val="24"/>
              </w:rPr>
              <w:fldChar w:fldCharType="begin"/>
            </w:r>
            <w:r w:rsidRPr="00D07601">
              <w:rPr>
                <w:rFonts w:cstheme="minorHAnsi"/>
                <w:noProof/>
                <w:webHidden/>
                <w:sz w:val="24"/>
                <w:szCs w:val="24"/>
              </w:rPr>
              <w:instrText xml:space="preserve"> PAGEREF _Toc332351251 \h </w:instrText>
            </w:r>
            <w:r w:rsidRPr="00D07601">
              <w:rPr>
                <w:rFonts w:cstheme="minorHAnsi"/>
                <w:noProof/>
                <w:webHidden/>
                <w:sz w:val="24"/>
                <w:szCs w:val="24"/>
              </w:rPr>
            </w:r>
            <w:r w:rsidRPr="00D07601">
              <w:rPr>
                <w:rFonts w:cstheme="minorHAnsi"/>
                <w:noProof/>
                <w:webHidden/>
                <w:sz w:val="24"/>
                <w:szCs w:val="24"/>
              </w:rPr>
              <w:fldChar w:fldCharType="separate"/>
            </w:r>
            <w:r w:rsidRPr="00D07601">
              <w:rPr>
                <w:rFonts w:cstheme="minorHAnsi"/>
                <w:noProof/>
                <w:webHidden/>
                <w:sz w:val="24"/>
                <w:szCs w:val="24"/>
              </w:rPr>
              <w:t>308</w:t>
            </w:r>
            <w:r w:rsidRPr="00D07601">
              <w:rPr>
                <w:rFonts w:cstheme="minorHAnsi"/>
                <w:noProof/>
                <w:webHidden/>
                <w:sz w:val="24"/>
                <w:szCs w:val="24"/>
              </w:rPr>
              <w:fldChar w:fldCharType="end"/>
            </w:r>
          </w:hyperlink>
        </w:p>
        <w:p w:rsidR="00303364" w:rsidRPr="00E821A8" w:rsidRDefault="00D07601">
          <w:pPr>
            <w:pStyle w:val="TOC2"/>
            <w:tabs>
              <w:tab w:val="left" w:pos="880"/>
              <w:tab w:val="right" w:leader="dot" w:pos="8778"/>
            </w:tabs>
            <w:rPr>
              <w:rFonts w:eastAsiaTheme="minorEastAsia" w:cstheme="minorHAnsi"/>
              <w:noProof/>
              <w:sz w:val="24"/>
              <w:szCs w:val="24"/>
              <w:lang w:eastAsia="ja-JP"/>
            </w:rPr>
          </w:pPr>
          <w:hyperlink w:anchor="_Toc332351252" w:history="1">
            <w:r w:rsidRPr="00D07601">
              <w:rPr>
                <w:rStyle w:val="Hyperlink"/>
                <w:rFonts w:cstheme="minorHAnsi"/>
                <w:noProof/>
                <w:sz w:val="24"/>
                <w:szCs w:val="24"/>
              </w:rPr>
              <w:t>1.8</w:t>
            </w:r>
            <w:r w:rsidRPr="00D07601">
              <w:rPr>
                <w:rFonts w:eastAsiaTheme="minorEastAsia" w:cstheme="minorHAnsi"/>
                <w:noProof/>
                <w:sz w:val="24"/>
                <w:szCs w:val="24"/>
                <w:lang w:eastAsia="ja-JP"/>
              </w:rPr>
              <w:tab/>
            </w:r>
            <w:r w:rsidRPr="00D07601">
              <w:rPr>
                <w:rStyle w:val="Hyperlink"/>
                <w:rFonts w:cstheme="minorHAnsi"/>
                <w:noProof/>
                <w:sz w:val="24"/>
                <w:szCs w:val="24"/>
              </w:rPr>
              <w:t>Admin _UC04 - Admin Mange Module Use Case</w:t>
            </w:r>
            <w:r w:rsidRPr="00D07601">
              <w:rPr>
                <w:rFonts w:cstheme="minorHAnsi"/>
                <w:noProof/>
                <w:webHidden/>
                <w:sz w:val="24"/>
                <w:szCs w:val="24"/>
              </w:rPr>
              <w:tab/>
            </w:r>
            <w:r w:rsidRPr="00D07601">
              <w:rPr>
                <w:rFonts w:cstheme="minorHAnsi"/>
                <w:noProof/>
                <w:webHidden/>
                <w:sz w:val="24"/>
                <w:szCs w:val="24"/>
              </w:rPr>
              <w:fldChar w:fldCharType="begin"/>
            </w:r>
            <w:r w:rsidRPr="00D07601">
              <w:rPr>
                <w:rFonts w:cstheme="minorHAnsi"/>
                <w:noProof/>
                <w:webHidden/>
                <w:sz w:val="24"/>
                <w:szCs w:val="24"/>
              </w:rPr>
              <w:instrText xml:space="preserve"> PAGEREF _Toc332351252 \h </w:instrText>
            </w:r>
            <w:r w:rsidRPr="00D07601">
              <w:rPr>
                <w:rFonts w:cstheme="minorHAnsi"/>
                <w:noProof/>
                <w:webHidden/>
                <w:sz w:val="24"/>
                <w:szCs w:val="24"/>
              </w:rPr>
            </w:r>
            <w:r w:rsidRPr="00D07601">
              <w:rPr>
                <w:rFonts w:cstheme="minorHAnsi"/>
                <w:noProof/>
                <w:webHidden/>
                <w:sz w:val="24"/>
                <w:szCs w:val="24"/>
              </w:rPr>
              <w:fldChar w:fldCharType="separate"/>
            </w:r>
            <w:r w:rsidRPr="00D07601">
              <w:rPr>
                <w:rFonts w:cstheme="minorHAnsi"/>
                <w:noProof/>
                <w:webHidden/>
                <w:sz w:val="24"/>
                <w:szCs w:val="24"/>
              </w:rPr>
              <w:t>308</w:t>
            </w:r>
            <w:r w:rsidRPr="00D07601">
              <w:rPr>
                <w:rFonts w:cstheme="minorHAnsi"/>
                <w:noProof/>
                <w:webHidden/>
                <w:sz w:val="24"/>
                <w:szCs w:val="24"/>
              </w:rPr>
              <w:fldChar w:fldCharType="end"/>
            </w:r>
          </w:hyperlink>
        </w:p>
        <w:p w:rsidR="00303364" w:rsidRPr="00E821A8" w:rsidRDefault="00D07601">
          <w:pPr>
            <w:pStyle w:val="TOC3"/>
            <w:tabs>
              <w:tab w:val="left" w:pos="1320"/>
              <w:tab w:val="right" w:leader="dot" w:pos="8778"/>
            </w:tabs>
            <w:rPr>
              <w:rFonts w:eastAsiaTheme="minorEastAsia" w:cstheme="minorHAnsi"/>
              <w:noProof/>
              <w:sz w:val="24"/>
              <w:szCs w:val="24"/>
              <w:lang w:eastAsia="ja-JP"/>
            </w:rPr>
          </w:pPr>
          <w:hyperlink w:anchor="_Toc332351253" w:history="1">
            <w:r w:rsidRPr="00D07601">
              <w:rPr>
                <w:rStyle w:val="Hyperlink"/>
                <w:rFonts w:cstheme="minorHAnsi"/>
                <w:noProof/>
                <w:sz w:val="24"/>
                <w:szCs w:val="24"/>
              </w:rPr>
              <w:t>1.8.1</w:t>
            </w:r>
            <w:r w:rsidRPr="00D07601">
              <w:rPr>
                <w:rFonts w:eastAsiaTheme="minorEastAsia" w:cstheme="minorHAnsi"/>
                <w:noProof/>
                <w:sz w:val="24"/>
                <w:szCs w:val="24"/>
                <w:lang w:eastAsia="ja-JP"/>
              </w:rPr>
              <w:tab/>
            </w:r>
            <w:r w:rsidRPr="00D07601">
              <w:rPr>
                <w:rStyle w:val="Hyperlink"/>
                <w:rFonts w:cstheme="minorHAnsi"/>
                <w:noProof/>
                <w:sz w:val="24"/>
                <w:szCs w:val="24"/>
              </w:rPr>
              <w:t>Class Diagram</w:t>
            </w:r>
            <w:r w:rsidRPr="00D07601">
              <w:rPr>
                <w:rFonts w:cstheme="minorHAnsi"/>
                <w:noProof/>
                <w:webHidden/>
                <w:sz w:val="24"/>
                <w:szCs w:val="24"/>
              </w:rPr>
              <w:tab/>
            </w:r>
            <w:r w:rsidRPr="00D07601">
              <w:rPr>
                <w:rFonts w:cstheme="minorHAnsi"/>
                <w:noProof/>
                <w:webHidden/>
                <w:sz w:val="24"/>
                <w:szCs w:val="24"/>
              </w:rPr>
              <w:fldChar w:fldCharType="begin"/>
            </w:r>
            <w:r w:rsidRPr="00D07601">
              <w:rPr>
                <w:rFonts w:cstheme="minorHAnsi"/>
                <w:noProof/>
                <w:webHidden/>
                <w:sz w:val="24"/>
                <w:szCs w:val="24"/>
              </w:rPr>
              <w:instrText xml:space="preserve"> PAGEREF _Toc332351253 \h </w:instrText>
            </w:r>
            <w:r w:rsidRPr="00D07601">
              <w:rPr>
                <w:rFonts w:cstheme="minorHAnsi"/>
                <w:noProof/>
                <w:webHidden/>
                <w:sz w:val="24"/>
                <w:szCs w:val="24"/>
              </w:rPr>
            </w:r>
            <w:r w:rsidRPr="00D07601">
              <w:rPr>
                <w:rFonts w:cstheme="minorHAnsi"/>
                <w:noProof/>
                <w:webHidden/>
                <w:sz w:val="24"/>
                <w:szCs w:val="24"/>
              </w:rPr>
              <w:fldChar w:fldCharType="separate"/>
            </w:r>
            <w:r w:rsidRPr="00D07601">
              <w:rPr>
                <w:rFonts w:cstheme="minorHAnsi"/>
                <w:noProof/>
                <w:webHidden/>
                <w:sz w:val="24"/>
                <w:szCs w:val="24"/>
              </w:rPr>
              <w:t>308</w:t>
            </w:r>
            <w:r w:rsidRPr="00D07601">
              <w:rPr>
                <w:rFonts w:cstheme="minorHAnsi"/>
                <w:noProof/>
                <w:webHidden/>
                <w:sz w:val="24"/>
                <w:szCs w:val="24"/>
              </w:rPr>
              <w:fldChar w:fldCharType="end"/>
            </w:r>
          </w:hyperlink>
        </w:p>
        <w:p w:rsidR="00303364" w:rsidRPr="00E821A8" w:rsidRDefault="00D07601">
          <w:pPr>
            <w:pStyle w:val="TOC3"/>
            <w:tabs>
              <w:tab w:val="left" w:pos="1320"/>
              <w:tab w:val="right" w:leader="dot" w:pos="8778"/>
            </w:tabs>
            <w:rPr>
              <w:rFonts w:eastAsiaTheme="minorEastAsia" w:cstheme="minorHAnsi"/>
              <w:noProof/>
              <w:sz w:val="24"/>
              <w:szCs w:val="24"/>
              <w:lang w:eastAsia="ja-JP"/>
            </w:rPr>
          </w:pPr>
          <w:hyperlink w:anchor="_Toc332351254" w:history="1">
            <w:r w:rsidRPr="00D07601">
              <w:rPr>
                <w:rStyle w:val="Hyperlink"/>
                <w:rFonts w:cstheme="minorHAnsi"/>
                <w:noProof/>
                <w:sz w:val="24"/>
                <w:szCs w:val="24"/>
              </w:rPr>
              <w:t>1.8.2</w:t>
            </w:r>
            <w:r w:rsidRPr="00D07601">
              <w:rPr>
                <w:rFonts w:eastAsiaTheme="minorEastAsia" w:cstheme="minorHAnsi"/>
                <w:noProof/>
                <w:sz w:val="24"/>
                <w:szCs w:val="24"/>
                <w:lang w:eastAsia="ja-JP"/>
              </w:rPr>
              <w:tab/>
            </w:r>
            <w:r w:rsidRPr="00D07601">
              <w:rPr>
                <w:rStyle w:val="Hyperlink"/>
                <w:rFonts w:cstheme="minorHAnsi"/>
                <w:noProof/>
                <w:sz w:val="24"/>
                <w:szCs w:val="24"/>
              </w:rPr>
              <w:t>Sequence flow</w:t>
            </w:r>
            <w:r w:rsidRPr="00D07601">
              <w:rPr>
                <w:rFonts w:cstheme="minorHAnsi"/>
                <w:noProof/>
                <w:webHidden/>
                <w:sz w:val="24"/>
                <w:szCs w:val="24"/>
              </w:rPr>
              <w:tab/>
            </w:r>
            <w:r w:rsidRPr="00D07601">
              <w:rPr>
                <w:rFonts w:cstheme="minorHAnsi"/>
                <w:noProof/>
                <w:webHidden/>
                <w:sz w:val="24"/>
                <w:szCs w:val="24"/>
              </w:rPr>
              <w:fldChar w:fldCharType="begin"/>
            </w:r>
            <w:r w:rsidRPr="00D07601">
              <w:rPr>
                <w:rFonts w:cstheme="minorHAnsi"/>
                <w:noProof/>
                <w:webHidden/>
                <w:sz w:val="24"/>
                <w:szCs w:val="24"/>
              </w:rPr>
              <w:instrText xml:space="preserve"> PAGEREF _Toc332351254 \h </w:instrText>
            </w:r>
            <w:r w:rsidRPr="00D07601">
              <w:rPr>
                <w:rFonts w:cstheme="minorHAnsi"/>
                <w:noProof/>
                <w:webHidden/>
                <w:sz w:val="24"/>
                <w:szCs w:val="24"/>
              </w:rPr>
            </w:r>
            <w:r w:rsidRPr="00D07601">
              <w:rPr>
                <w:rFonts w:cstheme="minorHAnsi"/>
                <w:noProof/>
                <w:webHidden/>
                <w:sz w:val="24"/>
                <w:szCs w:val="24"/>
              </w:rPr>
              <w:fldChar w:fldCharType="separate"/>
            </w:r>
            <w:r w:rsidRPr="00D07601">
              <w:rPr>
                <w:rFonts w:cstheme="minorHAnsi"/>
                <w:noProof/>
                <w:webHidden/>
                <w:sz w:val="24"/>
                <w:szCs w:val="24"/>
              </w:rPr>
              <w:t>309</w:t>
            </w:r>
            <w:r w:rsidRPr="00D07601">
              <w:rPr>
                <w:rFonts w:cstheme="minorHAnsi"/>
                <w:noProof/>
                <w:webHidden/>
                <w:sz w:val="24"/>
                <w:szCs w:val="24"/>
              </w:rPr>
              <w:fldChar w:fldCharType="end"/>
            </w:r>
          </w:hyperlink>
        </w:p>
        <w:p w:rsidR="00303364" w:rsidRPr="00E821A8" w:rsidRDefault="00D07601">
          <w:pPr>
            <w:pStyle w:val="TOC2"/>
            <w:tabs>
              <w:tab w:val="left" w:pos="880"/>
              <w:tab w:val="right" w:leader="dot" w:pos="8778"/>
            </w:tabs>
            <w:rPr>
              <w:rFonts w:eastAsiaTheme="minorEastAsia" w:cstheme="minorHAnsi"/>
              <w:noProof/>
              <w:sz w:val="24"/>
              <w:szCs w:val="24"/>
              <w:lang w:eastAsia="ja-JP"/>
            </w:rPr>
          </w:pPr>
          <w:hyperlink w:anchor="_Toc332351255" w:history="1">
            <w:r w:rsidRPr="00D07601">
              <w:rPr>
                <w:rStyle w:val="Hyperlink"/>
                <w:rFonts w:cstheme="minorHAnsi"/>
                <w:noProof/>
                <w:sz w:val="24"/>
                <w:szCs w:val="24"/>
              </w:rPr>
              <w:t>1.9</w:t>
            </w:r>
            <w:r w:rsidRPr="00D07601">
              <w:rPr>
                <w:rFonts w:eastAsiaTheme="minorEastAsia" w:cstheme="minorHAnsi"/>
                <w:noProof/>
                <w:sz w:val="24"/>
                <w:szCs w:val="24"/>
                <w:lang w:eastAsia="ja-JP"/>
              </w:rPr>
              <w:tab/>
            </w:r>
            <w:r w:rsidRPr="00D07601">
              <w:rPr>
                <w:rStyle w:val="Hyperlink"/>
                <w:rFonts w:cstheme="minorHAnsi"/>
                <w:noProof/>
                <w:sz w:val="24"/>
                <w:szCs w:val="24"/>
              </w:rPr>
              <w:t>Admin _UC05 - Admin Team Management Use Case</w:t>
            </w:r>
            <w:r w:rsidRPr="00D07601">
              <w:rPr>
                <w:rFonts w:cstheme="minorHAnsi"/>
                <w:noProof/>
                <w:webHidden/>
                <w:sz w:val="24"/>
                <w:szCs w:val="24"/>
              </w:rPr>
              <w:tab/>
            </w:r>
            <w:r w:rsidRPr="00D07601">
              <w:rPr>
                <w:rFonts w:cstheme="minorHAnsi"/>
                <w:noProof/>
                <w:webHidden/>
                <w:sz w:val="24"/>
                <w:szCs w:val="24"/>
              </w:rPr>
              <w:fldChar w:fldCharType="begin"/>
            </w:r>
            <w:r w:rsidRPr="00D07601">
              <w:rPr>
                <w:rFonts w:cstheme="minorHAnsi"/>
                <w:noProof/>
                <w:webHidden/>
                <w:sz w:val="24"/>
                <w:szCs w:val="24"/>
              </w:rPr>
              <w:instrText xml:space="preserve"> PAGEREF _Toc332351255 \h </w:instrText>
            </w:r>
            <w:r w:rsidRPr="00D07601">
              <w:rPr>
                <w:rFonts w:cstheme="minorHAnsi"/>
                <w:noProof/>
                <w:webHidden/>
                <w:sz w:val="24"/>
                <w:szCs w:val="24"/>
              </w:rPr>
            </w:r>
            <w:r w:rsidRPr="00D07601">
              <w:rPr>
                <w:rFonts w:cstheme="minorHAnsi"/>
                <w:noProof/>
                <w:webHidden/>
                <w:sz w:val="24"/>
                <w:szCs w:val="24"/>
              </w:rPr>
              <w:fldChar w:fldCharType="separate"/>
            </w:r>
            <w:r w:rsidRPr="00D07601">
              <w:rPr>
                <w:rFonts w:cstheme="minorHAnsi"/>
                <w:noProof/>
                <w:webHidden/>
                <w:sz w:val="24"/>
                <w:szCs w:val="24"/>
              </w:rPr>
              <w:t>309</w:t>
            </w:r>
            <w:r w:rsidRPr="00D07601">
              <w:rPr>
                <w:rFonts w:cstheme="minorHAnsi"/>
                <w:noProof/>
                <w:webHidden/>
                <w:sz w:val="24"/>
                <w:szCs w:val="24"/>
              </w:rPr>
              <w:fldChar w:fldCharType="end"/>
            </w:r>
          </w:hyperlink>
        </w:p>
        <w:p w:rsidR="00303364" w:rsidRPr="00E821A8" w:rsidRDefault="00D07601">
          <w:pPr>
            <w:pStyle w:val="TOC3"/>
            <w:tabs>
              <w:tab w:val="left" w:pos="1320"/>
              <w:tab w:val="right" w:leader="dot" w:pos="8778"/>
            </w:tabs>
            <w:rPr>
              <w:rFonts w:eastAsiaTheme="minorEastAsia" w:cstheme="minorHAnsi"/>
              <w:noProof/>
              <w:sz w:val="24"/>
              <w:szCs w:val="24"/>
              <w:lang w:eastAsia="ja-JP"/>
            </w:rPr>
          </w:pPr>
          <w:hyperlink w:anchor="_Toc332351256" w:history="1">
            <w:r w:rsidRPr="00D07601">
              <w:rPr>
                <w:rStyle w:val="Hyperlink"/>
                <w:rFonts w:cstheme="minorHAnsi"/>
                <w:noProof/>
                <w:sz w:val="24"/>
                <w:szCs w:val="24"/>
              </w:rPr>
              <w:t>1.9.1</w:t>
            </w:r>
            <w:r w:rsidRPr="00D07601">
              <w:rPr>
                <w:rFonts w:eastAsiaTheme="minorEastAsia" w:cstheme="minorHAnsi"/>
                <w:noProof/>
                <w:sz w:val="24"/>
                <w:szCs w:val="24"/>
                <w:lang w:eastAsia="ja-JP"/>
              </w:rPr>
              <w:tab/>
            </w:r>
            <w:r w:rsidRPr="00D07601">
              <w:rPr>
                <w:rStyle w:val="Hyperlink"/>
                <w:rFonts w:cstheme="minorHAnsi"/>
                <w:noProof/>
                <w:sz w:val="24"/>
                <w:szCs w:val="24"/>
              </w:rPr>
              <w:t>Class Diagram</w:t>
            </w:r>
            <w:r w:rsidRPr="00D07601">
              <w:rPr>
                <w:rFonts w:cstheme="minorHAnsi"/>
                <w:noProof/>
                <w:webHidden/>
                <w:sz w:val="24"/>
                <w:szCs w:val="24"/>
              </w:rPr>
              <w:tab/>
            </w:r>
            <w:r w:rsidRPr="00D07601">
              <w:rPr>
                <w:rFonts w:cstheme="minorHAnsi"/>
                <w:noProof/>
                <w:webHidden/>
                <w:sz w:val="24"/>
                <w:szCs w:val="24"/>
              </w:rPr>
              <w:fldChar w:fldCharType="begin"/>
            </w:r>
            <w:r w:rsidRPr="00D07601">
              <w:rPr>
                <w:rFonts w:cstheme="minorHAnsi"/>
                <w:noProof/>
                <w:webHidden/>
                <w:sz w:val="24"/>
                <w:szCs w:val="24"/>
              </w:rPr>
              <w:instrText xml:space="preserve"> PAGEREF _Toc332351256 \h </w:instrText>
            </w:r>
            <w:r w:rsidRPr="00D07601">
              <w:rPr>
                <w:rFonts w:cstheme="minorHAnsi"/>
                <w:noProof/>
                <w:webHidden/>
                <w:sz w:val="24"/>
                <w:szCs w:val="24"/>
              </w:rPr>
            </w:r>
            <w:r w:rsidRPr="00D07601">
              <w:rPr>
                <w:rFonts w:cstheme="minorHAnsi"/>
                <w:noProof/>
                <w:webHidden/>
                <w:sz w:val="24"/>
                <w:szCs w:val="24"/>
              </w:rPr>
              <w:fldChar w:fldCharType="separate"/>
            </w:r>
            <w:r w:rsidRPr="00D07601">
              <w:rPr>
                <w:rFonts w:cstheme="minorHAnsi"/>
                <w:noProof/>
                <w:webHidden/>
                <w:sz w:val="24"/>
                <w:szCs w:val="24"/>
              </w:rPr>
              <w:t>309</w:t>
            </w:r>
            <w:r w:rsidRPr="00D07601">
              <w:rPr>
                <w:rFonts w:cstheme="minorHAnsi"/>
                <w:noProof/>
                <w:webHidden/>
                <w:sz w:val="24"/>
                <w:szCs w:val="24"/>
              </w:rPr>
              <w:fldChar w:fldCharType="end"/>
            </w:r>
          </w:hyperlink>
        </w:p>
        <w:p w:rsidR="00303364" w:rsidRPr="00E821A8" w:rsidRDefault="00D07601">
          <w:pPr>
            <w:pStyle w:val="TOC3"/>
            <w:tabs>
              <w:tab w:val="left" w:pos="1320"/>
              <w:tab w:val="right" w:leader="dot" w:pos="8778"/>
            </w:tabs>
            <w:rPr>
              <w:rFonts w:eastAsiaTheme="minorEastAsia" w:cstheme="minorHAnsi"/>
              <w:noProof/>
              <w:sz w:val="24"/>
              <w:szCs w:val="24"/>
              <w:lang w:eastAsia="ja-JP"/>
            </w:rPr>
          </w:pPr>
          <w:hyperlink w:anchor="_Toc332351257" w:history="1">
            <w:r w:rsidRPr="00D07601">
              <w:rPr>
                <w:rStyle w:val="Hyperlink"/>
                <w:rFonts w:cstheme="minorHAnsi"/>
                <w:noProof/>
                <w:sz w:val="24"/>
                <w:szCs w:val="24"/>
              </w:rPr>
              <w:t>1.9.2</w:t>
            </w:r>
            <w:r w:rsidRPr="00D07601">
              <w:rPr>
                <w:rFonts w:eastAsiaTheme="minorEastAsia" w:cstheme="minorHAnsi"/>
                <w:noProof/>
                <w:sz w:val="24"/>
                <w:szCs w:val="24"/>
                <w:lang w:eastAsia="ja-JP"/>
              </w:rPr>
              <w:tab/>
            </w:r>
            <w:r w:rsidRPr="00D07601">
              <w:rPr>
                <w:rStyle w:val="Hyperlink"/>
                <w:rFonts w:cstheme="minorHAnsi"/>
                <w:noProof/>
                <w:sz w:val="24"/>
                <w:szCs w:val="24"/>
              </w:rPr>
              <w:t>Sequence flow</w:t>
            </w:r>
            <w:r w:rsidRPr="00D07601">
              <w:rPr>
                <w:rFonts w:cstheme="minorHAnsi"/>
                <w:noProof/>
                <w:webHidden/>
                <w:sz w:val="24"/>
                <w:szCs w:val="24"/>
              </w:rPr>
              <w:tab/>
            </w:r>
            <w:r w:rsidRPr="00D07601">
              <w:rPr>
                <w:rFonts w:cstheme="minorHAnsi"/>
                <w:noProof/>
                <w:webHidden/>
                <w:sz w:val="24"/>
                <w:szCs w:val="24"/>
              </w:rPr>
              <w:fldChar w:fldCharType="begin"/>
            </w:r>
            <w:r w:rsidRPr="00D07601">
              <w:rPr>
                <w:rFonts w:cstheme="minorHAnsi"/>
                <w:noProof/>
                <w:webHidden/>
                <w:sz w:val="24"/>
                <w:szCs w:val="24"/>
              </w:rPr>
              <w:instrText xml:space="preserve"> PAGEREF _Toc332351257 \h </w:instrText>
            </w:r>
            <w:r w:rsidRPr="00D07601">
              <w:rPr>
                <w:rFonts w:cstheme="minorHAnsi"/>
                <w:noProof/>
                <w:webHidden/>
                <w:sz w:val="24"/>
                <w:szCs w:val="24"/>
              </w:rPr>
            </w:r>
            <w:r w:rsidRPr="00D07601">
              <w:rPr>
                <w:rFonts w:cstheme="minorHAnsi"/>
                <w:noProof/>
                <w:webHidden/>
                <w:sz w:val="24"/>
                <w:szCs w:val="24"/>
              </w:rPr>
              <w:fldChar w:fldCharType="separate"/>
            </w:r>
            <w:r w:rsidRPr="00D07601">
              <w:rPr>
                <w:rFonts w:cstheme="minorHAnsi"/>
                <w:noProof/>
                <w:webHidden/>
                <w:sz w:val="24"/>
                <w:szCs w:val="24"/>
              </w:rPr>
              <w:t>310</w:t>
            </w:r>
            <w:r w:rsidRPr="00D07601">
              <w:rPr>
                <w:rFonts w:cstheme="minorHAnsi"/>
                <w:noProof/>
                <w:webHidden/>
                <w:sz w:val="24"/>
                <w:szCs w:val="24"/>
              </w:rPr>
              <w:fldChar w:fldCharType="end"/>
            </w:r>
          </w:hyperlink>
        </w:p>
        <w:p w:rsidR="00303364" w:rsidRPr="00E821A8" w:rsidRDefault="00D07601">
          <w:pPr>
            <w:pStyle w:val="TOC2"/>
            <w:tabs>
              <w:tab w:val="left" w:pos="880"/>
              <w:tab w:val="right" w:leader="dot" w:pos="8778"/>
            </w:tabs>
            <w:rPr>
              <w:rFonts w:eastAsiaTheme="minorEastAsia" w:cstheme="minorHAnsi"/>
              <w:noProof/>
              <w:sz w:val="24"/>
              <w:szCs w:val="24"/>
              <w:lang w:eastAsia="ja-JP"/>
            </w:rPr>
          </w:pPr>
          <w:hyperlink w:anchor="_Toc332351258" w:history="1">
            <w:r w:rsidRPr="00D07601">
              <w:rPr>
                <w:rStyle w:val="Hyperlink"/>
                <w:rFonts w:cstheme="minorHAnsi"/>
                <w:noProof/>
                <w:sz w:val="24"/>
                <w:szCs w:val="24"/>
              </w:rPr>
              <w:t>1.10</w:t>
            </w:r>
            <w:r w:rsidRPr="00D07601">
              <w:rPr>
                <w:rFonts w:eastAsiaTheme="minorEastAsia" w:cstheme="minorHAnsi"/>
                <w:noProof/>
                <w:sz w:val="24"/>
                <w:szCs w:val="24"/>
                <w:lang w:eastAsia="ja-JP"/>
              </w:rPr>
              <w:tab/>
            </w:r>
            <w:r w:rsidRPr="00D07601">
              <w:rPr>
                <w:rStyle w:val="Hyperlink"/>
                <w:rFonts w:cstheme="minorHAnsi"/>
                <w:noProof/>
                <w:sz w:val="24"/>
                <w:szCs w:val="24"/>
              </w:rPr>
              <w:t>Admin _UC06 - Admin Search User Use Case</w:t>
            </w:r>
            <w:r w:rsidRPr="00D07601">
              <w:rPr>
                <w:rFonts w:cstheme="minorHAnsi"/>
                <w:noProof/>
                <w:webHidden/>
                <w:sz w:val="24"/>
                <w:szCs w:val="24"/>
              </w:rPr>
              <w:tab/>
            </w:r>
            <w:r w:rsidRPr="00D07601">
              <w:rPr>
                <w:rFonts w:cstheme="minorHAnsi"/>
                <w:noProof/>
                <w:webHidden/>
                <w:sz w:val="24"/>
                <w:szCs w:val="24"/>
              </w:rPr>
              <w:fldChar w:fldCharType="begin"/>
            </w:r>
            <w:r w:rsidRPr="00D07601">
              <w:rPr>
                <w:rFonts w:cstheme="minorHAnsi"/>
                <w:noProof/>
                <w:webHidden/>
                <w:sz w:val="24"/>
                <w:szCs w:val="24"/>
              </w:rPr>
              <w:instrText xml:space="preserve"> PAGEREF _Toc332351258 \h </w:instrText>
            </w:r>
            <w:r w:rsidRPr="00D07601">
              <w:rPr>
                <w:rFonts w:cstheme="minorHAnsi"/>
                <w:noProof/>
                <w:webHidden/>
                <w:sz w:val="24"/>
                <w:szCs w:val="24"/>
              </w:rPr>
            </w:r>
            <w:r w:rsidRPr="00D07601">
              <w:rPr>
                <w:rFonts w:cstheme="minorHAnsi"/>
                <w:noProof/>
                <w:webHidden/>
                <w:sz w:val="24"/>
                <w:szCs w:val="24"/>
              </w:rPr>
              <w:fldChar w:fldCharType="separate"/>
            </w:r>
            <w:r w:rsidRPr="00D07601">
              <w:rPr>
                <w:rFonts w:cstheme="minorHAnsi"/>
                <w:noProof/>
                <w:webHidden/>
                <w:sz w:val="24"/>
                <w:szCs w:val="24"/>
              </w:rPr>
              <w:t>311</w:t>
            </w:r>
            <w:r w:rsidRPr="00D07601">
              <w:rPr>
                <w:rFonts w:cstheme="minorHAnsi"/>
                <w:noProof/>
                <w:webHidden/>
                <w:sz w:val="24"/>
                <w:szCs w:val="24"/>
              </w:rPr>
              <w:fldChar w:fldCharType="end"/>
            </w:r>
          </w:hyperlink>
        </w:p>
        <w:p w:rsidR="00303364" w:rsidRPr="00E821A8" w:rsidRDefault="00D07601">
          <w:pPr>
            <w:pStyle w:val="TOC3"/>
            <w:tabs>
              <w:tab w:val="left" w:pos="1320"/>
              <w:tab w:val="right" w:leader="dot" w:pos="8778"/>
            </w:tabs>
            <w:rPr>
              <w:rFonts w:eastAsiaTheme="minorEastAsia" w:cstheme="minorHAnsi"/>
              <w:noProof/>
              <w:sz w:val="24"/>
              <w:szCs w:val="24"/>
              <w:lang w:eastAsia="ja-JP"/>
            </w:rPr>
          </w:pPr>
          <w:hyperlink w:anchor="_Toc332351259" w:history="1">
            <w:r w:rsidRPr="00D07601">
              <w:rPr>
                <w:rStyle w:val="Hyperlink"/>
                <w:rFonts w:cstheme="minorHAnsi"/>
                <w:noProof/>
                <w:sz w:val="24"/>
                <w:szCs w:val="24"/>
              </w:rPr>
              <w:t>1.10.1</w:t>
            </w:r>
            <w:r w:rsidRPr="00D07601">
              <w:rPr>
                <w:rFonts w:eastAsiaTheme="minorEastAsia" w:cstheme="minorHAnsi"/>
                <w:noProof/>
                <w:sz w:val="24"/>
                <w:szCs w:val="24"/>
                <w:lang w:eastAsia="ja-JP"/>
              </w:rPr>
              <w:tab/>
            </w:r>
            <w:r w:rsidRPr="00D07601">
              <w:rPr>
                <w:rStyle w:val="Hyperlink"/>
                <w:rFonts w:cstheme="minorHAnsi"/>
                <w:noProof/>
                <w:sz w:val="24"/>
                <w:szCs w:val="24"/>
              </w:rPr>
              <w:t>Class Diagram</w:t>
            </w:r>
            <w:r w:rsidRPr="00D07601">
              <w:rPr>
                <w:rFonts w:cstheme="minorHAnsi"/>
                <w:noProof/>
                <w:webHidden/>
                <w:sz w:val="24"/>
                <w:szCs w:val="24"/>
              </w:rPr>
              <w:tab/>
            </w:r>
            <w:r w:rsidRPr="00D07601">
              <w:rPr>
                <w:rFonts w:cstheme="minorHAnsi"/>
                <w:noProof/>
                <w:webHidden/>
                <w:sz w:val="24"/>
                <w:szCs w:val="24"/>
              </w:rPr>
              <w:fldChar w:fldCharType="begin"/>
            </w:r>
            <w:r w:rsidRPr="00D07601">
              <w:rPr>
                <w:rFonts w:cstheme="minorHAnsi"/>
                <w:noProof/>
                <w:webHidden/>
                <w:sz w:val="24"/>
                <w:szCs w:val="24"/>
              </w:rPr>
              <w:instrText xml:space="preserve"> PAGEREF _Toc332351259 \h </w:instrText>
            </w:r>
            <w:r w:rsidRPr="00D07601">
              <w:rPr>
                <w:rFonts w:cstheme="minorHAnsi"/>
                <w:noProof/>
                <w:webHidden/>
                <w:sz w:val="24"/>
                <w:szCs w:val="24"/>
              </w:rPr>
            </w:r>
            <w:r w:rsidRPr="00D07601">
              <w:rPr>
                <w:rFonts w:cstheme="minorHAnsi"/>
                <w:noProof/>
                <w:webHidden/>
                <w:sz w:val="24"/>
                <w:szCs w:val="24"/>
              </w:rPr>
              <w:fldChar w:fldCharType="separate"/>
            </w:r>
            <w:r w:rsidRPr="00D07601">
              <w:rPr>
                <w:rFonts w:cstheme="minorHAnsi"/>
                <w:noProof/>
                <w:webHidden/>
                <w:sz w:val="24"/>
                <w:szCs w:val="24"/>
              </w:rPr>
              <w:t>311</w:t>
            </w:r>
            <w:r w:rsidRPr="00D07601">
              <w:rPr>
                <w:rFonts w:cstheme="minorHAnsi"/>
                <w:noProof/>
                <w:webHidden/>
                <w:sz w:val="24"/>
                <w:szCs w:val="24"/>
              </w:rPr>
              <w:fldChar w:fldCharType="end"/>
            </w:r>
          </w:hyperlink>
        </w:p>
        <w:p w:rsidR="00303364" w:rsidRPr="00E821A8" w:rsidRDefault="00D07601">
          <w:pPr>
            <w:pStyle w:val="TOC3"/>
            <w:tabs>
              <w:tab w:val="left" w:pos="1320"/>
              <w:tab w:val="right" w:leader="dot" w:pos="8778"/>
            </w:tabs>
            <w:rPr>
              <w:rFonts w:eastAsiaTheme="minorEastAsia" w:cstheme="minorHAnsi"/>
              <w:noProof/>
              <w:sz w:val="24"/>
              <w:szCs w:val="24"/>
              <w:lang w:eastAsia="ja-JP"/>
            </w:rPr>
          </w:pPr>
          <w:hyperlink w:anchor="_Toc332351260" w:history="1">
            <w:r w:rsidRPr="00D07601">
              <w:rPr>
                <w:rStyle w:val="Hyperlink"/>
                <w:rFonts w:cstheme="minorHAnsi"/>
                <w:noProof/>
                <w:sz w:val="24"/>
                <w:szCs w:val="24"/>
              </w:rPr>
              <w:t>1.10.2</w:t>
            </w:r>
            <w:r w:rsidRPr="00D07601">
              <w:rPr>
                <w:rFonts w:eastAsiaTheme="minorEastAsia" w:cstheme="minorHAnsi"/>
                <w:noProof/>
                <w:sz w:val="24"/>
                <w:szCs w:val="24"/>
                <w:lang w:eastAsia="ja-JP"/>
              </w:rPr>
              <w:tab/>
            </w:r>
            <w:r w:rsidRPr="00D07601">
              <w:rPr>
                <w:rStyle w:val="Hyperlink"/>
                <w:rFonts w:cstheme="minorHAnsi"/>
                <w:noProof/>
                <w:sz w:val="24"/>
                <w:szCs w:val="24"/>
              </w:rPr>
              <w:t>Sequence flow</w:t>
            </w:r>
            <w:r w:rsidRPr="00D07601">
              <w:rPr>
                <w:rFonts w:cstheme="minorHAnsi"/>
                <w:noProof/>
                <w:webHidden/>
                <w:sz w:val="24"/>
                <w:szCs w:val="24"/>
              </w:rPr>
              <w:tab/>
            </w:r>
            <w:r w:rsidRPr="00D07601">
              <w:rPr>
                <w:rFonts w:cstheme="minorHAnsi"/>
                <w:noProof/>
                <w:webHidden/>
                <w:sz w:val="24"/>
                <w:szCs w:val="24"/>
              </w:rPr>
              <w:fldChar w:fldCharType="begin"/>
            </w:r>
            <w:r w:rsidRPr="00D07601">
              <w:rPr>
                <w:rFonts w:cstheme="minorHAnsi"/>
                <w:noProof/>
                <w:webHidden/>
                <w:sz w:val="24"/>
                <w:szCs w:val="24"/>
              </w:rPr>
              <w:instrText xml:space="preserve"> PAGEREF _Toc332351260 \h </w:instrText>
            </w:r>
            <w:r w:rsidRPr="00D07601">
              <w:rPr>
                <w:rFonts w:cstheme="minorHAnsi"/>
                <w:noProof/>
                <w:webHidden/>
                <w:sz w:val="24"/>
                <w:szCs w:val="24"/>
              </w:rPr>
            </w:r>
            <w:r w:rsidRPr="00D07601">
              <w:rPr>
                <w:rFonts w:cstheme="minorHAnsi"/>
                <w:noProof/>
                <w:webHidden/>
                <w:sz w:val="24"/>
                <w:szCs w:val="24"/>
              </w:rPr>
              <w:fldChar w:fldCharType="separate"/>
            </w:r>
            <w:r w:rsidRPr="00D07601">
              <w:rPr>
                <w:rFonts w:cstheme="minorHAnsi"/>
                <w:noProof/>
                <w:webHidden/>
                <w:sz w:val="24"/>
                <w:szCs w:val="24"/>
              </w:rPr>
              <w:t>311</w:t>
            </w:r>
            <w:r w:rsidRPr="00D07601">
              <w:rPr>
                <w:rFonts w:cstheme="minorHAnsi"/>
                <w:noProof/>
                <w:webHidden/>
                <w:sz w:val="24"/>
                <w:szCs w:val="24"/>
              </w:rPr>
              <w:fldChar w:fldCharType="end"/>
            </w:r>
          </w:hyperlink>
        </w:p>
        <w:p w:rsidR="00303364" w:rsidRPr="00E821A8" w:rsidRDefault="00D07601">
          <w:pPr>
            <w:pStyle w:val="TOC2"/>
            <w:tabs>
              <w:tab w:val="left" w:pos="880"/>
              <w:tab w:val="right" w:leader="dot" w:pos="8778"/>
            </w:tabs>
            <w:rPr>
              <w:rFonts w:eastAsiaTheme="minorEastAsia" w:cstheme="minorHAnsi"/>
              <w:noProof/>
              <w:sz w:val="24"/>
              <w:szCs w:val="24"/>
              <w:lang w:eastAsia="ja-JP"/>
            </w:rPr>
          </w:pPr>
          <w:hyperlink w:anchor="_Toc332351261" w:history="1">
            <w:r w:rsidRPr="00D07601">
              <w:rPr>
                <w:rStyle w:val="Hyperlink"/>
                <w:rFonts w:cstheme="minorHAnsi"/>
                <w:noProof/>
                <w:sz w:val="24"/>
                <w:szCs w:val="24"/>
              </w:rPr>
              <w:t>1.11</w:t>
            </w:r>
            <w:r w:rsidRPr="00D07601">
              <w:rPr>
                <w:rFonts w:eastAsiaTheme="minorEastAsia" w:cstheme="minorHAnsi"/>
                <w:noProof/>
                <w:sz w:val="24"/>
                <w:szCs w:val="24"/>
                <w:lang w:eastAsia="ja-JP"/>
              </w:rPr>
              <w:tab/>
            </w:r>
            <w:r w:rsidRPr="00D07601">
              <w:rPr>
                <w:rStyle w:val="Hyperlink"/>
                <w:rFonts w:cstheme="minorHAnsi"/>
                <w:noProof/>
                <w:sz w:val="24"/>
                <w:szCs w:val="24"/>
              </w:rPr>
              <w:t>Admin _UC07 - Admin Create User Use Case</w:t>
            </w:r>
            <w:r w:rsidRPr="00D07601">
              <w:rPr>
                <w:rFonts w:cstheme="minorHAnsi"/>
                <w:noProof/>
                <w:webHidden/>
                <w:sz w:val="24"/>
                <w:szCs w:val="24"/>
              </w:rPr>
              <w:tab/>
            </w:r>
            <w:r w:rsidRPr="00D07601">
              <w:rPr>
                <w:rFonts w:cstheme="minorHAnsi"/>
                <w:noProof/>
                <w:webHidden/>
                <w:sz w:val="24"/>
                <w:szCs w:val="24"/>
              </w:rPr>
              <w:fldChar w:fldCharType="begin"/>
            </w:r>
            <w:r w:rsidRPr="00D07601">
              <w:rPr>
                <w:rFonts w:cstheme="minorHAnsi"/>
                <w:noProof/>
                <w:webHidden/>
                <w:sz w:val="24"/>
                <w:szCs w:val="24"/>
              </w:rPr>
              <w:instrText xml:space="preserve"> PAGEREF _Toc332351261 \h </w:instrText>
            </w:r>
            <w:r w:rsidRPr="00D07601">
              <w:rPr>
                <w:rFonts w:cstheme="minorHAnsi"/>
                <w:noProof/>
                <w:webHidden/>
                <w:sz w:val="24"/>
                <w:szCs w:val="24"/>
              </w:rPr>
            </w:r>
            <w:r w:rsidRPr="00D07601">
              <w:rPr>
                <w:rFonts w:cstheme="minorHAnsi"/>
                <w:noProof/>
                <w:webHidden/>
                <w:sz w:val="24"/>
                <w:szCs w:val="24"/>
              </w:rPr>
              <w:fldChar w:fldCharType="separate"/>
            </w:r>
            <w:r w:rsidRPr="00D07601">
              <w:rPr>
                <w:rFonts w:cstheme="minorHAnsi"/>
                <w:noProof/>
                <w:webHidden/>
                <w:sz w:val="24"/>
                <w:szCs w:val="24"/>
              </w:rPr>
              <w:t>312</w:t>
            </w:r>
            <w:r w:rsidRPr="00D07601">
              <w:rPr>
                <w:rFonts w:cstheme="minorHAnsi"/>
                <w:noProof/>
                <w:webHidden/>
                <w:sz w:val="24"/>
                <w:szCs w:val="24"/>
              </w:rPr>
              <w:fldChar w:fldCharType="end"/>
            </w:r>
          </w:hyperlink>
        </w:p>
        <w:p w:rsidR="00303364" w:rsidRPr="00E821A8" w:rsidRDefault="00D07601">
          <w:pPr>
            <w:pStyle w:val="TOC3"/>
            <w:tabs>
              <w:tab w:val="left" w:pos="1320"/>
              <w:tab w:val="right" w:leader="dot" w:pos="8778"/>
            </w:tabs>
            <w:rPr>
              <w:rFonts w:eastAsiaTheme="minorEastAsia" w:cstheme="minorHAnsi"/>
              <w:noProof/>
              <w:sz w:val="24"/>
              <w:szCs w:val="24"/>
              <w:lang w:eastAsia="ja-JP"/>
            </w:rPr>
          </w:pPr>
          <w:hyperlink w:anchor="_Toc332351262" w:history="1">
            <w:r w:rsidRPr="00D07601">
              <w:rPr>
                <w:rStyle w:val="Hyperlink"/>
                <w:rFonts w:cstheme="minorHAnsi"/>
                <w:noProof/>
                <w:sz w:val="24"/>
                <w:szCs w:val="24"/>
              </w:rPr>
              <w:t>1.11.1</w:t>
            </w:r>
            <w:r w:rsidRPr="00D07601">
              <w:rPr>
                <w:rFonts w:eastAsiaTheme="minorEastAsia" w:cstheme="minorHAnsi"/>
                <w:noProof/>
                <w:sz w:val="24"/>
                <w:szCs w:val="24"/>
                <w:lang w:eastAsia="ja-JP"/>
              </w:rPr>
              <w:tab/>
            </w:r>
            <w:r w:rsidRPr="00D07601">
              <w:rPr>
                <w:rStyle w:val="Hyperlink"/>
                <w:rFonts w:cstheme="minorHAnsi"/>
                <w:noProof/>
                <w:sz w:val="24"/>
                <w:szCs w:val="24"/>
              </w:rPr>
              <w:t>Class Diagram</w:t>
            </w:r>
            <w:r w:rsidRPr="00D07601">
              <w:rPr>
                <w:rFonts w:cstheme="minorHAnsi"/>
                <w:noProof/>
                <w:webHidden/>
                <w:sz w:val="24"/>
                <w:szCs w:val="24"/>
              </w:rPr>
              <w:tab/>
            </w:r>
            <w:r w:rsidRPr="00D07601">
              <w:rPr>
                <w:rFonts w:cstheme="minorHAnsi"/>
                <w:noProof/>
                <w:webHidden/>
                <w:sz w:val="24"/>
                <w:szCs w:val="24"/>
              </w:rPr>
              <w:fldChar w:fldCharType="begin"/>
            </w:r>
            <w:r w:rsidRPr="00D07601">
              <w:rPr>
                <w:rFonts w:cstheme="minorHAnsi"/>
                <w:noProof/>
                <w:webHidden/>
                <w:sz w:val="24"/>
                <w:szCs w:val="24"/>
              </w:rPr>
              <w:instrText xml:space="preserve"> PAGEREF _Toc332351262 \h </w:instrText>
            </w:r>
            <w:r w:rsidRPr="00D07601">
              <w:rPr>
                <w:rFonts w:cstheme="minorHAnsi"/>
                <w:noProof/>
                <w:webHidden/>
                <w:sz w:val="24"/>
                <w:szCs w:val="24"/>
              </w:rPr>
            </w:r>
            <w:r w:rsidRPr="00D07601">
              <w:rPr>
                <w:rFonts w:cstheme="minorHAnsi"/>
                <w:noProof/>
                <w:webHidden/>
                <w:sz w:val="24"/>
                <w:szCs w:val="24"/>
              </w:rPr>
              <w:fldChar w:fldCharType="separate"/>
            </w:r>
            <w:r w:rsidRPr="00D07601">
              <w:rPr>
                <w:rFonts w:cstheme="minorHAnsi"/>
                <w:noProof/>
                <w:webHidden/>
                <w:sz w:val="24"/>
                <w:szCs w:val="24"/>
              </w:rPr>
              <w:t>312</w:t>
            </w:r>
            <w:r w:rsidRPr="00D07601">
              <w:rPr>
                <w:rFonts w:cstheme="minorHAnsi"/>
                <w:noProof/>
                <w:webHidden/>
                <w:sz w:val="24"/>
                <w:szCs w:val="24"/>
              </w:rPr>
              <w:fldChar w:fldCharType="end"/>
            </w:r>
          </w:hyperlink>
        </w:p>
        <w:p w:rsidR="00303364" w:rsidRPr="00E821A8" w:rsidRDefault="00D07601">
          <w:pPr>
            <w:pStyle w:val="TOC3"/>
            <w:tabs>
              <w:tab w:val="left" w:pos="1320"/>
              <w:tab w:val="right" w:leader="dot" w:pos="8778"/>
            </w:tabs>
            <w:rPr>
              <w:rFonts w:eastAsiaTheme="minorEastAsia" w:cstheme="minorHAnsi"/>
              <w:noProof/>
              <w:sz w:val="24"/>
              <w:szCs w:val="24"/>
              <w:lang w:eastAsia="ja-JP"/>
            </w:rPr>
          </w:pPr>
          <w:hyperlink w:anchor="_Toc332351263" w:history="1">
            <w:r w:rsidRPr="00D07601">
              <w:rPr>
                <w:rStyle w:val="Hyperlink"/>
                <w:rFonts w:cstheme="minorHAnsi"/>
                <w:noProof/>
                <w:sz w:val="24"/>
                <w:szCs w:val="24"/>
              </w:rPr>
              <w:t>1.11.2</w:t>
            </w:r>
            <w:r w:rsidRPr="00D07601">
              <w:rPr>
                <w:rFonts w:eastAsiaTheme="minorEastAsia" w:cstheme="minorHAnsi"/>
                <w:noProof/>
                <w:sz w:val="24"/>
                <w:szCs w:val="24"/>
                <w:lang w:eastAsia="ja-JP"/>
              </w:rPr>
              <w:tab/>
            </w:r>
            <w:r w:rsidRPr="00D07601">
              <w:rPr>
                <w:rStyle w:val="Hyperlink"/>
                <w:rFonts w:cstheme="minorHAnsi"/>
                <w:noProof/>
                <w:sz w:val="24"/>
                <w:szCs w:val="24"/>
              </w:rPr>
              <w:t>Sequence flow</w:t>
            </w:r>
            <w:r w:rsidRPr="00D07601">
              <w:rPr>
                <w:rFonts w:cstheme="minorHAnsi"/>
                <w:noProof/>
                <w:webHidden/>
                <w:sz w:val="24"/>
                <w:szCs w:val="24"/>
              </w:rPr>
              <w:tab/>
            </w:r>
            <w:r w:rsidRPr="00D07601">
              <w:rPr>
                <w:rFonts w:cstheme="minorHAnsi"/>
                <w:noProof/>
                <w:webHidden/>
                <w:sz w:val="24"/>
                <w:szCs w:val="24"/>
              </w:rPr>
              <w:fldChar w:fldCharType="begin"/>
            </w:r>
            <w:r w:rsidRPr="00D07601">
              <w:rPr>
                <w:rFonts w:cstheme="minorHAnsi"/>
                <w:noProof/>
                <w:webHidden/>
                <w:sz w:val="24"/>
                <w:szCs w:val="24"/>
              </w:rPr>
              <w:instrText xml:space="preserve"> PAGEREF _Toc332351263 \h </w:instrText>
            </w:r>
            <w:r w:rsidRPr="00D07601">
              <w:rPr>
                <w:rFonts w:cstheme="minorHAnsi"/>
                <w:noProof/>
                <w:webHidden/>
                <w:sz w:val="24"/>
                <w:szCs w:val="24"/>
              </w:rPr>
            </w:r>
            <w:r w:rsidRPr="00D07601">
              <w:rPr>
                <w:rFonts w:cstheme="minorHAnsi"/>
                <w:noProof/>
                <w:webHidden/>
                <w:sz w:val="24"/>
                <w:szCs w:val="24"/>
              </w:rPr>
              <w:fldChar w:fldCharType="separate"/>
            </w:r>
            <w:r w:rsidRPr="00D07601">
              <w:rPr>
                <w:rFonts w:cstheme="minorHAnsi"/>
                <w:noProof/>
                <w:webHidden/>
                <w:sz w:val="24"/>
                <w:szCs w:val="24"/>
              </w:rPr>
              <w:t>312</w:t>
            </w:r>
            <w:r w:rsidRPr="00D07601">
              <w:rPr>
                <w:rFonts w:cstheme="minorHAnsi"/>
                <w:noProof/>
                <w:webHidden/>
                <w:sz w:val="24"/>
                <w:szCs w:val="24"/>
              </w:rPr>
              <w:fldChar w:fldCharType="end"/>
            </w:r>
          </w:hyperlink>
        </w:p>
        <w:p w:rsidR="00303364" w:rsidRPr="00E821A8" w:rsidRDefault="00D07601">
          <w:pPr>
            <w:pStyle w:val="TOC2"/>
            <w:tabs>
              <w:tab w:val="left" w:pos="880"/>
              <w:tab w:val="right" w:leader="dot" w:pos="8778"/>
            </w:tabs>
            <w:rPr>
              <w:rFonts w:eastAsiaTheme="minorEastAsia" w:cstheme="minorHAnsi"/>
              <w:noProof/>
              <w:sz w:val="24"/>
              <w:szCs w:val="24"/>
              <w:lang w:eastAsia="ja-JP"/>
            </w:rPr>
          </w:pPr>
          <w:hyperlink w:anchor="_Toc332351264" w:history="1">
            <w:r w:rsidRPr="00D07601">
              <w:rPr>
                <w:rStyle w:val="Hyperlink"/>
                <w:rFonts w:cstheme="minorHAnsi"/>
                <w:noProof/>
                <w:sz w:val="24"/>
                <w:szCs w:val="24"/>
              </w:rPr>
              <w:t>1.12</w:t>
            </w:r>
            <w:r w:rsidRPr="00D07601">
              <w:rPr>
                <w:rFonts w:eastAsiaTheme="minorEastAsia" w:cstheme="minorHAnsi"/>
                <w:noProof/>
                <w:sz w:val="24"/>
                <w:szCs w:val="24"/>
                <w:lang w:eastAsia="ja-JP"/>
              </w:rPr>
              <w:tab/>
            </w:r>
            <w:r w:rsidRPr="00D07601">
              <w:rPr>
                <w:rStyle w:val="Hyperlink"/>
                <w:rFonts w:cstheme="minorHAnsi"/>
                <w:noProof/>
                <w:sz w:val="24"/>
                <w:szCs w:val="24"/>
              </w:rPr>
              <w:t>Admin _UC08 - Admin Edit User Use Case</w:t>
            </w:r>
            <w:r w:rsidRPr="00D07601">
              <w:rPr>
                <w:rFonts w:cstheme="minorHAnsi"/>
                <w:noProof/>
                <w:webHidden/>
                <w:sz w:val="24"/>
                <w:szCs w:val="24"/>
              </w:rPr>
              <w:tab/>
            </w:r>
            <w:r w:rsidRPr="00D07601">
              <w:rPr>
                <w:rFonts w:cstheme="minorHAnsi"/>
                <w:noProof/>
                <w:webHidden/>
                <w:sz w:val="24"/>
                <w:szCs w:val="24"/>
              </w:rPr>
              <w:fldChar w:fldCharType="begin"/>
            </w:r>
            <w:r w:rsidRPr="00D07601">
              <w:rPr>
                <w:rFonts w:cstheme="minorHAnsi"/>
                <w:noProof/>
                <w:webHidden/>
                <w:sz w:val="24"/>
                <w:szCs w:val="24"/>
              </w:rPr>
              <w:instrText xml:space="preserve"> PAGEREF _Toc332351264 \h </w:instrText>
            </w:r>
            <w:r w:rsidRPr="00D07601">
              <w:rPr>
                <w:rFonts w:cstheme="minorHAnsi"/>
                <w:noProof/>
                <w:webHidden/>
                <w:sz w:val="24"/>
                <w:szCs w:val="24"/>
              </w:rPr>
            </w:r>
            <w:r w:rsidRPr="00D07601">
              <w:rPr>
                <w:rFonts w:cstheme="minorHAnsi"/>
                <w:noProof/>
                <w:webHidden/>
                <w:sz w:val="24"/>
                <w:szCs w:val="24"/>
              </w:rPr>
              <w:fldChar w:fldCharType="separate"/>
            </w:r>
            <w:r w:rsidRPr="00D07601">
              <w:rPr>
                <w:rFonts w:cstheme="minorHAnsi"/>
                <w:noProof/>
                <w:webHidden/>
                <w:sz w:val="24"/>
                <w:szCs w:val="24"/>
              </w:rPr>
              <w:t>313</w:t>
            </w:r>
            <w:r w:rsidRPr="00D07601">
              <w:rPr>
                <w:rFonts w:cstheme="minorHAnsi"/>
                <w:noProof/>
                <w:webHidden/>
                <w:sz w:val="24"/>
                <w:szCs w:val="24"/>
              </w:rPr>
              <w:fldChar w:fldCharType="end"/>
            </w:r>
          </w:hyperlink>
        </w:p>
        <w:p w:rsidR="00303364" w:rsidRPr="00E821A8" w:rsidRDefault="00D07601">
          <w:pPr>
            <w:pStyle w:val="TOC3"/>
            <w:tabs>
              <w:tab w:val="left" w:pos="1320"/>
              <w:tab w:val="right" w:leader="dot" w:pos="8778"/>
            </w:tabs>
            <w:rPr>
              <w:rFonts w:eastAsiaTheme="minorEastAsia" w:cstheme="minorHAnsi"/>
              <w:noProof/>
              <w:sz w:val="24"/>
              <w:szCs w:val="24"/>
              <w:lang w:eastAsia="ja-JP"/>
            </w:rPr>
          </w:pPr>
          <w:hyperlink w:anchor="_Toc332351265" w:history="1">
            <w:r w:rsidRPr="00D07601">
              <w:rPr>
                <w:rStyle w:val="Hyperlink"/>
                <w:rFonts w:cstheme="minorHAnsi"/>
                <w:noProof/>
                <w:sz w:val="24"/>
                <w:szCs w:val="24"/>
              </w:rPr>
              <w:t>1.12.1</w:t>
            </w:r>
            <w:r w:rsidRPr="00D07601">
              <w:rPr>
                <w:rFonts w:eastAsiaTheme="minorEastAsia" w:cstheme="minorHAnsi"/>
                <w:noProof/>
                <w:sz w:val="24"/>
                <w:szCs w:val="24"/>
                <w:lang w:eastAsia="ja-JP"/>
              </w:rPr>
              <w:tab/>
            </w:r>
            <w:r w:rsidRPr="00D07601">
              <w:rPr>
                <w:rStyle w:val="Hyperlink"/>
                <w:rFonts w:cstheme="minorHAnsi"/>
                <w:noProof/>
                <w:sz w:val="24"/>
                <w:szCs w:val="24"/>
              </w:rPr>
              <w:t>Class Diagram</w:t>
            </w:r>
            <w:r w:rsidRPr="00D07601">
              <w:rPr>
                <w:rFonts w:cstheme="minorHAnsi"/>
                <w:noProof/>
                <w:webHidden/>
                <w:sz w:val="24"/>
                <w:szCs w:val="24"/>
              </w:rPr>
              <w:tab/>
            </w:r>
            <w:r w:rsidRPr="00D07601">
              <w:rPr>
                <w:rFonts w:cstheme="minorHAnsi"/>
                <w:noProof/>
                <w:webHidden/>
                <w:sz w:val="24"/>
                <w:szCs w:val="24"/>
              </w:rPr>
              <w:fldChar w:fldCharType="begin"/>
            </w:r>
            <w:r w:rsidRPr="00D07601">
              <w:rPr>
                <w:rFonts w:cstheme="minorHAnsi"/>
                <w:noProof/>
                <w:webHidden/>
                <w:sz w:val="24"/>
                <w:szCs w:val="24"/>
              </w:rPr>
              <w:instrText xml:space="preserve"> PAGEREF _Toc332351265 \h </w:instrText>
            </w:r>
            <w:r w:rsidRPr="00D07601">
              <w:rPr>
                <w:rFonts w:cstheme="minorHAnsi"/>
                <w:noProof/>
                <w:webHidden/>
                <w:sz w:val="24"/>
                <w:szCs w:val="24"/>
              </w:rPr>
            </w:r>
            <w:r w:rsidRPr="00D07601">
              <w:rPr>
                <w:rFonts w:cstheme="minorHAnsi"/>
                <w:noProof/>
                <w:webHidden/>
                <w:sz w:val="24"/>
                <w:szCs w:val="24"/>
              </w:rPr>
              <w:fldChar w:fldCharType="separate"/>
            </w:r>
            <w:r w:rsidRPr="00D07601">
              <w:rPr>
                <w:rFonts w:cstheme="minorHAnsi"/>
                <w:noProof/>
                <w:webHidden/>
                <w:sz w:val="24"/>
                <w:szCs w:val="24"/>
              </w:rPr>
              <w:t>313</w:t>
            </w:r>
            <w:r w:rsidRPr="00D07601">
              <w:rPr>
                <w:rFonts w:cstheme="minorHAnsi"/>
                <w:noProof/>
                <w:webHidden/>
                <w:sz w:val="24"/>
                <w:szCs w:val="24"/>
              </w:rPr>
              <w:fldChar w:fldCharType="end"/>
            </w:r>
          </w:hyperlink>
        </w:p>
        <w:p w:rsidR="00303364" w:rsidRPr="00E821A8" w:rsidRDefault="00D07601">
          <w:pPr>
            <w:pStyle w:val="TOC3"/>
            <w:tabs>
              <w:tab w:val="left" w:pos="1320"/>
              <w:tab w:val="right" w:leader="dot" w:pos="8778"/>
            </w:tabs>
            <w:rPr>
              <w:rFonts w:eastAsiaTheme="minorEastAsia" w:cstheme="minorHAnsi"/>
              <w:noProof/>
              <w:sz w:val="24"/>
              <w:szCs w:val="24"/>
              <w:lang w:eastAsia="ja-JP"/>
            </w:rPr>
          </w:pPr>
          <w:hyperlink w:anchor="_Toc332351266" w:history="1">
            <w:r w:rsidRPr="00D07601">
              <w:rPr>
                <w:rStyle w:val="Hyperlink"/>
                <w:rFonts w:cstheme="minorHAnsi"/>
                <w:noProof/>
                <w:sz w:val="24"/>
                <w:szCs w:val="24"/>
              </w:rPr>
              <w:t>1.12.2</w:t>
            </w:r>
            <w:r w:rsidRPr="00D07601">
              <w:rPr>
                <w:rFonts w:eastAsiaTheme="minorEastAsia" w:cstheme="minorHAnsi"/>
                <w:noProof/>
                <w:sz w:val="24"/>
                <w:szCs w:val="24"/>
                <w:lang w:eastAsia="ja-JP"/>
              </w:rPr>
              <w:tab/>
            </w:r>
            <w:r w:rsidRPr="00D07601">
              <w:rPr>
                <w:rStyle w:val="Hyperlink"/>
                <w:rFonts w:cstheme="minorHAnsi"/>
                <w:noProof/>
                <w:sz w:val="24"/>
                <w:szCs w:val="24"/>
              </w:rPr>
              <w:t>Sequence flow</w:t>
            </w:r>
            <w:r w:rsidRPr="00D07601">
              <w:rPr>
                <w:rFonts w:cstheme="minorHAnsi"/>
                <w:noProof/>
                <w:webHidden/>
                <w:sz w:val="24"/>
                <w:szCs w:val="24"/>
              </w:rPr>
              <w:tab/>
            </w:r>
            <w:r w:rsidRPr="00D07601">
              <w:rPr>
                <w:rFonts w:cstheme="minorHAnsi"/>
                <w:noProof/>
                <w:webHidden/>
                <w:sz w:val="24"/>
                <w:szCs w:val="24"/>
              </w:rPr>
              <w:fldChar w:fldCharType="begin"/>
            </w:r>
            <w:r w:rsidRPr="00D07601">
              <w:rPr>
                <w:rFonts w:cstheme="minorHAnsi"/>
                <w:noProof/>
                <w:webHidden/>
                <w:sz w:val="24"/>
                <w:szCs w:val="24"/>
              </w:rPr>
              <w:instrText xml:space="preserve"> PAGEREF _Toc332351266 \h </w:instrText>
            </w:r>
            <w:r w:rsidRPr="00D07601">
              <w:rPr>
                <w:rFonts w:cstheme="minorHAnsi"/>
                <w:noProof/>
                <w:webHidden/>
                <w:sz w:val="24"/>
                <w:szCs w:val="24"/>
              </w:rPr>
            </w:r>
            <w:r w:rsidRPr="00D07601">
              <w:rPr>
                <w:rFonts w:cstheme="minorHAnsi"/>
                <w:noProof/>
                <w:webHidden/>
                <w:sz w:val="24"/>
                <w:szCs w:val="24"/>
              </w:rPr>
              <w:fldChar w:fldCharType="separate"/>
            </w:r>
            <w:r w:rsidRPr="00D07601">
              <w:rPr>
                <w:rFonts w:cstheme="minorHAnsi"/>
                <w:noProof/>
                <w:webHidden/>
                <w:sz w:val="24"/>
                <w:szCs w:val="24"/>
              </w:rPr>
              <w:t>313</w:t>
            </w:r>
            <w:r w:rsidRPr="00D07601">
              <w:rPr>
                <w:rFonts w:cstheme="minorHAnsi"/>
                <w:noProof/>
                <w:webHidden/>
                <w:sz w:val="24"/>
                <w:szCs w:val="24"/>
              </w:rPr>
              <w:fldChar w:fldCharType="end"/>
            </w:r>
          </w:hyperlink>
        </w:p>
        <w:p w:rsidR="00303364" w:rsidRPr="00E821A8" w:rsidRDefault="00D07601">
          <w:pPr>
            <w:pStyle w:val="TOC2"/>
            <w:tabs>
              <w:tab w:val="left" w:pos="880"/>
              <w:tab w:val="right" w:leader="dot" w:pos="8778"/>
            </w:tabs>
            <w:rPr>
              <w:rFonts w:eastAsiaTheme="minorEastAsia" w:cstheme="minorHAnsi"/>
              <w:noProof/>
              <w:sz w:val="24"/>
              <w:szCs w:val="24"/>
              <w:lang w:eastAsia="ja-JP"/>
            </w:rPr>
          </w:pPr>
          <w:hyperlink w:anchor="_Toc332351267" w:history="1">
            <w:r w:rsidRPr="00D07601">
              <w:rPr>
                <w:rStyle w:val="Hyperlink"/>
                <w:rFonts w:cstheme="minorHAnsi"/>
                <w:noProof/>
                <w:sz w:val="24"/>
                <w:szCs w:val="24"/>
              </w:rPr>
              <w:t>1.13</w:t>
            </w:r>
            <w:r w:rsidRPr="00D07601">
              <w:rPr>
                <w:rFonts w:eastAsiaTheme="minorEastAsia" w:cstheme="minorHAnsi"/>
                <w:noProof/>
                <w:sz w:val="24"/>
                <w:szCs w:val="24"/>
                <w:lang w:eastAsia="ja-JP"/>
              </w:rPr>
              <w:tab/>
            </w:r>
            <w:r w:rsidRPr="00D07601">
              <w:rPr>
                <w:rStyle w:val="Hyperlink"/>
                <w:rFonts w:cstheme="minorHAnsi"/>
                <w:noProof/>
                <w:sz w:val="24"/>
                <w:szCs w:val="24"/>
              </w:rPr>
              <w:t>Admin _UC09 - Admin Change User’s Status Use Case</w:t>
            </w:r>
            <w:r w:rsidRPr="00D07601">
              <w:rPr>
                <w:rFonts w:cstheme="minorHAnsi"/>
                <w:noProof/>
                <w:webHidden/>
                <w:sz w:val="24"/>
                <w:szCs w:val="24"/>
              </w:rPr>
              <w:tab/>
            </w:r>
            <w:r w:rsidRPr="00D07601">
              <w:rPr>
                <w:rFonts w:cstheme="minorHAnsi"/>
                <w:noProof/>
                <w:webHidden/>
                <w:sz w:val="24"/>
                <w:szCs w:val="24"/>
              </w:rPr>
              <w:fldChar w:fldCharType="begin"/>
            </w:r>
            <w:r w:rsidRPr="00D07601">
              <w:rPr>
                <w:rFonts w:cstheme="minorHAnsi"/>
                <w:noProof/>
                <w:webHidden/>
                <w:sz w:val="24"/>
                <w:szCs w:val="24"/>
              </w:rPr>
              <w:instrText xml:space="preserve"> PAGEREF _Toc332351267 \h </w:instrText>
            </w:r>
            <w:r w:rsidRPr="00D07601">
              <w:rPr>
                <w:rFonts w:cstheme="minorHAnsi"/>
                <w:noProof/>
                <w:webHidden/>
                <w:sz w:val="24"/>
                <w:szCs w:val="24"/>
              </w:rPr>
            </w:r>
            <w:r w:rsidRPr="00D07601">
              <w:rPr>
                <w:rFonts w:cstheme="minorHAnsi"/>
                <w:noProof/>
                <w:webHidden/>
                <w:sz w:val="24"/>
                <w:szCs w:val="24"/>
              </w:rPr>
              <w:fldChar w:fldCharType="separate"/>
            </w:r>
            <w:r w:rsidRPr="00D07601">
              <w:rPr>
                <w:rFonts w:cstheme="minorHAnsi"/>
                <w:noProof/>
                <w:webHidden/>
                <w:sz w:val="24"/>
                <w:szCs w:val="24"/>
              </w:rPr>
              <w:t>314</w:t>
            </w:r>
            <w:r w:rsidRPr="00D07601">
              <w:rPr>
                <w:rFonts w:cstheme="minorHAnsi"/>
                <w:noProof/>
                <w:webHidden/>
                <w:sz w:val="24"/>
                <w:szCs w:val="24"/>
              </w:rPr>
              <w:fldChar w:fldCharType="end"/>
            </w:r>
          </w:hyperlink>
        </w:p>
        <w:p w:rsidR="00303364" w:rsidRPr="00E821A8" w:rsidRDefault="00D07601">
          <w:pPr>
            <w:pStyle w:val="TOC3"/>
            <w:tabs>
              <w:tab w:val="left" w:pos="1320"/>
              <w:tab w:val="right" w:leader="dot" w:pos="8778"/>
            </w:tabs>
            <w:rPr>
              <w:rFonts w:eastAsiaTheme="minorEastAsia" w:cstheme="minorHAnsi"/>
              <w:noProof/>
              <w:sz w:val="24"/>
              <w:szCs w:val="24"/>
              <w:lang w:eastAsia="ja-JP"/>
            </w:rPr>
          </w:pPr>
          <w:hyperlink w:anchor="_Toc332351268" w:history="1">
            <w:r w:rsidRPr="00D07601">
              <w:rPr>
                <w:rStyle w:val="Hyperlink"/>
                <w:rFonts w:cstheme="minorHAnsi"/>
                <w:noProof/>
                <w:sz w:val="24"/>
                <w:szCs w:val="24"/>
              </w:rPr>
              <w:t>1.13.1</w:t>
            </w:r>
            <w:r w:rsidRPr="00D07601">
              <w:rPr>
                <w:rFonts w:eastAsiaTheme="minorEastAsia" w:cstheme="minorHAnsi"/>
                <w:noProof/>
                <w:sz w:val="24"/>
                <w:szCs w:val="24"/>
                <w:lang w:eastAsia="ja-JP"/>
              </w:rPr>
              <w:tab/>
            </w:r>
            <w:r w:rsidRPr="00D07601">
              <w:rPr>
                <w:rStyle w:val="Hyperlink"/>
                <w:rFonts w:cstheme="minorHAnsi"/>
                <w:noProof/>
                <w:sz w:val="24"/>
                <w:szCs w:val="24"/>
              </w:rPr>
              <w:t>Class Diagram</w:t>
            </w:r>
            <w:r w:rsidRPr="00D07601">
              <w:rPr>
                <w:rFonts w:cstheme="minorHAnsi"/>
                <w:noProof/>
                <w:webHidden/>
                <w:sz w:val="24"/>
                <w:szCs w:val="24"/>
              </w:rPr>
              <w:tab/>
            </w:r>
            <w:r w:rsidRPr="00D07601">
              <w:rPr>
                <w:rFonts w:cstheme="minorHAnsi"/>
                <w:noProof/>
                <w:webHidden/>
                <w:sz w:val="24"/>
                <w:szCs w:val="24"/>
              </w:rPr>
              <w:fldChar w:fldCharType="begin"/>
            </w:r>
            <w:r w:rsidRPr="00D07601">
              <w:rPr>
                <w:rFonts w:cstheme="minorHAnsi"/>
                <w:noProof/>
                <w:webHidden/>
                <w:sz w:val="24"/>
                <w:szCs w:val="24"/>
              </w:rPr>
              <w:instrText xml:space="preserve"> PAGEREF _Toc332351268 \h </w:instrText>
            </w:r>
            <w:r w:rsidRPr="00D07601">
              <w:rPr>
                <w:rFonts w:cstheme="minorHAnsi"/>
                <w:noProof/>
                <w:webHidden/>
                <w:sz w:val="24"/>
                <w:szCs w:val="24"/>
              </w:rPr>
            </w:r>
            <w:r w:rsidRPr="00D07601">
              <w:rPr>
                <w:rFonts w:cstheme="minorHAnsi"/>
                <w:noProof/>
                <w:webHidden/>
                <w:sz w:val="24"/>
                <w:szCs w:val="24"/>
              </w:rPr>
              <w:fldChar w:fldCharType="separate"/>
            </w:r>
            <w:r w:rsidRPr="00D07601">
              <w:rPr>
                <w:rFonts w:cstheme="minorHAnsi"/>
                <w:noProof/>
                <w:webHidden/>
                <w:sz w:val="24"/>
                <w:szCs w:val="24"/>
              </w:rPr>
              <w:t>314</w:t>
            </w:r>
            <w:r w:rsidRPr="00D07601">
              <w:rPr>
                <w:rFonts w:cstheme="minorHAnsi"/>
                <w:noProof/>
                <w:webHidden/>
                <w:sz w:val="24"/>
                <w:szCs w:val="24"/>
              </w:rPr>
              <w:fldChar w:fldCharType="end"/>
            </w:r>
          </w:hyperlink>
        </w:p>
        <w:p w:rsidR="00303364" w:rsidRPr="00E821A8" w:rsidRDefault="00D07601">
          <w:pPr>
            <w:pStyle w:val="TOC3"/>
            <w:tabs>
              <w:tab w:val="left" w:pos="1320"/>
              <w:tab w:val="right" w:leader="dot" w:pos="8778"/>
            </w:tabs>
            <w:rPr>
              <w:rFonts w:eastAsiaTheme="minorEastAsia" w:cstheme="minorHAnsi"/>
              <w:noProof/>
              <w:sz w:val="24"/>
              <w:szCs w:val="24"/>
              <w:lang w:eastAsia="ja-JP"/>
            </w:rPr>
          </w:pPr>
          <w:hyperlink w:anchor="_Toc332351269" w:history="1">
            <w:r w:rsidRPr="00D07601">
              <w:rPr>
                <w:rStyle w:val="Hyperlink"/>
                <w:rFonts w:cstheme="minorHAnsi"/>
                <w:noProof/>
                <w:sz w:val="24"/>
                <w:szCs w:val="24"/>
              </w:rPr>
              <w:t>1.13.2</w:t>
            </w:r>
            <w:r w:rsidRPr="00D07601">
              <w:rPr>
                <w:rFonts w:eastAsiaTheme="minorEastAsia" w:cstheme="minorHAnsi"/>
                <w:noProof/>
                <w:sz w:val="24"/>
                <w:szCs w:val="24"/>
                <w:lang w:eastAsia="ja-JP"/>
              </w:rPr>
              <w:tab/>
            </w:r>
            <w:r w:rsidRPr="00D07601">
              <w:rPr>
                <w:rStyle w:val="Hyperlink"/>
                <w:rFonts w:cstheme="minorHAnsi"/>
                <w:noProof/>
                <w:sz w:val="24"/>
                <w:szCs w:val="24"/>
              </w:rPr>
              <w:t>Sequence flow</w:t>
            </w:r>
            <w:r w:rsidRPr="00D07601">
              <w:rPr>
                <w:rFonts w:cstheme="minorHAnsi"/>
                <w:noProof/>
                <w:webHidden/>
                <w:sz w:val="24"/>
                <w:szCs w:val="24"/>
              </w:rPr>
              <w:tab/>
            </w:r>
            <w:r w:rsidRPr="00D07601">
              <w:rPr>
                <w:rFonts w:cstheme="minorHAnsi"/>
                <w:noProof/>
                <w:webHidden/>
                <w:sz w:val="24"/>
                <w:szCs w:val="24"/>
              </w:rPr>
              <w:fldChar w:fldCharType="begin"/>
            </w:r>
            <w:r w:rsidRPr="00D07601">
              <w:rPr>
                <w:rFonts w:cstheme="minorHAnsi"/>
                <w:noProof/>
                <w:webHidden/>
                <w:sz w:val="24"/>
                <w:szCs w:val="24"/>
              </w:rPr>
              <w:instrText xml:space="preserve"> PAGEREF _Toc332351269 \h </w:instrText>
            </w:r>
            <w:r w:rsidRPr="00D07601">
              <w:rPr>
                <w:rFonts w:cstheme="minorHAnsi"/>
                <w:noProof/>
                <w:webHidden/>
                <w:sz w:val="24"/>
                <w:szCs w:val="24"/>
              </w:rPr>
            </w:r>
            <w:r w:rsidRPr="00D07601">
              <w:rPr>
                <w:rFonts w:cstheme="minorHAnsi"/>
                <w:noProof/>
                <w:webHidden/>
                <w:sz w:val="24"/>
                <w:szCs w:val="24"/>
              </w:rPr>
              <w:fldChar w:fldCharType="separate"/>
            </w:r>
            <w:r w:rsidRPr="00D07601">
              <w:rPr>
                <w:rFonts w:cstheme="minorHAnsi"/>
                <w:noProof/>
                <w:webHidden/>
                <w:sz w:val="24"/>
                <w:szCs w:val="24"/>
              </w:rPr>
              <w:t>314</w:t>
            </w:r>
            <w:r w:rsidRPr="00D07601">
              <w:rPr>
                <w:rFonts w:cstheme="minorHAnsi"/>
                <w:noProof/>
                <w:webHidden/>
                <w:sz w:val="24"/>
                <w:szCs w:val="24"/>
              </w:rPr>
              <w:fldChar w:fldCharType="end"/>
            </w:r>
          </w:hyperlink>
        </w:p>
        <w:p w:rsidR="00303364" w:rsidRPr="00E821A8" w:rsidRDefault="00D07601">
          <w:pPr>
            <w:pStyle w:val="TOC2"/>
            <w:tabs>
              <w:tab w:val="left" w:pos="880"/>
              <w:tab w:val="right" w:leader="dot" w:pos="8778"/>
            </w:tabs>
            <w:rPr>
              <w:rFonts w:eastAsiaTheme="minorEastAsia" w:cstheme="minorHAnsi"/>
              <w:noProof/>
              <w:sz w:val="24"/>
              <w:szCs w:val="24"/>
              <w:lang w:eastAsia="ja-JP"/>
            </w:rPr>
          </w:pPr>
          <w:hyperlink w:anchor="_Toc332351270" w:history="1">
            <w:r w:rsidRPr="00D07601">
              <w:rPr>
                <w:rStyle w:val="Hyperlink"/>
                <w:rFonts w:cstheme="minorHAnsi"/>
                <w:noProof/>
                <w:sz w:val="24"/>
                <w:szCs w:val="24"/>
              </w:rPr>
              <w:t>1.14</w:t>
            </w:r>
            <w:r w:rsidRPr="00D07601">
              <w:rPr>
                <w:rFonts w:eastAsiaTheme="minorEastAsia" w:cstheme="minorHAnsi"/>
                <w:noProof/>
                <w:sz w:val="24"/>
                <w:szCs w:val="24"/>
                <w:lang w:eastAsia="ja-JP"/>
              </w:rPr>
              <w:tab/>
            </w:r>
            <w:r w:rsidRPr="00D07601">
              <w:rPr>
                <w:rStyle w:val="Hyperlink"/>
                <w:rFonts w:cstheme="minorHAnsi"/>
                <w:noProof/>
                <w:sz w:val="24"/>
                <w:szCs w:val="24"/>
              </w:rPr>
              <w:t>ProjectEye _UC01 - Create new Project Use Case</w:t>
            </w:r>
            <w:r w:rsidRPr="00D07601">
              <w:rPr>
                <w:rFonts w:cstheme="minorHAnsi"/>
                <w:noProof/>
                <w:webHidden/>
                <w:sz w:val="24"/>
                <w:szCs w:val="24"/>
              </w:rPr>
              <w:tab/>
            </w:r>
            <w:r w:rsidRPr="00D07601">
              <w:rPr>
                <w:rFonts w:cstheme="minorHAnsi"/>
                <w:noProof/>
                <w:webHidden/>
                <w:sz w:val="24"/>
                <w:szCs w:val="24"/>
              </w:rPr>
              <w:fldChar w:fldCharType="begin"/>
            </w:r>
            <w:r w:rsidRPr="00D07601">
              <w:rPr>
                <w:rFonts w:cstheme="minorHAnsi"/>
                <w:noProof/>
                <w:webHidden/>
                <w:sz w:val="24"/>
                <w:szCs w:val="24"/>
              </w:rPr>
              <w:instrText xml:space="preserve"> PAGEREF _Toc332351270 \h </w:instrText>
            </w:r>
            <w:r w:rsidRPr="00D07601">
              <w:rPr>
                <w:rFonts w:cstheme="minorHAnsi"/>
                <w:noProof/>
                <w:webHidden/>
                <w:sz w:val="24"/>
                <w:szCs w:val="24"/>
              </w:rPr>
            </w:r>
            <w:r w:rsidRPr="00D07601">
              <w:rPr>
                <w:rFonts w:cstheme="minorHAnsi"/>
                <w:noProof/>
                <w:webHidden/>
                <w:sz w:val="24"/>
                <w:szCs w:val="24"/>
              </w:rPr>
              <w:fldChar w:fldCharType="separate"/>
            </w:r>
            <w:r w:rsidRPr="00D07601">
              <w:rPr>
                <w:rFonts w:cstheme="minorHAnsi"/>
                <w:noProof/>
                <w:webHidden/>
                <w:sz w:val="24"/>
                <w:szCs w:val="24"/>
              </w:rPr>
              <w:t>315</w:t>
            </w:r>
            <w:r w:rsidRPr="00D07601">
              <w:rPr>
                <w:rFonts w:cstheme="minorHAnsi"/>
                <w:noProof/>
                <w:webHidden/>
                <w:sz w:val="24"/>
                <w:szCs w:val="24"/>
              </w:rPr>
              <w:fldChar w:fldCharType="end"/>
            </w:r>
          </w:hyperlink>
        </w:p>
        <w:p w:rsidR="00303364" w:rsidRPr="00E821A8" w:rsidRDefault="00D07601">
          <w:pPr>
            <w:pStyle w:val="TOC3"/>
            <w:tabs>
              <w:tab w:val="left" w:pos="1320"/>
              <w:tab w:val="right" w:leader="dot" w:pos="8778"/>
            </w:tabs>
            <w:rPr>
              <w:rFonts w:eastAsiaTheme="minorEastAsia" w:cstheme="minorHAnsi"/>
              <w:noProof/>
              <w:sz w:val="24"/>
              <w:szCs w:val="24"/>
              <w:lang w:eastAsia="ja-JP"/>
            </w:rPr>
          </w:pPr>
          <w:hyperlink w:anchor="_Toc332351271" w:history="1">
            <w:r w:rsidRPr="00D07601">
              <w:rPr>
                <w:rStyle w:val="Hyperlink"/>
                <w:rFonts w:cstheme="minorHAnsi"/>
                <w:noProof/>
                <w:sz w:val="24"/>
                <w:szCs w:val="24"/>
              </w:rPr>
              <w:t>1.14.1</w:t>
            </w:r>
            <w:r w:rsidRPr="00D07601">
              <w:rPr>
                <w:rFonts w:eastAsiaTheme="minorEastAsia" w:cstheme="minorHAnsi"/>
                <w:noProof/>
                <w:sz w:val="24"/>
                <w:szCs w:val="24"/>
                <w:lang w:eastAsia="ja-JP"/>
              </w:rPr>
              <w:tab/>
            </w:r>
            <w:r w:rsidRPr="00D07601">
              <w:rPr>
                <w:rStyle w:val="Hyperlink"/>
                <w:rFonts w:cstheme="minorHAnsi"/>
                <w:noProof/>
                <w:sz w:val="24"/>
                <w:szCs w:val="24"/>
              </w:rPr>
              <w:t>Class Diagram</w:t>
            </w:r>
            <w:r w:rsidRPr="00D07601">
              <w:rPr>
                <w:rFonts w:cstheme="minorHAnsi"/>
                <w:noProof/>
                <w:webHidden/>
                <w:sz w:val="24"/>
                <w:szCs w:val="24"/>
              </w:rPr>
              <w:tab/>
            </w:r>
            <w:r w:rsidRPr="00D07601">
              <w:rPr>
                <w:rFonts w:cstheme="minorHAnsi"/>
                <w:noProof/>
                <w:webHidden/>
                <w:sz w:val="24"/>
                <w:szCs w:val="24"/>
              </w:rPr>
              <w:fldChar w:fldCharType="begin"/>
            </w:r>
            <w:r w:rsidRPr="00D07601">
              <w:rPr>
                <w:rFonts w:cstheme="minorHAnsi"/>
                <w:noProof/>
                <w:webHidden/>
                <w:sz w:val="24"/>
                <w:szCs w:val="24"/>
              </w:rPr>
              <w:instrText xml:space="preserve"> PAGEREF _Toc332351271 \h </w:instrText>
            </w:r>
            <w:r w:rsidRPr="00D07601">
              <w:rPr>
                <w:rFonts w:cstheme="minorHAnsi"/>
                <w:noProof/>
                <w:webHidden/>
                <w:sz w:val="24"/>
                <w:szCs w:val="24"/>
              </w:rPr>
            </w:r>
            <w:r w:rsidRPr="00D07601">
              <w:rPr>
                <w:rFonts w:cstheme="minorHAnsi"/>
                <w:noProof/>
                <w:webHidden/>
                <w:sz w:val="24"/>
                <w:szCs w:val="24"/>
              </w:rPr>
              <w:fldChar w:fldCharType="separate"/>
            </w:r>
            <w:r w:rsidRPr="00D07601">
              <w:rPr>
                <w:rFonts w:cstheme="minorHAnsi"/>
                <w:noProof/>
                <w:webHidden/>
                <w:sz w:val="24"/>
                <w:szCs w:val="24"/>
              </w:rPr>
              <w:t>315</w:t>
            </w:r>
            <w:r w:rsidRPr="00D07601">
              <w:rPr>
                <w:rFonts w:cstheme="minorHAnsi"/>
                <w:noProof/>
                <w:webHidden/>
                <w:sz w:val="24"/>
                <w:szCs w:val="24"/>
              </w:rPr>
              <w:fldChar w:fldCharType="end"/>
            </w:r>
          </w:hyperlink>
        </w:p>
        <w:p w:rsidR="00303364" w:rsidRPr="00E821A8" w:rsidRDefault="00D07601">
          <w:pPr>
            <w:pStyle w:val="TOC3"/>
            <w:tabs>
              <w:tab w:val="left" w:pos="1320"/>
              <w:tab w:val="right" w:leader="dot" w:pos="8778"/>
            </w:tabs>
            <w:rPr>
              <w:rFonts w:eastAsiaTheme="minorEastAsia" w:cstheme="minorHAnsi"/>
              <w:noProof/>
              <w:sz w:val="24"/>
              <w:szCs w:val="24"/>
              <w:lang w:eastAsia="ja-JP"/>
            </w:rPr>
          </w:pPr>
          <w:hyperlink w:anchor="_Toc332351272" w:history="1">
            <w:r w:rsidRPr="00D07601">
              <w:rPr>
                <w:rStyle w:val="Hyperlink"/>
                <w:rFonts w:cstheme="minorHAnsi"/>
                <w:noProof/>
                <w:sz w:val="24"/>
                <w:szCs w:val="24"/>
              </w:rPr>
              <w:t>1.14.2</w:t>
            </w:r>
            <w:r w:rsidRPr="00D07601">
              <w:rPr>
                <w:rFonts w:eastAsiaTheme="minorEastAsia" w:cstheme="minorHAnsi"/>
                <w:noProof/>
                <w:sz w:val="24"/>
                <w:szCs w:val="24"/>
                <w:lang w:eastAsia="ja-JP"/>
              </w:rPr>
              <w:tab/>
            </w:r>
            <w:r w:rsidRPr="00D07601">
              <w:rPr>
                <w:rStyle w:val="Hyperlink"/>
                <w:rFonts w:cstheme="minorHAnsi"/>
                <w:noProof/>
                <w:sz w:val="24"/>
                <w:szCs w:val="24"/>
              </w:rPr>
              <w:t>Sequence flow</w:t>
            </w:r>
            <w:r w:rsidRPr="00D07601">
              <w:rPr>
                <w:rFonts w:cstheme="minorHAnsi"/>
                <w:noProof/>
                <w:webHidden/>
                <w:sz w:val="24"/>
                <w:szCs w:val="24"/>
              </w:rPr>
              <w:tab/>
            </w:r>
            <w:r w:rsidRPr="00D07601">
              <w:rPr>
                <w:rFonts w:cstheme="minorHAnsi"/>
                <w:noProof/>
                <w:webHidden/>
                <w:sz w:val="24"/>
                <w:szCs w:val="24"/>
              </w:rPr>
              <w:fldChar w:fldCharType="begin"/>
            </w:r>
            <w:r w:rsidRPr="00D07601">
              <w:rPr>
                <w:rFonts w:cstheme="minorHAnsi"/>
                <w:noProof/>
                <w:webHidden/>
                <w:sz w:val="24"/>
                <w:szCs w:val="24"/>
              </w:rPr>
              <w:instrText xml:space="preserve"> PAGEREF _Toc332351272 \h </w:instrText>
            </w:r>
            <w:r w:rsidRPr="00D07601">
              <w:rPr>
                <w:rFonts w:cstheme="minorHAnsi"/>
                <w:noProof/>
                <w:webHidden/>
                <w:sz w:val="24"/>
                <w:szCs w:val="24"/>
              </w:rPr>
            </w:r>
            <w:r w:rsidRPr="00D07601">
              <w:rPr>
                <w:rFonts w:cstheme="minorHAnsi"/>
                <w:noProof/>
                <w:webHidden/>
                <w:sz w:val="24"/>
                <w:szCs w:val="24"/>
              </w:rPr>
              <w:fldChar w:fldCharType="separate"/>
            </w:r>
            <w:r w:rsidRPr="00D07601">
              <w:rPr>
                <w:rFonts w:cstheme="minorHAnsi"/>
                <w:noProof/>
                <w:webHidden/>
                <w:sz w:val="24"/>
                <w:szCs w:val="24"/>
              </w:rPr>
              <w:t>316</w:t>
            </w:r>
            <w:r w:rsidRPr="00D07601">
              <w:rPr>
                <w:rFonts w:cstheme="minorHAnsi"/>
                <w:noProof/>
                <w:webHidden/>
                <w:sz w:val="24"/>
                <w:szCs w:val="24"/>
              </w:rPr>
              <w:fldChar w:fldCharType="end"/>
            </w:r>
          </w:hyperlink>
        </w:p>
        <w:p w:rsidR="00303364" w:rsidRPr="00E821A8" w:rsidRDefault="00D07601">
          <w:pPr>
            <w:pStyle w:val="TOC2"/>
            <w:tabs>
              <w:tab w:val="left" w:pos="880"/>
              <w:tab w:val="right" w:leader="dot" w:pos="8778"/>
            </w:tabs>
            <w:rPr>
              <w:rFonts w:eastAsiaTheme="minorEastAsia" w:cstheme="minorHAnsi"/>
              <w:noProof/>
              <w:sz w:val="24"/>
              <w:szCs w:val="24"/>
              <w:lang w:eastAsia="ja-JP"/>
            </w:rPr>
          </w:pPr>
          <w:hyperlink w:anchor="_Toc332351273" w:history="1">
            <w:r w:rsidRPr="00D07601">
              <w:rPr>
                <w:rStyle w:val="Hyperlink"/>
                <w:rFonts w:cstheme="minorHAnsi"/>
                <w:noProof/>
                <w:sz w:val="24"/>
                <w:szCs w:val="24"/>
              </w:rPr>
              <w:t>1.15</w:t>
            </w:r>
            <w:r w:rsidRPr="00D07601">
              <w:rPr>
                <w:rFonts w:eastAsiaTheme="minorEastAsia" w:cstheme="minorHAnsi"/>
                <w:noProof/>
                <w:sz w:val="24"/>
                <w:szCs w:val="24"/>
                <w:lang w:eastAsia="ja-JP"/>
              </w:rPr>
              <w:tab/>
            </w:r>
            <w:r w:rsidRPr="00D07601">
              <w:rPr>
                <w:rStyle w:val="Hyperlink"/>
                <w:rFonts w:cstheme="minorHAnsi"/>
                <w:noProof/>
                <w:sz w:val="24"/>
                <w:szCs w:val="24"/>
              </w:rPr>
              <w:t>ProjectEye _UC02 - Edit Project Use Case</w:t>
            </w:r>
            <w:r w:rsidRPr="00D07601">
              <w:rPr>
                <w:rFonts w:cstheme="minorHAnsi"/>
                <w:noProof/>
                <w:webHidden/>
                <w:sz w:val="24"/>
                <w:szCs w:val="24"/>
              </w:rPr>
              <w:tab/>
            </w:r>
            <w:r w:rsidRPr="00D07601">
              <w:rPr>
                <w:rFonts w:cstheme="minorHAnsi"/>
                <w:noProof/>
                <w:webHidden/>
                <w:sz w:val="24"/>
                <w:szCs w:val="24"/>
              </w:rPr>
              <w:fldChar w:fldCharType="begin"/>
            </w:r>
            <w:r w:rsidRPr="00D07601">
              <w:rPr>
                <w:rFonts w:cstheme="minorHAnsi"/>
                <w:noProof/>
                <w:webHidden/>
                <w:sz w:val="24"/>
                <w:szCs w:val="24"/>
              </w:rPr>
              <w:instrText xml:space="preserve"> PAGEREF _Toc332351273 \h </w:instrText>
            </w:r>
            <w:r w:rsidRPr="00D07601">
              <w:rPr>
                <w:rFonts w:cstheme="minorHAnsi"/>
                <w:noProof/>
                <w:webHidden/>
                <w:sz w:val="24"/>
                <w:szCs w:val="24"/>
              </w:rPr>
            </w:r>
            <w:r w:rsidRPr="00D07601">
              <w:rPr>
                <w:rFonts w:cstheme="minorHAnsi"/>
                <w:noProof/>
                <w:webHidden/>
                <w:sz w:val="24"/>
                <w:szCs w:val="24"/>
              </w:rPr>
              <w:fldChar w:fldCharType="separate"/>
            </w:r>
            <w:r w:rsidRPr="00D07601">
              <w:rPr>
                <w:rFonts w:cstheme="minorHAnsi"/>
                <w:noProof/>
                <w:webHidden/>
                <w:sz w:val="24"/>
                <w:szCs w:val="24"/>
              </w:rPr>
              <w:t>316</w:t>
            </w:r>
            <w:r w:rsidRPr="00D07601">
              <w:rPr>
                <w:rFonts w:cstheme="minorHAnsi"/>
                <w:noProof/>
                <w:webHidden/>
                <w:sz w:val="24"/>
                <w:szCs w:val="24"/>
              </w:rPr>
              <w:fldChar w:fldCharType="end"/>
            </w:r>
          </w:hyperlink>
        </w:p>
        <w:p w:rsidR="00303364" w:rsidRPr="00E821A8" w:rsidRDefault="00D07601">
          <w:pPr>
            <w:pStyle w:val="TOC3"/>
            <w:tabs>
              <w:tab w:val="left" w:pos="1320"/>
              <w:tab w:val="right" w:leader="dot" w:pos="8778"/>
            </w:tabs>
            <w:rPr>
              <w:rFonts w:eastAsiaTheme="minorEastAsia" w:cstheme="minorHAnsi"/>
              <w:noProof/>
              <w:sz w:val="24"/>
              <w:szCs w:val="24"/>
              <w:lang w:eastAsia="ja-JP"/>
            </w:rPr>
          </w:pPr>
          <w:hyperlink w:anchor="_Toc332351274" w:history="1">
            <w:r w:rsidRPr="00D07601">
              <w:rPr>
                <w:rStyle w:val="Hyperlink"/>
                <w:rFonts w:cstheme="minorHAnsi"/>
                <w:noProof/>
                <w:sz w:val="24"/>
                <w:szCs w:val="24"/>
              </w:rPr>
              <w:t>1.15.1</w:t>
            </w:r>
            <w:r w:rsidRPr="00D07601">
              <w:rPr>
                <w:rFonts w:eastAsiaTheme="minorEastAsia" w:cstheme="minorHAnsi"/>
                <w:noProof/>
                <w:sz w:val="24"/>
                <w:szCs w:val="24"/>
                <w:lang w:eastAsia="ja-JP"/>
              </w:rPr>
              <w:tab/>
            </w:r>
            <w:r w:rsidRPr="00D07601">
              <w:rPr>
                <w:rStyle w:val="Hyperlink"/>
                <w:rFonts w:cstheme="minorHAnsi"/>
                <w:noProof/>
                <w:sz w:val="24"/>
                <w:szCs w:val="24"/>
              </w:rPr>
              <w:t>Class Diagram</w:t>
            </w:r>
            <w:r w:rsidRPr="00D07601">
              <w:rPr>
                <w:rFonts w:cstheme="minorHAnsi"/>
                <w:noProof/>
                <w:webHidden/>
                <w:sz w:val="24"/>
                <w:szCs w:val="24"/>
              </w:rPr>
              <w:tab/>
            </w:r>
            <w:r w:rsidRPr="00D07601">
              <w:rPr>
                <w:rFonts w:cstheme="minorHAnsi"/>
                <w:noProof/>
                <w:webHidden/>
                <w:sz w:val="24"/>
                <w:szCs w:val="24"/>
              </w:rPr>
              <w:fldChar w:fldCharType="begin"/>
            </w:r>
            <w:r w:rsidRPr="00D07601">
              <w:rPr>
                <w:rFonts w:cstheme="minorHAnsi"/>
                <w:noProof/>
                <w:webHidden/>
                <w:sz w:val="24"/>
                <w:szCs w:val="24"/>
              </w:rPr>
              <w:instrText xml:space="preserve"> PAGEREF _Toc332351274 \h </w:instrText>
            </w:r>
            <w:r w:rsidRPr="00D07601">
              <w:rPr>
                <w:rFonts w:cstheme="minorHAnsi"/>
                <w:noProof/>
                <w:webHidden/>
                <w:sz w:val="24"/>
                <w:szCs w:val="24"/>
              </w:rPr>
            </w:r>
            <w:r w:rsidRPr="00D07601">
              <w:rPr>
                <w:rFonts w:cstheme="minorHAnsi"/>
                <w:noProof/>
                <w:webHidden/>
                <w:sz w:val="24"/>
                <w:szCs w:val="24"/>
              </w:rPr>
              <w:fldChar w:fldCharType="separate"/>
            </w:r>
            <w:r w:rsidRPr="00D07601">
              <w:rPr>
                <w:rFonts w:cstheme="minorHAnsi"/>
                <w:noProof/>
                <w:webHidden/>
                <w:sz w:val="24"/>
                <w:szCs w:val="24"/>
              </w:rPr>
              <w:t>316</w:t>
            </w:r>
            <w:r w:rsidRPr="00D07601">
              <w:rPr>
                <w:rFonts w:cstheme="minorHAnsi"/>
                <w:noProof/>
                <w:webHidden/>
                <w:sz w:val="24"/>
                <w:szCs w:val="24"/>
              </w:rPr>
              <w:fldChar w:fldCharType="end"/>
            </w:r>
          </w:hyperlink>
        </w:p>
        <w:p w:rsidR="00303364" w:rsidRPr="00E821A8" w:rsidRDefault="00D07601">
          <w:pPr>
            <w:pStyle w:val="TOC3"/>
            <w:tabs>
              <w:tab w:val="left" w:pos="1320"/>
              <w:tab w:val="right" w:leader="dot" w:pos="8778"/>
            </w:tabs>
            <w:rPr>
              <w:rFonts w:eastAsiaTheme="minorEastAsia" w:cstheme="minorHAnsi"/>
              <w:noProof/>
              <w:sz w:val="24"/>
              <w:szCs w:val="24"/>
              <w:lang w:eastAsia="ja-JP"/>
            </w:rPr>
          </w:pPr>
          <w:hyperlink w:anchor="_Toc332351275" w:history="1">
            <w:r w:rsidRPr="00D07601">
              <w:rPr>
                <w:rStyle w:val="Hyperlink"/>
                <w:rFonts w:cstheme="minorHAnsi"/>
                <w:noProof/>
                <w:sz w:val="24"/>
                <w:szCs w:val="24"/>
              </w:rPr>
              <w:t>1.15.2</w:t>
            </w:r>
            <w:r w:rsidRPr="00D07601">
              <w:rPr>
                <w:rFonts w:eastAsiaTheme="minorEastAsia" w:cstheme="minorHAnsi"/>
                <w:noProof/>
                <w:sz w:val="24"/>
                <w:szCs w:val="24"/>
                <w:lang w:eastAsia="ja-JP"/>
              </w:rPr>
              <w:tab/>
            </w:r>
            <w:r w:rsidRPr="00D07601">
              <w:rPr>
                <w:rStyle w:val="Hyperlink"/>
                <w:rFonts w:cstheme="minorHAnsi"/>
                <w:noProof/>
                <w:sz w:val="24"/>
                <w:szCs w:val="24"/>
              </w:rPr>
              <w:t>Sequence flow</w:t>
            </w:r>
            <w:r w:rsidRPr="00D07601">
              <w:rPr>
                <w:rFonts w:cstheme="minorHAnsi"/>
                <w:noProof/>
                <w:webHidden/>
                <w:sz w:val="24"/>
                <w:szCs w:val="24"/>
              </w:rPr>
              <w:tab/>
            </w:r>
            <w:r w:rsidRPr="00D07601">
              <w:rPr>
                <w:rFonts w:cstheme="minorHAnsi"/>
                <w:noProof/>
                <w:webHidden/>
                <w:sz w:val="24"/>
                <w:szCs w:val="24"/>
              </w:rPr>
              <w:fldChar w:fldCharType="begin"/>
            </w:r>
            <w:r w:rsidRPr="00D07601">
              <w:rPr>
                <w:rFonts w:cstheme="minorHAnsi"/>
                <w:noProof/>
                <w:webHidden/>
                <w:sz w:val="24"/>
                <w:szCs w:val="24"/>
              </w:rPr>
              <w:instrText xml:space="preserve"> PAGEREF _Toc332351275 \h </w:instrText>
            </w:r>
            <w:r w:rsidRPr="00D07601">
              <w:rPr>
                <w:rFonts w:cstheme="minorHAnsi"/>
                <w:noProof/>
                <w:webHidden/>
                <w:sz w:val="24"/>
                <w:szCs w:val="24"/>
              </w:rPr>
            </w:r>
            <w:r w:rsidRPr="00D07601">
              <w:rPr>
                <w:rFonts w:cstheme="minorHAnsi"/>
                <w:noProof/>
                <w:webHidden/>
                <w:sz w:val="24"/>
                <w:szCs w:val="24"/>
              </w:rPr>
              <w:fldChar w:fldCharType="separate"/>
            </w:r>
            <w:r w:rsidRPr="00D07601">
              <w:rPr>
                <w:rFonts w:cstheme="minorHAnsi"/>
                <w:noProof/>
                <w:webHidden/>
                <w:sz w:val="24"/>
                <w:szCs w:val="24"/>
              </w:rPr>
              <w:t>317</w:t>
            </w:r>
            <w:r w:rsidRPr="00D07601">
              <w:rPr>
                <w:rFonts w:cstheme="minorHAnsi"/>
                <w:noProof/>
                <w:webHidden/>
                <w:sz w:val="24"/>
                <w:szCs w:val="24"/>
              </w:rPr>
              <w:fldChar w:fldCharType="end"/>
            </w:r>
          </w:hyperlink>
        </w:p>
        <w:p w:rsidR="00303364" w:rsidRPr="00E821A8" w:rsidRDefault="00D07601">
          <w:pPr>
            <w:pStyle w:val="TOC2"/>
            <w:tabs>
              <w:tab w:val="left" w:pos="880"/>
              <w:tab w:val="right" w:leader="dot" w:pos="8778"/>
            </w:tabs>
            <w:rPr>
              <w:rFonts w:eastAsiaTheme="minorEastAsia" w:cstheme="minorHAnsi"/>
              <w:noProof/>
              <w:sz w:val="24"/>
              <w:szCs w:val="24"/>
              <w:lang w:eastAsia="ja-JP"/>
            </w:rPr>
          </w:pPr>
          <w:hyperlink w:anchor="_Toc332351276" w:history="1">
            <w:r w:rsidRPr="00D07601">
              <w:rPr>
                <w:rStyle w:val="Hyperlink"/>
                <w:rFonts w:cstheme="minorHAnsi"/>
                <w:noProof/>
                <w:sz w:val="24"/>
                <w:szCs w:val="24"/>
              </w:rPr>
              <w:t>1.16</w:t>
            </w:r>
            <w:r w:rsidRPr="00D07601">
              <w:rPr>
                <w:rFonts w:eastAsiaTheme="minorEastAsia" w:cstheme="minorHAnsi"/>
                <w:noProof/>
                <w:sz w:val="24"/>
                <w:szCs w:val="24"/>
                <w:lang w:eastAsia="ja-JP"/>
              </w:rPr>
              <w:tab/>
            </w:r>
            <w:r w:rsidRPr="00D07601">
              <w:rPr>
                <w:rStyle w:val="Hyperlink"/>
                <w:rFonts w:cstheme="minorHAnsi"/>
                <w:noProof/>
                <w:sz w:val="24"/>
                <w:szCs w:val="24"/>
              </w:rPr>
              <w:t>ProjectEye _UC03 - Manage Module Use Case</w:t>
            </w:r>
            <w:r w:rsidRPr="00D07601">
              <w:rPr>
                <w:rFonts w:cstheme="minorHAnsi"/>
                <w:noProof/>
                <w:webHidden/>
                <w:sz w:val="24"/>
                <w:szCs w:val="24"/>
              </w:rPr>
              <w:tab/>
            </w:r>
            <w:r w:rsidRPr="00D07601">
              <w:rPr>
                <w:rFonts w:cstheme="minorHAnsi"/>
                <w:noProof/>
                <w:webHidden/>
                <w:sz w:val="24"/>
                <w:szCs w:val="24"/>
              </w:rPr>
              <w:fldChar w:fldCharType="begin"/>
            </w:r>
            <w:r w:rsidRPr="00D07601">
              <w:rPr>
                <w:rFonts w:cstheme="minorHAnsi"/>
                <w:noProof/>
                <w:webHidden/>
                <w:sz w:val="24"/>
                <w:szCs w:val="24"/>
              </w:rPr>
              <w:instrText xml:space="preserve"> PAGEREF _Toc332351276 \h </w:instrText>
            </w:r>
            <w:r w:rsidRPr="00D07601">
              <w:rPr>
                <w:rFonts w:cstheme="minorHAnsi"/>
                <w:noProof/>
                <w:webHidden/>
                <w:sz w:val="24"/>
                <w:szCs w:val="24"/>
              </w:rPr>
            </w:r>
            <w:r w:rsidRPr="00D07601">
              <w:rPr>
                <w:rFonts w:cstheme="minorHAnsi"/>
                <w:noProof/>
                <w:webHidden/>
                <w:sz w:val="24"/>
                <w:szCs w:val="24"/>
              </w:rPr>
              <w:fldChar w:fldCharType="separate"/>
            </w:r>
            <w:r w:rsidRPr="00D07601">
              <w:rPr>
                <w:rFonts w:cstheme="minorHAnsi"/>
                <w:noProof/>
                <w:webHidden/>
                <w:sz w:val="24"/>
                <w:szCs w:val="24"/>
              </w:rPr>
              <w:t>317</w:t>
            </w:r>
            <w:r w:rsidRPr="00D07601">
              <w:rPr>
                <w:rFonts w:cstheme="minorHAnsi"/>
                <w:noProof/>
                <w:webHidden/>
                <w:sz w:val="24"/>
                <w:szCs w:val="24"/>
              </w:rPr>
              <w:fldChar w:fldCharType="end"/>
            </w:r>
          </w:hyperlink>
        </w:p>
        <w:p w:rsidR="00303364" w:rsidRPr="00E821A8" w:rsidRDefault="00D07601">
          <w:pPr>
            <w:pStyle w:val="TOC3"/>
            <w:tabs>
              <w:tab w:val="left" w:pos="1320"/>
              <w:tab w:val="right" w:leader="dot" w:pos="8778"/>
            </w:tabs>
            <w:rPr>
              <w:rFonts w:eastAsiaTheme="minorEastAsia" w:cstheme="minorHAnsi"/>
              <w:noProof/>
              <w:sz w:val="24"/>
              <w:szCs w:val="24"/>
              <w:lang w:eastAsia="ja-JP"/>
            </w:rPr>
          </w:pPr>
          <w:hyperlink w:anchor="_Toc332351277" w:history="1">
            <w:r w:rsidRPr="00D07601">
              <w:rPr>
                <w:rStyle w:val="Hyperlink"/>
                <w:rFonts w:cstheme="minorHAnsi"/>
                <w:noProof/>
                <w:sz w:val="24"/>
                <w:szCs w:val="24"/>
              </w:rPr>
              <w:t>1.16.1</w:t>
            </w:r>
            <w:r w:rsidRPr="00D07601">
              <w:rPr>
                <w:rFonts w:eastAsiaTheme="minorEastAsia" w:cstheme="minorHAnsi"/>
                <w:noProof/>
                <w:sz w:val="24"/>
                <w:szCs w:val="24"/>
                <w:lang w:eastAsia="ja-JP"/>
              </w:rPr>
              <w:tab/>
            </w:r>
            <w:r w:rsidRPr="00D07601">
              <w:rPr>
                <w:rStyle w:val="Hyperlink"/>
                <w:rFonts w:cstheme="minorHAnsi"/>
                <w:noProof/>
                <w:sz w:val="24"/>
                <w:szCs w:val="24"/>
              </w:rPr>
              <w:t>Class Diagram</w:t>
            </w:r>
            <w:r w:rsidRPr="00D07601">
              <w:rPr>
                <w:rFonts w:cstheme="minorHAnsi"/>
                <w:noProof/>
                <w:webHidden/>
                <w:sz w:val="24"/>
                <w:szCs w:val="24"/>
              </w:rPr>
              <w:tab/>
            </w:r>
            <w:r w:rsidRPr="00D07601">
              <w:rPr>
                <w:rFonts w:cstheme="minorHAnsi"/>
                <w:noProof/>
                <w:webHidden/>
                <w:sz w:val="24"/>
                <w:szCs w:val="24"/>
              </w:rPr>
              <w:fldChar w:fldCharType="begin"/>
            </w:r>
            <w:r w:rsidRPr="00D07601">
              <w:rPr>
                <w:rFonts w:cstheme="minorHAnsi"/>
                <w:noProof/>
                <w:webHidden/>
                <w:sz w:val="24"/>
                <w:szCs w:val="24"/>
              </w:rPr>
              <w:instrText xml:space="preserve"> PAGEREF _Toc332351277 \h </w:instrText>
            </w:r>
            <w:r w:rsidRPr="00D07601">
              <w:rPr>
                <w:rFonts w:cstheme="minorHAnsi"/>
                <w:noProof/>
                <w:webHidden/>
                <w:sz w:val="24"/>
                <w:szCs w:val="24"/>
              </w:rPr>
            </w:r>
            <w:r w:rsidRPr="00D07601">
              <w:rPr>
                <w:rFonts w:cstheme="minorHAnsi"/>
                <w:noProof/>
                <w:webHidden/>
                <w:sz w:val="24"/>
                <w:szCs w:val="24"/>
              </w:rPr>
              <w:fldChar w:fldCharType="separate"/>
            </w:r>
            <w:r w:rsidRPr="00D07601">
              <w:rPr>
                <w:rFonts w:cstheme="minorHAnsi"/>
                <w:noProof/>
                <w:webHidden/>
                <w:sz w:val="24"/>
                <w:szCs w:val="24"/>
              </w:rPr>
              <w:t>317</w:t>
            </w:r>
            <w:r w:rsidRPr="00D07601">
              <w:rPr>
                <w:rFonts w:cstheme="minorHAnsi"/>
                <w:noProof/>
                <w:webHidden/>
                <w:sz w:val="24"/>
                <w:szCs w:val="24"/>
              </w:rPr>
              <w:fldChar w:fldCharType="end"/>
            </w:r>
          </w:hyperlink>
        </w:p>
        <w:p w:rsidR="00303364" w:rsidRPr="00E821A8" w:rsidRDefault="00D07601">
          <w:pPr>
            <w:pStyle w:val="TOC3"/>
            <w:tabs>
              <w:tab w:val="left" w:pos="1320"/>
              <w:tab w:val="right" w:leader="dot" w:pos="8778"/>
            </w:tabs>
            <w:rPr>
              <w:rFonts w:eastAsiaTheme="minorEastAsia" w:cstheme="minorHAnsi"/>
              <w:noProof/>
              <w:sz w:val="24"/>
              <w:szCs w:val="24"/>
              <w:lang w:eastAsia="ja-JP"/>
            </w:rPr>
          </w:pPr>
          <w:hyperlink w:anchor="_Toc332351278" w:history="1">
            <w:r w:rsidRPr="00D07601">
              <w:rPr>
                <w:rStyle w:val="Hyperlink"/>
                <w:rFonts w:cstheme="minorHAnsi"/>
                <w:noProof/>
                <w:sz w:val="24"/>
                <w:szCs w:val="24"/>
              </w:rPr>
              <w:t>1.16.2</w:t>
            </w:r>
            <w:r w:rsidRPr="00D07601">
              <w:rPr>
                <w:rFonts w:eastAsiaTheme="minorEastAsia" w:cstheme="minorHAnsi"/>
                <w:noProof/>
                <w:sz w:val="24"/>
                <w:szCs w:val="24"/>
                <w:lang w:eastAsia="ja-JP"/>
              </w:rPr>
              <w:tab/>
            </w:r>
            <w:r w:rsidRPr="00D07601">
              <w:rPr>
                <w:rStyle w:val="Hyperlink"/>
                <w:rFonts w:cstheme="minorHAnsi"/>
                <w:noProof/>
                <w:sz w:val="24"/>
                <w:szCs w:val="24"/>
              </w:rPr>
              <w:t>Sequence flow</w:t>
            </w:r>
            <w:r w:rsidRPr="00D07601">
              <w:rPr>
                <w:rFonts w:cstheme="minorHAnsi"/>
                <w:noProof/>
                <w:webHidden/>
                <w:sz w:val="24"/>
                <w:szCs w:val="24"/>
              </w:rPr>
              <w:tab/>
            </w:r>
            <w:r w:rsidRPr="00D07601">
              <w:rPr>
                <w:rFonts w:cstheme="minorHAnsi"/>
                <w:noProof/>
                <w:webHidden/>
                <w:sz w:val="24"/>
                <w:szCs w:val="24"/>
              </w:rPr>
              <w:fldChar w:fldCharType="begin"/>
            </w:r>
            <w:r w:rsidRPr="00D07601">
              <w:rPr>
                <w:rFonts w:cstheme="minorHAnsi"/>
                <w:noProof/>
                <w:webHidden/>
                <w:sz w:val="24"/>
                <w:szCs w:val="24"/>
              </w:rPr>
              <w:instrText xml:space="preserve"> PAGEREF _Toc332351278 \h </w:instrText>
            </w:r>
            <w:r w:rsidRPr="00D07601">
              <w:rPr>
                <w:rFonts w:cstheme="minorHAnsi"/>
                <w:noProof/>
                <w:webHidden/>
                <w:sz w:val="24"/>
                <w:szCs w:val="24"/>
              </w:rPr>
            </w:r>
            <w:r w:rsidRPr="00D07601">
              <w:rPr>
                <w:rFonts w:cstheme="minorHAnsi"/>
                <w:noProof/>
                <w:webHidden/>
                <w:sz w:val="24"/>
                <w:szCs w:val="24"/>
              </w:rPr>
              <w:fldChar w:fldCharType="separate"/>
            </w:r>
            <w:r w:rsidRPr="00D07601">
              <w:rPr>
                <w:rFonts w:cstheme="minorHAnsi"/>
                <w:noProof/>
                <w:webHidden/>
                <w:sz w:val="24"/>
                <w:szCs w:val="24"/>
              </w:rPr>
              <w:t>318</w:t>
            </w:r>
            <w:r w:rsidRPr="00D07601">
              <w:rPr>
                <w:rFonts w:cstheme="minorHAnsi"/>
                <w:noProof/>
                <w:webHidden/>
                <w:sz w:val="24"/>
                <w:szCs w:val="24"/>
              </w:rPr>
              <w:fldChar w:fldCharType="end"/>
            </w:r>
          </w:hyperlink>
        </w:p>
        <w:p w:rsidR="00303364" w:rsidRPr="00E821A8" w:rsidRDefault="00D07601">
          <w:pPr>
            <w:pStyle w:val="TOC2"/>
            <w:tabs>
              <w:tab w:val="left" w:pos="880"/>
              <w:tab w:val="right" w:leader="dot" w:pos="8778"/>
            </w:tabs>
            <w:rPr>
              <w:rFonts w:eastAsiaTheme="minorEastAsia" w:cstheme="minorHAnsi"/>
              <w:noProof/>
              <w:sz w:val="24"/>
              <w:szCs w:val="24"/>
              <w:lang w:eastAsia="ja-JP"/>
            </w:rPr>
          </w:pPr>
          <w:hyperlink w:anchor="_Toc332351279" w:history="1">
            <w:r w:rsidRPr="00D07601">
              <w:rPr>
                <w:rStyle w:val="Hyperlink"/>
                <w:rFonts w:cstheme="minorHAnsi"/>
                <w:noProof/>
                <w:sz w:val="24"/>
                <w:szCs w:val="24"/>
              </w:rPr>
              <w:t>1.17</w:t>
            </w:r>
            <w:r w:rsidRPr="00D07601">
              <w:rPr>
                <w:rFonts w:eastAsiaTheme="minorEastAsia" w:cstheme="minorHAnsi"/>
                <w:noProof/>
                <w:sz w:val="24"/>
                <w:szCs w:val="24"/>
                <w:lang w:eastAsia="ja-JP"/>
              </w:rPr>
              <w:tab/>
            </w:r>
            <w:r w:rsidRPr="00D07601">
              <w:rPr>
                <w:rStyle w:val="Hyperlink"/>
                <w:rFonts w:cstheme="minorHAnsi"/>
                <w:noProof/>
                <w:sz w:val="24"/>
                <w:szCs w:val="24"/>
              </w:rPr>
              <w:t>ProjectEye _UC04 - Team Management Use Case</w:t>
            </w:r>
            <w:r w:rsidRPr="00D07601">
              <w:rPr>
                <w:rFonts w:cstheme="minorHAnsi"/>
                <w:noProof/>
                <w:webHidden/>
                <w:sz w:val="24"/>
                <w:szCs w:val="24"/>
              </w:rPr>
              <w:tab/>
            </w:r>
            <w:r w:rsidRPr="00D07601">
              <w:rPr>
                <w:rFonts w:cstheme="minorHAnsi"/>
                <w:noProof/>
                <w:webHidden/>
                <w:sz w:val="24"/>
                <w:szCs w:val="24"/>
              </w:rPr>
              <w:fldChar w:fldCharType="begin"/>
            </w:r>
            <w:r w:rsidRPr="00D07601">
              <w:rPr>
                <w:rFonts w:cstheme="minorHAnsi"/>
                <w:noProof/>
                <w:webHidden/>
                <w:sz w:val="24"/>
                <w:szCs w:val="24"/>
              </w:rPr>
              <w:instrText xml:space="preserve"> PAGEREF _Toc332351279 \h </w:instrText>
            </w:r>
            <w:r w:rsidRPr="00D07601">
              <w:rPr>
                <w:rFonts w:cstheme="minorHAnsi"/>
                <w:noProof/>
                <w:webHidden/>
                <w:sz w:val="24"/>
                <w:szCs w:val="24"/>
              </w:rPr>
            </w:r>
            <w:r w:rsidRPr="00D07601">
              <w:rPr>
                <w:rFonts w:cstheme="minorHAnsi"/>
                <w:noProof/>
                <w:webHidden/>
                <w:sz w:val="24"/>
                <w:szCs w:val="24"/>
              </w:rPr>
              <w:fldChar w:fldCharType="separate"/>
            </w:r>
            <w:r w:rsidRPr="00D07601">
              <w:rPr>
                <w:rFonts w:cstheme="minorHAnsi"/>
                <w:noProof/>
                <w:webHidden/>
                <w:sz w:val="24"/>
                <w:szCs w:val="24"/>
              </w:rPr>
              <w:t>318</w:t>
            </w:r>
            <w:r w:rsidRPr="00D07601">
              <w:rPr>
                <w:rFonts w:cstheme="minorHAnsi"/>
                <w:noProof/>
                <w:webHidden/>
                <w:sz w:val="24"/>
                <w:szCs w:val="24"/>
              </w:rPr>
              <w:fldChar w:fldCharType="end"/>
            </w:r>
          </w:hyperlink>
        </w:p>
        <w:p w:rsidR="00303364" w:rsidRPr="00E821A8" w:rsidRDefault="00D07601">
          <w:pPr>
            <w:pStyle w:val="TOC3"/>
            <w:tabs>
              <w:tab w:val="left" w:pos="1320"/>
              <w:tab w:val="right" w:leader="dot" w:pos="8778"/>
            </w:tabs>
            <w:rPr>
              <w:rFonts w:eastAsiaTheme="minorEastAsia" w:cstheme="minorHAnsi"/>
              <w:noProof/>
              <w:sz w:val="24"/>
              <w:szCs w:val="24"/>
              <w:lang w:eastAsia="ja-JP"/>
            </w:rPr>
          </w:pPr>
          <w:hyperlink w:anchor="_Toc332351280" w:history="1">
            <w:r w:rsidRPr="00D07601">
              <w:rPr>
                <w:rStyle w:val="Hyperlink"/>
                <w:rFonts w:cstheme="minorHAnsi"/>
                <w:noProof/>
                <w:sz w:val="24"/>
                <w:szCs w:val="24"/>
              </w:rPr>
              <w:t>1.17.1</w:t>
            </w:r>
            <w:r w:rsidRPr="00D07601">
              <w:rPr>
                <w:rFonts w:eastAsiaTheme="minorEastAsia" w:cstheme="minorHAnsi"/>
                <w:noProof/>
                <w:sz w:val="24"/>
                <w:szCs w:val="24"/>
                <w:lang w:eastAsia="ja-JP"/>
              </w:rPr>
              <w:tab/>
            </w:r>
            <w:r w:rsidRPr="00D07601">
              <w:rPr>
                <w:rStyle w:val="Hyperlink"/>
                <w:rFonts w:cstheme="minorHAnsi"/>
                <w:noProof/>
                <w:sz w:val="24"/>
                <w:szCs w:val="24"/>
              </w:rPr>
              <w:t>Class Diagram</w:t>
            </w:r>
            <w:r w:rsidRPr="00D07601">
              <w:rPr>
                <w:rFonts w:cstheme="minorHAnsi"/>
                <w:noProof/>
                <w:webHidden/>
                <w:sz w:val="24"/>
                <w:szCs w:val="24"/>
              </w:rPr>
              <w:tab/>
            </w:r>
            <w:r w:rsidRPr="00D07601">
              <w:rPr>
                <w:rFonts w:cstheme="minorHAnsi"/>
                <w:noProof/>
                <w:webHidden/>
                <w:sz w:val="24"/>
                <w:szCs w:val="24"/>
              </w:rPr>
              <w:fldChar w:fldCharType="begin"/>
            </w:r>
            <w:r w:rsidRPr="00D07601">
              <w:rPr>
                <w:rFonts w:cstheme="minorHAnsi"/>
                <w:noProof/>
                <w:webHidden/>
                <w:sz w:val="24"/>
                <w:szCs w:val="24"/>
              </w:rPr>
              <w:instrText xml:space="preserve"> PAGEREF _Toc332351280 \h </w:instrText>
            </w:r>
            <w:r w:rsidRPr="00D07601">
              <w:rPr>
                <w:rFonts w:cstheme="minorHAnsi"/>
                <w:noProof/>
                <w:webHidden/>
                <w:sz w:val="24"/>
                <w:szCs w:val="24"/>
              </w:rPr>
            </w:r>
            <w:r w:rsidRPr="00D07601">
              <w:rPr>
                <w:rFonts w:cstheme="minorHAnsi"/>
                <w:noProof/>
                <w:webHidden/>
                <w:sz w:val="24"/>
                <w:szCs w:val="24"/>
              </w:rPr>
              <w:fldChar w:fldCharType="separate"/>
            </w:r>
            <w:r w:rsidRPr="00D07601">
              <w:rPr>
                <w:rFonts w:cstheme="minorHAnsi"/>
                <w:noProof/>
                <w:webHidden/>
                <w:sz w:val="24"/>
                <w:szCs w:val="24"/>
              </w:rPr>
              <w:t>318</w:t>
            </w:r>
            <w:r w:rsidRPr="00D07601">
              <w:rPr>
                <w:rFonts w:cstheme="minorHAnsi"/>
                <w:noProof/>
                <w:webHidden/>
                <w:sz w:val="24"/>
                <w:szCs w:val="24"/>
              </w:rPr>
              <w:fldChar w:fldCharType="end"/>
            </w:r>
          </w:hyperlink>
        </w:p>
        <w:p w:rsidR="00303364" w:rsidRPr="00E821A8" w:rsidRDefault="00D07601">
          <w:pPr>
            <w:pStyle w:val="TOC3"/>
            <w:tabs>
              <w:tab w:val="left" w:pos="1320"/>
              <w:tab w:val="right" w:leader="dot" w:pos="8778"/>
            </w:tabs>
            <w:rPr>
              <w:rFonts w:eastAsiaTheme="minorEastAsia" w:cstheme="minorHAnsi"/>
              <w:noProof/>
              <w:sz w:val="24"/>
              <w:szCs w:val="24"/>
              <w:lang w:eastAsia="ja-JP"/>
            </w:rPr>
          </w:pPr>
          <w:hyperlink w:anchor="_Toc332351281" w:history="1">
            <w:r w:rsidRPr="00D07601">
              <w:rPr>
                <w:rStyle w:val="Hyperlink"/>
                <w:rFonts w:cstheme="minorHAnsi"/>
                <w:noProof/>
                <w:sz w:val="24"/>
                <w:szCs w:val="24"/>
              </w:rPr>
              <w:t>1.17.2</w:t>
            </w:r>
            <w:r w:rsidRPr="00D07601">
              <w:rPr>
                <w:rFonts w:eastAsiaTheme="minorEastAsia" w:cstheme="minorHAnsi"/>
                <w:noProof/>
                <w:sz w:val="24"/>
                <w:szCs w:val="24"/>
                <w:lang w:eastAsia="ja-JP"/>
              </w:rPr>
              <w:tab/>
            </w:r>
            <w:r w:rsidRPr="00D07601">
              <w:rPr>
                <w:rStyle w:val="Hyperlink"/>
                <w:rFonts w:cstheme="minorHAnsi"/>
                <w:noProof/>
                <w:sz w:val="24"/>
                <w:szCs w:val="24"/>
              </w:rPr>
              <w:t>Sequence flow</w:t>
            </w:r>
            <w:r w:rsidRPr="00D07601">
              <w:rPr>
                <w:rFonts w:cstheme="minorHAnsi"/>
                <w:noProof/>
                <w:webHidden/>
                <w:sz w:val="24"/>
                <w:szCs w:val="24"/>
              </w:rPr>
              <w:tab/>
            </w:r>
            <w:r w:rsidRPr="00D07601">
              <w:rPr>
                <w:rFonts w:cstheme="minorHAnsi"/>
                <w:noProof/>
                <w:webHidden/>
                <w:sz w:val="24"/>
                <w:szCs w:val="24"/>
              </w:rPr>
              <w:fldChar w:fldCharType="begin"/>
            </w:r>
            <w:r w:rsidRPr="00D07601">
              <w:rPr>
                <w:rFonts w:cstheme="minorHAnsi"/>
                <w:noProof/>
                <w:webHidden/>
                <w:sz w:val="24"/>
                <w:szCs w:val="24"/>
              </w:rPr>
              <w:instrText xml:space="preserve"> PAGEREF _Toc332351281 \h </w:instrText>
            </w:r>
            <w:r w:rsidRPr="00D07601">
              <w:rPr>
                <w:rFonts w:cstheme="minorHAnsi"/>
                <w:noProof/>
                <w:webHidden/>
                <w:sz w:val="24"/>
                <w:szCs w:val="24"/>
              </w:rPr>
            </w:r>
            <w:r w:rsidRPr="00D07601">
              <w:rPr>
                <w:rFonts w:cstheme="minorHAnsi"/>
                <w:noProof/>
                <w:webHidden/>
                <w:sz w:val="24"/>
                <w:szCs w:val="24"/>
              </w:rPr>
              <w:fldChar w:fldCharType="separate"/>
            </w:r>
            <w:r w:rsidRPr="00D07601">
              <w:rPr>
                <w:rFonts w:cstheme="minorHAnsi"/>
                <w:noProof/>
                <w:webHidden/>
                <w:sz w:val="24"/>
                <w:szCs w:val="24"/>
              </w:rPr>
              <w:t>319</w:t>
            </w:r>
            <w:r w:rsidRPr="00D07601">
              <w:rPr>
                <w:rFonts w:cstheme="minorHAnsi"/>
                <w:noProof/>
                <w:webHidden/>
                <w:sz w:val="24"/>
                <w:szCs w:val="24"/>
              </w:rPr>
              <w:fldChar w:fldCharType="end"/>
            </w:r>
          </w:hyperlink>
        </w:p>
        <w:p w:rsidR="00303364" w:rsidRPr="00E821A8" w:rsidRDefault="00D07601">
          <w:pPr>
            <w:pStyle w:val="TOC2"/>
            <w:tabs>
              <w:tab w:val="left" w:pos="880"/>
              <w:tab w:val="right" w:leader="dot" w:pos="8778"/>
            </w:tabs>
            <w:rPr>
              <w:rFonts w:eastAsiaTheme="minorEastAsia" w:cstheme="minorHAnsi"/>
              <w:noProof/>
              <w:sz w:val="24"/>
              <w:szCs w:val="24"/>
              <w:lang w:eastAsia="ja-JP"/>
            </w:rPr>
          </w:pPr>
          <w:hyperlink w:anchor="_Toc332351282" w:history="1">
            <w:r w:rsidRPr="00D07601">
              <w:rPr>
                <w:rStyle w:val="Hyperlink"/>
                <w:rFonts w:cstheme="minorHAnsi"/>
                <w:noProof/>
                <w:sz w:val="24"/>
                <w:szCs w:val="24"/>
              </w:rPr>
              <w:t>1.18</w:t>
            </w:r>
            <w:r w:rsidRPr="00D07601">
              <w:rPr>
                <w:rFonts w:eastAsiaTheme="minorEastAsia" w:cstheme="minorHAnsi"/>
                <w:noProof/>
                <w:sz w:val="24"/>
                <w:szCs w:val="24"/>
                <w:lang w:eastAsia="ja-JP"/>
              </w:rPr>
              <w:tab/>
            </w:r>
            <w:r w:rsidRPr="00D07601">
              <w:rPr>
                <w:rStyle w:val="Hyperlink"/>
                <w:rFonts w:cstheme="minorHAnsi"/>
                <w:noProof/>
                <w:sz w:val="24"/>
                <w:szCs w:val="24"/>
              </w:rPr>
              <w:t>ProjectEye _UC05 - Add Risk Use Case</w:t>
            </w:r>
            <w:r w:rsidRPr="00D07601">
              <w:rPr>
                <w:rFonts w:cstheme="minorHAnsi"/>
                <w:noProof/>
                <w:webHidden/>
                <w:sz w:val="24"/>
                <w:szCs w:val="24"/>
              </w:rPr>
              <w:tab/>
            </w:r>
            <w:r w:rsidRPr="00D07601">
              <w:rPr>
                <w:rFonts w:cstheme="minorHAnsi"/>
                <w:noProof/>
                <w:webHidden/>
                <w:sz w:val="24"/>
                <w:szCs w:val="24"/>
              </w:rPr>
              <w:fldChar w:fldCharType="begin"/>
            </w:r>
            <w:r w:rsidRPr="00D07601">
              <w:rPr>
                <w:rFonts w:cstheme="minorHAnsi"/>
                <w:noProof/>
                <w:webHidden/>
                <w:sz w:val="24"/>
                <w:szCs w:val="24"/>
              </w:rPr>
              <w:instrText xml:space="preserve"> PAGEREF _Toc332351282 \h </w:instrText>
            </w:r>
            <w:r w:rsidRPr="00D07601">
              <w:rPr>
                <w:rFonts w:cstheme="minorHAnsi"/>
                <w:noProof/>
                <w:webHidden/>
                <w:sz w:val="24"/>
                <w:szCs w:val="24"/>
              </w:rPr>
            </w:r>
            <w:r w:rsidRPr="00D07601">
              <w:rPr>
                <w:rFonts w:cstheme="minorHAnsi"/>
                <w:noProof/>
                <w:webHidden/>
                <w:sz w:val="24"/>
                <w:szCs w:val="24"/>
              </w:rPr>
              <w:fldChar w:fldCharType="separate"/>
            </w:r>
            <w:r w:rsidRPr="00D07601">
              <w:rPr>
                <w:rFonts w:cstheme="minorHAnsi"/>
                <w:noProof/>
                <w:webHidden/>
                <w:sz w:val="24"/>
                <w:szCs w:val="24"/>
              </w:rPr>
              <w:t>319</w:t>
            </w:r>
            <w:r w:rsidRPr="00D07601">
              <w:rPr>
                <w:rFonts w:cstheme="minorHAnsi"/>
                <w:noProof/>
                <w:webHidden/>
                <w:sz w:val="24"/>
                <w:szCs w:val="24"/>
              </w:rPr>
              <w:fldChar w:fldCharType="end"/>
            </w:r>
          </w:hyperlink>
        </w:p>
        <w:p w:rsidR="00303364" w:rsidRPr="00E821A8" w:rsidRDefault="00D07601">
          <w:pPr>
            <w:pStyle w:val="TOC3"/>
            <w:tabs>
              <w:tab w:val="left" w:pos="1320"/>
              <w:tab w:val="right" w:leader="dot" w:pos="8778"/>
            </w:tabs>
            <w:rPr>
              <w:rFonts w:eastAsiaTheme="minorEastAsia" w:cstheme="minorHAnsi"/>
              <w:noProof/>
              <w:sz w:val="24"/>
              <w:szCs w:val="24"/>
              <w:lang w:eastAsia="ja-JP"/>
            </w:rPr>
          </w:pPr>
          <w:hyperlink w:anchor="_Toc332351283" w:history="1">
            <w:r w:rsidRPr="00D07601">
              <w:rPr>
                <w:rStyle w:val="Hyperlink"/>
                <w:rFonts w:cstheme="minorHAnsi"/>
                <w:noProof/>
                <w:sz w:val="24"/>
                <w:szCs w:val="24"/>
              </w:rPr>
              <w:t>1.18.1</w:t>
            </w:r>
            <w:r w:rsidRPr="00D07601">
              <w:rPr>
                <w:rFonts w:eastAsiaTheme="minorEastAsia" w:cstheme="minorHAnsi"/>
                <w:noProof/>
                <w:sz w:val="24"/>
                <w:szCs w:val="24"/>
                <w:lang w:eastAsia="ja-JP"/>
              </w:rPr>
              <w:tab/>
            </w:r>
            <w:r w:rsidRPr="00D07601">
              <w:rPr>
                <w:rStyle w:val="Hyperlink"/>
                <w:rFonts w:cstheme="minorHAnsi"/>
                <w:noProof/>
                <w:sz w:val="24"/>
                <w:szCs w:val="24"/>
              </w:rPr>
              <w:t>Class Diagram</w:t>
            </w:r>
            <w:r w:rsidRPr="00D07601">
              <w:rPr>
                <w:rFonts w:cstheme="minorHAnsi"/>
                <w:noProof/>
                <w:webHidden/>
                <w:sz w:val="24"/>
                <w:szCs w:val="24"/>
              </w:rPr>
              <w:tab/>
            </w:r>
            <w:r w:rsidRPr="00D07601">
              <w:rPr>
                <w:rFonts w:cstheme="minorHAnsi"/>
                <w:noProof/>
                <w:webHidden/>
                <w:sz w:val="24"/>
                <w:szCs w:val="24"/>
              </w:rPr>
              <w:fldChar w:fldCharType="begin"/>
            </w:r>
            <w:r w:rsidRPr="00D07601">
              <w:rPr>
                <w:rFonts w:cstheme="minorHAnsi"/>
                <w:noProof/>
                <w:webHidden/>
                <w:sz w:val="24"/>
                <w:szCs w:val="24"/>
              </w:rPr>
              <w:instrText xml:space="preserve"> PAGEREF _Toc332351283 \h </w:instrText>
            </w:r>
            <w:r w:rsidRPr="00D07601">
              <w:rPr>
                <w:rFonts w:cstheme="minorHAnsi"/>
                <w:noProof/>
                <w:webHidden/>
                <w:sz w:val="24"/>
                <w:szCs w:val="24"/>
              </w:rPr>
            </w:r>
            <w:r w:rsidRPr="00D07601">
              <w:rPr>
                <w:rFonts w:cstheme="minorHAnsi"/>
                <w:noProof/>
                <w:webHidden/>
                <w:sz w:val="24"/>
                <w:szCs w:val="24"/>
              </w:rPr>
              <w:fldChar w:fldCharType="separate"/>
            </w:r>
            <w:r w:rsidRPr="00D07601">
              <w:rPr>
                <w:rFonts w:cstheme="minorHAnsi"/>
                <w:noProof/>
                <w:webHidden/>
                <w:sz w:val="24"/>
                <w:szCs w:val="24"/>
              </w:rPr>
              <w:t>319</w:t>
            </w:r>
            <w:r w:rsidRPr="00D07601">
              <w:rPr>
                <w:rFonts w:cstheme="minorHAnsi"/>
                <w:noProof/>
                <w:webHidden/>
                <w:sz w:val="24"/>
                <w:szCs w:val="24"/>
              </w:rPr>
              <w:fldChar w:fldCharType="end"/>
            </w:r>
          </w:hyperlink>
        </w:p>
        <w:p w:rsidR="00303364" w:rsidRPr="00E821A8" w:rsidRDefault="00D07601">
          <w:pPr>
            <w:pStyle w:val="TOC3"/>
            <w:tabs>
              <w:tab w:val="left" w:pos="1320"/>
              <w:tab w:val="right" w:leader="dot" w:pos="8778"/>
            </w:tabs>
            <w:rPr>
              <w:rFonts w:eastAsiaTheme="minorEastAsia" w:cstheme="minorHAnsi"/>
              <w:noProof/>
              <w:sz w:val="24"/>
              <w:szCs w:val="24"/>
              <w:lang w:eastAsia="ja-JP"/>
            </w:rPr>
          </w:pPr>
          <w:hyperlink w:anchor="_Toc332351284" w:history="1">
            <w:r w:rsidRPr="00D07601">
              <w:rPr>
                <w:rStyle w:val="Hyperlink"/>
                <w:rFonts w:cstheme="minorHAnsi"/>
                <w:noProof/>
                <w:sz w:val="24"/>
                <w:szCs w:val="24"/>
              </w:rPr>
              <w:t>1.18.2</w:t>
            </w:r>
            <w:r w:rsidRPr="00D07601">
              <w:rPr>
                <w:rFonts w:eastAsiaTheme="minorEastAsia" w:cstheme="minorHAnsi"/>
                <w:noProof/>
                <w:sz w:val="24"/>
                <w:szCs w:val="24"/>
                <w:lang w:eastAsia="ja-JP"/>
              </w:rPr>
              <w:tab/>
            </w:r>
            <w:r w:rsidRPr="00D07601">
              <w:rPr>
                <w:rStyle w:val="Hyperlink"/>
                <w:rFonts w:cstheme="minorHAnsi"/>
                <w:noProof/>
                <w:sz w:val="24"/>
                <w:szCs w:val="24"/>
              </w:rPr>
              <w:t>Sequence flow</w:t>
            </w:r>
            <w:r w:rsidRPr="00D07601">
              <w:rPr>
                <w:rFonts w:cstheme="minorHAnsi"/>
                <w:noProof/>
                <w:webHidden/>
                <w:sz w:val="24"/>
                <w:szCs w:val="24"/>
              </w:rPr>
              <w:tab/>
            </w:r>
            <w:r w:rsidRPr="00D07601">
              <w:rPr>
                <w:rFonts w:cstheme="minorHAnsi"/>
                <w:noProof/>
                <w:webHidden/>
                <w:sz w:val="24"/>
                <w:szCs w:val="24"/>
              </w:rPr>
              <w:fldChar w:fldCharType="begin"/>
            </w:r>
            <w:r w:rsidRPr="00D07601">
              <w:rPr>
                <w:rFonts w:cstheme="minorHAnsi"/>
                <w:noProof/>
                <w:webHidden/>
                <w:sz w:val="24"/>
                <w:szCs w:val="24"/>
              </w:rPr>
              <w:instrText xml:space="preserve"> PAGEREF _Toc332351284 \h </w:instrText>
            </w:r>
            <w:r w:rsidRPr="00D07601">
              <w:rPr>
                <w:rFonts w:cstheme="minorHAnsi"/>
                <w:noProof/>
                <w:webHidden/>
                <w:sz w:val="24"/>
                <w:szCs w:val="24"/>
              </w:rPr>
            </w:r>
            <w:r w:rsidRPr="00D07601">
              <w:rPr>
                <w:rFonts w:cstheme="minorHAnsi"/>
                <w:noProof/>
                <w:webHidden/>
                <w:sz w:val="24"/>
                <w:szCs w:val="24"/>
              </w:rPr>
              <w:fldChar w:fldCharType="separate"/>
            </w:r>
            <w:r w:rsidRPr="00D07601">
              <w:rPr>
                <w:rFonts w:cstheme="minorHAnsi"/>
                <w:noProof/>
                <w:webHidden/>
                <w:sz w:val="24"/>
                <w:szCs w:val="24"/>
              </w:rPr>
              <w:t>320</w:t>
            </w:r>
            <w:r w:rsidRPr="00D07601">
              <w:rPr>
                <w:rFonts w:cstheme="minorHAnsi"/>
                <w:noProof/>
                <w:webHidden/>
                <w:sz w:val="24"/>
                <w:szCs w:val="24"/>
              </w:rPr>
              <w:fldChar w:fldCharType="end"/>
            </w:r>
          </w:hyperlink>
        </w:p>
        <w:p w:rsidR="00303364" w:rsidRPr="00E821A8" w:rsidRDefault="00D07601">
          <w:pPr>
            <w:pStyle w:val="TOC2"/>
            <w:tabs>
              <w:tab w:val="left" w:pos="880"/>
              <w:tab w:val="right" w:leader="dot" w:pos="8778"/>
            </w:tabs>
            <w:rPr>
              <w:rFonts w:eastAsiaTheme="minorEastAsia" w:cstheme="minorHAnsi"/>
              <w:noProof/>
              <w:sz w:val="24"/>
              <w:szCs w:val="24"/>
              <w:lang w:eastAsia="ja-JP"/>
            </w:rPr>
          </w:pPr>
          <w:hyperlink w:anchor="_Toc332351285" w:history="1">
            <w:r w:rsidRPr="00D07601">
              <w:rPr>
                <w:rStyle w:val="Hyperlink"/>
                <w:rFonts w:cstheme="minorHAnsi"/>
                <w:noProof/>
                <w:sz w:val="24"/>
                <w:szCs w:val="24"/>
              </w:rPr>
              <w:t>1.19</w:t>
            </w:r>
            <w:r w:rsidRPr="00D07601">
              <w:rPr>
                <w:rFonts w:eastAsiaTheme="minorEastAsia" w:cstheme="minorHAnsi"/>
                <w:noProof/>
                <w:sz w:val="24"/>
                <w:szCs w:val="24"/>
                <w:lang w:eastAsia="ja-JP"/>
              </w:rPr>
              <w:tab/>
            </w:r>
            <w:r w:rsidRPr="00D07601">
              <w:rPr>
                <w:rStyle w:val="Hyperlink"/>
                <w:rFonts w:cstheme="minorHAnsi"/>
                <w:noProof/>
                <w:sz w:val="24"/>
                <w:szCs w:val="24"/>
              </w:rPr>
              <w:t>ProjectEye _UC06 - Edit Risk Use Case</w:t>
            </w:r>
            <w:r w:rsidRPr="00D07601">
              <w:rPr>
                <w:rFonts w:cstheme="minorHAnsi"/>
                <w:noProof/>
                <w:webHidden/>
                <w:sz w:val="24"/>
                <w:szCs w:val="24"/>
              </w:rPr>
              <w:tab/>
            </w:r>
            <w:r w:rsidRPr="00D07601">
              <w:rPr>
                <w:rFonts w:cstheme="minorHAnsi"/>
                <w:noProof/>
                <w:webHidden/>
                <w:sz w:val="24"/>
                <w:szCs w:val="24"/>
              </w:rPr>
              <w:fldChar w:fldCharType="begin"/>
            </w:r>
            <w:r w:rsidRPr="00D07601">
              <w:rPr>
                <w:rFonts w:cstheme="minorHAnsi"/>
                <w:noProof/>
                <w:webHidden/>
                <w:sz w:val="24"/>
                <w:szCs w:val="24"/>
              </w:rPr>
              <w:instrText xml:space="preserve"> PAGEREF _Toc332351285 \h </w:instrText>
            </w:r>
            <w:r w:rsidRPr="00D07601">
              <w:rPr>
                <w:rFonts w:cstheme="minorHAnsi"/>
                <w:noProof/>
                <w:webHidden/>
                <w:sz w:val="24"/>
                <w:szCs w:val="24"/>
              </w:rPr>
            </w:r>
            <w:r w:rsidRPr="00D07601">
              <w:rPr>
                <w:rFonts w:cstheme="minorHAnsi"/>
                <w:noProof/>
                <w:webHidden/>
                <w:sz w:val="24"/>
                <w:szCs w:val="24"/>
              </w:rPr>
              <w:fldChar w:fldCharType="separate"/>
            </w:r>
            <w:r w:rsidRPr="00D07601">
              <w:rPr>
                <w:rFonts w:cstheme="minorHAnsi"/>
                <w:noProof/>
                <w:webHidden/>
                <w:sz w:val="24"/>
                <w:szCs w:val="24"/>
              </w:rPr>
              <w:t>320</w:t>
            </w:r>
            <w:r w:rsidRPr="00D07601">
              <w:rPr>
                <w:rFonts w:cstheme="minorHAnsi"/>
                <w:noProof/>
                <w:webHidden/>
                <w:sz w:val="24"/>
                <w:szCs w:val="24"/>
              </w:rPr>
              <w:fldChar w:fldCharType="end"/>
            </w:r>
          </w:hyperlink>
        </w:p>
        <w:p w:rsidR="00303364" w:rsidRPr="00E821A8" w:rsidRDefault="00D07601">
          <w:pPr>
            <w:pStyle w:val="TOC3"/>
            <w:tabs>
              <w:tab w:val="left" w:pos="1320"/>
              <w:tab w:val="right" w:leader="dot" w:pos="8778"/>
            </w:tabs>
            <w:rPr>
              <w:rFonts w:eastAsiaTheme="minorEastAsia" w:cstheme="minorHAnsi"/>
              <w:noProof/>
              <w:sz w:val="24"/>
              <w:szCs w:val="24"/>
              <w:lang w:eastAsia="ja-JP"/>
            </w:rPr>
          </w:pPr>
          <w:hyperlink w:anchor="_Toc332351286" w:history="1">
            <w:r w:rsidRPr="00D07601">
              <w:rPr>
                <w:rStyle w:val="Hyperlink"/>
                <w:rFonts w:cstheme="minorHAnsi"/>
                <w:noProof/>
                <w:sz w:val="24"/>
                <w:szCs w:val="24"/>
              </w:rPr>
              <w:t>1.19.1</w:t>
            </w:r>
            <w:r w:rsidRPr="00D07601">
              <w:rPr>
                <w:rFonts w:eastAsiaTheme="minorEastAsia" w:cstheme="minorHAnsi"/>
                <w:noProof/>
                <w:sz w:val="24"/>
                <w:szCs w:val="24"/>
                <w:lang w:eastAsia="ja-JP"/>
              </w:rPr>
              <w:tab/>
            </w:r>
            <w:r w:rsidRPr="00D07601">
              <w:rPr>
                <w:rStyle w:val="Hyperlink"/>
                <w:rFonts w:cstheme="minorHAnsi"/>
                <w:noProof/>
                <w:sz w:val="24"/>
                <w:szCs w:val="24"/>
              </w:rPr>
              <w:t>Class Diagram</w:t>
            </w:r>
            <w:r w:rsidRPr="00D07601">
              <w:rPr>
                <w:rFonts w:cstheme="minorHAnsi"/>
                <w:noProof/>
                <w:webHidden/>
                <w:sz w:val="24"/>
                <w:szCs w:val="24"/>
              </w:rPr>
              <w:tab/>
            </w:r>
            <w:r w:rsidRPr="00D07601">
              <w:rPr>
                <w:rFonts w:cstheme="minorHAnsi"/>
                <w:noProof/>
                <w:webHidden/>
                <w:sz w:val="24"/>
                <w:szCs w:val="24"/>
              </w:rPr>
              <w:fldChar w:fldCharType="begin"/>
            </w:r>
            <w:r w:rsidRPr="00D07601">
              <w:rPr>
                <w:rFonts w:cstheme="minorHAnsi"/>
                <w:noProof/>
                <w:webHidden/>
                <w:sz w:val="24"/>
                <w:szCs w:val="24"/>
              </w:rPr>
              <w:instrText xml:space="preserve"> PAGEREF _Toc332351286 \h </w:instrText>
            </w:r>
            <w:r w:rsidRPr="00D07601">
              <w:rPr>
                <w:rFonts w:cstheme="minorHAnsi"/>
                <w:noProof/>
                <w:webHidden/>
                <w:sz w:val="24"/>
                <w:szCs w:val="24"/>
              </w:rPr>
            </w:r>
            <w:r w:rsidRPr="00D07601">
              <w:rPr>
                <w:rFonts w:cstheme="minorHAnsi"/>
                <w:noProof/>
                <w:webHidden/>
                <w:sz w:val="24"/>
                <w:szCs w:val="24"/>
              </w:rPr>
              <w:fldChar w:fldCharType="separate"/>
            </w:r>
            <w:r w:rsidRPr="00D07601">
              <w:rPr>
                <w:rFonts w:cstheme="minorHAnsi"/>
                <w:noProof/>
                <w:webHidden/>
                <w:sz w:val="24"/>
                <w:szCs w:val="24"/>
              </w:rPr>
              <w:t>320</w:t>
            </w:r>
            <w:r w:rsidRPr="00D07601">
              <w:rPr>
                <w:rFonts w:cstheme="minorHAnsi"/>
                <w:noProof/>
                <w:webHidden/>
                <w:sz w:val="24"/>
                <w:szCs w:val="24"/>
              </w:rPr>
              <w:fldChar w:fldCharType="end"/>
            </w:r>
          </w:hyperlink>
        </w:p>
        <w:p w:rsidR="00303364" w:rsidRPr="00E821A8" w:rsidRDefault="00D07601">
          <w:pPr>
            <w:pStyle w:val="TOC3"/>
            <w:tabs>
              <w:tab w:val="left" w:pos="1320"/>
              <w:tab w:val="right" w:leader="dot" w:pos="8778"/>
            </w:tabs>
            <w:rPr>
              <w:rFonts w:eastAsiaTheme="minorEastAsia" w:cstheme="minorHAnsi"/>
              <w:noProof/>
              <w:sz w:val="24"/>
              <w:szCs w:val="24"/>
              <w:lang w:eastAsia="ja-JP"/>
            </w:rPr>
          </w:pPr>
          <w:hyperlink w:anchor="_Toc332351287" w:history="1">
            <w:r w:rsidRPr="00D07601">
              <w:rPr>
                <w:rStyle w:val="Hyperlink"/>
                <w:rFonts w:cstheme="minorHAnsi"/>
                <w:noProof/>
                <w:sz w:val="24"/>
                <w:szCs w:val="24"/>
              </w:rPr>
              <w:t>1.19.2</w:t>
            </w:r>
            <w:r w:rsidRPr="00D07601">
              <w:rPr>
                <w:rFonts w:eastAsiaTheme="minorEastAsia" w:cstheme="minorHAnsi"/>
                <w:noProof/>
                <w:sz w:val="24"/>
                <w:szCs w:val="24"/>
                <w:lang w:eastAsia="ja-JP"/>
              </w:rPr>
              <w:tab/>
            </w:r>
            <w:r w:rsidRPr="00D07601">
              <w:rPr>
                <w:rStyle w:val="Hyperlink"/>
                <w:rFonts w:cstheme="minorHAnsi"/>
                <w:noProof/>
                <w:sz w:val="24"/>
                <w:szCs w:val="24"/>
              </w:rPr>
              <w:t>Sequence flow</w:t>
            </w:r>
            <w:r w:rsidRPr="00D07601">
              <w:rPr>
                <w:rFonts w:cstheme="minorHAnsi"/>
                <w:noProof/>
                <w:webHidden/>
                <w:sz w:val="24"/>
                <w:szCs w:val="24"/>
              </w:rPr>
              <w:tab/>
            </w:r>
            <w:r w:rsidRPr="00D07601">
              <w:rPr>
                <w:rFonts w:cstheme="minorHAnsi"/>
                <w:noProof/>
                <w:webHidden/>
                <w:sz w:val="24"/>
                <w:szCs w:val="24"/>
              </w:rPr>
              <w:fldChar w:fldCharType="begin"/>
            </w:r>
            <w:r w:rsidRPr="00D07601">
              <w:rPr>
                <w:rFonts w:cstheme="minorHAnsi"/>
                <w:noProof/>
                <w:webHidden/>
                <w:sz w:val="24"/>
                <w:szCs w:val="24"/>
              </w:rPr>
              <w:instrText xml:space="preserve"> PAGEREF _Toc332351287 \h </w:instrText>
            </w:r>
            <w:r w:rsidRPr="00D07601">
              <w:rPr>
                <w:rFonts w:cstheme="minorHAnsi"/>
                <w:noProof/>
                <w:webHidden/>
                <w:sz w:val="24"/>
                <w:szCs w:val="24"/>
              </w:rPr>
            </w:r>
            <w:r w:rsidRPr="00D07601">
              <w:rPr>
                <w:rFonts w:cstheme="minorHAnsi"/>
                <w:noProof/>
                <w:webHidden/>
                <w:sz w:val="24"/>
                <w:szCs w:val="24"/>
              </w:rPr>
              <w:fldChar w:fldCharType="separate"/>
            </w:r>
            <w:r w:rsidRPr="00D07601">
              <w:rPr>
                <w:rFonts w:cstheme="minorHAnsi"/>
                <w:noProof/>
                <w:webHidden/>
                <w:sz w:val="24"/>
                <w:szCs w:val="24"/>
              </w:rPr>
              <w:t>321</w:t>
            </w:r>
            <w:r w:rsidRPr="00D07601">
              <w:rPr>
                <w:rFonts w:cstheme="minorHAnsi"/>
                <w:noProof/>
                <w:webHidden/>
                <w:sz w:val="24"/>
                <w:szCs w:val="24"/>
              </w:rPr>
              <w:fldChar w:fldCharType="end"/>
            </w:r>
          </w:hyperlink>
        </w:p>
        <w:p w:rsidR="00303364" w:rsidRPr="00E821A8" w:rsidRDefault="00D07601">
          <w:pPr>
            <w:pStyle w:val="TOC2"/>
            <w:tabs>
              <w:tab w:val="left" w:pos="880"/>
              <w:tab w:val="right" w:leader="dot" w:pos="8778"/>
            </w:tabs>
            <w:rPr>
              <w:rFonts w:eastAsiaTheme="minorEastAsia" w:cstheme="minorHAnsi"/>
              <w:noProof/>
              <w:sz w:val="24"/>
              <w:szCs w:val="24"/>
              <w:lang w:eastAsia="ja-JP"/>
            </w:rPr>
          </w:pPr>
          <w:hyperlink w:anchor="_Toc332351288" w:history="1">
            <w:r w:rsidRPr="00D07601">
              <w:rPr>
                <w:rStyle w:val="Hyperlink"/>
                <w:rFonts w:cstheme="minorHAnsi"/>
                <w:noProof/>
                <w:sz w:val="24"/>
                <w:szCs w:val="24"/>
              </w:rPr>
              <w:t>1.20</w:t>
            </w:r>
            <w:r w:rsidRPr="00D07601">
              <w:rPr>
                <w:rFonts w:eastAsiaTheme="minorEastAsia" w:cstheme="minorHAnsi"/>
                <w:noProof/>
                <w:sz w:val="24"/>
                <w:szCs w:val="24"/>
                <w:lang w:eastAsia="ja-JP"/>
              </w:rPr>
              <w:tab/>
            </w:r>
            <w:r w:rsidRPr="00D07601">
              <w:rPr>
                <w:rStyle w:val="Hyperlink"/>
                <w:rFonts w:cstheme="minorHAnsi"/>
                <w:noProof/>
                <w:sz w:val="24"/>
                <w:szCs w:val="24"/>
              </w:rPr>
              <w:t>ProjectEye _UC07 - Delete Risk Use Case</w:t>
            </w:r>
            <w:r w:rsidRPr="00D07601">
              <w:rPr>
                <w:rFonts w:cstheme="minorHAnsi"/>
                <w:noProof/>
                <w:webHidden/>
                <w:sz w:val="24"/>
                <w:szCs w:val="24"/>
              </w:rPr>
              <w:tab/>
            </w:r>
            <w:r w:rsidRPr="00D07601">
              <w:rPr>
                <w:rFonts w:cstheme="minorHAnsi"/>
                <w:noProof/>
                <w:webHidden/>
                <w:sz w:val="24"/>
                <w:szCs w:val="24"/>
              </w:rPr>
              <w:fldChar w:fldCharType="begin"/>
            </w:r>
            <w:r w:rsidRPr="00D07601">
              <w:rPr>
                <w:rFonts w:cstheme="minorHAnsi"/>
                <w:noProof/>
                <w:webHidden/>
                <w:sz w:val="24"/>
                <w:szCs w:val="24"/>
              </w:rPr>
              <w:instrText xml:space="preserve"> PAGEREF _Toc332351288 \h </w:instrText>
            </w:r>
            <w:r w:rsidRPr="00D07601">
              <w:rPr>
                <w:rFonts w:cstheme="minorHAnsi"/>
                <w:noProof/>
                <w:webHidden/>
                <w:sz w:val="24"/>
                <w:szCs w:val="24"/>
              </w:rPr>
            </w:r>
            <w:r w:rsidRPr="00D07601">
              <w:rPr>
                <w:rFonts w:cstheme="minorHAnsi"/>
                <w:noProof/>
                <w:webHidden/>
                <w:sz w:val="24"/>
                <w:szCs w:val="24"/>
              </w:rPr>
              <w:fldChar w:fldCharType="separate"/>
            </w:r>
            <w:r w:rsidRPr="00D07601">
              <w:rPr>
                <w:rFonts w:cstheme="minorHAnsi"/>
                <w:noProof/>
                <w:webHidden/>
                <w:sz w:val="24"/>
                <w:szCs w:val="24"/>
              </w:rPr>
              <w:t>321</w:t>
            </w:r>
            <w:r w:rsidRPr="00D07601">
              <w:rPr>
                <w:rFonts w:cstheme="minorHAnsi"/>
                <w:noProof/>
                <w:webHidden/>
                <w:sz w:val="24"/>
                <w:szCs w:val="24"/>
              </w:rPr>
              <w:fldChar w:fldCharType="end"/>
            </w:r>
          </w:hyperlink>
        </w:p>
        <w:p w:rsidR="00303364" w:rsidRPr="00E821A8" w:rsidRDefault="00D07601">
          <w:pPr>
            <w:pStyle w:val="TOC3"/>
            <w:tabs>
              <w:tab w:val="left" w:pos="1320"/>
              <w:tab w:val="right" w:leader="dot" w:pos="8778"/>
            </w:tabs>
            <w:rPr>
              <w:rFonts w:eastAsiaTheme="minorEastAsia" w:cstheme="minorHAnsi"/>
              <w:noProof/>
              <w:sz w:val="24"/>
              <w:szCs w:val="24"/>
              <w:lang w:eastAsia="ja-JP"/>
            </w:rPr>
          </w:pPr>
          <w:hyperlink w:anchor="_Toc332351289" w:history="1">
            <w:r w:rsidRPr="00D07601">
              <w:rPr>
                <w:rStyle w:val="Hyperlink"/>
                <w:rFonts w:cstheme="minorHAnsi"/>
                <w:noProof/>
                <w:sz w:val="24"/>
                <w:szCs w:val="24"/>
              </w:rPr>
              <w:t>1.20.1</w:t>
            </w:r>
            <w:r w:rsidRPr="00D07601">
              <w:rPr>
                <w:rFonts w:eastAsiaTheme="minorEastAsia" w:cstheme="minorHAnsi"/>
                <w:noProof/>
                <w:sz w:val="24"/>
                <w:szCs w:val="24"/>
                <w:lang w:eastAsia="ja-JP"/>
              </w:rPr>
              <w:tab/>
            </w:r>
            <w:r w:rsidRPr="00D07601">
              <w:rPr>
                <w:rStyle w:val="Hyperlink"/>
                <w:rFonts w:cstheme="minorHAnsi"/>
                <w:noProof/>
                <w:sz w:val="24"/>
                <w:szCs w:val="24"/>
              </w:rPr>
              <w:t>Class Diagram</w:t>
            </w:r>
            <w:r w:rsidRPr="00D07601">
              <w:rPr>
                <w:rFonts w:cstheme="minorHAnsi"/>
                <w:noProof/>
                <w:webHidden/>
                <w:sz w:val="24"/>
                <w:szCs w:val="24"/>
              </w:rPr>
              <w:tab/>
            </w:r>
            <w:r w:rsidRPr="00D07601">
              <w:rPr>
                <w:rFonts w:cstheme="minorHAnsi"/>
                <w:noProof/>
                <w:webHidden/>
                <w:sz w:val="24"/>
                <w:szCs w:val="24"/>
              </w:rPr>
              <w:fldChar w:fldCharType="begin"/>
            </w:r>
            <w:r w:rsidRPr="00D07601">
              <w:rPr>
                <w:rFonts w:cstheme="minorHAnsi"/>
                <w:noProof/>
                <w:webHidden/>
                <w:sz w:val="24"/>
                <w:szCs w:val="24"/>
              </w:rPr>
              <w:instrText xml:space="preserve"> PAGEREF _Toc332351289 \h </w:instrText>
            </w:r>
            <w:r w:rsidRPr="00D07601">
              <w:rPr>
                <w:rFonts w:cstheme="minorHAnsi"/>
                <w:noProof/>
                <w:webHidden/>
                <w:sz w:val="24"/>
                <w:szCs w:val="24"/>
              </w:rPr>
            </w:r>
            <w:r w:rsidRPr="00D07601">
              <w:rPr>
                <w:rFonts w:cstheme="minorHAnsi"/>
                <w:noProof/>
                <w:webHidden/>
                <w:sz w:val="24"/>
                <w:szCs w:val="24"/>
              </w:rPr>
              <w:fldChar w:fldCharType="separate"/>
            </w:r>
            <w:r w:rsidRPr="00D07601">
              <w:rPr>
                <w:rFonts w:cstheme="minorHAnsi"/>
                <w:noProof/>
                <w:webHidden/>
                <w:sz w:val="24"/>
                <w:szCs w:val="24"/>
              </w:rPr>
              <w:t>321</w:t>
            </w:r>
            <w:r w:rsidRPr="00D07601">
              <w:rPr>
                <w:rFonts w:cstheme="minorHAnsi"/>
                <w:noProof/>
                <w:webHidden/>
                <w:sz w:val="24"/>
                <w:szCs w:val="24"/>
              </w:rPr>
              <w:fldChar w:fldCharType="end"/>
            </w:r>
          </w:hyperlink>
        </w:p>
        <w:p w:rsidR="00303364" w:rsidRPr="00E821A8" w:rsidRDefault="00D07601">
          <w:pPr>
            <w:pStyle w:val="TOC3"/>
            <w:tabs>
              <w:tab w:val="left" w:pos="1320"/>
              <w:tab w:val="right" w:leader="dot" w:pos="8778"/>
            </w:tabs>
            <w:rPr>
              <w:rFonts w:eastAsiaTheme="minorEastAsia" w:cstheme="minorHAnsi"/>
              <w:noProof/>
              <w:sz w:val="24"/>
              <w:szCs w:val="24"/>
              <w:lang w:eastAsia="ja-JP"/>
            </w:rPr>
          </w:pPr>
          <w:hyperlink w:anchor="_Toc332351290" w:history="1">
            <w:r w:rsidRPr="00D07601">
              <w:rPr>
                <w:rStyle w:val="Hyperlink"/>
                <w:rFonts w:cstheme="minorHAnsi"/>
                <w:noProof/>
                <w:sz w:val="24"/>
                <w:szCs w:val="24"/>
              </w:rPr>
              <w:t>1.20.2</w:t>
            </w:r>
            <w:r w:rsidRPr="00D07601">
              <w:rPr>
                <w:rFonts w:eastAsiaTheme="minorEastAsia" w:cstheme="minorHAnsi"/>
                <w:noProof/>
                <w:sz w:val="24"/>
                <w:szCs w:val="24"/>
                <w:lang w:eastAsia="ja-JP"/>
              </w:rPr>
              <w:tab/>
            </w:r>
            <w:r w:rsidRPr="00D07601">
              <w:rPr>
                <w:rStyle w:val="Hyperlink"/>
                <w:rFonts w:cstheme="minorHAnsi"/>
                <w:noProof/>
                <w:sz w:val="24"/>
                <w:szCs w:val="24"/>
              </w:rPr>
              <w:t>Sequence flow</w:t>
            </w:r>
            <w:r w:rsidRPr="00D07601">
              <w:rPr>
                <w:rFonts w:cstheme="minorHAnsi"/>
                <w:noProof/>
                <w:webHidden/>
                <w:sz w:val="24"/>
                <w:szCs w:val="24"/>
              </w:rPr>
              <w:tab/>
            </w:r>
            <w:r w:rsidRPr="00D07601">
              <w:rPr>
                <w:rFonts w:cstheme="minorHAnsi"/>
                <w:noProof/>
                <w:webHidden/>
                <w:sz w:val="24"/>
                <w:szCs w:val="24"/>
              </w:rPr>
              <w:fldChar w:fldCharType="begin"/>
            </w:r>
            <w:r w:rsidRPr="00D07601">
              <w:rPr>
                <w:rFonts w:cstheme="minorHAnsi"/>
                <w:noProof/>
                <w:webHidden/>
                <w:sz w:val="24"/>
                <w:szCs w:val="24"/>
              </w:rPr>
              <w:instrText xml:space="preserve"> PAGEREF _Toc332351290 \h </w:instrText>
            </w:r>
            <w:r w:rsidRPr="00D07601">
              <w:rPr>
                <w:rFonts w:cstheme="minorHAnsi"/>
                <w:noProof/>
                <w:webHidden/>
                <w:sz w:val="24"/>
                <w:szCs w:val="24"/>
              </w:rPr>
            </w:r>
            <w:r w:rsidRPr="00D07601">
              <w:rPr>
                <w:rFonts w:cstheme="minorHAnsi"/>
                <w:noProof/>
                <w:webHidden/>
                <w:sz w:val="24"/>
                <w:szCs w:val="24"/>
              </w:rPr>
              <w:fldChar w:fldCharType="separate"/>
            </w:r>
            <w:r w:rsidRPr="00D07601">
              <w:rPr>
                <w:rFonts w:cstheme="minorHAnsi"/>
                <w:noProof/>
                <w:webHidden/>
                <w:sz w:val="24"/>
                <w:szCs w:val="24"/>
              </w:rPr>
              <w:t>322</w:t>
            </w:r>
            <w:r w:rsidRPr="00D07601">
              <w:rPr>
                <w:rFonts w:cstheme="minorHAnsi"/>
                <w:noProof/>
                <w:webHidden/>
                <w:sz w:val="24"/>
                <w:szCs w:val="24"/>
              </w:rPr>
              <w:fldChar w:fldCharType="end"/>
            </w:r>
          </w:hyperlink>
        </w:p>
        <w:p w:rsidR="00303364" w:rsidRPr="00E821A8" w:rsidRDefault="00D07601">
          <w:pPr>
            <w:pStyle w:val="TOC2"/>
            <w:tabs>
              <w:tab w:val="left" w:pos="880"/>
              <w:tab w:val="right" w:leader="dot" w:pos="8778"/>
            </w:tabs>
            <w:rPr>
              <w:rFonts w:eastAsiaTheme="minorEastAsia" w:cstheme="minorHAnsi"/>
              <w:noProof/>
              <w:sz w:val="24"/>
              <w:szCs w:val="24"/>
              <w:lang w:eastAsia="ja-JP"/>
            </w:rPr>
          </w:pPr>
          <w:hyperlink w:anchor="_Toc332351291" w:history="1">
            <w:r w:rsidRPr="00D07601">
              <w:rPr>
                <w:rStyle w:val="Hyperlink"/>
                <w:rFonts w:cstheme="minorHAnsi"/>
                <w:noProof/>
                <w:sz w:val="24"/>
                <w:szCs w:val="24"/>
              </w:rPr>
              <w:t>1.21</w:t>
            </w:r>
            <w:r w:rsidRPr="00D07601">
              <w:rPr>
                <w:rFonts w:eastAsiaTheme="minorEastAsia" w:cstheme="minorHAnsi"/>
                <w:noProof/>
                <w:sz w:val="24"/>
                <w:szCs w:val="24"/>
                <w:lang w:eastAsia="ja-JP"/>
              </w:rPr>
              <w:tab/>
            </w:r>
            <w:r w:rsidRPr="00D07601">
              <w:rPr>
                <w:rStyle w:val="Hyperlink"/>
                <w:rFonts w:cstheme="minorHAnsi"/>
                <w:noProof/>
                <w:sz w:val="24"/>
                <w:szCs w:val="24"/>
              </w:rPr>
              <w:t>ProjectEye _UC08 - Add Issue Use Case</w:t>
            </w:r>
            <w:r w:rsidRPr="00D07601">
              <w:rPr>
                <w:rFonts w:cstheme="minorHAnsi"/>
                <w:noProof/>
                <w:webHidden/>
                <w:sz w:val="24"/>
                <w:szCs w:val="24"/>
              </w:rPr>
              <w:tab/>
            </w:r>
            <w:r w:rsidRPr="00D07601">
              <w:rPr>
                <w:rFonts w:cstheme="minorHAnsi"/>
                <w:noProof/>
                <w:webHidden/>
                <w:sz w:val="24"/>
                <w:szCs w:val="24"/>
              </w:rPr>
              <w:fldChar w:fldCharType="begin"/>
            </w:r>
            <w:r w:rsidRPr="00D07601">
              <w:rPr>
                <w:rFonts w:cstheme="minorHAnsi"/>
                <w:noProof/>
                <w:webHidden/>
                <w:sz w:val="24"/>
                <w:szCs w:val="24"/>
              </w:rPr>
              <w:instrText xml:space="preserve"> PAGEREF _Toc332351291 \h </w:instrText>
            </w:r>
            <w:r w:rsidRPr="00D07601">
              <w:rPr>
                <w:rFonts w:cstheme="minorHAnsi"/>
                <w:noProof/>
                <w:webHidden/>
                <w:sz w:val="24"/>
                <w:szCs w:val="24"/>
              </w:rPr>
            </w:r>
            <w:r w:rsidRPr="00D07601">
              <w:rPr>
                <w:rFonts w:cstheme="minorHAnsi"/>
                <w:noProof/>
                <w:webHidden/>
                <w:sz w:val="24"/>
                <w:szCs w:val="24"/>
              </w:rPr>
              <w:fldChar w:fldCharType="separate"/>
            </w:r>
            <w:r w:rsidRPr="00D07601">
              <w:rPr>
                <w:rFonts w:cstheme="minorHAnsi"/>
                <w:noProof/>
                <w:webHidden/>
                <w:sz w:val="24"/>
                <w:szCs w:val="24"/>
              </w:rPr>
              <w:t>322</w:t>
            </w:r>
            <w:r w:rsidRPr="00D07601">
              <w:rPr>
                <w:rFonts w:cstheme="minorHAnsi"/>
                <w:noProof/>
                <w:webHidden/>
                <w:sz w:val="24"/>
                <w:szCs w:val="24"/>
              </w:rPr>
              <w:fldChar w:fldCharType="end"/>
            </w:r>
          </w:hyperlink>
        </w:p>
        <w:p w:rsidR="00303364" w:rsidRPr="00E821A8" w:rsidRDefault="00D07601">
          <w:pPr>
            <w:pStyle w:val="TOC3"/>
            <w:tabs>
              <w:tab w:val="left" w:pos="1320"/>
              <w:tab w:val="right" w:leader="dot" w:pos="8778"/>
            </w:tabs>
            <w:rPr>
              <w:rFonts w:eastAsiaTheme="minorEastAsia" w:cstheme="minorHAnsi"/>
              <w:noProof/>
              <w:sz w:val="24"/>
              <w:szCs w:val="24"/>
              <w:lang w:eastAsia="ja-JP"/>
            </w:rPr>
          </w:pPr>
          <w:hyperlink w:anchor="_Toc332351292" w:history="1">
            <w:r w:rsidRPr="00D07601">
              <w:rPr>
                <w:rStyle w:val="Hyperlink"/>
                <w:rFonts w:cstheme="minorHAnsi"/>
                <w:noProof/>
                <w:sz w:val="24"/>
                <w:szCs w:val="24"/>
              </w:rPr>
              <w:t>1.21.1</w:t>
            </w:r>
            <w:r w:rsidRPr="00D07601">
              <w:rPr>
                <w:rFonts w:eastAsiaTheme="minorEastAsia" w:cstheme="minorHAnsi"/>
                <w:noProof/>
                <w:sz w:val="24"/>
                <w:szCs w:val="24"/>
                <w:lang w:eastAsia="ja-JP"/>
              </w:rPr>
              <w:tab/>
            </w:r>
            <w:r w:rsidRPr="00D07601">
              <w:rPr>
                <w:rStyle w:val="Hyperlink"/>
                <w:rFonts w:cstheme="minorHAnsi"/>
                <w:noProof/>
                <w:sz w:val="24"/>
                <w:szCs w:val="24"/>
              </w:rPr>
              <w:t>Class Diagram</w:t>
            </w:r>
            <w:r w:rsidRPr="00D07601">
              <w:rPr>
                <w:rFonts w:cstheme="minorHAnsi"/>
                <w:noProof/>
                <w:webHidden/>
                <w:sz w:val="24"/>
                <w:szCs w:val="24"/>
              </w:rPr>
              <w:tab/>
            </w:r>
            <w:r w:rsidRPr="00D07601">
              <w:rPr>
                <w:rFonts w:cstheme="minorHAnsi"/>
                <w:noProof/>
                <w:webHidden/>
                <w:sz w:val="24"/>
                <w:szCs w:val="24"/>
              </w:rPr>
              <w:fldChar w:fldCharType="begin"/>
            </w:r>
            <w:r w:rsidRPr="00D07601">
              <w:rPr>
                <w:rFonts w:cstheme="minorHAnsi"/>
                <w:noProof/>
                <w:webHidden/>
                <w:sz w:val="24"/>
                <w:szCs w:val="24"/>
              </w:rPr>
              <w:instrText xml:space="preserve"> PAGEREF _Toc332351292 \h </w:instrText>
            </w:r>
            <w:r w:rsidRPr="00D07601">
              <w:rPr>
                <w:rFonts w:cstheme="minorHAnsi"/>
                <w:noProof/>
                <w:webHidden/>
                <w:sz w:val="24"/>
                <w:szCs w:val="24"/>
              </w:rPr>
            </w:r>
            <w:r w:rsidRPr="00D07601">
              <w:rPr>
                <w:rFonts w:cstheme="minorHAnsi"/>
                <w:noProof/>
                <w:webHidden/>
                <w:sz w:val="24"/>
                <w:szCs w:val="24"/>
              </w:rPr>
              <w:fldChar w:fldCharType="separate"/>
            </w:r>
            <w:r w:rsidRPr="00D07601">
              <w:rPr>
                <w:rFonts w:cstheme="minorHAnsi"/>
                <w:noProof/>
                <w:webHidden/>
                <w:sz w:val="24"/>
                <w:szCs w:val="24"/>
              </w:rPr>
              <w:t>322</w:t>
            </w:r>
            <w:r w:rsidRPr="00D07601">
              <w:rPr>
                <w:rFonts w:cstheme="minorHAnsi"/>
                <w:noProof/>
                <w:webHidden/>
                <w:sz w:val="24"/>
                <w:szCs w:val="24"/>
              </w:rPr>
              <w:fldChar w:fldCharType="end"/>
            </w:r>
          </w:hyperlink>
        </w:p>
        <w:p w:rsidR="00303364" w:rsidRPr="00E821A8" w:rsidRDefault="00D07601">
          <w:pPr>
            <w:pStyle w:val="TOC3"/>
            <w:tabs>
              <w:tab w:val="left" w:pos="1320"/>
              <w:tab w:val="right" w:leader="dot" w:pos="8778"/>
            </w:tabs>
            <w:rPr>
              <w:rFonts w:eastAsiaTheme="minorEastAsia" w:cstheme="minorHAnsi"/>
              <w:noProof/>
              <w:sz w:val="24"/>
              <w:szCs w:val="24"/>
              <w:lang w:eastAsia="ja-JP"/>
            </w:rPr>
          </w:pPr>
          <w:hyperlink w:anchor="_Toc332351293" w:history="1">
            <w:r w:rsidRPr="00D07601">
              <w:rPr>
                <w:rStyle w:val="Hyperlink"/>
                <w:rFonts w:cstheme="minorHAnsi"/>
                <w:noProof/>
                <w:sz w:val="24"/>
                <w:szCs w:val="24"/>
              </w:rPr>
              <w:t>1.21.2</w:t>
            </w:r>
            <w:r w:rsidRPr="00D07601">
              <w:rPr>
                <w:rFonts w:eastAsiaTheme="minorEastAsia" w:cstheme="minorHAnsi"/>
                <w:noProof/>
                <w:sz w:val="24"/>
                <w:szCs w:val="24"/>
                <w:lang w:eastAsia="ja-JP"/>
              </w:rPr>
              <w:tab/>
            </w:r>
            <w:r w:rsidRPr="00D07601">
              <w:rPr>
                <w:rStyle w:val="Hyperlink"/>
                <w:rFonts w:cstheme="minorHAnsi"/>
                <w:noProof/>
                <w:sz w:val="24"/>
                <w:szCs w:val="24"/>
              </w:rPr>
              <w:t>Sequence flow</w:t>
            </w:r>
            <w:r w:rsidRPr="00D07601">
              <w:rPr>
                <w:rFonts w:cstheme="minorHAnsi"/>
                <w:noProof/>
                <w:webHidden/>
                <w:sz w:val="24"/>
                <w:szCs w:val="24"/>
              </w:rPr>
              <w:tab/>
            </w:r>
            <w:r w:rsidRPr="00D07601">
              <w:rPr>
                <w:rFonts w:cstheme="minorHAnsi"/>
                <w:noProof/>
                <w:webHidden/>
                <w:sz w:val="24"/>
                <w:szCs w:val="24"/>
              </w:rPr>
              <w:fldChar w:fldCharType="begin"/>
            </w:r>
            <w:r w:rsidRPr="00D07601">
              <w:rPr>
                <w:rFonts w:cstheme="minorHAnsi"/>
                <w:noProof/>
                <w:webHidden/>
                <w:sz w:val="24"/>
                <w:szCs w:val="24"/>
              </w:rPr>
              <w:instrText xml:space="preserve"> PAGEREF _Toc332351293 \h </w:instrText>
            </w:r>
            <w:r w:rsidRPr="00D07601">
              <w:rPr>
                <w:rFonts w:cstheme="minorHAnsi"/>
                <w:noProof/>
                <w:webHidden/>
                <w:sz w:val="24"/>
                <w:szCs w:val="24"/>
              </w:rPr>
            </w:r>
            <w:r w:rsidRPr="00D07601">
              <w:rPr>
                <w:rFonts w:cstheme="minorHAnsi"/>
                <w:noProof/>
                <w:webHidden/>
                <w:sz w:val="24"/>
                <w:szCs w:val="24"/>
              </w:rPr>
              <w:fldChar w:fldCharType="separate"/>
            </w:r>
            <w:r w:rsidRPr="00D07601">
              <w:rPr>
                <w:rFonts w:cstheme="minorHAnsi"/>
                <w:noProof/>
                <w:webHidden/>
                <w:sz w:val="24"/>
                <w:szCs w:val="24"/>
              </w:rPr>
              <w:t>323</w:t>
            </w:r>
            <w:r w:rsidRPr="00D07601">
              <w:rPr>
                <w:rFonts w:cstheme="minorHAnsi"/>
                <w:noProof/>
                <w:webHidden/>
                <w:sz w:val="24"/>
                <w:szCs w:val="24"/>
              </w:rPr>
              <w:fldChar w:fldCharType="end"/>
            </w:r>
          </w:hyperlink>
        </w:p>
        <w:p w:rsidR="00303364" w:rsidRPr="00E821A8" w:rsidRDefault="00D07601">
          <w:pPr>
            <w:pStyle w:val="TOC2"/>
            <w:tabs>
              <w:tab w:val="left" w:pos="880"/>
              <w:tab w:val="right" w:leader="dot" w:pos="8778"/>
            </w:tabs>
            <w:rPr>
              <w:rFonts w:eastAsiaTheme="minorEastAsia" w:cstheme="minorHAnsi"/>
              <w:noProof/>
              <w:sz w:val="24"/>
              <w:szCs w:val="24"/>
              <w:lang w:eastAsia="ja-JP"/>
            </w:rPr>
          </w:pPr>
          <w:hyperlink w:anchor="_Toc332351294" w:history="1">
            <w:r w:rsidRPr="00D07601">
              <w:rPr>
                <w:rStyle w:val="Hyperlink"/>
                <w:rFonts w:cstheme="minorHAnsi"/>
                <w:noProof/>
                <w:sz w:val="24"/>
                <w:szCs w:val="24"/>
              </w:rPr>
              <w:t>1.22</w:t>
            </w:r>
            <w:r w:rsidRPr="00D07601">
              <w:rPr>
                <w:rFonts w:eastAsiaTheme="minorEastAsia" w:cstheme="minorHAnsi"/>
                <w:noProof/>
                <w:sz w:val="24"/>
                <w:szCs w:val="24"/>
                <w:lang w:eastAsia="ja-JP"/>
              </w:rPr>
              <w:tab/>
            </w:r>
            <w:r w:rsidRPr="00D07601">
              <w:rPr>
                <w:rStyle w:val="Hyperlink"/>
                <w:rFonts w:cstheme="minorHAnsi"/>
                <w:noProof/>
                <w:sz w:val="24"/>
                <w:szCs w:val="24"/>
              </w:rPr>
              <w:t>ProjectEye _UC09 - Edit Issue Use Case</w:t>
            </w:r>
            <w:r w:rsidRPr="00D07601">
              <w:rPr>
                <w:rFonts w:cstheme="minorHAnsi"/>
                <w:noProof/>
                <w:webHidden/>
                <w:sz w:val="24"/>
                <w:szCs w:val="24"/>
              </w:rPr>
              <w:tab/>
            </w:r>
            <w:r w:rsidRPr="00D07601">
              <w:rPr>
                <w:rFonts w:cstheme="minorHAnsi"/>
                <w:noProof/>
                <w:webHidden/>
                <w:sz w:val="24"/>
                <w:szCs w:val="24"/>
              </w:rPr>
              <w:fldChar w:fldCharType="begin"/>
            </w:r>
            <w:r w:rsidRPr="00D07601">
              <w:rPr>
                <w:rFonts w:cstheme="minorHAnsi"/>
                <w:noProof/>
                <w:webHidden/>
                <w:sz w:val="24"/>
                <w:szCs w:val="24"/>
              </w:rPr>
              <w:instrText xml:space="preserve"> PAGEREF _Toc332351294 \h </w:instrText>
            </w:r>
            <w:r w:rsidRPr="00D07601">
              <w:rPr>
                <w:rFonts w:cstheme="minorHAnsi"/>
                <w:noProof/>
                <w:webHidden/>
                <w:sz w:val="24"/>
                <w:szCs w:val="24"/>
              </w:rPr>
            </w:r>
            <w:r w:rsidRPr="00D07601">
              <w:rPr>
                <w:rFonts w:cstheme="minorHAnsi"/>
                <w:noProof/>
                <w:webHidden/>
                <w:sz w:val="24"/>
                <w:szCs w:val="24"/>
              </w:rPr>
              <w:fldChar w:fldCharType="separate"/>
            </w:r>
            <w:r w:rsidRPr="00D07601">
              <w:rPr>
                <w:rFonts w:cstheme="minorHAnsi"/>
                <w:noProof/>
                <w:webHidden/>
                <w:sz w:val="24"/>
                <w:szCs w:val="24"/>
              </w:rPr>
              <w:t>323</w:t>
            </w:r>
            <w:r w:rsidRPr="00D07601">
              <w:rPr>
                <w:rFonts w:cstheme="minorHAnsi"/>
                <w:noProof/>
                <w:webHidden/>
                <w:sz w:val="24"/>
                <w:szCs w:val="24"/>
              </w:rPr>
              <w:fldChar w:fldCharType="end"/>
            </w:r>
          </w:hyperlink>
        </w:p>
        <w:p w:rsidR="00303364" w:rsidRPr="00E821A8" w:rsidRDefault="00D07601">
          <w:pPr>
            <w:pStyle w:val="TOC3"/>
            <w:tabs>
              <w:tab w:val="left" w:pos="1320"/>
              <w:tab w:val="right" w:leader="dot" w:pos="8778"/>
            </w:tabs>
            <w:rPr>
              <w:rFonts w:eastAsiaTheme="minorEastAsia" w:cstheme="minorHAnsi"/>
              <w:noProof/>
              <w:sz w:val="24"/>
              <w:szCs w:val="24"/>
              <w:lang w:eastAsia="ja-JP"/>
            </w:rPr>
          </w:pPr>
          <w:hyperlink w:anchor="_Toc332351295" w:history="1">
            <w:r w:rsidRPr="00D07601">
              <w:rPr>
                <w:rStyle w:val="Hyperlink"/>
                <w:rFonts w:cstheme="minorHAnsi"/>
                <w:noProof/>
                <w:sz w:val="24"/>
                <w:szCs w:val="24"/>
              </w:rPr>
              <w:t>1.22.1</w:t>
            </w:r>
            <w:r w:rsidRPr="00D07601">
              <w:rPr>
                <w:rFonts w:eastAsiaTheme="minorEastAsia" w:cstheme="minorHAnsi"/>
                <w:noProof/>
                <w:sz w:val="24"/>
                <w:szCs w:val="24"/>
                <w:lang w:eastAsia="ja-JP"/>
              </w:rPr>
              <w:tab/>
            </w:r>
            <w:r w:rsidRPr="00D07601">
              <w:rPr>
                <w:rStyle w:val="Hyperlink"/>
                <w:rFonts w:cstheme="minorHAnsi"/>
                <w:noProof/>
                <w:sz w:val="24"/>
                <w:szCs w:val="24"/>
              </w:rPr>
              <w:t>Class Diagram</w:t>
            </w:r>
            <w:r w:rsidRPr="00D07601">
              <w:rPr>
                <w:rFonts w:cstheme="minorHAnsi"/>
                <w:noProof/>
                <w:webHidden/>
                <w:sz w:val="24"/>
                <w:szCs w:val="24"/>
              </w:rPr>
              <w:tab/>
            </w:r>
            <w:r w:rsidRPr="00D07601">
              <w:rPr>
                <w:rFonts w:cstheme="minorHAnsi"/>
                <w:noProof/>
                <w:webHidden/>
                <w:sz w:val="24"/>
                <w:szCs w:val="24"/>
              </w:rPr>
              <w:fldChar w:fldCharType="begin"/>
            </w:r>
            <w:r w:rsidRPr="00D07601">
              <w:rPr>
                <w:rFonts w:cstheme="minorHAnsi"/>
                <w:noProof/>
                <w:webHidden/>
                <w:sz w:val="24"/>
                <w:szCs w:val="24"/>
              </w:rPr>
              <w:instrText xml:space="preserve"> PAGEREF _Toc332351295 \h </w:instrText>
            </w:r>
            <w:r w:rsidRPr="00D07601">
              <w:rPr>
                <w:rFonts w:cstheme="minorHAnsi"/>
                <w:noProof/>
                <w:webHidden/>
                <w:sz w:val="24"/>
                <w:szCs w:val="24"/>
              </w:rPr>
            </w:r>
            <w:r w:rsidRPr="00D07601">
              <w:rPr>
                <w:rFonts w:cstheme="minorHAnsi"/>
                <w:noProof/>
                <w:webHidden/>
                <w:sz w:val="24"/>
                <w:szCs w:val="24"/>
              </w:rPr>
              <w:fldChar w:fldCharType="separate"/>
            </w:r>
            <w:r w:rsidRPr="00D07601">
              <w:rPr>
                <w:rFonts w:cstheme="minorHAnsi"/>
                <w:noProof/>
                <w:webHidden/>
                <w:sz w:val="24"/>
                <w:szCs w:val="24"/>
              </w:rPr>
              <w:t>323</w:t>
            </w:r>
            <w:r w:rsidRPr="00D07601">
              <w:rPr>
                <w:rFonts w:cstheme="minorHAnsi"/>
                <w:noProof/>
                <w:webHidden/>
                <w:sz w:val="24"/>
                <w:szCs w:val="24"/>
              </w:rPr>
              <w:fldChar w:fldCharType="end"/>
            </w:r>
          </w:hyperlink>
        </w:p>
        <w:p w:rsidR="00303364" w:rsidRPr="00E821A8" w:rsidRDefault="00D07601">
          <w:pPr>
            <w:pStyle w:val="TOC3"/>
            <w:tabs>
              <w:tab w:val="left" w:pos="1320"/>
              <w:tab w:val="right" w:leader="dot" w:pos="8778"/>
            </w:tabs>
            <w:rPr>
              <w:rFonts w:eastAsiaTheme="minorEastAsia" w:cstheme="minorHAnsi"/>
              <w:noProof/>
              <w:sz w:val="24"/>
              <w:szCs w:val="24"/>
              <w:lang w:eastAsia="ja-JP"/>
            </w:rPr>
          </w:pPr>
          <w:hyperlink w:anchor="_Toc332351296" w:history="1">
            <w:r w:rsidRPr="00D07601">
              <w:rPr>
                <w:rStyle w:val="Hyperlink"/>
                <w:rFonts w:cstheme="minorHAnsi"/>
                <w:noProof/>
                <w:sz w:val="24"/>
                <w:szCs w:val="24"/>
              </w:rPr>
              <w:t>1.22.2</w:t>
            </w:r>
            <w:r w:rsidRPr="00D07601">
              <w:rPr>
                <w:rFonts w:eastAsiaTheme="minorEastAsia" w:cstheme="minorHAnsi"/>
                <w:noProof/>
                <w:sz w:val="24"/>
                <w:szCs w:val="24"/>
                <w:lang w:eastAsia="ja-JP"/>
              </w:rPr>
              <w:tab/>
            </w:r>
            <w:r w:rsidRPr="00D07601">
              <w:rPr>
                <w:rStyle w:val="Hyperlink"/>
                <w:rFonts w:cstheme="minorHAnsi"/>
                <w:noProof/>
                <w:sz w:val="24"/>
                <w:szCs w:val="24"/>
              </w:rPr>
              <w:t>Sequence flow</w:t>
            </w:r>
            <w:r w:rsidRPr="00D07601">
              <w:rPr>
                <w:rFonts w:cstheme="minorHAnsi"/>
                <w:noProof/>
                <w:webHidden/>
                <w:sz w:val="24"/>
                <w:szCs w:val="24"/>
              </w:rPr>
              <w:tab/>
            </w:r>
            <w:r w:rsidRPr="00D07601">
              <w:rPr>
                <w:rFonts w:cstheme="minorHAnsi"/>
                <w:noProof/>
                <w:webHidden/>
                <w:sz w:val="24"/>
                <w:szCs w:val="24"/>
              </w:rPr>
              <w:fldChar w:fldCharType="begin"/>
            </w:r>
            <w:r w:rsidRPr="00D07601">
              <w:rPr>
                <w:rFonts w:cstheme="minorHAnsi"/>
                <w:noProof/>
                <w:webHidden/>
                <w:sz w:val="24"/>
                <w:szCs w:val="24"/>
              </w:rPr>
              <w:instrText xml:space="preserve"> PAGEREF _Toc332351296 \h </w:instrText>
            </w:r>
            <w:r w:rsidRPr="00D07601">
              <w:rPr>
                <w:rFonts w:cstheme="minorHAnsi"/>
                <w:noProof/>
                <w:webHidden/>
                <w:sz w:val="24"/>
                <w:szCs w:val="24"/>
              </w:rPr>
            </w:r>
            <w:r w:rsidRPr="00D07601">
              <w:rPr>
                <w:rFonts w:cstheme="minorHAnsi"/>
                <w:noProof/>
                <w:webHidden/>
                <w:sz w:val="24"/>
                <w:szCs w:val="24"/>
              </w:rPr>
              <w:fldChar w:fldCharType="separate"/>
            </w:r>
            <w:r w:rsidRPr="00D07601">
              <w:rPr>
                <w:rFonts w:cstheme="minorHAnsi"/>
                <w:noProof/>
                <w:webHidden/>
                <w:sz w:val="24"/>
                <w:szCs w:val="24"/>
              </w:rPr>
              <w:t>324</w:t>
            </w:r>
            <w:r w:rsidRPr="00D07601">
              <w:rPr>
                <w:rFonts w:cstheme="minorHAnsi"/>
                <w:noProof/>
                <w:webHidden/>
                <w:sz w:val="24"/>
                <w:szCs w:val="24"/>
              </w:rPr>
              <w:fldChar w:fldCharType="end"/>
            </w:r>
          </w:hyperlink>
        </w:p>
        <w:p w:rsidR="00303364" w:rsidRPr="00E821A8" w:rsidRDefault="00D07601">
          <w:pPr>
            <w:pStyle w:val="TOC2"/>
            <w:tabs>
              <w:tab w:val="left" w:pos="880"/>
              <w:tab w:val="right" w:leader="dot" w:pos="8778"/>
            </w:tabs>
            <w:rPr>
              <w:rFonts w:eastAsiaTheme="minorEastAsia" w:cstheme="minorHAnsi"/>
              <w:noProof/>
              <w:sz w:val="24"/>
              <w:szCs w:val="24"/>
              <w:lang w:eastAsia="ja-JP"/>
            </w:rPr>
          </w:pPr>
          <w:hyperlink w:anchor="_Toc332351297" w:history="1">
            <w:r w:rsidRPr="00D07601">
              <w:rPr>
                <w:rStyle w:val="Hyperlink"/>
                <w:rFonts w:cstheme="minorHAnsi"/>
                <w:noProof/>
                <w:sz w:val="24"/>
                <w:szCs w:val="24"/>
              </w:rPr>
              <w:t>1.23</w:t>
            </w:r>
            <w:r w:rsidRPr="00D07601">
              <w:rPr>
                <w:rFonts w:eastAsiaTheme="minorEastAsia" w:cstheme="minorHAnsi"/>
                <w:noProof/>
                <w:sz w:val="24"/>
                <w:szCs w:val="24"/>
                <w:lang w:eastAsia="ja-JP"/>
              </w:rPr>
              <w:tab/>
            </w:r>
            <w:r w:rsidRPr="00D07601">
              <w:rPr>
                <w:rStyle w:val="Hyperlink"/>
                <w:rFonts w:cstheme="minorHAnsi"/>
                <w:noProof/>
                <w:sz w:val="24"/>
                <w:szCs w:val="24"/>
              </w:rPr>
              <w:t>ProjectEye _UC10 - Delete Issue Use Case</w:t>
            </w:r>
            <w:r w:rsidRPr="00D07601">
              <w:rPr>
                <w:rFonts w:cstheme="minorHAnsi"/>
                <w:noProof/>
                <w:webHidden/>
                <w:sz w:val="24"/>
                <w:szCs w:val="24"/>
              </w:rPr>
              <w:tab/>
            </w:r>
            <w:r w:rsidRPr="00D07601">
              <w:rPr>
                <w:rFonts w:cstheme="minorHAnsi"/>
                <w:noProof/>
                <w:webHidden/>
                <w:sz w:val="24"/>
                <w:szCs w:val="24"/>
              </w:rPr>
              <w:fldChar w:fldCharType="begin"/>
            </w:r>
            <w:r w:rsidRPr="00D07601">
              <w:rPr>
                <w:rFonts w:cstheme="minorHAnsi"/>
                <w:noProof/>
                <w:webHidden/>
                <w:sz w:val="24"/>
                <w:szCs w:val="24"/>
              </w:rPr>
              <w:instrText xml:space="preserve"> PAGEREF _Toc332351297 \h </w:instrText>
            </w:r>
            <w:r w:rsidRPr="00D07601">
              <w:rPr>
                <w:rFonts w:cstheme="minorHAnsi"/>
                <w:noProof/>
                <w:webHidden/>
                <w:sz w:val="24"/>
                <w:szCs w:val="24"/>
              </w:rPr>
            </w:r>
            <w:r w:rsidRPr="00D07601">
              <w:rPr>
                <w:rFonts w:cstheme="minorHAnsi"/>
                <w:noProof/>
                <w:webHidden/>
                <w:sz w:val="24"/>
                <w:szCs w:val="24"/>
              </w:rPr>
              <w:fldChar w:fldCharType="separate"/>
            </w:r>
            <w:r w:rsidRPr="00D07601">
              <w:rPr>
                <w:rFonts w:cstheme="minorHAnsi"/>
                <w:noProof/>
                <w:webHidden/>
                <w:sz w:val="24"/>
                <w:szCs w:val="24"/>
              </w:rPr>
              <w:t>324</w:t>
            </w:r>
            <w:r w:rsidRPr="00D07601">
              <w:rPr>
                <w:rFonts w:cstheme="minorHAnsi"/>
                <w:noProof/>
                <w:webHidden/>
                <w:sz w:val="24"/>
                <w:szCs w:val="24"/>
              </w:rPr>
              <w:fldChar w:fldCharType="end"/>
            </w:r>
          </w:hyperlink>
        </w:p>
        <w:p w:rsidR="00303364" w:rsidRPr="00E821A8" w:rsidRDefault="00D07601">
          <w:pPr>
            <w:pStyle w:val="TOC3"/>
            <w:tabs>
              <w:tab w:val="left" w:pos="1320"/>
              <w:tab w:val="right" w:leader="dot" w:pos="8778"/>
            </w:tabs>
            <w:rPr>
              <w:rFonts w:eastAsiaTheme="minorEastAsia" w:cstheme="minorHAnsi"/>
              <w:noProof/>
              <w:sz w:val="24"/>
              <w:szCs w:val="24"/>
              <w:lang w:eastAsia="ja-JP"/>
            </w:rPr>
          </w:pPr>
          <w:hyperlink w:anchor="_Toc332351298" w:history="1">
            <w:r w:rsidRPr="00D07601">
              <w:rPr>
                <w:rStyle w:val="Hyperlink"/>
                <w:rFonts w:cstheme="minorHAnsi"/>
                <w:noProof/>
                <w:sz w:val="24"/>
                <w:szCs w:val="24"/>
              </w:rPr>
              <w:t>1.23.1</w:t>
            </w:r>
            <w:r w:rsidRPr="00D07601">
              <w:rPr>
                <w:rFonts w:eastAsiaTheme="minorEastAsia" w:cstheme="minorHAnsi"/>
                <w:noProof/>
                <w:sz w:val="24"/>
                <w:szCs w:val="24"/>
                <w:lang w:eastAsia="ja-JP"/>
              </w:rPr>
              <w:tab/>
            </w:r>
            <w:r w:rsidRPr="00D07601">
              <w:rPr>
                <w:rStyle w:val="Hyperlink"/>
                <w:rFonts w:cstheme="minorHAnsi"/>
                <w:noProof/>
                <w:sz w:val="24"/>
                <w:szCs w:val="24"/>
              </w:rPr>
              <w:t>Class Diagram</w:t>
            </w:r>
            <w:r w:rsidRPr="00D07601">
              <w:rPr>
                <w:rFonts w:cstheme="minorHAnsi"/>
                <w:noProof/>
                <w:webHidden/>
                <w:sz w:val="24"/>
                <w:szCs w:val="24"/>
              </w:rPr>
              <w:tab/>
            </w:r>
            <w:r w:rsidRPr="00D07601">
              <w:rPr>
                <w:rFonts w:cstheme="minorHAnsi"/>
                <w:noProof/>
                <w:webHidden/>
                <w:sz w:val="24"/>
                <w:szCs w:val="24"/>
              </w:rPr>
              <w:fldChar w:fldCharType="begin"/>
            </w:r>
            <w:r w:rsidRPr="00D07601">
              <w:rPr>
                <w:rFonts w:cstheme="minorHAnsi"/>
                <w:noProof/>
                <w:webHidden/>
                <w:sz w:val="24"/>
                <w:szCs w:val="24"/>
              </w:rPr>
              <w:instrText xml:space="preserve"> PAGEREF _Toc332351298 \h </w:instrText>
            </w:r>
            <w:r w:rsidRPr="00D07601">
              <w:rPr>
                <w:rFonts w:cstheme="minorHAnsi"/>
                <w:noProof/>
                <w:webHidden/>
                <w:sz w:val="24"/>
                <w:szCs w:val="24"/>
              </w:rPr>
            </w:r>
            <w:r w:rsidRPr="00D07601">
              <w:rPr>
                <w:rFonts w:cstheme="minorHAnsi"/>
                <w:noProof/>
                <w:webHidden/>
                <w:sz w:val="24"/>
                <w:szCs w:val="24"/>
              </w:rPr>
              <w:fldChar w:fldCharType="separate"/>
            </w:r>
            <w:r w:rsidRPr="00D07601">
              <w:rPr>
                <w:rFonts w:cstheme="minorHAnsi"/>
                <w:noProof/>
                <w:webHidden/>
                <w:sz w:val="24"/>
                <w:szCs w:val="24"/>
              </w:rPr>
              <w:t>324</w:t>
            </w:r>
            <w:r w:rsidRPr="00D07601">
              <w:rPr>
                <w:rFonts w:cstheme="minorHAnsi"/>
                <w:noProof/>
                <w:webHidden/>
                <w:sz w:val="24"/>
                <w:szCs w:val="24"/>
              </w:rPr>
              <w:fldChar w:fldCharType="end"/>
            </w:r>
          </w:hyperlink>
        </w:p>
        <w:p w:rsidR="00303364" w:rsidRPr="00E821A8" w:rsidRDefault="00D07601">
          <w:pPr>
            <w:pStyle w:val="TOC3"/>
            <w:tabs>
              <w:tab w:val="left" w:pos="1320"/>
              <w:tab w:val="right" w:leader="dot" w:pos="8778"/>
            </w:tabs>
            <w:rPr>
              <w:rFonts w:eastAsiaTheme="minorEastAsia" w:cstheme="minorHAnsi"/>
              <w:noProof/>
              <w:sz w:val="24"/>
              <w:szCs w:val="24"/>
              <w:lang w:eastAsia="ja-JP"/>
            </w:rPr>
          </w:pPr>
          <w:hyperlink w:anchor="_Toc332351299" w:history="1">
            <w:r w:rsidRPr="00D07601">
              <w:rPr>
                <w:rStyle w:val="Hyperlink"/>
                <w:rFonts w:cstheme="minorHAnsi"/>
                <w:noProof/>
                <w:sz w:val="24"/>
                <w:szCs w:val="24"/>
              </w:rPr>
              <w:t>1.23.2</w:t>
            </w:r>
            <w:r w:rsidRPr="00D07601">
              <w:rPr>
                <w:rFonts w:eastAsiaTheme="minorEastAsia" w:cstheme="minorHAnsi"/>
                <w:noProof/>
                <w:sz w:val="24"/>
                <w:szCs w:val="24"/>
                <w:lang w:eastAsia="ja-JP"/>
              </w:rPr>
              <w:tab/>
            </w:r>
            <w:r w:rsidRPr="00D07601">
              <w:rPr>
                <w:rStyle w:val="Hyperlink"/>
                <w:rFonts w:cstheme="minorHAnsi"/>
                <w:noProof/>
                <w:sz w:val="24"/>
                <w:szCs w:val="24"/>
              </w:rPr>
              <w:t>Sequence flow</w:t>
            </w:r>
            <w:r w:rsidRPr="00D07601">
              <w:rPr>
                <w:rFonts w:cstheme="minorHAnsi"/>
                <w:noProof/>
                <w:webHidden/>
                <w:sz w:val="24"/>
                <w:szCs w:val="24"/>
              </w:rPr>
              <w:tab/>
            </w:r>
            <w:r w:rsidRPr="00D07601">
              <w:rPr>
                <w:rFonts w:cstheme="minorHAnsi"/>
                <w:noProof/>
                <w:webHidden/>
                <w:sz w:val="24"/>
                <w:szCs w:val="24"/>
              </w:rPr>
              <w:fldChar w:fldCharType="begin"/>
            </w:r>
            <w:r w:rsidRPr="00D07601">
              <w:rPr>
                <w:rFonts w:cstheme="minorHAnsi"/>
                <w:noProof/>
                <w:webHidden/>
                <w:sz w:val="24"/>
                <w:szCs w:val="24"/>
              </w:rPr>
              <w:instrText xml:space="preserve"> PAGEREF _Toc332351299 \h </w:instrText>
            </w:r>
            <w:r w:rsidRPr="00D07601">
              <w:rPr>
                <w:rFonts w:cstheme="minorHAnsi"/>
                <w:noProof/>
                <w:webHidden/>
                <w:sz w:val="24"/>
                <w:szCs w:val="24"/>
              </w:rPr>
            </w:r>
            <w:r w:rsidRPr="00D07601">
              <w:rPr>
                <w:rFonts w:cstheme="minorHAnsi"/>
                <w:noProof/>
                <w:webHidden/>
                <w:sz w:val="24"/>
                <w:szCs w:val="24"/>
              </w:rPr>
              <w:fldChar w:fldCharType="separate"/>
            </w:r>
            <w:r w:rsidRPr="00D07601">
              <w:rPr>
                <w:rFonts w:cstheme="minorHAnsi"/>
                <w:noProof/>
                <w:webHidden/>
                <w:sz w:val="24"/>
                <w:szCs w:val="24"/>
              </w:rPr>
              <w:t>325</w:t>
            </w:r>
            <w:r w:rsidRPr="00D07601">
              <w:rPr>
                <w:rFonts w:cstheme="minorHAnsi"/>
                <w:noProof/>
                <w:webHidden/>
                <w:sz w:val="24"/>
                <w:szCs w:val="24"/>
              </w:rPr>
              <w:fldChar w:fldCharType="end"/>
            </w:r>
          </w:hyperlink>
        </w:p>
        <w:p w:rsidR="00303364" w:rsidRPr="00E821A8" w:rsidRDefault="00D07601">
          <w:pPr>
            <w:pStyle w:val="TOC2"/>
            <w:tabs>
              <w:tab w:val="left" w:pos="880"/>
              <w:tab w:val="right" w:leader="dot" w:pos="8778"/>
            </w:tabs>
            <w:rPr>
              <w:rFonts w:eastAsiaTheme="minorEastAsia" w:cstheme="minorHAnsi"/>
              <w:noProof/>
              <w:sz w:val="24"/>
              <w:szCs w:val="24"/>
              <w:lang w:eastAsia="ja-JP"/>
            </w:rPr>
          </w:pPr>
          <w:hyperlink w:anchor="_Toc332351300" w:history="1">
            <w:r w:rsidRPr="00D07601">
              <w:rPr>
                <w:rStyle w:val="Hyperlink"/>
                <w:rFonts w:cstheme="minorHAnsi"/>
                <w:noProof/>
                <w:sz w:val="24"/>
                <w:szCs w:val="24"/>
              </w:rPr>
              <w:t>1.24</w:t>
            </w:r>
            <w:r w:rsidRPr="00D07601">
              <w:rPr>
                <w:rFonts w:eastAsiaTheme="minorEastAsia" w:cstheme="minorHAnsi"/>
                <w:noProof/>
                <w:sz w:val="24"/>
                <w:szCs w:val="24"/>
                <w:lang w:eastAsia="ja-JP"/>
              </w:rPr>
              <w:tab/>
            </w:r>
            <w:r w:rsidRPr="00D07601">
              <w:rPr>
                <w:rStyle w:val="Hyperlink"/>
                <w:rFonts w:cstheme="minorHAnsi"/>
                <w:noProof/>
                <w:sz w:val="24"/>
                <w:szCs w:val="24"/>
              </w:rPr>
              <w:t>ProjectEye _UC11 - Add Change Request Use Case</w:t>
            </w:r>
            <w:r w:rsidRPr="00D07601">
              <w:rPr>
                <w:rFonts w:cstheme="minorHAnsi"/>
                <w:noProof/>
                <w:webHidden/>
                <w:sz w:val="24"/>
                <w:szCs w:val="24"/>
              </w:rPr>
              <w:tab/>
            </w:r>
            <w:r w:rsidRPr="00D07601">
              <w:rPr>
                <w:rFonts w:cstheme="minorHAnsi"/>
                <w:noProof/>
                <w:webHidden/>
                <w:sz w:val="24"/>
                <w:szCs w:val="24"/>
              </w:rPr>
              <w:fldChar w:fldCharType="begin"/>
            </w:r>
            <w:r w:rsidRPr="00D07601">
              <w:rPr>
                <w:rFonts w:cstheme="minorHAnsi"/>
                <w:noProof/>
                <w:webHidden/>
                <w:sz w:val="24"/>
                <w:szCs w:val="24"/>
              </w:rPr>
              <w:instrText xml:space="preserve"> PAGEREF _Toc332351300 \h </w:instrText>
            </w:r>
            <w:r w:rsidRPr="00D07601">
              <w:rPr>
                <w:rFonts w:cstheme="minorHAnsi"/>
                <w:noProof/>
                <w:webHidden/>
                <w:sz w:val="24"/>
                <w:szCs w:val="24"/>
              </w:rPr>
            </w:r>
            <w:r w:rsidRPr="00D07601">
              <w:rPr>
                <w:rFonts w:cstheme="minorHAnsi"/>
                <w:noProof/>
                <w:webHidden/>
                <w:sz w:val="24"/>
                <w:szCs w:val="24"/>
              </w:rPr>
              <w:fldChar w:fldCharType="separate"/>
            </w:r>
            <w:r w:rsidRPr="00D07601">
              <w:rPr>
                <w:rFonts w:cstheme="minorHAnsi"/>
                <w:noProof/>
                <w:webHidden/>
                <w:sz w:val="24"/>
                <w:szCs w:val="24"/>
              </w:rPr>
              <w:t>325</w:t>
            </w:r>
            <w:r w:rsidRPr="00D07601">
              <w:rPr>
                <w:rFonts w:cstheme="minorHAnsi"/>
                <w:noProof/>
                <w:webHidden/>
                <w:sz w:val="24"/>
                <w:szCs w:val="24"/>
              </w:rPr>
              <w:fldChar w:fldCharType="end"/>
            </w:r>
          </w:hyperlink>
        </w:p>
        <w:p w:rsidR="00303364" w:rsidRPr="00E821A8" w:rsidRDefault="00D07601">
          <w:pPr>
            <w:pStyle w:val="TOC3"/>
            <w:tabs>
              <w:tab w:val="left" w:pos="1320"/>
              <w:tab w:val="right" w:leader="dot" w:pos="8778"/>
            </w:tabs>
            <w:rPr>
              <w:rFonts w:eastAsiaTheme="minorEastAsia" w:cstheme="minorHAnsi"/>
              <w:noProof/>
              <w:sz w:val="24"/>
              <w:szCs w:val="24"/>
              <w:lang w:eastAsia="ja-JP"/>
            </w:rPr>
          </w:pPr>
          <w:hyperlink w:anchor="_Toc332351301" w:history="1">
            <w:r w:rsidRPr="00D07601">
              <w:rPr>
                <w:rStyle w:val="Hyperlink"/>
                <w:rFonts w:cstheme="minorHAnsi"/>
                <w:noProof/>
                <w:sz w:val="24"/>
                <w:szCs w:val="24"/>
              </w:rPr>
              <w:t>1.24.1</w:t>
            </w:r>
            <w:r w:rsidRPr="00D07601">
              <w:rPr>
                <w:rFonts w:eastAsiaTheme="minorEastAsia" w:cstheme="minorHAnsi"/>
                <w:noProof/>
                <w:sz w:val="24"/>
                <w:szCs w:val="24"/>
                <w:lang w:eastAsia="ja-JP"/>
              </w:rPr>
              <w:tab/>
            </w:r>
            <w:r w:rsidRPr="00D07601">
              <w:rPr>
                <w:rStyle w:val="Hyperlink"/>
                <w:rFonts w:cstheme="minorHAnsi"/>
                <w:noProof/>
                <w:sz w:val="24"/>
                <w:szCs w:val="24"/>
              </w:rPr>
              <w:t>Class Diagram</w:t>
            </w:r>
            <w:r w:rsidRPr="00D07601">
              <w:rPr>
                <w:rFonts w:cstheme="minorHAnsi"/>
                <w:noProof/>
                <w:webHidden/>
                <w:sz w:val="24"/>
                <w:szCs w:val="24"/>
              </w:rPr>
              <w:tab/>
            </w:r>
            <w:r w:rsidRPr="00D07601">
              <w:rPr>
                <w:rFonts w:cstheme="minorHAnsi"/>
                <w:noProof/>
                <w:webHidden/>
                <w:sz w:val="24"/>
                <w:szCs w:val="24"/>
              </w:rPr>
              <w:fldChar w:fldCharType="begin"/>
            </w:r>
            <w:r w:rsidRPr="00D07601">
              <w:rPr>
                <w:rFonts w:cstheme="minorHAnsi"/>
                <w:noProof/>
                <w:webHidden/>
                <w:sz w:val="24"/>
                <w:szCs w:val="24"/>
              </w:rPr>
              <w:instrText xml:space="preserve"> PAGEREF _Toc332351301 \h </w:instrText>
            </w:r>
            <w:r w:rsidRPr="00D07601">
              <w:rPr>
                <w:rFonts w:cstheme="minorHAnsi"/>
                <w:noProof/>
                <w:webHidden/>
                <w:sz w:val="24"/>
                <w:szCs w:val="24"/>
              </w:rPr>
            </w:r>
            <w:r w:rsidRPr="00D07601">
              <w:rPr>
                <w:rFonts w:cstheme="minorHAnsi"/>
                <w:noProof/>
                <w:webHidden/>
                <w:sz w:val="24"/>
                <w:szCs w:val="24"/>
              </w:rPr>
              <w:fldChar w:fldCharType="separate"/>
            </w:r>
            <w:r w:rsidRPr="00D07601">
              <w:rPr>
                <w:rFonts w:cstheme="minorHAnsi"/>
                <w:noProof/>
                <w:webHidden/>
                <w:sz w:val="24"/>
                <w:szCs w:val="24"/>
              </w:rPr>
              <w:t>325</w:t>
            </w:r>
            <w:r w:rsidRPr="00D07601">
              <w:rPr>
                <w:rFonts w:cstheme="minorHAnsi"/>
                <w:noProof/>
                <w:webHidden/>
                <w:sz w:val="24"/>
                <w:szCs w:val="24"/>
              </w:rPr>
              <w:fldChar w:fldCharType="end"/>
            </w:r>
          </w:hyperlink>
        </w:p>
        <w:p w:rsidR="00303364" w:rsidRPr="00E821A8" w:rsidRDefault="00D07601">
          <w:pPr>
            <w:pStyle w:val="TOC3"/>
            <w:tabs>
              <w:tab w:val="left" w:pos="1320"/>
              <w:tab w:val="right" w:leader="dot" w:pos="8778"/>
            </w:tabs>
            <w:rPr>
              <w:rFonts w:eastAsiaTheme="minorEastAsia" w:cstheme="minorHAnsi"/>
              <w:noProof/>
              <w:sz w:val="24"/>
              <w:szCs w:val="24"/>
              <w:lang w:eastAsia="ja-JP"/>
            </w:rPr>
          </w:pPr>
          <w:hyperlink w:anchor="_Toc332351302" w:history="1">
            <w:r w:rsidRPr="00D07601">
              <w:rPr>
                <w:rStyle w:val="Hyperlink"/>
                <w:rFonts w:cstheme="minorHAnsi"/>
                <w:noProof/>
                <w:sz w:val="24"/>
                <w:szCs w:val="24"/>
              </w:rPr>
              <w:t>1.24.2</w:t>
            </w:r>
            <w:r w:rsidRPr="00D07601">
              <w:rPr>
                <w:rFonts w:eastAsiaTheme="minorEastAsia" w:cstheme="minorHAnsi"/>
                <w:noProof/>
                <w:sz w:val="24"/>
                <w:szCs w:val="24"/>
                <w:lang w:eastAsia="ja-JP"/>
              </w:rPr>
              <w:tab/>
            </w:r>
            <w:r w:rsidRPr="00D07601">
              <w:rPr>
                <w:rStyle w:val="Hyperlink"/>
                <w:rFonts w:cstheme="minorHAnsi"/>
                <w:noProof/>
                <w:sz w:val="24"/>
                <w:szCs w:val="24"/>
              </w:rPr>
              <w:t>Sequence flow</w:t>
            </w:r>
            <w:r w:rsidRPr="00D07601">
              <w:rPr>
                <w:rFonts w:cstheme="minorHAnsi"/>
                <w:noProof/>
                <w:webHidden/>
                <w:sz w:val="24"/>
                <w:szCs w:val="24"/>
              </w:rPr>
              <w:tab/>
            </w:r>
            <w:r w:rsidRPr="00D07601">
              <w:rPr>
                <w:rFonts w:cstheme="minorHAnsi"/>
                <w:noProof/>
                <w:webHidden/>
                <w:sz w:val="24"/>
                <w:szCs w:val="24"/>
              </w:rPr>
              <w:fldChar w:fldCharType="begin"/>
            </w:r>
            <w:r w:rsidRPr="00D07601">
              <w:rPr>
                <w:rFonts w:cstheme="minorHAnsi"/>
                <w:noProof/>
                <w:webHidden/>
                <w:sz w:val="24"/>
                <w:szCs w:val="24"/>
              </w:rPr>
              <w:instrText xml:space="preserve"> PAGEREF _Toc332351302 \h </w:instrText>
            </w:r>
            <w:r w:rsidRPr="00D07601">
              <w:rPr>
                <w:rFonts w:cstheme="minorHAnsi"/>
                <w:noProof/>
                <w:webHidden/>
                <w:sz w:val="24"/>
                <w:szCs w:val="24"/>
              </w:rPr>
            </w:r>
            <w:r w:rsidRPr="00D07601">
              <w:rPr>
                <w:rFonts w:cstheme="minorHAnsi"/>
                <w:noProof/>
                <w:webHidden/>
                <w:sz w:val="24"/>
                <w:szCs w:val="24"/>
              </w:rPr>
              <w:fldChar w:fldCharType="separate"/>
            </w:r>
            <w:r w:rsidRPr="00D07601">
              <w:rPr>
                <w:rFonts w:cstheme="minorHAnsi"/>
                <w:noProof/>
                <w:webHidden/>
                <w:sz w:val="24"/>
                <w:szCs w:val="24"/>
              </w:rPr>
              <w:t>326</w:t>
            </w:r>
            <w:r w:rsidRPr="00D07601">
              <w:rPr>
                <w:rFonts w:cstheme="minorHAnsi"/>
                <w:noProof/>
                <w:webHidden/>
                <w:sz w:val="24"/>
                <w:szCs w:val="24"/>
              </w:rPr>
              <w:fldChar w:fldCharType="end"/>
            </w:r>
          </w:hyperlink>
        </w:p>
        <w:p w:rsidR="00303364" w:rsidRPr="00E821A8" w:rsidRDefault="00D07601">
          <w:pPr>
            <w:pStyle w:val="TOC2"/>
            <w:tabs>
              <w:tab w:val="left" w:pos="880"/>
              <w:tab w:val="right" w:leader="dot" w:pos="8778"/>
            </w:tabs>
            <w:rPr>
              <w:rFonts w:eastAsiaTheme="minorEastAsia" w:cstheme="minorHAnsi"/>
              <w:noProof/>
              <w:sz w:val="24"/>
              <w:szCs w:val="24"/>
              <w:lang w:eastAsia="ja-JP"/>
            </w:rPr>
          </w:pPr>
          <w:hyperlink w:anchor="_Toc332351303" w:history="1">
            <w:r w:rsidRPr="00D07601">
              <w:rPr>
                <w:rStyle w:val="Hyperlink"/>
                <w:rFonts w:cstheme="minorHAnsi"/>
                <w:noProof/>
                <w:sz w:val="24"/>
                <w:szCs w:val="24"/>
              </w:rPr>
              <w:t>1.25</w:t>
            </w:r>
            <w:r w:rsidRPr="00D07601">
              <w:rPr>
                <w:rFonts w:eastAsiaTheme="minorEastAsia" w:cstheme="minorHAnsi"/>
                <w:noProof/>
                <w:sz w:val="24"/>
                <w:szCs w:val="24"/>
                <w:lang w:eastAsia="ja-JP"/>
              </w:rPr>
              <w:tab/>
            </w:r>
            <w:r w:rsidRPr="00D07601">
              <w:rPr>
                <w:rStyle w:val="Hyperlink"/>
                <w:rFonts w:cstheme="minorHAnsi"/>
                <w:noProof/>
                <w:sz w:val="24"/>
                <w:szCs w:val="24"/>
              </w:rPr>
              <w:t>ProjectEye _UC12 - Edit Change Request Use Case</w:t>
            </w:r>
            <w:r w:rsidRPr="00D07601">
              <w:rPr>
                <w:rFonts w:cstheme="minorHAnsi"/>
                <w:noProof/>
                <w:webHidden/>
                <w:sz w:val="24"/>
                <w:szCs w:val="24"/>
              </w:rPr>
              <w:tab/>
            </w:r>
            <w:r w:rsidRPr="00D07601">
              <w:rPr>
                <w:rFonts w:cstheme="minorHAnsi"/>
                <w:noProof/>
                <w:webHidden/>
                <w:sz w:val="24"/>
                <w:szCs w:val="24"/>
              </w:rPr>
              <w:fldChar w:fldCharType="begin"/>
            </w:r>
            <w:r w:rsidRPr="00D07601">
              <w:rPr>
                <w:rFonts w:cstheme="minorHAnsi"/>
                <w:noProof/>
                <w:webHidden/>
                <w:sz w:val="24"/>
                <w:szCs w:val="24"/>
              </w:rPr>
              <w:instrText xml:space="preserve"> PAGEREF _Toc332351303 \h </w:instrText>
            </w:r>
            <w:r w:rsidRPr="00D07601">
              <w:rPr>
                <w:rFonts w:cstheme="minorHAnsi"/>
                <w:noProof/>
                <w:webHidden/>
                <w:sz w:val="24"/>
                <w:szCs w:val="24"/>
              </w:rPr>
            </w:r>
            <w:r w:rsidRPr="00D07601">
              <w:rPr>
                <w:rFonts w:cstheme="minorHAnsi"/>
                <w:noProof/>
                <w:webHidden/>
                <w:sz w:val="24"/>
                <w:szCs w:val="24"/>
              </w:rPr>
              <w:fldChar w:fldCharType="separate"/>
            </w:r>
            <w:r w:rsidRPr="00D07601">
              <w:rPr>
                <w:rFonts w:cstheme="minorHAnsi"/>
                <w:noProof/>
                <w:webHidden/>
                <w:sz w:val="24"/>
                <w:szCs w:val="24"/>
              </w:rPr>
              <w:t>326</w:t>
            </w:r>
            <w:r w:rsidRPr="00D07601">
              <w:rPr>
                <w:rFonts w:cstheme="minorHAnsi"/>
                <w:noProof/>
                <w:webHidden/>
                <w:sz w:val="24"/>
                <w:szCs w:val="24"/>
              </w:rPr>
              <w:fldChar w:fldCharType="end"/>
            </w:r>
          </w:hyperlink>
        </w:p>
        <w:p w:rsidR="00303364" w:rsidRPr="00E821A8" w:rsidRDefault="00D07601">
          <w:pPr>
            <w:pStyle w:val="TOC3"/>
            <w:tabs>
              <w:tab w:val="left" w:pos="1320"/>
              <w:tab w:val="right" w:leader="dot" w:pos="8778"/>
            </w:tabs>
            <w:rPr>
              <w:rFonts w:eastAsiaTheme="minorEastAsia" w:cstheme="minorHAnsi"/>
              <w:noProof/>
              <w:sz w:val="24"/>
              <w:szCs w:val="24"/>
              <w:lang w:eastAsia="ja-JP"/>
            </w:rPr>
          </w:pPr>
          <w:hyperlink w:anchor="_Toc332351304" w:history="1">
            <w:r w:rsidRPr="00D07601">
              <w:rPr>
                <w:rStyle w:val="Hyperlink"/>
                <w:rFonts w:cstheme="minorHAnsi"/>
                <w:noProof/>
                <w:sz w:val="24"/>
                <w:szCs w:val="24"/>
              </w:rPr>
              <w:t>1.25.1</w:t>
            </w:r>
            <w:r w:rsidRPr="00D07601">
              <w:rPr>
                <w:rFonts w:eastAsiaTheme="minorEastAsia" w:cstheme="minorHAnsi"/>
                <w:noProof/>
                <w:sz w:val="24"/>
                <w:szCs w:val="24"/>
                <w:lang w:eastAsia="ja-JP"/>
              </w:rPr>
              <w:tab/>
            </w:r>
            <w:r w:rsidRPr="00D07601">
              <w:rPr>
                <w:rStyle w:val="Hyperlink"/>
                <w:rFonts w:cstheme="minorHAnsi"/>
                <w:noProof/>
                <w:sz w:val="24"/>
                <w:szCs w:val="24"/>
              </w:rPr>
              <w:t>Class Diagram</w:t>
            </w:r>
            <w:r w:rsidRPr="00D07601">
              <w:rPr>
                <w:rFonts w:cstheme="minorHAnsi"/>
                <w:noProof/>
                <w:webHidden/>
                <w:sz w:val="24"/>
                <w:szCs w:val="24"/>
              </w:rPr>
              <w:tab/>
            </w:r>
            <w:r w:rsidRPr="00D07601">
              <w:rPr>
                <w:rFonts w:cstheme="minorHAnsi"/>
                <w:noProof/>
                <w:webHidden/>
                <w:sz w:val="24"/>
                <w:szCs w:val="24"/>
              </w:rPr>
              <w:fldChar w:fldCharType="begin"/>
            </w:r>
            <w:r w:rsidRPr="00D07601">
              <w:rPr>
                <w:rFonts w:cstheme="minorHAnsi"/>
                <w:noProof/>
                <w:webHidden/>
                <w:sz w:val="24"/>
                <w:szCs w:val="24"/>
              </w:rPr>
              <w:instrText xml:space="preserve"> PAGEREF _Toc332351304 \h </w:instrText>
            </w:r>
            <w:r w:rsidRPr="00D07601">
              <w:rPr>
                <w:rFonts w:cstheme="minorHAnsi"/>
                <w:noProof/>
                <w:webHidden/>
                <w:sz w:val="24"/>
                <w:szCs w:val="24"/>
              </w:rPr>
            </w:r>
            <w:r w:rsidRPr="00D07601">
              <w:rPr>
                <w:rFonts w:cstheme="minorHAnsi"/>
                <w:noProof/>
                <w:webHidden/>
                <w:sz w:val="24"/>
                <w:szCs w:val="24"/>
              </w:rPr>
              <w:fldChar w:fldCharType="separate"/>
            </w:r>
            <w:r w:rsidRPr="00D07601">
              <w:rPr>
                <w:rFonts w:cstheme="minorHAnsi"/>
                <w:noProof/>
                <w:webHidden/>
                <w:sz w:val="24"/>
                <w:szCs w:val="24"/>
              </w:rPr>
              <w:t>326</w:t>
            </w:r>
            <w:r w:rsidRPr="00D07601">
              <w:rPr>
                <w:rFonts w:cstheme="minorHAnsi"/>
                <w:noProof/>
                <w:webHidden/>
                <w:sz w:val="24"/>
                <w:szCs w:val="24"/>
              </w:rPr>
              <w:fldChar w:fldCharType="end"/>
            </w:r>
          </w:hyperlink>
        </w:p>
        <w:p w:rsidR="00303364" w:rsidRPr="00E821A8" w:rsidRDefault="00D07601">
          <w:pPr>
            <w:pStyle w:val="TOC3"/>
            <w:tabs>
              <w:tab w:val="left" w:pos="1320"/>
              <w:tab w:val="right" w:leader="dot" w:pos="8778"/>
            </w:tabs>
            <w:rPr>
              <w:rFonts w:eastAsiaTheme="minorEastAsia" w:cstheme="minorHAnsi"/>
              <w:noProof/>
              <w:sz w:val="24"/>
              <w:szCs w:val="24"/>
              <w:lang w:eastAsia="ja-JP"/>
            </w:rPr>
          </w:pPr>
          <w:hyperlink w:anchor="_Toc332351305" w:history="1">
            <w:r w:rsidRPr="00D07601">
              <w:rPr>
                <w:rStyle w:val="Hyperlink"/>
                <w:rFonts w:cstheme="minorHAnsi"/>
                <w:noProof/>
                <w:sz w:val="24"/>
                <w:szCs w:val="24"/>
              </w:rPr>
              <w:t>1.25.2</w:t>
            </w:r>
            <w:r w:rsidRPr="00D07601">
              <w:rPr>
                <w:rFonts w:eastAsiaTheme="minorEastAsia" w:cstheme="minorHAnsi"/>
                <w:noProof/>
                <w:sz w:val="24"/>
                <w:szCs w:val="24"/>
                <w:lang w:eastAsia="ja-JP"/>
              </w:rPr>
              <w:tab/>
            </w:r>
            <w:r w:rsidRPr="00D07601">
              <w:rPr>
                <w:rStyle w:val="Hyperlink"/>
                <w:rFonts w:cstheme="minorHAnsi"/>
                <w:noProof/>
                <w:sz w:val="24"/>
                <w:szCs w:val="24"/>
              </w:rPr>
              <w:t>Sequence flow</w:t>
            </w:r>
            <w:r w:rsidRPr="00D07601">
              <w:rPr>
                <w:rFonts w:cstheme="minorHAnsi"/>
                <w:noProof/>
                <w:webHidden/>
                <w:sz w:val="24"/>
                <w:szCs w:val="24"/>
              </w:rPr>
              <w:tab/>
            </w:r>
            <w:r w:rsidRPr="00D07601">
              <w:rPr>
                <w:rFonts w:cstheme="minorHAnsi"/>
                <w:noProof/>
                <w:webHidden/>
                <w:sz w:val="24"/>
                <w:szCs w:val="24"/>
              </w:rPr>
              <w:fldChar w:fldCharType="begin"/>
            </w:r>
            <w:r w:rsidRPr="00D07601">
              <w:rPr>
                <w:rFonts w:cstheme="minorHAnsi"/>
                <w:noProof/>
                <w:webHidden/>
                <w:sz w:val="24"/>
                <w:szCs w:val="24"/>
              </w:rPr>
              <w:instrText xml:space="preserve"> PAGEREF _Toc332351305 \h </w:instrText>
            </w:r>
            <w:r w:rsidRPr="00D07601">
              <w:rPr>
                <w:rFonts w:cstheme="minorHAnsi"/>
                <w:noProof/>
                <w:webHidden/>
                <w:sz w:val="24"/>
                <w:szCs w:val="24"/>
              </w:rPr>
            </w:r>
            <w:r w:rsidRPr="00D07601">
              <w:rPr>
                <w:rFonts w:cstheme="minorHAnsi"/>
                <w:noProof/>
                <w:webHidden/>
                <w:sz w:val="24"/>
                <w:szCs w:val="24"/>
              </w:rPr>
              <w:fldChar w:fldCharType="separate"/>
            </w:r>
            <w:r w:rsidRPr="00D07601">
              <w:rPr>
                <w:rFonts w:cstheme="minorHAnsi"/>
                <w:noProof/>
                <w:webHidden/>
                <w:sz w:val="24"/>
                <w:szCs w:val="24"/>
              </w:rPr>
              <w:t>327</w:t>
            </w:r>
            <w:r w:rsidRPr="00D07601">
              <w:rPr>
                <w:rFonts w:cstheme="minorHAnsi"/>
                <w:noProof/>
                <w:webHidden/>
                <w:sz w:val="24"/>
                <w:szCs w:val="24"/>
              </w:rPr>
              <w:fldChar w:fldCharType="end"/>
            </w:r>
          </w:hyperlink>
        </w:p>
        <w:p w:rsidR="00303364" w:rsidRPr="00E821A8" w:rsidRDefault="00D07601">
          <w:pPr>
            <w:pStyle w:val="TOC2"/>
            <w:tabs>
              <w:tab w:val="left" w:pos="880"/>
              <w:tab w:val="right" w:leader="dot" w:pos="8778"/>
            </w:tabs>
            <w:rPr>
              <w:rFonts w:eastAsiaTheme="minorEastAsia" w:cstheme="minorHAnsi"/>
              <w:noProof/>
              <w:sz w:val="24"/>
              <w:szCs w:val="24"/>
              <w:lang w:eastAsia="ja-JP"/>
            </w:rPr>
          </w:pPr>
          <w:hyperlink w:anchor="_Toc332351306" w:history="1">
            <w:r w:rsidRPr="00D07601">
              <w:rPr>
                <w:rStyle w:val="Hyperlink"/>
                <w:rFonts w:cstheme="minorHAnsi"/>
                <w:noProof/>
                <w:sz w:val="24"/>
                <w:szCs w:val="24"/>
              </w:rPr>
              <w:t>1.26</w:t>
            </w:r>
            <w:r w:rsidRPr="00D07601">
              <w:rPr>
                <w:rFonts w:eastAsiaTheme="minorEastAsia" w:cstheme="minorHAnsi"/>
                <w:noProof/>
                <w:sz w:val="24"/>
                <w:szCs w:val="24"/>
                <w:lang w:eastAsia="ja-JP"/>
              </w:rPr>
              <w:tab/>
            </w:r>
            <w:r w:rsidRPr="00D07601">
              <w:rPr>
                <w:rStyle w:val="Hyperlink"/>
                <w:rFonts w:cstheme="minorHAnsi"/>
                <w:noProof/>
                <w:sz w:val="24"/>
                <w:szCs w:val="24"/>
              </w:rPr>
              <w:t>ProjectEye _UC13 - Delete Change Request Use Case</w:t>
            </w:r>
            <w:r w:rsidRPr="00D07601">
              <w:rPr>
                <w:rFonts w:cstheme="minorHAnsi"/>
                <w:noProof/>
                <w:webHidden/>
                <w:sz w:val="24"/>
                <w:szCs w:val="24"/>
              </w:rPr>
              <w:tab/>
            </w:r>
            <w:r w:rsidRPr="00D07601">
              <w:rPr>
                <w:rFonts w:cstheme="minorHAnsi"/>
                <w:noProof/>
                <w:webHidden/>
                <w:sz w:val="24"/>
                <w:szCs w:val="24"/>
              </w:rPr>
              <w:fldChar w:fldCharType="begin"/>
            </w:r>
            <w:r w:rsidRPr="00D07601">
              <w:rPr>
                <w:rFonts w:cstheme="minorHAnsi"/>
                <w:noProof/>
                <w:webHidden/>
                <w:sz w:val="24"/>
                <w:szCs w:val="24"/>
              </w:rPr>
              <w:instrText xml:space="preserve"> PAGEREF _Toc332351306 \h </w:instrText>
            </w:r>
            <w:r w:rsidRPr="00D07601">
              <w:rPr>
                <w:rFonts w:cstheme="minorHAnsi"/>
                <w:noProof/>
                <w:webHidden/>
                <w:sz w:val="24"/>
                <w:szCs w:val="24"/>
              </w:rPr>
            </w:r>
            <w:r w:rsidRPr="00D07601">
              <w:rPr>
                <w:rFonts w:cstheme="minorHAnsi"/>
                <w:noProof/>
                <w:webHidden/>
                <w:sz w:val="24"/>
                <w:szCs w:val="24"/>
              </w:rPr>
              <w:fldChar w:fldCharType="separate"/>
            </w:r>
            <w:r w:rsidRPr="00D07601">
              <w:rPr>
                <w:rFonts w:cstheme="minorHAnsi"/>
                <w:noProof/>
                <w:webHidden/>
                <w:sz w:val="24"/>
                <w:szCs w:val="24"/>
              </w:rPr>
              <w:t>327</w:t>
            </w:r>
            <w:r w:rsidRPr="00D07601">
              <w:rPr>
                <w:rFonts w:cstheme="minorHAnsi"/>
                <w:noProof/>
                <w:webHidden/>
                <w:sz w:val="24"/>
                <w:szCs w:val="24"/>
              </w:rPr>
              <w:fldChar w:fldCharType="end"/>
            </w:r>
          </w:hyperlink>
        </w:p>
        <w:p w:rsidR="00303364" w:rsidRPr="00E821A8" w:rsidRDefault="00D07601">
          <w:pPr>
            <w:pStyle w:val="TOC3"/>
            <w:tabs>
              <w:tab w:val="left" w:pos="1320"/>
              <w:tab w:val="right" w:leader="dot" w:pos="8778"/>
            </w:tabs>
            <w:rPr>
              <w:rFonts w:eastAsiaTheme="minorEastAsia" w:cstheme="minorHAnsi"/>
              <w:noProof/>
              <w:sz w:val="24"/>
              <w:szCs w:val="24"/>
              <w:lang w:eastAsia="ja-JP"/>
            </w:rPr>
          </w:pPr>
          <w:hyperlink w:anchor="_Toc332351307" w:history="1">
            <w:r w:rsidRPr="00D07601">
              <w:rPr>
                <w:rStyle w:val="Hyperlink"/>
                <w:rFonts w:cstheme="minorHAnsi"/>
                <w:noProof/>
                <w:sz w:val="24"/>
                <w:szCs w:val="24"/>
              </w:rPr>
              <w:t>1.26.1</w:t>
            </w:r>
            <w:r w:rsidRPr="00D07601">
              <w:rPr>
                <w:rFonts w:eastAsiaTheme="minorEastAsia" w:cstheme="minorHAnsi"/>
                <w:noProof/>
                <w:sz w:val="24"/>
                <w:szCs w:val="24"/>
                <w:lang w:eastAsia="ja-JP"/>
              </w:rPr>
              <w:tab/>
            </w:r>
            <w:r w:rsidRPr="00D07601">
              <w:rPr>
                <w:rStyle w:val="Hyperlink"/>
                <w:rFonts w:cstheme="minorHAnsi"/>
                <w:noProof/>
                <w:sz w:val="24"/>
                <w:szCs w:val="24"/>
              </w:rPr>
              <w:t>Class Diagram</w:t>
            </w:r>
            <w:r w:rsidRPr="00D07601">
              <w:rPr>
                <w:rFonts w:cstheme="minorHAnsi"/>
                <w:noProof/>
                <w:webHidden/>
                <w:sz w:val="24"/>
                <w:szCs w:val="24"/>
              </w:rPr>
              <w:tab/>
            </w:r>
            <w:r w:rsidRPr="00D07601">
              <w:rPr>
                <w:rFonts w:cstheme="minorHAnsi"/>
                <w:noProof/>
                <w:webHidden/>
                <w:sz w:val="24"/>
                <w:szCs w:val="24"/>
              </w:rPr>
              <w:fldChar w:fldCharType="begin"/>
            </w:r>
            <w:r w:rsidRPr="00D07601">
              <w:rPr>
                <w:rFonts w:cstheme="minorHAnsi"/>
                <w:noProof/>
                <w:webHidden/>
                <w:sz w:val="24"/>
                <w:szCs w:val="24"/>
              </w:rPr>
              <w:instrText xml:space="preserve"> PAGEREF _Toc332351307 \h </w:instrText>
            </w:r>
            <w:r w:rsidRPr="00D07601">
              <w:rPr>
                <w:rFonts w:cstheme="minorHAnsi"/>
                <w:noProof/>
                <w:webHidden/>
                <w:sz w:val="24"/>
                <w:szCs w:val="24"/>
              </w:rPr>
            </w:r>
            <w:r w:rsidRPr="00D07601">
              <w:rPr>
                <w:rFonts w:cstheme="minorHAnsi"/>
                <w:noProof/>
                <w:webHidden/>
                <w:sz w:val="24"/>
                <w:szCs w:val="24"/>
              </w:rPr>
              <w:fldChar w:fldCharType="separate"/>
            </w:r>
            <w:r w:rsidRPr="00D07601">
              <w:rPr>
                <w:rFonts w:cstheme="minorHAnsi"/>
                <w:noProof/>
                <w:webHidden/>
                <w:sz w:val="24"/>
                <w:szCs w:val="24"/>
              </w:rPr>
              <w:t>327</w:t>
            </w:r>
            <w:r w:rsidRPr="00D07601">
              <w:rPr>
                <w:rFonts w:cstheme="minorHAnsi"/>
                <w:noProof/>
                <w:webHidden/>
                <w:sz w:val="24"/>
                <w:szCs w:val="24"/>
              </w:rPr>
              <w:fldChar w:fldCharType="end"/>
            </w:r>
          </w:hyperlink>
        </w:p>
        <w:p w:rsidR="00303364" w:rsidRPr="00E821A8" w:rsidRDefault="00D07601">
          <w:pPr>
            <w:pStyle w:val="TOC3"/>
            <w:tabs>
              <w:tab w:val="left" w:pos="1320"/>
              <w:tab w:val="right" w:leader="dot" w:pos="8778"/>
            </w:tabs>
            <w:rPr>
              <w:rFonts w:eastAsiaTheme="minorEastAsia" w:cstheme="minorHAnsi"/>
              <w:noProof/>
              <w:sz w:val="24"/>
              <w:szCs w:val="24"/>
              <w:lang w:eastAsia="ja-JP"/>
            </w:rPr>
          </w:pPr>
          <w:hyperlink w:anchor="_Toc332351308" w:history="1">
            <w:r w:rsidRPr="00D07601">
              <w:rPr>
                <w:rStyle w:val="Hyperlink"/>
                <w:rFonts w:cstheme="minorHAnsi"/>
                <w:noProof/>
                <w:sz w:val="24"/>
                <w:szCs w:val="24"/>
              </w:rPr>
              <w:t>1.26.2</w:t>
            </w:r>
            <w:r w:rsidRPr="00D07601">
              <w:rPr>
                <w:rFonts w:eastAsiaTheme="minorEastAsia" w:cstheme="minorHAnsi"/>
                <w:noProof/>
                <w:sz w:val="24"/>
                <w:szCs w:val="24"/>
                <w:lang w:eastAsia="ja-JP"/>
              </w:rPr>
              <w:tab/>
            </w:r>
            <w:r w:rsidRPr="00D07601">
              <w:rPr>
                <w:rStyle w:val="Hyperlink"/>
                <w:rFonts w:cstheme="minorHAnsi"/>
                <w:noProof/>
                <w:sz w:val="24"/>
                <w:szCs w:val="24"/>
              </w:rPr>
              <w:t>Sequence flow</w:t>
            </w:r>
            <w:r w:rsidRPr="00D07601">
              <w:rPr>
                <w:rFonts w:cstheme="minorHAnsi"/>
                <w:noProof/>
                <w:webHidden/>
                <w:sz w:val="24"/>
                <w:szCs w:val="24"/>
              </w:rPr>
              <w:tab/>
            </w:r>
            <w:r w:rsidRPr="00D07601">
              <w:rPr>
                <w:rFonts w:cstheme="minorHAnsi"/>
                <w:noProof/>
                <w:webHidden/>
                <w:sz w:val="24"/>
                <w:szCs w:val="24"/>
              </w:rPr>
              <w:fldChar w:fldCharType="begin"/>
            </w:r>
            <w:r w:rsidRPr="00D07601">
              <w:rPr>
                <w:rFonts w:cstheme="minorHAnsi"/>
                <w:noProof/>
                <w:webHidden/>
                <w:sz w:val="24"/>
                <w:szCs w:val="24"/>
              </w:rPr>
              <w:instrText xml:space="preserve"> PAGEREF _Toc332351308 \h </w:instrText>
            </w:r>
            <w:r w:rsidRPr="00D07601">
              <w:rPr>
                <w:rFonts w:cstheme="minorHAnsi"/>
                <w:noProof/>
                <w:webHidden/>
                <w:sz w:val="24"/>
                <w:szCs w:val="24"/>
              </w:rPr>
            </w:r>
            <w:r w:rsidRPr="00D07601">
              <w:rPr>
                <w:rFonts w:cstheme="minorHAnsi"/>
                <w:noProof/>
                <w:webHidden/>
                <w:sz w:val="24"/>
                <w:szCs w:val="24"/>
              </w:rPr>
              <w:fldChar w:fldCharType="separate"/>
            </w:r>
            <w:r w:rsidRPr="00D07601">
              <w:rPr>
                <w:rFonts w:cstheme="minorHAnsi"/>
                <w:noProof/>
                <w:webHidden/>
                <w:sz w:val="24"/>
                <w:szCs w:val="24"/>
              </w:rPr>
              <w:t>328</w:t>
            </w:r>
            <w:r w:rsidRPr="00D07601">
              <w:rPr>
                <w:rFonts w:cstheme="minorHAnsi"/>
                <w:noProof/>
                <w:webHidden/>
                <w:sz w:val="24"/>
                <w:szCs w:val="24"/>
              </w:rPr>
              <w:fldChar w:fldCharType="end"/>
            </w:r>
          </w:hyperlink>
        </w:p>
        <w:p w:rsidR="00303364" w:rsidRPr="00E821A8" w:rsidRDefault="00D07601">
          <w:pPr>
            <w:pStyle w:val="TOC2"/>
            <w:tabs>
              <w:tab w:val="left" w:pos="880"/>
              <w:tab w:val="right" w:leader="dot" w:pos="8778"/>
            </w:tabs>
            <w:rPr>
              <w:rFonts w:eastAsiaTheme="minorEastAsia" w:cstheme="minorHAnsi"/>
              <w:noProof/>
              <w:sz w:val="24"/>
              <w:szCs w:val="24"/>
              <w:lang w:eastAsia="ja-JP"/>
            </w:rPr>
          </w:pPr>
          <w:hyperlink w:anchor="_Toc332351309" w:history="1">
            <w:r w:rsidRPr="00D07601">
              <w:rPr>
                <w:rStyle w:val="Hyperlink"/>
                <w:rFonts w:cstheme="minorHAnsi"/>
                <w:noProof/>
                <w:sz w:val="24"/>
                <w:szCs w:val="24"/>
              </w:rPr>
              <w:t>1.27</w:t>
            </w:r>
            <w:r w:rsidRPr="00D07601">
              <w:rPr>
                <w:rFonts w:eastAsiaTheme="minorEastAsia" w:cstheme="minorHAnsi"/>
                <w:noProof/>
                <w:sz w:val="24"/>
                <w:szCs w:val="24"/>
                <w:lang w:eastAsia="ja-JP"/>
              </w:rPr>
              <w:tab/>
            </w:r>
            <w:r w:rsidRPr="00D07601">
              <w:rPr>
                <w:rStyle w:val="Hyperlink"/>
                <w:rFonts w:cstheme="minorHAnsi"/>
                <w:noProof/>
                <w:sz w:val="24"/>
                <w:szCs w:val="24"/>
              </w:rPr>
              <w:t>ProjectEye _UC14 - Add Product Use Case</w:t>
            </w:r>
            <w:r w:rsidRPr="00D07601">
              <w:rPr>
                <w:rFonts w:cstheme="minorHAnsi"/>
                <w:noProof/>
                <w:webHidden/>
                <w:sz w:val="24"/>
                <w:szCs w:val="24"/>
              </w:rPr>
              <w:tab/>
            </w:r>
            <w:r w:rsidRPr="00D07601">
              <w:rPr>
                <w:rFonts w:cstheme="minorHAnsi"/>
                <w:noProof/>
                <w:webHidden/>
                <w:sz w:val="24"/>
                <w:szCs w:val="24"/>
              </w:rPr>
              <w:fldChar w:fldCharType="begin"/>
            </w:r>
            <w:r w:rsidRPr="00D07601">
              <w:rPr>
                <w:rFonts w:cstheme="minorHAnsi"/>
                <w:noProof/>
                <w:webHidden/>
                <w:sz w:val="24"/>
                <w:szCs w:val="24"/>
              </w:rPr>
              <w:instrText xml:space="preserve"> PAGEREF _Toc332351309 \h </w:instrText>
            </w:r>
            <w:r w:rsidRPr="00D07601">
              <w:rPr>
                <w:rFonts w:cstheme="minorHAnsi"/>
                <w:noProof/>
                <w:webHidden/>
                <w:sz w:val="24"/>
                <w:szCs w:val="24"/>
              </w:rPr>
            </w:r>
            <w:r w:rsidRPr="00D07601">
              <w:rPr>
                <w:rFonts w:cstheme="minorHAnsi"/>
                <w:noProof/>
                <w:webHidden/>
                <w:sz w:val="24"/>
                <w:szCs w:val="24"/>
              </w:rPr>
              <w:fldChar w:fldCharType="separate"/>
            </w:r>
            <w:r w:rsidRPr="00D07601">
              <w:rPr>
                <w:rFonts w:cstheme="minorHAnsi"/>
                <w:noProof/>
                <w:webHidden/>
                <w:sz w:val="24"/>
                <w:szCs w:val="24"/>
              </w:rPr>
              <w:t>328</w:t>
            </w:r>
            <w:r w:rsidRPr="00D07601">
              <w:rPr>
                <w:rFonts w:cstheme="minorHAnsi"/>
                <w:noProof/>
                <w:webHidden/>
                <w:sz w:val="24"/>
                <w:szCs w:val="24"/>
              </w:rPr>
              <w:fldChar w:fldCharType="end"/>
            </w:r>
          </w:hyperlink>
        </w:p>
        <w:p w:rsidR="00303364" w:rsidRPr="00E821A8" w:rsidRDefault="00D07601">
          <w:pPr>
            <w:pStyle w:val="TOC3"/>
            <w:tabs>
              <w:tab w:val="left" w:pos="1320"/>
              <w:tab w:val="right" w:leader="dot" w:pos="8778"/>
            </w:tabs>
            <w:rPr>
              <w:rFonts w:eastAsiaTheme="minorEastAsia" w:cstheme="minorHAnsi"/>
              <w:noProof/>
              <w:sz w:val="24"/>
              <w:szCs w:val="24"/>
              <w:lang w:eastAsia="ja-JP"/>
            </w:rPr>
          </w:pPr>
          <w:hyperlink w:anchor="_Toc332351310" w:history="1">
            <w:r w:rsidRPr="00D07601">
              <w:rPr>
                <w:rStyle w:val="Hyperlink"/>
                <w:rFonts w:cstheme="minorHAnsi"/>
                <w:noProof/>
                <w:sz w:val="24"/>
                <w:szCs w:val="24"/>
              </w:rPr>
              <w:t>1.27.1</w:t>
            </w:r>
            <w:r w:rsidRPr="00D07601">
              <w:rPr>
                <w:rFonts w:eastAsiaTheme="minorEastAsia" w:cstheme="minorHAnsi"/>
                <w:noProof/>
                <w:sz w:val="24"/>
                <w:szCs w:val="24"/>
                <w:lang w:eastAsia="ja-JP"/>
              </w:rPr>
              <w:tab/>
            </w:r>
            <w:r w:rsidRPr="00D07601">
              <w:rPr>
                <w:rStyle w:val="Hyperlink"/>
                <w:rFonts w:cstheme="minorHAnsi"/>
                <w:noProof/>
                <w:sz w:val="24"/>
                <w:szCs w:val="24"/>
              </w:rPr>
              <w:t>Class Diagram</w:t>
            </w:r>
            <w:r w:rsidRPr="00D07601">
              <w:rPr>
                <w:rFonts w:cstheme="minorHAnsi"/>
                <w:noProof/>
                <w:webHidden/>
                <w:sz w:val="24"/>
                <w:szCs w:val="24"/>
              </w:rPr>
              <w:tab/>
            </w:r>
            <w:r w:rsidRPr="00D07601">
              <w:rPr>
                <w:rFonts w:cstheme="minorHAnsi"/>
                <w:noProof/>
                <w:webHidden/>
                <w:sz w:val="24"/>
                <w:szCs w:val="24"/>
              </w:rPr>
              <w:fldChar w:fldCharType="begin"/>
            </w:r>
            <w:r w:rsidRPr="00D07601">
              <w:rPr>
                <w:rFonts w:cstheme="minorHAnsi"/>
                <w:noProof/>
                <w:webHidden/>
                <w:sz w:val="24"/>
                <w:szCs w:val="24"/>
              </w:rPr>
              <w:instrText xml:space="preserve"> PAGEREF _Toc332351310 \h </w:instrText>
            </w:r>
            <w:r w:rsidRPr="00D07601">
              <w:rPr>
                <w:rFonts w:cstheme="minorHAnsi"/>
                <w:noProof/>
                <w:webHidden/>
                <w:sz w:val="24"/>
                <w:szCs w:val="24"/>
              </w:rPr>
            </w:r>
            <w:r w:rsidRPr="00D07601">
              <w:rPr>
                <w:rFonts w:cstheme="minorHAnsi"/>
                <w:noProof/>
                <w:webHidden/>
                <w:sz w:val="24"/>
                <w:szCs w:val="24"/>
              </w:rPr>
              <w:fldChar w:fldCharType="separate"/>
            </w:r>
            <w:r w:rsidRPr="00D07601">
              <w:rPr>
                <w:rFonts w:cstheme="minorHAnsi"/>
                <w:noProof/>
                <w:webHidden/>
                <w:sz w:val="24"/>
                <w:szCs w:val="24"/>
              </w:rPr>
              <w:t>328</w:t>
            </w:r>
            <w:r w:rsidRPr="00D07601">
              <w:rPr>
                <w:rFonts w:cstheme="minorHAnsi"/>
                <w:noProof/>
                <w:webHidden/>
                <w:sz w:val="24"/>
                <w:szCs w:val="24"/>
              </w:rPr>
              <w:fldChar w:fldCharType="end"/>
            </w:r>
          </w:hyperlink>
        </w:p>
        <w:p w:rsidR="00303364" w:rsidRPr="00E821A8" w:rsidRDefault="00D07601">
          <w:pPr>
            <w:pStyle w:val="TOC3"/>
            <w:tabs>
              <w:tab w:val="left" w:pos="1320"/>
              <w:tab w:val="right" w:leader="dot" w:pos="8778"/>
            </w:tabs>
            <w:rPr>
              <w:rFonts w:eastAsiaTheme="minorEastAsia" w:cstheme="minorHAnsi"/>
              <w:noProof/>
              <w:sz w:val="24"/>
              <w:szCs w:val="24"/>
              <w:lang w:eastAsia="ja-JP"/>
            </w:rPr>
          </w:pPr>
          <w:hyperlink w:anchor="_Toc332351311" w:history="1">
            <w:r w:rsidRPr="00D07601">
              <w:rPr>
                <w:rStyle w:val="Hyperlink"/>
                <w:rFonts w:cstheme="minorHAnsi"/>
                <w:noProof/>
                <w:sz w:val="24"/>
                <w:szCs w:val="24"/>
              </w:rPr>
              <w:t>1.27.2</w:t>
            </w:r>
            <w:r w:rsidRPr="00D07601">
              <w:rPr>
                <w:rFonts w:eastAsiaTheme="minorEastAsia" w:cstheme="minorHAnsi"/>
                <w:noProof/>
                <w:sz w:val="24"/>
                <w:szCs w:val="24"/>
                <w:lang w:eastAsia="ja-JP"/>
              </w:rPr>
              <w:tab/>
            </w:r>
            <w:r w:rsidRPr="00D07601">
              <w:rPr>
                <w:rStyle w:val="Hyperlink"/>
                <w:rFonts w:cstheme="minorHAnsi"/>
                <w:noProof/>
                <w:sz w:val="24"/>
                <w:szCs w:val="24"/>
              </w:rPr>
              <w:t>Sequence flow</w:t>
            </w:r>
            <w:r w:rsidRPr="00D07601">
              <w:rPr>
                <w:rFonts w:cstheme="minorHAnsi"/>
                <w:noProof/>
                <w:webHidden/>
                <w:sz w:val="24"/>
                <w:szCs w:val="24"/>
              </w:rPr>
              <w:tab/>
            </w:r>
            <w:r w:rsidRPr="00D07601">
              <w:rPr>
                <w:rFonts w:cstheme="minorHAnsi"/>
                <w:noProof/>
                <w:webHidden/>
                <w:sz w:val="24"/>
                <w:szCs w:val="24"/>
              </w:rPr>
              <w:fldChar w:fldCharType="begin"/>
            </w:r>
            <w:r w:rsidRPr="00D07601">
              <w:rPr>
                <w:rFonts w:cstheme="minorHAnsi"/>
                <w:noProof/>
                <w:webHidden/>
                <w:sz w:val="24"/>
                <w:szCs w:val="24"/>
              </w:rPr>
              <w:instrText xml:space="preserve"> PAGEREF _Toc332351311 \h </w:instrText>
            </w:r>
            <w:r w:rsidRPr="00D07601">
              <w:rPr>
                <w:rFonts w:cstheme="minorHAnsi"/>
                <w:noProof/>
                <w:webHidden/>
                <w:sz w:val="24"/>
                <w:szCs w:val="24"/>
              </w:rPr>
            </w:r>
            <w:r w:rsidRPr="00D07601">
              <w:rPr>
                <w:rFonts w:cstheme="minorHAnsi"/>
                <w:noProof/>
                <w:webHidden/>
                <w:sz w:val="24"/>
                <w:szCs w:val="24"/>
              </w:rPr>
              <w:fldChar w:fldCharType="separate"/>
            </w:r>
            <w:r w:rsidRPr="00D07601">
              <w:rPr>
                <w:rFonts w:cstheme="minorHAnsi"/>
                <w:noProof/>
                <w:webHidden/>
                <w:sz w:val="24"/>
                <w:szCs w:val="24"/>
              </w:rPr>
              <w:t>329</w:t>
            </w:r>
            <w:r w:rsidRPr="00D07601">
              <w:rPr>
                <w:rFonts w:cstheme="minorHAnsi"/>
                <w:noProof/>
                <w:webHidden/>
                <w:sz w:val="24"/>
                <w:szCs w:val="24"/>
              </w:rPr>
              <w:fldChar w:fldCharType="end"/>
            </w:r>
          </w:hyperlink>
        </w:p>
        <w:p w:rsidR="00303364" w:rsidRPr="00E821A8" w:rsidRDefault="00D07601">
          <w:pPr>
            <w:pStyle w:val="TOC2"/>
            <w:tabs>
              <w:tab w:val="left" w:pos="880"/>
              <w:tab w:val="right" w:leader="dot" w:pos="8778"/>
            </w:tabs>
            <w:rPr>
              <w:rFonts w:eastAsiaTheme="minorEastAsia" w:cstheme="minorHAnsi"/>
              <w:noProof/>
              <w:sz w:val="24"/>
              <w:szCs w:val="24"/>
              <w:lang w:eastAsia="ja-JP"/>
            </w:rPr>
          </w:pPr>
          <w:hyperlink w:anchor="_Toc332351312" w:history="1">
            <w:r w:rsidRPr="00D07601">
              <w:rPr>
                <w:rStyle w:val="Hyperlink"/>
                <w:rFonts w:cstheme="minorHAnsi"/>
                <w:noProof/>
                <w:sz w:val="24"/>
                <w:szCs w:val="24"/>
              </w:rPr>
              <w:t>1.28</w:t>
            </w:r>
            <w:r w:rsidRPr="00D07601">
              <w:rPr>
                <w:rFonts w:eastAsiaTheme="minorEastAsia" w:cstheme="minorHAnsi"/>
                <w:noProof/>
                <w:sz w:val="24"/>
                <w:szCs w:val="24"/>
                <w:lang w:eastAsia="ja-JP"/>
              </w:rPr>
              <w:tab/>
            </w:r>
            <w:r w:rsidRPr="00D07601">
              <w:rPr>
                <w:rStyle w:val="Hyperlink"/>
                <w:rFonts w:cstheme="minorHAnsi"/>
                <w:noProof/>
                <w:sz w:val="24"/>
                <w:szCs w:val="24"/>
              </w:rPr>
              <w:t>ProjectEye _UC15 - Edit Product Use Case</w:t>
            </w:r>
            <w:r w:rsidRPr="00D07601">
              <w:rPr>
                <w:rFonts w:cstheme="minorHAnsi"/>
                <w:noProof/>
                <w:webHidden/>
                <w:sz w:val="24"/>
                <w:szCs w:val="24"/>
              </w:rPr>
              <w:tab/>
            </w:r>
            <w:r w:rsidRPr="00D07601">
              <w:rPr>
                <w:rFonts w:cstheme="minorHAnsi"/>
                <w:noProof/>
                <w:webHidden/>
                <w:sz w:val="24"/>
                <w:szCs w:val="24"/>
              </w:rPr>
              <w:fldChar w:fldCharType="begin"/>
            </w:r>
            <w:r w:rsidRPr="00D07601">
              <w:rPr>
                <w:rFonts w:cstheme="minorHAnsi"/>
                <w:noProof/>
                <w:webHidden/>
                <w:sz w:val="24"/>
                <w:szCs w:val="24"/>
              </w:rPr>
              <w:instrText xml:space="preserve"> PAGEREF _Toc332351312 \h </w:instrText>
            </w:r>
            <w:r w:rsidRPr="00D07601">
              <w:rPr>
                <w:rFonts w:cstheme="minorHAnsi"/>
                <w:noProof/>
                <w:webHidden/>
                <w:sz w:val="24"/>
                <w:szCs w:val="24"/>
              </w:rPr>
            </w:r>
            <w:r w:rsidRPr="00D07601">
              <w:rPr>
                <w:rFonts w:cstheme="minorHAnsi"/>
                <w:noProof/>
                <w:webHidden/>
                <w:sz w:val="24"/>
                <w:szCs w:val="24"/>
              </w:rPr>
              <w:fldChar w:fldCharType="separate"/>
            </w:r>
            <w:r w:rsidRPr="00D07601">
              <w:rPr>
                <w:rFonts w:cstheme="minorHAnsi"/>
                <w:noProof/>
                <w:webHidden/>
                <w:sz w:val="24"/>
                <w:szCs w:val="24"/>
              </w:rPr>
              <w:t>329</w:t>
            </w:r>
            <w:r w:rsidRPr="00D07601">
              <w:rPr>
                <w:rFonts w:cstheme="minorHAnsi"/>
                <w:noProof/>
                <w:webHidden/>
                <w:sz w:val="24"/>
                <w:szCs w:val="24"/>
              </w:rPr>
              <w:fldChar w:fldCharType="end"/>
            </w:r>
          </w:hyperlink>
        </w:p>
        <w:p w:rsidR="00303364" w:rsidRPr="00E821A8" w:rsidRDefault="00D07601">
          <w:pPr>
            <w:pStyle w:val="TOC3"/>
            <w:tabs>
              <w:tab w:val="left" w:pos="1320"/>
              <w:tab w:val="right" w:leader="dot" w:pos="8778"/>
            </w:tabs>
            <w:rPr>
              <w:rFonts w:eastAsiaTheme="minorEastAsia" w:cstheme="minorHAnsi"/>
              <w:noProof/>
              <w:sz w:val="24"/>
              <w:szCs w:val="24"/>
              <w:lang w:eastAsia="ja-JP"/>
            </w:rPr>
          </w:pPr>
          <w:hyperlink w:anchor="_Toc332351313" w:history="1">
            <w:r w:rsidRPr="00D07601">
              <w:rPr>
                <w:rStyle w:val="Hyperlink"/>
                <w:rFonts w:cstheme="minorHAnsi"/>
                <w:noProof/>
                <w:sz w:val="24"/>
                <w:szCs w:val="24"/>
              </w:rPr>
              <w:t>1.28.1</w:t>
            </w:r>
            <w:r w:rsidRPr="00D07601">
              <w:rPr>
                <w:rFonts w:eastAsiaTheme="minorEastAsia" w:cstheme="minorHAnsi"/>
                <w:noProof/>
                <w:sz w:val="24"/>
                <w:szCs w:val="24"/>
                <w:lang w:eastAsia="ja-JP"/>
              </w:rPr>
              <w:tab/>
            </w:r>
            <w:r w:rsidRPr="00D07601">
              <w:rPr>
                <w:rStyle w:val="Hyperlink"/>
                <w:rFonts w:cstheme="minorHAnsi"/>
                <w:noProof/>
                <w:sz w:val="24"/>
                <w:szCs w:val="24"/>
              </w:rPr>
              <w:t>Class Diagram</w:t>
            </w:r>
            <w:r w:rsidRPr="00D07601">
              <w:rPr>
                <w:rFonts w:cstheme="minorHAnsi"/>
                <w:noProof/>
                <w:webHidden/>
                <w:sz w:val="24"/>
                <w:szCs w:val="24"/>
              </w:rPr>
              <w:tab/>
            </w:r>
            <w:r w:rsidRPr="00D07601">
              <w:rPr>
                <w:rFonts w:cstheme="minorHAnsi"/>
                <w:noProof/>
                <w:webHidden/>
                <w:sz w:val="24"/>
                <w:szCs w:val="24"/>
              </w:rPr>
              <w:fldChar w:fldCharType="begin"/>
            </w:r>
            <w:r w:rsidRPr="00D07601">
              <w:rPr>
                <w:rFonts w:cstheme="minorHAnsi"/>
                <w:noProof/>
                <w:webHidden/>
                <w:sz w:val="24"/>
                <w:szCs w:val="24"/>
              </w:rPr>
              <w:instrText xml:space="preserve"> PAGEREF _Toc332351313 \h </w:instrText>
            </w:r>
            <w:r w:rsidRPr="00D07601">
              <w:rPr>
                <w:rFonts w:cstheme="minorHAnsi"/>
                <w:noProof/>
                <w:webHidden/>
                <w:sz w:val="24"/>
                <w:szCs w:val="24"/>
              </w:rPr>
            </w:r>
            <w:r w:rsidRPr="00D07601">
              <w:rPr>
                <w:rFonts w:cstheme="minorHAnsi"/>
                <w:noProof/>
                <w:webHidden/>
                <w:sz w:val="24"/>
                <w:szCs w:val="24"/>
              </w:rPr>
              <w:fldChar w:fldCharType="separate"/>
            </w:r>
            <w:r w:rsidRPr="00D07601">
              <w:rPr>
                <w:rFonts w:cstheme="minorHAnsi"/>
                <w:noProof/>
                <w:webHidden/>
                <w:sz w:val="24"/>
                <w:szCs w:val="24"/>
              </w:rPr>
              <w:t>329</w:t>
            </w:r>
            <w:r w:rsidRPr="00D07601">
              <w:rPr>
                <w:rFonts w:cstheme="minorHAnsi"/>
                <w:noProof/>
                <w:webHidden/>
                <w:sz w:val="24"/>
                <w:szCs w:val="24"/>
              </w:rPr>
              <w:fldChar w:fldCharType="end"/>
            </w:r>
          </w:hyperlink>
        </w:p>
        <w:p w:rsidR="00303364" w:rsidRPr="00E821A8" w:rsidRDefault="00D07601">
          <w:pPr>
            <w:pStyle w:val="TOC3"/>
            <w:tabs>
              <w:tab w:val="left" w:pos="1320"/>
              <w:tab w:val="right" w:leader="dot" w:pos="8778"/>
            </w:tabs>
            <w:rPr>
              <w:rFonts w:eastAsiaTheme="minorEastAsia" w:cstheme="minorHAnsi"/>
              <w:noProof/>
              <w:sz w:val="24"/>
              <w:szCs w:val="24"/>
              <w:lang w:eastAsia="ja-JP"/>
            </w:rPr>
          </w:pPr>
          <w:hyperlink w:anchor="_Toc332351314" w:history="1">
            <w:r w:rsidRPr="00D07601">
              <w:rPr>
                <w:rStyle w:val="Hyperlink"/>
                <w:rFonts w:cstheme="minorHAnsi"/>
                <w:noProof/>
                <w:sz w:val="24"/>
                <w:szCs w:val="24"/>
              </w:rPr>
              <w:t>1.28.2</w:t>
            </w:r>
            <w:r w:rsidRPr="00D07601">
              <w:rPr>
                <w:rFonts w:eastAsiaTheme="minorEastAsia" w:cstheme="minorHAnsi"/>
                <w:noProof/>
                <w:sz w:val="24"/>
                <w:szCs w:val="24"/>
                <w:lang w:eastAsia="ja-JP"/>
              </w:rPr>
              <w:tab/>
            </w:r>
            <w:r w:rsidRPr="00D07601">
              <w:rPr>
                <w:rStyle w:val="Hyperlink"/>
                <w:rFonts w:cstheme="minorHAnsi"/>
                <w:noProof/>
                <w:sz w:val="24"/>
                <w:szCs w:val="24"/>
              </w:rPr>
              <w:t>Sequence flow</w:t>
            </w:r>
            <w:r w:rsidRPr="00D07601">
              <w:rPr>
                <w:rFonts w:cstheme="minorHAnsi"/>
                <w:noProof/>
                <w:webHidden/>
                <w:sz w:val="24"/>
                <w:szCs w:val="24"/>
              </w:rPr>
              <w:tab/>
            </w:r>
            <w:r w:rsidRPr="00D07601">
              <w:rPr>
                <w:rFonts w:cstheme="minorHAnsi"/>
                <w:noProof/>
                <w:webHidden/>
                <w:sz w:val="24"/>
                <w:szCs w:val="24"/>
              </w:rPr>
              <w:fldChar w:fldCharType="begin"/>
            </w:r>
            <w:r w:rsidRPr="00D07601">
              <w:rPr>
                <w:rFonts w:cstheme="minorHAnsi"/>
                <w:noProof/>
                <w:webHidden/>
                <w:sz w:val="24"/>
                <w:szCs w:val="24"/>
              </w:rPr>
              <w:instrText xml:space="preserve"> PAGEREF _Toc332351314 \h </w:instrText>
            </w:r>
            <w:r w:rsidRPr="00D07601">
              <w:rPr>
                <w:rFonts w:cstheme="minorHAnsi"/>
                <w:noProof/>
                <w:webHidden/>
                <w:sz w:val="24"/>
                <w:szCs w:val="24"/>
              </w:rPr>
            </w:r>
            <w:r w:rsidRPr="00D07601">
              <w:rPr>
                <w:rFonts w:cstheme="minorHAnsi"/>
                <w:noProof/>
                <w:webHidden/>
                <w:sz w:val="24"/>
                <w:szCs w:val="24"/>
              </w:rPr>
              <w:fldChar w:fldCharType="separate"/>
            </w:r>
            <w:r w:rsidRPr="00D07601">
              <w:rPr>
                <w:rFonts w:cstheme="minorHAnsi"/>
                <w:noProof/>
                <w:webHidden/>
                <w:sz w:val="24"/>
                <w:szCs w:val="24"/>
              </w:rPr>
              <w:t>330</w:t>
            </w:r>
            <w:r w:rsidRPr="00D07601">
              <w:rPr>
                <w:rFonts w:cstheme="minorHAnsi"/>
                <w:noProof/>
                <w:webHidden/>
                <w:sz w:val="24"/>
                <w:szCs w:val="24"/>
              </w:rPr>
              <w:fldChar w:fldCharType="end"/>
            </w:r>
          </w:hyperlink>
        </w:p>
        <w:p w:rsidR="00303364" w:rsidRPr="00E821A8" w:rsidRDefault="00D07601">
          <w:pPr>
            <w:pStyle w:val="TOC2"/>
            <w:tabs>
              <w:tab w:val="left" w:pos="880"/>
              <w:tab w:val="right" w:leader="dot" w:pos="8778"/>
            </w:tabs>
            <w:rPr>
              <w:rFonts w:eastAsiaTheme="minorEastAsia" w:cstheme="minorHAnsi"/>
              <w:noProof/>
              <w:sz w:val="24"/>
              <w:szCs w:val="24"/>
              <w:lang w:eastAsia="ja-JP"/>
            </w:rPr>
          </w:pPr>
          <w:hyperlink w:anchor="_Toc332351315" w:history="1">
            <w:r w:rsidRPr="00D07601">
              <w:rPr>
                <w:rStyle w:val="Hyperlink"/>
                <w:rFonts w:cstheme="minorHAnsi"/>
                <w:noProof/>
                <w:sz w:val="24"/>
                <w:szCs w:val="24"/>
              </w:rPr>
              <w:t>1.29</w:t>
            </w:r>
            <w:r w:rsidRPr="00D07601">
              <w:rPr>
                <w:rFonts w:eastAsiaTheme="minorEastAsia" w:cstheme="minorHAnsi"/>
                <w:noProof/>
                <w:sz w:val="24"/>
                <w:szCs w:val="24"/>
                <w:lang w:eastAsia="ja-JP"/>
              </w:rPr>
              <w:tab/>
            </w:r>
            <w:r w:rsidRPr="00D07601">
              <w:rPr>
                <w:rStyle w:val="Hyperlink"/>
                <w:rFonts w:cstheme="minorHAnsi"/>
                <w:noProof/>
                <w:sz w:val="24"/>
                <w:szCs w:val="24"/>
              </w:rPr>
              <w:t>ProjectEye _UC16 - Delete Product Use Case</w:t>
            </w:r>
            <w:r w:rsidRPr="00D07601">
              <w:rPr>
                <w:rFonts w:cstheme="minorHAnsi"/>
                <w:noProof/>
                <w:webHidden/>
                <w:sz w:val="24"/>
                <w:szCs w:val="24"/>
              </w:rPr>
              <w:tab/>
            </w:r>
            <w:r w:rsidRPr="00D07601">
              <w:rPr>
                <w:rFonts w:cstheme="minorHAnsi"/>
                <w:noProof/>
                <w:webHidden/>
                <w:sz w:val="24"/>
                <w:szCs w:val="24"/>
              </w:rPr>
              <w:fldChar w:fldCharType="begin"/>
            </w:r>
            <w:r w:rsidRPr="00D07601">
              <w:rPr>
                <w:rFonts w:cstheme="minorHAnsi"/>
                <w:noProof/>
                <w:webHidden/>
                <w:sz w:val="24"/>
                <w:szCs w:val="24"/>
              </w:rPr>
              <w:instrText xml:space="preserve"> PAGEREF _Toc332351315 \h </w:instrText>
            </w:r>
            <w:r w:rsidRPr="00D07601">
              <w:rPr>
                <w:rFonts w:cstheme="minorHAnsi"/>
                <w:noProof/>
                <w:webHidden/>
                <w:sz w:val="24"/>
                <w:szCs w:val="24"/>
              </w:rPr>
            </w:r>
            <w:r w:rsidRPr="00D07601">
              <w:rPr>
                <w:rFonts w:cstheme="minorHAnsi"/>
                <w:noProof/>
                <w:webHidden/>
                <w:sz w:val="24"/>
                <w:szCs w:val="24"/>
              </w:rPr>
              <w:fldChar w:fldCharType="separate"/>
            </w:r>
            <w:r w:rsidRPr="00D07601">
              <w:rPr>
                <w:rFonts w:cstheme="minorHAnsi"/>
                <w:noProof/>
                <w:webHidden/>
                <w:sz w:val="24"/>
                <w:szCs w:val="24"/>
              </w:rPr>
              <w:t>330</w:t>
            </w:r>
            <w:r w:rsidRPr="00D07601">
              <w:rPr>
                <w:rFonts w:cstheme="minorHAnsi"/>
                <w:noProof/>
                <w:webHidden/>
                <w:sz w:val="24"/>
                <w:szCs w:val="24"/>
              </w:rPr>
              <w:fldChar w:fldCharType="end"/>
            </w:r>
          </w:hyperlink>
        </w:p>
        <w:p w:rsidR="00303364" w:rsidRPr="00E821A8" w:rsidRDefault="00D07601">
          <w:pPr>
            <w:pStyle w:val="TOC3"/>
            <w:tabs>
              <w:tab w:val="left" w:pos="1320"/>
              <w:tab w:val="right" w:leader="dot" w:pos="8778"/>
            </w:tabs>
            <w:rPr>
              <w:rFonts w:eastAsiaTheme="minorEastAsia" w:cstheme="minorHAnsi"/>
              <w:noProof/>
              <w:sz w:val="24"/>
              <w:szCs w:val="24"/>
              <w:lang w:eastAsia="ja-JP"/>
            </w:rPr>
          </w:pPr>
          <w:hyperlink w:anchor="_Toc332351316" w:history="1">
            <w:r w:rsidRPr="00D07601">
              <w:rPr>
                <w:rStyle w:val="Hyperlink"/>
                <w:rFonts w:cstheme="minorHAnsi"/>
                <w:noProof/>
                <w:sz w:val="24"/>
                <w:szCs w:val="24"/>
              </w:rPr>
              <w:t>1.29.1</w:t>
            </w:r>
            <w:r w:rsidRPr="00D07601">
              <w:rPr>
                <w:rFonts w:eastAsiaTheme="minorEastAsia" w:cstheme="minorHAnsi"/>
                <w:noProof/>
                <w:sz w:val="24"/>
                <w:szCs w:val="24"/>
                <w:lang w:eastAsia="ja-JP"/>
              </w:rPr>
              <w:tab/>
            </w:r>
            <w:r w:rsidRPr="00D07601">
              <w:rPr>
                <w:rStyle w:val="Hyperlink"/>
                <w:rFonts w:cstheme="minorHAnsi"/>
                <w:noProof/>
                <w:sz w:val="24"/>
                <w:szCs w:val="24"/>
              </w:rPr>
              <w:t>Class Diagram</w:t>
            </w:r>
            <w:r w:rsidRPr="00D07601">
              <w:rPr>
                <w:rFonts w:cstheme="minorHAnsi"/>
                <w:noProof/>
                <w:webHidden/>
                <w:sz w:val="24"/>
                <w:szCs w:val="24"/>
              </w:rPr>
              <w:tab/>
            </w:r>
            <w:r w:rsidRPr="00D07601">
              <w:rPr>
                <w:rFonts w:cstheme="minorHAnsi"/>
                <w:noProof/>
                <w:webHidden/>
                <w:sz w:val="24"/>
                <w:szCs w:val="24"/>
              </w:rPr>
              <w:fldChar w:fldCharType="begin"/>
            </w:r>
            <w:r w:rsidRPr="00D07601">
              <w:rPr>
                <w:rFonts w:cstheme="minorHAnsi"/>
                <w:noProof/>
                <w:webHidden/>
                <w:sz w:val="24"/>
                <w:szCs w:val="24"/>
              </w:rPr>
              <w:instrText xml:space="preserve"> PAGEREF _Toc332351316 \h </w:instrText>
            </w:r>
            <w:r w:rsidRPr="00D07601">
              <w:rPr>
                <w:rFonts w:cstheme="minorHAnsi"/>
                <w:noProof/>
                <w:webHidden/>
                <w:sz w:val="24"/>
                <w:szCs w:val="24"/>
              </w:rPr>
            </w:r>
            <w:r w:rsidRPr="00D07601">
              <w:rPr>
                <w:rFonts w:cstheme="minorHAnsi"/>
                <w:noProof/>
                <w:webHidden/>
                <w:sz w:val="24"/>
                <w:szCs w:val="24"/>
              </w:rPr>
              <w:fldChar w:fldCharType="separate"/>
            </w:r>
            <w:r w:rsidRPr="00D07601">
              <w:rPr>
                <w:rFonts w:cstheme="minorHAnsi"/>
                <w:noProof/>
                <w:webHidden/>
                <w:sz w:val="24"/>
                <w:szCs w:val="24"/>
              </w:rPr>
              <w:t>330</w:t>
            </w:r>
            <w:r w:rsidRPr="00D07601">
              <w:rPr>
                <w:rFonts w:cstheme="minorHAnsi"/>
                <w:noProof/>
                <w:webHidden/>
                <w:sz w:val="24"/>
                <w:szCs w:val="24"/>
              </w:rPr>
              <w:fldChar w:fldCharType="end"/>
            </w:r>
          </w:hyperlink>
        </w:p>
        <w:p w:rsidR="00303364" w:rsidRPr="00E821A8" w:rsidRDefault="00D07601">
          <w:pPr>
            <w:pStyle w:val="TOC3"/>
            <w:tabs>
              <w:tab w:val="left" w:pos="1320"/>
              <w:tab w:val="right" w:leader="dot" w:pos="8778"/>
            </w:tabs>
            <w:rPr>
              <w:rFonts w:eastAsiaTheme="minorEastAsia" w:cstheme="minorHAnsi"/>
              <w:noProof/>
              <w:sz w:val="24"/>
              <w:szCs w:val="24"/>
              <w:lang w:eastAsia="ja-JP"/>
            </w:rPr>
          </w:pPr>
          <w:hyperlink w:anchor="_Toc332351317" w:history="1">
            <w:r w:rsidRPr="00D07601">
              <w:rPr>
                <w:rStyle w:val="Hyperlink"/>
                <w:rFonts w:cstheme="minorHAnsi"/>
                <w:noProof/>
                <w:sz w:val="24"/>
                <w:szCs w:val="24"/>
              </w:rPr>
              <w:t>1.29.2</w:t>
            </w:r>
            <w:r w:rsidRPr="00D07601">
              <w:rPr>
                <w:rFonts w:eastAsiaTheme="minorEastAsia" w:cstheme="minorHAnsi"/>
                <w:noProof/>
                <w:sz w:val="24"/>
                <w:szCs w:val="24"/>
                <w:lang w:eastAsia="ja-JP"/>
              </w:rPr>
              <w:tab/>
            </w:r>
            <w:r w:rsidRPr="00D07601">
              <w:rPr>
                <w:rStyle w:val="Hyperlink"/>
                <w:rFonts w:cstheme="minorHAnsi"/>
                <w:noProof/>
                <w:sz w:val="24"/>
                <w:szCs w:val="24"/>
              </w:rPr>
              <w:t>Sequence flow</w:t>
            </w:r>
            <w:r w:rsidRPr="00D07601">
              <w:rPr>
                <w:rFonts w:cstheme="minorHAnsi"/>
                <w:noProof/>
                <w:webHidden/>
                <w:sz w:val="24"/>
                <w:szCs w:val="24"/>
              </w:rPr>
              <w:tab/>
            </w:r>
            <w:r w:rsidRPr="00D07601">
              <w:rPr>
                <w:rFonts w:cstheme="minorHAnsi"/>
                <w:noProof/>
                <w:webHidden/>
                <w:sz w:val="24"/>
                <w:szCs w:val="24"/>
              </w:rPr>
              <w:fldChar w:fldCharType="begin"/>
            </w:r>
            <w:r w:rsidRPr="00D07601">
              <w:rPr>
                <w:rFonts w:cstheme="minorHAnsi"/>
                <w:noProof/>
                <w:webHidden/>
                <w:sz w:val="24"/>
                <w:szCs w:val="24"/>
              </w:rPr>
              <w:instrText xml:space="preserve"> PAGEREF _Toc332351317 \h </w:instrText>
            </w:r>
            <w:r w:rsidRPr="00D07601">
              <w:rPr>
                <w:rFonts w:cstheme="minorHAnsi"/>
                <w:noProof/>
                <w:webHidden/>
                <w:sz w:val="24"/>
                <w:szCs w:val="24"/>
              </w:rPr>
            </w:r>
            <w:r w:rsidRPr="00D07601">
              <w:rPr>
                <w:rFonts w:cstheme="minorHAnsi"/>
                <w:noProof/>
                <w:webHidden/>
                <w:sz w:val="24"/>
                <w:szCs w:val="24"/>
              </w:rPr>
              <w:fldChar w:fldCharType="separate"/>
            </w:r>
            <w:r w:rsidRPr="00D07601">
              <w:rPr>
                <w:rFonts w:cstheme="minorHAnsi"/>
                <w:noProof/>
                <w:webHidden/>
                <w:sz w:val="24"/>
                <w:szCs w:val="24"/>
              </w:rPr>
              <w:t>331</w:t>
            </w:r>
            <w:r w:rsidRPr="00D07601">
              <w:rPr>
                <w:rFonts w:cstheme="minorHAnsi"/>
                <w:noProof/>
                <w:webHidden/>
                <w:sz w:val="24"/>
                <w:szCs w:val="24"/>
              </w:rPr>
              <w:fldChar w:fldCharType="end"/>
            </w:r>
          </w:hyperlink>
        </w:p>
        <w:p w:rsidR="00303364" w:rsidRPr="00E821A8" w:rsidRDefault="00D07601">
          <w:pPr>
            <w:pStyle w:val="TOC2"/>
            <w:tabs>
              <w:tab w:val="left" w:pos="880"/>
              <w:tab w:val="right" w:leader="dot" w:pos="8778"/>
            </w:tabs>
            <w:rPr>
              <w:rFonts w:eastAsiaTheme="minorEastAsia" w:cstheme="minorHAnsi"/>
              <w:noProof/>
              <w:sz w:val="24"/>
              <w:szCs w:val="24"/>
              <w:lang w:eastAsia="ja-JP"/>
            </w:rPr>
          </w:pPr>
          <w:hyperlink w:anchor="_Toc332351318" w:history="1">
            <w:r w:rsidRPr="00D07601">
              <w:rPr>
                <w:rStyle w:val="Hyperlink"/>
                <w:rFonts w:cstheme="minorHAnsi"/>
                <w:noProof/>
                <w:sz w:val="24"/>
                <w:szCs w:val="24"/>
              </w:rPr>
              <w:t>1.30</w:t>
            </w:r>
            <w:r w:rsidRPr="00D07601">
              <w:rPr>
                <w:rFonts w:eastAsiaTheme="minorEastAsia" w:cstheme="minorHAnsi"/>
                <w:noProof/>
                <w:sz w:val="24"/>
                <w:szCs w:val="24"/>
                <w:lang w:eastAsia="ja-JP"/>
              </w:rPr>
              <w:tab/>
            </w:r>
            <w:r w:rsidRPr="00D07601">
              <w:rPr>
                <w:rStyle w:val="Hyperlink"/>
                <w:rFonts w:cstheme="minorHAnsi"/>
                <w:noProof/>
                <w:sz w:val="24"/>
                <w:szCs w:val="24"/>
              </w:rPr>
              <w:t>ProjectEye _UC17 - Add Stage Use Case</w:t>
            </w:r>
            <w:r w:rsidRPr="00D07601">
              <w:rPr>
                <w:rFonts w:cstheme="minorHAnsi"/>
                <w:noProof/>
                <w:webHidden/>
                <w:sz w:val="24"/>
                <w:szCs w:val="24"/>
              </w:rPr>
              <w:tab/>
            </w:r>
            <w:r w:rsidRPr="00D07601">
              <w:rPr>
                <w:rFonts w:cstheme="minorHAnsi"/>
                <w:noProof/>
                <w:webHidden/>
                <w:sz w:val="24"/>
                <w:szCs w:val="24"/>
              </w:rPr>
              <w:fldChar w:fldCharType="begin"/>
            </w:r>
            <w:r w:rsidRPr="00D07601">
              <w:rPr>
                <w:rFonts w:cstheme="minorHAnsi"/>
                <w:noProof/>
                <w:webHidden/>
                <w:sz w:val="24"/>
                <w:szCs w:val="24"/>
              </w:rPr>
              <w:instrText xml:space="preserve"> PAGEREF _Toc332351318 \h </w:instrText>
            </w:r>
            <w:r w:rsidRPr="00D07601">
              <w:rPr>
                <w:rFonts w:cstheme="minorHAnsi"/>
                <w:noProof/>
                <w:webHidden/>
                <w:sz w:val="24"/>
                <w:szCs w:val="24"/>
              </w:rPr>
            </w:r>
            <w:r w:rsidRPr="00D07601">
              <w:rPr>
                <w:rFonts w:cstheme="minorHAnsi"/>
                <w:noProof/>
                <w:webHidden/>
                <w:sz w:val="24"/>
                <w:szCs w:val="24"/>
              </w:rPr>
              <w:fldChar w:fldCharType="separate"/>
            </w:r>
            <w:r w:rsidRPr="00D07601">
              <w:rPr>
                <w:rFonts w:cstheme="minorHAnsi"/>
                <w:noProof/>
                <w:webHidden/>
                <w:sz w:val="24"/>
                <w:szCs w:val="24"/>
              </w:rPr>
              <w:t>331</w:t>
            </w:r>
            <w:r w:rsidRPr="00D07601">
              <w:rPr>
                <w:rFonts w:cstheme="minorHAnsi"/>
                <w:noProof/>
                <w:webHidden/>
                <w:sz w:val="24"/>
                <w:szCs w:val="24"/>
              </w:rPr>
              <w:fldChar w:fldCharType="end"/>
            </w:r>
          </w:hyperlink>
        </w:p>
        <w:p w:rsidR="00303364" w:rsidRPr="00E821A8" w:rsidRDefault="00D07601">
          <w:pPr>
            <w:pStyle w:val="TOC3"/>
            <w:tabs>
              <w:tab w:val="left" w:pos="1320"/>
              <w:tab w:val="right" w:leader="dot" w:pos="8778"/>
            </w:tabs>
            <w:rPr>
              <w:rFonts w:eastAsiaTheme="minorEastAsia" w:cstheme="minorHAnsi"/>
              <w:noProof/>
              <w:sz w:val="24"/>
              <w:szCs w:val="24"/>
              <w:lang w:eastAsia="ja-JP"/>
            </w:rPr>
          </w:pPr>
          <w:hyperlink w:anchor="_Toc332351319" w:history="1">
            <w:r w:rsidRPr="00D07601">
              <w:rPr>
                <w:rStyle w:val="Hyperlink"/>
                <w:rFonts w:cstheme="minorHAnsi"/>
                <w:noProof/>
                <w:sz w:val="24"/>
                <w:szCs w:val="24"/>
              </w:rPr>
              <w:t>1.30.1</w:t>
            </w:r>
            <w:r w:rsidRPr="00D07601">
              <w:rPr>
                <w:rFonts w:eastAsiaTheme="minorEastAsia" w:cstheme="minorHAnsi"/>
                <w:noProof/>
                <w:sz w:val="24"/>
                <w:szCs w:val="24"/>
                <w:lang w:eastAsia="ja-JP"/>
              </w:rPr>
              <w:tab/>
            </w:r>
            <w:r w:rsidRPr="00D07601">
              <w:rPr>
                <w:rStyle w:val="Hyperlink"/>
                <w:rFonts w:cstheme="minorHAnsi"/>
                <w:noProof/>
                <w:sz w:val="24"/>
                <w:szCs w:val="24"/>
              </w:rPr>
              <w:t>Class Diagram</w:t>
            </w:r>
            <w:r w:rsidRPr="00D07601">
              <w:rPr>
                <w:rFonts w:cstheme="minorHAnsi"/>
                <w:noProof/>
                <w:webHidden/>
                <w:sz w:val="24"/>
                <w:szCs w:val="24"/>
              </w:rPr>
              <w:tab/>
            </w:r>
            <w:r w:rsidRPr="00D07601">
              <w:rPr>
                <w:rFonts w:cstheme="minorHAnsi"/>
                <w:noProof/>
                <w:webHidden/>
                <w:sz w:val="24"/>
                <w:szCs w:val="24"/>
              </w:rPr>
              <w:fldChar w:fldCharType="begin"/>
            </w:r>
            <w:r w:rsidRPr="00D07601">
              <w:rPr>
                <w:rFonts w:cstheme="minorHAnsi"/>
                <w:noProof/>
                <w:webHidden/>
                <w:sz w:val="24"/>
                <w:szCs w:val="24"/>
              </w:rPr>
              <w:instrText xml:space="preserve"> PAGEREF _Toc332351319 \h </w:instrText>
            </w:r>
            <w:r w:rsidRPr="00D07601">
              <w:rPr>
                <w:rFonts w:cstheme="minorHAnsi"/>
                <w:noProof/>
                <w:webHidden/>
                <w:sz w:val="24"/>
                <w:szCs w:val="24"/>
              </w:rPr>
            </w:r>
            <w:r w:rsidRPr="00D07601">
              <w:rPr>
                <w:rFonts w:cstheme="minorHAnsi"/>
                <w:noProof/>
                <w:webHidden/>
                <w:sz w:val="24"/>
                <w:szCs w:val="24"/>
              </w:rPr>
              <w:fldChar w:fldCharType="separate"/>
            </w:r>
            <w:r w:rsidRPr="00D07601">
              <w:rPr>
                <w:rFonts w:cstheme="minorHAnsi"/>
                <w:noProof/>
                <w:webHidden/>
                <w:sz w:val="24"/>
                <w:szCs w:val="24"/>
              </w:rPr>
              <w:t>331</w:t>
            </w:r>
            <w:r w:rsidRPr="00D07601">
              <w:rPr>
                <w:rFonts w:cstheme="minorHAnsi"/>
                <w:noProof/>
                <w:webHidden/>
                <w:sz w:val="24"/>
                <w:szCs w:val="24"/>
              </w:rPr>
              <w:fldChar w:fldCharType="end"/>
            </w:r>
          </w:hyperlink>
        </w:p>
        <w:p w:rsidR="00303364" w:rsidRPr="00E821A8" w:rsidRDefault="00D07601">
          <w:pPr>
            <w:pStyle w:val="TOC3"/>
            <w:tabs>
              <w:tab w:val="left" w:pos="1320"/>
              <w:tab w:val="right" w:leader="dot" w:pos="8778"/>
            </w:tabs>
            <w:rPr>
              <w:rFonts w:eastAsiaTheme="minorEastAsia" w:cstheme="minorHAnsi"/>
              <w:noProof/>
              <w:sz w:val="24"/>
              <w:szCs w:val="24"/>
              <w:lang w:eastAsia="ja-JP"/>
            </w:rPr>
          </w:pPr>
          <w:hyperlink w:anchor="_Toc332351320" w:history="1">
            <w:r w:rsidRPr="00D07601">
              <w:rPr>
                <w:rStyle w:val="Hyperlink"/>
                <w:rFonts w:cstheme="minorHAnsi"/>
                <w:noProof/>
                <w:sz w:val="24"/>
                <w:szCs w:val="24"/>
              </w:rPr>
              <w:t>1.30.2</w:t>
            </w:r>
            <w:r w:rsidRPr="00D07601">
              <w:rPr>
                <w:rFonts w:eastAsiaTheme="minorEastAsia" w:cstheme="minorHAnsi"/>
                <w:noProof/>
                <w:sz w:val="24"/>
                <w:szCs w:val="24"/>
                <w:lang w:eastAsia="ja-JP"/>
              </w:rPr>
              <w:tab/>
            </w:r>
            <w:r w:rsidRPr="00D07601">
              <w:rPr>
                <w:rStyle w:val="Hyperlink"/>
                <w:rFonts w:cstheme="minorHAnsi"/>
                <w:noProof/>
                <w:sz w:val="24"/>
                <w:szCs w:val="24"/>
              </w:rPr>
              <w:t>Sequence flow</w:t>
            </w:r>
            <w:r w:rsidRPr="00D07601">
              <w:rPr>
                <w:rFonts w:cstheme="minorHAnsi"/>
                <w:noProof/>
                <w:webHidden/>
                <w:sz w:val="24"/>
                <w:szCs w:val="24"/>
              </w:rPr>
              <w:tab/>
            </w:r>
            <w:r w:rsidRPr="00D07601">
              <w:rPr>
                <w:rFonts w:cstheme="minorHAnsi"/>
                <w:noProof/>
                <w:webHidden/>
                <w:sz w:val="24"/>
                <w:szCs w:val="24"/>
              </w:rPr>
              <w:fldChar w:fldCharType="begin"/>
            </w:r>
            <w:r w:rsidRPr="00D07601">
              <w:rPr>
                <w:rFonts w:cstheme="minorHAnsi"/>
                <w:noProof/>
                <w:webHidden/>
                <w:sz w:val="24"/>
                <w:szCs w:val="24"/>
              </w:rPr>
              <w:instrText xml:space="preserve"> PAGEREF _Toc332351320 \h </w:instrText>
            </w:r>
            <w:r w:rsidRPr="00D07601">
              <w:rPr>
                <w:rFonts w:cstheme="minorHAnsi"/>
                <w:noProof/>
                <w:webHidden/>
                <w:sz w:val="24"/>
                <w:szCs w:val="24"/>
              </w:rPr>
            </w:r>
            <w:r w:rsidRPr="00D07601">
              <w:rPr>
                <w:rFonts w:cstheme="minorHAnsi"/>
                <w:noProof/>
                <w:webHidden/>
                <w:sz w:val="24"/>
                <w:szCs w:val="24"/>
              </w:rPr>
              <w:fldChar w:fldCharType="separate"/>
            </w:r>
            <w:r w:rsidRPr="00D07601">
              <w:rPr>
                <w:rFonts w:cstheme="minorHAnsi"/>
                <w:noProof/>
                <w:webHidden/>
                <w:sz w:val="24"/>
                <w:szCs w:val="24"/>
              </w:rPr>
              <w:t>332</w:t>
            </w:r>
            <w:r w:rsidRPr="00D07601">
              <w:rPr>
                <w:rFonts w:cstheme="minorHAnsi"/>
                <w:noProof/>
                <w:webHidden/>
                <w:sz w:val="24"/>
                <w:szCs w:val="24"/>
              </w:rPr>
              <w:fldChar w:fldCharType="end"/>
            </w:r>
          </w:hyperlink>
        </w:p>
        <w:p w:rsidR="00303364" w:rsidRPr="00E821A8" w:rsidRDefault="00D07601">
          <w:pPr>
            <w:pStyle w:val="TOC2"/>
            <w:tabs>
              <w:tab w:val="left" w:pos="880"/>
              <w:tab w:val="right" w:leader="dot" w:pos="8778"/>
            </w:tabs>
            <w:rPr>
              <w:rFonts w:eastAsiaTheme="minorEastAsia" w:cstheme="minorHAnsi"/>
              <w:noProof/>
              <w:sz w:val="24"/>
              <w:szCs w:val="24"/>
              <w:lang w:eastAsia="ja-JP"/>
            </w:rPr>
          </w:pPr>
          <w:hyperlink w:anchor="_Toc332351321" w:history="1">
            <w:r w:rsidRPr="00D07601">
              <w:rPr>
                <w:rStyle w:val="Hyperlink"/>
                <w:rFonts w:cstheme="minorHAnsi"/>
                <w:noProof/>
                <w:sz w:val="24"/>
                <w:szCs w:val="24"/>
              </w:rPr>
              <w:t>1.31</w:t>
            </w:r>
            <w:r w:rsidRPr="00D07601">
              <w:rPr>
                <w:rFonts w:eastAsiaTheme="minorEastAsia" w:cstheme="minorHAnsi"/>
                <w:noProof/>
                <w:sz w:val="24"/>
                <w:szCs w:val="24"/>
                <w:lang w:eastAsia="ja-JP"/>
              </w:rPr>
              <w:tab/>
            </w:r>
            <w:r w:rsidRPr="00D07601">
              <w:rPr>
                <w:rStyle w:val="Hyperlink"/>
                <w:rFonts w:cstheme="minorHAnsi"/>
                <w:noProof/>
                <w:sz w:val="24"/>
                <w:szCs w:val="24"/>
              </w:rPr>
              <w:t>ProjectEye _UC18 - Edit Stage Use Case</w:t>
            </w:r>
            <w:r w:rsidRPr="00D07601">
              <w:rPr>
                <w:rFonts w:cstheme="minorHAnsi"/>
                <w:noProof/>
                <w:webHidden/>
                <w:sz w:val="24"/>
                <w:szCs w:val="24"/>
              </w:rPr>
              <w:tab/>
            </w:r>
            <w:r w:rsidRPr="00D07601">
              <w:rPr>
                <w:rFonts w:cstheme="minorHAnsi"/>
                <w:noProof/>
                <w:webHidden/>
                <w:sz w:val="24"/>
                <w:szCs w:val="24"/>
              </w:rPr>
              <w:fldChar w:fldCharType="begin"/>
            </w:r>
            <w:r w:rsidRPr="00D07601">
              <w:rPr>
                <w:rFonts w:cstheme="minorHAnsi"/>
                <w:noProof/>
                <w:webHidden/>
                <w:sz w:val="24"/>
                <w:szCs w:val="24"/>
              </w:rPr>
              <w:instrText xml:space="preserve"> PAGEREF _Toc332351321 \h </w:instrText>
            </w:r>
            <w:r w:rsidRPr="00D07601">
              <w:rPr>
                <w:rFonts w:cstheme="minorHAnsi"/>
                <w:noProof/>
                <w:webHidden/>
                <w:sz w:val="24"/>
                <w:szCs w:val="24"/>
              </w:rPr>
            </w:r>
            <w:r w:rsidRPr="00D07601">
              <w:rPr>
                <w:rFonts w:cstheme="minorHAnsi"/>
                <w:noProof/>
                <w:webHidden/>
                <w:sz w:val="24"/>
                <w:szCs w:val="24"/>
              </w:rPr>
              <w:fldChar w:fldCharType="separate"/>
            </w:r>
            <w:r w:rsidRPr="00D07601">
              <w:rPr>
                <w:rFonts w:cstheme="minorHAnsi"/>
                <w:noProof/>
                <w:webHidden/>
                <w:sz w:val="24"/>
                <w:szCs w:val="24"/>
              </w:rPr>
              <w:t>332</w:t>
            </w:r>
            <w:r w:rsidRPr="00D07601">
              <w:rPr>
                <w:rFonts w:cstheme="minorHAnsi"/>
                <w:noProof/>
                <w:webHidden/>
                <w:sz w:val="24"/>
                <w:szCs w:val="24"/>
              </w:rPr>
              <w:fldChar w:fldCharType="end"/>
            </w:r>
          </w:hyperlink>
        </w:p>
        <w:p w:rsidR="00303364" w:rsidRPr="00E821A8" w:rsidRDefault="00D07601">
          <w:pPr>
            <w:pStyle w:val="TOC3"/>
            <w:tabs>
              <w:tab w:val="left" w:pos="1320"/>
              <w:tab w:val="right" w:leader="dot" w:pos="8778"/>
            </w:tabs>
            <w:rPr>
              <w:rFonts w:eastAsiaTheme="minorEastAsia" w:cstheme="minorHAnsi"/>
              <w:noProof/>
              <w:sz w:val="24"/>
              <w:szCs w:val="24"/>
              <w:lang w:eastAsia="ja-JP"/>
            </w:rPr>
          </w:pPr>
          <w:hyperlink w:anchor="_Toc332351322" w:history="1">
            <w:r w:rsidRPr="00D07601">
              <w:rPr>
                <w:rStyle w:val="Hyperlink"/>
                <w:rFonts w:cstheme="minorHAnsi"/>
                <w:noProof/>
                <w:sz w:val="24"/>
                <w:szCs w:val="24"/>
              </w:rPr>
              <w:t>1.31.1</w:t>
            </w:r>
            <w:r w:rsidRPr="00D07601">
              <w:rPr>
                <w:rFonts w:eastAsiaTheme="minorEastAsia" w:cstheme="minorHAnsi"/>
                <w:noProof/>
                <w:sz w:val="24"/>
                <w:szCs w:val="24"/>
                <w:lang w:eastAsia="ja-JP"/>
              </w:rPr>
              <w:tab/>
            </w:r>
            <w:r w:rsidRPr="00D07601">
              <w:rPr>
                <w:rStyle w:val="Hyperlink"/>
                <w:rFonts w:cstheme="minorHAnsi"/>
                <w:noProof/>
                <w:sz w:val="24"/>
                <w:szCs w:val="24"/>
              </w:rPr>
              <w:t>Class Diagram</w:t>
            </w:r>
            <w:r w:rsidRPr="00D07601">
              <w:rPr>
                <w:rFonts w:cstheme="minorHAnsi"/>
                <w:noProof/>
                <w:webHidden/>
                <w:sz w:val="24"/>
                <w:szCs w:val="24"/>
              </w:rPr>
              <w:tab/>
            </w:r>
            <w:r w:rsidRPr="00D07601">
              <w:rPr>
                <w:rFonts w:cstheme="minorHAnsi"/>
                <w:noProof/>
                <w:webHidden/>
                <w:sz w:val="24"/>
                <w:szCs w:val="24"/>
              </w:rPr>
              <w:fldChar w:fldCharType="begin"/>
            </w:r>
            <w:r w:rsidRPr="00D07601">
              <w:rPr>
                <w:rFonts w:cstheme="minorHAnsi"/>
                <w:noProof/>
                <w:webHidden/>
                <w:sz w:val="24"/>
                <w:szCs w:val="24"/>
              </w:rPr>
              <w:instrText xml:space="preserve"> PAGEREF _Toc332351322 \h </w:instrText>
            </w:r>
            <w:r w:rsidRPr="00D07601">
              <w:rPr>
                <w:rFonts w:cstheme="minorHAnsi"/>
                <w:noProof/>
                <w:webHidden/>
                <w:sz w:val="24"/>
                <w:szCs w:val="24"/>
              </w:rPr>
            </w:r>
            <w:r w:rsidRPr="00D07601">
              <w:rPr>
                <w:rFonts w:cstheme="minorHAnsi"/>
                <w:noProof/>
                <w:webHidden/>
                <w:sz w:val="24"/>
                <w:szCs w:val="24"/>
              </w:rPr>
              <w:fldChar w:fldCharType="separate"/>
            </w:r>
            <w:r w:rsidRPr="00D07601">
              <w:rPr>
                <w:rFonts w:cstheme="minorHAnsi"/>
                <w:noProof/>
                <w:webHidden/>
                <w:sz w:val="24"/>
                <w:szCs w:val="24"/>
              </w:rPr>
              <w:t>332</w:t>
            </w:r>
            <w:r w:rsidRPr="00D07601">
              <w:rPr>
                <w:rFonts w:cstheme="minorHAnsi"/>
                <w:noProof/>
                <w:webHidden/>
                <w:sz w:val="24"/>
                <w:szCs w:val="24"/>
              </w:rPr>
              <w:fldChar w:fldCharType="end"/>
            </w:r>
          </w:hyperlink>
        </w:p>
        <w:p w:rsidR="00303364" w:rsidRPr="00E821A8" w:rsidRDefault="00D07601">
          <w:pPr>
            <w:pStyle w:val="TOC3"/>
            <w:tabs>
              <w:tab w:val="left" w:pos="1320"/>
              <w:tab w:val="right" w:leader="dot" w:pos="8778"/>
            </w:tabs>
            <w:rPr>
              <w:rFonts w:eastAsiaTheme="minorEastAsia" w:cstheme="minorHAnsi"/>
              <w:noProof/>
              <w:sz w:val="24"/>
              <w:szCs w:val="24"/>
              <w:lang w:eastAsia="ja-JP"/>
            </w:rPr>
          </w:pPr>
          <w:hyperlink w:anchor="_Toc332351323" w:history="1">
            <w:r w:rsidRPr="00D07601">
              <w:rPr>
                <w:rStyle w:val="Hyperlink"/>
                <w:rFonts w:cstheme="minorHAnsi"/>
                <w:noProof/>
                <w:sz w:val="24"/>
                <w:szCs w:val="24"/>
              </w:rPr>
              <w:t>1.31.2</w:t>
            </w:r>
            <w:r w:rsidRPr="00D07601">
              <w:rPr>
                <w:rFonts w:eastAsiaTheme="minorEastAsia" w:cstheme="minorHAnsi"/>
                <w:noProof/>
                <w:sz w:val="24"/>
                <w:szCs w:val="24"/>
                <w:lang w:eastAsia="ja-JP"/>
              </w:rPr>
              <w:tab/>
            </w:r>
            <w:r w:rsidRPr="00D07601">
              <w:rPr>
                <w:rStyle w:val="Hyperlink"/>
                <w:rFonts w:cstheme="minorHAnsi"/>
                <w:noProof/>
                <w:sz w:val="24"/>
                <w:szCs w:val="24"/>
              </w:rPr>
              <w:t>Sequence flow</w:t>
            </w:r>
            <w:r w:rsidRPr="00D07601">
              <w:rPr>
                <w:rFonts w:cstheme="minorHAnsi"/>
                <w:noProof/>
                <w:webHidden/>
                <w:sz w:val="24"/>
                <w:szCs w:val="24"/>
              </w:rPr>
              <w:tab/>
            </w:r>
            <w:r w:rsidRPr="00D07601">
              <w:rPr>
                <w:rFonts w:cstheme="minorHAnsi"/>
                <w:noProof/>
                <w:webHidden/>
                <w:sz w:val="24"/>
                <w:szCs w:val="24"/>
              </w:rPr>
              <w:fldChar w:fldCharType="begin"/>
            </w:r>
            <w:r w:rsidRPr="00D07601">
              <w:rPr>
                <w:rFonts w:cstheme="minorHAnsi"/>
                <w:noProof/>
                <w:webHidden/>
                <w:sz w:val="24"/>
                <w:szCs w:val="24"/>
              </w:rPr>
              <w:instrText xml:space="preserve"> PAGEREF _Toc332351323 \h </w:instrText>
            </w:r>
            <w:r w:rsidRPr="00D07601">
              <w:rPr>
                <w:rFonts w:cstheme="minorHAnsi"/>
                <w:noProof/>
                <w:webHidden/>
                <w:sz w:val="24"/>
                <w:szCs w:val="24"/>
              </w:rPr>
            </w:r>
            <w:r w:rsidRPr="00D07601">
              <w:rPr>
                <w:rFonts w:cstheme="minorHAnsi"/>
                <w:noProof/>
                <w:webHidden/>
                <w:sz w:val="24"/>
                <w:szCs w:val="24"/>
              </w:rPr>
              <w:fldChar w:fldCharType="separate"/>
            </w:r>
            <w:r w:rsidRPr="00D07601">
              <w:rPr>
                <w:rFonts w:cstheme="minorHAnsi"/>
                <w:noProof/>
                <w:webHidden/>
                <w:sz w:val="24"/>
                <w:szCs w:val="24"/>
              </w:rPr>
              <w:t>333</w:t>
            </w:r>
            <w:r w:rsidRPr="00D07601">
              <w:rPr>
                <w:rFonts w:cstheme="minorHAnsi"/>
                <w:noProof/>
                <w:webHidden/>
                <w:sz w:val="24"/>
                <w:szCs w:val="24"/>
              </w:rPr>
              <w:fldChar w:fldCharType="end"/>
            </w:r>
          </w:hyperlink>
        </w:p>
        <w:p w:rsidR="00303364" w:rsidRPr="00E821A8" w:rsidRDefault="00D07601">
          <w:pPr>
            <w:pStyle w:val="TOC2"/>
            <w:tabs>
              <w:tab w:val="left" w:pos="880"/>
              <w:tab w:val="right" w:leader="dot" w:pos="8778"/>
            </w:tabs>
            <w:rPr>
              <w:rFonts w:eastAsiaTheme="minorEastAsia" w:cstheme="minorHAnsi"/>
              <w:noProof/>
              <w:sz w:val="24"/>
              <w:szCs w:val="24"/>
              <w:lang w:eastAsia="ja-JP"/>
            </w:rPr>
          </w:pPr>
          <w:hyperlink w:anchor="_Toc332351324" w:history="1">
            <w:r w:rsidRPr="00D07601">
              <w:rPr>
                <w:rStyle w:val="Hyperlink"/>
                <w:rFonts w:cstheme="minorHAnsi"/>
                <w:noProof/>
                <w:sz w:val="24"/>
                <w:szCs w:val="24"/>
              </w:rPr>
              <w:t>1.32</w:t>
            </w:r>
            <w:r w:rsidRPr="00D07601">
              <w:rPr>
                <w:rFonts w:eastAsiaTheme="minorEastAsia" w:cstheme="minorHAnsi"/>
                <w:noProof/>
                <w:sz w:val="24"/>
                <w:szCs w:val="24"/>
                <w:lang w:eastAsia="ja-JP"/>
              </w:rPr>
              <w:tab/>
            </w:r>
            <w:r w:rsidRPr="00D07601">
              <w:rPr>
                <w:rStyle w:val="Hyperlink"/>
                <w:rFonts w:cstheme="minorHAnsi"/>
                <w:noProof/>
                <w:sz w:val="24"/>
                <w:szCs w:val="24"/>
              </w:rPr>
              <w:t>ProjectEye _UC19 - Delete Stage Use Case</w:t>
            </w:r>
            <w:r w:rsidRPr="00D07601">
              <w:rPr>
                <w:rFonts w:cstheme="minorHAnsi"/>
                <w:noProof/>
                <w:webHidden/>
                <w:sz w:val="24"/>
                <w:szCs w:val="24"/>
              </w:rPr>
              <w:tab/>
            </w:r>
            <w:r w:rsidRPr="00D07601">
              <w:rPr>
                <w:rFonts w:cstheme="minorHAnsi"/>
                <w:noProof/>
                <w:webHidden/>
                <w:sz w:val="24"/>
                <w:szCs w:val="24"/>
              </w:rPr>
              <w:fldChar w:fldCharType="begin"/>
            </w:r>
            <w:r w:rsidRPr="00D07601">
              <w:rPr>
                <w:rFonts w:cstheme="minorHAnsi"/>
                <w:noProof/>
                <w:webHidden/>
                <w:sz w:val="24"/>
                <w:szCs w:val="24"/>
              </w:rPr>
              <w:instrText xml:space="preserve"> PAGEREF _Toc332351324 \h </w:instrText>
            </w:r>
            <w:r w:rsidRPr="00D07601">
              <w:rPr>
                <w:rFonts w:cstheme="minorHAnsi"/>
                <w:noProof/>
                <w:webHidden/>
                <w:sz w:val="24"/>
                <w:szCs w:val="24"/>
              </w:rPr>
            </w:r>
            <w:r w:rsidRPr="00D07601">
              <w:rPr>
                <w:rFonts w:cstheme="minorHAnsi"/>
                <w:noProof/>
                <w:webHidden/>
                <w:sz w:val="24"/>
                <w:szCs w:val="24"/>
              </w:rPr>
              <w:fldChar w:fldCharType="separate"/>
            </w:r>
            <w:r w:rsidRPr="00D07601">
              <w:rPr>
                <w:rFonts w:cstheme="minorHAnsi"/>
                <w:noProof/>
                <w:webHidden/>
                <w:sz w:val="24"/>
                <w:szCs w:val="24"/>
              </w:rPr>
              <w:t>333</w:t>
            </w:r>
            <w:r w:rsidRPr="00D07601">
              <w:rPr>
                <w:rFonts w:cstheme="minorHAnsi"/>
                <w:noProof/>
                <w:webHidden/>
                <w:sz w:val="24"/>
                <w:szCs w:val="24"/>
              </w:rPr>
              <w:fldChar w:fldCharType="end"/>
            </w:r>
          </w:hyperlink>
        </w:p>
        <w:p w:rsidR="00303364" w:rsidRPr="00E821A8" w:rsidRDefault="00D07601">
          <w:pPr>
            <w:pStyle w:val="TOC3"/>
            <w:tabs>
              <w:tab w:val="left" w:pos="1320"/>
              <w:tab w:val="right" w:leader="dot" w:pos="8778"/>
            </w:tabs>
            <w:rPr>
              <w:rFonts w:eastAsiaTheme="minorEastAsia" w:cstheme="minorHAnsi"/>
              <w:noProof/>
              <w:sz w:val="24"/>
              <w:szCs w:val="24"/>
              <w:lang w:eastAsia="ja-JP"/>
            </w:rPr>
          </w:pPr>
          <w:hyperlink w:anchor="_Toc332351325" w:history="1">
            <w:r w:rsidRPr="00D07601">
              <w:rPr>
                <w:rStyle w:val="Hyperlink"/>
                <w:rFonts w:cstheme="minorHAnsi"/>
                <w:noProof/>
                <w:sz w:val="24"/>
                <w:szCs w:val="24"/>
              </w:rPr>
              <w:t>1.32.1</w:t>
            </w:r>
            <w:r w:rsidRPr="00D07601">
              <w:rPr>
                <w:rFonts w:eastAsiaTheme="minorEastAsia" w:cstheme="minorHAnsi"/>
                <w:noProof/>
                <w:sz w:val="24"/>
                <w:szCs w:val="24"/>
                <w:lang w:eastAsia="ja-JP"/>
              </w:rPr>
              <w:tab/>
            </w:r>
            <w:r w:rsidRPr="00D07601">
              <w:rPr>
                <w:rStyle w:val="Hyperlink"/>
                <w:rFonts w:cstheme="minorHAnsi"/>
                <w:noProof/>
                <w:sz w:val="24"/>
                <w:szCs w:val="24"/>
              </w:rPr>
              <w:t>Class Diagram</w:t>
            </w:r>
            <w:r w:rsidRPr="00D07601">
              <w:rPr>
                <w:rFonts w:cstheme="minorHAnsi"/>
                <w:noProof/>
                <w:webHidden/>
                <w:sz w:val="24"/>
                <w:szCs w:val="24"/>
              </w:rPr>
              <w:tab/>
            </w:r>
            <w:r w:rsidRPr="00D07601">
              <w:rPr>
                <w:rFonts w:cstheme="minorHAnsi"/>
                <w:noProof/>
                <w:webHidden/>
                <w:sz w:val="24"/>
                <w:szCs w:val="24"/>
              </w:rPr>
              <w:fldChar w:fldCharType="begin"/>
            </w:r>
            <w:r w:rsidRPr="00D07601">
              <w:rPr>
                <w:rFonts w:cstheme="minorHAnsi"/>
                <w:noProof/>
                <w:webHidden/>
                <w:sz w:val="24"/>
                <w:szCs w:val="24"/>
              </w:rPr>
              <w:instrText xml:space="preserve"> PAGEREF _Toc332351325 \h </w:instrText>
            </w:r>
            <w:r w:rsidRPr="00D07601">
              <w:rPr>
                <w:rFonts w:cstheme="minorHAnsi"/>
                <w:noProof/>
                <w:webHidden/>
                <w:sz w:val="24"/>
                <w:szCs w:val="24"/>
              </w:rPr>
            </w:r>
            <w:r w:rsidRPr="00D07601">
              <w:rPr>
                <w:rFonts w:cstheme="minorHAnsi"/>
                <w:noProof/>
                <w:webHidden/>
                <w:sz w:val="24"/>
                <w:szCs w:val="24"/>
              </w:rPr>
              <w:fldChar w:fldCharType="separate"/>
            </w:r>
            <w:r w:rsidRPr="00D07601">
              <w:rPr>
                <w:rFonts w:cstheme="minorHAnsi"/>
                <w:noProof/>
                <w:webHidden/>
                <w:sz w:val="24"/>
                <w:szCs w:val="24"/>
              </w:rPr>
              <w:t>333</w:t>
            </w:r>
            <w:r w:rsidRPr="00D07601">
              <w:rPr>
                <w:rFonts w:cstheme="minorHAnsi"/>
                <w:noProof/>
                <w:webHidden/>
                <w:sz w:val="24"/>
                <w:szCs w:val="24"/>
              </w:rPr>
              <w:fldChar w:fldCharType="end"/>
            </w:r>
          </w:hyperlink>
        </w:p>
        <w:p w:rsidR="00303364" w:rsidRPr="00E821A8" w:rsidRDefault="00D07601">
          <w:pPr>
            <w:pStyle w:val="TOC3"/>
            <w:tabs>
              <w:tab w:val="left" w:pos="1320"/>
              <w:tab w:val="right" w:leader="dot" w:pos="8778"/>
            </w:tabs>
            <w:rPr>
              <w:rFonts w:eastAsiaTheme="minorEastAsia" w:cstheme="minorHAnsi"/>
              <w:noProof/>
              <w:sz w:val="24"/>
              <w:szCs w:val="24"/>
              <w:lang w:eastAsia="ja-JP"/>
            </w:rPr>
          </w:pPr>
          <w:hyperlink w:anchor="_Toc332351326" w:history="1">
            <w:r w:rsidRPr="00D07601">
              <w:rPr>
                <w:rStyle w:val="Hyperlink"/>
                <w:rFonts w:cstheme="minorHAnsi"/>
                <w:noProof/>
                <w:sz w:val="24"/>
                <w:szCs w:val="24"/>
              </w:rPr>
              <w:t>1.32.2</w:t>
            </w:r>
            <w:r w:rsidRPr="00D07601">
              <w:rPr>
                <w:rFonts w:eastAsiaTheme="minorEastAsia" w:cstheme="minorHAnsi"/>
                <w:noProof/>
                <w:sz w:val="24"/>
                <w:szCs w:val="24"/>
                <w:lang w:eastAsia="ja-JP"/>
              </w:rPr>
              <w:tab/>
            </w:r>
            <w:r w:rsidRPr="00D07601">
              <w:rPr>
                <w:rStyle w:val="Hyperlink"/>
                <w:rFonts w:cstheme="minorHAnsi"/>
                <w:noProof/>
                <w:sz w:val="24"/>
                <w:szCs w:val="24"/>
              </w:rPr>
              <w:t>Sequence flow</w:t>
            </w:r>
            <w:r w:rsidRPr="00D07601">
              <w:rPr>
                <w:rFonts w:cstheme="minorHAnsi"/>
                <w:noProof/>
                <w:webHidden/>
                <w:sz w:val="24"/>
                <w:szCs w:val="24"/>
              </w:rPr>
              <w:tab/>
            </w:r>
            <w:r w:rsidRPr="00D07601">
              <w:rPr>
                <w:rFonts w:cstheme="minorHAnsi"/>
                <w:noProof/>
                <w:webHidden/>
                <w:sz w:val="24"/>
                <w:szCs w:val="24"/>
              </w:rPr>
              <w:fldChar w:fldCharType="begin"/>
            </w:r>
            <w:r w:rsidRPr="00D07601">
              <w:rPr>
                <w:rFonts w:cstheme="minorHAnsi"/>
                <w:noProof/>
                <w:webHidden/>
                <w:sz w:val="24"/>
                <w:szCs w:val="24"/>
              </w:rPr>
              <w:instrText xml:space="preserve"> PAGEREF _Toc332351326 \h </w:instrText>
            </w:r>
            <w:r w:rsidRPr="00D07601">
              <w:rPr>
                <w:rFonts w:cstheme="minorHAnsi"/>
                <w:noProof/>
                <w:webHidden/>
                <w:sz w:val="24"/>
                <w:szCs w:val="24"/>
              </w:rPr>
            </w:r>
            <w:r w:rsidRPr="00D07601">
              <w:rPr>
                <w:rFonts w:cstheme="minorHAnsi"/>
                <w:noProof/>
                <w:webHidden/>
                <w:sz w:val="24"/>
                <w:szCs w:val="24"/>
              </w:rPr>
              <w:fldChar w:fldCharType="separate"/>
            </w:r>
            <w:r w:rsidRPr="00D07601">
              <w:rPr>
                <w:rFonts w:cstheme="minorHAnsi"/>
                <w:noProof/>
                <w:webHidden/>
                <w:sz w:val="24"/>
                <w:szCs w:val="24"/>
              </w:rPr>
              <w:t>334</w:t>
            </w:r>
            <w:r w:rsidRPr="00D07601">
              <w:rPr>
                <w:rFonts w:cstheme="minorHAnsi"/>
                <w:noProof/>
                <w:webHidden/>
                <w:sz w:val="24"/>
                <w:szCs w:val="24"/>
              </w:rPr>
              <w:fldChar w:fldCharType="end"/>
            </w:r>
          </w:hyperlink>
        </w:p>
        <w:p w:rsidR="00303364" w:rsidRPr="00E821A8" w:rsidRDefault="00D07601">
          <w:pPr>
            <w:pStyle w:val="TOC2"/>
            <w:tabs>
              <w:tab w:val="left" w:pos="880"/>
              <w:tab w:val="right" w:leader="dot" w:pos="8778"/>
            </w:tabs>
            <w:rPr>
              <w:rFonts w:eastAsiaTheme="minorEastAsia" w:cstheme="minorHAnsi"/>
              <w:noProof/>
              <w:sz w:val="24"/>
              <w:szCs w:val="24"/>
              <w:lang w:eastAsia="ja-JP"/>
            </w:rPr>
          </w:pPr>
          <w:hyperlink w:anchor="_Toc332351327" w:history="1">
            <w:r w:rsidRPr="00D07601">
              <w:rPr>
                <w:rStyle w:val="Hyperlink"/>
                <w:rFonts w:cstheme="minorHAnsi"/>
                <w:noProof/>
                <w:sz w:val="24"/>
                <w:szCs w:val="24"/>
              </w:rPr>
              <w:t>1.33</w:t>
            </w:r>
            <w:r w:rsidRPr="00D07601">
              <w:rPr>
                <w:rFonts w:eastAsiaTheme="minorEastAsia" w:cstheme="minorHAnsi"/>
                <w:noProof/>
                <w:sz w:val="24"/>
                <w:szCs w:val="24"/>
                <w:lang w:eastAsia="ja-JP"/>
              </w:rPr>
              <w:tab/>
            </w:r>
            <w:r w:rsidRPr="00D07601">
              <w:rPr>
                <w:rStyle w:val="Hyperlink"/>
                <w:rFonts w:cstheme="minorHAnsi"/>
                <w:noProof/>
                <w:sz w:val="24"/>
                <w:szCs w:val="24"/>
              </w:rPr>
              <w:t>ProjectEye _UC20 - Add Deliverable Use Case</w:t>
            </w:r>
            <w:r w:rsidRPr="00D07601">
              <w:rPr>
                <w:rFonts w:cstheme="minorHAnsi"/>
                <w:noProof/>
                <w:webHidden/>
                <w:sz w:val="24"/>
                <w:szCs w:val="24"/>
              </w:rPr>
              <w:tab/>
            </w:r>
            <w:r w:rsidRPr="00D07601">
              <w:rPr>
                <w:rFonts w:cstheme="minorHAnsi"/>
                <w:noProof/>
                <w:webHidden/>
                <w:sz w:val="24"/>
                <w:szCs w:val="24"/>
              </w:rPr>
              <w:fldChar w:fldCharType="begin"/>
            </w:r>
            <w:r w:rsidRPr="00D07601">
              <w:rPr>
                <w:rFonts w:cstheme="minorHAnsi"/>
                <w:noProof/>
                <w:webHidden/>
                <w:sz w:val="24"/>
                <w:szCs w:val="24"/>
              </w:rPr>
              <w:instrText xml:space="preserve"> PAGEREF _Toc332351327 \h </w:instrText>
            </w:r>
            <w:r w:rsidRPr="00D07601">
              <w:rPr>
                <w:rFonts w:cstheme="minorHAnsi"/>
                <w:noProof/>
                <w:webHidden/>
                <w:sz w:val="24"/>
                <w:szCs w:val="24"/>
              </w:rPr>
            </w:r>
            <w:r w:rsidRPr="00D07601">
              <w:rPr>
                <w:rFonts w:cstheme="minorHAnsi"/>
                <w:noProof/>
                <w:webHidden/>
                <w:sz w:val="24"/>
                <w:szCs w:val="24"/>
              </w:rPr>
              <w:fldChar w:fldCharType="separate"/>
            </w:r>
            <w:r w:rsidRPr="00D07601">
              <w:rPr>
                <w:rFonts w:cstheme="minorHAnsi"/>
                <w:noProof/>
                <w:webHidden/>
                <w:sz w:val="24"/>
                <w:szCs w:val="24"/>
              </w:rPr>
              <w:t>334</w:t>
            </w:r>
            <w:r w:rsidRPr="00D07601">
              <w:rPr>
                <w:rFonts w:cstheme="minorHAnsi"/>
                <w:noProof/>
                <w:webHidden/>
                <w:sz w:val="24"/>
                <w:szCs w:val="24"/>
              </w:rPr>
              <w:fldChar w:fldCharType="end"/>
            </w:r>
          </w:hyperlink>
        </w:p>
        <w:p w:rsidR="00303364" w:rsidRPr="00E821A8" w:rsidRDefault="00D07601">
          <w:pPr>
            <w:pStyle w:val="TOC3"/>
            <w:tabs>
              <w:tab w:val="left" w:pos="1320"/>
              <w:tab w:val="right" w:leader="dot" w:pos="8778"/>
            </w:tabs>
            <w:rPr>
              <w:rFonts w:eastAsiaTheme="minorEastAsia" w:cstheme="minorHAnsi"/>
              <w:noProof/>
              <w:sz w:val="24"/>
              <w:szCs w:val="24"/>
              <w:lang w:eastAsia="ja-JP"/>
            </w:rPr>
          </w:pPr>
          <w:hyperlink w:anchor="_Toc332351328" w:history="1">
            <w:r w:rsidRPr="00D07601">
              <w:rPr>
                <w:rStyle w:val="Hyperlink"/>
                <w:rFonts w:cstheme="minorHAnsi"/>
                <w:noProof/>
                <w:sz w:val="24"/>
                <w:szCs w:val="24"/>
              </w:rPr>
              <w:t>1.33.1</w:t>
            </w:r>
            <w:r w:rsidRPr="00D07601">
              <w:rPr>
                <w:rFonts w:eastAsiaTheme="minorEastAsia" w:cstheme="minorHAnsi"/>
                <w:noProof/>
                <w:sz w:val="24"/>
                <w:szCs w:val="24"/>
                <w:lang w:eastAsia="ja-JP"/>
              </w:rPr>
              <w:tab/>
            </w:r>
            <w:r w:rsidRPr="00D07601">
              <w:rPr>
                <w:rStyle w:val="Hyperlink"/>
                <w:rFonts w:cstheme="minorHAnsi"/>
                <w:noProof/>
                <w:sz w:val="24"/>
                <w:szCs w:val="24"/>
              </w:rPr>
              <w:t>Class Diagram</w:t>
            </w:r>
            <w:r w:rsidRPr="00D07601">
              <w:rPr>
                <w:rFonts w:cstheme="minorHAnsi"/>
                <w:noProof/>
                <w:webHidden/>
                <w:sz w:val="24"/>
                <w:szCs w:val="24"/>
              </w:rPr>
              <w:tab/>
            </w:r>
            <w:r w:rsidRPr="00D07601">
              <w:rPr>
                <w:rFonts w:cstheme="minorHAnsi"/>
                <w:noProof/>
                <w:webHidden/>
                <w:sz w:val="24"/>
                <w:szCs w:val="24"/>
              </w:rPr>
              <w:fldChar w:fldCharType="begin"/>
            </w:r>
            <w:r w:rsidRPr="00D07601">
              <w:rPr>
                <w:rFonts w:cstheme="minorHAnsi"/>
                <w:noProof/>
                <w:webHidden/>
                <w:sz w:val="24"/>
                <w:szCs w:val="24"/>
              </w:rPr>
              <w:instrText xml:space="preserve"> PAGEREF _Toc332351328 \h </w:instrText>
            </w:r>
            <w:r w:rsidRPr="00D07601">
              <w:rPr>
                <w:rFonts w:cstheme="minorHAnsi"/>
                <w:noProof/>
                <w:webHidden/>
                <w:sz w:val="24"/>
                <w:szCs w:val="24"/>
              </w:rPr>
            </w:r>
            <w:r w:rsidRPr="00D07601">
              <w:rPr>
                <w:rFonts w:cstheme="minorHAnsi"/>
                <w:noProof/>
                <w:webHidden/>
                <w:sz w:val="24"/>
                <w:szCs w:val="24"/>
              </w:rPr>
              <w:fldChar w:fldCharType="separate"/>
            </w:r>
            <w:r w:rsidRPr="00D07601">
              <w:rPr>
                <w:rFonts w:cstheme="minorHAnsi"/>
                <w:noProof/>
                <w:webHidden/>
                <w:sz w:val="24"/>
                <w:szCs w:val="24"/>
              </w:rPr>
              <w:t>334</w:t>
            </w:r>
            <w:r w:rsidRPr="00D07601">
              <w:rPr>
                <w:rFonts w:cstheme="minorHAnsi"/>
                <w:noProof/>
                <w:webHidden/>
                <w:sz w:val="24"/>
                <w:szCs w:val="24"/>
              </w:rPr>
              <w:fldChar w:fldCharType="end"/>
            </w:r>
          </w:hyperlink>
        </w:p>
        <w:p w:rsidR="00303364" w:rsidRPr="00E821A8" w:rsidRDefault="00D07601">
          <w:pPr>
            <w:pStyle w:val="TOC3"/>
            <w:tabs>
              <w:tab w:val="left" w:pos="1320"/>
              <w:tab w:val="right" w:leader="dot" w:pos="8778"/>
            </w:tabs>
            <w:rPr>
              <w:rFonts w:eastAsiaTheme="minorEastAsia" w:cstheme="minorHAnsi"/>
              <w:noProof/>
              <w:sz w:val="24"/>
              <w:szCs w:val="24"/>
              <w:lang w:eastAsia="ja-JP"/>
            </w:rPr>
          </w:pPr>
          <w:hyperlink w:anchor="_Toc332351329" w:history="1">
            <w:r w:rsidRPr="00D07601">
              <w:rPr>
                <w:rStyle w:val="Hyperlink"/>
                <w:rFonts w:cstheme="minorHAnsi"/>
                <w:noProof/>
                <w:sz w:val="24"/>
                <w:szCs w:val="24"/>
              </w:rPr>
              <w:t>1.33.2</w:t>
            </w:r>
            <w:r w:rsidRPr="00D07601">
              <w:rPr>
                <w:rFonts w:eastAsiaTheme="minorEastAsia" w:cstheme="minorHAnsi"/>
                <w:noProof/>
                <w:sz w:val="24"/>
                <w:szCs w:val="24"/>
                <w:lang w:eastAsia="ja-JP"/>
              </w:rPr>
              <w:tab/>
            </w:r>
            <w:r w:rsidRPr="00D07601">
              <w:rPr>
                <w:rStyle w:val="Hyperlink"/>
                <w:rFonts w:cstheme="minorHAnsi"/>
                <w:noProof/>
                <w:sz w:val="24"/>
                <w:szCs w:val="24"/>
              </w:rPr>
              <w:t>Sequence flow</w:t>
            </w:r>
            <w:r w:rsidRPr="00D07601">
              <w:rPr>
                <w:rFonts w:cstheme="minorHAnsi"/>
                <w:noProof/>
                <w:webHidden/>
                <w:sz w:val="24"/>
                <w:szCs w:val="24"/>
              </w:rPr>
              <w:tab/>
            </w:r>
            <w:r w:rsidRPr="00D07601">
              <w:rPr>
                <w:rFonts w:cstheme="minorHAnsi"/>
                <w:noProof/>
                <w:webHidden/>
                <w:sz w:val="24"/>
                <w:szCs w:val="24"/>
              </w:rPr>
              <w:fldChar w:fldCharType="begin"/>
            </w:r>
            <w:r w:rsidRPr="00D07601">
              <w:rPr>
                <w:rFonts w:cstheme="minorHAnsi"/>
                <w:noProof/>
                <w:webHidden/>
                <w:sz w:val="24"/>
                <w:szCs w:val="24"/>
              </w:rPr>
              <w:instrText xml:space="preserve"> PAGEREF _Toc332351329 \h </w:instrText>
            </w:r>
            <w:r w:rsidRPr="00D07601">
              <w:rPr>
                <w:rFonts w:cstheme="minorHAnsi"/>
                <w:noProof/>
                <w:webHidden/>
                <w:sz w:val="24"/>
                <w:szCs w:val="24"/>
              </w:rPr>
            </w:r>
            <w:r w:rsidRPr="00D07601">
              <w:rPr>
                <w:rFonts w:cstheme="minorHAnsi"/>
                <w:noProof/>
                <w:webHidden/>
                <w:sz w:val="24"/>
                <w:szCs w:val="24"/>
              </w:rPr>
              <w:fldChar w:fldCharType="separate"/>
            </w:r>
            <w:r w:rsidRPr="00D07601">
              <w:rPr>
                <w:rFonts w:cstheme="minorHAnsi"/>
                <w:noProof/>
                <w:webHidden/>
                <w:sz w:val="24"/>
                <w:szCs w:val="24"/>
              </w:rPr>
              <w:t>335</w:t>
            </w:r>
            <w:r w:rsidRPr="00D07601">
              <w:rPr>
                <w:rFonts w:cstheme="minorHAnsi"/>
                <w:noProof/>
                <w:webHidden/>
                <w:sz w:val="24"/>
                <w:szCs w:val="24"/>
              </w:rPr>
              <w:fldChar w:fldCharType="end"/>
            </w:r>
          </w:hyperlink>
        </w:p>
        <w:p w:rsidR="00303364" w:rsidRPr="00E821A8" w:rsidRDefault="00D07601">
          <w:pPr>
            <w:pStyle w:val="TOC2"/>
            <w:tabs>
              <w:tab w:val="left" w:pos="880"/>
              <w:tab w:val="right" w:leader="dot" w:pos="8778"/>
            </w:tabs>
            <w:rPr>
              <w:rFonts w:eastAsiaTheme="minorEastAsia" w:cstheme="minorHAnsi"/>
              <w:noProof/>
              <w:sz w:val="24"/>
              <w:szCs w:val="24"/>
              <w:lang w:eastAsia="ja-JP"/>
            </w:rPr>
          </w:pPr>
          <w:hyperlink w:anchor="_Toc332351330" w:history="1">
            <w:r w:rsidRPr="00D07601">
              <w:rPr>
                <w:rStyle w:val="Hyperlink"/>
                <w:rFonts w:cstheme="minorHAnsi"/>
                <w:noProof/>
                <w:sz w:val="24"/>
                <w:szCs w:val="24"/>
              </w:rPr>
              <w:t>1.34</w:t>
            </w:r>
            <w:r w:rsidRPr="00D07601">
              <w:rPr>
                <w:rFonts w:eastAsiaTheme="minorEastAsia" w:cstheme="minorHAnsi"/>
                <w:noProof/>
                <w:sz w:val="24"/>
                <w:szCs w:val="24"/>
                <w:lang w:eastAsia="ja-JP"/>
              </w:rPr>
              <w:tab/>
            </w:r>
            <w:r w:rsidRPr="00D07601">
              <w:rPr>
                <w:rStyle w:val="Hyperlink"/>
                <w:rFonts w:cstheme="minorHAnsi"/>
                <w:noProof/>
                <w:sz w:val="24"/>
                <w:szCs w:val="24"/>
              </w:rPr>
              <w:t>ProjectEye _UC21 - Edit Deliverable Use Case</w:t>
            </w:r>
            <w:r w:rsidRPr="00D07601">
              <w:rPr>
                <w:rFonts w:cstheme="minorHAnsi"/>
                <w:noProof/>
                <w:webHidden/>
                <w:sz w:val="24"/>
                <w:szCs w:val="24"/>
              </w:rPr>
              <w:tab/>
            </w:r>
            <w:r w:rsidRPr="00D07601">
              <w:rPr>
                <w:rFonts w:cstheme="minorHAnsi"/>
                <w:noProof/>
                <w:webHidden/>
                <w:sz w:val="24"/>
                <w:szCs w:val="24"/>
              </w:rPr>
              <w:fldChar w:fldCharType="begin"/>
            </w:r>
            <w:r w:rsidRPr="00D07601">
              <w:rPr>
                <w:rFonts w:cstheme="minorHAnsi"/>
                <w:noProof/>
                <w:webHidden/>
                <w:sz w:val="24"/>
                <w:szCs w:val="24"/>
              </w:rPr>
              <w:instrText xml:space="preserve"> PAGEREF _Toc332351330 \h </w:instrText>
            </w:r>
            <w:r w:rsidRPr="00D07601">
              <w:rPr>
                <w:rFonts w:cstheme="minorHAnsi"/>
                <w:noProof/>
                <w:webHidden/>
                <w:sz w:val="24"/>
                <w:szCs w:val="24"/>
              </w:rPr>
            </w:r>
            <w:r w:rsidRPr="00D07601">
              <w:rPr>
                <w:rFonts w:cstheme="minorHAnsi"/>
                <w:noProof/>
                <w:webHidden/>
                <w:sz w:val="24"/>
                <w:szCs w:val="24"/>
              </w:rPr>
              <w:fldChar w:fldCharType="separate"/>
            </w:r>
            <w:r w:rsidRPr="00D07601">
              <w:rPr>
                <w:rFonts w:cstheme="minorHAnsi"/>
                <w:noProof/>
                <w:webHidden/>
                <w:sz w:val="24"/>
                <w:szCs w:val="24"/>
              </w:rPr>
              <w:t>335</w:t>
            </w:r>
            <w:r w:rsidRPr="00D07601">
              <w:rPr>
                <w:rFonts w:cstheme="minorHAnsi"/>
                <w:noProof/>
                <w:webHidden/>
                <w:sz w:val="24"/>
                <w:szCs w:val="24"/>
              </w:rPr>
              <w:fldChar w:fldCharType="end"/>
            </w:r>
          </w:hyperlink>
        </w:p>
        <w:p w:rsidR="00303364" w:rsidRPr="00E821A8" w:rsidRDefault="00D07601">
          <w:pPr>
            <w:pStyle w:val="TOC3"/>
            <w:tabs>
              <w:tab w:val="left" w:pos="1320"/>
              <w:tab w:val="right" w:leader="dot" w:pos="8778"/>
            </w:tabs>
            <w:rPr>
              <w:rFonts w:eastAsiaTheme="minorEastAsia" w:cstheme="minorHAnsi"/>
              <w:noProof/>
              <w:sz w:val="24"/>
              <w:szCs w:val="24"/>
              <w:lang w:eastAsia="ja-JP"/>
            </w:rPr>
          </w:pPr>
          <w:hyperlink w:anchor="_Toc332351331" w:history="1">
            <w:r w:rsidRPr="00D07601">
              <w:rPr>
                <w:rStyle w:val="Hyperlink"/>
                <w:rFonts w:cstheme="minorHAnsi"/>
                <w:noProof/>
                <w:sz w:val="24"/>
                <w:szCs w:val="24"/>
              </w:rPr>
              <w:t>1.34.1</w:t>
            </w:r>
            <w:r w:rsidRPr="00D07601">
              <w:rPr>
                <w:rFonts w:eastAsiaTheme="minorEastAsia" w:cstheme="minorHAnsi"/>
                <w:noProof/>
                <w:sz w:val="24"/>
                <w:szCs w:val="24"/>
                <w:lang w:eastAsia="ja-JP"/>
              </w:rPr>
              <w:tab/>
            </w:r>
            <w:r w:rsidRPr="00D07601">
              <w:rPr>
                <w:rStyle w:val="Hyperlink"/>
                <w:rFonts w:cstheme="minorHAnsi"/>
                <w:noProof/>
                <w:sz w:val="24"/>
                <w:szCs w:val="24"/>
              </w:rPr>
              <w:t>Class Diagram</w:t>
            </w:r>
            <w:r w:rsidRPr="00D07601">
              <w:rPr>
                <w:rFonts w:cstheme="minorHAnsi"/>
                <w:noProof/>
                <w:webHidden/>
                <w:sz w:val="24"/>
                <w:szCs w:val="24"/>
              </w:rPr>
              <w:tab/>
            </w:r>
            <w:r w:rsidRPr="00D07601">
              <w:rPr>
                <w:rFonts w:cstheme="minorHAnsi"/>
                <w:noProof/>
                <w:webHidden/>
                <w:sz w:val="24"/>
                <w:szCs w:val="24"/>
              </w:rPr>
              <w:fldChar w:fldCharType="begin"/>
            </w:r>
            <w:r w:rsidRPr="00D07601">
              <w:rPr>
                <w:rFonts w:cstheme="minorHAnsi"/>
                <w:noProof/>
                <w:webHidden/>
                <w:sz w:val="24"/>
                <w:szCs w:val="24"/>
              </w:rPr>
              <w:instrText xml:space="preserve"> PAGEREF _Toc332351331 \h </w:instrText>
            </w:r>
            <w:r w:rsidRPr="00D07601">
              <w:rPr>
                <w:rFonts w:cstheme="minorHAnsi"/>
                <w:noProof/>
                <w:webHidden/>
                <w:sz w:val="24"/>
                <w:szCs w:val="24"/>
              </w:rPr>
            </w:r>
            <w:r w:rsidRPr="00D07601">
              <w:rPr>
                <w:rFonts w:cstheme="minorHAnsi"/>
                <w:noProof/>
                <w:webHidden/>
                <w:sz w:val="24"/>
                <w:szCs w:val="24"/>
              </w:rPr>
              <w:fldChar w:fldCharType="separate"/>
            </w:r>
            <w:r w:rsidRPr="00D07601">
              <w:rPr>
                <w:rFonts w:cstheme="minorHAnsi"/>
                <w:noProof/>
                <w:webHidden/>
                <w:sz w:val="24"/>
                <w:szCs w:val="24"/>
              </w:rPr>
              <w:t>335</w:t>
            </w:r>
            <w:r w:rsidRPr="00D07601">
              <w:rPr>
                <w:rFonts w:cstheme="minorHAnsi"/>
                <w:noProof/>
                <w:webHidden/>
                <w:sz w:val="24"/>
                <w:szCs w:val="24"/>
              </w:rPr>
              <w:fldChar w:fldCharType="end"/>
            </w:r>
          </w:hyperlink>
        </w:p>
        <w:p w:rsidR="00303364" w:rsidRPr="00E821A8" w:rsidRDefault="00D07601">
          <w:pPr>
            <w:pStyle w:val="TOC3"/>
            <w:tabs>
              <w:tab w:val="left" w:pos="1320"/>
              <w:tab w:val="right" w:leader="dot" w:pos="8778"/>
            </w:tabs>
            <w:rPr>
              <w:rFonts w:eastAsiaTheme="minorEastAsia" w:cstheme="minorHAnsi"/>
              <w:noProof/>
              <w:sz w:val="24"/>
              <w:szCs w:val="24"/>
              <w:lang w:eastAsia="ja-JP"/>
            </w:rPr>
          </w:pPr>
          <w:hyperlink w:anchor="_Toc332351332" w:history="1">
            <w:r w:rsidRPr="00D07601">
              <w:rPr>
                <w:rStyle w:val="Hyperlink"/>
                <w:rFonts w:cstheme="minorHAnsi"/>
                <w:noProof/>
                <w:sz w:val="24"/>
                <w:szCs w:val="24"/>
              </w:rPr>
              <w:t>1.34.2</w:t>
            </w:r>
            <w:r w:rsidRPr="00D07601">
              <w:rPr>
                <w:rFonts w:eastAsiaTheme="minorEastAsia" w:cstheme="minorHAnsi"/>
                <w:noProof/>
                <w:sz w:val="24"/>
                <w:szCs w:val="24"/>
                <w:lang w:eastAsia="ja-JP"/>
              </w:rPr>
              <w:tab/>
            </w:r>
            <w:r w:rsidRPr="00D07601">
              <w:rPr>
                <w:rStyle w:val="Hyperlink"/>
                <w:rFonts w:cstheme="minorHAnsi"/>
                <w:noProof/>
                <w:sz w:val="24"/>
                <w:szCs w:val="24"/>
              </w:rPr>
              <w:t>Sequence flow</w:t>
            </w:r>
            <w:r w:rsidRPr="00D07601">
              <w:rPr>
                <w:rFonts w:cstheme="minorHAnsi"/>
                <w:noProof/>
                <w:webHidden/>
                <w:sz w:val="24"/>
                <w:szCs w:val="24"/>
              </w:rPr>
              <w:tab/>
            </w:r>
            <w:r w:rsidRPr="00D07601">
              <w:rPr>
                <w:rFonts w:cstheme="minorHAnsi"/>
                <w:noProof/>
                <w:webHidden/>
                <w:sz w:val="24"/>
                <w:szCs w:val="24"/>
              </w:rPr>
              <w:fldChar w:fldCharType="begin"/>
            </w:r>
            <w:r w:rsidRPr="00D07601">
              <w:rPr>
                <w:rFonts w:cstheme="minorHAnsi"/>
                <w:noProof/>
                <w:webHidden/>
                <w:sz w:val="24"/>
                <w:szCs w:val="24"/>
              </w:rPr>
              <w:instrText xml:space="preserve"> PAGEREF _Toc332351332 \h </w:instrText>
            </w:r>
            <w:r w:rsidRPr="00D07601">
              <w:rPr>
                <w:rFonts w:cstheme="minorHAnsi"/>
                <w:noProof/>
                <w:webHidden/>
                <w:sz w:val="24"/>
                <w:szCs w:val="24"/>
              </w:rPr>
            </w:r>
            <w:r w:rsidRPr="00D07601">
              <w:rPr>
                <w:rFonts w:cstheme="minorHAnsi"/>
                <w:noProof/>
                <w:webHidden/>
                <w:sz w:val="24"/>
                <w:szCs w:val="24"/>
              </w:rPr>
              <w:fldChar w:fldCharType="separate"/>
            </w:r>
            <w:r w:rsidRPr="00D07601">
              <w:rPr>
                <w:rFonts w:cstheme="minorHAnsi"/>
                <w:noProof/>
                <w:webHidden/>
                <w:sz w:val="24"/>
                <w:szCs w:val="24"/>
              </w:rPr>
              <w:t>336</w:t>
            </w:r>
            <w:r w:rsidRPr="00D07601">
              <w:rPr>
                <w:rFonts w:cstheme="minorHAnsi"/>
                <w:noProof/>
                <w:webHidden/>
                <w:sz w:val="24"/>
                <w:szCs w:val="24"/>
              </w:rPr>
              <w:fldChar w:fldCharType="end"/>
            </w:r>
          </w:hyperlink>
        </w:p>
        <w:p w:rsidR="00303364" w:rsidRPr="00E821A8" w:rsidRDefault="00D07601">
          <w:pPr>
            <w:pStyle w:val="TOC2"/>
            <w:tabs>
              <w:tab w:val="left" w:pos="880"/>
              <w:tab w:val="right" w:leader="dot" w:pos="8778"/>
            </w:tabs>
            <w:rPr>
              <w:rFonts w:eastAsiaTheme="minorEastAsia" w:cstheme="minorHAnsi"/>
              <w:noProof/>
              <w:sz w:val="24"/>
              <w:szCs w:val="24"/>
              <w:lang w:eastAsia="ja-JP"/>
            </w:rPr>
          </w:pPr>
          <w:hyperlink w:anchor="_Toc332351333" w:history="1">
            <w:r w:rsidRPr="00D07601">
              <w:rPr>
                <w:rStyle w:val="Hyperlink"/>
                <w:rFonts w:cstheme="minorHAnsi"/>
                <w:noProof/>
                <w:sz w:val="24"/>
                <w:szCs w:val="24"/>
              </w:rPr>
              <w:t>1.35</w:t>
            </w:r>
            <w:r w:rsidRPr="00D07601">
              <w:rPr>
                <w:rFonts w:eastAsiaTheme="minorEastAsia" w:cstheme="minorHAnsi"/>
                <w:noProof/>
                <w:sz w:val="24"/>
                <w:szCs w:val="24"/>
                <w:lang w:eastAsia="ja-JP"/>
              </w:rPr>
              <w:tab/>
            </w:r>
            <w:r w:rsidRPr="00D07601">
              <w:rPr>
                <w:rStyle w:val="Hyperlink"/>
                <w:rFonts w:cstheme="minorHAnsi"/>
                <w:noProof/>
                <w:sz w:val="24"/>
                <w:szCs w:val="24"/>
              </w:rPr>
              <w:t>ProjectEye _UC22 - Delete Deliverable Use Case</w:t>
            </w:r>
            <w:r w:rsidRPr="00D07601">
              <w:rPr>
                <w:rFonts w:cstheme="minorHAnsi"/>
                <w:noProof/>
                <w:webHidden/>
                <w:sz w:val="24"/>
                <w:szCs w:val="24"/>
              </w:rPr>
              <w:tab/>
            </w:r>
            <w:r w:rsidRPr="00D07601">
              <w:rPr>
                <w:rFonts w:cstheme="minorHAnsi"/>
                <w:noProof/>
                <w:webHidden/>
                <w:sz w:val="24"/>
                <w:szCs w:val="24"/>
              </w:rPr>
              <w:fldChar w:fldCharType="begin"/>
            </w:r>
            <w:r w:rsidRPr="00D07601">
              <w:rPr>
                <w:rFonts w:cstheme="minorHAnsi"/>
                <w:noProof/>
                <w:webHidden/>
                <w:sz w:val="24"/>
                <w:szCs w:val="24"/>
              </w:rPr>
              <w:instrText xml:space="preserve"> PAGEREF _Toc332351333 \h </w:instrText>
            </w:r>
            <w:r w:rsidRPr="00D07601">
              <w:rPr>
                <w:rFonts w:cstheme="minorHAnsi"/>
                <w:noProof/>
                <w:webHidden/>
                <w:sz w:val="24"/>
                <w:szCs w:val="24"/>
              </w:rPr>
            </w:r>
            <w:r w:rsidRPr="00D07601">
              <w:rPr>
                <w:rFonts w:cstheme="minorHAnsi"/>
                <w:noProof/>
                <w:webHidden/>
                <w:sz w:val="24"/>
                <w:szCs w:val="24"/>
              </w:rPr>
              <w:fldChar w:fldCharType="separate"/>
            </w:r>
            <w:r w:rsidRPr="00D07601">
              <w:rPr>
                <w:rFonts w:cstheme="minorHAnsi"/>
                <w:noProof/>
                <w:webHidden/>
                <w:sz w:val="24"/>
                <w:szCs w:val="24"/>
              </w:rPr>
              <w:t>336</w:t>
            </w:r>
            <w:r w:rsidRPr="00D07601">
              <w:rPr>
                <w:rFonts w:cstheme="minorHAnsi"/>
                <w:noProof/>
                <w:webHidden/>
                <w:sz w:val="24"/>
                <w:szCs w:val="24"/>
              </w:rPr>
              <w:fldChar w:fldCharType="end"/>
            </w:r>
          </w:hyperlink>
        </w:p>
        <w:p w:rsidR="00303364" w:rsidRPr="00E821A8" w:rsidRDefault="00D07601">
          <w:pPr>
            <w:pStyle w:val="TOC3"/>
            <w:tabs>
              <w:tab w:val="left" w:pos="1320"/>
              <w:tab w:val="right" w:leader="dot" w:pos="8778"/>
            </w:tabs>
            <w:rPr>
              <w:rFonts w:eastAsiaTheme="minorEastAsia" w:cstheme="minorHAnsi"/>
              <w:noProof/>
              <w:sz w:val="24"/>
              <w:szCs w:val="24"/>
              <w:lang w:eastAsia="ja-JP"/>
            </w:rPr>
          </w:pPr>
          <w:hyperlink w:anchor="_Toc332351334" w:history="1">
            <w:r w:rsidRPr="00D07601">
              <w:rPr>
                <w:rStyle w:val="Hyperlink"/>
                <w:rFonts w:cstheme="minorHAnsi"/>
                <w:noProof/>
                <w:sz w:val="24"/>
                <w:szCs w:val="24"/>
              </w:rPr>
              <w:t>1.35.1</w:t>
            </w:r>
            <w:r w:rsidRPr="00D07601">
              <w:rPr>
                <w:rFonts w:eastAsiaTheme="minorEastAsia" w:cstheme="minorHAnsi"/>
                <w:noProof/>
                <w:sz w:val="24"/>
                <w:szCs w:val="24"/>
                <w:lang w:eastAsia="ja-JP"/>
              </w:rPr>
              <w:tab/>
            </w:r>
            <w:r w:rsidRPr="00D07601">
              <w:rPr>
                <w:rStyle w:val="Hyperlink"/>
                <w:rFonts w:cstheme="minorHAnsi"/>
                <w:noProof/>
                <w:sz w:val="24"/>
                <w:szCs w:val="24"/>
              </w:rPr>
              <w:t>Class Diagram</w:t>
            </w:r>
            <w:r w:rsidRPr="00D07601">
              <w:rPr>
                <w:rFonts w:cstheme="minorHAnsi"/>
                <w:noProof/>
                <w:webHidden/>
                <w:sz w:val="24"/>
                <w:szCs w:val="24"/>
              </w:rPr>
              <w:tab/>
            </w:r>
            <w:r w:rsidRPr="00D07601">
              <w:rPr>
                <w:rFonts w:cstheme="minorHAnsi"/>
                <w:noProof/>
                <w:webHidden/>
                <w:sz w:val="24"/>
                <w:szCs w:val="24"/>
              </w:rPr>
              <w:fldChar w:fldCharType="begin"/>
            </w:r>
            <w:r w:rsidRPr="00D07601">
              <w:rPr>
                <w:rFonts w:cstheme="minorHAnsi"/>
                <w:noProof/>
                <w:webHidden/>
                <w:sz w:val="24"/>
                <w:szCs w:val="24"/>
              </w:rPr>
              <w:instrText xml:space="preserve"> PAGEREF _Toc332351334 \h </w:instrText>
            </w:r>
            <w:r w:rsidRPr="00D07601">
              <w:rPr>
                <w:rFonts w:cstheme="minorHAnsi"/>
                <w:noProof/>
                <w:webHidden/>
                <w:sz w:val="24"/>
                <w:szCs w:val="24"/>
              </w:rPr>
            </w:r>
            <w:r w:rsidRPr="00D07601">
              <w:rPr>
                <w:rFonts w:cstheme="minorHAnsi"/>
                <w:noProof/>
                <w:webHidden/>
                <w:sz w:val="24"/>
                <w:szCs w:val="24"/>
              </w:rPr>
              <w:fldChar w:fldCharType="separate"/>
            </w:r>
            <w:r w:rsidRPr="00D07601">
              <w:rPr>
                <w:rFonts w:cstheme="minorHAnsi"/>
                <w:noProof/>
                <w:webHidden/>
                <w:sz w:val="24"/>
                <w:szCs w:val="24"/>
              </w:rPr>
              <w:t>336</w:t>
            </w:r>
            <w:r w:rsidRPr="00D07601">
              <w:rPr>
                <w:rFonts w:cstheme="minorHAnsi"/>
                <w:noProof/>
                <w:webHidden/>
                <w:sz w:val="24"/>
                <w:szCs w:val="24"/>
              </w:rPr>
              <w:fldChar w:fldCharType="end"/>
            </w:r>
          </w:hyperlink>
        </w:p>
        <w:p w:rsidR="00303364" w:rsidRPr="00E821A8" w:rsidRDefault="00D07601">
          <w:pPr>
            <w:pStyle w:val="TOC3"/>
            <w:tabs>
              <w:tab w:val="left" w:pos="1320"/>
              <w:tab w:val="right" w:leader="dot" w:pos="8778"/>
            </w:tabs>
            <w:rPr>
              <w:rFonts w:eastAsiaTheme="minorEastAsia" w:cstheme="minorHAnsi"/>
              <w:noProof/>
              <w:sz w:val="24"/>
              <w:szCs w:val="24"/>
              <w:lang w:eastAsia="ja-JP"/>
            </w:rPr>
          </w:pPr>
          <w:hyperlink w:anchor="_Toc332351335" w:history="1">
            <w:r w:rsidRPr="00D07601">
              <w:rPr>
                <w:rStyle w:val="Hyperlink"/>
                <w:rFonts w:cstheme="minorHAnsi"/>
                <w:noProof/>
                <w:sz w:val="24"/>
                <w:szCs w:val="24"/>
              </w:rPr>
              <w:t>1.35.2</w:t>
            </w:r>
            <w:r w:rsidRPr="00D07601">
              <w:rPr>
                <w:rFonts w:eastAsiaTheme="minorEastAsia" w:cstheme="minorHAnsi"/>
                <w:noProof/>
                <w:sz w:val="24"/>
                <w:szCs w:val="24"/>
                <w:lang w:eastAsia="ja-JP"/>
              </w:rPr>
              <w:tab/>
            </w:r>
            <w:r w:rsidRPr="00D07601">
              <w:rPr>
                <w:rStyle w:val="Hyperlink"/>
                <w:rFonts w:cstheme="minorHAnsi"/>
                <w:noProof/>
                <w:sz w:val="24"/>
                <w:szCs w:val="24"/>
              </w:rPr>
              <w:t>Sequence flow</w:t>
            </w:r>
            <w:r w:rsidRPr="00D07601">
              <w:rPr>
                <w:rFonts w:cstheme="minorHAnsi"/>
                <w:noProof/>
                <w:webHidden/>
                <w:sz w:val="24"/>
                <w:szCs w:val="24"/>
              </w:rPr>
              <w:tab/>
            </w:r>
            <w:r w:rsidRPr="00D07601">
              <w:rPr>
                <w:rFonts w:cstheme="minorHAnsi"/>
                <w:noProof/>
                <w:webHidden/>
                <w:sz w:val="24"/>
                <w:szCs w:val="24"/>
              </w:rPr>
              <w:fldChar w:fldCharType="begin"/>
            </w:r>
            <w:r w:rsidRPr="00D07601">
              <w:rPr>
                <w:rFonts w:cstheme="minorHAnsi"/>
                <w:noProof/>
                <w:webHidden/>
                <w:sz w:val="24"/>
                <w:szCs w:val="24"/>
              </w:rPr>
              <w:instrText xml:space="preserve"> PAGEREF _Toc332351335 \h </w:instrText>
            </w:r>
            <w:r w:rsidRPr="00D07601">
              <w:rPr>
                <w:rFonts w:cstheme="minorHAnsi"/>
                <w:noProof/>
                <w:webHidden/>
                <w:sz w:val="24"/>
                <w:szCs w:val="24"/>
              </w:rPr>
            </w:r>
            <w:r w:rsidRPr="00D07601">
              <w:rPr>
                <w:rFonts w:cstheme="minorHAnsi"/>
                <w:noProof/>
                <w:webHidden/>
                <w:sz w:val="24"/>
                <w:szCs w:val="24"/>
              </w:rPr>
              <w:fldChar w:fldCharType="separate"/>
            </w:r>
            <w:r w:rsidRPr="00D07601">
              <w:rPr>
                <w:rFonts w:cstheme="minorHAnsi"/>
                <w:noProof/>
                <w:webHidden/>
                <w:sz w:val="24"/>
                <w:szCs w:val="24"/>
              </w:rPr>
              <w:t>337</w:t>
            </w:r>
            <w:r w:rsidRPr="00D07601">
              <w:rPr>
                <w:rFonts w:cstheme="minorHAnsi"/>
                <w:noProof/>
                <w:webHidden/>
                <w:sz w:val="24"/>
                <w:szCs w:val="24"/>
              </w:rPr>
              <w:fldChar w:fldCharType="end"/>
            </w:r>
          </w:hyperlink>
        </w:p>
        <w:p w:rsidR="00303364" w:rsidRPr="00E821A8" w:rsidRDefault="00D07601">
          <w:pPr>
            <w:pStyle w:val="TOC2"/>
            <w:tabs>
              <w:tab w:val="left" w:pos="880"/>
              <w:tab w:val="right" w:leader="dot" w:pos="8778"/>
            </w:tabs>
            <w:rPr>
              <w:rFonts w:eastAsiaTheme="minorEastAsia" w:cstheme="minorHAnsi"/>
              <w:noProof/>
              <w:sz w:val="24"/>
              <w:szCs w:val="24"/>
              <w:lang w:eastAsia="ja-JP"/>
            </w:rPr>
          </w:pPr>
          <w:hyperlink w:anchor="_Toc332351336" w:history="1">
            <w:r w:rsidRPr="00D07601">
              <w:rPr>
                <w:rStyle w:val="Hyperlink"/>
                <w:rFonts w:cstheme="minorHAnsi"/>
                <w:noProof/>
                <w:sz w:val="24"/>
                <w:szCs w:val="24"/>
              </w:rPr>
              <w:t>1.36</w:t>
            </w:r>
            <w:r w:rsidRPr="00D07601">
              <w:rPr>
                <w:rFonts w:eastAsiaTheme="minorEastAsia" w:cstheme="minorHAnsi"/>
                <w:noProof/>
                <w:sz w:val="24"/>
                <w:szCs w:val="24"/>
                <w:lang w:eastAsia="ja-JP"/>
              </w:rPr>
              <w:tab/>
            </w:r>
            <w:r w:rsidRPr="00D07601">
              <w:rPr>
                <w:rStyle w:val="Hyperlink"/>
                <w:rFonts w:cstheme="minorHAnsi"/>
                <w:noProof/>
                <w:sz w:val="24"/>
                <w:szCs w:val="24"/>
              </w:rPr>
              <w:t>ProjectEye _UC23 - View Info Use Case</w:t>
            </w:r>
            <w:r w:rsidRPr="00D07601">
              <w:rPr>
                <w:rFonts w:cstheme="minorHAnsi"/>
                <w:noProof/>
                <w:webHidden/>
                <w:sz w:val="24"/>
                <w:szCs w:val="24"/>
              </w:rPr>
              <w:tab/>
            </w:r>
            <w:r w:rsidRPr="00D07601">
              <w:rPr>
                <w:rFonts w:cstheme="minorHAnsi"/>
                <w:noProof/>
                <w:webHidden/>
                <w:sz w:val="24"/>
                <w:szCs w:val="24"/>
              </w:rPr>
              <w:fldChar w:fldCharType="begin"/>
            </w:r>
            <w:r w:rsidRPr="00D07601">
              <w:rPr>
                <w:rFonts w:cstheme="minorHAnsi"/>
                <w:noProof/>
                <w:webHidden/>
                <w:sz w:val="24"/>
                <w:szCs w:val="24"/>
              </w:rPr>
              <w:instrText xml:space="preserve"> PAGEREF _Toc332351336 \h </w:instrText>
            </w:r>
            <w:r w:rsidRPr="00D07601">
              <w:rPr>
                <w:rFonts w:cstheme="minorHAnsi"/>
                <w:noProof/>
                <w:webHidden/>
                <w:sz w:val="24"/>
                <w:szCs w:val="24"/>
              </w:rPr>
            </w:r>
            <w:r w:rsidRPr="00D07601">
              <w:rPr>
                <w:rFonts w:cstheme="minorHAnsi"/>
                <w:noProof/>
                <w:webHidden/>
                <w:sz w:val="24"/>
                <w:szCs w:val="24"/>
              </w:rPr>
              <w:fldChar w:fldCharType="separate"/>
            </w:r>
            <w:r w:rsidRPr="00D07601">
              <w:rPr>
                <w:rFonts w:cstheme="minorHAnsi"/>
                <w:noProof/>
                <w:webHidden/>
                <w:sz w:val="24"/>
                <w:szCs w:val="24"/>
              </w:rPr>
              <w:t>337</w:t>
            </w:r>
            <w:r w:rsidRPr="00D07601">
              <w:rPr>
                <w:rFonts w:cstheme="minorHAnsi"/>
                <w:noProof/>
                <w:webHidden/>
                <w:sz w:val="24"/>
                <w:szCs w:val="24"/>
              </w:rPr>
              <w:fldChar w:fldCharType="end"/>
            </w:r>
          </w:hyperlink>
        </w:p>
        <w:p w:rsidR="00303364" w:rsidRPr="00E821A8" w:rsidRDefault="00D07601">
          <w:pPr>
            <w:pStyle w:val="TOC3"/>
            <w:tabs>
              <w:tab w:val="left" w:pos="1320"/>
              <w:tab w:val="right" w:leader="dot" w:pos="8778"/>
            </w:tabs>
            <w:rPr>
              <w:rFonts w:eastAsiaTheme="minorEastAsia" w:cstheme="minorHAnsi"/>
              <w:noProof/>
              <w:sz w:val="24"/>
              <w:szCs w:val="24"/>
              <w:lang w:eastAsia="ja-JP"/>
            </w:rPr>
          </w:pPr>
          <w:hyperlink w:anchor="_Toc332351337" w:history="1">
            <w:r w:rsidRPr="00D07601">
              <w:rPr>
                <w:rStyle w:val="Hyperlink"/>
                <w:rFonts w:cstheme="minorHAnsi"/>
                <w:noProof/>
                <w:sz w:val="24"/>
                <w:szCs w:val="24"/>
              </w:rPr>
              <w:t>1.36.1</w:t>
            </w:r>
            <w:r w:rsidRPr="00D07601">
              <w:rPr>
                <w:rFonts w:eastAsiaTheme="minorEastAsia" w:cstheme="minorHAnsi"/>
                <w:noProof/>
                <w:sz w:val="24"/>
                <w:szCs w:val="24"/>
                <w:lang w:eastAsia="ja-JP"/>
              </w:rPr>
              <w:tab/>
            </w:r>
            <w:r w:rsidRPr="00D07601">
              <w:rPr>
                <w:rStyle w:val="Hyperlink"/>
                <w:rFonts w:cstheme="minorHAnsi"/>
                <w:noProof/>
                <w:sz w:val="24"/>
                <w:szCs w:val="24"/>
              </w:rPr>
              <w:t>Class Diagram</w:t>
            </w:r>
            <w:r w:rsidRPr="00D07601">
              <w:rPr>
                <w:rFonts w:cstheme="minorHAnsi"/>
                <w:noProof/>
                <w:webHidden/>
                <w:sz w:val="24"/>
                <w:szCs w:val="24"/>
              </w:rPr>
              <w:tab/>
            </w:r>
            <w:r w:rsidRPr="00D07601">
              <w:rPr>
                <w:rFonts w:cstheme="minorHAnsi"/>
                <w:noProof/>
                <w:webHidden/>
                <w:sz w:val="24"/>
                <w:szCs w:val="24"/>
              </w:rPr>
              <w:fldChar w:fldCharType="begin"/>
            </w:r>
            <w:r w:rsidRPr="00D07601">
              <w:rPr>
                <w:rFonts w:cstheme="minorHAnsi"/>
                <w:noProof/>
                <w:webHidden/>
                <w:sz w:val="24"/>
                <w:szCs w:val="24"/>
              </w:rPr>
              <w:instrText xml:space="preserve"> PAGEREF _Toc332351337 \h </w:instrText>
            </w:r>
            <w:r w:rsidRPr="00D07601">
              <w:rPr>
                <w:rFonts w:cstheme="minorHAnsi"/>
                <w:noProof/>
                <w:webHidden/>
                <w:sz w:val="24"/>
                <w:szCs w:val="24"/>
              </w:rPr>
            </w:r>
            <w:r w:rsidRPr="00D07601">
              <w:rPr>
                <w:rFonts w:cstheme="minorHAnsi"/>
                <w:noProof/>
                <w:webHidden/>
                <w:sz w:val="24"/>
                <w:szCs w:val="24"/>
              </w:rPr>
              <w:fldChar w:fldCharType="separate"/>
            </w:r>
            <w:r w:rsidRPr="00D07601">
              <w:rPr>
                <w:rFonts w:cstheme="minorHAnsi"/>
                <w:noProof/>
                <w:webHidden/>
                <w:sz w:val="24"/>
                <w:szCs w:val="24"/>
              </w:rPr>
              <w:t>337</w:t>
            </w:r>
            <w:r w:rsidRPr="00D07601">
              <w:rPr>
                <w:rFonts w:cstheme="minorHAnsi"/>
                <w:noProof/>
                <w:webHidden/>
                <w:sz w:val="24"/>
                <w:szCs w:val="24"/>
              </w:rPr>
              <w:fldChar w:fldCharType="end"/>
            </w:r>
          </w:hyperlink>
        </w:p>
        <w:p w:rsidR="00303364" w:rsidRPr="00E821A8" w:rsidRDefault="00D07601">
          <w:pPr>
            <w:pStyle w:val="TOC3"/>
            <w:tabs>
              <w:tab w:val="left" w:pos="1320"/>
              <w:tab w:val="right" w:leader="dot" w:pos="8778"/>
            </w:tabs>
            <w:rPr>
              <w:rFonts w:eastAsiaTheme="minorEastAsia" w:cstheme="minorHAnsi"/>
              <w:noProof/>
              <w:sz w:val="24"/>
              <w:szCs w:val="24"/>
              <w:lang w:eastAsia="ja-JP"/>
            </w:rPr>
          </w:pPr>
          <w:hyperlink w:anchor="_Toc332351338" w:history="1">
            <w:r w:rsidRPr="00D07601">
              <w:rPr>
                <w:rStyle w:val="Hyperlink"/>
                <w:rFonts w:cstheme="minorHAnsi"/>
                <w:noProof/>
                <w:sz w:val="24"/>
                <w:szCs w:val="24"/>
              </w:rPr>
              <w:t>1.36.2</w:t>
            </w:r>
            <w:r w:rsidRPr="00D07601">
              <w:rPr>
                <w:rFonts w:eastAsiaTheme="minorEastAsia" w:cstheme="minorHAnsi"/>
                <w:noProof/>
                <w:sz w:val="24"/>
                <w:szCs w:val="24"/>
                <w:lang w:eastAsia="ja-JP"/>
              </w:rPr>
              <w:tab/>
            </w:r>
            <w:r w:rsidRPr="00D07601">
              <w:rPr>
                <w:rStyle w:val="Hyperlink"/>
                <w:rFonts w:cstheme="minorHAnsi"/>
                <w:noProof/>
                <w:sz w:val="24"/>
                <w:szCs w:val="24"/>
              </w:rPr>
              <w:t>Sequence flow</w:t>
            </w:r>
            <w:r w:rsidRPr="00D07601">
              <w:rPr>
                <w:rFonts w:cstheme="minorHAnsi"/>
                <w:noProof/>
                <w:webHidden/>
                <w:sz w:val="24"/>
                <w:szCs w:val="24"/>
              </w:rPr>
              <w:tab/>
            </w:r>
            <w:r w:rsidRPr="00D07601">
              <w:rPr>
                <w:rFonts w:cstheme="minorHAnsi"/>
                <w:noProof/>
                <w:webHidden/>
                <w:sz w:val="24"/>
                <w:szCs w:val="24"/>
              </w:rPr>
              <w:fldChar w:fldCharType="begin"/>
            </w:r>
            <w:r w:rsidRPr="00D07601">
              <w:rPr>
                <w:rFonts w:cstheme="minorHAnsi"/>
                <w:noProof/>
                <w:webHidden/>
                <w:sz w:val="24"/>
                <w:szCs w:val="24"/>
              </w:rPr>
              <w:instrText xml:space="preserve"> PAGEREF _Toc332351338 \h </w:instrText>
            </w:r>
            <w:r w:rsidRPr="00D07601">
              <w:rPr>
                <w:rFonts w:cstheme="minorHAnsi"/>
                <w:noProof/>
                <w:webHidden/>
                <w:sz w:val="24"/>
                <w:szCs w:val="24"/>
              </w:rPr>
            </w:r>
            <w:r w:rsidRPr="00D07601">
              <w:rPr>
                <w:rFonts w:cstheme="minorHAnsi"/>
                <w:noProof/>
                <w:webHidden/>
                <w:sz w:val="24"/>
                <w:szCs w:val="24"/>
              </w:rPr>
              <w:fldChar w:fldCharType="separate"/>
            </w:r>
            <w:r w:rsidRPr="00D07601">
              <w:rPr>
                <w:rFonts w:cstheme="minorHAnsi"/>
                <w:noProof/>
                <w:webHidden/>
                <w:sz w:val="24"/>
                <w:szCs w:val="24"/>
              </w:rPr>
              <w:t>338</w:t>
            </w:r>
            <w:r w:rsidRPr="00D07601">
              <w:rPr>
                <w:rFonts w:cstheme="minorHAnsi"/>
                <w:noProof/>
                <w:webHidden/>
                <w:sz w:val="24"/>
                <w:szCs w:val="24"/>
              </w:rPr>
              <w:fldChar w:fldCharType="end"/>
            </w:r>
          </w:hyperlink>
        </w:p>
        <w:p w:rsidR="00303364" w:rsidRPr="00E821A8" w:rsidRDefault="00D07601">
          <w:pPr>
            <w:pStyle w:val="TOC2"/>
            <w:tabs>
              <w:tab w:val="left" w:pos="880"/>
              <w:tab w:val="right" w:leader="dot" w:pos="8778"/>
            </w:tabs>
            <w:rPr>
              <w:rFonts w:eastAsiaTheme="minorEastAsia" w:cstheme="minorHAnsi"/>
              <w:noProof/>
              <w:sz w:val="24"/>
              <w:szCs w:val="24"/>
              <w:lang w:eastAsia="ja-JP"/>
            </w:rPr>
          </w:pPr>
          <w:hyperlink w:anchor="_Toc332351339" w:history="1">
            <w:r w:rsidRPr="00D07601">
              <w:rPr>
                <w:rStyle w:val="Hyperlink"/>
                <w:rFonts w:cstheme="minorHAnsi"/>
                <w:noProof/>
                <w:sz w:val="24"/>
                <w:szCs w:val="24"/>
              </w:rPr>
              <w:t>1.37</w:t>
            </w:r>
            <w:r w:rsidRPr="00D07601">
              <w:rPr>
                <w:rFonts w:eastAsiaTheme="minorEastAsia" w:cstheme="minorHAnsi"/>
                <w:noProof/>
                <w:sz w:val="24"/>
                <w:szCs w:val="24"/>
                <w:lang w:eastAsia="ja-JP"/>
              </w:rPr>
              <w:tab/>
            </w:r>
            <w:r w:rsidRPr="00D07601">
              <w:rPr>
                <w:rStyle w:val="Hyperlink"/>
                <w:rFonts w:cstheme="minorHAnsi"/>
                <w:noProof/>
                <w:sz w:val="24"/>
                <w:szCs w:val="24"/>
              </w:rPr>
              <w:t>Planner_UC01- Filter Task Use Case</w:t>
            </w:r>
            <w:r w:rsidRPr="00D07601">
              <w:rPr>
                <w:rFonts w:cstheme="minorHAnsi"/>
                <w:noProof/>
                <w:webHidden/>
                <w:sz w:val="24"/>
                <w:szCs w:val="24"/>
              </w:rPr>
              <w:tab/>
            </w:r>
            <w:r w:rsidRPr="00D07601">
              <w:rPr>
                <w:rFonts w:cstheme="minorHAnsi"/>
                <w:noProof/>
                <w:webHidden/>
                <w:sz w:val="24"/>
                <w:szCs w:val="24"/>
              </w:rPr>
              <w:fldChar w:fldCharType="begin"/>
            </w:r>
            <w:r w:rsidRPr="00D07601">
              <w:rPr>
                <w:rFonts w:cstheme="minorHAnsi"/>
                <w:noProof/>
                <w:webHidden/>
                <w:sz w:val="24"/>
                <w:szCs w:val="24"/>
              </w:rPr>
              <w:instrText xml:space="preserve"> PAGEREF _Toc332351339 \h </w:instrText>
            </w:r>
            <w:r w:rsidRPr="00D07601">
              <w:rPr>
                <w:rFonts w:cstheme="minorHAnsi"/>
                <w:noProof/>
                <w:webHidden/>
                <w:sz w:val="24"/>
                <w:szCs w:val="24"/>
              </w:rPr>
            </w:r>
            <w:r w:rsidRPr="00D07601">
              <w:rPr>
                <w:rFonts w:cstheme="minorHAnsi"/>
                <w:noProof/>
                <w:webHidden/>
                <w:sz w:val="24"/>
                <w:szCs w:val="24"/>
              </w:rPr>
              <w:fldChar w:fldCharType="separate"/>
            </w:r>
            <w:r w:rsidRPr="00D07601">
              <w:rPr>
                <w:rFonts w:cstheme="minorHAnsi"/>
                <w:noProof/>
                <w:webHidden/>
                <w:sz w:val="24"/>
                <w:szCs w:val="24"/>
              </w:rPr>
              <w:t>338</w:t>
            </w:r>
            <w:r w:rsidRPr="00D07601">
              <w:rPr>
                <w:rFonts w:cstheme="minorHAnsi"/>
                <w:noProof/>
                <w:webHidden/>
                <w:sz w:val="24"/>
                <w:szCs w:val="24"/>
              </w:rPr>
              <w:fldChar w:fldCharType="end"/>
            </w:r>
          </w:hyperlink>
        </w:p>
        <w:p w:rsidR="00303364" w:rsidRPr="00E821A8" w:rsidRDefault="00D07601">
          <w:pPr>
            <w:pStyle w:val="TOC3"/>
            <w:tabs>
              <w:tab w:val="left" w:pos="1320"/>
              <w:tab w:val="right" w:leader="dot" w:pos="8778"/>
            </w:tabs>
            <w:rPr>
              <w:rFonts w:eastAsiaTheme="minorEastAsia" w:cstheme="minorHAnsi"/>
              <w:noProof/>
              <w:sz w:val="24"/>
              <w:szCs w:val="24"/>
              <w:lang w:eastAsia="ja-JP"/>
            </w:rPr>
          </w:pPr>
          <w:hyperlink w:anchor="_Toc332351340" w:history="1">
            <w:r w:rsidRPr="00D07601">
              <w:rPr>
                <w:rStyle w:val="Hyperlink"/>
                <w:rFonts w:cstheme="minorHAnsi"/>
                <w:noProof/>
                <w:sz w:val="24"/>
                <w:szCs w:val="24"/>
              </w:rPr>
              <w:t>1.37.1</w:t>
            </w:r>
            <w:r w:rsidRPr="00D07601">
              <w:rPr>
                <w:rFonts w:eastAsiaTheme="minorEastAsia" w:cstheme="minorHAnsi"/>
                <w:noProof/>
                <w:sz w:val="24"/>
                <w:szCs w:val="24"/>
                <w:lang w:eastAsia="ja-JP"/>
              </w:rPr>
              <w:tab/>
            </w:r>
            <w:r w:rsidRPr="00D07601">
              <w:rPr>
                <w:rStyle w:val="Hyperlink"/>
                <w:rFonts w:cstheme="minorHAnsi"/>
                <w:noProof/>
                <w:sz w:val="24"/>
                <w:szCs w:val="24"/>
              </w:rPr>
              <w:t>Class Diagram</w:t>
            </w:r>
            <w:r w:rsidRPr="00D07601">
              <w:rPr>
                <w:rFonts w:cstheme="minorHAnsi"/>
                <w:noProof/>
                <w:webHidden/>
                <w:sz w:val="24"/>
                <w:szCs w:val="24"/>
              </w:rPr>
              <w:tab/>
            </w:r>
            <w:r w:rsidRPr="00D07601">
              <w:rPr>
                <w:rFonts w:cstheme="minorHAnsi"/>
                <w:noProof/>
                <w:webHidden/>
                <w:sz w:val="24"/>
                <w:szCs w:val="24"/>
              </w:rPr>
              <w:fldChar w:fldCharType="begin"/>
            </w:r>
            <w:r w:rsidRPr="00D07601">
              <w:rPr>
                <w:rFonts w:cstheme="minorHAnsi"/>
                <w:noProof/>
                <w:webHidden/>
                <w:sz w:val="24"/>
                <w:szCs w:val="24"/>
              </w:rPr>
              <w:instrText xml:space="preserve"> PAGEREF _Toc332351340 \h </w:instrText>
            </w:r>
            <w:r w:rsidRPr="00D07601">
              <w:rPr>
                <w:rFonts w:cstheme="minorHAnsi"/>
                <w:noProof/>
                <w:webHidden/>
                <w:sz w:val="24"/>
                <w:szCs w:val="24"/>
              </w:rPr>
            </w:r>
            <w:r w:rsidRPr="00D07601">
              <w:rPr>
                <w:rFonts w:cstheme="minorHAnsi"/>
                <w:noProof/>
                <w:webHidden/>
                <w:sz w:val="24"/>
                <w:szCs w:val="24"/>
              </w:rPr>
              <w:fldChar w:fldCharType="separate"/>
            </w:r>
            <w:r w:rsidRPr="00D07601">
              <w:rPr>
                <w:rFonts w:cstheme="minorHAnsi"/>
                <w:noProof/>
                <w:webHidden/>
                <w:sz w:val="24"/>
                <w:szCs w:val="24"/>
              </w:rPr>
              <w:t>338</w:t>
            </w:r>
            <w:r w:rsidRPr="00D07601">
              <w:rPr>
                <w:rFonts w:cstheme="minorHAnsi"/>
                <w:noProof/>
                <w:webHidden/>
                <w:sz w:val="24"/>
                <w:szCs w:val="24"/>
              </w:rPr>
              <w:fldChar w:fldCharType="end"/>
            </w:r>
          </w:hyperlink>
        </w:p>
        <w:p w:rsidR="00303364" w:rsidRPr="00E821A8" w:rsidRDefault="00D07601">
          <w:pPr>
            <w:pStyle w:val="TOC3"/>
            <w:tabs>
              <w:tab w:val="left" w:pos="1320"/>
              <w:tab w:val="right" w:leader="dot" w:pos="8778"/>
            </w:tabs>
            <w:rPr>
              <w:rFonts w:eastAsiaTheme="minorEastAsia" w:cstheme="minorHAnsi"/>
              <w:noProof/>
              <w:sz w:val="24"/>
              <w:szCs w:val="24"/>
              <w:lang w:eastAsia="ja-JP"/>
            </w:rPr>
          </w:pPr>
          <w:hyperlink w:anchor="_Toc332351341" w:history="1">
            <w:r w:rsidRPr="00D07601">
              <w:rPr>
                <w:rStyle w:val="Hyperlink"/>
                <w:rFonts w:cstheme="minorHAnsi"/>
                <w:noProof/>
                <w:sz w:val="24"/>
                <w:szCs w:val="24"/>
              </w:rPr>
              <w:t>1.37.2</w:t>
            </w:r>
            <w:r w:rsidRPr="00D07601">
              <w:rPr>
                <w:rFonts w:eastAsiaTheme="minorEastAsia" w:cstheme="minorHAnsi"/>
                <w:noProof/>
                <w:sz w:val="24"/>
                <w:szCs w:val="24"/>
                <w:lang w:eastAsia="ja-JP"/>
              </w:rPr>
              <w:tab/>
            </w:r>
            <w:r w:rsidRPr="00D07601">
              <w:rPr>
                <w:rStyle w:val="Hyperlink"/>
                <w:rFonts w:cstheme="minorHAnsi"/>
                <w:noProof/>
                <w:sz w:val="24"/>
                <w:szCs w:val="24"/>
              </w:rPr>
              <w:t>Sequence Flow</w:t>
            </w:r>
            <w:r w:rsidRPr="00D07601">
              <w:rPr>
                <w:rFonts w:cstheme="minorHAnsi"/>
                <w:noProof/>
                <w:webHidden/>
                <w:sz w:val="24"/>
                <w:szCs w:val="24"/>
              </w:rPr>
              <w:tab/>
            </w:r>
            <w:r w:rsidRPr="00D07601">
              <w:rPr>
                <w:rFonts w:cstheme="minorHAnsi"/>
                <w:noProof/>
                <w:webHidden/>
                <w:sz w:val="24"/>
                <w:szCs w:val="24"/>
              </w:rPr>
              <w:fldChar w:fldCharType="begin"/>
            </w:r>
            <w:r w:rsidRPr="00D07601">
              <w:rPr>
                <w:rFonts w:cstheme="minorHAnsi"/>
                <w:noProof/>
                <w:webHidden/>
                <w:sz w:val="24"/>
                <w:szCs w:val="24"/>
              </w:rPr>
              <w:instrText xml:space="preserve"> PAGEREF _Toc332351341 \h </w:instrText>
            </w:r>
            <w:r w:rsidRPr="00D07601">
              <w:rPr>
                <w:rFonts w:cstheme="minorHAnsi"/>
                <w:noProof/>
                <w:webHidden/>
                <w:sz w:val="24"/>
                <w:szCs w:val="24"/>
              </w:rPr>
            </w:r>
            <w:r w:rsidRPr="00D07601">
              <w:rPr>
                <w:rFonts w:cstheme="minorHAnsi"/>
                <w:noProof/>
                <w:webHidden/>
                <w:sz w:val="24"/>
                <w:szCs w:val="24"/>
              </w:rPr>
              <w:fldChar w:fldCharType="separate"/>
            </w:r>
            <w:r w:rsidRPr="00D07601">
              <w:rPr>
                <w:rFonts w:cstheme="minorHAnsi"/>
                <w:noProof/>
                <w:webHidden/>
                <w:sz w:val="24"/>
                <w:szCs w:val="24"/>
              </w:rPr>
              <w:t>339</w:t>
            </w:r>
            <w:r w:rsidRPr="00D07601">
              <w:rPr>
                <w:rFonts w:cstheme="minorHAnsi"/>
                <w:noProof/>
                <w:webHidden/>
                <w:sz w:val="24"/>
                <w:szCs w:val="24"/>
              </w:rPr>
              <w:fldChar w:fldCharType="end"/>
            </w:r>
          </w:hyperlink>
        </w:p>
        <w:p w:rsidR="00303364" w:rsidRPr="00E821A8" w:rsidRDefault="00D07601">
          <w:pPr>
            <w:pStyle w:val="TOC2"/>
            <w:tabs>
              <w:tab w:val="left" w:pos="880"/>
              <w:tab w:val="right" w:leader="dot" w:pos="8778"/>
            </w:tabs>
            <w:rPr>
              <w:rFonts w:eastAsiaTheme="minorEastAsia" w:cstheme="minorHAnsi"/>
              <w:noProof/>
              <w:sz w:val="24"/>
              <w:szCs w:val="24"/>
              <w:lang w:eastAsia="ja-JP"/>
            </w:rPr>
          </w:pPr>
          <w:hyperlink w:anchor="_Toc332351342" w:history="1">
            <w:r w:rsidRPr="00D07601">
              <w:rPr>
                <w:rStyle w:val="Hyperlink"/>
                <w:rFonts w:cstheme="minorHAnsi"/>
                <w:noProof/>
                <w:sz w:val="24"/>
                <w:szCs w:val="24"/>
              </w:rPr>
              <w:t>1.38</w:t>
            </w:r>
            <w:r w:rsidRPr="00D07601">
              <w:rPr>
                <w:rFonts w:eastAsiaTheme="minorEastAsia" w:cstheme="minorHAnsi"/>
                <w:noProof/>
                <w:sz w:val="24"/>
                <w:szCs w:val="24"/>
                <w:lang w:eastAsia="ja-JP"/>
              </w:rPr>
              <w:tab/>
            </w:r>
            <w:r w:rsidRPr="00D07601">
              <w:rPr>
                <w:rStyle w:val="Hyperlink"/>
                <w:rFonts w:cstheme="minorHAnsi"/>
                <w:noProof/>
                <w:sz w:val="24"/>
                <w:szCs w:val="24"/>
              </w:rPr>
              <w:t>Planner_UC02 - Add Task Use Case</w:t>
            </w:r>
            <w:r w:rsidRPr="00D07601">
              <w:rPr>
                <w:rFonts w:cstheme="minorHAnsi"/>
                <w:noProof/>
                <w:webHidden/>
                <w:sz w:val="24"/>
                <w:szCs w:val="24"/>
              </w:rPr>
              <w:tab/>
            </w:r>
            <w:r w:rsidRPr="00D07601">
              <w:rPr>
                <w:rFonts w:cstheme="minorHAnsi"/>
                <w:noProof/>
                <w:webHidden/>
                <w:sz w:val="24"/>
                <w:szCs w:val="24"/>
              </w:rPr>
              <w:fldChar w:fldCharType="begin"/>
            </w:r>
            <w:r w:rsidRPr="00D07601">
              <w:rPr>
                <w:rFonts w:cstheme="minorHAnsi"/>
                <w:noProof/>
                <w:webHidden/>
                <w:sz w:val="24"/>
                <w:szCs w:val="24"/>
              </w:rPr>
              <w:instrText xml:space="preserve"> PAGEREF _Toc332351342 \h </w:instrText>
            </w:r>
            <w:r w:rsidRPr="00D07601">
              <w:rPr>
                <w:rFonts w:cstheme="minorHAnsi"/>
                <w:noProof/>
                <w:webHidden/>
                <w:sz w:val="24"/>
                <w:szCs w:val="24"/>
              </w:rPr>
            </w:r>
            <w:r w:rsidRPr="00D07601">
              <w:rPr>
                <w:rFonts w:cstheme="minorHAnsi"/>
                <w:noProof/>
                <w:webHidden/>
                <w:sz w:val="24"/>
                <w:szCs w:val="24"/>
              </w:rPr>
              <w:fldChar w:fldCharType="separate"/>
            </w:r>
            <w:r w:rsidRPr="00D07601">
              <w:rPr>
                <w:rFonts w:cstheme="minorHAnsi"/>
                <w:noProof/>
                <w:webHidden/>
                <w:sz w:val="24"/>
                <w:szCs w:val="24"/>
              </w:rPr>
              <w:t>340</w:t>
            </w:r>
            <w:r w:rsidRPr="00D07601">
              <w:rPr>
                <w:rFonts w:cstheme="minorHAnsi"/>
                <w:noProof/>
                <w:webHidden/>
                <w:sz w:val="24"/>
                <w:szCs w:val="24"/>
              </w:rPr>
              <w:fldChar w:fldCharType="end"/>
            </w:r>
          </w:hyperlink>
        </w:p>
        <w:p w:rsidR="00303364" w:rsidRPr="00E821A8" w:rsidRDefault="00D07601">
          <w:pPr>
            <w:pStyle w:val="TOC3"/>
            <w:tabs>
              <w:tab w:val="left" w:pos="1320"/>
              <w:tab w:val="right" w:leader="dot" w:pos="8778"/>
            </w:tabs>
            <w:rPr>
              <w:rFonts w:eastAsiaTheme="minorEastAsia" w:cstheme="minorHAnsi"/>
              <w:noProof/>
              <w:sz w:val="24"/>
              <w:szCs w:val="24"/>
              <w:lang w:eastAsia="ja-JP"/>
            </w:rPr>
          </w:pPr>
          <w:hyperlink w:anchor="_Toc332351343" w:history="1">
            <w:r w:rsidRPr="00D07601">
              <w:rPr>
                <w:rStyle w:val="Hyperlink"/>
                <w:rFonts w:cstheme="minorHAnsi"/>
                <w:noProof/>
                <w:sz w:val="24"/>
                <w:szCs w:val="24"/>
              </w:rPr>
              <w:t>1.38.1</w:t>
            </w:r>
            <w:r w:rsidRPr="00D07601">
              <w:rPr>
                <w:rFonts w:eastAsiaTheme="minorEastAsia" w:cstheme="minorHAnsi"/>
                <w:noProof/>
                <w:sz w:val="24"/>
                <w:szCs w:val="24"/>
                <w:lang w:eastAsia="ja-JP"/>
              </w:rPr>
              <w:tab/>
            </w:r>
            <w:r w:rsidRPr="00D07601">
              <w:rPr>
                <w:rStyle w:val="Hyperlink"/>
                <w:rFonts w:cstheme="minorHAnsi"/>
                <w:noProof/>
                <w:sz w:val="24"/>
                <w:szCs w:val="24"/>
              </w:rPr>
              <w:t>Class Diagram</w:t>
            </w:r>
            <w:r w:rsidRPr="00D07601">
              <w:rPr>
                <w:rFonts w:cstheme="minorHAnsi"/>
                <w:noProof/>
                <w:webHidden/>
                <w:sz w:val="24"/>
                <w:szCs w:val="24"/>
              </w:rPr>
              <w:tab/>
            </w:r>
            <w:r w:rsidRPr="00D07601">
              <w:rPr>
                <w:rFonts w:cstheme="minorHAnsi"/>
                <w:noProof/>
                <w:webHidden/>
                <w:sz w:val="24"/>
                <w:szCs w:val="24"/>
              </w:rPr>
              <w:fldChar w:fldCharType="begin"/>
            </w:r>
            <w:r w:rsidRPr="00D07601">
              <w:rPr>
                <w:rFonts w:cstheme="minorHAnsi"/>
                <w:noProof/>
                <w:webHidden/>
                <w:sz w:val="24"/>
                <w:szCs w:val="24"/>
              </w:rPr>
              <w:instrText xml:space="preserve"> PAGEREF _Toc332351343 \h </w:instrText>
            </w:r>
            <w:r w:rsidRPr="00D07601">
              <w:rPr>
                <w:rFonts w:cstheme="minorHAnsi"/>
                <w:noProof/>
                <w:webHidden/>
                <w:sz w:val="24"/>
                <w:szCs w:val="24"/>
              </w:rPr>
            </w:r>
            <w:r w:rsidRPr="00D07601">
              <w:rPr>
                <w:rFonts w:cstheme="minorHAnsi"/>
                <w:noProof/>
                <w:webHidden/>
                <w:sz w:val="24"/>
                <w:szCs w:val="24"/>
              </w:rPr>
              <w:fldChar w:fldCharType="separate"/>
            </w:r>
            <w:r w:rsidRPr="00D07601">
              <w:rPr>
                <w:rFonts w:cstheme="minorHAnsi"/>
                <w:noProof/>
                <w:webHidden/>
                <w:sz w:val="24"/>
                <w:szCs w:val="24"/>
              </w:rPr>
              <w:t>340</w:t>
            </w:r>
            <w:r w:rsidRPr="00D07601">
              <w:rPr>
                <w:rFonts w:cstheme="minorHAnsi"/>
                <w:noProof/>
                <w:webHidden/>
                <w:sz w:val="24"/>
                <w:szCs w:val="24"/>
              </w:rPr>
              <w:fldChar w:fldCharType="end"/>
            </w:r>
          </w:hyperlink>
        </w:p>
        <w:p w:rsidR="00303364" w:rsidRPr="00E821A8" w:rsidRDefault="00D07601">
          <w:pPr>
            <w:pStyle w:val="TOC3"/>
            <w:tabs>
              <w:tab w:val="left" w:pos="1320"/>
              <w:tab w:val="right" w:leader="dot" w:pos="8778"/>
            </w:tabs>
            <w:rPr>
              <w:rFonts w:eastAsiaTheme="minorEastAsia" w:cstheme="minorHAnsi"/>
              <w:noProof/>
              <w:sz w:val="24"/>
              <w:szCs w:val="24"/>
              <w:lang w:eastAsia="ja-JP"/>
            </w:rPr>
          </w:pPr>
          <w:hyperlink w:anchor="_Toc332351344" w:history="1">
            <w:r w:rsidRPr="00D07601">
              <w:rPr>
                <w:rStyle w:val="Hyperlink"/>
                <w:rFonts w:cstheme="minorHAnsi"/>
                <w:noProof/>
                <w:sz w:val="24"/>
                <w:szCs w:val="24"/>
              </w:rPr>
              <w:t>1.38.2</w:t>
            </w:r>
            <w:r w:rsidRPr="00D07601">
              <w:rPr>
                <w:rFonts w:eastAsiaTheme="minorEastAsia" w:cstheme="minorHAnsi"/>
                <w:noProof/>
                <w:sz w:val="24"/>
                <w:szCs w:val="24"/>
                <w:lang w:eastAsia="ja-JP"/>
              </w:rPr>
              <w:tab/>
            </w:r>
            <w:r w:rsidRPr="00D07601">
              <w:rPr>
                <w:rStyle w:val="Hyperlink"/>
                <w:rFonts w:cstheme="minorHAnsi"/>
                <w:noProof/>
                <w:sz w:val="24"/>
                <w:szCs w:val="24"/>
              </w:rPr>
              <w:t>Sequence Flow</w:t>
            </w:r>
            <w:r w:rsidRPr="00D07601">
              <w:rPr>
                <w:rFonts w:cstheme="minorHAnsi"/>
                <w:noProof/>
                <w:webHidden/>
                <w:sz w:val="24"/>
                <w:szCs w:val="24"/>
              </w:rPr>
              <w:tab/>
            </w:r>
            <w:r w:rsidRPr="00D07601">
              <w:rPr>
                <w:rFonts w:cstheme="minorHAnsi"/>
                <w:noProof/>
                <w:webHidden/>
                <w:sz w:val="24"/>
                <w:szCs w:val="24"/>
              </w:rPr>
              <w:fldChar w:fldCharType="begin"/>
            </w:r>
            <w:r w:rsidRPr="00D07601">
              <w:rPr>
                <w:rFonts w:cstheme="minorHAnsi"/>
                <w:noProof/>
                <w:webHidden/>
                <w:sz w:val="24"/>
                <w:szCs w:val="24"/>
              </w:rPr>
              <w:instrText xml:space="preserve"> PAGEREF _Toc332351344 \h </w:instrText>
            </w:r>
            <w:r w:rsidRPr="00D07601">
              <w:rPr>
                <w:rFonts w:cstheme="minorHAnsi"/>
                <w:noProof/>
                <w:webHidden/>
                <w:sz w:val="24"/>
                <w:szCs w:val="24"/>
              </w:rPr>
            </w:r>
            <w:r w:rsidRPr="00D07601">
              <w:rPr>
                <w:rFonts w:cstheme="minorHAnsi"/>
                <w:noProof/>
                <w:webHidden/>
                <w:sz w:val="24"/>
                <w:szCs w:val="24"/>
              </w:rPr>
              <w:fldChar w:fldCharType="separate"/>
            </w:r>
            <w:r w:rsidRPr="00D07601">
              <w:rPr>
                <w:rFonts w:cstheme="minorHAnsi"/>
                <w:noProof/>
                <w:webHidden/>
                <w:sz w:val="24"/>
                <w:szCs w:val="24"/>
              </w:rPr>
              <w:t>341</w:t>
            </w:r>
            <w:r w:rsidRPr="00D07601">
              <w:rPr>
                <w:rFonts w:cstheme="minorHAnsi"/>
                <w:noProof/>
                <w:webHidden/>
                <w:sz w:val="24"/>
                <w:szCs w:val="24"/>
              </w:rPr>
              <w:fldChar w:fldCharType="end"/>
            </w:r>
          </w:hyperlink>
        </w:p>
        <w:p w:rsidR="00303364" w:rsidRPr="00E821A8" w:rsidRDefault="00D07601">
          <w:pPr>
            <w:pStyle w:val="TOC2"/>
            <w:tabs>
              <w:tab w:val="left" w:pos="880"/>
              <w:tab w:val="right" w:leader="dot" w:pos="8778"/>
            </w:tabs>
            <w:rPr>
              <w:rFonts w:eastAsiaTheme="minorEastAsia" w:cstheme="minorHAnsi"/>
              <w:noProof/>
              <w:sz w:val="24"/>
              <w:szCs w:val="24"/>
              <w:lang w:eastAsia="ja-JP"/>
            </w:rPr>
          </w:pPr>
          <w:hyperlink w:anchor="_Toc332351345" w:history="1">
            <w:r w:rsidRPr="00D07601">
              <w:rPr>
                <w:rStyle w:val="Hyperlink"/>
                <w:rFonts w:cstheme="minorHAnsi"/>
                <w:noProof/>
                <w:sz w:val="24"/>
                <w:szCs w:val="24"/>
              </w:rPr>
              <w:t>1.39</w:t>
            </w:r>
            <w:r w:rsidRPr="00D07601">
              <w:rPr>
                <w:rFonts w:eastAsiaTheme="minorEastAsia" w:cstheme="minorHAnsi"/>
                <w:noProof/>
                <w:sz w:val="24"/>
                <w:szCs w:val="24"/>
                <w:lang w:eastAsia="ja-JP"/>
              </w:rPr>
              <w:tab/>
            </w:r>
            <w:r w:rsidRPr="00D07601">
              <w:rPr>
                <w:rStyle w:val="Hyperlink"/>
                <w:rFonts w:cstheme="minorHAnsi"/>
                <w:noProof/>
                <w:sz w:val="24"/>
                <w:szCs w:val="24"/>
              </w:rPr>
              <w:t>Planner_UC03 - Update Task Use Case</w:t>
            </w:r>
            <w:r w:rsidRPr="00D07601">
              <w:rPr>
                <w:rFonts w:cstheme="minorHAnsi"/>
                <w:noProof/>
                <w:webHidden/>
                <w:sz w:val="24"/>
                <w:szCs w:val="24"/>
              </w:rPr>
              <w:tab/>
            </w:r>
            <w:r w:rsidRPr="00D07601">
              <w:rPr>
                <w:rFonts w:cstheme="minorHAnsi"/>
                <w:noProof/>
                <w:webHidden/>
                <w:sz w:val="24"/>
                <w:szCs w:val="24"/>
              </w:rPr>
              <w:fldChar w:fldCharType="begin"/>
            </w:r>
            <w:r w:rsidRPr="00D07601">
              <w:rPr>
                <w:rFonts w:cstheme="minorHAnsi"/>
                <w:noProof/>
                <w:webHidden/>
                <w:sz w:val="24"/>
                <w:szCs w:val="24"/>
              </w:rPr>
              <w:instrText xml:space="preserve"> PAGEREF _Toc332351345 \h </w:instrText>
            </w:r>
            <w:r w:rsidRPr="00D07601">
              <w:rPr>
                <w:rFonts w:cstheme="minorHAnsi"/>
                <w:noProof/>
                <w:webHidden/>
                <w:sz w:val="24"/>
                <w:szCs w:val="24"/>
              </w:rPr>
            </w:r>
            <w:r w:rsidRPr="00D07601">
              <w:rPr>
                <w:rFonts w:cstheme="minorHAnsi"/>
                <w:noProof/>
                <w:webHidden/>
                <w:sz w:val="24"/>
                <w:szCs w:val="24"/>
              </w:rPr>
              <w:fldChar w:fldCharType="separate"/>
            </w:r>
            <w:r w:rsidRPr="00D07601">
              <w:rPr>
                <w:rFonts w:cstheme="minorHAnsi"/>
                <w:noProof/>
                <w:webHidden/>
                <w:sz w:val="24"/>
                <w:szCs w:val="24"/>
              </w:rPr>
              <w:t>342</w:t>
            </w:r>
            <w:r w:rsidRPr="00D07601">
              <w:rPr>
                <w:rFonts w:cstheme="minorHAnsi"/>
                <w:noProof/>
                <w:webHidden/>
                <w:sz w:val="24"/>
                <w:szCs w:val="24"/>
              </w:rPr>
              <w:fldChar w:fldCharType="end"/>
            </w:r>
          </w:hyperlink>
        </w:p>
        <w:p w:rsidR="00303364" w:rsidRPr="00E821A8" w:rsidRDefault="00D07601">
          <w:pPr>
            <w:pStyle w:val="TOC3"/>
            <w:tabs>
              <w:tab w:val="left" w:pos="1320"/>
              <w:tab w:val="right" w:leader="dot" w:pos="8778"/>
            </w:tabs>
            <w:rPr>
              <w:rFonts w:eastAsiaTheme="minorEastAsia" w:cstheme="minorHAnsi"/>
              <w:noProof/>
              <w:sz w:val="24"/>
              <w:szCs w:val="24"/>
              <w:lang w:eastAsia="ja-JP"/>
            </w:rPr>
          </w:pPr>
          <w:hyperlink w:anchor="_Toc332351346" w:history="1">
            <w:r w:rsidRPr="00D07601">
              <w:rPr>
                <w:rStyle w:val="Hyperlink"/>
                <w:rFonts w:cstheme="minorHAnsi"/>
                <w:noProof/>
                <w:sz w:val="24"/>
                <w:szCs w:val="24"/>
              </w:rPr>
              <w:t>1.39.1</w:t>
            </w:r>
            <w:r w:rsidRPr="00D07601">
              <w:rPr>
                <w:rFonts w:eastAsiaTheme="minorEastAsia" w:cstheme="minorHAnsi"/>
                <w:noProof/>
                <w:sz w:val="24"/>
                <w:szCs w:val="24"/>
                <w:lang w:eastAsia="ja-JP"/>
              </w:rPr>
              <w:tab/>
            </w:r>
            <w:r w:rsidRPr="00D07601">
              <w:rPr>
                <w:rStyle w:val="Hyperlink"/>
                <w:rFonts w:cstheme="minorHAnsi"/>
                <w:noProof/>
                <w:sz w:val="24"/>
                <w:szCs w:val="24"/>
              </w:rPr>
              <w:t>Class Diagram</w:t>
            </w:r>
            <w:r w:rsidRPr="00D07601">
              <w:rPr>
                <w:rFonts w:cstheme="minorHAnsi"/>
                <w:noProof/>
                <w:webHidden/>
                <w:sz w:val="24"/>
                <w:szCs w:val="24"/>
              </w:rPr>
              <w:tab/>
            </w:r>
            <w:r w:rsidRPr="00D07601">
              <w:rPr>
                <w:rFonts w:cstheme="minorHAnsi"/>
                <w:noProof/>
                <w:webHidden/>
                <w:sz w:val="24"/>
                <w:szCs w:val="24"/>
              </w:rPr>
              <w:fldChar w:fldCharType="begin"/>
            </w:r>
            <w:r w:rsidRPr="00D07601">
              <w:rPr>
                <w:rFonts w:cstheme="minorHAnsi"/>
                <w:noProof/>
                <w:webHidden/>
                <w:sz w:val="24"/>
                <w:szCs w:val="24"/>
              </w:rPr>
              <w:instrText xml:space="preserve"> PAGEREF _Toc332351346 \h </w:instrText>
            </w:r>
            <w:r w:rsidRPr="00D07601">
              <w:rPr>
                <w:rFonts w:cstheme="minorHAnsi"/>
                <w:noProof/>
                <w:webHidden/>
                <w:sz w:val="24"/>
                <w:szCs w:val="24"/>
              </w:rPr>
            </w:r>
            <w:r w:rsidRPr="00D07601">
              <w:rPr>
                <w:rFonts w:cstheme="minorHAnsi"/>
                <w:noProof/>
                <w:webHidden/>
                <w:sz w:val="24"/>
                <w:szCs w:val="24"/>
              </w:rPr>
              <w:fldChar w:fldCharType="separate"/>
            </w:r>
            <w:r w:rsidRPr="00D07601">
              <w:rPr>
                <w:rFonts w:cstheme="minorHAnsi"/>
                <w:noProof/>
                <w:webHidden/>
                <w:sz w:val="24"/>
                <w:szCs w:val="24"/>
              </w:rPr>
              <w:t>342</w:t>
            </w:r>
            <w:r w:rsidRPr="00D07601">
              <w:rPr>
                <w:rFonts w:cstheme="minorHAnsi"/>
                <w:noProof/>
                <w:webHidden/>
                <w:sz w:val="24"/>
                <w:szCs w:val="24"/>
              </w:rPr>
              <w:fldChar w:fldCharType="end"/>
            </w:r>
          </w:hyperlink>
        </w:p>
        <w:p w:rsidR="00303364" w:rsidRPr="00E821A8" w:rsidRDefault="00D07601">
          <w:pPr>
            <w:pStyle w:val="TOC3"/>
            <w:tabs>
              <w:tab w:val="left" w:pos="1320"/>
              <w:tab w:val="right" w:leader="dot" w:pos="8778"/>
            </w:tabs>
            <w:rPr>
              <w:rFonts w:eastAsiaTheme="minorEastAsia" w:cstheme="minorHAnsi"/>
              <w:noProof/>
              <w:sz w:val="24"/>
              <w:szCs w:val="24"/>
              <w:lang w:eastAsia="ja-JP"/>
            </w:rPr>
          </w:pPr>
          <w:hyperlink w:anchor="_Toc332351347" w:history="1">
            <w:r w:rsidRPr="00D07601">
              <w:rPr>
                <w:rStyle w:val="Hyperlink"/>
                <w:rFonts w:cstheme="minorHAnsi"/>
                <w:noProof/>
                <w:sz w:val="24"/>
                <w:szCs w:val="24"/>
              </w:rPr>
              <w:t>1.39.2</w:t>
            </w:r>
            <w:r w:rsidRPr="00D07601">
              <w:rPr>
                <w:rFonts w:eastAsiaTheme="minorEastAsia" w:cstheme="minorHAnsi"/>
                <w:noProof/>
                <w:sz w:val="24"/>
                <w:szCs w:val="24"/>
                <w:lang w:eastAsia="ja-JP"/>
              </w:rPr>
              <w:tab/>
            </w:r>
            <w:r w:rsidRPr="00D07601">
              <w:rPr>
                <w:rStyle w:val="Hyperlink"/>
                <w:rFonts w:cstheme="minorHAnsi"/>
                <w:noProof/>
                <w:sz w:val="24"/>
                <w:szCs w:val="24"/>
              </w:rPr>
              <w:t>Sequence Flow</w:t>
            </w:r>
            <w:r w:rsidRPr="00D07601">
              <w:rPr>
                <w:rFonts w:cstheme="minorHAnsi"/>
                <w:noProof/>
                <w:webHidden/>
                <w:sz w:val="24"/>
                <w:szCs w:val="24"/>
              </w:rPr>
              <w:tab/>
            </w:r>
            <w:r w:rsidRPr="00D07601">
              <w:rPr>
                <w:rFonts w:cstheme="minorHAnsi"/>
                <w:noProof/>
                <w:webHidden/>
                <w:sz w:val="24"/>
                <w:szCs w:val="24"/>
              </w:rPr>
              <w:fldChar w:fldCharType="begin"/>
            </w:r>
            <w:r w:rsidRPr="00D07601">
              <w:rPr>
                <w:rFonts w:cstheme="minorHAnsi"/>
                <w:noProof/>
                <w:webHidden/>
                <w:sz w:val="24"/>
                <w:szCs w:val="24"/>
              </w:rPr>
              <w:instrText xml:space="preserve"> PAGEREF _Toc332351347 \h </w:instrText>
            </w:r>
            <w:r w:rsidRPr="00D07601">
              <w:rPr>
                <w:rFonts w:cstheme="minorHAnsi"/>
                <w:noProof/>
                <w:webHidden/>
                <w:sz w:val="24"/>
                <w:szCs w:val="24"/>
              </w:rPr>
            </w:r>
            <w:r w:rsidRPr="00D07601">
              <w:rPr>
                <w:rFonts w:cstheme="minorHAnsi"/>
                <w:noProof/>
                <w:webHidden/>
                <w:sz w:val="24"/>
                <w:szCs w:val="24"/>
              </w:rPr>
              <w:fldChar w:fldCharType="separate"/>
            </w:r>
            <w:r w:rsidRPr="00D07601">
              <w:rPr>
                <w:rFonts w:cstheme="minorHAnsi"/>
                <w:noProof/>
                <w:webHidden/>
                <w:sz w:val="24"/>
                <w:szCs w:val="24"/>
              </w:rPr>
              <w:t>343</w:t>
            </w:r>
            <w:r w:rsidRPr="00D07601">
              <w:rPr>
                <w:rFonts w:cstheme="minorHAnsi"/>
                <w:noProof/>
                <w:webHidden/>
                <w:sz w:val="24"/>
                <w:szCs w:val="24"/>
              </w:rPr>
              <w:fldChar w:fldCharType="end"/>
            </w:r>
          </w:hyperlink>
        </w:p>
        <w:p w:rsidR="00303364" w:rsidRPr="00E821A8" w:rsidRDefault="00D07601">
          <w:pPr>
            <w:pStyle w:val="TOC2"/>
            <w:tabs>
              <w:tab w:val="left" w:pos="880"/>
              <w:tab w:val="right" w:leader="dot" w:pos="8778"/>
            </w:tabs>
            <w:rPr>
              <w:rFonts w:eastAsiaTheme="minorEastAsia" w:cstheme="minorHAnsi"/>
              <w:noProof/>
              <w:sz w:val="24"/>
              <w:szCs w:val="24"/>
              <w:lang w:eastAsia="ja-JP"/>
            </w:rPr>
          </w:pPr>
          <w:hyperlink w:anchor="_Toc332351348" w:history="1">
            <w:r w:rsidRPr="00D07601">
              <w:rPr>
                <w:rStyle w:val="Hyperlink"/>
                <w:rFonts w:cstheme="minorHAnsi"/>
                <w:noProof/>
                <w:sz w:val="24"/>
                <w:szCs w:val="24"/>
              </w:rPr>
              <w:t>1.40</w:t>
            </w:r>
            <w:r w:rsidRPr="00D07601">
              <w:rPr>
                <w:rFonts w:eastAsiaTheme="minorEastAsia" w:cstheme="minorHAnsi"/>
                <w:noProof/>
                <w:sz w:val="24"/>
                <w:szCs w:val="24"/>
                <w:lang w:eastAsia="ja-JP"/>
              </w:rPr>
              <w:tab/>
            </w:r>
            <w:r w:rsidRPr="00D07601">
              <w:rPr>
                <w:rStyle w:val="Hyperlink"/>
                <w:rFonts w:cstheme="minorHAnsi"/>
                <w:noProof/>
                <w:sz w:val="24"/>
                <w:szCs w:val="24"/>
              </w:rPr>
              <w:t>Planner_UC04 - Delete Task Use Case</w:t>
            </w:r>
            <w:r w:rsidRPr="00D07601">
              <w:rPr>
                <w:rFonts w:cstheme="minorHAnsi"/>
                <w:noProof/>
                <w:webHidden/>
                <w:sz w:val="24"/>
                <w:szCs w:val="24"/>
              </w:rPr>
              <w:tab/>
            </w:r>
            <w:r w:rsidRPr="00D07601">
              <w:rPr>
                <w:rFonts w:cstheme="minorHAnsi"/>
                <w:noProof/>
                <w:webHidden/>
                <w:sz w:val="24"/>
                <w:szCs w:val="24"/>
              </w:rPr>
              <w:fldChar w:fldCharType="begin"/>
            </w:r>
            <w:r w:rsidRPr="00D07601">
              <w:rPr>
                <w:rFonts w:cstheme="minorHAnsi"/>
                <w:noProof/>
                <w:webHidden/>
                <w:sz w:val="24"/>
                <w:szCs w:val="24"/>
              </w:rPr>
              <w:instrText xml:space="preserve"> PAGEREF _Toc332351348 \h </w:instrText>
            </w:r>
            <w:r w:rsidRPr="00D07601">
              <w:rPr>
                <w:rFonts w:cstheme="minorHAnsi"/>
                <w:noProof/>
                <w:webHidden/>
                <w:sz w:val="24"/>
                <w:szCs w:val="24"/>
              </w:rPr>
            </w:r>
            <w:r w:rsidRPr="00D07601">
              <w:rPr>
                <w:rFonts w:cstheme="minorHAnsi"/>
                <w:noProof/>
                <w:webHidden/>
                <w:sz w:val="24"/>
                <w:szCs w:val="24"/>
              </w:rPr>
              <w:fldChar w:fldCharType="separate"/>
            </w:r>
            <w:r w:rsidRPr="00D07601">
              <w:rPr>
                <w:rFonts w:cstheme="minorHAnsi"/>
                <w:noProof/>
                <w:webHidden/>
                <w:sz w:val="24"/>
                <w:szCs w:val="24"/>
              </w:rPr>
              <w:t>343</w:t>
            </w:r>
            <w:r w:rsidRPr="00D07601">
              <w:rPr>
                <w:rFonts w:cstheme="minorHAnsi"/>
                <w:noProof/>
                <w:webHidden/>
                <w:sz w:val="24"/>
                <w:szCs w:val="24"/>
              </w:rPr>
              <w:fldChar w:fldCharType="end"/>
            </w:r>
          </w:hyperlink>
        </w:p>
        <w:p w:rsidR="00303364" w:rsidRPr="00E821A8" w:rsidRDefault="00D07601">
          <w:pPr>
            <w:pStyle w:val="TOC3"/>
            <w:tabs>
              <w:tab w:val="left" w:pos="1320"/>
              <w:tab w:val="right" w:leader="dot" w:pos="8778"/>
            </w:tabs>
            <w:rPr>
              <w:rFonts w:eastAsiaTheme="minorEastAsia" w:cstheme="minorHAnsi"/>
              <w:noProof/>
              <w:sz w:val="24"/>
              <w:szCs w:val="24"/>
              <w:lang w:eastAsia="ja-JP"/>
            </w:rPr>
          </w:pPr>
          <w:hyperlink w:anchor="_Toc332351349" w:history="1">
            <w:r w:rsidRPr="00D07601">
              <w:rPr>
                <w:rStyle w:val="Hyperlink"/>
                <w:rFonts w:cstheme="minorHAnsi"/>
                <w:noProof/>
                <w:sz w:val="24"/>
                <w:szCs w:val="24"/>
              </w:rPr>
              <w:t>1.40.1</w:t>
            </w:r>
            <w:r w:rsidRPr="00D07601">
              <w:rPr>
                <w:rFonts w:eastAsiaTheme="minorEastAsia" w:cstheme="minorHAnsi"/>
                <w:noProof/>
                <w:sz w:val="24"/>
                <w:szCs w:val="24"/>
                <w:lang w:eastAsia="ja-JP"/>
              </w:rPr>
              <w:tab/>
            </w:r>
            <w:r w:rsidRPr="00D07601">
              <w:rPr>
                <w:rStyle w:val="Hyperlink"/>
                <w:rFonts w:cstheme="minorHAnsi"/>
                <w:noProof/>
                <w:sz w:val="24"/>
                <w:szCs w:val="24"/>
              </w:rPr>
              <w:t>Class Diagram</w:t>
            </w:r>
            <w:r w:rsidRPr="00D07601">
              <w:rPr>
                <w:rFonts w:cstheme="minorHAnsi"/>
                <w:noProof/>
                <w:webHidden/>
                <w:sz w:val="24"/>
                <w:szCs w:val="24"/>
              </w:rPr>
              <w:tab/>
            </w:r>
            <w:r w:rsidRPr="00D07601">
              <w:rPr>
                <w:rFonts w:cstheme="minorHAnsi"/>
                <w:noProof/>
                <w:webHidden/>
                <w:sz w:val="24"/>
                <w:szCs w:val="24"/>
              </w:rPr>
              <w:fldChar w:fldCharType="begin"/>
            </w:r>
            <w:r w:rsidRPr="00D07601">
              <w:rPr>
                <w:rFonts w:cstheme="minorHAnsi"/>
                <w:noProof/>
                <w:webHidden/>
                <w:sz w:val="24"/>
                <w:szCs w:val="24"/>
              </w:rPr>
              <w:instrText xml:space="preserve"> PAGEREF _Toc332351349 \h </w:instrText>
            </w:r>
            <w:r w:rsidRPr="00D07601">
              <w:rPr>
                <w:rFonts w:cstheme="minorHAnsi"/>
                <w:noProof/>
                <w:webHidden/>
                <w:sz w:val="24"/>
                <w:szCs w:val="24"/>
              </w:rPr>
            </w:r>
            <w:r w:rsidRPr="00D07601">
              <w:rPr>
                <w:rFonts w:cstheme="minorHAnsi"/>
                <w:noProof/>
                <w:webHidden/>
                <w:sz w:val="24"/>
                <w:szCs w:val="24"/>
              </w:rPr>
              <w:fldChar w:fldCharType="separate"/>
            </w:r>
            <w:r w:rsidRPr="00D07601">
              <w:rPr>
                <w:rFonts w:cstheme="minorHAnsi"/>
                <w:noProof/>
                <w:webHidden/>
                <w:sz w:val="24"/>
                <w:szCs w:val="24"/>
              </w:rPr>
              <w:t>343</w:t>
            </w:r>
            <w:r w:rsidRPr="00D07601">
              <w:rPr>
                <w:rFonts w:cstheme="minorHAnsi"/>
                <w:noProof/>
                <w:webHidden/>
                <w:sz w:val="24"/>
                <w:szCs w:val="24"/>
              </w:rPr>
              <w:fldChar w:fldCharType="end"/>
            </w:r>
          </w:hyperlink>
        </w:p>
        <w:p w:rsidR="00303364" w:rsidRPr="00E821A8" w:rsidRDefault="00D07601">
          <w:pPr>
            <w:pStyle w:val="TOC3"/>
            <w:tabs>
              <w:tab w:val="left" w:pos="1320"/>
              <w:tab w:val="right" w:leader="dot" w:pos="8778"/>
            </w:tabs>
            <w:rPr>
              <w:rFonts w:eastAsiaTheme="minorEastAsia" w:cstheme="minorHAnsi"/>
              <w:noProof/>
              <w:sz w:val="24"/>
              <w:szCs w:val="24"/>
              <w:lang w:eastAsia="ja-JP"/>
            </w:rPr>
          </w:pPr>
          <w:hyperlink w:anchor="_Toc332351350" w:history="1">
            <w:r w:rsidRPr="00D07601">
              <w:rPr>
                <w:rStyle w:val="Hyperlink"/>
                <w:rFonts w:cstheme="minorHAnsi"/>
                <w:noProof/>
                <w:sz w:val="24"/>
                <w:szCs w:val="24"/>
              </w:rPr>
              <w:t>1.40.2</w:t>
            </w:r>
            <w:r w:rsidRPr="00D07601">
              <w:rPr>
                <w:rFonts w:eastAsiaTheme="minorEastAsia" w:cstheme="minorHAnsi"/>
                <w:noProof/>
                <w:sz w:val="24"/>
                <w:szCs w:val="24"/>
                <w:lang w:eastAsia="ja-JP"/>
              </w:rPr>
              <w:tab/>
            </w:r>
            <w:r w:rsidRPr="00D07601">
              <w:rPr>
                <w:rStyle w:val="Hyperlink"/>
                <w:rFonts w:cstheme="minorHAnsi"/>
                <w:noProof/>
                <w:sz w:val="24"/>
                <w:szCs w:val="24"/>
              </w:rPr>
              <w:t>Sequence Flow</w:t>
            </w:r>
            <w:r w:rsidRPr="00D07601">
              <w:rPr>
                <w:rFonts w:cstheme="minorHAnsi"/>
                <w:noProof/>
                <w:webHidden/>
                <w:sz w:val="24"/>
                <w:szCs w:val="24"/>
              </w:rPr>
              <w:tab/>
            </w:r>
            <w:r w:rsidRPr="00D07601">
              <w:rPr>
                <w:rFonts w:cstheme="minorHAnsi"/>
                <w:noProof/>
                <w:webHidden/>
                <w:sz w:val="24"/>
                <w:szCs w:val="24"/>
              </w:rPr>
              <w:fldChar w:fldCharType="begin"/>
            </w:r>
            <w:r w:rsidRPr="00D07601">
              <w:rPr>
                <w:rFonts w:cstheme="minorHAnsi"/>
                <w:noProof/>
                <w:webHidden/>
                <w:sz w:val="24"/>
                <w:szCs w:val="24"/>
              </w:rPr>
              <w:instrText xml:space="preserve"> PAGEREF _Toc332351350 \h </w:instrText>
            </w:r>
            <w:r w:rsidRPr="00D07601">
              <w:rPr>
                <w:rFonts w:cstheme="minorHAnsi"/>
                <w:noProof/>
                <w:webHidden/>
                <w:sz w:val="24"/>
                <w:szCs w:val="24"/>
              </w:rPr>
            </w:r>
            <w:r w:rsidRPr="00D07601">
              <w:rPr>
                <w:rFonts w:cstheme="minorHAnsi"/>
                <w:noProof/>
                <w:webHidden/>
                <w:sz w:val="24"/>
                <w:szCs w:val="24"/>
              </w:rPr>
              <w:fldChar w:fldCharType="separate"/>
            </w:r>
            <w:r w:rsidRPr="00D07601">
              <w:rPr>
                <w:rFonts w:cstheme="minorHAnsi"/>
                <w:noProof/>
                <w:webHidden/>
                <w:sz w:val="24"/>
                <w:szCs w:val="24"/>
              </w:rPr>
              <w:t>344</w:t>
            </w:r>
            <w:r w:rsidRPr="00D07601">
              <w:rPr>
                <w:rFonts w:cstheme="minorHAnsi"/>
                <w:noProof/>
                <w:webHidden/>
                <w:sz w:val="24"/>
                <w:szCs w:val="24"/>
              </w:rPr>
              <w:fldChar w:fldCharType="end"/>
            </w:r>
          </w:hyperlink>
        </w:p>
        <w:p w:rsidR="00303364" w:rsidRPr="00E821A8" w:rsidRDefault="00D07601">
          <w:pPr>
            <w:pStyle w:val="TOC2"/>
            <w:tabs>
              <w:tab w:val="left" w:pos="880"/>
              <w:tab w:val="right" w:leader="dot" w:pos="8778"/>
            </w:tabs>
            <w:rPr>
              <w:rFonts w:eastAsiaTheme="minorEastAsia" w:cstheme="minorHAnsi"/>
              <w:noProof/>
              <w:sz w:val="24"/>
              <w:szCs w:val="24"/>
              <w:lang w:eastAsia="ja-JP"/>
            </w:rPr>
          </w:pPr>
          <w:hyperlink w:anchor="_Toc332351351" w:history="1">
            <w:r w:rsidRPr="00D07601">
              <w:rPr>
                <w:rStyle w:val="Hyperlink"/>
                <w:rFonts w:cstheme="minorHAnsi"/>
                <w:noProof/>
                <w:sz w:val="24"/>
                <w:szCs w:val="24"/>
              </w:rPr>
              <w:t>1.41</w:t>
            </w:r>
            <w:r w:rsidRPr="00D07601">
              <w:rPr>
                <w:rFonts w:eastAsiaTheme="minorEastAsia" w:cstheme="minorHAnsi"/>
                <w:noProof/>
                <w:sz w:val="24"/>
                <w:szCs w:val="24"/>
                <w:lang w:eastAsia="ja-JP"/>
              </w:rPr>
              <w:tab/>
            </w:r>
            <w:r w:rsidRPr="00D07601">
              <w:rPr>
                <w:rStyle w:val="Hyperlink"/>
                <w:rFonts w:cstheme="minorHAnsi"/>
                <w:noProof/>
                <w:sz w:val="24"/>
                <w:szCs w:val="24"/>
              </w:rPr>
              <w:t>Planner_UC05 - Import Task Use Case</w:t>
            </w:r>
            <w:r w:rsidRPr="00D07601">
              <w:rPr>
                <w:rFonts w:cstheme="minorHAnsi"/>
                <w:noProof/>
                <w:webHidden/>
                <w:sz w:val="24"/>
                <w:szCs w:val="24"/>
              </w:rPr>
              <w:tab/>
            </w:r>
            <w:r w:rsidRPr="00D07601">
              <w:rPr>
                <w:rFonts w:cstheme="minorHAnsi"/>
                <w:noProof/>
                <w:webHidden/>
                <w:sz w:val="24"/>
                <w:szCs w:val="24"/>
              </w:rPr>
              <w:fldChar w:fldCharType="begin"/>
            </w:r>
            <w:r w:rsidRPr="00D07601">
              <w:rPr>
                <w:rFonts w:cstheme="minorHAnsi"/>
                <w:noProof/>
                <w:webHidden/>
                <w:sz w:val="24"/>
                <w:szCs w:val="24"/>
              </w:rPr>
              <w:instrText xml:space="preserve"> PAGEREF _Toc332351351 \h </w:instrText>
            </w:r>
            <w:r w:rsidRPr="00D07601">
              <w:rPr>
                <w:rFonts w:cstheme="minorHAnsi"/>
                <w:noProof/>
                <w:webHidden/>
                <w:sz w:val="24"/>
                <w:szCs w:val="24"/>
              </w:rPr>
            </w:r>
            <w:r w:rsidRPr="00D07601">
              <w:rPr>
                <w:rFonts w:cstheme="minorHAnsi"/>
                <w:noProof/>
                <w:webHidden/>
                <w:sz w:val="24"/>
                <w:szCs w:val="24"/>
              </w:rPr>
              <w:fldChar w:fldCharType="separate"/>
            </w:r>
            <w:r w:rsidRPr="00D07601">
              <w:rPr>
                <w:rFonts w:cstheme="minorHAnsi"/>
                <w:noProof/>
                <w:webHidden/>
                <w:sz w:val="24"/>
                <w:szCs w:val="24"/>
              </w:rPr>
              <w:t>344</w:t>
            </w:r>
            <w:r w:rsidRPr="00D07601">
              <w:rPr>
                <w:rFonts w:cstheme="minorHAnsi"/>
                <w:noProof/>
                <w:webHidden/>
                <w:sz w:val="24"/>
                <w:szCs w:val="24"/>
              </w:rPr>
              <w:fldChar w:fldCharType="end"/>
            </w:r>
          </w:hyperlink>
        </w:p>
        <w:p w:rsidR="00303364" w:rsidRPr="00E821A8" w:rsidRDefault="00D07601">
          <w:pPr>
            <w:pStyle w:val="TOC3"/>
            <w:tabs>
              <w:tab w:val="left" w:pos="1320"/>
              <w:tab w:val="right" w:leader="dot" w:pos="8778"/>
            </w:tabs>
            <w:rPr>
              <w:rFonts w:eastAsiaTheme="minorEastAsia" w:cstheme="minorHAnsi"/>
              <w:noProof/>
              <w:sz w:val="24"/>
              <w:szCs w:val="24"/>
              <w:lang w:eastAsia="ja-JP"/>
            </w:rPr>
          </w:pPr>
          <w:hyperlink w:anchor="_Toc332351352" w:history="1">
            <w:r w:rsidRPr="00D07601">
              <w:rPr>
                <w:rStyle w:val="Hyperlink"/>
                <w:rFonts w:cstheme="minorHAnsi"/>
                <w:noProof/>
                <w:sz w:val="24"/>
                <w:szCs w:val="24"/>
              </w:rPr>
              <w:t>1.41.1</w:t>
            </w:r>
            <w:r w:rsidRPr="00D07601">
              <w:rPr>
                <w:rFonts w:eastAsiaTheme="minorEastAsia" w:cstheme="minorHAnsi"/>
                <w:noProof/>
                <w:sz w:val="24"/>
                <w:szCs w:val="24"/>
                <w:lang w:eastAsia="ja-JP"/>
              </w:rPr>
              <w:tab/>
            </w:r>
            <w:r w:rsidRPr="00D07601">
              <w:rPr>
                <w:rStyle w:val="Hyperlink"/>
                <w:rFonts w:cstheme="minorHAnsi"/>
                <w:noProof/>
                <w:sz w:val="24"/>
                <w:szCs w:val="24"/>
              </w:rPr>
              <w:t>Class Diagram</w:t>
            </w:r>
            <w:r w:rsidRPr="00D07601">
              <w:rPr>
                <w:rFonts w:cstheme="minorHAnsi"/>
                <w:noProof/>
                <w:webHidden/>
                <w:sz w:val="24"/>
                <w:szCs w:val="24"/>
              </w:rPr>
              <w:tab/>
            </w:r>
            <w:r w:rsidRPr="00D07601">
              <w:rPr>
                <w:rFonts w:cstheme="minorHAnsi"/>
                <w:noProof/>
                <w:webHidden/>
                <w:sz w:val="24"/>
                <w:szCs w:val="24"/>
              </w:rPr>
              <w:fldChar w:fldCharType="begin"/>
            </w:r>
            <w:r w:rsidRPr="00D07601">
              <w:rPr>
                <w:rFonts w:cstheme="minorHAnsi"/>
                <w:noProof/>
                <w:webHidden/>
                <w:sz w:val="24"/>
                <w:szCs w:val="24"/>
              </w:rPr>
              <w:instrText xml:space="preserve"> PAGEREF _Toc332351352 \h </w:instrText>
            </w:r>
            <w:r w:rsidRPr="00D07601">
              <w:rPr>
                <w:rFonts w:cstheme="minorHAnsi"/>
                <w:noProof/>
                <w:webHidden/>
                <w:sz w:val="24"/>
                <w:szCs w:val="24"/>
              </w:rPr>
            </w:r>
            <w:r w:rsidRPr="00D07601">
              <w:rPr>
                <w:rFonts w:cstheme="minorHAnsi"/>
                <w:noProof/>
                <w:webHidden/>
                <w:sz w:val="24"/>
                <w:szCs w:val="24"/>
              </w:rPr>
              <w:fldChar w:fldCharType="separate"/>
            </w:r>
            <w:r w:rsidRPr="00D07601">
              <w:rPr>
                <w:rFonts w:cstheme="minorHAnsi"/>
                <w:noProof/>
                <w:webHidden/>
                <w:sz w:val="24"/>
                <w:szCs w:val="24"/>
              </w:rPr>
              <w:t>344</w:t>
            </w:r>
            <w:r w:rsidRPr="00D07601">
              <w:rPr>
                <w:rFonts w:cstheme="minorHAnsi"/>
                <w:noProof/>
                <w:webHidden/>
                <w:sz w:val="24"/>
                <w:szCs w:val="24"/>
              </w:rPr>
              <w:fldChar w:fldCharType="end"/>
            </w:r>
          </w:hyperlink>
        </w:p>
        <w:p w:rsidR="00303364" w:rsidRPr="00E821A8" w:rsidRDefault="00D07601">
          <w:pPr>
            <w:pStyle w:val="TOC3"/>
            <w:tabs>
              <w:tab w:val="left" w:pos="1320"/>
              <w:tab w:val="right" w:leader="dot" w:pos="8778"/>
            </w:tabs>
            <w:rPr>
              <w:rFonts w:eastAsiaTheme="minorEastAsia" w:cstheme="minorHAnsi"/>
              <w:noProof/>
              <w:sz w:val="24"/>
              <w:szCs w:val="24"/>
              <w:lang w:eastAsia="ja-JP"/>
            </w:rPr>
          </w:pPr>
          <w:hyperlink w:anchor="_Toc332351353" w:history="1">
            <w:r w:rsidRPr="00D07601">
              <w:rPr>
                <w:rStyle w:val="Hyperlink"/>
                <w:rFonts w:cstheme="minorHAnsi"/>
                <w:noProof/>
                <w:sz w:val="24"/>
                <w:szCs w:val="24"/>
              </w:rPr>
              <w:t>1.41.2</w:t>
            </w:r>
            <w:r w:rsidRPr="00D07601">
              <w:rPr>
                <w:rFonts w:eastAsiaTheme="minorEastAsia" w:cstheme="minorHAnsi"/>
                <w:noProof/>
                <w:sz w:val="24"/>
                <w:szCs w:val="24"/>
                <w:lang w:eastAsia="ja-JP"/>
              </w:rPr>
              <w:tab/>
            </w:r>
            <w:r w:rsidRPr="00D07601">
              <w:rPr>
                <w:rStyle w:val="Hyperlink"/>
                <w:rFonts w:cstheme="minorHAnsi"/>
                <w:noProof/>
                <w:sz w:val="24"/>
                <w:szCs w:val="24"/>
              </w:rPr>
              <w:t>Sequence Flow</w:t>
            </w:r>
            <w:r w:rsidRPr="00D07601">
              <w:rPr>
                <w:rFonts w:cstheme="minorHAnsi"/>
                <w:noProof/>
                <w:webHidden/>
                <w:sz w:val="24"/>
                <w:szCs w:val="24"/>
              </w:rPr>
              <w:tab/>
            </w:r>
            <w:r w:rsidRPr="00D07601">
              <w:rPr>
                <w:rFonts w:cstheme="minorHAnsi"/>
                <w:noProof/>
                <w:webHidden/>
                <w:sz w:val="24"/>
                <w:szCs w:val="24"/>
              </w:rPr>
              <w:fldChar w:fldCharType="begin"/>
            </w:r>
            <w:r w:rsidRPr="00D07601">
              <w:rPr>
                <w:rFonts w:cstheme="minorHAnsi"/>
                <w:noProof/>
                <w:webHidden/>
                <w:sz w:val="24"/>
                <w:szCs w:val="24"/>
              </w:rPr>
              <w:instrText xml:space="preserve"> PAGEREF _Toc332351353 \h </w:instrText>
            </w:r>
            <w:r w:rsidRPr="00D07601">
              <w:rPr>
                <w:rFonts w:cstheme="minorHAnsi"/>
                <w:noProof/>
                <w:webHidden/>
                <w:sz w:val="24"/>
                <w:szCs w:val="24"/>
              </w:rPr>
            </w:r>
            <w:r w:rsidRPr="00D07601">
              <w:rPr>
                <w:rFonts w:cstheme="minorHAnsi"/>
                <w:noProof/>
                <w:webHidden/>
                <w:sz w:val="24"/>
                <w:szCs w:val="24"/>
              </w:rPr>
              <w:fldChar w:fldCharType="separate"/>
            </w:r>
            <w:r w:rsidRPr="00D07601">
              <w:rPr>
                <w:rFonts w:cstheme="minorHAnsi"/>
                <w:noProof/>
                <w:webHidden/>
                <w:sz w:val="24"/>
                <w:szCs w:val="24"/>
              </w:rPr>
              <w:t>345</w:t>
            </w:r>
            <w:r w:rsidRPr="00D07601">
              <w:rPr>
                <w:rFonts w:cstheme="minorHAnsi"/>
                <w:noProof/>
                <w:webHidden/>
                <w:sz w:val="24"/>
                <w:szCs w:val="24"/>
              </w:rPr>
              <w:fldChar w:fldCharType="end"/>
            </w:r>
          </w:hyperlink>
        </w:p>
        <w:p w:rsidR="00303364" w:rsidRPr="00E821A8" w:rsidRDefault="00D07601">
          <w:pPr>
            <w:pStyle w:val="TOC2"/>
            <w:tabs>
              <w:tab w:val="left" w:pos="880"/>
              <w:tab w:val="right" w:leader="dot" w:pos="8778"/>
            </w:tabs>
            <w:rPr>
              <w:rFonts w:eastAsiaTheme="minorEastAsia" w:cstheme="minorHAnsi"/>
              <w:noProof/>
              <w:sz w:val="24"/>
              <w:szCs w:val="24"/>
              <w:lang w:eastAsia="ja-JP"/>
            </w:rPr>
          </w:pPr>
          <w:hyperlink w:anchor="_Toc332351354" w:history="1">
            <w:r w:rsidRPr="00D07601">
              <w:rPr>
                <w:rStyle w:val="Hyperlink"/>
                <w:rFonts w:cstheme="minorHAnsi"/>
                <w:noProof/>
                <w:sz w:val="24"/>
                <w:szCs w:val="24"/>
              </w:rPr>
              <w:t>1.42</w:t>
            </w:r>
            <w:r w:rsidRPr="00D07601">
              <w:rPr>
                <w:rFonts w:eastAsiaTheme="minorEastAsia" w:cstheme="minorHAnsi"/>
                <w:noProof/>
                <w:sz w:val="24"/>
                <w:szCs w:val="24"/>
                <w:lang w:eastAsia="ja-JP"/>
              </w:rPr>
              <w:tab/>
            </w:r>
            <w:r w:rsidRPr="00D07601">
              <w:rPr>
                <w:rStyle w:val="Hyperlink"/>
                <w:rFonts w:cstheme="minorHAnsi"/>
                <w:noProof/>
                <w:sz w:val="24"/>
                <w:szCs w:val="24"/>
              </w:rPr>
              <w:t>Dashboard _UC01 - Filter Project Use Case</w:t>
            </w:r>
            <w:r w:rsidRPr="00D07601">
              <w:rPr>
                <w:rFonts w:cstheme="minorHAnsi"/>
                <w:noProof/>
                <w:webHidden/>
                <w:sz w:val="24"/>
                <w:szCs w:val="24"/>
              </w:rPr>
              <w:tab/>
            </w:r>
            <w:r w:rsidRPr="00D07601">
              <w:rPr>
                <w:rFonts w:cstheme="minorHAnsi"/>
                <w:noProof/>
                <w:webHidden/>
                <w:sz w:val="24"/>
                <w:szCs w:val="24"/>
              </w:rPr>
              <w:fldChar w:fldCharType="begin"/>
            </w:r>
            <w:r w:rsidRPr="00D07601">
              <w:rPr>
                <w:rFonts w:cstheme="minorHAnsi"/>
                <w:noProof/>
                <w:webHidden/>
                <w:sz w:val="24"/>
                <w:szCs w:val="24"/>
              </w:rPr>
              <w:instrText xml:space="preserve"> PAGEREF _Toc332351354 \h </w:instrText>
            </w:r>
            <w:r w:rsidRPr="00D07601">
              <w:rPr>
                <w:rFonts w:cstheme="minorHAnsi"/>
                <w:noProof/>
                <w:webHidden/>
                <w:sz w:val="24"/>
                <w:szCs w:val="24"/>
              </w:rPr>
            </w:r>
            <w:r w:rsidRPr="00D07601">
              <w:rPr>
                <w:rFonts w:cstheme="minorHAnsi"/>
                <w:noProof/>
                <w:webHidden/>
                <w:sz w:val="24"/>
                <w:szCs w:val="24"/>
              </w:rPr>
              <w:fldChar w:fldCharType="separate"/>
            </w:r>
            <w:r w:rsidRPr="00D07601">
              <w:rPr>
                <w:rFonts w:cstheme="minorHAnsi"/>
                <w:noProof/>
                <w:webHidden/>
                <w:sz w:val="24"/>
                <w:szCs w:val="24"/>
              </w:rPr>
              <w:t>345</w:t>
            </w:r>
            <w:r w:rsidRPr="00D07601">
              <w:rPr>
                <w:rFonts w:cstheme="minorHAnsi"/>
                <w:noProof/>
                <w:webHidden/>
                <w:sz w:val="24"/>
                <w:szCs w:val="24"/>
              </w:rPr>
              <w:fldChar w:fldCharType="end"/>
            </w:r>
          </w:hyperlink>
        </w:p>
        <w:p w:rsidR="00303364" w:rsidRPr="00E821A8" w:rsidRDefault="00D07601">
          <w:pPr>
            <w:pStyle w:val="TOC3"/>
            <w:tabs>
              <w:tab w:val="left" w:pos="1320"/>
              <w:tab w:val="right" w:leader="dot" w:pos="8778"/>
            </w:tabs>
            <w:rPr>
              <w:rFonts w:eastAsiaTheme="minorEastAsia" w:cstheme="minorHAnsi"/>
              <w:noProof/>
              <w:sz w:val="24"/>
              <w:szCs w:val="24"/>
              <w:lang w:eastAsia="ja-JP"/>
            </w:rPr>
          </w:pPr>
          <w:hyperlink w:anchor="_Toc332351355" w:history="1">
            <w:r w:rsidRPr="00D07601">
              <w:rPr>
                <w:rStyle w:val="Hyperlink"/>
                <w:rFonts w:cstheme="minorHAnsi"/>
                <w:noProof/>
                <w:sz w:val="24"/>
                <w:szCs w:val="24"/>
              </w:rPr>
              <w:t>1.42.1</w:t>
            </w:r>
            <w:r w:rsidRPr="00D07601">
              <w:rPr>
                <w:rFonts w:eastAsiaTheme="minorEastAsia" w:cstheme="minorHAnsi"/>
                <w:noProof/>
                <w:sz w:val="24"/>
                <w:szCs w:val="24"/>
                <w:lang w:eastAsia="ja-JP"/>
              </w:rPr>
              <w:tab/>
            </w:r>
            <w:r w:rsidRPr="00D07601">
              <w:rPr>
                <w:rStyle w:val="Hyperlink"/>
                <w:rFonts w:cstheme="minorHAnsi"/>
                <w:noProof/>
                <w:sz w:val="24"/>
                <w:szCs w:val="24"/>
              </w:rPr>
              <w:t>Class Diagram</w:t>
            </w:r>
            <w:r w:rsidRPr="00D07601">
              <w:rPr>
                <w:rFonts w:cstheme="minorHAnsi"/>
                <w:noProof/>
                <w:webHidden/>
                <w:sz w:val="24"/>
                <w:szCs w:val="24"/>
              </w:rPr>
              <w:tab/>
            </w:r>
            <w:r w:rsidRPr="00D07601">
              <w:rPr>
                <w:rFonts w:cstheme="minorHAnsi"/>
                <w:noProof/>
                <w:webHidden/>
                <w:sz w:val="24"/>
                <w:szCs w:val="24"/>
              </w:rPr>
              <w:fldChar w:fldCharType="begin"/>
            </w:r>
            <w:r w:rsidRPr="00D07601">
              <w:rPr>
                <w:rFonts w:cstheme="minorHAnsi"/>
                <w:noProof/>
                <w:webHidden/>
                <w:sz w:val="24"/>
                <w:szCs w:val="24"/>
              </w:rPr>
              <w:instrText xml:space="preserve"> PAGEREF _Toc332351355 \h </w:instrText>
            </w:r>
            <w:r w:rsidRPr="00D07601">
              <w:rPr>
                <w:rFonts w:cstheme="minorHAnsi"/>
                <w:noProof/>
                <w:webHidden/>
                <w:sz w:val="24"/>
                <w:szCs w:val="24"/>
              </w:rPr>
            </w:r>
            <w:r w:rsidRPr="00D07601">
              <w:rPr>
                <w:rFonts w:cstheme="minorHAnsi"/>
                <w:noProof/>
                <w:webHidden/>
                <w:sz w:val="24"/>
                <w:szCs w:val="24"/>
              </w:rPr>
              <w:fldChar w:fldCharType="separate"/>
            </w:r>
            <w:r w:rsidRPr="00D07601">
              <w:rPr>
                <w:rFonts w:cstheme="minorHAnsi"/>
                <w:noProof/>
                <w:webHidden/>
                <w:sz w:val="24"/>
                <w:szCs w:val="24"/>
              </w:rPr>
              <w:t>345</w:t>
            </w:r>
            <w:r w:rsidRPr="00D07601">
              <w:rPr>
                <w:rFonts w:cstheme="minorHAnsi"/>
                <w:noProof/>
                <w:webHidden/>
                <w:sz w:val="24"/>
                <w:szCs w:val="24"/>
              </w:rPr>
              <w:fldChar w:fldCharType="end"/>
            </w:r>
          </w:hyperlink>
        </w:p>
        <w:p w:rsidR="00303364" w:rsidRPr="00E821A8" w:rsidRDefault="00D07601">
          <w:pPr>
            <w:pStyle w:val="TOC3"/>
            <w:tabs>
              <w:tab w:val="left" w:pos="1320"/>
              <w:tab w:val="right" w:leader="dot" w:pos="8778"/>
            </w:tabs>
            <w:rPr>
              <w:rFonts w:eastAsiaTheme="minorEastAsia" w:cstheme="minorHAnsi"/>
              <w:noProof/>
              <w:sz w:val="24"/>
              <w:szCs w:val="24"/>
              <w:lang w:eastAsia="ja-JP"/>
            </w:rPr>
          </w:pPr>
          <w:hyperlink w:anchor="_Toc332351356" w:history="1">
            <w:r w:rsidRPr="00D07601">
              <w:rPr>
                <w:rStyle w:val="Hyperlink"/>
                <w:rFonts w:cstheme="minorHAnsi"/>
                <w:noProof/>
                <w:sz w:val="24"/>
                <w:szCs w:val="24"/>
              </w:rPr>
              <w:t>1.42.2</w:t>
            </w:r>
            <w:r w:rsidRPr="00D07601">
              <w:rPr>
                <w:rFonts w:eastAsiaTheme="minorEastAsia" w:cstheme="minorHAnsi"/>
                <w:noProof/>
                <w:sz w:val="24"/>
                <w:szCs w:val="24"/>
                <w:lang w:eastAsia="ja-JP"/>
              </w:rPr>
              <w:tab/>
            </w:r>
            <w:r w:rsidRPr="00D07601">
              <w:rPr>
                <w:rStyle w:val="Hyperlink"/>
                <w:rFonts w:cstheme="minorHAnsi"/>
                <w:noProof/>
                <w:sz w:val="24"/>
                <w:szCs w:val="24"/>
              </w:rPr>
              <w:t>Sequence Flow</w:t>
            </w:r>
            <w:r w:rsidRPr="00D07601">
              <w:rPr>
                <w:rFonts w:cstheme="minorHAnsi"/>
                <w:noProof/>
                <w:webHidden/>
                <w:sz w:val="24"/>
                <w:szCs w:val="24"/>
              </w:rPr>
              <w:tab/>
            </w:r>
            <w:r w:rsidRPr="00D07601">
              <w:rPr>
                <w:rFonts w:cstheme="minorHAnsi"/>
                <w:noProof/>
                <w:webHidden/>
                <w:sz w:val="24"/>
                <w:szCs w:val="24"/>
              </w:rPr>
              <w:fldChar w:fldCharType="begin"/>
            </w:r>
            <w:r w:rsidRPr="00D07601">
              <w:rPr>
                <w:rFonts w:cstheme="minorHAnsi"/>
                <w:noProof/>
                <w:webHidden/>
                <w:sz w:val="24"/>
                <w:szCs w:val="24"/>
              </w:rPr>
              <w:instrText xml:space="preserve"> PAGEREF _Toc332351356 \h </w:instrText>
            </w:r>
            <w:r w:rsidRPr="00D07601">
              <w:rPr>
                <w:rFonts w:cstheme="minorHAnsi"/>
                <w:noProof/>
                <w:webHidden/>
                <w:sz w:val="24"/>
                <w:szCs w:val="24"/>
              </w:rPr>
            </w:r>
            <w:r w:rsidRPr="00D07601">
              <w:rPr>
                <w:rFonts w:cstheme="minorHAnsi"/>
                <w:noProof/>
                <w:webHidden/>
                <w:sz w:val="24"/>
                <w:szCs w:val="24"/>
              </w:rPr>
              <w:fldChar w:fldCharType="separate"/>
            </w:r>
            <w:r w:rsidRPr="00D07601">
              <w:rPr>
                <w:rFonts w:cstheme="minorHAnsi"/>
                <w:noProof/>
                <w:webHidden/>
                <w:sz w:val="24"/>
                <w:szCs w:val="24"/>
              </w:rPr>
              <w:t>346</w:t>
            </w:r>
            <w:r w:rsidRPr="00D07601">
              <w:rPr>
                <w:rFonts w:cstheme="minorHAnsi"/>
                <w:noProof/>
                <w:webHidden/>
                <w:sz w:val="24"/>
                <w:szCs w:val="24"/>
              </w:rPr>
              <w:fldChar w:fldCharType="end"/>
            </w:r>
          </w:hyperlink>
        </w:p>
        <w:p w:rsidR="00303364" w:rsidRPr="00E821A8" w:rsidRDefault="00D07601">
          <w:pPr>
            <w:pStyle w:val="TOC2"/>
            <w:tabs>
              <w:tab w:val="left" w:pos="880"/>
              <w:tab w:val="right" w:leader="dot" w:pos="8778"/>
            </w:tabs>
            <w:rPr>
              <w:rFonts w:eastAsiaTheme="minorEastAsia" w:cstheme="minorHAnsi"/>
              <w:noProof/>
              <w:sz w:val="24"/>
              <w:szCs w:val="24"/>
              <w:lang w:eastAsia="ja-JP"/>
            </w:rPr>
          </w:pPr>
          <w:hyperlink w:anchor="_Toc332351357" w:history="1">
            <w:r w:rsidRPr="00D07601">
              <w:rPr>
                <w:rStyle w:val="Hyperlink"/>
                <w:rFonts w:cstheme="minorHAnsi"/>
                <w:noProof/>
                <w:sz w:val="24"/>
                <w:szCs w:val="24"/>
              </w:rPr>
              <w:t>1.43</w:t>
            </w:r>
            <w:r w:rsidRPr="00D07601">
              <w:rPr>
                <w:rFonts w:eastAsiaTheme="minorEastAsia" w:cstheme="minorHAnsi"/>
                <w:noProof/>
                <w:sz w:val="24"/>
                <w:szCs w:val="24"/>
                <w:lang w:eastAsia="ja-JP"/>
              </w:rPr>
              <w:tab/>
            </w:r>
            <w:r w:rsidRPr="00D07601">
              <w:rPr>
                <w:rStyle w:val="Hyperlink"/>
                <w:rFonts w:cstheme="minorHAnsi"/>
                <w:noProof/>
                <w:sz w:val="24"/>
                <w:szCs w:val="24"/>
              </w:rPr>
              <w:t>Dashboard _UC02 - Export Dashboard Use Case</w:t>
            </w:r>
            <w:r w:rsidRPr="00D07601">
              <w:rPr>
                <w:rFonts w:cstheme="minorHAnsi"/>
                <w:noProof/>
                <w:webHidden/>
                <w:sz w:val="24"/>
                <w:szCs w:val="24"/>
              </w:rPr>
              <w:tab/>
            </w:r>
            <w:r w:rsidRPr="00D07601">
              <w:rPr>
                <w:rFonts w:cstheme="minorHAnsi"/>
                <w:noProof/>
                <w:webHidden/>
                <w:sz w:val="24"/>
                <w:szCs w:val="24"/>
              </w:rPr>
              <w:fldChar w:fldCharType="begin"/>
            </w:r>
            <w:r w:rsidRPr="00D07601">
              <w:rPr>
                <w:rFonts w:cstheme="minorHAnsi"/>
                <w:noProof/>
                <w:webHidden/>
                <w:sz w:val="24"/>
                <w:szCs w:val="24"/>
              </w:rPr>
              <w:instrText xml:space="preserve"> PAGEREF _Toc332351357 \h </w:instrText>
            </w:r>
            <w:r w:rsidRPr="00D07601">
              <w:rPr>
                <w:rFonts w:cstheme="minorHAnsi"/>
                <w:noProof/>
                <w:webHidden/>
                <w:sz w:val="24"/>
                <w:szCs w:val="24"/>
              </w:rPr>
            </w:r>
            <w:r w:rsidRPr="00D07601">
              <w:rPr>
                <w:rFonts w:cstheme="minorHAnsi"/>
                <w:noProof/>
                <w:webHidden/>
                <w:sz w:val="24"/>
                <w:szCs w:val="24"/>
              </w:rPr>
              <w:fldChar w:fldCharType="separate"/>
            </w:r>
            <w:r w:rsidRPr="00D07601">
              <w:rPr>
                <w:rFonts w:cstheme="minorHAnsi"/>
                <w:noProof/>
                <w:webHidden/>
                <w:sz w:val="24"/>
                <w:szCs w:val="24"/>
              </w:rPr>
              <w:t>346</w:t>
            </w:r>
            <w:r w:rsidRPr="00D07601">
              <w:rPr>
                <w:rFonts w:cstheme="minorHAnsi"/>
                <w:noProof/>
                <w:webHidden/>
                <w:sz w:val="24"/>
                <w:szCs w:val="24"/>
              </w:rPr>
              <w:fldChar w:fldCharType="end"/>
            </w:r>
          </w:hyperlink>
        </w:p>
        <w:p w:rsidR="00303364" w:rsidRPr="00E821A8" w:rsidRDefault="00D07601">
          <w:pPr>
            <w:pStyle w:val="TOC3"/>
            <w:tabs>
              <w:tab w:val="left" w:pos="1320"/>
              <w:tab w:val="right" w:leader="dot" w:pos="8778"/>
            </w:tabs>
            <w:rPr>
              <w:rFonts w:eastAsiaTheme="minorEastAsia" w:cstheme="minorHAnsi"/>
              <w:noProof/>
              <w:sz w:val="24"/>
              <w:szCs w:val="24"/>
              <w:lang w:eastAsia="ja-JP"/>
            </w:rPr>
          </w:pPr>
          <w:hyperlink w:anchor="_Toc332351358" w:history="1">
            <w:r w:rsidRPr="00D07601">
              <w:rPr>
                <w:rStyle w:val="Hyperlink"/>
                <w:rFonts w:cstheme="minorHAnsi"/>
                <w:noProof/>
                <w:sz w:val="24"/>
                <w:szCs w:val="24"/>
              </w:rPr>
              <w:t>1.43.1</w:t>
            </w:r>
            <w:r w:rsidRPr="00D07601">
              <w:rPr>
                <w:rFonts w:eastAsiaTheme="minorEastAsia" w:cstheme="minorHAnsi"/>
                <w:noProof/>
                <w:sz w:val="24"/>
                <w:szCs w:val="24"/>
                <w:lang w:eastAsia="ja-JP"/>
              </w:rPr>
              <w:tab/>
            </w:r>
            <w:r w:rsidRPr="00D07601">
              <w:rPr>
                <w:rStyle w:val="Hyperlink"/>
                <w:rFonts w:cstheme="minorHAnsi"/>
                <w:noProof/>
                <w:sz w:val="24"/>
                <w:szCs w:val="24"/>
              </w:rPr>
              <w:t>Class Diagram</w:t>
            </w:r>
            <w:r w:rsidRPr="00D07601">
              <w:rPr>
                <w:rFonts w:cstheme="minorHAnsi"/>
                <w:noProof/>
                <w:webHidden/>
                <w:sz w:val="24"/>
                <w:szCs w:val="24"/>
              </w:rPr>
              <w:tab/>
            </w:r>
            <w:r w:rsidRPr="00D07601">
              <w:rPr>
                <w:rFonts w:cstheme="minorHAnsi"/>
                <w:noProof/>
                <w:webHidden/>
                <w:sz w:val="24"/>
                <w:szCs w:val="24"/>
              </w:rPr>
              <w:fldChar w:fldCharType="begin"/>
            </w:r>
            <w:r w:rsidRPr="00D07601">
              <w:rPr>
                <w:rFonts w:cstheme="minorHAnsi"/>
                <w:noProof/>
                <w:webHidden/>
                <w:sz w:val="24"/>
                <w:szCs w:val="24"/>
              </w:rPr>
              <w:instrText xml:space="preserve"> PAGEREF _Toc332351358 \h </w:instrText>
            </w:r>
            <w:r w:rsidRPr="00D07601">
              <w:rPr>
                <w:rFonts w:cstheme="minorHAnsi"/>
                <w:noProof/>
                <w:webHidden/>
                <w:sz w:val="24"/>
                <w:szCs w:val="24"/>
              </w:rPr>
            </w:r>
            <w:r w:rsidRPr="00D07601">
              <w:rPr>
                <w:rFonts w:cstheme="minorHAnsi"/>
                <w:noProof/>
                <w:webHidden/>
                <w:sz w:val="24"/>
                <w:szCs w:val="24"/>
              </w:rPr>
              <w:fldChar w:fldCharType="separate"/>
            </w:r>
            <w:r w:rsidRPr="00D07601">
              <w:rPr>
                <w:rFonts w:cstheme="minorHAnsi"/>
                <w:noProof/>
                <w:webHidden/>
                <w:sz w:val="24"/>
                <w:szCs w:val="24"/>
              </w:rPr>
              <w:t>346</w:t>
            </w:r>
            <w:r w:rsidRPr="00D07601">
              <w:rPr>
                <w:rFonts w:cstheme="minorHAnsi"/>
                <w:noProof/>
                <w:webHidden/>
                <w:sz w:val="24"/>
                <w:szCs w:val="24"/>
              </w:rPr>
              <w:fldChar w:fldCharType="end"/>
            </w:r>
          </w:hyperlink>
        </w:p>
        <w:p w:rsidR="00303364" w:rsidRPr="00E821A8" w:rsidRDefault="00D07601">
          <w:pPr>
            <w:pStyle w:val="TOC3"/>
            <w:tabs>
              <w:tab w:val="left" w:pos="1320"/>
              <w:tab w:val="right" w:leader="dot" w:pos="8778"/>
            </w:tabs>
            <w:rPr>
              <w:rFonts w:eastAsiaTheme="minorEastAsia" w:cstheme="minorHAnsi"/>
              <w:noProof/>
              <w:sz w:val="24"/>
              <w:szCs w:val="24"/>
              <w:lang w:eastAsia="ja-JP"/>
            </w:rPr>
          </w:pPr>
          <w:hyperlink w:anchor="_Toc332351359" w:history="1">
            <w:r w:rsidRPr="00D07601">
              <w:rPr>
                <w:rStyle w:val="Hyperlink"/>
                <w:rFonts w:cstheme="minorHAnsi"/>
                <w:noProof/>
                <w:sz w:val="24"/>
                <w:szCs w:val="24"/>
              </w:rPr>
              <w:t>1.43.2</w:t>
            </w:r>
            <w:r w:rsidRPr="00D07601">
              <w:rPr>
                <w:rFonts w:eastAsiaTheme="minorEastAsia" w:cstheme="minorHAnsi"/>
                <w:noProof/>
                <w:sz w:val="24"/>
                <w:szCs w:val="24"/>
                <w:lang w:eastAsia="ja-JP"/>
              </w:rPr>
              <w:tab/>
            </w:r>
            <w:r w:rsidRPr="00D07601">
              <w:rPr>
                <w:rStyle w:val="Hyperlink"/>
                <w:rFonts w:cstheme="minorHAnsi"/>
                <w:noProof/>
                <w:sz w:val="24"/>
                <w:szCs w:val="24"/>
              </w:rPr>
              <w:t>Sequence Flow</w:t>
            </w:r>
            <w:r w:rsidRPr="00D07601">
              <w:rPr>
                <w:rFonts w:cstheme="minorHAnsi"/>
                <w:noProof/>
                <w:webHidden/>
                <w:sz w:val="24"/>
                <w:szCs w:val="24"/>
              </w:rPr>
              <w:tab/>
            </w:r>
            <w:r w:rsidRPr="00D07601">
              <w:rPr>
                <w:rFonts w:cstheme="minorHAnsi"/>
                <w:noProof/>
                <w:webHidden/>
                <w:sz w:val="24"/>
                <w:szCs w:val="24"/>
              </w:rPr>
              <w:fldChar w:fldCharType="begin"/>
            </w:r>
            <w:r w:rsidRPr="00D07601">
              <w:rPr>
                <w:rFonts w:cstheme="minorHAnsi"/>
                <w:noProof/>
                <w:webHidden/>
                <w:sz w:val="24"/>
                <w:szCs w:val="24"/>
              </w:rPr>
              <w:instrText xml:space="preserve"> PAGEREF _Toc332351359 \h </w:instrText>
            </w:r>
            <w:r w:rsidRPr="00D07601">
              <w:rPr>
                <w:rFonts w:cstheme="minorHAnsi"/>
                <w:noProof/>
                <w:webHidden/>
                <w:sz w:val="24"/>
                <w:szCs w:val="24"/>
              </w:rPr>
            </w:r>
            <w:r w:rsidRPr="00D07601">
              <w:rPr>
                <w:rFonts w:cstheme="minorHAnsi"/>
                <w:noProof/>
                <w:webHidden/>
                <w:sz w:val="24"/>
                <w:szCs w:val="24"/>
              </w:rPr>
              <w:fldChar w:fldCharType="separate"/>
            </w:r>
            <w:r w:rsidRPr="00D07601">
              <w:rPr>
                <w:rFonts w:cstheme="minorHAnsi"/>
                <w:noProof/>
                <w:webHidden/>
                <w:sz w:val="24"/>
                <w:szCs w:val="24"/>
              </w:rPr>
              <w:t>347</w:t>
            </w:r>
            <w:r w:rsidRPr="00D07601">
              <w:rPr>
                <w:rFonts w:cstheme="minorHAnsi"/>
                <w:noProof/>
                <w:webHidden/>
                <w:sz w:val="24"/>
                <w:szCs w:val="24"/>
              </w:rPr>
              <w:fldChar w:fldCharType="end"/>
            </w:r>
          </w:hyperlink>
        </w:p>
        <w:p w:rsidR="00303364" w:rsidRPr="00E821A8" w:rsidRDefault="00D07601">
          <w:pPr>
            <w:pStyle w:val="TOC2"/>
            <w:tabs>
              <w:tab w:val="left" w:pos="660"/>
              <w:tab w:val="right" w:leader="dot" w:pos="8778"/>
            </w:tabs>
            <w:rPr>
              <w:rFonts w:eastAsiaTheme="minorEastAsia" w:cstheme="minorHAnsi"/>
              <w:noProof/>
              <w:sz w:val="24"/>
              <w:szCs w:val="24"/>
              <w:lang w:eastAsia="ja-JP"/>
            </w:rPr>
          </w:pPr>
          <w:hyperlink w:anchor="_Toc332351360" w:history="1">
            <w:r w:rsidRPr="00D07601">
              <w:rPr>
                <w:rStyle w:val="Hyperlink"/>
                <w:rFonts w:cstheme="minorHAnsi"/>
                <w:noProof/>
                <w:sz w:val="24"/>
                <w:szCs w:val="24"/>
              </w:rPr>
              <w:t>8.</w:t>
            </w:r>
            <w:r w:rsidRPr="00D07601">
              <w:rPr>
                <w:rFonts w:eastAsiaTheme="minorEastAsia" w:cstheme="minorHAnsi"/>
                <w:noProof/>
                <w:sz w:val="24"/>
                <w:szCs w:val="24"/>
                <w:lang w:eastAsia="ja-JP"/>
              </w:rPr>
              <w:tab/>
            </w:r>
            <w:r w:rsidRPr="00D07601">
              <w:rPr>
                <w:rStyle w:val="Hyperlink"/>
                <w:rFonts w:cstheme="minorHAnsi"/>
                <w:noProof/>
                <w:sz w:val="24"/>
                <w:szCs w:val="24"/>
              </w:rPr>
              <w:t>Interface Design</w:t>
            </w:r>
            <w:r w:rsidRPr="00D07601">
              <w:rPr>
                <w:rFonts w:cstheme="minorHAnsi"/>
                <w:noProof/>
                <w:webHidden/>
                <w:sz w:val="24"/>
                <w:szCs w:val="24"/>
              </w:rPr>
              <w:tab/>
            </w:r>
            <w:r w:rsidRPr="00D07601">
              <w:rPr>
                <w:rFonts w:cstheme="minorHAnsi"/>
                <w:noProof/>
                <w:webHidden/>
                <w:sz w:val="24"/>
                <w:szCs w:val="24"/>
              </w:rPr>
              <w:fldChar w:fldCharType="begin"/>
            </w:r>
            <w:r w:rsidRPr="00D07601">
              <w:rPr>
                <w:rFonts w:cstheme="minorHAnsi"/>
                <w:noProof/>
                <w:webHidden/>
                <w:sz w:val="24"/>
                <w:szCs w:val="24"/>
              </w:rPr>
              <w:instrText xml:space="preserve"> PAGEREF _Toc332351360 \h </w:instrText>
            </w:r>
            <w:r w:rsidRPr="00D07601">
              <w:rPr>
                <w:rFonts w:cstheme="minorHAnsi"/>
                <w:noProof/>
                <w:webHidden/>
                <w:sz w:val="24"/>
                <w:szCs w:val="24"/>
              </w:rPr>
            </w:r>
            <w:r w:rsidRPr="00D07601">
              <w:rPr>
                <w:rFonts w:cstheme="minorHAnsi"/>
                <w:noProof/>
                <w:webHidden/>
                <w:sz w:val="24"/>
                <w:szCs w:val="24"/>
              </w:rPr>
              <w:fldChar w:fldCharType="separate"/>
            </w:r>
            <w:r w:rsidRPr="00D07601">
              <w:rPr>
                <w:rFonts w:cstheme="minorHAnsi"/>
                <w:noProof/>
                <w:webHidden/>
                <w:sz w:val="24"/>
                <w:szCs w:val="24"/>
              </w:rPr>
              <w:t>347</w:t>
            </w:r>
            <w:r w:rsidRPr="00D07601">
              <w:rPr>
                <w:rFonts w:cstheme="minorHAnsi"/>
                <w:noProof/>
                <w:webHidden/>
                <w:sz w:val="24"/>
                <w:szCs w:val="24"/>
              </w:rPr>
              <w:fldChar w:fldCharType="end"/>
            </w:r>
          </w:hyperlink>
        </w:p>
        <w:p w:rsidR="00303364" w:rsidRPr="00E821A8" w:rsidRDefault="00D07601">
          <w:pPr>
            <w:pStyle w:val="TOC3"/>
            <w:tabs>
              <w:tab w:val="right" w:leader="dot" w:pos="8778"/>
            </w:tabs>
            <w:rPr>
              <w:rFonts w:eastAsiaTheme="minorEastAsia" w:cstheme="minorHAnsi"/>
              <w:noProof/>
              <w:sz w:val="24"/>
              <w:szCs w:val="24"/>
              <w:lang w:eastAsia="ja-JP"/>
            </w:rPr>
          </w:pPr>
          <w:hyperlink w:anchor="_Toc332351361" w:history="1">
            <w:r w:rsidRPr="00D07601">
              <w:rPr>
                <w:rStyle w:val="Hyperlink"/>
                <w:rFonts w:cstheme="minorHAnsi"/>
                <w:noProof/>
                <w:sz w:val="24"/>
                <w:szCs w:val="24"/>
              </w:rPr>
              <w:t>8.1 Project Eye Portlet</w:t>
            </w:r>
            <w:r w:rsidRPr="00D07601">
              <w:rPr>
                <w:rFonts w:cstheme="minorHAnsi"/>
                <w:noProof/>
                <w:webHidden/>
                <w:sz w:val="24"/>
                <w:szCs w:val="24"/>
              </w:rPr>
              <w:tab/>
            </w:r>
            <w:r w:rsidRPr="00D07601">
              <w:rPr>
                <w:rFonts w:cstheme="minorHAnsi"/>
                <w:noProof/>
                <w:webHidden/>
                <w:sz w:val="24"/>
                <w:szCs w:val="24"/>
              </w:rPr>
              <w:fldChar w:fldCharType="begin"/>
            </w:r>
            <w:r w:rsidRPr="00D07601">
              <w:rPr>
                <w:rFonts w:cstheme="minorHAnsi"/>
                <w:noProof/>
                <w:webHidden/>
                <w:sz w:val="24"/>
                <w:szCs w:val="24"/>
              </w:rPr>
              <w:instrText xml:space="preserve"> PAGEREF _Toc332351361 \h </w:instrText>
            </w:r>
            <w:r w:rsidRPr="00D07601">
              <w:rPr>
                <w:rFonts w:cstheme="minorHAnsi"/>
                <w:noProof/>
                <w:webHidden/>
                <w:sz w:val="24"/>
                <w:szCs w:val="24"/>
              </w:rPr>
            </w:r>
            <w:r w:rsidRPr="00D07601">
              <w:rPr>
                <w:rFonts w:cstheme="minorHAnsi"/>
                <w:noProof/>
                <w:webHidden/>
                <w:sz w:val="24"/>
                <w:szCs w:val="24"/>
              </w:rPr>
              <w:fldChar w:fldCharType="separate"/>
            </w:r>
            <w:r w:rsidRPr="00D07601">
              <w:rPr>
                <w:rFonts w:cstheme="minorHAnsi"/>
                <w:noProof/>
                <w:webHidden/>
                <w:sz w:val="24"/>
                <w:szCs w:val="24"/>
              </w:rPr>
              <w:t>348</w:t>
            </w:r>
            <w:r w:rsidRPr="00D07601">
              <w:rPr>
                <w:rFonts w:cstheme="minorHAnsi"/>
                <w:noProof/>
                <w:webHidden/>
                <w:sz w:val="24"/>
                <w:szCs w:val="24"/>
              </w:rPr>
              <w:fldChar w:fldCharType="end"/>
            </w:r>
          </w:hyperlink>
        </w:p>
        <w:p w:rsidR="00303364" w:rsidRPr="00E821A8" w:rsidRDefault="00D07601">
          <w:pPr>
            <w:pStyle w:val="TOC3"/>
            <w:tabs>
              <w:tab w:val="right" w:leader="dot" w:pos="8778"/>
            </w:tabs>
            <w:rPr>
              <w:rFonts w:eastAsiaTheme="minorEastAsia" w:cstheme="minorHAnsi"/>
              <w:noProof/>
              <w:sz w:val="24"/>
              <w:szCs w:val="24"/>
              <w:lang w:eastAsia="ja-JP"/>
            </w:rPr>
          </w:pPr>
          <w:hyperlink w:anchor="_Toc332351362" w:history="1">
            <w:r w:rsidRPr="00D07601">
              <w:rPr>
                <w:rStyle w:val="Hyperlink"/>
                <w:rFonts w:cstheme="minorHAnsi"/>
                <w:noProof/>
                <w:sz w:val="24"/>
                <w:szCs w:val="24"/>
              </w:rPr>
              <w:t>8.2 Team Management</w:t>
            </w:r>
            <w:r w:rsidRPr="00D07601">
              <w:rPr>
                <w:rFonts w:cstheme="minorHAnsi"/>
                <w:noProof/>
                <w:webHidden/>
                <w:sz w:val="24"/>
                <w:szCs w:val="24"/>
              </w:rPr>
              <w:tab/>
            </w:r>
            <w:r w:rsidRPr="00D07601">
              <w:rPr>
                <w:rFonts w:cstheme="minorHAnsi"/>
                <w:noProof/>
                <w:webHidden/>
                <w:sz w:val="24"/>
                <w:szCs w:val="24"/>
              </w:rPr>
              <w:fldChar w:fldCharType="begin"/>
            </w:r>
            <w:r w:rsidRPr="00D07601">
              <w:rPr>
                <w:rFonts w:cstheme="minorHAnsi"/>
                <w:noProof/>
                <w:webHidden/>
                <w:sz w:val="24"/>
                <w:szCs w:val="24"/>
              </w:rPr>
              <w:instrText xml:space="preserve"> PAGEREF _Toc332351362 \h </w:instrText>
            </w:r>
            <w:r w:rsidRPr="00D07601">
              <w:rPr>
                <w:rFonts w:cstheme="minorHAnsi"/>
                <w:noProof/>
                <w:webHidden/>
                <w:sz w:val="24"/>
                <w:szCs w:val="24"/>
              </w:rPr>
            </w:r>
            <w:r w:rsidRPr="00D07601">
              <w:rPr>
                <w:rFonts w:cstheme="minorHAnsi"/>
                <w:noProof/>
                <w:webHidden/>
                <w:sz w:val="24"/>
                <w:szCs w:val="24"/>
              </w:rPr>
              <w:fldChar w:fldCharType="separate"/>
            </w:r>
            <w:r w:rsidRPr="00D07601">
              <w:rPr>
                <w:rFonts w:cstheme="minorHAnsi"/>
                <w:noProof/>
                <w:webHidden/>
                <w:sz w:val="24"/>
                <w:szCs w:val="24"/>
              </w:rPr>
              <w:t>348</w:t>
            </w:r>
            <w:r w:rsidRPr="00D07601">
              <w:rPr>
                <w:rFonts w:cstheme="minorHAnsi"/>
                <w:noProof/>
                <w:webHidden/>
                <w:sz w:val="24"/>
                <w:szCs w:val="24"/>
              </w:rPr>
              <w:fldChar w:fldCharType="end"/>
            </w:r>
          </w:hyperlink>
        </w:p>
        <w:p w:rsidR="00303364" w:rsidRPr="00E821A8" w:rsidRDefault="00D07601">
          <w:pPr>
            <w:pStyle w:val="TOC3"/>
            <w:tabs>
              <w:tab w:val="right" w:leader="dot" w:pos="8778"/>
            </w:tabs>
            <w:rPr>
              <w:rFonts w:eastAsiaTheme="minorEastAsia" w:cstheme="minorHAnsi"/>
              <w:noProof/>
              <w:sz w:val="24"/>
              <w:szCs w:val="24"/>
              <w:lang w:eastAsia="ja-JP"/>
            </w:rPr>
          </w:pPr>
          <w:hyperlink w:anchor="_Toc332351363" w:history="1">
            <w:r w:rsidRPr="00D07601">
              <w:rPr>
                <w:rStyle w:val="Hyperlink"/>
                <w:rFonts w:cstheme="minorHAnsi"/>
                <w:noProof/>
                <w:sz w:val="24"/>
                <w:szCs w:val="24"/>
              </w:rPr>
              <w:t>8.3 Planner Portlet</w:t>
            </w:r>
            <w:r w:rsidRPr="00D07601">
              <w:rPr>
                <w:rFonts w:cstheme="minorHAnsi"/>
                <w:noProof/>
                <w:webHidden/>
                <w:sz w:val="24"/>
                <w:szCs w:val="24"/>
              </w:rPr>
              <w:tab/>
            </w:r>
            <w:r w:rsidRPr="00D07601">
              <w:rPr>
                <w:rFonts w:cstheme="minorHAnsi"/>
                <w:noProof/>
                <w:webHidden/>
                <w:sz w:val="24"/>
                <w:szCs w:val="24"/>
              </w:rPr>
              <w:fldChar w:fldCharType="begin"/>
            </w:r>
            <w:r w:rsidRPr="00D07601">
              <w:rPr>
                <w:rFonts w:cstheme="minorHAnsi"/>
                <w:noProof/>
                <w:webHidden/>
                <w:sz w:val="24"/>
                <w:szCs w:val="24"/>
              </w:rPr>
              <w:instrText xml:space="preserve"> PAGEREF _Toc332351363 \h </w:instrText>
            </w:r>
            <w:r w:rsidRPr="00D07601">
              <w:rPr>
                <w:rFonts w:cstheme="minorHAnsi"/>
                <w:noProof/>
                <w:webHidden/>
                <w:sz w:val="24"/>
                <w:szCs w:val="24"/>
              </w:rPr>
            </w:r>
            <w:r w:rsidRPr="00D07601">
              <w:rPr>
                <w:rFonts w:cstheme="minorHAnsi"/>
                <w:noProof/>
                <w:webHidden/>
                <w:sz w:val="24"/>
                <w:szCs w:val="24"/>
              </w:rPr>
              <w:fldChar w:fldCharType="separate"/>
            </w:r>
            <w:r w:rsidRPr="00D07601">
              <w:rPr>
                <w:rFonts w:cstheme="minorHAnsi"/>
                <w:noProof/>
                <w:webHidden/>
                <w:sz w:val="24"/>
                <w:szCs w:val="24"/>
              </w:rPr>
              <w:t>349</w:t>
            </w:r>
            <w:r w:rsidRPr="00D07601">
              <w:rPr>
                <w:rFonts w:cstheme="minorHAnsi"/>
                <w:noProof/>
                <w:webHidden/>
                <w:sz w:val="24"/>
                <w:szCs w:val="24"/>
              </w:rPr>
              <w:fldChar w:fldCharType="end"/>
            </w:r>
          </w:hyperlink>
        </w:p>
        <w:p w:rsidR="00303364" w:rsidRPr="00E821A8" w:rsidRDefault="00D07601">
          <w:pPr>
            <w:pStyle w:val="TOC3"/>
            <w:tabs>
              <w:tab w:val="right" w:leader="dot" w:pos="8778"/>
            </w:tabs>
            <w:rPr>
              <w:rFonts w:eastAsiaTheme="minorEastAsia" w:cstheme="minorHAnsi"/>
              <w:noProof/>
              <w:sz w:val="24"/>
              <w:szCs w:val="24"/>
              <w:lang w:eastAsia="ja-JP"/>
            </w:rPr>
          </w:pPr>
          <w:hyperlink w:anchor="_Toc332351364" w:history="1">
            <w:r w:rsidRPr="00D07601">
              <w:rPr>
                <w:rStyle w:val="Hyperlink"/>
                <w:rFonts w:cstheme="minorHAnsi"/>
                <w:noProof/>
                <w:sz w:val="24"/>
                <w:szCs w:val="24"/>
              </w:rPr>
              <w:t>8.4 Requirement Portlet</w:t>
            </w:r>
            <w:r w:rsidRPr="00D07601">
              <w:rPr>
                <w:rFonts w:cstheme="minorHAnsi"/>
                <w:noProof/>
                <w:webHidden/>
                <w:sz w:val="24"/>
                <w:szCs w:val="24"/>
              </w:rPr>
              <w:tab/>
            </w:r>
            <w:r w:rsidRPr="00D07601">
              <w:rPr>
                <w:rFonts w:cstheme="minorHAnsi"/>
                <w:noProof/>
                <w:webHidden/>
                <w:sz w:val="24"/>
                <w:szCs w:val="24"/>
              </w:rPr>
              <w:fldChar w:fldCharType="begin"/>
            </w:r>
            <w:r w:rsidRPr="00D07601">
              <w:rPr>
                <w:rFonts w:cstheme="minorHAnsi"/>
                <w:noProof/>
                <w:webHidden/>
                <w:sz w:val="24"/>
                <w:szCs w:val="24"/>
              </w:rPr>
              <w:instrText xml:space="preserve"> PAGEREF _Toc332351364 \h </w:instrText>
            </w:r>
            <w:r w:rsidRPr="00D07601">
              <w:rPr>
                <w:rFonts w:cstheme="minorHAnsi"/>
                <w:noProof/>
                <w:webHidden/>
                <w:sz w:val="24"/>
                <w:szCs w:val="24"/>
              </w:rPr>
            </w:r>
            <w:r w:rsidRPr="00D07601">
              <w:rPr>
                <w:rFonts w:cstheme="minorHAnsi"/>
                <w:noProof/>
                <w:webHidden/>
                <w:sz w:val="24"/>
                <w:szCs w:val="24"/>
              </w:rPr>
              <w:fldChar w:fldCharType="separate"/>
            </w:r>
            <w:r w:rsidRPr="00D07601">
              <w:rPr>
                <w:rFonts w:cstheme="minorHAnsi"/>
                <w:noProof/>
                <w:webHidden/>
                <w:sz w:val="24"/>
                <w:szCs w:val="24"/>
              </w:rPr>
              <w:t>349</w:t>
            </w:r>
            <w:r w:rsidRPr="00D07601">
              <w:rPr>
                <w:rFonts w:cstheme="minorHAnsi"/>
                <w:noProof/>
                <w:webHidden/>
                <w:sz w:val="24"/>
                <w:szCs w:val="24"/>
              </w:rPr>
              <w:fldChar w:fldCharType="end"/>
            </w:r>
          </w:hyperlink>
        </w:p>
        <w:p w:rsidR="00303364" w:rsidRPr="00E821A8" w:rsidRDefault="00D07601">
          <w:pPr>
            <w:pStyle w:val="TOC3"/>
            <w:tabs>
              <w:tab w:val="right" w:leader="dot" w:pos="8778"/>
            </w:tabs>
            <w:rPr>
              <w:rFonts w:eastAsiaTheme="minorEastAsia" w:cstheme="minorHAnsi"/>
              <w:noProof/>
              <w:sz w:val="24"/>
              <w:szCs w:val="24"/>
              <w:lang w:eastAsia="ja-JP"/>
            </w:rPr>
          </w:pPr>
          <w:hyperlink w:anchor="_Toc332351365" w:history="1">
            <w:r w:rsidRPr="00D07601">
              <w:rPr>
                <w:rStyle w:val="Hyperlink"/>
                <w:rFonts w:cstheme="minorHAnsi"/>
                <w:noProof/>
                <w:sz w:val="24"/>
                <w:szCs w:val="24"/>
              </w:rPr>
              <w:t>8.5 Timesheet Portlet</w:t>
            </w:r>
            <w:r w:rsidRPr="00D07601">
              <w:rPr>
                <w:rFonts w:cstheme="minorHAnsi"/>
                <w:noProof/>
                <w:webHidden/>
                <w:sz w:val="24"/>
                <w:szCs w:val="24"/>
              </w:rPr>
              <w:tab/>
            </w:r>
            <w:r w:rsidRPr="00D07601">
              <w:rPr>
                <w:rFonts w:cstheme="minorHAnsi"/>
                <w:noProof/>
                <w:webHidden/>
                <w:sz w:val="24"/>
                <w:szCs w:val="24"/>
              </w:rPr>
              <w:fldChar w:fldCharType="begin"/>
            </w:r>
            <w:r w:rsidRPr="00D07601">
              <w:rPr>
                <w:rFonts w:cstheme="minorHAnsi"/>
                <w:noProof/>
                <w:webHidden/>
                <w:sz w:val="24"/>
                <w:szCs w:val="24"/>
              </w:rPr>
              <w:instrText xml:space="preserve"> PAGEREF _Toc332351365 \h </w:instrText>
            </w:r>
            <w:r w:rsidRPr="00D07601">
              <w:rPr>
                <w:rFonts w:cstheme="minorHAnsi"/>
                <w:noProof/>
                <w:webHidden/>
                <w:sz w:val="24"/>
                <w:szCs w:val="24"/>
              </w:rPr>
            </w:r>
            <w:r w:rsidRPr="00D07601">
              <w:rPr>
                <w:rFonts w:cstheme="minorHAnsi"/>
                <w:noProof/>
                <w:webHidden/>
                <w:sz w:val="24"/>
                <w:szCs w:val="24"/>
              </w:rPr>
              <w:fldChar w:fldCharType="separate"/>
            </w:r>
            <w:r w:rsidRPr="00D07601">
              <w:rPr>
                <w:rFonts w:cstheme="minorHAnsi"/>
                <w:noProof/>
                <w:webHidden/>
                <w:sz w:val="24"/>
                <w:szCs w:val="24"/>
              </w:rPr>
              <w:t>350</w:t>
            </w:r>
            <w:r w:rsidRPr="00D07601">
              <w:rPr>
                <w:rFonts w:cstheme="minorHAnsi"/>
                <w:noProof/>
                <w:webHidden/>
                <w:sz w:val="24"/>
                <w:szCs w:val="24"/>
              </w:rPr>
              <w:fldChar w:fldCharType="end"/>
            </w:r>
          </w:hyperlink>
        </w:p>
        <w:p w:rsidR="00303364" w:rsidRPr="00E821A8" w:rsidRDefault="00D07601">
          <w:pPr>
            <w:pStyle w:val="TOC2"/>
            <w:tabs>
              <w:tab w:val="left" w:pos="660"/>
              <w:tab w:val="right" w:leader="dot" w:pos="8778"/>
            </w:tabs>
            <w:rPr>
              <w:rFonts w:eastAsiaTheme="minorEastAsia" w:cstheme="minorHAnsi"/>
              <w:noProof/>
              <w:sz w:val="24"/>
              <w:szCs w:val="24"/>
              <w:lang w:eastAsia="ja-JP"/>
            </w:rPr>
          </w:pPr>
          <w:hyperlink w:anchor="_Toc332351366" w:history="1">
            <w:r w:rsidRPr="00D07601">
              <w:rPr>
                <w:rStyle w:val="Hyperlink"/>
                <w:rFonts w:cstheme="minorHAnsi"/>
                <w:noProof/>
                <w:sz w:val="24"/>
                <w:szCs w:val="24"/>
              </w:rPr>
              <w:t>9.</w:t>
            </w:r>
            <w:r w:rsidRPr="00D07601">
              <w:rPr>
                <w:rFonts w:eastAsiaTheme="minorEastAsia" w:cstheme="minorHAnsi"/>
                <w:noProof/>
                <w:sz w:val="24"/>
                <w:szCs w:val="24"/>
                <w:lang w:eastAsia="ja-JP"/>
              </w:rPr>
              <w:tab/>
            </w:r>
            <w:r w:rsidRPr="00D07601">
              <w:rPr>
                <w:rStyle w:val="Hyperlink"/>
                <w:rFonts w:cstheme="minorHAnsi"/>
                <w:noProof/>
                <w:sz w:val="24"/>
                <w:szCs w:val="24"/>
              </w:rPr>
              <w:t>Configuration</w:t>
            </w:r>
            <w:r w:rsidRPr="00D07601">
              <w:rPr>
                <w:rFonts w:cstheme="minorHAnsi"/>
                <w:noProof/>
                <w:webHidden/>
                <w:sz w:val="24"/>
                <w:szCs w:val="24"/>
              </w:rPr>
              <w:tab/>
            </w:r>
            <w:r w:rsidRPr="00D07601">
              <w:rPr>
                <w:rFonts w:cstheme="minorHAnsi"/>
                <w:noProof/>
                <w:webHidden/>
                <w:sz w:val="24"/>
                <w:szCs w:val="24"/>
              </w:rPr>
              <w:fldChar w:fldCharType="begin"/>
            </w:r>
            <w:r w:rsidRPr="00D07601">
              <w:rPr>
                <w:rFonts w:cstheme="minorHAnsi"/>
                <w:noProof/>
                <w:webHidden/>
                <w:sz w:val="24"/>
                <w:szCs w:val="24"/>
              </w:rPr>
              <w:instrText xml:space="preserve"> PAGEREF _Toc332351366 \h </w:instrText>
            </w:r>
            <w:r w:rsidRPr="00D07601">
              <w:rPr>
                <w:rFonts w:cstheme="minorHAnsi"/>
                <w:noProof/>
                <w:webHidden/>
                <w:sz w:val="24"/>
                <w:szCs w:val="24"/>
              </w:rPr>
            </w:r>
            <w:r w:rsidRPr="00D07601">
              <w:rPr>
                <w:rFonts w:cstheme="minorHAnsi"/>
                <w:noProof/>
                <w:webHidden/>
                <w:sz w:val="24"/>
                <w:szCs w:val="24"/>
              </w:rPr>
              <w:fldChar w:fldCharType="separate"/>
            </w:r>
            <w:r w:rsidRPr="00D07601">
              <w:rPr>
                <w:rFonts w:cstheme="minorHAnsi"/>
                <w:noProof/>
                <w:webHidden/>
                <w:sz w:val="24"/>
                <w:szCs w:val="24"/>
              </w:rPr>
              <w:t>350</w:t>
            </w:r>
            <w:r w:rsidRPr="00D07601">
              <w:rPr>
                <w:rFonts w:cstheme="minorHAnsi"/>
                <w:noProof/>
                <w:webHidden/>
                <w:sz w:val="24"/>
                <w:szCs w:val="24"/>
              </w:rPr>
              <w:fldChar w:fldCharType="end"/>
            </w:r>
          </w:hyperlink>
        </w:p>
        <w:p w:rsidR="00303364" w:rsidRPr="00E821A8" w:rsidRDefault="00D07601">
          <w:pPr>
            <w:pStyle w:val="TOC2"/>
            <w:tabs>
              <w:tab w:val="left" w:pos="880"/>
              <w:tab w:val="right" w:leader="dot" w:pos="8778"/>
            </w:tabs>
            <w:rPr>
              <w:rFonts w:eastAsiaTheme="minorEastAsia" w:cstheme="minorHAnsi"/>
              <w:noProof/>
              <w:sz w:val="24"/>
              <w:szCs w:val="24"/>
              <w:lang w:eastAsia="ja-JP"/>
            </w:rPr>
          </w:pPr>
          <w:hyperlink w:anchor="_Toc332351367" w:history="1">
            <w:r w:rsidRPr="00D07601">
              <w:rPr>
                <w:rStyle w:val="Hyperlink"/>
                <w:rFonts w:cstheme="minorHAnsi"/>
                <w:noProof/>
                <w:sz w:val="24"/>
                <w:szCs w:val="24"/>
              </w:rPr>
              <w:t>10.</w:t>
            </w:r>
            <w:r w:rsidRPr="00D07601">
              <w:rPr>
                <w:rFonts w:eastAsiaTheme="minorEastAsia" w:cstheme="minorHAnsi"/>
                <w:noProof/>
                <w:sz w:val="24"/>
                <w:szCs w:val="24"/>
                <w:lang w:eastAsia="ja-JP"/>
              </w:rPr>
              <w:tab/>
            </w:r>
            <w:r w:rsidRPr="00D07601">
              <w:rPr>
                <w:rStyle w:val="Hyperlink"/>
                <w:rFonts w:cstheme="minorHAnsi"/>
                <w:noProof/>
                <w:sz w:val="24"/>
                <w:szCs w:val="24"/>
              </w:rPr>
              <w:t>Packaging and Deployment</w:t>
            </w:r>
            <w:r w:rsidRPr="00D07601">
              <w:rPr>
                <w:rFonts w:cstheme="minorHAnsi"/>
                <w:noProof/>
                <w:webHidden/>
                <w:sz w:val="24"/>
                <w:szCs w:val="24"/>
              </w:rPr>
              <w:tab/>
            </w:r>
            <w:r w:rsidRPr="00D07601">
              <w:rPr>
                <w:rFonts w:cstheme="minorHAnsi"/>
                <w:noProof/>
                <w:webHidden/>
                <w:sz w:val="24"/>
                <w:szCs w:val="24"/>
              </w:rPr>
              <w:fldChar w:fldCharType="begin"/>
            </w:r>
            <w:r w:rsidRPr="00D07601">
              <w:rPr>
                <w:rFonts w:cstheme="minorHAnsi"/>
                <w:noProof/>
                <w:webHidden/>
                <w:sz w:val="24"/>
                <w:szCs w:val="24"/>
              </w:rPr>
              <w:instrText xml:space="preserve"> PAGEREF _Toc332351367 \h </w:instrText>
            </w:r>
            <w:r w:rsidRPr="00D07601">
              <w:rPr>
                <w:rFonts w:cstheme="minorHAnsi"/>
                <w:noProof/>
                <w:webHidden/>
                <w:sz w:val="24"/>
                <w:szCs w:val="24"/>
              </w:rPr>
            </w:r>
            <w:r w:rsidRPr="00D07601">
              <w:rPr>
                <w:rFonts w:cstheme="minorHAnsi"/>
                <w:noProof/>
                <w:webHidden/>
                <w:sz w:val="24"/>
                <w:szCs w:val="24"/>
              </w:rPr>
              <w:fldChar w:fldCharType="separate"/>
            </w:r>
            <w:r w:rsidRPr="00D07601">
              <w:rPr>
                <w:rFonts w:cstheme="minorHAnsi"/>
                <w:noProof/>
                <w:webHidden/>
                <w:sz w:val="24"/>
                <w:szCs w:val="24"/>
              </w:rPr>
              <w:t>350</w:t>
            </w:r>
            <w:r w:rsidRPr="00D07601">
              <w:rPr>
                <w:rFonts w:cstheme="minorHAnsi"/>
                <w:noProof/>
                <w:webHidden/>
                <w:sz w:val="24"/>
                <w:szCs w:val="24"/>
              </w:rPr>
              <w:fldChar w:fldCharType="end"/>
            </w:r>
          </w:hyperlink>
        </w:p>
        <w:p w:rsidR="00303364" w:rsidRPr="00E821A8" w:rsidRDefault="00D07601">
          <w:pPr>
            <w:pStyle w:val="TOC1"/>
            <w:tabs>
              <w:tab w:val="left" w:pos="440"/>
              <w:tab w:val="right" w:leader="dot" w:pos="8778"/>
            </w:tabs>
            <w:rPr>
              <w:rFonts w:eastAsiaTheme="minorEastAsia" w:cstheme="minorHAnsi"/>
              <w:noProof/>
              <w:sz w:val="24"/>
              <w:szCs w:val="24"/>
              <w:lang w:eastAsia="ja-JP"/>
            </w:rPr>
          </w:pPr>
          <w:hyperlink w:anchor="_Toc332351368" w:history="1">
            <w:r w:rsidRPr="00D07601">
              <w:rPr>
                <w:rStyle w:val="Hyperlink"/>
                <w:rFonts w:cstheme="minorHAnsi"/>
                <w:noProof/>
                <w:sz w:val="24"/>
                <w:szCs w:val="24"/>
              </w:rPr>
              <w:t>E.</w:t>
            </w:r>
            <w:r w:rsidRPr="00D07601">
              <w:rPr>
                <w:rFonts w:eastAsiaTheme="minorEastAsia" w:cstheme="minorHAnsi"/>
                <w:noProof/>
                <w:sz w:val="24"/>
                <w:szCs w:val="24"/>
                <w:lang w:eastAsia="ja-JP"/>
              </w:rPr>
              <w:tab/>
            </w:r>
            <w:r w:rsidRPr="00D07601">
              <w:rPr>
                <w:rStyle w:val="Hyperlink"/>
                <w:rFonts w:cstheme="minorHAnsi"/>
                <w:noProof/>
                <w:sz w:val="24"/>
                <w:szCs w:val="24"/>
              </w:rPr>
              <w:t>Software Test Documentation</w:t>
            </w:r>
            <w:r w:rsidRPr="00D07601">
              <w:rPr>
                <w:rFonts w:cstheme="minorHAnsi"/>
                <w:noProof/>
                <w:webHidden/>
                <w:sz w:val="24"/>
                <w:szCs w:val="24"/>
              </w:rPr>
              <w:tab/>
            </w:r>
            <w:r w:rsidRPr="00D07601">
              <w:rPr>
                <w:rFonts w:cstheme="minorHAnsi"/>
                <w:noProof/>
                <w:webHidden/>
                <w:sz w:val="24"/>
                <w:szCs w:val="24"/>
              </w:rPr>
              <w:fldChar w:fldCharType="begin"/>
            </w:r>
            <w:r w:rsidRPr="00D07601">
              <w:rPr>
                <w:rFonts w:cstheme="minorHAnsi"/>
                <w:noProof/>
                <w:webHidden/>
                <w:sz w:val="24"/>
                <w:szCs w:val="24"/>
              </w:rPr>
              <w:instrText xml:space="preserve"> PAGEREF _Toc332351368 \h </w:instrText>
            </w:r>
            <w:r w:rsidRPr="00D07601">
              <w:rPr>
                <w:rFonts w:cstheme="minorHAnsi"/>
                <w:noProof/>
                <w:webHidden/>
                <w:sz w:val="24"/>
                <w:szCs w:val="24"/>
              </w:rPr>
            </w:r>
            <w:r w:rsidRPr="00D07601">
              <w:rPr>
                <w:rFonts w:cstheme="minorHAnsi"/>
                <w:noProof/>
                <w:webHidden/>
                <w:sz w:val="24"/>
                <w:szCs w:val="24"/>
              </w:rPr>
              <w:fldChar w:fldCharType="separate"/>
            </w:r>
            <w:r w:rsidRPr="00D07601">
              <w:rPr>
                <w:rFonts w:cstheme="minorHAnsi"/>
                <w:noProof/>
                <w:webHidden/>
                <w:sz w:val="24"/>
                <w:szCs w:val="24"/>
              </w:rPr>
              <w:t>351</w:t>
            </w:r>
            <w:r w:rsidRPr="00D07601">
              <w:rPr>
                <w:rFonts w:cstheme="minorHAnsi"/>
                <w:noProof/>
                <w:webHidden/>
                <w:sz w:val="24"/>
                <w:szCs w:val="24"/>
              </w:rPr>
              <w:fldChar w:fldCharType="end"/>
            </w:r>
          </w:hyperlink>
        </w:p>
        <w:p w:rsidR="00303364" w:rsidRPr="00E821A8" w:rsidRDefault="00D07601">
          <w:pPr>
            <w:pStyle w:val="TOC2"/>
            <w:tabs>
              <w:tab w:val="left" w:pos="660"/>
              <w:tab w:val="right" w:leader="dot" w:pos="8778"/>
            </w:tabs>
            <w:rPr>
              <w:rFonts w:eastAsiaTheme="minorEastAsia" w:cstheme="minorHAnsi"/>
              <w:noProof/>
              <w:sz w:val="24"/>
              <w:szCs w:val="24"/>
              <w:lang w:eastAsia="ja-JP"/>
            </w:rPr>
          </w:pPr>
          <w:hyperlink w:anchor="_Toc332351369" w:history="1">
            <w:r w:rsidRPr="00D07601">
              <w:rPr>
                <w:rStyle w:val="Hyperlink"/>
                <w:rFonts w:cstheme="minorHAnsi"/>
                <w:noProof/>
                <w:sz w:val="24"/>
                <w:szCs w:val="24"/>
              </w:rPr>
              <w:t>1.</w:t>
            </w:r>
            <w:r w:rsidRPr="00D07601">
              <w:rPr>
                <w:rFonts w:eastAsiaTheme="minorEastAsia" w:cstheme="minorHAnsi"/>
                <w:noProof/>
                <w:sz w:val="24"/>
                <w:szCs w:val="24"/>
                <w:lang w:eastAsia="ja-JP"/>
              </w:rPr>
              <w:tab/>
            </w:r>
            <w:r w:rsidRPr="00D07601">
              <w:rPr>
                <w:rStyle w:val="Hyperlink"/>
                <w:rFonts w:cstheme="minorHAnsi"/>
                <w:noProof/>
                <w:sz w:val="24"/>
                <w:szCs w:val="24"/>
              </w:rPr>
              <w:t>System Overview</w:t>
            </w:r>
            <w:r w:rsidRPr="00D07601">
              <w:rPr>
                <w:rFonts w:cstheme="minorHAnsi"/>
                <w:noProof/>
                <w:webHidden/>
                <w:sz w:val="24"/>
                <w:szCs w:val="24"/>
              </w:rPr>
              <w:tab/>
            </w:r>
            <w:r w:rsidRPr="00D07601">
              <w:rPr>
                <w:rFonts w:cstheme="minorHAnsi"/>
                <w:noProof/>
                <w:webHidden/>
                <w:sz w:val="24"/>
                <w:szCs w:val="24"/>
              </w:rPr>
              <w:fldChar w:fldCharType="begin"/>
            </w:r>
            <w:r w:rsidRPr="00D07601">
              <w:rPr>
                <w:rFonts w:cstheme="minorHAnsi"/>
                <w:noProof/>
                <w:webHidden/>
                <w:sz w:val="24"/>
                <w:szCs w:val="24"/>
              </w:rPr>
              <w:instrText xml:space="preserve"> PAGEREF _Toc332351369 \h </w:instrText>
            </w:r>
            <w:r w:rsidRPr="00D07601">
              <w:rPr>
                <w:rFonts w:cstheme="minorHAnsi"/>
                <w:noProof/>
                <w:webHidden/>
                <w:sz w:val="24"/>
                <w:szCs w:val="24"/>
              </w:rPr>
            </w:r>
            <w:r w:rsidRPr="00D07601">
              <w:rPr>
                <w:rFonts w:cstheme="minorHAnsi"/>
                <w:noProof/>
                <w:webHidden/>
                <w:sz w:val="24"/>
                <w:szCs w:val="24"/>
              </w:rPr>
              <w:fldChar w:fldCharType="separate"/>
            </w:r>
            <w:r w:rsidRPr="00D07601">
              <w:rPr>
                <w:rFonts w:cstheme="minorHAnsi"/>
                <w:noProof/>
                <w:webHidden/>
                <w:sz w:val="24"/>
                <w:szCs w:val="24"/>
              </w:rPr>
              <w:t>351</w:t>
            </w:r>
            <w:r w:rsidRPr="00D07601">
              <w:rPr>
                <w:rFonts w:cstheme="minorHAnsi"/>
                <w:noProof/>
                <w:webHidden/>
                <w:sz w:val="24"/>
                <w:szCs w:val="24"/>
              </w:rPr>
              <w:fldChar w:fldCharType="end"/>
            </w:r>
          </w:hyperlink>
        </w:p>
        <w:p w:rsidR="00303364" w:rsidRPr="00E821A8" w:rsidRDefault="00D07601">
          <w:pPr>
            <w:pStyle w:val="TOC2"/>
            <w:tabs>
              <w:tab w:val="left" w:pos="660"/>
              <w:tab w:val="right" w:leader="dot" w:pos="8778"/>
            </w:tabs>
            <w:rPr>
              <w:rFonts w:eastAsiaTheme="minorEastAsia" w:cstheme="minorHAnsi"/>
              <w:noProof/>
              <w:sz w:val="24"/>
              <w:szCs w:val="24"/>
              <w:lang w:eastAsia="ja-JP"/>
            </w:rPr>
          </w:pPr>
          <w:hyperlink w:anchor="_Toc332351370" w:history="1">
            <w:r w:rsidRPr="00D07601">
              <w:rPr>
                <w:rStyle w:val="Hyperlink"/>
                <w:rFonts w:cstheme="minorHAnsi"/>
                <w:noProof/>
                <w:sz w:val="24"/>
                <w:szCs w:val="24"/>
              </w:rPr>
              <w:t>2.</w:t>
            </w:r>
            <w:r w:rsidRPr="00D07601">
              <w:rPr>
                <w:rFonts w:eastAsiaTheme="minorEastAsia" w:cstheme="minorHAnsi"/>
                <w:noProof/>
                <w:sz w:val="24"/>
                <w:szCs w:val="24"/>
                <w:lang w:eastAsia="ja-JP"/>
              </w:rPr>
              <w:tab/>
            </w:r>
            <w:r w:rsidRPr="00D07601">
              <w:rPr>
                <w:rStyle w:val="Hyperlink"/>
                <w:rFonts w:cstheme="minorHAnsi"/>
                <w:noProof/>
                <w:sz w:val="24"/>
                <w:szCs w:val="24"/>
              </w:rPr>
              <w:t>Test Approach</w:t>
            </w:r>
            <w:r w:rsidRPr="00D07601">
              <w:rPr>
                <w:rFonts w:cstheme="minorHAnsi"/>
                <w:noProof/>
                <w:webHidden/>
                <w:sz w:val="24"/>
                <w:szCs w:val="24"/>
              </w:rPr>
              <w:tab/>
            </w:r>
            <w:r w:rsidRPr="00D07601">
              <w:rPr>
                <w:rFonts w:cstheme="minorHAnsi"/>
                <w:noProof/>
                <w:webHidden/>
                <w:sz w:val="24"/>
                <w:szCs w:val="24"/>
              </w:rPr>
              <w:fldChar w:fldCharType="begin"/>
            </w:r>
            <w:r w:rsidRPr="00D07601">
              <w:rPr>
                <w:rFonts w:cstheme="minorHAnsi"/>
                <w:noProof/>
                <w:webHidden/>
                <w:sz w:val="24"/>
                <w:szCs w:val="24"/>
              </w:rPr>
              <w:instrText xml:space="preserve"> PAGEREF _Toc332351370 \h </w:instrText>
            </w:r>
            <w:r w:rsidRPr="00D07601">
              <w:rPr>
                <w:rFonts w:cstheme="minorHAnsi"/>
                <w:noProof/>
                <w:webHidden/>
                <w:sz w:val="24"/>
                <w:szCs w:val="24"/>
              </w:rPr>
            </w:r>
            <w:r w:rsidRPr="00D07601">
              <w:rPr>
                <w:rFonts w:cstheme="minorHAnsi"/>
                <w:noProof/>
                <w:webHidden/>
                <w:sz w:val="24"/>
                <w:szCs w:val="24"/>
              </w:rPr>
              <w:fldChar w:fldCharType="separate"/>
            </w:r>
            <w:r w:rsidRPr="00D07601">
              <w:rPr>
                <w:rFonts w:cstheme="minorHAnsi"/>
                <w:noProof/>
                <w:webHidden/>
                <w:sz w:val="24"/>
                <w:szCs w:val="24"/>
              </w:rPr>
              <w:t>351</w:t>
            </w:r>
            <w:r w:rsidRPr="00D07601">
              <w:rPr>
                <w:rFonts w:cstheme="minorHAnsi"/>
                <w:noProof/>
                <w:webHidden/>
                <w:sz w:val="24"/>
                <w:szCs w:val="24"/>
              </w:rPr>
              <w:fldChar w:fldCharType="end"/>
            </w:r>
          </w:hyperlink>
        </w:p>
        <w:p w:rsidR="00303364" w:rsidRPr="00E821A8" w:rsidRDefault="00D07601">
          <w:pPr>
            <w:pStyle w:val="TOC2"/>
            <w:tabs>
              <w:tab w:val="left" w:pos="660"/>
              <w:tab w:val="right" w:leader="dot" w:pos="8778"/>
            </w:tabs>
            <w:rPr>
              <w:rFonts w:eastAsiaTheme="minorEastAsia" w:cstheme="minorHAnsi"/>
              <w:noProof/>
              <w:sz w:val="24"/>
              <w:szCs w:val="24"/>
              <w:lang w:eastAsia="ja-JP"/>
            </w:rPr>
          </w:pPr>
          <w:hyperlink w:anchor="_Toc332351371" w:history="1">
            <w:r w:rsidRPr="00D07601">
              <w:rPr>
                <w:rStyle w:val="Hyperlink"/>
                <w:rFonts w:cstheme="minorHAnsi"/>
                <w:noProof/>
                <w:sz w:val="24"/>
                <w:szCs w:val="24"/>
              </w:rPr>
              <w:t>3.</w:t>
            </w:r>
            <w:r w:rsidRPr="00D07601">
              <w:rPr>
                <w:rFonts w:eastAsiaTheme="minorEastAsia" w:cstheme="minorHAnsi"/>
                <w:noProof/>
                <w:sz w:val="24"/>
                <w:szCs w:val="24"/>
                <w:lang w:eastAsia="ja-JP"/>
              </w:rPr>
              <w:tab/>
            </w:r>
            <w:r w:rsidRPr="00D07601">
              <w:rPr>
                <w:rStyle w:val="Hyperlink"/>
                <w:rFonts w:cstheme="minorHAnsi"/>
                <w:noProof/>
                <w:sz w:val="24"/>
                <w:szCs w:val="24"/>
              </w:rPr>
              <w:t>Features to be tested</w:t>
            </w:r>
            <w:r w:rsidRPr="00D07601">
              <w:rPr>
                <w:rFonts w:cstheme="minorHAnsi"/>
                <w:noProof/>
                <w:webHidden/>
                <w:sz w:val="24"/>
                <w:szCs w:val="24"/>
              </w:rPr>
              <w:tab/>
            </w:r>
            <w:r w:rsidRPr="00D07601">
              <w:rPr>
                <w:rFonts w:cstheme="minorHAnsi"/>
                <w:noProof/>
                <w:webHidden/>
                <w:sz w:val="24"/>
                <w:szCs w:val="24"/>
              </w:rPr>
              <w:fldChar w:fldCharType="begin"/>
            </w:r>
            <w:r w:rsidRPr="00D07601">
              <w:rPr>
                <w:rFonts w:cstheme="minorHAnsi"/>
                <w:noProof/>
                <w:webHidden/>
                <w:sz w:val="24"/>
                <w:szCs w:val="24"/>
              </w:rPr>
              <w:instrText xml:space="preserve"> PAGEREF _Toc332351371 \h </w:instrText>
            </w:r>
            <w:r w:rsidRPr="00D07601">
              <w:rPr>
                <w:rFonts w:cstheme="minorHAnsi"/>
                <w:noProof/>
                <w:webHidden/>
                <w:sz w:val="24"/>
                <w:szCs w:val="24"/>
              </w:rPr>
            </w:r>
            <w:r w:rsidRPr="00D07601">
              <w:rPr>
                <w:rFonts w:cstheme="minorHAnsi"/>
                <w:noProof/>
                <w:webHidden/>
                <w:sz w:val="24"/>
                <w:szCs w:val="24"/>
              </w:rPr>
              <w:fldChar w:fldCharType="separate"/>
            </w:r>
            <w:r w:rsidRPr="00D07601">
              <w:rPr>
                <w:rFonts w:cstheme="minorHAnsi"/>
                <w:noProof/>
                <w:webHidden/>
                <w:sz w:val="24"/>
                <w:szCs w:val="24"/>
              </w:rPr>
              <w:t>352</w:t>
            </w:r>
            <w:r w:rsidRPr="00D07601">
              <w:rPr>
                <w:rFonts w:cstheme="minorHAnsi"/>
                <w:noProof/>
                <w:webHidden/>
                <w:sz w:val="24"/>
                <w:szCs w:val="24"/>
              </w:rPr>
              <w:fldChar w:fldCharType="end"/>
            </w:r>
          </w:hyperlink>
        </w:p>
        <w:p w:rsidR="00303364" w:rsidRPr="00E821A8" w:rsidRDefault="00D07601">
          <w:pPr>
            <w:pStyle w:val="TOC3"/>
            <w:tabs>
              <w:tab w:val="left" w:pos="1100"/>
              <w:tab w:val="right" w:leader="dot" w:pos="8778"/>
            </w:tabs>
            <w:rPr>
              <w:rFonts w:eastAsiaTheme="minorEastAsia" w:cstheme="minorHAnsi"/>
              <w:noProof/>
              <w:sz w:val="24"/>
              <w:szCs w:val="24"/>
              <w:lang w:eastAsia="ja-JP"/>
            </w:rPr>
          </w:pPr>
          <w:hyperlink w:anchor="_Toc332351372" w:history="1">
            <w:r w:rsidRPr="00D07601">
              <w:rPr>
                <w:rStyle w:val="Hyperlink"/>
                <w:rFonts w:cstheme="minorHAnsi"/>
                <w:noProof/>
                <w:sz w:val="24"/>
                <w:szCs w:val="24"/>
              </w:rPr>
              <w:t>3.1</w:t>
            </w:r>
            <w:r w:rsidRPr="00D07601">
              <w:rPr>
                <w:rFonts w:eastAsiaTheme="minorEastAsia" w:cstheme="minorHAnsi"/>
                <w:noProof/>
                <w:sz w:val="24"/>
                <w:szCs w:val="24"/>
                <w:lang w:eastAsia="ja-JP"/>
              </w:rPr>
              <w:tab/>
            </w:r>
            <w:r w:rsidRPr="00D07601">
              <w:rPr>
                <w:rStyle w:val="Hyperlink"/>
                <w:rFonts w:cstheme="minorHAnsi"/>
                <w:noProof/>
                <w:sz w:val="24"/>
                <w:szCs w:val="24"/>
              </w:rPr>
              <w:t>Dashboard</w:t>
            </w:r>
            <w:r w:rsidRPr="00D07601">
              <w:rPr>
                <w:rFonts w:cstheme="minorHAnsi"/>
                <w:noProof/>
                <w:webHidden/>
                <w:sz w:val="24"/>
                <w:szCs w:val="24"/>
              </w:rPr>
              <w:tab/>
            </w:r>
            <w:r w:rsidRPr="00D07601">
              <w:rPr>
                <w:rFonts w:cstheme="minorHAnsi"/>
                <w:noProof/>
                <w:webHidden/>
                <w:sz w:val="24"/>
                <w:szCs w:val="24"/>
              </w:rPr>
              <w:fldChar w:fldCharType="begin"/>
            </w:r>
            <w:r w:rsidRPr="00D07601">
              <w:rPr>
                <w:rFonts w:cstheme="minorHAnsi"/>
                <w:noProof/>
                <w:webHidden/>
                <w:sz w:val="24"/>
                <w:szCs w:val="24"/>
              </w:rPr>
              <w:instrText xml:space="preserve"> PAGEREF _Toc332351372 \h </w:instrText>
            </w:r>
            <w:r w:rsidRPr="00D07601">
              <w:rPr>
                <w:rFonts w:cstheme="minorHAnsi"/>
                <w:noProof/>
                <w:webHidden/>
                <w:sz w:val="24"/>
                <w:szCs w:val="24"/>
              </w:rPr>
            </w:r>
            <w:r w:rsidRPr="00D07601">
              <w:rPr>
                <w:rFonts w:cstheme="minorHAnsi"/>
                <w:noProof/>
                <w:webHidden/>
                <w:sz w:val="24"/>
                <w:szCs w:val="24"/>
              </w:rPr>
              <w:fldChar w:fldCharType="separate"/>
            </w:r>
            <w:r w:rsidRPr="00D07601">
              <w:rPr>
                <w:rFonts w:cstheme="minorHAnsi"/>
                <w:noProof/>
                <w:webHidden/>
                <w:sz w:val="24"/>
                <w:szCs w:val="24"/>
              </w:rPr>
              <w:t>352</w:t>
            </w:r>
            <w:r w:rsidRPr="00D07601">
              <w:rPr>
                <w:rFonts w:cstheme="minorHAnsi"/>
                <w:noProof/>
                <w:webHidden/>
                <w:sz w:val="24"/>
                <w:szCs w:val="24"/>
              </w:rPr>
              <w:fldChar w:fldCharType="end"/>
            </w:r>
          </w:hyperlink>
        </w:p>
        <w:p w:rsidR="00303364" w:rsidRPr="00E821A8" w:rsidRDefault="00D07601">
          <w:pPr>
            <w:pStyle w:val="TOC3"/>
            <w:tabs>
              <w:tab w:val="left" w:pos="1100"/>
              <w:tab w:val="right" w:leader="dot" w:pos="8778"/>
            </w:tabs>
            <w:rPr>
              <w:rFonts w:eastAsiaTheme="minorEastAsia" w:cstheme="minorHAnsi"/>
              <w:noProof/>
              <w:sz w:val="24"/>
              <w:szCs w:val="24"/>
              <w:lang w:eastAsia="ja-JP"/>
            </w:rPr>
          </w:pPr>
          <w:hyperlink w:anchor="_Toc332351373" w:history="1">
            <w:r w:rsidRPr="00D07601">
              <w:rPr>
                <w:rStyle w:val="Hyperlink"/>
                <w:rFonts w:cstheme="minorHAnsi"/>
                <w:noProof/>
                <w:sz w:val="24"/>
                <w:szCs w:val="24"/>
              </w:rPr>
              <w:t>3.2</w:t>
            </w:r>
            <w:r w:rsidRPr="00D07601">
              <w:rPr>
                <w:rFonts w:eastAsiaTheme="minorEastAsia" w:cstheme="minorHAnsi"/>
                <w:noProof/>
                <w:sz w:val="24"/>
                <w:szCs w:val="24"/>
                <w:lang w:eastAsia="ja-JP"/>
              </w:rPr>
              <w:tab/>
            </w:r>
            <w:r w:rsidRPr="00D07601">
              <w:rPr>
                <w:rStyle w:val="Hyperlink"/>
                <w:rFonts w:cstheme="minorHAnsi"/>
                <w:noProof/>
                <w:sz w:val="24"/>
                <w:szCs w:val="24"/>
              </w:rPr>
              <w:t>Planner</w:t>
            </w:r>
            <w:r w:rsidRPr="00D07601">
              <w:rPr>
                <w:rFonts w:cstheme="minorHAnsi"/>
                <w:noProof/>
                <w:webHidden/>
                <w:sz w:val="24"/>
                <w:szCs w:val="24"/>
              </w:rPr>
              <w:tab/>
            </w:r>
            <w:r w:rsidRPr="00D07601">
              <w:rPr>
                <w:rFonts w:cstheme="minorHAnsi"/>
                <w:noProof/>
                <w:webHidden/>
                <w:sz w:val="24"/>
                <w:szCs w:val="24"/>
              </w:rPr>
              <w:fldChar w:fldCharType="begin"/>
            </w:r>
            <w:r w:rsidRPr="00D07601">
              <w:rPr>
                <w:rFonts w:cstheme="minorHAnsi"/>
                <w:noProof/>
                <w:webHidden/>
                <w:sz w:val="24"/>
                <w:szCs w:val="24"/>
              </w:rPr>
              <w:instrText xml:space="preserve"> PAGEREF _Toc332351373 \h </w:instrText>
            </w:r>
            <w:r w:rsidRPr="00D07601">
              <w:rPr>
                <w:rFonts w:cstheme="minorHAnsi"/>
                <w:noProof/>
                <w:webHidden/>
                <w:sz w:val="24"/>
                <w:szCs w:val="24"/>
              </w:rPr>
            </w:r>
            <w:r w:rsidRPr="00D07601">
              <w:rPr>
                <w:rFonts w:cstheme="minorHAnsi"/>
                <w:noProof/>
                <w:webHidden/>
                <w:sz w:val="24"/>
                <w:szCs w:val="24"/>
              </w:rPr>
              <w:fldChar w:fldCharType="separate"/>
            </w:r>
            <w:r w:rsidRPr="00D07601">
              <w:rPr>
                <w:rFonts w:cstheme="minorHAnsi"/>
                <w:noProof/>
                <w:webHidden/>
                <w:sz w:val="24"/>
                <w:szCs w:val="24"/>
              </w:rPr>
              <w:t>352</w:t>
            </w:r>
            <w:r w:rsidRPr="00D07601">
              <w:rPr>
                <w:rFonts w:cstheme="minorHAnsi"/>
                <w:noProof/>
                <w:webHidden/>
                <w:sz w:val="24"/>
                <w:szCs w:val="24"/>
              </w:rPr>
              <w:fldChar w:fldCharType="end"/>
            </w:r>
          </w:hyperlink>
        </w:p>
        <w:p w:rsidR="00303364" w:rsidRPr="00E821A8" w:rsidRDefault="00D07601">
          <w:pPr>
            <w:pStyle w:val="TOC3"/>
            <w:tabs>
              <w:tab w:val="left" w:pos="1100"/>
              <w:tab w:val="right" w:leader="dot" w:pos="8778"/>
            </w:tabs>
            <w:rPr>
              <w:rFonts w:eastAsiaTheme="minorEastAsia" w:cstheme="minorHAnsi"/>
              <w:noProof/>
              <w:sz w:val="24"/>
              <w:szCs w:val="24"/>
              <w:lang w:eastAsia="ja-JP"/>
            </w:rPr>
          </w:pPr>
          <w:hyperlink w:anchor="_Toc332351374" w:history="1">
            <w:r w:rsidRPr="00D07601">
              <w:rPr>
                <w:rStyle w:val="Hyperlink"/>
                <w:rFonts w:cstheme="minorHAnsi"/>
                <w:noProof/>
                <w:sz w:val="24"/>
                <w:szCs w:val="24"/>
              </w:rPr>
              <w:t>3.3</w:t>
            </w:r>
            <w:r w:rsidRPr="00D07601">
              <w:rPr>
                <w:rFonts w:eastAsiaTheme="minorEastAsia" w:cstheme="minorHAnsi"/>
                <w:noProof/>
                <w:sz w:val="24"/>
                <w:szCs w:val="24"/>
                <w:lang w:eastAsia="ja-JP"/>
              </w:rPr>
              <w:tab/>
            </w:r>
            <w:r w:rsidRPr="00D07601">
              <w:rPr>
                <w:rStyle w:val="Hyperlink"/>
                <w:rFonts w:cstheme="minorHAnsi"/>
                <w:noProof/>
                <w:sz w:val="24"/>
                <w:szCs w:val="24"/>
              </w:rPr>
              <w:t>Report</w:t>
            </w:r>
            <w:r w:rsidRPr="00D07601">
              <w:rPr>
                <w:rFonts w:cstheme="minorHAnsi"/>
                <w:noProof/>
                <w:webHidden/>
                <w:sz w:val="24"/>
                <w:szCs w:val="24"/>
              </w:rPr>
              <w:tab/>
            </w:r>
            <w:r w:rsidRPr="00D07601">
              <w:rPr>
                <w:rFonts w:cstheme="minorHAnsi"/>
                <w:noProof/>
                <w:webHidden/>
                <w:sz w:val="24"/>
                <w:szCs w:val="24"/>
              </w:rPr>
              <w:fldChar w:fldCharType="begin"/>
            </w:r>
            <w:r w:rsidRPr="00D07601">
              <w:rPr>
                <w:rFonts w:cstheme="minorHAnsi"/>
                <w:noProof/>
                <w:webHidden/>
                <w:sz w:val="24"/>
                <w:szCs w:val="24"/>
              </w:rPr>
              <w:instrText xml:space="preserve"> PAGEREF _Toc332351374 \h </w:instrText>
            </w:r>
            <w:r w:rsidRPr="00D07601">
              <w:rPr>
                <w:rFonts w:cstheme="minorHAnsi"/>
                <w:noProof/>
                <w:webHidden/>
                <w:sz w:val="24"/>
                <w:szCs w:val="24"/>
              </w:rPr>
            </w:r>
            <w:r w:rsidRPr="00D07601">
              <w:rPr>
                <w:rFonts w:cstheme="minorHAnsi"/>
                <w:noProof/>
                <w:webHidden/>
                <w:sz w:val="24"/>
                <w:szCs w:val="24"/>
              </w:rPr>
              <w:fldChar w:fldCharType="separate"/>
            </w:r>
            <w:r w:rsidRPr="00D07601">
              <w:rPr>
                <w:rFonts w:cstheme="minorHAnsi"/>
                <w:noProof/>
                <w:webHidden/>
                <w:sz w:val="24"/>
                <w:szCs w:val="24"/>
              </w:rPr>
              <w:t>352</w:t>
            </w:r>
            <w:r w:rsidRPr="00D07601">
              <w:rPr>
                <w:rFonts w:cstheme="minorHAnsi"/>
                <w:noProof/>
                <w:webHidden/>
                <w:sz w:val="24"/>
                <w:szCs w:val="24"/>
              </w:rPr>
              <w:fldChar w:fldCharType="end"/>
            </w:r>
          </w:hyperlink>
        </w:p>
        <w:p w:rsidR="00303364" w:rsidRPr="00E821A8" w:rsidRDefault="00D07601">
          <w:pPr>
            <w:pStyle w:val="TOC3"/>
            <w:tabs>
              <w:tab w:val="left" w:pos="1100"/>
              <w:tab w:val="right" w:leader="dot" w:pos="8778"/>
            </w:tabs>
            <w:rPr>
              <w:rFonts w:eastAsiaTheme="minorEastAsia" w:cstheme="minorHAnsi"/>
              <w:noProof/>
              <w:sz w:val="24"/>
              <w:szCs w:val="24"/>
              <w:lang w:eastAsia="ja-JP"/>
            </w:rPr>
          </w:pPr>
          <w:hyperlink w:anchor="_Toc332351375" w:history="1">
            <w:r w:rsidRPr="00D07601">
              <w:rPr>
                <w:rStyle w:val="Hyperlink"/>
                <w:rFonts w:cstheme="minorHAnsi"/>
                <w:noProof/>
                <w:sz w:val="24"/>
                <w:szCs w:val="24"/>
              </w:rPr>
              <w:t>3.4</w:t>
            </w:r>
            <w:r w:rsidRPr="00D07601">
              <w:rPr>
                <w:rFonts w:eastAsiaTheme="minorEastAsia" w:cstheme="minorHAnsi"/>
                <w:noProof/>
                <w:sz w:val="24"/>
                <w:szCs w:val="24"/>
                <w:lang w:eastAsia="ja-JP"/>
              </w:rPr>
              <w:tab/>
            </w:r>
            <w:r w:rsidRPr="00D07601">
              <w:rPr>
                <w:rStyle w:val="Hyperlink"/>
                <w:rFonts w:cstheme="minorHAnsi"/>
                <w:noProof/>
                <w:sz w:val="24"/>
                <w:szCs w:val="24"/>
              </w:rPr>
              <w:t>Project Eye</w:t>
            </w:r>
            <w:r w:rsidRPr="00D07601">
              <w:rPr>
                <w:rFonts w:cstheme="minorHAnsi"/>
                <w:noProof/>
                <w:webHidden/>
                <w:sz w:val="24"/>
                <w:szCs w:val="24"/>
              </w:rPr>
              <w:tab/>
            </w:r>
            <w:r w:rsidRPr="00D07601">
              <w:rPr>
                <w:rFonts w:cstheme="minorHAnsi"/>
                <w:noProof/>
                <w:webHidden/>
                <w:sz w:val="24"/>
                <w:szCs w:val="24"/>
              </w:rPr>
              <w:fldChar w:fldCharType="begin"/>
            </w:r>
            <w:r w:rsidRPr="00D07601">
              <w:rPr>
                <w:rFonts w:cstheme="minorHAnsi"/>
                <w:noProof/>
                <w:webHidden/>
                <w:sz w:val="24"/>
                <w:szCs w:val="24"/>
              </w:rPr>
              <w:instrText xml:space="preserve"> PAGEREF _Toc332351375 \h </w:instrText>
            </w:r>
            <w:r w:rsidRPr="00D07601">
              <w:rPr>
                <w:rFonts w:cstheme="minorHAnsi"/>
                <w:noProof/>
                <w:webHidden/>
                <w:sz w:val="24"/>
                <w:szCs w:val="24"/>
              </w:rPr>
            </w:r>
            <w:r w:rsidRPr="00D07601">
              <w:rPr>
                <w:rFonts w:cstheme="minorHAnsi"/>
                <w:noProof/>
                <w:webHidden/>
                <w:sz w:val="24"/>
                <w:szCs w:val="24"/>
              </w:rPr>
              <w:fldChar w:fldCharType="separate"/>
            </w:r>
            <w:r w:rsidRPr="00D07601">
              <w:rPr>
                <w:rFonts w:cstheme="minorHAnsi"/>
                <w:noProof/>
                <w:webHidden/>
                <w:sz w:val="24"/>
                <w:szCs w:val="24"/>
              </w:rPr>
              <w:t>352</w:t>
            </w:r>
            <w:r w:rsidRPr="00D07601">
              <w:rPr>
                <w:rFonts w:cstheme="minorHAnsi"/>
                <w:noProof/>
                <w:webHidden/>
                <w:sz w:val="24"/>
                <w:szCs w:val="24"/>
              </w:rPr>
              <w:fldChar w:fldCharType="end"/>
            </w:r>
          </w:hyperlink>
        </w:p>
        <w:p w:rsidR="00303364" w:rsidRPr="00E821A8" w:rsidRDefault="00D07601">
          <w:pPr>
            <w:pStyle w:val="TOC3"/>
            <w:tabs>
              <w:tab w:val="left" w:pos="1100"/>
              <w:tab w:val="right" w:leader="dot" w:pos="8778"/>
            </w:tabs>
            <w:rPr>
              <w:rFonts w:eastAsiaTheme="minorEastAsia" w:cstheme="minorHAnsi"/>
              <w:noProof/>
              <w:sz w:val="24"/>
              <w:szCs w:val="24"/>
              <w:lang w:eastAsia="ja-JP"/>
            </w:rPr>
          </w:pPr>
          <w:hyperlink w:anchor="_Toc332351376" w:history="1">
            <w:r w:rsidRPr="00D07601">
              <w:rPr>
                <w:rStyle w:val="Hyperlink"/>
                <w:rFonts w:cstheme="minorHAnsi"/>
                <w:noProof/>
                <w:sz w:val="24"/>
                <w:szCs w:val="24"/>
              </w:rPr>
              <w:t>3.5</w:t>
            </w:r>
            <w:r w:rsidRPr="00D07601">
              <w:rPr>
                <w:rFonts w:eastAsiaTheme="minorEastAsia" w:cstheme="minorHAnsi"/>
                <w:noProof/>
                <w:sz w:val="24"/>
                <w:szCs w:val="24"/>
                <w:lang w:eastAsia="ja-JP"/>
              </w:rPr>
              <w:tab/>
            </w:r>
            <w:r w:rsidRPr="00D07601">
              <w:rPr>
                <w:rStyle w:val="Hyperlink"/>
                <w:rFonts w:cstheme="minorHAnsi"/>
                <w:noProof/>
                <w:sz w:val="24"/>
                <w:szCs w:val="24"/>
              </w:rPr>
              <w:t>Timesheet</w:t>
            </w:r>
            <w:r w:rsidRPr="00D07601">
              <w:rPr>
                <w:rFonts w:cstheme="minorHAnsi"/>
                <w:noProof/>
                <w:webHidden/>
                <w:sz w:val="24"/>
                <w:szCs w:val="24"/>
              </w:rPr>
              <w:tab/>
            </w:r>
            <w:r w:rsidRPr="00D07601">
              <w:rPr>
                <w:rFonts w:cstheme="minorHAnsi"/>
                <w:noProof/>
                <w:webHidden/>
                <w:sz w:val="24"/>
                <w:szCs w:val="24"/>
              </w:rPr>
              <w:fldChar w:fldCharType="begin"/>
            </w:r>
            <w:r w:rsidRPr="00D07601">
              <w:rPr>
                <w:rFonts w:cstheme="minorHAnsi"/>
                <w:noProof/>
                <w:webHidden/>
                <w:sz w:val="24"/>
                <w:szCs w:val="24"/>
              </w:rPr>
              <w:instrText xml:space="preserve"> PAGEREF _Toc332351376 \h </w:instrText>
            </w:r>
            <w:r w:rsidRPr="00D07601">
              <w:rPr>
                <w:rFonts w:cstheme="minorHAnsi"/>
                <w:noProof/>
                <w:webHidden/>
                <w:sz w:val="24"/>
                <w:szCs w:val="24"/>
              </w:rPr>
            </w:r>
            <w:r w:rsidRPr="00D07601">
              <w:rPr>
                <w:rFonts w:cstheme="minorHAnsi"/>
                <w:noProof/>
                <w:webHidden/>
                <w:sz w:val="24"/>
                <w:szCs w:val="24"/>
              </w:rPr>
              <w:fldChar w:fldCharType="separate"/>
            </w:r>
            <w:r w:rsidRPr="00D07601">
              <w:rPr>
                <w:rFonts w:cstheme="minorHAnsi"/>
                <w:noProof/>
                <w:webHidden/>
                <w:sz w:val="24"/>
                <w:szCs w:val="24"/>
              </w:rPr>
              <w:t>353</w:t>
            </w:r>
            <w:r w:rsidRPr="00D07601">
              <w:rPr>
                <w:rFonts w:cstheme="minorHAnsi"/>
                <w:noProof/>
                <w:webHidden/>
                <w:sz w:val="24"/>
                <w:szCs w:val="24"/>
              </w:rPr>
              <w:fldChar w:fldCharType="end"/>
            </w:r>
          </w:hyperlink>
        </w:p>
        <w:p w:rsidR="00303364" w:rsidRPr="00E821A8" w:rsidRDefault="00D07601">
          <w:pPr>
            <w:pStyle w:val="TOC3"/>
            <w:tabs>
              <w:tab w:val="left" w:pos="1100"/>
              <w:tab w:val="right" w:leader="dot" w:pos="8778"/>
            </w:tabs>
            <w:rPr>
              <w:rFonts w:eastAsiaTheme="minorEastAsia" w:cstheme="minorHAnsi"/>
              <w:noProof/>
              <w:sz w:val="24"/>
              <w:szCs w:val="24"/>
              <w:lang w:eastAsia="ja-JP"/>
            </w:rPr>
          </w:pPr>
          <w:hyperlink w:anchor="_Toc332351377" w:history="1">
            <w:r w:rsidRPr="00D07601">
              <w:rPr>
                <w:rStyle w:val="Hyperlink"/>
                <w:rFonts w:cstheme="minorHAnsi"/>
                <w:noProof/>
                <w:sz w:val="24"/>
                <w:szCs w:val="24"/>
              </w:rPr>
              <w:t>3.6</w:t>
            </w:r>
            <w:r w:rsidRPr="00D07601">
              <w:rPr>
                <w:rFonts w:eastAsiaTheme="minorEastAsia" w:cstheme="minorHAnsi"/>
                <w:noProof/>
                <w:sz w:val="24"/>
                <w:szCs w:val="24"/>
                <w:lang w:eastAsia="ja-JP"/>
              </w:rPr>
              <w:tab/>
            </w:r>
            <w:r w:rsidRPr="00D07601">
              <w:rPr>
                <w:rStyle w:val="Hyperlink"/>
                <w:rFonts w:cstheme="minorHAnsi"/>
                <w:noProof/>
                <w:sz w:val="24"/>
                <w:szCs w:val="24"/>
              </w:rPr>
              <w:t>DMS</w:t>
            </w:r>
            <w:r w:rsidRPr="00D07601">
              <w:rPr>
                <w:rFonts w:cstheme="minorHAnsi"/>
                <w:noProof/>
                <w:webHidden/>
                <w:sz w:val="24"/>
                <w:szCs w:val="24"/>
              </w:rPr>
              <w:tab/>
            </w:r>
            <w:r w:rsidRPr="00D07601">
              <w:rPr>
                <w:rFonts w:cstheme="minorHAnsi"/>
                <w:noProof/>
                <w:webHidden/>
                <w:sz w:val="24"/>
                <w:szCs w:val="24"/>
              </w:rPr>
              <w:fldChar w:fldCharType="begin"/>
            </w:r>
            <w:r w:rsidRPr="00D07601">
              <w:rPr>
                <w:rFonts w:cstheme="minorHAnsi"/>
                <w:noProof/>
                <w:webHidden/>
                <w:sz w:val="24"/>
                <w:szCs w:val="24"/>
              </w:rPr>
              <w:instrText xml:space="preserve"> PAGEREF _Toc332351377 \h </w:instrText>
            </w:r>
            <w:r w:rsidRPr="00D07601">
              <w:rPr>
                <w:rFonts w:cstheme="minorHAnsi"/>
                <w:noProof/>
                <w:webHidden/>
                <w:sz w:val="24"/>
                <w:szCs w:val="24"/>
              </w:rPr>
            </w:r>
            <w:r w:rsidRPr="00D07601">
              <w:rPr>
                <w:rFonts w:cstheme="minorHAnsi"/>
                <w:noProof/>
                <w:webHidden/>
                <w:sz w:val="24"/>
                <w:szCs w:val="24"/>
              </w:rPr>
              <w:fldChar w:fldCharType="separate"/>
            </w:r>
            <w:r w:rsidRPr="00D07601">
              <w:rPr>
                <w:rFonts w:cstheme="minorHAnsi"/>
                <w:noProof/>
                <w:webHidden/>
                <w:sz w:val="24"/>
                <w:szCs w:val="24"/>
              </w:rPr>
              <w:t>353</w:t>
            </w:r>
            <w:r w:rsidRPr="00D07601">
              <w:rPr>
                <w:rFonts w:cstheme="minorHAnsi"/>
                <w:noProof/>
                <w:webHidden/>
                <w:sz w:val="24"/>
                <w:szCs w:val="24"/>
              </w:rPr>
              <w:fldChar w:fldCharType="end"/>
            </w:r>
          </w:hyperlink>
        </w:p>
        <w:p w:rsidR="00303364" w:rsidRPr="00E821A8" w:rsidRDefault="00D07601">
          <w:pPr>
            <w:pStyle w:val="TOC3"/>
            <w:tabs>
              <w:tab w:val="left" w:pos="1100"/>
              <w:tab w:val="right" w:leader="dot" w:pos="8778"/>
            </w:tabs>
            <w:rPr>
              <w:rFonts w:eastAsiaTheme="minorEastAsia" w:cstheme="minorHAnsi"/>
              <w:noProof/>
              <w:sz w:val="24"/>
              <w:szCs w:val="24"/>
              <w:lang w:eastAsia="ja-JP"/>
            </w:rPr>
          </w:pPr>
          <w:hyperlink w:anchor="_Toc332351378" w:history="1">
            <w:r w:rsidRPr="00D07601">
              <w:rPr>
                <w:rStyle w:val="Hyperlink"/>
                <w:rFonts w:cstheme="minorHAnsi"/>
                <w:noProof/>
                <w:sz w:val="24"/>
                <w:szCs w:val="24"/>
              </w:rPr>
              <w:t>3.7</w:t>
            </w:r>
            <w:r w:rsidRPr="00D07601">
              <w:rPr>
                <w:rFonts w:eastAsiaTheme="minorEastAsia" w:cstheme="minorHAnsi"/>
                <w:noProof/>
                <w:sz w:val="24"/>
                <w:szCs w:val="24"/>
                <w:lang w:eastAsia="ja-JP"/>
              </w:rPr>
              <w:tab/>
            </w:r>
            <w:r w:rsidRPr="00D07601">
              <w:rPr>
                <w:rStyle w:val="Hyperlink"/>
                <w:rFonts w:cstheme="minorHAnsi"/>
                <w:noProof/>
                <w:sz w:val="24"/>
                <w:szCs w:val="24"/>
              </w:rPr>
              <w:t>Requirement</w:t>
            </w:r>
            <w:r w:rsidRPr="00D07601">
              <w:rPr>
                <w:rFonts w:cstheme="minorHAnsi"/>
                <w:noProof/>
                <w:webHidden/>
                <w:sz w:val="24"/>
                <w:szCs w:val="24"/>
              </w:rPr>
              <w:tab/>
            </w:r>
            <w:r w:rsidRPr="00D07601">
              <w:rPr>
                <w:rFonts w:cstheme="minorHAnsi"/>
                <w:noProof/>
                <w:webHidden/>
                <w:sz w:val="24"/>
                <w:szCs w:val="24"/>
              </w:rPr>
              <w:fldChar w:fldCharType="begin"/>
            </w:r>
            <w:r w:rsidRPr="00D07601">
              <w:rPr>
                <w:rFonts w:cstheme="minorHAnsi"/>
                <w:noProof/>
                <w:webHidden/>
                <w:sz w:val="24"/>
                <w:szCs w:val="24"/>
              </w:rPr>
              <w:instrText xml:space="preserve"> PAGEREF _Toc332351378 \h </w:instrText>
            </w:r>
            <w:r w:rsidRPr="00D07601">
              <w:rPr>
                <w:rFonts w:cstheme="minorHAnsi"/>
                <w:noProof/>
                <w:webHidden/>
                <w:sz w:val="24"/>
                <w:szCs w:val="24"/>
              </w:rPr>
            </w:r>
            <w:r w:rsidRPr="00D07601">
              <w:rPr>
                <w:rFonts w:cstheme="minorHAnsi"/>
                <w:noProof/>
                <w:webHidden/>
                <w:sz w:val="24"/>
                <w:szCs w:val="24"/>
              </w:rPr>
              <w:fldChar w:fldCharType="separate"/>
            </w:r>
            <w:r w:rsidRPr="00D07601">
              <w:rPr>
                <w:rFonts w:cstheme="minorHAnsi"/>
                <w:noProof/>
                <w:webHidden/>
                <w:sz w:val="24"/>
                <w:szCs w:val="24"/>
              </w:rPr>
              <w:t>353</w:t>
            </w:r>
            <w:r w:rsidRPr="00D07601">
              <w:rPr>
                <w:rFonts w:cstheme="minorHAnsi"/>
                <w:noProof/>
                <w:webHidden/>
                <w:sz w:val="24"/>
                <w:szCs w:val="24"/>
              </w:rPr>
              <w:fldChar w:fldCharType="end"/>
            </w:r>
          </w:hyperlink>
        </w:p>
        <w:p w:rsidR="00303364" w:rsidRPr="00E821A8" w:rsidRDefault="00D07601">
          <w:pPr>
            <w:pStyle w:val="TOC3"/>
            <w:tabs>
              <w:tab w:val="left" w:pos="1100"/>
              <w:tab w:val="right" w:leader="dot" w:pos="8778"/>
            </w:tabs>
            <w:rPr>
              <w:rFonts w:eastAsiaTheme="minorEastAsia" w:cstheme="minorHAnsi"/>
              <w:noProof/>
              <w:sz w:val="24"/>
              <w:szCs w:val="24"/>
              <w:lang w:eastAsia="ja-JP"/>
            </w:rPr>
          </w:pPr>
          <w:hyperlink w:anchor="_Toc332351379" w:history="1">
            <w:r w:rsidRPr="00D07601">
              <w:rPr>
                <w:rStyle w:val="Hyperlink"/>
                <w:rFonts w:cstheme="minorHAnsi"/>
                <w:noProof/>
                <w:sz w:val="24"/>
                <w:szCs w:val="24"/>
              </w:rPr>
              <w:t>3.8</w:t>
            </w:r>
            <w:r w:rsidRPr="00D07601">
              <w:rPr>
                <w:rFonts w:eastAsiaTheme="minorEastAsia" w:cstheme="minorHAnsi"/>
                <w:noProof/>
                <w:sz w:val="24"/>
                <w:szCs w:val="24"/>
                <w:lang w:eastAsia="ja-JP"/>
              </w:rPr>
              <w:tab/>
            </w:r>
            <w:r w:rsidRPr="00D07601">
              <w:rPr>
                <w:rStyle w:val="Hyperlink"/>
                <w:rFonts w:cstheme="minorHAnsi"/>
                <w:noProof/>
                <w:sz w:val="24"/>
                <w:szCs w:val="24"/>
              </w:rPr>
              <w:t>Admin</w:t>
            </w:r>
            <w:r w:rsidRPr="00D07601">
              <w:rPr>
                <w:rFonts w:cstheme="minorHAnsi"/>
                <w:noProof/>
                <w:webHidden/>
                <w:sz w:val="24"/>
                <w:szCs w:val="24"/>
              </w:rPr>
              <w:tab/>
            </w:r>
            <w:r w:rsidRPr="00D07601">
              <w:rPr>
                <w:rFonts w:cstheme="minorHAnsi"/>
                <w:noProof/>
                <w:webHidden/>
                <w:sz w:val="24"/>
                <w:szCs w:val="24"/>
              </w:rPr>
              <w:fldChar w:fldCharType="begin"/>
            </w:r>
            <w:r w:rsidRPr="00D07601">
              <w:rPr>
                <w:rFonts w:cstheme="minorHAnsi"/>
                <w:noProof/>
                <w:webHidden/>
                <w:sz w:val="24"/>
                <w:szCs w:val="24"/>
              </w:rPr>
              <w:instrText xml:space="preserve"> PAGEREF _Toc332351379 \h </w:instrText>
            </w:r>
            <w:r w:rsidRPr="00D07601">
              <w:rPr>
                <w:rFonts w:cstheme="minorHAnsi"/>
                <w:noProof/>
                <w:webHidden/>
                <w:sz w:val="24"/>
                <w:szCs w:val="24"/>
              </w:rPr>
            </w:r>
            <w:r w:rsidRPr="00D07601">
              <w:rPr>
                <w:rFonts w:cstheme="minorHAnsi"/>
                <w:noProof/>
                <w:webHidden/>
                <w:sz w:val="24"/>
                <w:szCs w:val="24"/>
              </w:rPr>
              <w:fldChar w:fldCharType="separate"/>
            </w:r>
            <w:r w:rsidRPr="00D07601">
              <w:rPr>
                <w:rFonts w:cstheme="minorHAnsi"/>
                <w:noProof/>
                <w:webHidden/>
                <w:sz w:val="24"/>
                <w:szCs w:val="24"/>
              </w:rPr>
              <w:t>353</w:t>
            </w:r>
            <w:r w:rsidRPr="00D07601">
              <w:rPr>
                <w:rFonts w:cstheme="minorHAnsi"/>
                <w:noProof/>
                <w:webHidden/>
                <w:sz w:val="24"/>
                <w:szCs w:val="24"/>
              </w:rPr>
              <w:fldChar w:fldCharType="end"/>
            </w:r>
          </w:hyperlink>
        </w:p>
        <w:p w:rsidR="00303364" w:rsidRPr="00E821A8" w:rsidRDefault="00D07601">
          <w:pPr>
            <w:pStyle w:val="TOC3"/>
            <w:tabs>
              <w:tab w:val="left" w:pos="1100"/>
              <w:tab w:val="right" w:leader="dot" w:pos="8778"/>
            </w:tabs>
            <w:rPr>
              <w:rFonts w:eastAsiaTheme="minorEastAsia" w:cstheme="minorHAnsi"/>
              <w:noProof/>
              <w:sz w:val="24"/>
              <w:szCs w:val="24"/>
              <w:lang w:eastAsia="ja-JP"/>
            </w:rPr>
          </w:pPr>
          <w:hyperlink w:anchor="_Toc332351380" w:history="1">
            <w:r w:rsidRPr="00D07601">
              <w:rPr>
                <w:rStyle w:val="Hyperlink"/>
                <w:rFonts w:cstheme="minorHAnsi"/>
                <w:noProof/>
                <w:sz w:val="24"/>
                <w:szCs w:val="24"/>
              </w:rPr>
              <w:t>3.9</w:t>
            </w:r>
            <w:r w:rsidRPr="00D07601">
              <w:rPr>
                <w:rFonts w:eastAsiaTheme="minorEastAsia" w:cstheme="minorHAnsi"/>
                <w:noProof/>
                <w:sz w:val="24"/>
                <w:szCs w:val="24"/>
                <w:lang w:eastAsia="ja-JP"/>
              </w:rPr>
              <w:tab/>
            </w:r>
            <w:r w:rsidRPr="00D07601">
              <w:rPr>
                <w:rStyle w:val="Hyperlink"/>
                <w:rFonts w:cstheme="minorHAnsi"/>
                <w:noProof/>
                <w:sz w:val="24"/>
                <w:szCs w:val="24"/>
              </w:rPr>
              <w:t>Android</w:t>
            </w:r>
            <w:r w:rsidRPr="00D07601">
              <w:rPr>
                <w:rFonts w:cstheme="minorHAnsi"/>
                <w:noProof/>
                <w:webHidden/>
                <w:sz w:val="24"/>
                <w:szCs w:val="24"/>
              </w:rPr>
              <w:tab/>
            </w:r>
            <w:r w:rsidRPr="00D07601">
              <w:rPr>
                <w:rFonts w:cstheme="minorHAnsi"/>
                <w:noProof/>
                <w:webHidden/>
                <w:sz w:val="24"/>
                <w:szCs w:val="24"/>
              </w:rPr>
              <w:fldChar w:fldCharType="begin"/>
            </w:r>
            <w:r w:rsidRPr="00D07601">
              <w:rPr>
                <w:rFonts w:cstheme="minorHAnsi"/>
                <w:noProof/>
                <w:webHidden/>
                <w:sz w:val="24"/>
                <w:szCs w:val="24"/>
              </w:rPr>
              <w:instrText xml:space="preserve"> PAGEREF _Toc332351380 \h </w:instrText>
            </w:r>
            <w:r w:rsidRPr="00D07601">
              <w:rPr>
                <w:rFonts w:cstheme="minorHAnsi"/>
                <w:noProof/>
                <w:webHidden/>
                <w:sz w:val="24"/>
                <w:szCs w:val="24"/>
              </w:rPr>
            </w:r>
            <w:r w:rsidRPr="00D07601">
              <w:rPr>
                <w:rFonts w:cstheme="minorHAnsi"/>
                <w:noProof/>
                <w:webHidden/>
                <w:sz w:val="24"/>
                <w:szCs w:val="24"/>
              </w:rPr>
              <w:fldChar w:fldCharType="separate"/>
            </w:r>
            <w:r w:rsidRPr="00D07601">
              <w:rPr>
                <w:rFonts w:cstheme="minorHAnsi"/>
                <w:noProof/>
                <w:webHidden/>
                <w:sz w:val="24"/>
                <w:szCs w:val="24"/>
              </w:rPr>
              <w:t>353</w:t>
            </w:r>
            <w:r w:rsidRPr="00D07601">
              <w:rPr>
                <w:rFonts w:cstheme="minorHAnsi"/>
                <w:noProof/>
                <w:webHidden/>
                <w:sz w:val="24"/>
                <w:szCs w:val="24"/>
              </w:rPr>
              <w:fldChar w:fldCharType="end"/>
            </w:r>
          </w:hyperlink>
        </w:p>
        <w:p w:rsidR="00303364" w:rsidRPr="00E821A8" w:rsidRDefault="00D07601">
          <w:pPr>
            <w:pStyle w:val="TOC2"/>
            <w:tabs>
              <w:tab w:val="left" w:pos="660"/>
              <w:tab w:val="right" w:leader="dot" w:pos="8778"/>
            </w:tabs>
            <w:rPr>
              <w:rFonts w:eastAsiaTheme="minorEastAsia" w:cstheme="minorHAnsi"/>
              <w:noProof/>
              <w:sz w:val="24"/>
              <w:szCs w:val="24"/>
              <w:lang w:eastAsia="ja-JP"/>
            </w:rPr>
          </w:pPr>
          <w:hyperlink w:anchor="_Toc332351381" w:history="1">
            <w:r w:rsidRPr="00D07601">
              <w:rPr>
                <w:rStyle w:val="Hyperlink"/>
                <w:rFonts w:cstheme="minorHAnsi"/>
                <w:noProof/>
                <w:sz w:val="24"/>
                <w:szCs w:val="24"/>
              </w:rPr>
              <w:t>4.</w:t>
            </w:r>
            <w:r w:rsidRPr="00D07601">
              <w:rPr>
                <w:rFonts w:eastAsiaTheme="minorEastAsia" w:cstheme="minorHAnsi"/>
                <w:noProof/>
                <w:sz w:val="24"/>
                <w:szCs w:val="24"/>
                <w:lang w:eastAsia="ja-JP"/>
              </w:rPr>
              <w:tab/>
            </w:r>
            <w:r w:rsidRPr="00D07601">
              <w:rPr>
                <w:rStyle w:val="Hyperlink"/>
                <w:rFonts w:cstheme="minorHAnsi"/>
                <w:noProof/>
                <w:sz w:val="24"/>
                <w:szCs w:val="24"/>
              </w:rPr>
              <w:t>Features not to be tested</w:t>
            </w:r>
            <w:r w:rsidRPr="00D07601">
              <w:rPr>
                <w:rFonts w:cstheme="minorHAnsi"/>
                <w:noProof/>
                <w:webHidden/>
                <w:sz w:val="24"/>
                <w:szCs w:val="24"/>
              </w:rPr>
              <w:tab/>
            </w:r>
            <w:r w:rsidRPr="00D07601">
              <w:rPr>
                <w:rFonts w:cstheme="minorHAnsi"/>
                <w:noProof/>
                <w:webHidden/>
                <w:sz w:val="24"/>
                <w:szCs w:val="24"/>
              </w:rPr>
              <w:fldChar w:fldCharType="begin"/>
            </w:r>
            <w:r w:rsidRPr="00D07601">
              <w:rPr>
                <w:rFonts w:cstheme="minorHAnsi"/>
                <w:noProof/>
                <w:webHidden/>
                <w:sz w:val="24"/>
                <w:szCs w:val="24"/>
              </w:rPr>
              <w:instrText xml:space="preserve"> PAGEREF _Toc332351381 \h </w:instrText>
            </w:r>
            <w:r w:rsidRPr="00D07601">
              <w:rPr>
                <w:rFonts w:cstheme="minorHAnsi"/>
                <w:noProof/>
                <w:webHidden/>
                <w:sz w:val="24"/>
                <w:szCs w:val="24"/>
              </w:rPr>
            </w:r>
            <w:r w:rsidRPr="00D07601">
              <w:rPr>
                <w:rFonts w:cstheme="minorHAnsi"/>
                <w:noProof/>
                <w:webHidden/>
                <w:sz w:val="24"/>
                <w:szCs w:val="24"/>
              </w:rPr>
              <w:fldChar w:fldCharType="separate"/>
            </w:r>
            <w:r w:rsidRPr="00D07601">
              <w:rPr>
                <w:rFonts w:cstheme="minorHAnsi"/>
                <w:noProof/>
                <w:webHidden/>
                <w:sz w:val="24"/>
                <w:szCs w:val="24"/>
              </w:rPr>
              <w:t>354</w:t>
            </w:r>
            <w:r w:rsidRPr="00D07601">
              <w:rPr>
                <w:rFonts w:cstheme="minorHAnsi"/>
                <w:noProof/>
                <w:webHidden/>
                <w:sz w:val="24"/>
                <w:szCs w:val="24"/>
              </w:rPr>
              <w:fldChar w:fldCharType="end"/>
            </w:r>
          </w:hyperlink>
        </w:p>
        <w:p w:rsidR="00303364" w:rsidRPr="00E821A8" w:rsidRDefault="00D07601">
          <w:pPr>
            <w:pStyle w:val="TOC3"/>
            <w:tabs>
              <w:tab w:val="left" w:pos="1100"/>
              <w:tab w:val="right" w:leader="dot" w:pos="8778"/>
            </w:tabs>
            <w:rPr>
              <w:rFonts w:eastAsiaTheme="minorEastAsia" w:cstheme="minorHAnsi"/>
              <w:noProof/>
              <w:sz w:val="24"/>
              <w:szCs w:val="24"/>
              <w:lang w:eastAsia="ja-JP"/>
            </w:rPr>
          </w:pPr>
          <w:hyperlink w:anchor="_Toc332351384" w:history="1">
            <w:r w:rsidRPr="00D07601">
              <w:rPr>
                <w:rStyle w:val="Hyperlink"/>
                <w:rFonts w:cstheme="minorHAnsi"/>
                <w:noProof/>
                <w:sz w:val="24"/>
                <w:szCs w:val="24"/>
              </w:rPr>
              <w:t>4.1</w:t>
            </w:r>
            <w:r w:rsidRPr="00D07601">
              <w:rPr>
                <w:rFonts w:eastAsiaTheme="minorEastAsia" w:cstheme="minorHAnsi"/>
                <w:noProof/>
                <w:sz w:val="24"/>
                <w:szCs w:val="24"/>
                <w:lang w:eastAsia="ja-JP"/>
              </w:rPr>
              <w:tab/>
            </w:r>
            <w:r w:rsidRPr="00D07601">
              <w:rPr>
                <w:rStyle w:val="Hyperlink"/>
                <w:rFonts w:cstheme="minorHAnsi"/>
                <w:noProof/>
                <w:sz w:val="24"/>
                <w:szCs w:val="24"/>
              </w:rPr>
              <w:t>Text formatting</w:t>
            </w:r>
            <w:r w:rsidRPr="00D07601">
              <w:rPr>
                <w:rFonts w:cstheme="minorHAnsi"/>
                <w:noProof/>
                <w:webHidden/>
                <w:sz w:val="24"/>
                <w:szCs w:val="24"/>
              </w:rPr>
              <w:tab/>
            </w:r>
            <w:r w:rsidRPr="00D07601">
              <w:rPr>
                <w:rFonts w:cstheme="minorHAnsi"/>
                <w:noProof/>
                <w:webHidden/>
                <w:sz w:val="24"/>
                <w:szCs w:val="24"/>
              </w:rPr>
              <w:fldChar w:fldCharType="begin"/>
            </w:r>
            <w:r w:rsidRPr="00D07601">
              <w:rPr>
                <w:rFonts w:cstheme="minorHAnsi"/>
                <w:noProof/>
                <w:webHidden/>
                <w:sz w:val="24"/>
                <w:szCs w:val="24"/>
              </w:rPr>
              <w:instrText xml:space="preserve"> PAGEREF _Toc332351384 \h </w:instrText>
            </w:r>
            <w:r w:rsidRPr="00D07601">
              <w:rPr>
                <w:rFonts w:cstheme="minorHAnsi"/>
                <w:noProof/>
                <w:webHidden/>
                <w:sz w:val="24"/>
                <w:szCs w:val="24"/>
              </w:rPr>
            </w:r>
            <w:r w:rsidRPr="00D07601">
              <w:rPr>
                <w:rFonts w:cstheme="minorHAnsi"/>
                <w:noProof/>
                <w:webHidden/>
                <w:sz w:val="24"/>
                <w:szCs w:val="24"/>
              </w:rPr>
              <w:fldChar w:fldCharType="separate"/>
            </w:r>
            <w:r w:rsidRPr="00D07601">
              <w:rPr>
                <w:rFonts w:cstheme="minorHAnsi"/>
                <w:noProof/>
                <w:webHidden/>
                <w:sz w:val="24"/>
                <w:szCs w:val="24"/>
              </w:rPr>
              <w:t>354</w:t>
            </w:r>
            <w:r w:rsidRPr="00D07601">
              <w:rPr>
                <w:rFonts w:cstheme="minorHAnsi"/>
                <w:noProof/>
                <w:webHidden/>
                <w:sz w:val="24"/>
                <w:szCs w:val="24"/>
              </w:rPr>
              <w:fldChar w:fldCharType="end"/>
            </w:r>
          </w:hyperlink>
        </w:p>
        <w:p w:rsidR="00303364" w:rsidRPr="00E821A8" w:rsidRDefault="00D07601">
          <w:pPr>
            <w:pStyle w:val="TOC3"/>
            <w:tabs>
              <w:tab w:val="left" w:pos="1100"/>
              <w:tab w:val="right" w:leader="dot" w:pos="8778"/>
            </w:tabs>
            <w:rPr>
              <w:rFonts w:eastAsiaTheme="minorEastAsia" w:cstheme="minorHAnsi"/>
              <w:noProof/>
              <w:sz w:val="24"/>
              <w:szCs w:val="24"/>
              <w:lang w:eastAsia="ja-JP"/>
            </w:rPr>
          </w:pPr>
          <w:hyperlink w:anchor="_Toc332351385" w:history="1">
            <w:r w:rsidRPr="00D07601">
              <w:rPr>
                <w:rStyle w:val="Hyperlink"/>
                <w:rFonts w:cstheme="minorHAnsi"/>
                <w:noProof/>
                <w:sz w:val="24"/>
                <w:szCs w:val="24"/>
              </w:rPr>
              <w:t>4.2</w:t>
            </w:r>
            <w:r w:rsidRPr="00D07601">
              <w:rPr>
                <w:rFonts w:eastAsiaTheme="minorEastAsia" w:cstheme="minorHAnsi"/>
                <w:noProof/>
                <w:sz w:val="24"/>
                <w:szCs w:val="24"/>
                <w:lang w:eastAsia="ja-JP"/>
              </w:rPr>
              <w:tab/>
            </w:r>
            <w:r w:rsidRPr="00D07601">
              <w:rPr>
                <w:rStyle w:val="Hyperlink"/>
                <w:rFonts w:cstheme="minorHAnsi"/>
                <w:noProof/>
                <w:sz w:val="24"/>
                <w:szCs w:val="24"/>
              </w:rPr>
              <w:t>Image formatting</w:t>
            </w:r>
            <w:r w:rsidRPr="00D07601">
              <w:rPr>
                <w:rFonts w:cstheme="minorHAnsi"/>
                <w:noProof/>
                <w:webHidden/>
                <w:sz w:val="24"/>
                <w:szCs w:val="24"/>
              </w:rPr>
              <w:tab/>
            </w:r>
            <w:r w:rsidRPr="00D07601">
              <w:rPr>
                <w:rFonts w:cstheme="minorHAnsi"/>
                <w:noProof/>
                <w:webHidden/>
                <w:sz w:val="24"/>
                <w:szCs w:val="24"/>
              </w:rPr>
              <w:fldChar w:fldCharType="begin"/>
            </w:r>
            <w:r w:rsidRPr="00D07601">
              <w:rPr>
                <w:rFonts w:cstheme="minorHAnsi"/>
                <w:noProof/>
                <w:webHidden/>
                <w:sz w:val="24"/>
                <w:szCs w:val="24"/>
              </w:rPr>
              <w:instrText xml:space="preserve"> PAGEREF _Toc332351385 \h </w:instrText>
            </w:r>
            <w:r w:rsidRPr="00D07601">
              <w:rPr>
                <w:rFonts w:cstheme="minorHAnsi"/>
                <w:noProof/>
                <w:webHidden/>
                <w:sz w:val="24"/>
                <w:szCs w:val="24"/>
              </w:rPr>
            </w:r>
            <w:r w:rsidRPr="00D07601">
              <w:rPr>
                <w:rFonts w:cstheme="minorHAnsi"/>
                <w:noProof/>
                <w:webHidden/>
                <w:sz w:val="24"/>
                <w:szCs w:val="24"/>
              </w:rPr>
              <w:fldChar w:fldCharType="separate"/>
            </w:r>
            <w:r w:rsidRPr="00D07601">
              <w:rPr>
                <w:rFonts w:cstheme="minorHAnsi"/>
                <w:noProof/>
                <w:webHidden/>
                <w:sz w:val="24"/>
                <w:szCs w:val="24"/>
              </w:rPr>
              <w:t>354</w:t>
            </w:r>
            <w:r w:rsidRPr="00D07601">
              <w:rPr>
                <w:rFonts w:cstheme="minorHAnsi"/>
                <w:noProof/>
                <w:webHidden/>
                <w:sz w:val="24"/>
                <w:szCs w:val="24"/>
              </w:rPr>
              <w:fldChar w:fldCharType="end"/>
            </w:r>
          </w:hyperlink>
        </w:p>
        <w:p w:rsidR="00303364" w:rsidRPr="00E821A8" w:rsidRDefault="00D07601">
          <w:pPr>
            <w:pStyle w:val="TOC3"/>
            <w:tabs>
              <w:tab w:val="left" w:pos="1100"/>
              <w:tab w:val="right" w:leader="dot" w:pos="8778"/>
            </w:tabs>
            <w:rPr>
              <w:rFonts w:eastAsiaTheme="minorEastAsia" w:cstheme="minorHAnsi"/>
              <w:noProof/>
              <w:sz w:val="24"/>
              <w:szCs w:val="24"/>
              <w:lang w:eastAsia="ja-JP"/>
            </w:rPr>
          </w:pPr>
          <w:hyperlink w:anchor="_Toc332351386" w:history="1">
            <w:r w:rsidRPr="00D07601">
              <w:rPr>
                <w:rStyle w:val="Hyperlink"/>
                <w:rFonts w:cstheme="minorHAnsi"/>
                <w:noProof/>
                <w:sz w:val="24"/>
                <w:szCs w:val="24"/>
              </w:rPr>
              <w:t>4.3</w:t>
            </w:r>
            <w:r w:rsidRPr="00D07601">
              <w:rPr>
                <w:rFonts w:eastAsiaTheme="minorEastAsia" w:cstheme="minorHAnsi"/>
                <w:noProof/>
                <w:sz w:val="24"/>
                <w:szCs w:val="24"/>
                <w:lang w:eastAsia="ja-JP"/>
              </w:rPr>
              <w:tab/>
            </w:r>
            <w:r w:rsidRPr="00D07601">
              <w:rPr>
                <w:rStyle w:val="Hyperlink"/>
                <w:rFonts w:cstheme="minorHAnsi"/>
                <w:noProof/>
                <w:sz w:val="24"/>
                <w:szCs w:val="24"/>
              </w:rPr>
              <w:t>Performance</w:t>
            </w:r>
            <w:r w:rsidRPr="00D07601">
              <w:rPr>
                <w:rFonts w:cstheme="minorHAnsi"/>
                <w:noProof/>
                <w:webHidden/>
                <w:sz w:val="24"/>
                <w:szCs w:val="24"/>
              </w:rPr>
              <w:tab/>
            </w:r>
            <w:r w:rsidRPr="00D07601">
              <w:rPr>
                <w:rFonts w:cstheme="minorHAnsi"/>
                <w:noProof/>
                <w:webHidden/>
                <w:sz w:val="24"/>
                <w:szCs w:val="24"/>
              </w:rPr>
              <w:fldChar w:fldCharType="begin"/>
            </w:r>
            <w:r w:rsidRPr="00D07601">
              <w:rPr>
                <w:rFonts w:cstheme="minorHAnsi"/>
                <w:noProof/>
                <w:webHidden/>
                <w:sz w:val="24"/>
                <w:szCs w:val="24"/>
              </w:rPr>
              <w:instrText xml:space="preserve"> PAGEREF _Toc332351386 \h </w:instrText>
            </w:r>
            <w:r w:rsidRPr="00D07601">
              <w:rPr>
                <w:rFonts w:cstheme="minorHAnsi"/>
                <w:noProof/>
                <w:webHidden/>
                <w:sz w:val="24"/>
                <w:szCs w:val="24"/>
              </w:rPr>
            </w:r>
            <w:r w:rsidRPr="00D07601">
              <w:rPr>
                <w:rFonts w:cstheme="minorHAnsi"/>
                <w:noProof/>
                <w:webHidden/>
                <w:sz w:val="24"/>
                <w:szCs w:val="24"/>
              </w:rPr>
              <w:fldChar w:fldCharType="separate"/>
            </w:r>
            <w:r w:rsidRPr="00D07601">
              <w:rPr>
                <w:rFonts w:cstheme="minorHAnsi"/>
                <w:noProof/>
                <w:webHidden/>
                <w:sz w:val="24"/>
                <w:szCs w:val="24"/>
              </w:rPr>
              <w:t>354</w:t>
            </w:r>
            <w:r w:rsidRPr="00D07601">
              <w:rPr>
                <w:rFonts w:cstheme="minorHAnsi"/>
                <w:noProof/>
                <w:webHidden/>
                <w:sz w:val="24"/>
                <w:szCs w:val="24"/>
              </w:rPr>
              <w:fldChar w:fldCharType="end"/>
            </w:r>
          </w:hyperlink>
        </w:p>
        <w:p w:rsidR="00303364" w:rsidRPr="00E821A8" w:rsidRDefault="00D07601">
          <w:pPr>
            <w:pStyle w:val="TOC3"/>
            <w:tabs>
              <w:tab w:val="left" w:pos="1100"/>
              <w:tab w:val="right" w:leader="dot" w:pos="8778"/>
            </w:tabs>
            <w:rPr>
              <w:rFonts w:eastAsiaTheme="minorEastAsia" w:cstheme="minorHAnsi"/>
              <w:noProof/>
              <w:sz w:val="24"/>
              <w:szCs w:val="24"/>
              <w:lang w:eastAsia="ja-JP"/>
            </w:rPr>
          </w:pPr>
          <w:hyperlink w:anchor="_Toc332351387" w:history="1">
            <w:r w:rsidRPr="00D07601">
              <w:rPr>
                <w:rStyle w:val="Hyperlink"/>
                <w:rFonts w:cstheme="minorHAnsi"/>
                <w:noProof/>
                <w:sz w:val="24"/>
                <w:szCs w:val="24"/>
              </w:rPr>
              <w:t>4.4</w:t>
            </w:r>
            <w:r w:rsidRPr="00D07601">
              <w:rPr>
                <w:rFonts w:eastAsiaTheme="minorEastAsia" w:cstheme="minorHAnsi"/>
                <w:noProof/>
                <w:sz w:val="24"/>
                <w:szCs w:val="24"/>
                <w:lang w:eastAsia="ja-JP"/>
              </w:rPr>
              <w:tab/>
            </w:r>
            <w:r w:rsidRPr="00D07601">
              <w:rPr>
                <w:rStyle w:val="Hyperlink"/>
                <w:rFonts w:cstheme="minorHAnsi"/>
                <w:noProof/>
                <w:sz w:val="24"/>
                <w:szCs w:val="24"/>
              </w:rPr>
              <w:t>Network Connection &amp; Security</w:t>
            </w:r>
            <w:r w:rsidRPr="00D07601">
              <w:rPr>
                <w:rFonts w:cstheme="minorHAnsi"/>
                <w:noProof/>
                <w:webHidden/>
                <w:sz w:val="24"/>
                <w:szCs w:val="24"/>
              </w:rPr>
              <w:tab/>
            </w:r>
            <w:r w:rsidRPr="00D07601">
              <w:rPr>
                <w:rFonts w:cstheme="minorHAnsi"/>
                <w:noProof/>
                <w:webHidden/>
                <w:sz w:val="24"/>
                <w:szCs w:val="24"/>
              </w:rPr>
              <w:fldChar w:fldCharType="begin"/>
            </w:r>
            <w:r w:rsidRPr="00D07601">
              <w:rPr>
                <w:rFonts w:cstheme="minorHAnsi"/>
                <w:noProof/>
                <w:webHidden/>
                <w:sz w:val="24"/>
                <w:szCs w:val="24"/>
              </w:rPr>
              <w:instrText xml:space="preserve"> PAGEREF _Toc332351387 \h </w:instrText>
            </w:r>
            <w:r w:rsidRPr="00D07601">
              <w:rPr>
                <w:rFonts w:cstheme="minorHAnsi"/>
                <w:noProof/>
                <w:webHidden/>
                <w:sz w:val="24"/>
                <w:szCs w:val="24"/>
              </w:rPr>
            </w:r>
            <w:r w:rsidRPr="00D07601">
              <w:rPr>
                <w:rFonts w:cstheme="minorHAnsi"/>
                <w:noProof/>
                <w:webHidden/>
                <w:sz w:val="24"/>
                <w:szCs w:val="24"/>
              </w:rPr>
              <w:fldChar w:fldCharType="separate"/>
            </w:r>
            <w:r w:rsidRPr="00D07601">
              <w:rPr>
                <w:rFonts w:cstheme="minorHAnsi"/>
                <w:noProof/>
                <w:webHidden/>
                <w:sz w:val="24"/>
                <w:szCs w:val="24"/>
              </w:rPr>
              <w:t>354</w:t>
            </w:r>
            <w:r w:rsidRPr="00D07601">
              <w:rPr>
                <w:rFonts w:cstheme="minorHAnsi"/>
                <w:noProof/>
                <w:webHidden/>
                <w:sz w:val="24"/>
                <w:szCs w:val="24"/>
              </w:rPr>
              <w:fldChar w:fldCharType="end"/>
            </w:r>
          </w:hyperlink>
        </w:p>
        <w:p w:rsidR="00303364" w:rsidRPr="00E821A8" w:rsidRDefault="00D07601">
          <w:pPr>
            <w:pStyle w:val="TOC3"/>
            <w:tabs>
              <w:tab w:val="left" w:pos="1100"/>
              <w:tab w:val="right" w:leader="dot" w:pos="8778"/>
            </w:tabs>
            <w:rPr>
              <w:rFonts w:eastAsiaTheme="minorEastAsia" w:cstheme="minorHAnsi"/>
              <w:noProof/>
              <w:sz w:val="24"/>
              <w:szCs w:val="24"/>
              <w:lang w:eastAsia="ja-JP"/>
            </w:rPr>
          </w:pPr>
          <w:hyperlink w:anchor="_Toc332351388" w:history="1">
            <w:r w:rsidRPr="00D07601">
              <w:rPr>
                <w:rStyle w:val="Hyperlink"/>
                <w:rFonts w:cstheme="minorHAnsi"/>
                <w:noProof/>
                <w:sz w:val="24"/>
                <w:szCs w:val="24"/>
              </w:rPr>
              <w:t>4.5</w:t>
            </w:r>
            <w:r w:rsidRPr="00D07601">
              <w:rPr>
                <w:rFonts w:eastAsiaTheme="minorEastAsia" w:cstheme="minorHAnsi"/>
                <w:noProof/>
                <w:sz w:val="24"/>
                <w:szCs w:val="24"/>
                <w:lang w:eastAsia="ja-JP"/>
              </w:rPr>
              <w:tab/>
            </w:r>
            <w:r w:rsidRPr="00D07601">
              <w:rPr>
                <w:rStyle w:val="Hyperlink"/>
                <w:rFonts w:cstheme="minorHAnsi"/>
                <w:noProof/>
                <w:sz w:val="24"/>
                <w:szCs w:val="24"/>
              </w:rPr>
              <w:t>Performance</w:t>
            </w:r>
            <w:r w:rsidRPr="00D07601">
              <w:rPr>
                <w:rFonts w:cstheme="minorHAnsi"/>
                <w:noProof/>
                <w:webHidden/>
                <w:sz w:val="24"/>
                <w:szCs w:val="24"/>
              </w:rPr>
              <w:tab/>
            </w:r>
            <w:r w:rsidRPr="00D07601">
              <w:rPr>
                <w:rFonts w:cstheme="minorHAnsi"/>
                <w:noProof/>
                <w:webHidden/>
                <w:sz w:val="24"/>
                <w:szCs w:val="24"/>
              </w:rPr>
              <w:fldChar w:fldCharType="begin"/>
            </w:r>
            <w:r w:rsidRPr="00D07601">
              <w:rPr>
                <w:rFonts w:cstheme="minorHAnsi"/>
                <w:noProof/>
                <w:webHidden/>
                <w:sz w:val="24"/>
                <w:szCs w:val="24"/>
              </w:rPr>
              <w:instrText xml:space="preserve"> PAGEREF _Toc332351388 \h </w:instrText>
            </w:r>
            <w:r w:rsidRPr="00D07601">
              <w:rPr>
                <w:rFonts w:cstheme="minorHAnsi"/>
                <w:noProof/>
                <w:webHidden/>
                <w:sz w:val="24"/>
                <w:szCs w:val="24"/>
              </w:rPr>
            </w:r>
            <w:r w:rsidRPr="00D07601">
              <w:rPr>
                <w:rFonts w:cstheme="minorHAnsi"/>
                <w:noProof/>
                <w:webHidden/>
                <w:sz w:val="24"/>
                <w:szCs w:val="24"/>
              </w:rPr>
              <w:fldChar w:fldCharType="separate"/>
            </w:r>
            <w:r w:rsidRPr="00D07601">
              <w:rPr>
                <w:rFonts w:cstheme="minorHAnsi"/>
                <w:noProof/>
                <w:webHidden/>
                <w:sz w:val="24"/>
                <w:szCs w:val="24"/>
              </w:rPr>
              <w:t>354</w:t>
            </w:r>
            <w:r w:rsidRPr="00D07601">
              <w:rPr>
                <w:rFonts w:cstheme="minorHAnsi"/>
                <w:noProof/>
                <w:webHidden/>
                <w:sz w:val="24"/>
                <w:szCs w:val="24"/>
              </w:rPr>
              <w:fldChar w:fldCharType="end"/>
            </w:r>
          </w:hyperlink>
        </w:p>
        <w:p w:rsidR="00303364" w:rsidRPr="00E821A8" w:rsidRDefault="00D07601">
          <w:pPr>
            <w:pStyle w:val="TOC2"/>
            <w:tabs>
              <w:tab w:val="left" w:pos="660"/>
              <w:tab w:val="right" w:leader="dot" w:pos="8778"/>
            </w:tabs>
            <w:rPr>
              <w:rFonts w:eastAsiaTheme="minorEastAsia" w:cstheme="minorHAnsi"/>
              <w:noProof/>
              <w:sz w:val="24"/>
              <w:szCs w:val="24"/>
              <w:lang w:eastAsia="ja-JP"/>
            </w:rPr>
          </w:pPr>
          <w:hyperlink w:anchor="_Toc332351389" w:history="1">
            <w:r w:rsidRPr="00D07601">
              <w:rPr>
                <w:rStyle w:val="Hyperlink"/>
                <w:rFonts w:cstheme="minorHAnsi"/>
                <w:noProof/>
                <w:sz w:val="24"/>
                <w:szCs w:val="24"/>
              </w:rPr>
              <w:t>5.</w:t>
            </w:r>
            <w:r w:rsidRPr="00D07601">
              <w:rPr>
                <w:rFonts w:eastAsiaTheme="minorEastAsia" w:cstheme="minorHAnsi"/>
                <w:noProof/>
                <w:sz w:val="24"/>
                <w:szCs w:val="24"/>
                <w:lang w:eastAsia="ja-JP"/>
              </w:rPr>
              <w:tab/>
            </w:r>
            <w:r w:rsidRPr="00D07601">
              <w:rPr>
                <w:rStyle w:val="Hyperlink"/>
                <w:rFonts w:cstheme="minorHAnsi"/>
                <w:noProof/>
                <w:sz w:val="24"/>
                <w:szCs w:val="24"/>
              </w:rPr>
              <w:t>Test Case</w:t>
            </w:r>
            <w:r w:rsidRPr="00D07601">
              <w:rPr>
                <w:rFonts w:cstheme="minorHAnsi"/>
                <w:noProof/>
                <w:webHidden/>
                <w:sz w:val="24"/>
                <w:szCs w:val="24"/>
              </w:rPr>
              <w:tab/>
            </w:r>
            <w:r w:rsidRPr="00D07601">
              <w:rPr>
                <w:rFonts w:cstheme="minorHAnsi"/>
                <w:noProof/>
                <w:webHidden/>
                <w:sz w:val="24"/>
                <w:szCs w:val="24"/>
              </w:rPr>
              <w:fldChar w:fldCharType="begin"/>
            </w:r>
            <w:r w:rsidRPr="00D07601">
              <w:rPr>
                <w:rFonts w:cstheme="minorHAnsi"/>
                <w:noProof/>
                <w:webHidden/>
                <w:sz w:val="24"/>
                <w:szCs w:val="24"/>
              </w:rPr>
              <w:instrText xml:space="preserve"> PAGEREF _Toc332351389 \h </w:instrText>
            </w:r>
            <w:r w:rsidRPr="00D07601">
              <w:rPr>
                <w:rFonts w:cstheme="minorHAnsi"/>
                <w:noProof/>
                <w:webHidden/>
                <w:sz w:val="24"/>
                <w:szCs w:val="24"/>
              </w:rPr>
            </w:r>
            <w:r w:rsidRPr="00D07601">
              <w:rPr>
                <w:rFonts w:cstheme="minorHAnsi"/>
                <w:noProof/>
                <w:webHidden/>
                <w:sz w:val="24"/>
                <w:szCs w:val="24"/>
              </w:rPr>
              <w:fldChar w:fldCharType="separate"/>
            </w:r>
            <w:r w:rsidRPr="00D07601">
              <w:rPr>
                <w:rFonts w:cstheme="minorHAnsi"/>
                <w:noProof/>
                <w:webHidden/>
                <w:sz w:val="24"/>
                <w:szCs w:val="24"/>
              </w:rPr>
              <w:t>354</w:t>
            </w:r>
            <w:r w:rsidRPr="00D07601">
              <w:rPr>
                <w:rFonts w:cstheme="minorHAnsi"/>
                <w:noProof/>
                <w:webHidden/>
                <w:sz w:val="24"/>
                <w:szCs w:val="24"/>
              </w:rPr>
              <w:fldChar w:fldCharType="end"/>
            </w:r>
          </w:hyperlink>
        </w:p>
        <w:p w:rsidR="00303364" w:rsidRPr="00E821A8" w:rsidRDefault="00D07601">
          <w:pPr>
            <w:pStyle w:val="TOC3"/>
            <w:tabs>
              <w:tab w:val="left" w:pos="1100"/>
              <w:tab w:val="right" w:leader="dot" w:pos="8778"/>
            </w:tabs>
            <w:rPr>
              <w:rFonts w:eastAsiaTheme="minorEastAsia" w:cstheme="minorHAnsi"/>
              <w:noProof/>
              <w:sz w:val="24"/>
              <w:szCs w:val="24"/>
              <w:lang w:eastAsia="ja-JP"/>
            </w:rPr>
          </w:pPr>
          <w:hyperlink w:anchor="_Toc332351390" w:history="1">
            <w:r w:rsidRPr="00D07601">
              <w:rPr>
                <w:rStyle w:val="Hyperlink"/>
                <w:rFonts w:cstheme="minorHAnsi"/>
                <w:noProof/>
                <w:sz w:val="24"/>
                <w:szCs w:val="24"/>
              </w:rPr>
              <w:t>5.1</w:t>
            </w:r>
            <w:r w:rsidRPr="00D07601">
              <w:rPr>
                <w:rFonts w:eastAsiaTheme="minorEastAsia" w:cstheme="minorHAnsi"/>
                <w:noProof/>
                <w:sz w:val="24"/>
                <w:szCs w:val="24"/>
                <w:lang w:eastAsia="ja-JP"/>
              </w:rPr>
              <w:tab/>
            </w:r>
            <w:r w:rsidRPr="00D07601">
              <w:rPr>
                <w:rStyle w:val="Hyperlink"/>
                <w:rFonts w:cstheme="minorHAnsi"/>
                <w:noProof/>
                <w:sz w:val="24"/>
                <w:szCs w:val="24"/>
              </w:rPr>
              <w:t>Project Eye</w:t>
            </w:r>
            <w:r w:rsidRPr="00D07601">
              <w:rPr>
                <w:rFonts w:cstheme="minorHAnsi"/>
                <w:noProof/>
                <w:webHidden/>
                <w:sz w:val="24"/>
                <w:szCs w:val="24"/>
              </w:rPr>
              <w:tab/>
            </w:r>
            <w:r w:rsidRPr="00D07601">
              <w:rPr>
                <w:rFonts w:cstheme="minorHAnsi"/>
                <w:noProof/>
                <w:webHidden/>
                <w:sz w:val="24"/>
                <w:szCs w:val="24"/>
              </w:rPr>
              <w:fldChar w:fldCharType="begin"/>
            </w:r>
            <w:r w:rsidRPr="00D07601">
              <w:rPr>
                <w:rFonts w:cstheme="minorHAnsi"/>
                <w:noProof/>
                <w:webHidden/>
                <w:sz w:val="24"/>
                <w:szCs w:val="24"/>
              </w:rPr>
              <w:instrText xml:space="preserve"> PAGEREF _Toc332351390 \h </w:instrText>
            </w:r>
            <w:r w:rsidRPr="00D07601">
              <w:rPr>
                <w:rFonts w:cstheme="minorHAnsi"/>
                <w:noProof/>
                <w:webHidden/>
                <w:sz w:val="24"/>
                <w:szCs w:val="24"/>
              </w:rPr>
            </w:r>
            <w:r w:rsidRPr="00D07601">
              <w:rPr>
                <w:rFonts w:cstheme="minorHAnsi"/>
                <w:noProof/>
                <w:webHidden/>
                <w:sz w:val="24"/>
                <w:szCs w:val="24"/>
              </w:rPr>
              <w:fldChar w:fldCharType="separate"/>
            </w:r>
            <w:r w:rsidRPr="00D07601">
              <w:rPr>
                <w:rFonts w:cstheme="minorHAnsi"/>
                <w:noProof/>
                <w:webHidden/>
                <w:sz w:val="24"/>
                <w:szCs w:val="24"/>
              </w:rPr>
              <w:t>355</w:t>
            </w:r>
            <w:r w:rsidRPr="00D07601">
              <w:rPr>
                <w:rFonts w:cstheme="minorHAnsi"/>
                <w:noProof/>
                <w:webHidden/>
                <w:sz w:val="24"/>
                <w:szCs w:val="24"/>
              </w:rPr>
              <w:fldChar w:fldCharType="end"/>
            </w:r>
          </w:hyperlink>
        </w:p>
        <w:p w:rsidR="00303364" w:rsidRPr="00E821A8" w:rsidRDefault="00D07601">
          <w:pPr>
            <w:pStyle w:val="TOC4"/>
            <w:tabs>
              <w:tab w:val="right" w:leader="dot" w:pos="8778"/>
            </w:tabs>
            <w:rPr>
              <w:rFonts w:cstheme="minorHAnsi"/>
              <w:noProof/>
              <w:sz w:val="24"/>
              <w:szCs w:val="24"/>
              <w:lang w:eastAsia="ja-JP"/>
            </w:rPr>
          </w:pPr>
          <w:hyperlink w:anchor="_Toc332351391" w:history="1">
            <w:r w:rsidRPr="00D07601">
              <w:rPr>
                <w:rStyle w:val="Hyperlink"/>
                <w:rFonts w:cstheme="minorHAnsi"/>
                <w:noProof/>
                <w:sz w:val="24"/>
                <w:szCs w:val="24"/>
              </w:rPr>
              <w:t>5.1.1 Check view project list</w:t>
            </w:r>
            <w:r w:rsidRPr="00D07601">
              <w:rPr>
                <w:rFonts w:cstheme="minorHAnsi"/>
                <w:noProof/>
                <w:webHidden/>
                <w:sz w:val="24"/>
                <w:szCs w:val="24"/>
              </w:rPr>
              <w:tab/>
            </w:r>
            <w:r w:rsidRPr="00D07601">
              <w:rPr>
                <w:rFonts w:cstheme="minorHAnsi"/>
                <w:noProof/>
                <w:webHidden/>
                <w:sz w:val="24"/>
                <w:szCs w:val="24"/>
              </w:rPr>
              <w:fldChar w:fldCharType="begin"/>
            </w:r>
            <w:r w:rsidRPr="00D07601">
              <w:rPr>
                <w:rFonts w:cstheme="minorHAnsi"/>
                <w:noProof/>
                <w:webHidden/>
                <w:sz w:val="24"/>
                <w:szCs w:val="24"/>
              </w:rPr>
              <w:instrText xml:space="preserve"> PAGEREF _Toc332351391 \h </w:instrText>
            </w:r>
            <w:r w:rsidRPr="00D07601">
              <w:rPr>
                <w:rFonts w:cstheme="minorHAnsi"/>
                <w:noProof/>
                <w:webHidden/>
                <w:sz w:val="24"/>
                <w:szCs w:val="24"/>
              </w:rPr>
            </w:r>
            <w:r w:rsidRPr="00D07601">
              <w:rPr>
                <w:rFonts w:cstheme="minorHAnsi"/>
                <w:noProof/>
                <w:webHidden/>
                <w:sz w:val="24"/>
                <w:szCs w:val="24"/>
              </w:rPr>
              <w:fldChar w:fldCharType="separate"/>
            </w:r>
            <w:r w:rsidRPr="00D07601">
              <w:rPr>
                <w:rFonts w:cstheme="minorHAnsi"/>
                <w:noProof/>
                <w:webHidden/>
                <w:sz w:val="24"/>
                <w:szCs w:val="24"/>
              </w:rPr>
              <w:t>355</w:t>
            </w:r>
            <w:r w:rsidRPr="00D07601">
              <w:rPr>
                <w:rFonts w:cstheme="minorHAnsi"/>
                <w:noProof/>
                <w:webHidden/>
                <w:sz w:val="24"/>
                <w:szCs w:val="24"/>
              </w:rPr>
              <w:fldChar w:fldCharType="end"/>
            </w:r>
          </w:hyperlink>
        </w:p>
        <w:p w:rsidR="00303364" w:rsidRPr="00E821A8" w:rsidRDefault="00D07601">
          <w:pPr>
            <w:pStyle w:val="TOC4"/>
            <w:tabs>
              <w:tab w:val="right" w:leader="dot" w:pos="8778"/>
            </w:tabs>
            <w:rPr>
              <w:rFonts w:cstheme="minorHAnsi"/>
              <w:noProof/>
              <w:sz w:val="24"/>
              <w:szCs w:val="24"/>
              <w:lang w:eastAsia="ja-JP"/>
            </w:rPr>
          </w:pPr>
          <w:hyperlink w:anchor="_Toc332351392" w:history="1">
            <w:r w:rsidRPr="00D07601">
              <w:rPr>
                <w:rStyle w:val="Hyperlink"/>
                <w:rFonts w:cstheme="minorHAnsi"/>
                <w:noProof/>
                <w:sz w:val="24"/>
                <w:szCs w:val="24"/>
              </w:rPr>
              <w:t>5.1.2 Create project</w:t>
            </w:r>
            <w:r w:rsidRPr="00D07601">
              <w:rPr>
                <w:rFonts w:cstheme="minorHAnsi"/>
                <w:noProof/>
                <w:webHidden/>
                <w:sz w:val="24"/>
                <w:szCs w:val="24"/>
              </w:rPr>
              <w:tab/>
            </w:r>
            <w:r w:rsidRPr="00D07601">
              <w:rPr>
                <w:rFonts w:cstheme="minorHAnsi"/>
                <w:noProof/>
                <w:webHidden/>
                <w:sz w:val="24"/>
                <w:szCs w:val="24"/>
              </w:rPr>
              <w:fldChar w:fldCharType="begin"/>
            </w:r>
            <w:r w:rsidRPr="00D07601">
              <w:rPr>
                <w:rFonts w:cstheme="minorHAnsi"/>
                <w:noProof/>
                <w:webHidden/>
                <w:sz w:val="24"/>
                <w:szCs w:val="24"/>
              </w:rPr>
              <w:instrText xml:space="preserve"> PAGEREF _Toc332351392 \h </w:instrText>
            </w:r>
            <w:r w:rsidRPr="00D07601">
              <w:rPr>
                <w:rFonts w:cstheme="minorHAnsi"/>
                <w:noProof/>
                <w:webHidden/>
                <w:sz w:val="24"/>
                <w:szCs w:val="24"/>
              </w:rPr>
            </w:r>
            <w:r w:rsidRPr="00D07601">
              <w:rPr>
                <w:rFonts w:cstheme="minorHAnsi"/>
                <w:noProof/>
                <w:webHidden/>
                <w:sz w:val="24"/>
                <w:szCs w:val="24"/>
              </w:rPr>
              <w:fldChar w:fldCharType="separate"/>
            </w:r>
            <w:r w:rsidRPr="00D07601">
              <w:rPr>
                <w:rFonts w:cstheme="minorHAnsi"/>
                <w:noProof/>
                <w:webHidden/>
                <w:sz w:val="24"/>
                <w:szCs w:val="24"/>
              </w:rPr>
              <w:t>355</w:t>
            </w:r>
            <w:r w:rsidRPr="00D07601">
              <w:rPr>
                <w:rFonts w:cstheme="minorHAnsi"/>
                <w:noProof/>
                <w:webHidden/>
                <w:sz w:val="24"/>
                <w:szCs w:val="24"/>
              </w:rPr>
              <w:fldChar w:fldCharType="end"/>
            </w:r>
          </w:hyperlink>
        </w:p>
        <w:p w:rsidR="00303364" w:rsidRPr="00E821A8" w:rsidRDefault="00D07601">
          <w:pPr>
            <w:pStyle w:val="TOC4"/>
            <w:tabs>
              <w:tab w:val="right" w:leader="dot" w:pos="8778"/>
            </w:tabs>
            <w:rPr>
              <w:rFonts w:cstheme="minorHAnsi"/>
              <w:noProof/>
              <w:sz w:val="24"/>
              <w:szCs w:val="24"/>
              <w:lang w:eastAsia="ja-JP"/>
            </w:rPr>
          </w:pPr>
          <w:hyperlink w:anchor="_Toc332351393" w:history="1">
            <w:r w:rsidRPr="00D07601">
              <w:rPr>
                <w:rStyle w:val="Hyperlink"/>
                <w:rFonts w:cstheme="minorHAnsi"/>
                <w:noProof/>
                <w:sz w:val="24"/>
                <w:szCs w:val="24"/>
              </w:rPr>
              <w:t>5.1.3 Team management</w:t>
            </w:r>
            <w:r w:rsidRPr="00D07601">
              <w:rPr>
                <w:rFonts w:cstheme="minorHAnsi"/>
                <w:noProof/>
                <w:webHidden/>
                <w:sz w:val="24"/>
                <w:szCs w:val="24"/>
              </w:rPr>
              <w:tab/>
            </w:r>
            <w:r w:rsidRPr="00D07601">
              <w:rPr>
                <w:rFonts w:cstheme="minorHAnsi"/>
                <w:noProof/>
                <w:webHidden/>
                <w:sz w:val="24"/>
                <w:szCs w:val="24"/>
              </w:rPr>
              <w:fldChar w:fldCharType="begin"/>
            </w:r>
            <w:r w:rsidRPr="00D07601">
              <w:rPr>
                <w:rFonts w:cstheme="minorHAnsi"/>
                <w:noProof/>
                <w:webHidden/>
                <w:sz w:val="24"/>
                <w:szCs w:val="24"/>
              </w:rPr>
              <w:instrText xml:space="preserve"> PAGEREF _Toc332351393 \h </w:instrText>
            </w:r>
            <w:r w:rsidRPr="00D07601">
              <w:rPr>
                <w:rFonts w:cstheme="minorHAnsi"/>
                <w:noProof/>
                <w:webHidden/>
                <w:sz w:val="24"/>
                <w:szCs w:val="24"/>
              </w:rPr>
            </w:r>
            <w:r w:rsidRPr="00D07601">
              <w:rPr>
                <w:rFonts w:cstheme="minorHAnsi"/>
                <w:noProof/>
                <w:webHidden/>
                <w:sz w:val="24"/>
                <w:szCs w:val="24"/>
              </w:rPr>
              <w:fldChar w:fldCharType="separate"/>
            </w:r>
            <w:r w:rsidRPr="00D07601">
              <w:rPr>
                <w:rFonts w:cstheme="minorHAnsi"/>
                <w:noProof/>
                <w:webHidden/>
                <w:sz w:val="24"/>
                <w:szCs w:val="24"/>
              </w:rPr>
              <w:t>355</w:t>
            </w:r>
            <w:r w:rsidRPr="00D07601">
              <w:rPr>
                <w:rFonts w:cstheme="minorHAnsi"/>
                <w:noProof/>
                <w:webHidden/>
                <w:sz w:val="24"/>
                <w:szCs w:val="24"/>
              </w:rPr>
              <w:fldChar w:fldCharType="end"/>
            </w:r>
          </w:hyperlink>
        </w:p>
        <w:p w:rsidR="00303364" w:rsidRPr="00E821A8" w:rsidRDefault="00D07601">
          <w:pPr>
            <w:pStyle w:val="TOC4"/>
            <w:tabs>
              <w:tab w:val="right" w:leader="dot" w:pos="8778"/>
            </w:tabs>
            <w:rPr>
              <w:rFonts w:cstheme="minorHAnsi"/>
              <w:noProof/>
              <w:sz w:val="24"/>
              <w:szCs w:val="24"/>
              <w:lang w:eastAsia="ja-JP"/>
            </w:rPr>
          </w:pPr>
          <w:hyperlink w:anchor="_Toc332351394" w:history="1">
            <w:r w:rsidRPr="00D07601">
              <w:rPr>
                <w:rStyle w:val="Hyperlink"/>
                <w:rFonts w:cstheme="minorHAnsi"/>
                <w:noProof/>
                <w:sz w:val="24"/>
                <w:szCs w:val="24"/>
              </w:rPr>
              <w:t>5.1.4 Create Product</w:t>
            </w:r>
            <w:r w:rsidRPr="00D07601">
              <w:rPr>
                <w:rFonts w:cstheme="minorHAnsi"/>
                <w:noProof/>
                <w:webHidden/>
                <w:sz w:val="24"/>
                <w:szCs w:val="24"/>
              </w:rPr>
              <w:tab/>
            </w:r>
            <w:r w:rsidRPr="00D07601">
              <w:rPr>
                <w:rFonts w:cstheme="minorHAnsi"/>
                <w:noProof/>
                <w:webHidden/>
                <w:sz w:val="24"/>
                <w:szCs w:val="24"/>
              </w:rPr>
              <w:fldChar w:fldCharType="begin"/>
            </w:r>
            <w:r w:rsidRPr="00D07601">
              <w:rPr>
                <w:rFonts w:cstheme="minorHAnsi"/>
                <w:noProof/>
                <w:webHidden/>
                <w:sz w:val="24"/>
                <w:szCs w:val="24"/>
              </w:rPr>
              <w:instrText xml:space="preserve"> PAGEREF _Toc332351394 \h </w:instrText>
            </w:r>
            <w:r w:rsidRPr="00D07601">
              <w:rPr>
                <w:rFonts w:cstheme="minorHAnsi"/>
                <w:noProof/>
                <w:webHidden/>
                <w:sz w:val="24"/>
                <w:szCs w:val="24"/>
              </w:rPr>
            </w:r>
            <w:r w:rsidRPr="00D07601">
              <w:rPr>
                <w:rFonts w:cstheme="minorHAnsi"/>
                <w:noProof/>
                <w:webHidden/>
                <w:sz w:val="24"/>
                <w:szCs w:val="24"/>
              </w:rPr>
              <w:fldChar w:fldCharType="separate"/>
            </w:r>
            <w:r w:rsidRPr="00D07601">
              <w:rPr>
                <w:rFonts w:cstheme="minorHAnsi"/>
                <w:noProof/>
                <w:webHidden/>
                <w:sz w:val="24"/>
                <w:szCs w:val="24"/>
              </w:rPr>
              <w:t>355</w:t>
            </w:r>
            <w:r w:rsidRPr="00D07601">
              <w:rPr>
                <w:rFonts w:cstheme="minorHAnsi"/>
                <w:noProof/>
                <w:webHidden/>
                <w:sz w:val="24"/>
                <w:szCs w:val="24"/>
              </w:rPr>
              <w:fldChar w:fldCharType="end"/>
            </w:r>
          </w:hyperlink>
        </w:p>
        <w:p w:rsidR="00303364" w:rsidRPr="00E821A8" w:rsidRDefault="00D07601">
          <w:pPr>
            <w:pStyle w:val="TOC4"/>
            <w:tabs>
              <w:tab w:val="left" w:pos="1540"/>
              <w:tab w:val="right" w:leader="dot" w:pos="8778"/>
            </w:tabs>
            <w:rPr>
              <w:rFonts w:cstheme="minorHAnsi"/>
              <w:noProof/>
              <w:sz w:val="24"/>
              <w:szCs w:val="24"/>
              <w:lang w:eastAsia="ja-JP"/>
            </w:rPr>
          </w:pPr>
          <w:hyperlink w:anchor="_Toc332351395" w:history="1">
            <w:r w:rsidRPr="00D07601">
              <w:rPr>
                <w:rStyle w:val="Hyperlink"/>
                <w:rFonts w:cstheme="minorHAnsi"/>
                <w:noProof/>
                <w:sz w:val="24"/>
                <w:szCs w:val="24"/>
              </w:rPr>
              <w:t>5.1.5</w:t>
            </w:r>
            <w:r w:rsidRPr="00D07601">
              <w:rPr>
                <w:rFonts w:cstheme="minorHAnsi"/>
                <w:noProof/>
                <w:sz w:val="24"/>
                <w:szCs w:val="24"/>
                <w:lang w:eastAsia="ja-JP"/>
              </w:rPr>
              <w:tab/>
            </w:r>
            <w:r w:rsidRPr="00D07601">
              <w:rPr>
                <w:rStyle w:val="Hyperlink"/>
                <w:rFonts w:cstheme="minorHAnsi"/>
                <w:noProof/>
                <w:sz w:val="24"/>
                <w:szCs w:val="24"/>
              </w:rPr>
              <w:t>Delete Product</w:t>
            </w:r>
            <w:r w:rsidRPr="00D07601">
              <w:rPr>
                <w:rFonts w:cstheme="minorHAnsi"/>
                <w:noProof/>
                <w:webHidden/>
                <w:sz w:val="24"/>
                <w:szCs w:val="24"/>
              </w:rPr>
              <w:tab/>
            </w:r>
            <w:r w:rsidRPr="00D07601">
              <w:rPr>
                <w:rFonts w:cstheme="minorHAnsi"/>
                <w:noProof/>
                <w:webHidden/>
                <w:sz w:val="24"/>
                <w:szCs w:val="24"/>
              </w:rPr>
              <w:fldChar w:fldCharType="begin"/>
            </w:r>
            <w:r w:rsidRPr="00D07601">
              <w:rPr>
                <w:rFonts w:cstheme="minorHAnsi"/>
                <w:noProof/>
                <w:webHidden/>
                <w:sz w:val="24"/>
                <w:szCs w:val="24"/>
              </w:rPr>
              <w:instrText xml:space="preserve"> PAGEREF _Toc332351395 \h </w:instrText>
            </w:r>
            <w:r w:rsidRPr="00D07601">
              <w:rPr>
                <w:rFonts w:cstheme="minorHAnsi"/>
                <w:noProof/>
                <w:webHidden/>
                <w:sz w:val="24"/>
                <w:szCs w:val="24"/>
              </w:rPr>
            </w:r>
            <w:r w:rsidRPr="00D07601">
              <w:rPr>
                <w:rFonts w:cstheme="minorHAnsi"/>
                <w:noProof/>
                <w:webHidden/>
                <w:sz w:val="24"/>
                <w:szCs w:val="24"/>
              </w:rPr>
              <w:fldChar w:fldCharType="separate"/>
            </w:r>
            <w:r w:rsidRPr="00D07601">
              <w:rPr>
                <w:rFonts w:cstheme="minorHAnsi"/>
                <w:noProof/>
                <w:webHidden/>
                <w:sz w:val="24"/>
                <w:szCs w:val="24"/>
              </w:rPr>
              <w:t>355</w:t>
            </w:r>
            <w:r w:rsidRPr="00D07601">
              <w:rPr>
                <w:rFonts w:cstheme="minorHAnsi"/>
                <w:noProof/>
                <w:webHidden/>
                <w:sz w:val="24"/>
                <w:szCs w:val="24"/>
              </w:rPr>
              <w:fldChar w:fldCharType="end"/>
            </w:r>
          </w:hyperlink>
        </w:p>
        <w:p w:rsidR="00303364" w:rsidRPr="00E821A8" w:rsidRDefault="00D07601">
          <w:pPr>
            <w:pStyle w:val="TOC4"/>
            <w:tabs>
              <w:tab w:val="right" w:leader="dot" w:pos="8778"/>
            </w:tabs>
            <w:rPr>
              <w:rFonts w:cstheme="minorHAnsi"/>
              <w:noProof/>
              <w:sz w:val="24"/>
              <w:szCs w:val="24"/>
              <w:lang w:eastAsia="ja-JP"/>
            </w:rPr>
          </w:pPr>
          <w:hyperlink w:anchor="_Toc332351396" w:history="1">
            <w:r w:rsidRPr="00D07601">
              <w:rPr>
                <w:rStyle w:val="Hyperlink"/>
                <w:rFonts w:cstheme="minorHAnsi"/>
                <w:noProof/>
                <w:sz w:val="24"/>
                <w:szCs w:val="24"/>
              </w:rPr>
              <w:t>5.1.6 Update Product</w:t>
            </w:r>
            <w:r w:rsidRPr="00D07601">
              <w:rPr>
                <w:rFonts w:cstheme="minorHAnsi"/>
                <w:noProof/>
                <w:webHidden/>
                <w:sz w:val="24"/>
                <w:szCs w:val="24"/>
              </w:rPr>
              <w:tab/>
            </w:r>
            <w:r w:rsidRPr="00D07601">
              <w:rPr>
                <w:rFonts w:cstheme="minorHAnsi"/>
                <w:noProof/>
                <w:webHidden/>
                <w:sz w:val="24"/>
                <w:szCs w:val="24"/>
              </w:rPr>
              <w:fldChar w:fldCharType="begin"/>
            </w:r>
            <w:r w:rsidRPr="00D07601">
              <w:rPr>
                <w:rFonts w:cstheme="minorHAnsi"/>
                <w:noProof/>
                <w:webHidden/>
                <w:sz w:val="24"/>
                <w:szCs w:val="24"/>
              </w:rPr>
              <w:instrText xml:space="preserve"> PAGEREF _Toc332351396 \h </w:instrText>
            </w:r>
            <w:r w:rsidRPr="00D07601">
              <w:rPr>
                <w:rFonts w:cstheme="minorHAnsi"/>
                <w:noProof/>
                <w:webHidden/>
                <w:sz w:val="24"/>
                <w:szCs w:val="24"/>
              </w:rPr>
            </w:r>
            <w:r w:rsidRPr="00D07601">
              <w:rPr>
                <w:rFonts w:cstheme="minorHAnsi"/>
                <w:noProof/>
                <w:webHidden/>
                <w:sz w:val="24"/>
                <w:szCs w:val="24"/>
              </w:rPr>
              <w:fldChar w:fldCharType="separate"/>
            </w:r>
            <w:r w:rsidRPr="00D07601">
              <w:rPr>
                <w:rFonts w:cstheme="minorHAnsi"/>
                <w:noProof/>
                <w:webHidden/>
                <w:sz w:val="24"/>
                <w:szCs w:val="24"/>
              </w:rPr>
              <w:t>356</w:t>
            </w:r>
            <w:r w:rsidRPr="00D07601">
              <w:rPr>
                <w:rFonts w:cstheme="minorHAnsi"/>
                <w:noProof/>
                <w:webHidden/>
                <w:sz w:val="24"/>
                <w:szCs w:val="24"/>
              </w:rPr>
              <w:fldChar w:fldCharType="end"/>
            </w:r>
          </w:hyperlink>
        </w:p>
        <w:p w:rsidR="00303364" w:rsidRPr="00E821A8" w:rsidRDefault="00D07601">
          <w:pPr>
            <w:pStyle w:val="TOC4"/>
            <w:tabs>
              <w:tab w:val="right" w:leader="dot" w:pos="8778"/>
            </w:tabs>
            <w:rPr>
              <w:rFonts w:cstheme="minorHAnsi"/>
              <w:noProof/>
              <w:sz w:val="24"/>
              <w:szCs w:val="24"/>
              <w:lang w:eastAsia="ja-JP"/>
            </w:rPr>
          </w:pPr>
          <w:hyperlink w:anchor="_Toc332351397" w:history="1">
            <w:r w:rsidRPr="00D07601">
              <w:rPr>
                <w:rStyle w:val="Hyperlink"/>
                <w:rFonts w:cstheme="minorHAnsi"/>
                <w:noProof/>
                <w:sz w:val="24"/>
                <w:szCs w:val="24"/>
              </w:rPr>
              <w:t>5.1.7 Create Risk</w:t>
            </w:r>
            <w:r w:rsidRPr="00D07601">
              <w:rPr>
                <w:rFonts w:cstheme="minorHAnsi"/>
                <w:noProof/>
                <w:webHidden/>
                <w:sz w:val="24"/>
                <w:szCs w:val="24"/>
              </w:rPr>
              <w:tab/>
            </w:r>
            <w:r w:rsidRPr="00D07601">
              <w:rPr>
                <w:rFonts w:cstheme="minorHAnsi"/>
                <w:noProof/>
                <w:webHidden/>
                <w:sz w:val="24"/>
                <w:szCs w:val="24"/>
              </w:rPr>
              <w:fldChar w:fldCharType="begin"/>
            </w:r>
            <w:r w:rsidRPr="00D07601">
              <w:rPr>
                <w:rFonts w:cstheme="minorHAnsi"/>
                <w:noProof/>
                <w:webHidden/>
                <w:sz w:val="24"/>
                <w:szCs w:val="24"/>
              </w:rPr>
              <w:instrText xml:space="preserve"> PAGEREF _Toc332351397 \h </w:instrText>
            </w:r>
            <w:r w:rsidRPr="00D07601">
              <w:rPr>
                <w:rFonts w:cstheme="minorHAnsi"/>
                <w:noProof/>
                <w:webHidden/>
                <w:sz w:val="24"/>
                <w:szCs w:val="24"/>
              </w:rPr>
            </w:r>
            <w:r w:rsidRPr="00D07601">
              <w:rPr>
                <w:rFonts w:cstheme="minorHAnsi"/>
                <w:noProof/>
                <w:webHidden/>
                <w:sz w:val="24"/>
                <w:szCs w:val="24"/>
              </w:rPr>
              <w:fldChar w:fldCharType="separate"/>
            </w:r>
            <w:r w:rsidRPr="00D07601">
              <w:rPr>
                <w:rFonts w:cstheme="minorHAnsi"/>
                <w:noProof/>
                <w:webHidden/>
                <w:sz w:val="24"/>
                <w:szCs w:val="24"/>
              </w:rPr>
              <w:t>356</w:t>
            </w:r>
            <w:r w:rsidRPr="00D07601">
              <w:rPr>
                <w:rFonts w:cstheme="minorHAnsi"/>
                <w:noProof/>
                <w:webHidden/>
                <w:sz w:val="24"/>
                <w:szCs w:val="24"/>
              </w:rPr>
              <w:fldChar w:fldCharType="end"/>
            </w:r>
          </w:hyperlink>
        </w:p>
        <w:p w:rsidR="00303364" w:rsidRPr="00E821A8" w:rsidRDefault="00D07601">
          <w:pPr>
            <w:pStyle w:val="TOC4"/>
            <w:tabs>
              <w:tab w:val="right" w:leader="dot" w:pos="8778"/>
            </w:tabs>
            <w:rPr>
              <w:rFonts w:cstheme="minorHAnsi"/>
              <w:noProof/>
              <w:sz w:val="24"/>
              <w:szCs w:val="24"/>
              <w:lang w:eastAsia="ja-JP"/>
            </w:rPr>
          </w:pPr>
          <w:hyperlink w:anchor="_Toc332351398" w:history="1">
            <w:r w:rsidRPr="00D07601">
              <w:rPr>
                <w:rStyle w:val="Hyperlink"/>
                <w:rFonts w:cstheme="minorHAnsi"/>
                <w:noProof/>
                <w:sz w:val="24"/>
                <w:szCs w:val="24"/>
              </w:rPr>
              <w:t>5.1.8 Delete Risk</w:t>
            </w:r>
            <w:r w:rsidRPr="00D07601">
              <w:rPr>
                <w:rFonts w:cstheme="minorHAnsi"/>
                <w:noProof/>
                <w:webHidden/>
                <w:sz w:val="24"/>
                <w:szCs w:val="24"/>
              </w:rPr>
              <w:tab/>
            </w:r>
            <w:r w:rsidRPr="00D07601">
              <w:rPr>
                <w:rFonts w:cstheme="minorHAnsi"/>
                <w:noProof/>
                <w:webHidden/>
                <w:sz w:val="24"/>
                <w:szCs w:val="24"/>
              </w:rPr>
              <w:fldChar w:fldCharType="begin"/>
            </w:r>
            <w:r w:rsidRPr="00D07601">
              <w:rPr>
                <w:rFonts w:cstheme="minorHAnsi"/>
                <w:noProof/>
                <w:webHidden/>
                <w:sz w:val="24"/>
                <w:szCs w:val="24"/>
              </w:rPr>
              <w:instrText xml:space="preserve"> PAGEREF _Toc332351398 \h </w:instrText>
            </w:r>
            <w:r w:rsidRPr="00D07601">
              <w:rPr>
                <w:rFonts w:cstheme="minorHAnsi"/>
                <w:noProof/>
                <w:webHidden/>
                <w:sz w:val="24"/>
                <w:szCs w:val="24"/>
              </w:rPr>
            </w:r>
            <w:r w:rsidRPr="00D07601">
              <w:rPr>
                <w:rFonts w:cstheme="minorHAnsi"/>
                <w:noProof/>
                <w:webHidden/>
                <w:sz w:val="24"/>
                <w:szCs w:val="24"/>
              </w:rPr>
              <w:fldChar w:fldCharType="separate"/>
            </w:r>
            <w:r w:rsidRPr="00D07601">
              <w:rPr>
                <w:rFonts w:cstheme="minorHAnsi"/>
                <w:noProof/>
                <w:webHidden/>
                <w:sz w:val="24"/>
                <w:szCs w:val="24"/>
              </w:rPr>
              <w:t>356</w:t>
            </w:r>
            <w:r w:rsidRPr="00D07601">
              <w:rPr>
                <w:rFonts w:cstheme="minorHAnsi"/>
                <w:noProof/>
                <w:webHidden/>
                <w:sz w:val="24"/>
                <w:szCs w:val="24"/>
              </w:rPr>
              <w:fldChar w:fldCharType="end"/>
            </w:r>
          </w:hyperlink>
        </w:p>
        <w:p w:rsidR="00303364" w:rsidRPr="00E821A8" w:rsidRDefault="00D07601">
          <w:pPr>
            <w:pStyle w:val="TOC4"/>
            <w:tabs>
              <w:tab w:val="right" w:leader="dot" w:pos="8778"/>
            </w:tabs>
            <w:rPr>
              <w:rFonts w:cstheme="minorHAnsi"/>
              <w:noProof/>
              <w:sz w:val="24"/>
              <w:szCs w:val="24"/>
              <w:lang w:eastAsia="ja-JP"/>
            </w:rPr>
          </w:pPr>
          <w:hyperlink w:anchor="_Toc332351399" w:history="1">
            <w:r w:rsidRPr="00D07601">
              <w:rPr>
                <w:rStyle w:val="Hyperlink"/>
                <w:rFonts w:cstheme="minorHAnsi"/>
                <w:noProof/>
                <w:sz w:val="24"/>
                <w:szCs w:val="24"/>
              </w:rPr>
              <w:t>5.1.9 Update Risk</w:t>
            </w:r>
            <w:r w:rsidRPr="00D07601">
              <w:rPr>
                <w:rFonts w:cstheme="minorHAnsi"/>
                <w:noProof/>
                <w:webHidden/>
                <w:sz w:val="24"/>
                <w:szCs w:val="24"/>
              </w:rPr>
              <w:tab/>
            </w:r>
            <w:r w:rsidRPr="00D07601">
              <w:rPr>
                <w:rFonts w:cstheme="minorHAnsi"/>
                <w:noProof/>
                <w:webHidden/>
                <w:sz w:val="24"/>
                <w:szCs w:val="24"/>
              </w:rPr>
              <w:fldChar w:fldCharType="begin"/>
            </w:r>
            <w:r w:rsidRPr="00D07601">
              <w:rPr>
                <w:rFonts w:cstheme="minorHAnsi"/>
                <w:noProof/>
                <w:webHidden/>
                <w:sz w:val="24"/>
                <w:szCs w:val="24"/>
              </w:rPr>
              <w:instrText xml:space="preserve"> PAGEREF _Toc332351399 \h </w:instrText>
            </w:r>
            <w:r w:rsidRPr="00D07601">
              <w:rPr>
                <w:rFonts w:cstheme="minorHAnsi"/>
                <w:noProof/>
                <w:webHidden/>
                <w:sz w:val="24"/>
                <w:szCs w:val="24"/>
              </w:rPr>
            </w:r>
            <w:r w:rsidRPr="00D07601">
              <w:rPr>
                <w:rFonts w:cstheme="minorHAnsi"/>
                <w:noProof/>
                <w:webHidden/>
                <w:sz w:val="24"/>
                <w:szCs w:val="24"/>
              </w:rPr>
              <w:fldChar w:fldCharType="separate"/>
            </w:r>
            <w:r w:rsidRPr="00D07601">
              <w:rPr>
                <w:rFonts w:cstheme="minorHAnsi"/>
                <w:noProof/>
                <w:webHidden/>
                <w:sz w:val="24"/>
                <w:szCs w:val="24"/>
              </w:rPr>
              <w:t>356</w:t>
            </w:r>
            <w:r w:rsidRPr="00D07601">
              <w:rPr>
                <w:rFonts w:cstheme="minorHAnsi"/>
                <w:noProof/>
                <w:webHidden/>
                <w:sz w:val="24"/>
                <w:szCs w:val="24"/>
              </w:rPr>
              <w:fldChar w:fldCharType="end"/>
            </w:r>
          </w:hyperlink>
        </w:p>
        <w:p w:rsidR="00303364" w:rsidRPr="00E821A8" w:rsidRDefault="00D07601">
          <w:pPr>
            <w:pStyle w:val="TOC4"/>
            <w:tabs>
              <w:tab w:val="right" w:leader="dot" w:pos="8778"/>
            </w:tabs>
            <w:rPr>
              <w:rFonts w:cstheme="minorHAnsi"/>
              <w:noProof/>
              <w:sz w:val="24"/>
              <w:szCs w:val="24"/>
              <w:lang w:eastAsia="ja-JP"/>
            </w:rPr>
          </w:pPr>
          <w:hyperlink w:anchor="_Toc332351400" w:history="1">
            <w:r w:rsidRPr="00D07601">
              <w:rPr>
                <w:rStyle w:val="Hyperlink"/>
                <w:rFonts w:cstheme="minorHAnsi"/>
                <w:noProof/>
                <w:sz w:val="24"/>
                <w:szCs w:val="24"/>
              </w:rPr>
              <w:t>5.1.10 Create Issue</w:t>
            </w:r>
            <w:r w:rsidRPr="00D07601">
              <w:rPr>
                <w:rFonts w:cstheme="minorHAnsi"/>
                <w:noProof/>
                <w:webHidden/>
                <w:sz w:val="24"/>
                <w:szCs w:val="24"/>
              </w:rPr>
              <w:tab/>
            </w:r>
            <w:r w:rsidRPr="00D07601">
              <w:rPr>
                <w:rFonts w:cstheme="minorHAnsi"/>
                <w:noProof/>
                <w:webHidden/>
                <w:sz w:val="24"/>
                <w:szCs w:val="24"/>
              </w:rPr>
              <w:fldChar w:fldCharType="begin"/>
            </w:r>
            <w:r w:rsidRPr="00D07601">
              <w:rPr>
                <w:rFonts w:cstheme="minorHAnsi"/>
                <w:noProof/>
                <w:webHidden/>
                <w:sz w:val="24"/>
                <w:szCs w:val="24"/>
              </w:rPr>
              <w:instrText xml:space="preserve"> PAGEREF _Toc332351400 \h </w:instrText>
            </w:r>
            <w:r w:rsidRPr="00D07601">
              <w:rPr>
                <w:rFonts w:cstheme="minorHAnsi"/>
                <w:noProof/>
                <w:webHidden/>
                <w:sz w:val="24"/>
                <w:szCs w:val="24"/>
              </w:rPr>
            </w:r>
            <w:r w:rsidRPr="00D07601">
              <w:rPr>
                <w:rFonts w:cstheme="minorHAnsi"/>
                <w:noProof/>
                <w:webHidden/>
                <w:sz w:val="24"/>
                <w:szCs w:val="24"/>
              </w:rPr>
              <w:fldChar w:fldCharType="separate"/>
            </w:r>
            <w:r w:rsidRPr="00D07601">
              <w:rPr>
                <w:rFonts w:cstheme="minorHAnsi"/>
                <w:noProof/>
                <w:webHidden/>
                <w:sz w:val="24"/>
                <w:szCs w:val="24"/>
              </w:rPr>
              <w:t>356</w:t>
            </w:r>
            <w:r w:rsidRPr="00D07601">
              <w:rPr>
                <w:rFonts w:cstheme="minorHAnsi"/>
                <w:noProof/>
                <w:webHidden/>
                <w:sz w:val="24"/>
                <w:szCs w:val="24"/>
              </w:rPr>
              <w:fldChar w:fldCharType="end"/>
            </w:r>
          </w:hyperlink>
        </w:p>
        <w:p w:rsidR="00303364" w:rsidRPr="00E821A8" w:rsidRDefault="00D07601">
          <w:pPr>
            <w:pStyle w:val="TOC4"/>
            <w:tabs>
              <w:tab w:val="right" w:leader="dot" w:pos="8778"/>
            </w:tabs>
            <w:rPr>
              <w:rFonts w:cstheme="minorHAnsi"/>
              <w:noProof/>
              <w:sz w:val="24"/>
              <w:szCs w:val="24"/>
              <w:lang w:eastAsia="ja-JP"/>
            </w:rPr>
          </w:pPr>
          <w:hyperlink w:anchor="_Toc332351401" w:history="1">
            <w:r w:rsidRPr="00D07601">
              <w:rPr>
                <w:rStyle w:val="Hyperlink"/>
                <w:rFonts w:cstheme="minorHAnsi"/>
                <w:noProof/>
                <w:sz w:val="24"/>
                <w:szCs w:val="24"/>
              </w:rPr>
              <w:t>5.1.11 Delete Issue</w:t>
            </w:r>
            <w:r w:rsidRPr="00D07601">
              <w:rPr>
                <w:rFonts w:cstheme="minorHAnsi"/>
                <w:noProof/>
                <w:webHidden/>
                <w:sz w:val="24"/>
                <w:szCs w:val="24"/>
              </w:rPr>
              <w:tab/>
            </w:r>
            <w:r w:rsidRPr="00D07601">
              <w:rPr>
                <w:rFonts w:cstheme="minorHAnsi"/>
                <w:noProof/>
                <w:webHidden/>
                <w:sz w:val="24"/>
                <w:szCs w:val="24"/>
              </w:rPr>
              <w:fldChar w:fldCharType="begin"/>
            </w:r>
            <w:r w:rsidRPr="00D07601">
              <w:rPr>
                <w:rFonts w:cstheme="minorHAnsi"/>
                <w:noProof/>
                <w:webHidden/>
                <w:sz w:val="24"/>
                <w:szCs w:val="24"/>
              </w:rPr>
              <w:instrText xml:space="preserve"> PAGEREF _Toc332351401 \h </w:instrText>
            </w:r>
            <w:r w:rsidRPr="00D07601">
              <w:rPr>
                <w:rFonts w:cstheme="minorHAnsi"/>
                <w:noProof/>
                <w:webHidden/>
                <w:sz w:val="24"/>
                <w:szCs w:val="24"/>
              </w:rPr>
            </w:r>
            <w:r w:rsidRPr="00D07601">
              <w:rPr>
                <w:rFonts w:cstheme="minorHAnsi"/>
                <w:noProof/>
                <w:webHidden/>
                <w:sz w:val="24"/>
                <w:szCs w:val="24"/>
              </w:rPr>
              <w:fldChar w:fldCharType="separate"/>
            </w:r>
            <w:r w:rsidRPr="00D07601">
              <w:rPr>
                <w:rFonts w:cstheme="minorHAnsi"/>
                <w:noProof/>
                <w:webHidden/>
                <w:sz w:val="24"/>
                <w:szCs w:val="24"/>
              </w:rPr>
              <w:t>356</w:t>
            </w:r>
            <w:r w:rsidRPr="00D07601">
              <w:rPr>
                <w:rFonts w:cstheme="minorHAnsi"/>
                <w:noProof/>
                <w:webHidden/>
                <w:sz w:val="24"/>
                <w:szCs w:val="24"/>
              </w:rPr>
              <w:fldChar w:fldCharType="end"/>
            </w:r>
          </w:hyperlink>
        </w:p>
        <w:p w:rsidR="00303364" w:rsidRPr="00E821A8" w:rsidRDefault="00D07601">
          <w:pPr>
            <w:pStyle w:val="TOC4"/>
            <w:tabs>
              <w:tab w:val="right" w:leader="dot" w:pos="8778"/>
            </w:tabs>
            <w:rPr>
              <w:rFonts w:cstheme="minorHAnsi"/>
              <w:noProof/>
              <w:sz w:val="24"/>
              <w:szCs w:val="24"/>
              <w:lang w:eastAsia="ja-JP"/>
            </w:rPr>
          </w:pPr>
          <w:hyperlink w:anchor="_Toc332351402" w:history="1">
            <w:r w:rsidRPr="00D07601">
              <w:rPr>
                <w:rStyle w:val="Hyperlink"/>
                <w:rFonts w:cstheme="minorHAnsi"/>
                <w:noProof/>
                <w:sz w:val="24"/>
                <w:szCs w:val="24"/>
              </w:rPr>
              <w:t>5.1.12 Update Issue</w:t>
            </w:r>
            <w:r w:rsidRPr="00D07601">
              <w:rPr>
                <w:rFonts w:cstheme="minorHAnsi"/>
                <w:noProof/>
                <w:webHidden/>
                <w:sz w:val="24"/>
                <w:szCs w:val="24"/>
              </w:rPr>
              <w:tab/>
            </w:r>
            <w:r w:rsidRPr="00D07601">
              <w:rPr>
                <w:rFonts w:cstheme="minorHAnsi"/>
                <w:noProof/>
                <w:webHidden/>
                <w:sz w:val="24"/>
                <w:szCs w:val="24"/>
              </w:rPr>
              <w:fldChar w:fldCharType="begin"/>
            </w:r>
            <w:r w:rsidRPr="00D07601">
              <w:rPr>
                <w:rFonts w:cstheme="minorHAnsi"/>
                <w:noProof/>
                <w:webHidden/>
                <w:sz w:val="24"/>
                <w:szCs w:val="24"/>
              </w:rPr>
              <w:instrText xml:space="preserve"> PAGEREF _Toc332351402 \h </w:instrText>
            </w:r>
            <w:r w:rsidRPr="00D07601">
              <w:rPr>
                <w:rFonts w:cstheme="minorHAnsi"/>
                <w:noProof/>
                <w:webHidden/>
                <w:sz w:val="24"/>
                <w:szCs w:val="24"/>
              </w:rPr>
            </w:r>
            <w:r w:rsidRPr="00D07601">
              <w:rPr>
                <w:rFonts w:cstheme="minorHAnsi"/>
                <w:noProof/>
                <w:webHidden/>
                <w:sz w:val="24"/>
                <w:szCs w:val="24"/>
              </w:rPr>
              <w:fldChar w:fldCharType="separate"/>
            </w:r>
            <w:r w:rsidRPr="00D07601">
              <w:rPr>
                <w:rFonts w:cstheme="minorHAnsi"/>
                <w:noProof/>
                <w:webHidden/>
                <w:sz w:val="24"/>
                <w:szCs w:val="24"/>
              </w:rPr>
              <w:t>357</w:t>
            </w:r>
            <w:r w:rsidRPr="00D07601">
              <w:rPr>
                <w:rFonts w:cstheme="minorHAnsi"/>
                <w:noProof/>
                <w:webHidden/>
                <w:sz w:val="24"/>
                <w:szCs w:val="24"/>
              </w:rPr>
              <w:fldChar w:fldCharType="end"/>
            </w:r>
          </w:hyperlink>
        </w:p>
        <w:p w:rsidR="00303364" w:rsidRPr="00E821A8" w:rsidRDefault="00D07601">
          <w:pPr>
            <w:pStyle w:val="TOC4"/>
            <w:tabs>
              <w:tab w:val="right" w:leader="dot" w:pos="8778"/>
            </w:tabs>
            <w:rPr>
              <w:rFonts w:cstheme="minorHAnsi"/>
              <w:noProof/>
              <w:sz w:val="24"/>
              <w:szCs w:val="24"/>
              <w:lang w:eastAsia="ja-JP"/>
            </w:rPr>
          </w:pPr>
          <w:hyperlink w:anchor="_Toc332351403" w:history="1">
            <w:r w:rsidRPr="00D07601">
              <w:rPr>
                <w:rStyle w:val="Hyperlink"/>
                <w:rFonts w:cstheme="minorHAnsi"/>
                <w:noProof/>
                <w:sz w:val="24"/>
                <w:szCs w:val="24"/>
              </w:rPr>
              <w:t>5.1.13 Create Change</w:t>
            </w:r>
            <w:r w:rsidRPr="00D07601">
              <w:rPr>
                <w:rFonts w:cstheme="minorHAnsi"/>
                <w:noProof/>
                <w:webHidden/>
                <w:sz w:val="24"/>
                <w:szCs w:val="24"/>
              </w:rPr>
              <w:tab/>
            </w:r>
            <w:r w:rsidRPr="00D07601">
              <w:rPr>
                <w:rFonts w:cstheme="minorHAnsi"/>
                <w:noProof/>
                <w:webHidden/>
                <w:sz w:val="24"/>
                <w:szCs w:val="24"/>
              </w:rPr>
              <w:fldChar w:fldCharType="begin"/>
            </w:r>
            <w:r w:rsidRPr="00D07601">
              <w:rPr>
                <w:rFonts w:cstheme="minorHAnsi"/>
                <w:noProof/>
                <w:webHidden/>
                <w:sz w:val="24"/>
                <w:szCs w:val="24"/>
              </w:rPr>
              <w:instrText xml:space="preserve"> PAGEREF _Toc332351403 \h </w:instrText>
            </w:r>
            <w:r w:rsidRPr="00D07601">
              <w:rPr>
                <w:rFonts w:cstheme="minorHAnsi"/>
                <w:noProof/>
                <w:webHidden/>
                <w:sz w:val="24"/>
                <w:szCs w:val="24"/>
              </w:rPr>
            </w:r>
            <w:r w:rsidRPr="00D07601">
              <w:rPr>
                <w:rFonts w:cstheme="minorHAnsi"/>
                <w:noProof/>
                <w:webHidden/>
                <w:sz w:val="24"/>
                <w:szCs w:val="24"/>
              </w:rPr>
              <w:fldChar w:fldCharType="separate"/>
            </w:r>
            <w:r w:rsidRPr="00D07601">
              <w:rPr>
                <w:rFonts w:cstheme="minorHAnsi"/>
                <w:noProof/>
                <w:webHidden/>
                <w:sz w:val="24"/>
                <w:szCs w:val="24"/>
              </w:rPr>
              <w:t>357</w:t>
            </w:r>
            <w:r w:rsidRPr="00D07601">
              <w:rPr>
                <w:rFonts w:cstheme="minorHAnsi"/>
                <w:noProof/>
                <w:webHidden/>
                <w:sz w:val="24"/>
                <w:szCs w:val="24"/>
              </w:rPr>
              <w:fldChar w:fldCharType="end"/>
            </w:r>
          </w:hyperlink>
        </w:p>
        <w:p w:rsidR="00303364" w:rsidRPr="00E821A8" w:rsidRDefault="00D07601">
          <w:pPr>
            <w:pStyle w:val="TOC4"/>
            <w:tabs>
              <w:tab w:val="right" w:leader="dot" w:pos="8778"/>
            </w:tabs>
            <w:rPr>
              <w:rFonts w:cstheme="minorHAnsi"/>
              <w:noProof/>
              <w:sz w:val="24"/>
              <w:szCs w:val="24"/>
              <w:lang w:eastAsia="ja-JP"/>
            </w:rPr>
          </w:pPr>
          <w:hyperlink w:anchor="_Toc332351404" w:history="1">
            <w:r w:rsidRPr="00D07601">
              <w:rPr>
                <w:rStyle w:val="Hyperlink"/>
                <w:rFonts w:cstheme="minorHAnsi"/>
                <w:noProof/>
                <w:sz w:val="24"/>
                <w:szCs w:val="24"/>
              </w:rPr>
              <w:t>5.1.14 Delete Change</w:t>
            </w:r>
            <w:r w:rsidRPr="00D07601">
              <w:rPr>
                <w:rFonts w:cstheme="minorHAnsi"/>
                <w:noProof/>
                <w:webHidden/>
                <w:sz w:val="24"/>
                <w:szCs w:val="24"/>
              </w:rPr>
              <w:tab/>
            </w:r>
            <w:r w:rsidRPr="00D07601">
              <w:rPr>
                <w:rFonts w:cstheme="minorHAnsi"/>
                <w:noProof/>
                <w:webHidden/>
                <w:sz w:val="24"/>
                <w:szCs w:val="24"/>
              </w:rPr>
              <w:fldChar w:fldCharType="begin"/>
            </w:r>
            <w:r w:rsidRPr="00D07601">
              <w:rPr>
                <w:rFonts w:cstheme="minorHAnsi"/>
                <w:noProof/>
                <w:webHidden/>
                <w:sz w:val="24"/>
                <w:szCs w:val="24"/>
              </w:rPr>
              <w:instrText xml:space="preserve"> PAGEREF _Toc332351404 \h </w:instrText>
            </w:r>
            <w:r w:rsidRPr="00D07601">
              <w:rPr>
                <w:rFonts w:cstheme="minorHAnsi"/>
                <w:noProof/>
                <w:webHidden/>
                <w:sz w:val="24"/>
                <w:szCs w:val="24"/>
              </w:rPr>
            </w:r>
            <w:r w:rsidRPr="00D07601">
              <w:rPr>
                <w:rFonts w:cstheme="minorHAnsi"/>
                <w:noProof/>
                <w:webHidden/>
                <w:sz w:val="24"/>
                <w:szCs w:val="24"/>
              </w:rPr>
              <w:fldChar w:fldCharType="separate"/>
            </w:r>
            <w:r w:rsidRPr="00D07601">
              <w:rPr>
                <w:rFonts w:cstheme="minorHAnsi"/>
                <w:noProof/>
                <w:webHidden/>
                <w:sz w:val="24"/>
                <w:szCs w:val="24"/>
              </w:rPr>
              <w:t>357</w:t>
            </w:r>
            <w:r w:rsidRPr="00D07601">
              <w:rPr>
                <w:rFonts w:cstheme="minorHAnsi"/>
                <w:noProof/>
                <w:webHidden/>
                <w:sz w:val="24"/>
                <w:szCs w:val="24"/>
              </w:rPr>
              <w:fldChar w:fldCharType="end"/>
            </w:r>
          </w:hyperlink>
        </w:p>
        <w:p w:rsidR="00303364" w:rsidRPr="00E821A8" w:rsidRDefault="00D07601">
          <w:pPr>
            <w:pStyle w:val="TOC4"/>
            <w:tabs>
              <w:tab w:val="right" w:leader="dot" w:pos="8778"/>
            </w:tabs>
            <w:rPr>
              <w:rFonts w:cstheme="minorHAnsi"/>
              <w:noProof/>
              <w:sz w:val="24"/>
              <w:szCs w:val="24"/>
              <w:lang w:eastAsia="ja-JP"/>
            </w:rPr>
          </w:pPr>
          <w:hyperlink w:anchor="_Toc332351405" w:history="1">
            <w:r w:rsidRPr="00D07601">
              <w:rPr>
                <w:rStyle w:val="Hyperlink"/>
                <w:rFonts w:cstheme="minorHAnsi"/>
                <w:noProof/>
                <w:sz w:val="24"/>
                <w:szCs w:val="24"/>
              </w:rPr>
              <w:t>5.1.15 Update Change</w:t>
            </w:r>
            <w:r w:rsidRPr="00D07601">
              <w:rPr>
                <w:rFonts w:cstheme="minorHAnsi"/>
                <w:noProof/>
                <w:webHidden/>
                <w:sz w:val="24"/>
                <w:szCs w:val="24"/>
              </w:rPr>
              <w:tab/>
            </w:r>
            <w:r w:rsidRPr="00D07601">
              <w:rPr>
                <w:rFonts w:cstheme="minorHAnsi"/>
                <w:noProof/>
                <w:webHidden/>
                <w:sz w:val="24"/>
                <w:szCs w:val="24"/>
              </w:rPr>
              <w:fldChar w:fldCharType="begin"/>
            </w:r>
            <w:r w:rsidRPr="00D07601">
              <w:rPr>
                <w:rFonts w:cstheme="minorHAnsi"/>
                <w:noProof/>
                <w:webHidden/>
                <w:sz w:val="24"/>
                <w:szCs w:val="24"/>
              </w:rPr>
              <w:instrText xml:space="preserve"> PAGEREF _Toc332351405 \h </w:instrText>
            </w:r>
            <w:r w:rsidRPr="00D07601">
              <w:rPr>
                <w:rFonts w:cstheme="minorHAnsi"/>
                <w:noProof/>
                <w:webHidden/>
                <w:sz w:val="24"/>
                <w:szCs w:val="24"/>
              </w:rPr>
            </w:r>
            <w:r w:rsidRPr="00D07601">
              <w:rPr>
                <w:rFonts w:cstheme="minorHAnsi"/>
                <w:noProof/>
                <w:webHidden/>
                <w:sz w:val="24"/>
                <w:szCs w:val="24"/>
              </w:rPr>
              <w:fldChar w:fldCharType="separate"/>
            </w:r>
            <w:r w:rsidRPr="00D07601">
              <w:rPr>
                <w:rFonts w:cstheme="minorHAnsi"/>
                <w:noProof/>
                <w:webHidden/>
                <w:sz w:val="24"/>
                <w:szCs w:val="24"/>
              </w:rPr>
              <w:t>357</w:t>
            </w:r>
            <w:r w:rsidRPr="00D07601">
              <w:rPr>
                <w:rFonts w:cstheme="minorHAnsi"/>
                <w:noProof/>
                <w:webHidden/>
                <w:sz w:val="24"/>
                <w:szCs w:val="24"/>
              </w:rPr>
              <w:fldChar w:fldCharType="end"/>
            </w:r>
          </w:hyperlink>
        </w:p>
        <w:p w:rsidR="00303364" w:rsidRPr="00E821A8" w:rsidRDefault="00D07601">
          <w:pPr>
            <w:pStyle w:val="TOC2"/>
            <w:tabs>
              <w:tab w:val="left" w:pos="660"/>
              <w:tab w:val="right" w:leader="dot" w:pos="8778"/>
            </w:tabs>
            <w:rPr>
              <w:rFonts w:eastAsiaTheme="minorEastAsia" w:cstheme="minorHAnsi"/>
              <w:noProof/>
              <w:sz w:val="24"/>
              <w:szCs w:val="24"/>
              <w:lang w:eastAsia="ja-JP"/>
            </w:rPr>
          </w:pPr>
          <w:hyperlink w:anchor="_Toc332351406" w:history="1">
            <w:r w:rsidRPr="00D07601">
              <w:rPr>
                <w:rStyle w:val="Hyperlink"/>
                <w:rFonts w:cstheme="minorHAnsi"/>
                <w:noProof/>
                <w:sz w:val="24"/>
                <w:szCs w:val="24"/>
              </w:rPr>
              <w:t>6.</w:t>
            </w:r>
            <w:r w:rsidRPr="00D07601">
              <w:rPr>
                <w:rFonts w:eastAsiaTheme="minorEastAsia" w:cstheme="minorHAnsi"/>
                <w:noProof/>
                <w:sz w:val="24"/>
                <w:szCs w:val="24"/>
                <w:lang w:eastAsia="ja-JP"/>
              </w:rPr>
              <w:tab/>
            </w:r>
            <w:r w:rsidRPr="00D07601">
              <w:rPr>
                <w:rStyle w:val="Hyperlink"/>
                <w:rFonts w:cstheme="minorHAnsi"/>
                <w:noProof/>
                <w:sz w:val="24"/>
                <w:szCs w:val="24"/>
              </w:rPr>
              <w:t>Checklists</w:t>
            </w:r>
            <w:r w:rsidRPr="00D07601">
              <w:rPr>
                <w:rFonts w:cstheme="minorHAnsi"/>
                <w:noProof/>
                <w:webHidden/>
                <w:sz w:val="24"/>
                <w:szCs w:val="24"/>
              </w:rPr>
              <w:tab/>
            </w:r>
            <w:r w:rsidRPr="00D07601">
              <w:rPr>
                <w:rFonts w:cstheme="minorHAnsi"/>
                <w:noProof/>
                <w:webHidden/>
                <w:sz w:val="24"/>
                <w:szCs w:val="24"/>
              </w:rPr>
              <w:fldChar w:fldCharType="begin"/>
            </w:r>
            <w:r w:rsidRPr="00D07601">
              <w:rPr>
                <w:rFonts w:cstheme="minorHAnsi"/>
                <w:noProof/>
                <w:webHidden/>
                <w:sz w:val="24"/>
                <w:szCs w:val="24"/>
              </w:rPr>
              <w:instrText xml:space="preserve"> PAGEREF _Toc332351406 \h </w:instrText>
            </w:r>
            <w:r w:rsidRPr="00D07601">
              <w:rPr>
                <w:rFonts w:cstheme="minorHAnsi"/>
                <w:noProof/>
                <w:webHidden/>
                <w:sz w:val="24"/>
                <w:szCs w:val="24"/>
              </w:rPr>
            </w:r>
            <w:r w:rsidRPr="00D07601">
              <w:rPr>
                <w:rFonts w:cstheme="minorHAnsi"/>
                <w:noProof/>
                <w:webHidden/>
                <w:sz w:val="24"/>
                <w:szCs w:val="24"/>
              </w:rPr>
              <w:fldChar w:fldCharType="separate"/>
            </w:r>
            <w:r w:rsidRPr="00D07601">
              <w:rPr>
                <w:rFonts w:cstheme="minorHAnsi"/>
                <w:noProof/>
                <w:webHidden/>
                <w:sz w:val="24"/>
                <w:szCs w:val="24"/>
              </w:rPr>
              <w:t>358</w:t>
            </w:r>
            <w:r w:rsidRPr="00D07601">
              <w:rPr>
                <w:rFonts w:cstheme="minorHAnsi"/>
                <w:noProof/>
                <w:webHidden/>
                <w:sz w:val="24"/>
                <w:szCs w:val="24"/>
              </w:rPr>
              <w:fldChar w:fldCharType="end"/>
            </w:r>
          </w:hyperlink>
        </w:p>
        <w:p w:rsidR="00303364" w:rsidRPr="00E821A8" w:rsidRDefault="00D07601">
          <w:pPr>
            <w:pStyle w:val="TOC3"/>
            <w:tabs>
              <w:tab w:val="left" w:pos="1100"/>
              <w:tab w:val="right" w:leader="dot" w:pos="8778"/>
            </w:tabs>
            <w:rPr>
              <w:rFonts w:eastAsiaTheme="minorEastAsia" w:cstheme="minorHAnsi"/>
              <w:noProof/>
              <w:sz w:val="24"/>
              <w:szCs w:val="24"/>
              <w:lang w:eastAsia="ja-JP"/>
            </w:rPr>
          </w:pPr>
          <w:hyperlink w:anchor="_Toc332351408" w:history="1">
            <w:r w:rsidRPr="00D07601">
              <w:rPr>
                <w:rStyle w:val="Hyperlink"/>
                <w:rFonts w:cstheme="minorHAnsi"/>
                <w:noProof/>
                <w:sz w:val="24"/>
                <w:szCs w:val="24"/>
              </w:rPr>
              <w:t>1.1</w:t>
            </w:r>
            <w:r w:rsidRPr="00D07601">
              <w:rPr>
                <w:rFonts w:eastAsiaTheme="minorEastAsia" w:cstheme="minorHAnsi"/>
                <w:noProof/>
                <w:sz w:val="24"/>
                <w:szCs w:val="24"/>
                <w:lang w:eastAsia="ja-JP"/>
              </w:rPr>
              <w:tab/>
            </w:r>
            <w:r w:rsidRPr="00D07601">
              <w:rPr>
                <w:rStyle w:val="Hyperlink"/>
                <w:rFonts w:cstheme="minorHAnsi"/>
                <w:noProof/>
                <w:sz w:val="24"/>
                <w:szCs w:val="24"/>
              </w:rPr>
              <w:t>Checklist of Validation</w:t>
            </w:r>
            <w:r w:rsidRPr="00D07601">
              <w:rPr>
                <w:rFonts w:cstheme="minorHAnsi"/>
                <w:noProof/>
                <w:webHidden/>
                <w:sz w:val="24"/>
                <w:szCs w:val="24"/>
              </w:rPr>
              <w:tab/>
            </w:r>
            <w:r w:rsidRPr="00D07601">
              <w:rPr>
                <w:rFonts w:cstheme="minorHAnsi"/>
                <w:noProof/>
                <w:webHidden/>
                <w:sz w:val="24"/>
                <w:szCs w:val="24"/>
              </w:rPr>
              <w:fldChar w:fldCharType="begin"/>
            </w:r>
            <w:r w:rsidRPr="00D07601">
              <w:rPr>
                <w:rFonts w:cstheme="minorHAnsi"/>
                <w:noProof/>
                <w:webHidden/>
                <w:sz w:val="24"/>
                <w:szCs w:val="24"/>
              </w:rPr>
              <w:instrText xml:space="preserve"> PAGEREF _Toc332351408 \h </w:instrText>
            </w:r>
            <w:r w:rsidRPr="00D07601">
              <w:rPr>
                <w:rFonts w:cstheme="minorHAnsi"/>
                <w:noProof/>
                <w:webHidden/>
                <w:sz w:val="24"/>
                <w:szCs w:val="24"/>
              </w:rPr>
            </w:r>
            <w:r w:rsidRPr="00D07601">
              <w:rPr>
                <w:rFonts w:cstheme="minorHAnsi"/>
                <w:noProof/>
                <w:webHidden/>
                <w:sz w:val="24"/>
                <w:szCs w:val="24"/>
              </w:rPr>
              <w:fldChar w:fldCharType="separate"/>
            </w:r>
            <w:r w:rsidRPr="00D07601">
              <w:rPr>
                <w:rFonts w:cstheme="minorHAnsi"/>
                <w:noProof/>
                <w:webHidden/>
                <w:sz w:val="24"/>
                <w:szCs w:val="24"/>
              </w:rPr>
              <w:t>358</w:t>
            </w:r>
            <w:r w:rsidRPr="00D07601">
              <w:rPr>
                <w:rFonts w:cstheme="minorHAnsi"/>
                <w:noProof/>
                <w:webHidden/>
                <w:sz w:val="24"/>
                <w:szCs w:val="24"/>
              </w:rPr>
              <w:fldChar w:fldCharType="end"/>
            </w:r>
          </w:hyperlink>
        </w:p>
        <w:p w:rsidR="00303364" w:rsidRPr="00E821A8" w:rsidRDefault="00D07601">
          <w:pPr>
            <w:pStyle w:val="TOC3"/>
            <w:tabs>
              <w:tab w:val="left" w:pos="1100"/>
              <w:tab w:val="right" w:leader="dot" w:pos="8778"/>
            </w:tabs>
            <w:rPr>
              <w:rFonts w:eastAsiaTheme="minorEastAsia" w:cstheme="minorHAnsi"/>
              <w:noProof/>
              <w:sz w:val="24"/>
              <w:szCs w:val="24"/>
              <w:lang w:eastAsia="ja-JP"/>
            </w:rPr>
          </w:pPr>
          <w:hyperlink w:anchor="_Toc332351409" w:history="1">
            <w:r w:rsidRPr="00D07601">
              <w:rPr>
                <w:rStyle w:val="Hyperlink"/>
                <w:rFonts w:cstheme="minorHAnsi"/>
                <w:noProof/>
                <w:sz w:val="24"/>
                <w:szCs w:val="24"/>
              </w:rPr>
              <w:t>1.2</w:t>
            </w:r>
            <w:r w:rsidRPr="00D07601">
              <w:rPr>
                <w:rFonts w:eastAsiaTheme="minorEastAsia" w:cstheme="minorHAnsi"/>
                <w:noProof/>
                <w:sz w:val="24"/>
                <w:szCs w:val="24"/>
                <w:lang w:eastAsia="ja-JP"/>
              </w:rPr>
              <w:tab/>
            </w:r>
            <w:r w:rsidRPr="00D07601">
              <w:rPr>
                <w:rStyle w:val="Hyperlink"/>
                <w:rFonts w:cstheme="minorHAnsi"/>
                <w:noProof/>
                <w:sz w:val="24"/>
                <w:szCs w:val="24"/>
              </w:rPr>
              <w:t>Submission Checklist</w:t>
            </w:r>
            <w:r w:rsidRPr="00D07601">
              <w:rPr>
                <w:rFonts w:cstheme="minorHAnsi"/>
                <w:noProof/>
                <w:webHidden/>
                <w:sz w:val="24"/>
                <w:szCs w:val="24"/>
              </w:rPr>
              <w:tab/>
            </w:r>
            <w:r w:rsidRPr="00D07601">
              <w:rPr>
                <w:rFonts w:cstheme="minorHAnsi"/>
                <w:noProof/>
                <w:webHidden/>
                <w:sz w:val="24"/>
                <w:szCs w:val="24"/>
              </w:rPr>
              <w:fldChar w:fldCharType="begin"/>
            </w:r>
            <w:r w:rsidRPr="00D07601">
              <w:rPr>
                <w:rFonts w:cstheme="minorHAnsi"/>
                <w:noProof/>
                <w:webHidden/>
                <w:sz w:val="24"/>
                <w:szCs w:val="24"/>
              </w:rPr>
              <w:instrText xml:space="preserve"> PAGEREF _Toc332351409 \h </w:instrText>
            </w:r>
            <w:r w:rsidRPr="00D07601">
              <w:rPr>
                <w:rFonts w:cstheme="minorHAnsi"/>
                <w:noProof/>
                <w:webHidden/>
                <w:sz w:val="24"/>
                <w:szCs w:val="24"/>
              </w:rPr>
            </w:r>
            <w:r w:rsidRPr="00D07601">
              <w:rPr>
                <w:rFonts w:cstheme="minorHAnsi"/>
                <w:noProof/>
                <w:webHidden/>
                <w:sz w:val="24"/>
                <w:szCs w:val="24"/>
              </w:rPr>
              <w:fldChar w:fldCharType="separate"/>
            </w:r>
            <w:r w:rsidRPr="00D07601">
              <w:rPr>
                <w:rFonts w:cstheme="minorHAnsi"/>
                <w:noProof/>
                <w:webHidden/>
                <w:sz w:val="24"/>
                <w:szCs w:val="24"/>
              </w:rPr>
              <w:t>359</w:t>
            </w:r>
            <w:r w:rsidRPr="00D07601">
              <w:rPr>
                <w:rFonts w:cstheme="minorHAnsi"/>
                <w:noProof/>
                <w:webHidden/>
                <w:sz w:val="24"/>
                <w:szCs w:val="24"/>
              </w:rPr>
              <w:fldChar w:fldCharType="end"/>
            </w:r>
          </w:hyperlink>
        </w:p>
        <w:p w:rsidR="00303364" w:rsidRPr="00E821A8" w:rsidRDefault="00D07601">
          <w:pPr>
            <w:pStyle w:val="TOC2"/>
            <w:tabs>
              <w:tab w:val="right" w:leader="dot" w:pos="8778"/>
            </w:tabs>
            <w:rPr>
              <w:rFonts w:eastAsiaTheme="minorEastAsia" w:cstheme="minorHAnsi"/>
              <w:noProof/>
              <w:sz w:val="24"/>
              <w:szCs w:val="24"/>
              <w:lang w:eastAsia="ja-JP"/>
            </w:rPr>
          </w:pPr>
          <w:hyperlink w:anchor="_Toc332351410" w:history="1">
            <w:r w:rsidRPr="00D07601">
              <w:rPr>
                <w:rStyle w:val="Hyperlink"/>
                <w:rFonts w:cstheme="minorHAnsi"/>
                <w:noProof/>
                <w:sz w:val="24"/>
                <w:szCs w:val="24"/>
              </w:rPr>
              <w:t>7. Defect Log</w:t>
            </w:r>
            <w:r w:rsidRPr="00D07601">
              <w:rPr>
                <w:rFonts w:cstheme="minorHAnsi"/>
                <w:noProof/>
                <w:webHidden/>
                <w:sz w:val="24"/>
                <w:szCs w:val="24"/>
              </w:rPr>
              <w:tab/>
            </w:r>
            <w:r w:rsidRPr="00D07601">
              <w:rPr>
                <w:rFonts w:cstheme="minorHAnsi"/>
                <w:noProof/>
                <w:webHidden/>
                <w:sz w:val="24"/>
                <w:szCs w:val="24"/>
              </w:rPr>
              <w:fldChar w:fldCharType="begin"/>
            </w:r>
            <w:r w:rsidRPr="00D07601">
              <w:rPr>
                <w:rFonts w:cstheme="minorHAnsi"/>
                <w:noProof/>
                <w:webHidden/>
                <w:sz w:val="24"/>
                <w:szCs w:val="24"/>
              </w:rPr>
              <w:instrText xml:space="preserve"> PAGEREF _Toc332351410 \h </w:instrText>
            </w:r>
            <w:r w:rsidRPr="00D07601">
              <w:rPr>
                <w:rFonts w:cstheme="minorHAnsi"/>
                <w:noProof/>
                <w:webHidden/>
                <w:sz w:val="24"/>
                <w:szCs w:val="24"/>
              </w:rPr>
            </w:r>
            <w:r w:rsidRPr="00D07601">
              <w:rPr>
                <w:rFonts w:cstheme="minorHAnsi"/>
                <w:noProof/>
                <w:webHidden/>
                <w:sz w:val="24"/>
                <w:szCs w:val="24"/>
              </w:rPr>
              <w:fldChar w:fldCharType="separate"/>
            </w:r>
            <w:r w:rsidRPr="00D07601">
              <w:rPr>
                <w:rFonts w:cstheme="minorHAnsi"/>
                <w:noProof/>
                <w:webHidden/>
                <w:sz w:val="24"/>
                <w:szCs w:val="24"/>
              </w:rPr>
              <w:t>360</w:t>
            </w:r>
            <w:r w:rsidRPr="00D07601">
              <w:rPr>
                <w:rFonts w:cstheme="minorHAnsi"/>
                <w:noProof/>
                <w:webHidden/>
                <w:sz w:val="24"/>
                <w:szCs w:val="24"/>
              </w:rPr>
              <w:fldChar w:fldCharType="end"/>
            </w:r>
          </w:hyperlink>
        </w:p>
        <w:p w:rsidR="00303364" w:rsidRPr="00E821A8" w:rsidRDefault="00D07601">
          <w:pPr>
            <w:pStyle w:val="TOC2"/>
            <w:tabs>
              <w:tab w:val="left" w:pos="660"/>
              <w:tab w:val="right" w:leader="dot" w:pos="8778"/>
            </w:tabs>
            <w:rPr>
              <w:rFonts w:eastAsiaTheme="minorEastAsia" w:cstheme="minorHAnsi"/>
              <w:noProof/>
              <w:sz w:val="24"/>
              <w:szCs w:val="24"/>
              <w:lang w:eastAsia="ja-JP"/>
            </w:rPr>
          </w:pPr>
          <w:hyperlink w:anchor="_Toc332351411" w:history="1">
            <w:r w:rsidRPr="00D07601">
              <w:rPr>
                <w:rStyle w:val="Hyperlink"/>
                <w:rFonts w:cstheme="minorHAnsi"/>
                <w:noProof/>
                <w:sz w:val="24"/>
                <w:szCs w:val="24"/>
              </w:rPr>
              <w:t>8.</w:t>
            </w:r>
            <w:r w:rsidRPr="00D07601">
              <w:rPr>
                <w:rFonts w:eastAsiaTheme="minorEastAsia" w:cstheme="minorHAnsi"/>
                <w:noProof/>
                <w:sz w:val="24"/>
                <w:szCs w:val="24"/>
                <w:lang w:eastAsia="ja-JP"/>
              </w:rPr>
              <w:tab/>
            </w:r>
            <w:r w:rsidRPr="00D07601">
              <w:rPr>
                <w:rStyle w:val="Hyperlink"/>
                <w:rFonts w:cstheme="minorHAnsi"/>
                <w:noProof/>
                <w:sz w:val="24"/>
                <w:szCs w:val="24"/>
              </w:rPr>
              <w:t>Test Log</w:t>
            </w:r>
            <w:r w:rsidRPr="00D07601">
              <w:rPr>
                <w:rFonts w:cstheme="minorHAnsi"/>
                <w:noProof/>
                <w:webHidden/>
                <w:sz w:val="24"/>
                <w:szCs w:val="24"/>
              </w:rPr>
              <w:tab/>
            </w:r>
            <w:r w:rsidRPr="00D07601">
              <w:rPr>
                <w:rFonts w:cstheme="minorHAnsi"/>
                <w:noProof/>
                <w:webHidden/>
                <w:sz w:val="24"/>
                <w:szCs w:val="24"/>
              </w:rPr>
              <w:fldChar w:fldCharType="begin"/>
            </w:r>
            <w:r w:rsidRPr="00D07601">
              <w:rPr>
                <w:rFonts w:cstheme="minorHAnsi"/>
                <w:noProof/>
                <w:webHidden/>
                <w:sz w:val="24"/>
                <w:szCs w:val="24"/>
              </w:rPr>
              <w:instrText xml:space="preserve"> PAGEREF _Toc332351411 \h </w:instrText>
            </w:r>
            <w:r w:rsidRPr="00D07601">
              <w:rPr>
                <w:rFonts w:cstheme="minorHAnsi"/>
                <w:noProof/>
                <w:webHidden/>
                <w:sz w:val="24"/>
                <w:szCs w:val="24"/>
              </w:rPr>
            </w:r>
            <w:r w:rsidRPr="00D07601">
              <w:rPr>
                <w:rFonts w:cstheme="minorHAnsi"/>
                <w:noProof/>
                <w:webHidden/>
                <w:sz w:val="24"/>
                <w:szCs w:val="24"/>
              </w:rPr>
              <w:fldChar w:fldCharType="separate"/>
            </w:r>
            <w:r w:rsidRPr="00D07601">
              <w:rPr>
                <w:rFonts w:cstheme="minorHAnsi"/>
                <w:noProof/>
                <w:webHidden/>
                <w:sz w:val="24"/>
                <w:szCs w:val="24"/>
              </w:rPr>
              <w:t>362</w:t>
            </w:r>
            <w:r w:rsidRPr="00D07601">
              <w:rPr>
                <w:rFonts w:cstheme="minorHAnsi"/>
                <w:noProof/>
                <w:webHidden/>
                <w:sz w:val="24"/>
                <w:szCs w:val="24"/>
              </w:rPr>
              <w:fldChar w:fldCharType="end"/>
            </w:r>
          </w:hyperlink>
        </w:p>
        <w:p w:rsidR="00303364" w:rsidRPr="00E821A8" w:rsidRDefault="00D07601">
          <w:pPr>
            <w:pStyle w:val="TOC1"/>
            <w:tabs>
              <w:tab w:val="left" w:pos="440"/>
              <w:tab w:val="right" w:leader="dot" w:pos="8778"/>
            </w:tabs>
            <w:rPr>
              <w:rFonts w:eastAsiaTheme="minorEastAsia" w:cstheme="minorHAnsi"/>
              <w:noProof/>
              <w:sz w:val="24"/>
              <w:szCs w:val="24"/>
              <w:lang w:eastAsia="ja-JP"/>
            </w:rPr>
          </w:pPr>
          <w:hyperlink w:anchor="_Toc332351412" w:history="1">
            <w:r w:rsidRPr="00D07601">
              <w:rPr>
                <w:rStyle w:val="Hyperlink"/>
                <w:rFonts w:cstheme="minorHAnsi"/>
                <w:noProof/>
                <w:sz w:val="24"/>
                <w:szCs w:val="24"/>
              </w:rPr>
              <w:t>F.</w:t>
            </w:r>
            <w:r w:rsidRPr="00D07601">
              <w:rPr>
                <w:rFonts w:eastAsiaTheme="minorEastAsia" w:cstheme="minorHAnsi"/>
                <w:noProof/>
                <w:sz w:val="24"/>
                <w:szCs w:val="24"/>
                <w:lang w:eastAsia="ja-JP"/>
              </w:rPr>
              <w:tab/>
            </w:r>
            <w:r w:rsidRPr="00D07601">
              <w:rPr>
                <w:rStyle w:val="Hyperlink"/>
                <w:rFonts w:cstheme="minorHAnsi"/>
                <w:noProof/>
                <w:sz w:val="24"/>
                <w:szCs w:val="24"/>
              </w:rPr>
              <w:t>User Manual</w:t>
            </w:r>
            <w:r w:rsidRPr="00D07601">
              <w:rPr>
                <w:rFonts w:cstheme="minorHAnsi"/>
                <w:noProof/>
                <w:webHidden/>
                <w:sz w:val="24"/>
                <w:szCs w:val="24"/>
              </w:rPr>
              <w:tab/>
            </w:r>
            <w:r w:rsidRPr="00D07601">
              <w:rPr>
                <w:rFonts w:cstheme="minorHAnsi"/>
                <w:noProof/>
                <w:webHidden/>
                <w:sz w:val="24"/>
                <w:szCs w:val="24"/>
              </w:rPr>
              <w:fldChar w:fldCharType="begin"/>
            </w:r>
            <w:r w:rsidRPr="00D07601">
              <w:rPr>
                <w:rFonts w:cstheme="minorHAnsi"/>
                <w:noProof/>
                <w:webHidden/>
                <w:sz w:val="24"/>
                <w:szCs w:val="24"/>
              </w:rPr>
              <w:instrText xml:space="preserve"> PAGEREF _Toc332351412 \h </w:instrText>
            </w:r>
            <w:r w:rsidRPr="00D07601">
              <w:rPr>
                <w:rFonts w:cstheme="minorHAnsi"/>
                <w:noProof/>
                <w:webHidden/>
                <w:sz w:val="24"/>
                <w:szCs w:val="24"/>
              </w:rPr>
            </w:r>
            <w:r w:rsidRPr="00D07601">
              <w:rPr>
                <w:rFonts w:cstheme="minorHAnsi"/>
                <w:noProof/>
                <w:webHidden/>
                <w:sz w:val="24"/>
                <w:szCs w:val="24"/>
              </w:rPr>
              <w:fldChar w:fldCharType="separate"/>
            </w:r>
            <w:r w:rsidRPr="00D07601">
              <w:rPr>
                <w:rFonts w:cstheme="minorHAnsi"/>
                <w:noProof/>
                <w:webHidden/>
                <w:sz w:val="24"/>
                <w:szCs w:val="24"/>
              </w:rPr>
              <w:t>362</w:t>
            </w:r>
            <w:r w:rsidRPr="00D07601">
              <w:rPr>
                <w:rFonts w:cstheme="minorHAnsi"/>
                <w:noProof/>
                <w:webHidden/>
                <w:sz w:val="24"/>
                <w:szCs w:val="24"/>
              </w:rPr>
              <w:fldChar w:fldCharType="end"/>
            </w:r>
          </w:hyperlink>
        </w:p>
        <w:p w:rsidR="00303364" w:rsidRPr="00E821A8" w:rsidRDefault="00D07601">
          <w:pPr>
            <w:pStyle w:val="TOC2"/>
            <w:tabs>
              <w:tab w:val="left" w:pos="660"/>
              <w:tab w:val="right" w:leader="dot" w:pos="8778"/>
            </w:tabs>
            <w:rPr>
              <w:rFonts w:eastAsiaTheme="minorEastAsia" w:cstheme="minorHAnsi"/>
              <w:noProof/>
              <w:sz w:val="24"/>
              <w:szCs w:val="24"/>
              <w:lang w:eastAsia="ja-JP"/>
            </w:rPr>
          </w:pPr>
          <w:hyperlink w:anchor="_Toc332351413" w:history="1">
            <w:r w:rsidRPr="00D07601">
              <w:rPr>
                <w:rStyle w:val="Hyperlink"/>
                <w:rFonts w:cstheme="minorHAnsi"/>
                <w:noProof/>
                <w:sz w:val="24"/>
                <w:szCs w:val="24"/>
              </w:rPr>
              <w:t>I.</w:t>
            </w:r>
            <w:r w:rsidRPr="00D07601">
              <w:rPr>
                <w:rFonts w:eastAsiaTheme="minorEastAsia" w:cstheme="minorHAnsi"/>
                <w:noProof/>
                <w:sz w:val="24"/>
                <w:szCs w:val="24"/>
                <w:lang w:eastAsia="ja-JP"/>
              </w:rPr>
              <w:tab/>
            </w:r>
            <w:r w:rsidRPr="00D07601">
              <w:rPr>
                <w:rStyle w:val="Hyperlink"/>
                <w:rFonts w:cstheme="minorHAnsi"/>
                <w:noProof/>
                <w:sz w:val="24"/>
                <w:szCs w:val="24"/>
              </w:rPr>
              <w:t>Installation Guide</w:t>
            </w:r>
            <w:r w:rsidRPr="00D07601">
              <w:rPr>
                <w:rFonts w:cstheme="minorHAnsi"/>
                <w:noProof/>
                <w:webHidden/>
                <w:sz w:val="24"/>
                <w:szCs w:val="24"/>
              </w:rPr>
              <w:tab/>
            </w:r>
            <w:r w:rsidRPr="00D07601">
              <w:rPr>
                <w:rFonts w:cstheme="minorHAnsi"/>
                <w:noProof/>
                <w:webHidden/>
                <w:sz w:val="24"/>
                <w:szCs w:val="24"/>
              </w:rPr>
              <w:fldChar w:fldCharType="begin"/>
            </w:r>
            <w:r w:rsidRPr="00D07601">
              <w:rPr>
                <w:rFonts w:cstheme="minorHAnsi"/>
                <w:noProof/>
                <w:webHidden/>
                <w:sz w:val="24"/>
                <w:szCs w:val="24"/>
              </w:rPr>
              <w:instrText xml:space="preserve"> PAGEREF _Toc332351413 \h </w:instrText>
            </w:r>
            <w:r w:rsidRPr="00D07601">
              <w:rPr>
                <w:rFonts w:cstheme="minorHAnsi"/>
                <w:noProof/>
                <w:webHidden/>
                <w:sz w:val="24"/>
                <w:szCs w:val="24"/>
              </w:rPr>
            </w:r>
            <w:r w:rsidRPr="00D07601">
              <w:rPr>
                <w:rFonts w:cstheme="minorHAnsi"/>
                <w:noProof/>
                <w:webHidden/>
                <w:sz w:val="24"/>
                <w:szCs w:val="24"/>
              </w:rPr>
              <w:fldChar w:fldCharType="separate"/>
            </w:r>
            <w:r w:rsidRPr="00D07601">
              <w:rPr>
                <w:rFonts w:cstheme="minorHAnsi"/>
                <w:noProof/>
                <w:webHidden/>
                <w:sz w:val="24"/>
                <w:szCs w:val="24"/>
              </w:rPr>
              <w:t>362</w:t>
            </w:r>
            <w:r w:rsidRPr="00D07601">
              <w:rPr>
                <w:rFonts w:cstheme="minorHAnsi"/>
                <w:noProof/>
                <w:webHidden/>
                <w:sz w:val="24"/>
                <w:szCs w:val="24"/>
              </w:rPr>
              <w:fldChar w:fldCharType="end"/>
            </w:r>
          </w:hyperlink>
        </w:p>
        <w:p w:rsidR="00303364" w:rsidRPr="00E821A8" w:rsidRDefault="00D07601">
          <w:pPr>
            <w:pStyle w:val="TOC2"/>
            <w:tabs>
              <w:tab w:val="left" w:pos="660"/>
              <w:tab w:val="right" w:leader="dot" w:pos="8778"/>
            </w:tabs>
            <w:rPr>
              <w:rFonts w:eastAsiaTheme="minorEastAsia" w:cstheme="minorHAnsi"/>
              <w:noProof/>
              <w:sz w:val="24"/>
              <w:szCs w:val="24"/>
              <w:lang w:eastAsia="ja-JP"/>
            </w:rPr>
          </w:pPr>
          <w:hyperlink w:anchor="_Toc332351414" w:history="1">
            <w:r w:rsidRPr="00D07601">
              <w:rPr>
                <w:rFonts w:eastAsiaTheme="minorEastAsia" w:cstheme="minorHAnsi"/>
                <w:noProof/>
                <w:sz w:val="24"/>
                <w:szCs w:val="24"/>
                <w:lang w:eastAsia="ja-JP"/>
              </w:rPr>
              <w:tab/>
            </w:r>
            <w:r w:rsidRPr="00D07601">
              <w:rPr>
                <w:rStyle w:val="Hyperlink"/>
                <w:rFonts w:cstheme="minorHAnsi"/>
                <w:noProof/>
                <w:sz w:val="24"/>
                <w:szCs w:val="24"/>
              </w:rPr>
              <w:t>Users’ Guide</w:t>
            </w:r>
            <w:r w:rsidRPr="00D07601">
              <w:rPr>
                <w:rFonts w:cstheme="minorHAnsi"/>
                <w:noProof/>
                <w:webHidden/>
                <w:sz w:val="24"/>
                <w:szCs w:val="24"/>
              </w:rPr>
              <w:tab/>
            </w:r>
            <w:r w:rsidRPr="00D07601">
              <w:rPr>
                <w:rFonts w:cstheme="minorHAnsi"/>
                <w:noProof/>
                <w:webHidden/>
                <w:sz w:val="24"/>
                <w:szCs w:val="24"/>
              </w:rPr>
              <w:fldChar w:fldCharType="begin"/>
            </w:r>
            <w:r w:rsidRPr="00D07601">
              <w:rPr>
                <w:rFonts w:cstheme="minorHAnsi"/>
                <w:noProof/>
                <w:webHidden/>
                <w:sz w:val="24"/>
                <w:szCs w:val="24"/>
              </w:rPr>
              <w:instrText xml:space="preserve"> PAGEREF _Toc332351414 \h </w:instrText>
            </w:r>
            <w:r w:rsidRPr="00D07601">
              <w:rPr>
                <w:rFonts w:cstheme="minorHAnsi"/>
                <w:noProof/>
                <w:webHidden/>
                <w:sz w:val="24"/>
                <w:szCs w:val="24"/>
              </w:rPr>
            </w:r>
            <w:r w:rsidRPr="00D07601">
              <w:rPr>
                <w:rFonts w:cstheme="minorHAnsi"/>
                <w:noProof/>
                <w:webHidden/>
                <w:sz w:val="24"/>
                <w:szCs w:val="24"/>
              </w:rPr>
              <w:fldChar w:fldCharType="separate"/>
            </w:r>
            <w:r w:rsidRPr="00D07601">
              <w:rPr>
                <w:rFonts w:cstheme="minorHAnsi"/>
                <w:noProof/>
                <w:webHidden/>
                <w:sz w:val="24"/>
                <w:szCs w:val="24"/>
              </w:rPr>
              <w:t>362</w:t>
            </w:r>
            <w:r w:rsidRPr="00D07601">
              <w:rPr>
                <w:rFonts w:cstheme="minorHAnsi"/>
                <w:noProof/>
                <w:webHidden/>
                <w:sz w:val="24"/>
                <w:szCs w:val="24"/>
              </w:rPr>
              <w:fldChar w:fldCharType="end"/>
            </w:r>
          </w:hyperlink>
        </w:p>
        <w:p w:rsidR="00303364" w:rsidRPr="00E821A8" w:rsidRDefault="00D07601">
          <w:pPr>
            <w:pStyle w:val="TOC2"/>
            <w:tabs>
              <w:tab w:val="right" w:leader="dot" w:pos="8778"/>
            </w:tabs>
            <w:rPr>
              <w:rFonts w:eastAsiaTheme="minorEastAsia" w:cstheme="minorHAnsi"/>
              <w:noProof/>
              <w:sz w:val="24"/>
              <w:szCs w:val="24"/>
              <w:lang w:eastAsia="ja-JP"/>
            </w:rPr>
          </w:pPr>
          <w:hyperlink w:anchor="_Toc332351430" w:history="1">
            <w:r w:rsidRPr="00D07601">
              <w:rPr>
                <w:rStyle w:val="Hyperlink"/>
                <w:rFonts w:cstheme="minorHAnsi"/>
                <w:noProof/>
                <w:sz w:val="24"/>
                <w:szCs w:val="24"/>
              </w:rPr>
              <w:t>II.</w:t>
            </w:r>
            <w:r w:rsidRPr="00D07601">
              <w:rPr>
                <w:rFonts w:cstheme="minorHAnsi"/>
                <w:noProof/>
                <w:webHidden/>
                <w:sz w:val="24"/>
                <w:szCs w:val="24"/>
              </w:rPr>
              <w:tab/>
            </w:r>
            <w:r w:rsidRPr="00D07601">
              <w:rPr>
                <w:rFonts w:cstheme="minorHAnsi"/>
                <w:noProof/>
                <w:webHidden/>
                <w:sz w:val="24"/>
                <w:szCs w:val="24"/>
              </w:rPr>
              <w:fldChar w:fldCharType="begin"/>
            </w:r>
            <w:r w:rsidRPr="00D07601">
              <w:rPr>
                <w:rFonts w:cstheme="minorHAnsi"/>
                <w:noProof/>
                <w:webHidden/>
                <w:sz w:val="24"/>
                <w:szCs w:val="24"/>
              </w:rPr>
              <w:instrText xml:space="preserve"> PAGEREF _Toc332351430 \h </w:instrText>
            </w:r>
            <w:r w:rsidRPr="00D07601">
              <w:rPr>
                <w:rFonts w:cstheme="minorHAnsi"/>
                <w:noProof/>
                <w:webHidden/>
                <w:sz w:val="24"/>
                <w:szCs w:val="24"/>
              </w:rPr>
            </w:r>
            <w:r w:rsidRPr="00D07601">
              <w:rPr>
                <w:rFonts w:cstheme="minorHAnsi"/>
                <w:noProof/>
                <w:webHidden/>
                <w:sz w:val="24"/>
                <w:szCs w:val="24"/>
              </w:rPr>
              <w:fldChar w:fldCharType="separate"/>
            </w:r>
            <w:r w:rsidRPr="00D07601">
              <w:rPr>
                <w:rFonts w:cstheme="minorHAnsi"/>
                <w:noProof/>
                <w:webHidden/>
                <w:sz w:val="24"/>
                <w:szCs w:val="24"/>
              </w:rPr>
              <w:t>362</w:t>
            </w:r>
            <w:r w:rsidRPr="00D07601">
              <w:rPr>
                <w:rFonts w:cstheme="minorHAnsi"/>
                <w:noProof/>
                <w:webHidden/>
                <w:sz w:val="24"/>
                <w:szCs w:val="24"/>
              </w:rPr>
              <w:fldChar w:fldCharType="end"/>
            </w:r>
          </w:hyperlink>
        </w:p>
        <w:p w:rsidR="00682754" w:rsidRPr="00E821A8" w:rsidRDefault="00D07601" w:rsidP="000F5919">
          <w:pPr>
            <w:jc w:val="both"/>
            <w:rPr>
              <w:rFonts w:cstheme="minorHAnsi"/>
              <w:sz w:val="24"/>
              <w:szCs w:val="24"/>
            </w:rPr>
          </w:pPr>
          <w:r w:rsidRPr="00E821A8">
            <w:rPr>
              <w:rFonts w:cstheme="minorHAnsi"/>
              <w:sz w:val="24"/>
              <w:szCs w:val="24"/>
            </w:rPr>
            <w:fldChar w:fldCharType="end"/>
          </w:r>
        </w:p>
      </w:sdtContent>
    </w:sdt>
    <w:p w:rsidR="005A72BE" w:rsidRPr="00E821A8" w:rsidRDefault="00D07601" w:rsidP="000F5919">
      <w:pPr>
        <w:pStyle w:val="Heading1"/>
        <w:numPr>
          <w:ilvl w:val="0"/>
          <w:numId w:val="2"/>
        </w:numPr>
        <w:tabs>
          <w:tab w:val="left" w:pos="709"/>
        </w:tabs>
        <w:ind w:left="284" w:firstLine="0"/>
        <w:jc w:val="both"/>
        <w:rPr>
          <w:rFonts w:asciiTheme="minorHAnsi" w:hAnsiTheme="minorHAnsi" w:cstheme="minorHAnsi"/>
          <w:sz w:val="24"/>
          <w:szCs w:val="24"/>
        </w:rPr>
      </w:pPr>
      <w:r w:rsidRPr="00D07601">
        <w:rPr>
          <w:rFonts w:asciiTheme="minorHAnsi" w:hAnsiTheme="minorHAnsi" w:cstheme="minorHAnsi"/>
          <w:sz w:val="24"/>
          <w:szCs w:val="24"/>
        </w:rPr>
        <w:br w:type="page"/>
      </w:r>
      <w:bookmarkStart w:id="4" w:name="_Toc332351082"/>
      <w:r w:rsidRPr="00D07601">
        <w:rPr>
          <w:rFonts w:asciiTheme="minorHAnsi" w:hAnsiTheme="minorHAnsi" w:cstheme="minorHAnsi"/>
          <w:sz w:val="24"/>
          <w:szCs w:val="24"/>
        </w:rPr>
        <w:lastRenderedPageBreak/>
        <w:t>Introduction</w:t>
      </w:r>
      <w:bookmarkEnd w:id="4"/>
    </w:p>
    <w:p w:rsidR="0033275C" w:rsidRPr="00E821A8" w:rsidRDefault="00D07601" w:rsidP="008C3CFA">
      <w:pPr>
        <w:pStyle w:val="Heading2"/>
        <w:numPr>
          <w:ilvl w:val="0"/>
          <w:numId w:val="18"/>
        </w:numPr>
        <w:rPr>
          <w:rFonts w:asciiTheme="minorHAnsi" w:hAnsiTheme="minorHAnsi" w:cstheme="minorHAnsi"/>
          <w:sz w:val="24"/>
          <w:szCs w:val="24"/>
        </w:rPr>
      </w:pPr>
      <w:bookmarkStart w:id="5" w:name="Overview"/>
      <w:bookmarkStart w:id="6" w:name="_Toc332351083"/>
      <w:r w:rsidRPr="00D07601">
        <w:rPr>
          <w:rFonts w:asciiTheme="minorHAnsi" w:hAnsiTheme="minorHAnsi" w:cstheme="minorHAnsi"/>
          <w:sz w:val="24"/>
          <w:szCs w:val="24"/>
        </w:rPr>
        <w:t>Overview</w:t>
      </w:r>
      <w:bookmarkEnd w:id="5"/>
      <w:bookmarkEnd w:id="6"/>
      <w:r w:rsidRPr="00D07601">
        <w:rPr>
          <w:rFonts w:asciiTheme="minorHAnsi" w:hAnsiTheme="minorHAnsi" w:cstheme="minorHAnsi"/>
          <w:sz w:val="24"/>
          <w:szCs w:val="24"/>
        </w:rPr>
        <w:br/>
      </w:r>
      <w:r w:rsidRPr="00D07601">
        <w:rPr>
          <w:rFonts w:asciiTheme="minorHAnsi" w:hAnsiTheme="minorHAnsi" w:cstheme="minorHAnsi"/>
          <w:sz w:val="24"/>
          <w:szCs w:val="24"/>
        </w:rPr>
        <w:fldChar w:fldCharType="begin"/>
      </w:r>
      <w:r w:rsidRPr="00D07601">
        <w:rPr>
          <w:rFonts w:asciiTheme="minorHAnsi" w:hAnsiTheme="minorHAnsi" w:cstheme="minorHAnsi"/>
          <w:sz w:val="24"/>
          <w:szCs w:val="24"/>
        </w:rPr>
        <w:instrText xml:space="preserve"> XE "Overview" </w:instrText>
      </w:r>
      <w:r w:rsidRPr="00D07601">
        <w:rPr>
          <w:rFonts w:asciiTheme="minorHAnsi" w:hAnsiTheme="minorHAnsi" w:cstheme="minorHAnsi"/>
          <w:sz w:val="24"/>
          <w:szCs w:val="24"/>
        </w:rPr>
        <w:fldChar w:fldCharType="end"/>
      </w:r>
    </w:p>
    <w:p w:rsidR="003D7084" w:rsidRDefault="0033275C">
      <w:pPr>
        <w:rPr>
          <w:rFonts w:cstheme="minorHAnsi"/>
          <w:sz w:val="24"/>
          <w:szCs w:val="24"/>
        </w:rPr>
      </w:pPr>
      <w:r w:rsidRPr="00E821A8">
        <w:rPr>
          <w:rStyle w:val="Strong"/>
          <w:rFonts w:cstheme="minorHAnsi"/>
          <w:b w:val="0"/>
          <w:color w:val="000000" w:themeColor="text1"/>
          <w:sz w:val="24"/>
          <w:szCs w:val="24"/>
        </w:rPr>
        <w:t xml:space="preserve">In this </w:t>
      </w:r>
      <w:r w:rsidR="00D07601" w:rsidRPr="00D07601">
        <w:rPr>
          <w:rStyle w:val="Strong"/>
          <w:rFonts w:cstheme="minorHAnsi"/>
          <w:b w:val="0"/>
          <w:color w:val="000000" w:themeColor="text1"/>
          <w:sz w:val="24"/>
          <w:szCs w:val="24"/>
        </w:rPr>
        <w:t>accelerating of technologies and economics, Project Management is growing extremely importance to organizations because it deals effectively with the management of change. Modern economics and business environment are complicated than ever, organizations are beginning to realize that the traditional forms of management cannot adapt efficiently to the dynamics and its resulting chaos</w:t>
      </w:r>
      <w:r w:rsidR="00D07601" w:rsidRPr="00D07601">
        <w:rPr>
          <w:rFonts w:cstheme="minorHAnsi"/>
          <w:sz w:val="24"/>
          <w:szCs w:val="24"/>
        </w:rPr>
        <w:t xml:space="preserve">. </w:t>
      </w:r>
    </w:p>
    <w:p w:rsidR="0033275C" w:rsidRPr="00E821A8" w:rsidRDefault="00D07601" w:rsidP="0033275C">
      <w:pPr>
        <w:rPr>
          <w:rFonts w:cstheme="minorHAnsi"/>
          <w:color w:val="000000" w:themeColor="text1"/>
          <w:sz w:val="24"/>
          <w:szCs w:val="24"/>
        </w:rPr>
      </w:pPr>
      <w:r w:rsidRPr="00D07601">
        <w:rPr>
          <w:rFonts w:cstheme="minorHAnsi"/>
          <w:color w:val="000000" w:themeColor="text1"/>
          <w:sz w:val="24"/>
          <w:szCs w:val="24"/>
        </w:rPr>
        <w:br/>
        <w:t>In the future, software industries could very well depend on how quickly the procedures and systems of project management are adopted. Therefore, Project Manager will play a very important role within organizations. Our mission is to provide an online system that actively assists those managers in managing their project. The approaches and techniques that are used in the project management process are of interest to all those who wish to be more certain about achieving predetermined targets.</w:t>
      </w:r>
    </w:p>
    <w:p w:rsidR="0033275C" w:rsidRPr="00E821A8" w:rsidRDefault="0033275C" w:rsidP="0033275C">
      <w:pPr>
        <w:rPr>
          <w:rFonts w:cstheme="minorHAnsi"/>
          <w:sz w:val="24"/>
          <w:szCs w:val="24"/>
        </w:rPr>
      </w:pPr>
    </w:p>
    <w:p w:rsidR="0033275C" w:rsidRPr="00E821A8" w:rsidRDefault="00D07601" w:rsidP="008C3CFA">
      <w:pPr>
        <w:pStyle w:val="Heading2"/>
        <w:numPr>
          <w:ilvl w:val="0"/>
          <w:numId w:val="18"/>
        </w:numPr>
        <w:rPr>
          <w:rFonts w:asciiTheme="minorHAnsi" w:hAnsiTheme="minorHAnsi" w:cstheme="minorHAnsi"/>
          <w:sz w:val="24"/>
          <w:szCs w:val="24"/>
        </w:rPr>
      </w:pPr>
      <w:bookmarkStart w:id="7" w:name="_Scope"/>
      <w:bookmarkStart w:id="8" w:name="_Toc332351084"/>
      <w:bookmarkEnd w:id="7"/>
      <w:r w:rsidRPr="00D07601">
        <w:rPr>
          <w:rFonts w:asciiTheme="minorHAnsi" w:hAnsiTheme="minorHAnsi" w:cstheme="minorHAnsi"/>
          <w:sz w:val="24"/>
          <w:szCs w:val="24"/>
        </w:rPr>
        <w:t>Scope</w:t>
      </w:r>
      <w:bookmarkEnd w:id="8"/>
      <w:r w:rsidRPr="00D07601">
        <w:rPr>
          <w:rFonts w:asciiTheme="minorHAnsi" w:hAnsiTheme="minorHAnsi" w:cstheme="minorHAnsi"/>
          <w:sz w:val="24"/>
          <w:szCs w:val="24"/>
        </w:rPr>
        <w:br/>
      </w:r>
    </w:p>
    <w:p w:rsidR="0033275C" w:rsidRPr="00E821A8" w:rsidRDefault="00D07601" w:rsidP="0033275C">
      <w:pPr>
        <w:rPr>
          <w:rFonts w:cstheme="minorHAnsi"/>
          <w:sz w:val="24"/>
          <w:szCs w:val="24"/>
        </w:rPr>
      </w:pPr>
      <w:r w:rsidRPr="00D07601">
        <w:rPr>
          <w:rFonts w:cstheme="minorHAnsi"/>
          <w:sz w:val="24"/>
          <w:szCs w:val="24"/>
        </w:rPr>
        <w:t>This project aims to create an online Software Project Management System. With friendly interface, powerful tools, OOPMS provides powerful and efficient customized service for numerous kinds of managers from small to medium projects. Besides, OOPMS can deploy on J2EE portal servers (</w:t>
      </w:r>
      <w:ins w:id="9" w:author="Thach.Le" w:date="2012-08-14T09:23:00Z">
        <w:r w:rsidR="00571CBE">
          <w:rPr>
            <w:rFonts w:cstheme="minorHAnsi"/>
            <w:sz w:val="24"/>
            <w:szCs w:val="24"/>
          </w:rPr>
          <w:t xml:space="preserve">support standard </w:t>
        </w:r>
        <w:proofErr w:type="spellStart"/>
        <w:r w:rsidR="00571CBE">
          <w:rPr>
            <w:rFonts w:cstheme="minorHAnsi"/>
            <w:sz w:val="24"/>
            <w:szCs w:val="24"/>
          </w:rPr>
          <w:t>Portlet</w:t>
        </w:r>
        <w:proofErr w:type="spellEnd"/>
        <w:r w:rsidR="00571CBE">
          <w:rPr>
            <w:rFonts w:cstheme="minorHAnsi"/>
            <w:sz w:val="24"/>
            <w:szCs w:val="24"/>
          </w:rPr>
          <w:t xml:space="preserve"> API </w:t>
        </w:r>
      </w:ins>
      <w:r w:rsidRPr="00D07601">
        <w:rPr>
          <w:rFonts w:cstheme="minorHAnsi"/>
          <w:sz w:val="24"/>
          <w:szCs w:val="24"/>
        </w:rPr>
        <w:t>JSR168, JSR268).</w:t>
      </w:r>
    </w:p>
    <w:p w:rsidR="0033275C" w:rsidRPr="00E821A8" w:rsidRDefault="0033275C" w:rsidP="0033275C">
      <w:pPr>
        <w:rPr>
          <w:rFonts w:eastAsia="MS Gothic" w:cstheme="minorHAnsi"/>
          <w:b/>
          <w:bCs/>
          <w:color w:val="4F81BD"/>
          <w:sz w:val="24"/>
          <w:szCs w:val="24"/>
        </w:rPr>
      </w:pPr>
    </w:p>
    <w:p w:rsidR="0033275C" w:rsidRPr="00E821A8" w:rsidRDefault="00D07601" w:rsidP="008C3CFA">
      <w:pPr>
        <w:pStyle w:val="Heading2"/>
        <w:numPr>
          <w:ilvl w:val="0"/>
          <w:numId w:val="18"/>
        </w:numPr>
        <w:rPr>
          <w:rFonts w:asciiTheme="minorHAnsi" w:hAnsiTheme="minorHAnsi" w:cstheme="minorHAnsi"/>
          <w:sz w:val="24"/>
          <w:szCs w:val="24"/>
        </w:rPr>
      </w:pPr>
      <w:bookmarkStart w:id="10" w:name="_Project_Title"/>
      <w:bookmarkStart w:id="11" w:name="_Toc332351085"/>
      <w:bookmarkEnd w:id="10"/>
      <w:r w:rsidRPr="00D07601">
        <w:rPr>
          <w:rFonts w:asciiTheme="minorHAnsi" w:hAnsiTheme="minorHAnsi" w:cstheme="minorHAnsi"/>
          <w:sz w:val="24"/>
          <w:szCs w:val="24"/>
        </w:rPr>
        <w:t>Project Title</w:t>
      </w:r>
      <w:bookmarkEnd w:id="11"/>
      <w:r w:rsidRPr="00D07601">
        <w:rPr>
          <w:rFonts w:asciiTheme="minorHAnsi" w:hAnsiTheme="minorHAnsi" w:cstheme="minorHAnsi"/>
          <w:sz w:val="24"/>
          <w:szCs w:val="24"/>
        </w:rPr>
        <w:br/>
      </w:r>
    </w:p>
    <w:p w:rsidR="0033275C" w:rsidRPr="00E821A8" w:rsidRDefault="00D07601" w:rsidP="0033275C">
      <w:pPr>
        <w:rPr>
          <w:rFonts w:cstheme="minorHAnsi"/>
          <w:sz w:val="24"/>
          <w:szCs w:val="24"/>
        </w:rPr>
      </w:pPr>
      <w:r w:rsidRPr="00D07601">
        <w:rPr>
          <w:rFonts w:cstheme="minorHAnsi"/>
          <w:sz w:val="24"/>
          <w:szCs w:val="24"/>
        </w:rPr>
        <w:t>Project Full name: Online Project Management Suite on Portal Framework</w:t>
      </w:r>
    </w:p>
    <w:p w:rsidR="0033275C" w:rsidRPr="00E821A8" w:rsidRDefault="00D07601" w:rsidP="0033275C">
      <w:pPr>
        <w:rPr>
          <w:rFonts w:cstheme="minorHAnsi"/>
          <w:sz w:val="24"/>
          <w:szCs w:val="24"/>
        </w:rPr>
      </w:pPr>
      <w:r w:rsidRPr="00D07601">
        <w:rPr>
          <w:rFonts w:cstheme="minorHAnsi"/>
          <w:sz w:val="24"/>
          <w:szCs w:val="24"/>
        </w:rPr>
        <w:t xml:space="preserve">Project code: OOPMS </w:t>
      </w:r>
    </w:p>
    <w:p w:rsidR="0033275C" w:rsidRPr="00E821A8" w:rsidRDefault="00D07601" w:rsidP="0033275C">
      <w:pPr>
        <w:rPr>
          <w:rFonts w:cstheme="minorHAnsi"/>
          <w:sz w:val="24"/>
          <w:szCs w:val="24"/>
        </w:rPr>
      </w:pPr>
      <w:r w:rsidRPr="00D07601">
        <w:rPr>
          <w:rFonts w:cstheme="minorHAnsi"/>
          <w:sz w:val="24"/>
          <w:szCs w:val="24"/>
        </w:rPr>
        <w:t xml:space="preserve">Software name: OOPMS </w:t>
      </w:r>
    </w:p>
    <w:p w:rsidR="0033275C" w:rsidRPr="00E821A8" w:rsidRDefault="00D07601" w:rsidP="0033275C">
      <w:pPr>
        <w:rPr>
          <w:rFonts w:cstheme="minorHAnsi"/>
          <w:sz w:val="24"/>
          <w:szCs w:val="24"/>
        </w:rPr>
      </w:pPr>
      <w:r w:rsidRPr="00D07601">
        <w:rPr>
          <w:rFonts w:cstheme="minorHAnsi"/>
          <w:sz w:val="24"/>
          <w:szCs w:val="24"/>
        </w:rPr>
        <w:tab/>
      </w:r>
    </w:p>
    <w:p w:rsidR="0033275C" w:rsidRPr="00E821A8" w:rsidRDefault="00D07601" w:rsidP="008C3CFA">
      <w:pPr>
        <w:pStyle w:val="Heading2"/>
        <w:numPr>
          <w:ilvl w:val="0"/>
          <w:numId w:val="18"/>
        </w:numPr>
        <w:rPr>
          <w:rFonts w:asciiTheme="minorHAnsi" w:hAnsiTheme="minorHAnsi" w:cstheme="minorHAnsi"/>
          <w:sz w:val="24"/>
          <w:szCs w:val="24"/>
        </w:rPr>
      </w:pPr>
      <w:bookmarkStart w:id="12" w:name="_Project_start_date/finish"/>
      <w:bookmarkStart w:id="13" w:name="_Toc313368063"/>
      <w:bookmarkStart w:id="14" w:name="_Toc313513993"/>
      <w:bookmarkStart w:id="15" w:name="_Toc313391045"/>
      <w:bookmarkStart w:id="16" w:name="_Toc332351086"/>
      <w:bookmarkEnd w:id="12"/>
      <w:r w:rsidRPr="00D07601">
        <w:rPr>
          <w:rFonts w:asciiTheme="minorHAnsi" w:hAnsiTheme="minorHAnsi" w:cstheme="minorHAnsi"/>
          <w:sz w:val="24"/>
          <w:szCs w:val="24"/>
        </w:rPr>
        <w:t>Project start date/finish date</w:t>
      </w:r>
      <w:bookmarkEnd w:id="13"/>
      <w:bookmarkEnd w:id="14"/>
      <w:bookmarkEnd w:id="15"/>
      <w:bookmarkEnd w:id="16"/>
    </w:p>
    <w:p w:rsidR="0033275C" w:rsidRPr="00E821A8" w:rsidRDefault="0033275C" w:rsidP="0033275C">
      <w:pPr>
        <w:rPr>
          <w:rFonts w:cstheme="minorHAnsi"/>
          <w:sz w:val="24"/>
          <w:szCs w:val="24"/>
        </w:rPr>
      </w:pPr>
    </w:p>
    <w:p w:rsidR="0033275C" w:rsidRPr="00E821A8" w:rsidRDefault="00D07601" w:rsidP="0033275C">
      <w:pPr>
        <w:rPr>
          <w:rFonts w:cstheme="minorHAnsi"/>
          <w:bCs/>
          <w:sz w:val="24"/>
          <w:szCs w:val="24"/>
        </w:rPr>
      </w:pPr>
      <w:r w:rsidRPr="00D07601">
        <w:rPr>
          <w:rFonts w:cstheme="minorHAnsi"/>
          <w:bCs/>
          <w:sz w:val="24"/>
          <w:szCs w:val="24"/>
        </w:rPr>
        <w:t>From May-07-2012 to Aug-18-2012</w:t>
      </w:r>
    </w:p>
    <w:p w:rsidR="0033275C" w:rsidRPr="00E821A8" w:rsidRDefault="0033275C" w:rsidP="0033275C">
      <w:pPr>
        <w:rPr>
          <w:rFonts w:cstheme="minorHAnsi"/>
          <w:bCs/>
          <w:sz w:val="24"/>
          <w:szCs w:val="24"/>
        </w:rPr>
      </w:pPr>
    </w:p>
    <w:p w:rsidR="0033275C" w:rsidRPr="00E821A8" w:rsidRDefault="00D07601" w:rsidP="008C3CFA">
      <w:pPr>
        <w:pStyle w:val="Heading2"/>
        <w:numPr>
          <w:ilvl w:val="0"/>
          <w:numId w:val="18"/>
        </w:numPr>
        <w:rPr>
          <w:rFonts w:asciiTheme="minorHAnsi" w:hAnsiTheme="minorHAnsi" w:cstheme="minorHAnsi"/>
          <w:sz w:val="24"/>
          <w:szCs w:val="24"/>
        </w:rPr>
      </w:pPr>
      <w:bookmarkStart w:id="17" w:name="_Team_member_(Role"/>
      <w:bookmarkStart w:id="18" w:name="_Toc332351087"/>
      <w:bookmarkEnd w:id="17"/>
      <w:r w:rsidRPr="00D07601">
        <w:rPr>
          <w:rFonts w:asciiTheme="minorHAnsi" w:hAnsiTheme="minorHAnsi" w:cstheme="minorHAnsi"/>
          <w:sz w:val="24"/>
          <w:szCs w:val="24"/>
        </w:rPr>
        <w:lastRenderedPageBreak/>
        <w:t>Team member (Role and Responsibility)</w:t>
      </w:r>
      <w:bookmarkEnd w:id="18"/>
      <w:r w:rsidRPr="00D07601">
        <w:rPr>
          <w:rFonts w:asciiTheme="minorHAnsi" w:hAnsiTheme="minorHAnsi" w:cstheme="minorHAnsi"/>
          <w:sz w:val="24"/>
          <w:szCs w:val="24"/>
        </w:rPr>
        <w:tab/>
      </w:r>
    </w:p>
    <w:p w:rsidR="0033275C" w:rsidRPr="00E821A8" w:rsidRDefault="0033275C" w:rsidP="0033275C">
      <w:pPr>
        <w:rPr>
          <w:rFonts w:cstheme="minorHAnsi"/>
          <w:sz w:val="24"/>
          <w:szCs w:val="24"/>
        </w:rPr>
      </w:pPr>
    </w:p>
    <w:tbl>
      <w:tblPr>
        <w:tblStyle w:val="TableGrid"/>
        <w:tblW w:w="0" w:type="auto"/>
        <w:tblLook w:val="04A0"/>
      </w:tblPr>
      <w:tblGrid>
        <w:gridCol w:w="3168"/>
        <w:gridCol w:w="2789"/>
        <w:gridCol w:w="3047"/>
      </w:tblGrid>
      <w:tr w:rsidR="0033275C" w:rsidRPr="00E821A8" w:rsidTr="0033275C">
        <w:tc>
          <w:tcPr>
            <w:tcW w:w="3168" w:type="dxa"/>
          </w:tcPr>
          <w:p w:rsidR="0033275C" w:rsidRPr="00E821A8" w:rsidRDefault="00D07601" w:rsidP="00946F40">
            <w:pPr>
              <w:spacing w:after="200" w:line="276" w:lineRule="auto"/>
              <w:rPr>
                <w:rFonts w:cstheme="minorHAnsi"/>
                <w:sz w:val="24"/>
                <w:szCs w:val="24"/>
              </w:rPr>
            </w:pPr>
            <w:r w:rsidRPr="00D07601">
              <w:rPr>
                <w:rFonts w:cstheme="minorHAnsi"/>
                <w:sz w:val="24"/>
                <w:szCs w:val="24"/>
              </w:rPr>
              <w:t>Name</w:t>
            </w:r>
          </w:p>
        </w:tc>
        <w:tc>
          <w:tcPr>
            <w:tcW w:w="2789" w:type="dxa"/>
          </w:tcPr>
          <w:p w:rsidR="0033275C" w:rsidRPr="00E821A8" w:rsidRDefault="00D07601" w:rsidP="00946F40">
            <w:pPr>
              <w:spacing w:after="200" w:line="276" w:lineRule="auto"/>
              <w:rPr>
                <w:rFonts w:cstheme="minorHAnsi"/>
                <w:sz w:val="24"/>
                <w:szCs w:val="24"/>
              </w:rPr>
            </w:pPr>
            <w:r w:rsidRPr="00D07601">
              <w:rPr>
                <w:rFonts w:cstheme="minorHAnsi"/>
                <w:sz w:val="24"/>
                <w:szCs w:val="24"/>
              </w:rPr>
              <w:t>Roles</w:t>
            </w:r>
          </w:p>
        </w:tc>
        <w:tc>
          <w:tcPr>
            <w:tcW w:w="3047" w:type="dxa"/>
          </w:tcPr>
          <w:p w:rsidR="0033275C" w:rsidRPr="00E821A8" w:rsidRDefault="00D07601" w:rsidP="00946F40">
            <w:pPr>
              <w:spacing w:after="200" w:line="276" w:lineRule="auto"/>
              <w:rPr>
                <w:rFonts w:cstheme="minorHAnsi"/>
                <w:sz w:val="24"/>
                <w:szCs w:val="24"/>
              </w:rPr>
            </w:pPr>
            <w:r w:rsidRPr="00D07601">
              <w:rPr>
                <w:rFonts w:cstheme="minorHAnsi"/>
                <w:sz w:val="24"/>
                <w:szCs w:val="24"/>
              </w:rPr>
              <w:t>Responsibilities</w:t>
            </w:r>
          </w:p>
        </w:tc>
      </w:tr>
      <w:tr w:rsidR="0033275C" w:rsidRPr="00E821A8" w:rsidTr="0033275C">
        <w:tc>
          <w:tcPr>
            <w:tcW w:w="3168" w:type="dxa"/>
          </w:tcPr>
          <w:p w:rsidR="0033275C" w:rsidRPr="00E821A8" w:rsidRDefault="00D07601" w:rsidP="00946F40">
            <w:pPr>
              <w:spacing w:after="200" w:line="276" w:lineRule="auto"/>
              <w:rPr>
                <w:rFonts w:cstheme="minorHAnsi"/>
                <w:sz w:val="24"/>
                <w:szCs w:val="24"/>
              </w:rPr>
            </w:pPr>
            <w:commentRangeStart w:id="19"/>
            <w:proofErr w:type="spellStart"/>
            <w:r w:rsidRPr="00D07601">
              <w:rPr>
                <w:rFonts w:cstheme="minorHAnsi"/>
                <w:sz w:val="24"/>
                <w:szCs w:val="24"/>
              </w:rPr>
              <w:t>LêNgọcThạch</w:t>
            </w:r>
            <w:commentRangeEnd w:id="19"/>
            <w:proofErr w:type="spellEnd"/>
            <w:r w:rsidR="00571CBE">
              <w:rPr>
                <w:rStyle w:val="CommentReference"/>
              </w:rPr>
              <w:commentReference w:id="19"/>
            </w:r>
          </w:p>
        </w:tc>
        <w:tc>
          <w:tcPr>
            <w:tcW w:w="2789" w:type="dxa"/>
          </w:tcPr>
          <w:p w:rsidR="0033275C" w:rsidRPr="00E821A8" w:rsidRDefault="00D07601" w:rsidP="00946F40">
            <w:pPr>
              <w:shd w:val="clear" w:color="FFFFCC" w:fill="FFFFFF"/>
              <w:spacing w:before="100" w:beforeAutospacing="1" w:after="100" w:afterAutospacing="1" w:line="276" w:lineRule="auto"/>
              <w:rPr>
                <w:rFonts w:cstheme="minorHAnsi"/>
                <w:sz w:val="24"/>
                <w:szCs w:val="24"/>
              </w:rPr>
            </w:pPr>
            <w:r w:rsidRPr="00D07601">
              <w:rPr>
                <w:rFonts w:cstheme="minorHAnsi"/>
                <w:sz w:val="24"/>
                <w:szCs w:val="24"/>
              </w:rPr>
              <w:t>Project Manager</w:t>
            </w:r>
          </w:p>
        </w:tc>
        <w:tc>
          <w:tcPr>
            <w:tcW w:w="3047" w:type="dxa"/>
          </w:tcPr>
          <w:p w:rsidR="0033275C" w:rsidRPr="00E821A8" w:rsidRDefault="00D07601" w:rsidP="00946F40">
            <w:pPr>
              <w:shd w:val="clear" w:color="FFFFCC" w:fill="FFFFFF"/>
              <w:spacing w:before="100" w:beforeAutospacing="1" w:after="100" w:afterAutospacing="1" w:line="276" w:lineRule="auto"/>
              <w:rPr>
                <w:rFonts w:cstheme="minorHAnsi"/>
                <w:sz w:val="24"/>
                <w:szCs w:val="24"/>
              </w:rPr>
            </w:pPr>
            <w:r w:rsidRPr="00D07601">
              <w:rPr>
                <w:rFonts w:cstheme="minorHAnsi"/>
                <w:sz w:val="24"/>
                <w:szCs w:val="24"/>
              </w:rPr>
              <w:t>Supervisor, Assistant, Director</w:t>
            </w:r>
          </w:p>
        </w:tc>
      </w:tr>
      <w:tr w:rsidR="0033275C" w:rsidRPr="00E821A8" w:rsidTr="0033275C">
        <w:tc>
          <w:tcPr>
            <w:tcW w:w="3168" w:type="dxa"/>
          </w:tcPr>
          <w:p w:rsidR="0033275C" w:rsidRPr="00E821A8" w:rsidRDefault="00D07601" w:rsidP="00946F40">
            <w:pPr>
              <w:shd w:val="clear" w:color="FFFFCC" w:fill="FFFFFF"/>
              <w:spacing w:before="100" w:beforeAutospacing="1" w:after="100" w:afterAutospacing="1" w:line="276" w:lineRule="auto"/>
              <w:rPr>
                <w:rFonts w:cstheme="minorHAnsi"/>
                <w:sz w:val="24"/>
                <w:szCs w:val="24"/>
              </w:rPr>
            </w:pPr>
            <w:proofErr w:type="spellStart"/>
            <w:r w:rsidRPr="00D07601">
              <w:rPr>
                <w:rFonts w:cstheme="minorHAnsi"/>
                <w:sz w:val="24"/>
                <w:szCs w:val="24"/>
              </w:rPr>
              <w:t>NgôĐức</w:t>
            </w:r>
            <w:proofErr w:type="spellEnd"/>
            <w:r w:rsidRPr="00D07601">
              <w:rPr>
                <w:rFonts w:cstheme="minorHAnsi"/>
                <w:sz w:val="24"/>
                <w:szCs w:val="24"/>
              </w:rPr>
              <w:t xml:space="preserve"> </w:t>
            </w:r>
            <w:proofErr w:type="spellStart"/>
            <w:r w:rsidRPr="00D07601">
              <w:rPr>
                <w:rFonts w:cstheme="minorHAnsi"/>
                <w:sz w:val="24"/>
                <w:szCs w:val="24"/>
              </w:rPr>
              <w:t>Duy</w:t>
            </w:r>
            <w:proofErr w:type="spellEnd"/>
          </w:p>
        </w:tc>
        <w:tc>
          <w:tcPr>
            <w:tcW w:w="2789" w:type="dxa"/>
          </w:tcPr>
          <w:p w:rsidR="0033275C" w:rsidRPr="00E821A8" w:rsidRDefault="00D07601" w:rsidP="00946F40">
            <w:pPr>
              <w:shd w:val="clear" w:color="FFFFCC" w:fill="FFFFFF"/>
              <w:spacing w:before="100" w:beforeAutospacing="1" w:after="100" w:afterAutospacing="1" w:line="276" w:lineRule="auto"/>
              <w:rPr>
                <w:rFonts w:cstheme="minorHAnsi"/>
                <w:sz w:val="24"/>
                <w:szCs w:val="24"/>
              </w:rPr>
            </w:pPr>
            <w:r w:rsidRPr="00D07601">
              <w:rPr>
                <w:rFonts w:cstheme="minorHAnsi"/>
                <w:sz w:val="24"/>
                <w:szCs w:val="24"/>
              </w:rPr>
              <w:t>Team Leader</w:t>
            </w:r>
          </w:p>
        </w:tc>
        <w:tc>
          <w:tcPr>
            <w:tcW w:w="3047" w:type="dxa"/>
          </w:tcPr>
          <w:p w:rsidR="0033275C" w:rsidRPr="00E821A8" w:rsidRDefault="00D07601" w:rsidP="00946F40">
            <w:pPr>
              <w:shd w:val="clear" w:color="FFFFCC" w:fill="FFFFFF"/>
              <w:spacing w:before="100" w:beforeAutospacing="1" w:after="100" w:afterAutospacing="1" w:line="276" w:lineRule="auto"/>
              <w:rPr>
                <w:rFonts w:cstheme="minorHAnsi"/>
                <w:sz w:val="24"/>
                <w:szCs w:val="24"/>
              </w:rPr>
            </w:pPr>
            <w:r w:rsidRPr="00D07601">
              <w:rPr>
                <w:rFonts w:cstheme="minorHAnsi"/>
                <w:sz w:val="24"/>
                <w:szCs w:val="24"/>
              </w:rPr>
              <w:t>Control, Audit, Support, Engineer, Training, Customer Support</w:t>
            </w:r>
          </w:p>
        </w:tc>
      </w:tr>
      <w:tr w:rsidR="0033275C" w:rsidRPr="00E821A8" w:rsidTr="0033275C">
        <w:tc>
          <w:tcPr>
            <w:tcW w:w="3168" w:type="dxa"/>
          </w:tcPr>
          <w:p w:rsidR="0033275C" w:rsidRPr="00E821A8" w:rsidRDefault="00D07601" w:rsidP="00946F40">
            <w:pPr>
              <w:shd w:val="clear" w:color="FFFFCC" w:fill="FFFFFF"/>
              <w:spacing w:before="100" w:beforeAutospacing="1" w:after="100" w:afterAutospacing="1" w:line="276" w:lineRule="auto"/>
              <w:rPr>
                <w:rFonts w:cstheme="minorHAnsi"/>
                <w:sz w:val="24"/>
                <w:szCs w:val="24"/>
              </w:rPr>
            </w:pPr>
            <w:proofErr w:type="spellStart"/>
            <w:r w:rsidRPr="00D07601">
              <w:rPr>
                <w:rFonts w:cstheme="minorHAnsi"/>
                <w:sz w:val="24"/>
                <w:szCs w:val="24"/>
              </w:rPr>
              <w:t>MạnhHoàngTrương</w:t>
            </w:r>
            <w:proofErr w:type="spellEnd"/>
          </w:p>
        </w:tc>
        <w:tc>
          <w:tcPr>
            <w:tcW w:w="2789" w:type="dxa"/>
          </w:tcPr>
          <w:p w:rsidR="0033275C" w:rsidRPr="00E821A8" w:rsidRDefault="00D07601" w:rsidP="00946F40">
            <w:pPr>
              <w:shd w:val="clear" w:color="FFFFCC" w:fill="FFFFFF"/>
              <w:spacing w:before="100" w:beforeAutospacing="1" w:after="100" w:afterAutospacing="1" w:line="276" w:lineRule="auto"/>
              <w:rPr>
                <w:rFonts w:cstheme="minorHAnsi"/>
                <w:sz w:val="24"/>
                <w:szCs w:val="24"/>
              </w:rPr>
            </w:pPr>
            <w:r w:rsidRPr="00D07601">
              <w:rPr>
                <w:rFonts w:cstheme="minorHAnsi"/>
                <w:sz w:val="24"/>
                <w:szCs w:val="24"/>
              </w:rPr>
              <w:t>Team Member</w:t>
            </w:r>
          </w:p>
        </w:tc>
        <w:tc>
          <w:tcPr>
            <w:tcW w:w="3047" w:type="dxa"/>
          </w:tcPr>
          <w:p w:rsidR="0033275C" w:rsidRPr="00E821A8" w:rsidRDefault="00D07601" w:rsidP="00946F40">
            <w:pPr>
              <w:shd w:val="clear" w:color="FFFFCC" w:fill="FFFFFF"/>
              <w:spacing w:before="100" w:beforeAutospacing="1" w:after="100" w:afterAutospacing="1" w:line="276" w:lineRule="auto"/>
              <w:rPr>
                <w:rFonts w:cstheme="minorHAnsi"/>
                <w:sz w:val="24"/>
                <w:szCs w:val="24"/>
              </w:rPr>
            </w:pPr>
            <w:r w:rsidRPr="00D07601">
              <w:rPr>
                <w:rFonts w:cstheme="minorHAnsi"/>
                <w:sz w:val="24"/>
                <w:szCs w:val="24"/>
              </w:rPr>
              <w:t>Engineer, Training, Customer Support</w:t>
            </w:r>
          </w:p>
        </w:tc>
      </w:tr>
      <w:tr w:rsidR="0033275C" w:rsidRPr="00E821A8" w:rsidTr="0033275C">
        <w:tc>
          <w:tcPr>
            <w:tcW w:w="3168" w:type="dxa"/>
          </w:tcPr>
          <w:p w:rsidR="0033275C" w:rsidRPr="00E821A8" w:rsidRDefault="00D07601" w:rsidP="00946F40">
            <w:pPr>
              <w:shd w:val="clear" w:color="FFFFCC" w:fill="FFFFFF"/>
              <w:spacing w:before="100" w:beforeAutospacing="1" w:after="100" w:afterAutospacing="1" w:line="276" w:lineRule="auto"/>
              <w:rPr>
                <w:rFonts w:cstheme="minorHAnsi"/>
                <w:sz w:val="24"/>
                <w:szCs w:val="24"/>
              </w:rPr>
            </w:pPr>
            <w:proofErr w:type="spellStart"/>
            <w:r w:rsidRPr="00D07601">
              <w:rPr>
                <w:rFonts w:cstheme="minorHAnsi"/>
                <w:sz w:val="24"/>
                <w:szCs w:val="24"/>
              </w:rPr>
              <w:t>PhạmNguyễnTrườngGiang</w:t>
            </w:r>
            <w:proofErr w:type="spellEnd"/>
          </w:p>
        </w:tc>
        <w:tc>
          <w:tcPr>
            <w:tcW w:w="2789" w:type="dxa"/>
          </w:tcPr>
          <w:p w:rsidR="0033275C" w:rsidRPr="00E821A8" w:rsidRDefault="00D07601" w:rsidP="00946F40">
            <w:pPr>
              <w:shd w:val="clear" w:color="FFFFCC" w:fill="FFFFFF"/>
              <w:spacing w:before="100" w:beforeAutospacing="1" w:after="100" w:afterAutospacing="1" w:line="276" w:lineRule="auto"/>
              <w:rPr>
                <w:rFonts w:cstheme="minorHAnsi"/>
                <w:sz w:val="24"/>
                <w:szCs w:val="24"/>
              </w:rPr>
            </w:pPr>
            <w:r w:rsidRPr="00D07601">
              <w:rPr>
                <w:rFonts w:cstheme="minorHAnsi"/>
                <w:sz w:val="24"/>
                <w:szCs w:val="24"/>
              </w:rPr>
              <w:t>Team Member</w:t>
            </w:r>
          </w:p>
        </w:tc>
        <w:tc>
          <w:tcPr>
            <w:tcW w:w="3047" w:type="dxa"/>
          </w:tcPr>
          <w:p w:rsidR="0033275C" w:rsidRPr="00E821A8" w:rsidRDefault="00D07601" w:rsidP="00946F40">
            <w:pPr>
              <w:shd w:val="clear" w:color="FFFFCC" w:fill="FFFFFF"/>
              <w:spacing w:before="100" w:beforeAutospacing="1" w:after="100" w:afterAutospacing="1" w:line="276" w:lineRule="auto"/>
              <w:rPr>
                <w:rFonts w:cstheme="minorHAnsi"/>
                <w:sz w:val="24"/>
                <w:szCs w:val="24"/>
              </w:rPr>
            </w:pPr>
            <w:r w:rsidRPr="00D07601">
              <w:rPr>
                <w:rFonts w:cstheme="minorHAnsi"/>
                <w:sz w:val="24"/>
                <w:szCs w:val="24"/>
              </w:rPr>
              <w:t>Engineer, Training, Customer Support</w:t>
            </w:r>
          </w:p>
        </w:tc>
      </w:tr>
      <w:tr w:rsidR="0033275C" w:rsidRPr="00E821A8" w:rsidTr="0033275C">
        <w:tc>
          <w:tcPr>
            <w:tcW w:w="3168" w:type="dxa"/>
          </w:tcPr>
          <w:p w:rsidR="0033275C" w:rsidRPr="00E821A8" w:rsidRDefault="00D07601" w:rsidP="00946F40">
            <w:pPr>
              <w:shd w:val="clear" w:color="FFFFCC" w:fill="FFFFFF"/>
              <w:spacing w:before="100" w:beforeAutospacing="1" w:after="100" w:afterAutospacing="1" w:line="276" w:lineRule="auto"/>
              <w:rPr>
                <w:rFonts w:cstheme="minorHAnsi"/>
                <w:sz w:val="24"/>
                <w:szCs w:val="24"/>
              </w:rPr>
            </w:pPr>
            <w:proofErr w:type="spellStart"/>
            <w:r w:rsidRPr="00D07601">
              <w:rPr>
                <w:rFonts w:cstheme="minorHAnsi"/>
                <w:sz w:val="24"/>
                <w:szCs w:val="24"/>
              </w:rPr>
              <w:t>TôCông</w:t>
            </w:r>
            <w:proofErr w:type="spellEnd"/>
            <w:r w:rsidRPr="00D07601">
              <w:rPr>
                <w:rFonts w:cstheme="minorHAnsi"/>
                <w:sz w:val="24"/>
                <w:szCs w:val="24"/>
              </w:rPr>
              <w:t xml:space="preserve">  </w:t>
            </w:r>
            <w:proofErr w:type="spellStart"/>
            <w:r w:rsidRPr="00D07601">
              <w:rPr>
                <w:rFonts w:cstheme="minorHAnsi"/>
                <w:sz w:val="24"/>
                <w:szCs w:val="24"/>
              </w:rPr>
              <w:t>Thanh</w:t>
            </w:r>
            <w:proofErr w:type="spellEnd"/>
            <w:r w:rsidRPr="00D07601">
              <w:rPr>
                <w:rFonts w:cstheme="minorHAnsi"/>
                <w:sz w:val="24"/>
                <w:szCs w:val="24"/>
              </w:rPr>
              <w:t xml:space="preserve">  </w:t>
            </w:r>
            <w:proofErr w:type="spellStart"/>
            <w:r w:rsidRPr="00D07601">
              <w:rPr>
                <w:rFonts w:cstheme="minorHAnsi"/>
                <w:sz w:val="24"/>
                <w:szCs w:val="24"/>
              </w:rPr>
              <w:t>Hải</w:t>
            </w:r>
            <w:proofErr w:type="spellEnd"/>
          </w:p>
        </w:tc>
        <w:tc>
          <w:tcPr>
            <w:tcW w:w="2789" w:type="dxa"/>
          </w:tcPr>
          <w:p w:rsidR="0033275C" w:rsidRPr="00E821A8" w:rsidRDefault="00D07601" w:rsidP="00946F40">
            <w:pPr>
              <w:shd w:val="clear" w:color="FFFFCC" w:fill="FFFFFF"/>
              <w:spacing w:before="100" w:beforeAutospacing="1" w:after="100" w:afterAutospacing="1" w:line="276" w:lineRule="auto"/>
              <w:rPr>
                <w:rFonts w:cstheme="minorHAnsi"/>
                <w:sz w:val="24"/>
                <w:szCs w:val="24"/>
              </w:rPr>
            </w:pPr>
            <w:r w:rsidRPr="00D07601">
              <w:rPr>
                <w:rFonts w:cstheme="minorHAnsi"/>
                <w:sz w:val="24"/>
                <w:szCs w:val="24"/>
              </w:rPr>
              <w:t>Team Member</w:t>
            </w:r>
          </w:p>
        </w:tc>
        <w:tc>
          <w:tcPr>
            <w:tcW w:w="3047" w:type="dxa"/>
          </w:tcPr>
          <w:p w:rsidR="0033275C" w:rsidRPr="00E821A8" w:rsidRDefault="00D07601" w:rsidP="00946F40">
            <w:pPr>
              <w:shd w:val="clear" w:color="FFFFCC" w:fill="FFFFFF"/>
              <w:spacing w:before="100" w:beforeAutospacing="1" w:after="100" w:afterAutospacing="1" w:line="276" w:lineRule="auto"/>
              <w:rPr>
                <w:rFonts w:cstheme="minorHAnsi"/>
                <w:sz w:val="24"/>
                <w:szCs w:val="24"/>
              </w:rPr>
            </w:pPr>
            <w:r w:rsidRPr="00D07601">
              <w:rPr>
                <w:rFonts w:cstheme="minorHAnsi"/>
                <w:sz w:val="24"/>
                <w:szCs w:val="24"/>
              </w:rPr>
              <w:t>Engineer, Training, Customer Support</w:t>
            </w:r>
          </w:p>
        </w:tc>
      </w:tr>
    </w:tbl>
    <w:p w:rsidR="0033275C" w:rsidRPr="00E821A8" w:rsidRDefault="0033275C" w:rsidP="0033275C">
      <w:pPr>
        <w:rPr>
          <w:rFonts w:eastAsia="MS Gothic" w:cstheme="minorHAnsi"/>
          <w:b/>
          <w:bCs/>
          <w:color w:val="4F81BD"/>
          <w:sz w:val="24"/>
          <w:szCs w:val="24"/>
        </w:rPr>
      </w:pPr>
    </w:p>
    <w:p w:rsidR="0033275C" w:rsidRPr="00E821A8" w:rsidRDefault="00D07601" w:rsidP="008C3CFA">
      <w:pPr>
        <w:pStyle w:val="Heading2"/>
        <w:numPr>
          <w:ilvl w:val="0"/>
          <w:numId w:val="18"/>
        </w:numPr>
        <w:rPr>
          <w:rFonts w:asciiTheme="minorHAnsi" w:hAnsiTheme="minorHAnsi" w:cstheme="minorHAnsi"/>
          <w:sz w:val="24"/>
          <w:szCs w:val="24"/>
        </w:rPr>
      </w:pPr>
      <w:bookmarkStart w:id="20" w:name="_Current_System_(Limit)"/>
      <w:bookmarkStart w:id="21" w:name="_Toc332351088"/>
      <w:bookmarkEnd w:id="20"/>
      <w:r w:rsidRPr="00D07601">
        <w:rPr>
          <w:rFonts w:asciiTheme="minorHAnsi" w:hAnsiTheme="minorHAnsi" w:cstheme="minorHAnsi"/>
          <w:sz w:val="24"/>
          <w:szCs w:val="24"/>
        </w:rPr>
        <w:t>Current System (Limit)</w:t>
      </w:r>
      <w:bookmarkEnd w:id="21"/>
      <w:r w:rsidRPr="00D07601">
        <w:rPr>
          <w:rFonts w:asciiTheme="minorHAnsi" w:hAnsiTheme="minorHAnsi" w:cstheme="minorHAnsi"/>
          <w:sz w:val="24"/>
          <w:szCs w:val="24"/>
        </w:rPr>
        <w:br/>
      </w:r>
    </w:p>
    <w:p w:rsidR="0033275C" w:rsidRPr="00E821A8" w:rsidRDefault="00D07601" w:rsidP="0033275C">
      <w:pPr>
        <w:rPr>
          <w:rFonts w:cstheme="minorHAnsi"/>
          <w:sz w:val="24"/>
          <w:szCs w:val="24"/>
        </w:rPr>
      </w:pPr>
      <w:bookmarkStart w:id="22" w:name="_Toc313368069"/>
      <w:bookmarkStart w:id="23" w:name="_Toc313513999"/>
      <w:bookmarkStart w:id="24" w:name="_Toc313391051"/>
      <w:r w:rsidRPr="00D07601">
        <w:rPr>
          <w:rFonts w:cstheme="minorHAnsi"/>
          <w:sz w:val="24"/>
          <w:szCs w:val="24"/>
        </w:rPr>
        <w:t>Many current systems provide project management services. Still</w:t>
      </w:r>
      <w:proofErr w:type="gramStart"/>
      <w:r w:rsidRPr="00D07601">
        <w:rPr>
          <w:rFonts w:cstheme="minorHAnsi"/>
          <w:sz w:val="24"/>
          <w:szCs w:val="24"/>
        </w:rPr>
        <w:t xml:space="preserve">, </w:t>
      </w:r>
      <w:commentRangeStart w:id="25"/>
      <w:r w:rsidRPr="00D07601">
        <w:rPr>
          <w:rFonts w:cstheme="minorHAnsi"/>
          <w:sz w:val="24"/>
          <w:szCs w:val="24"/>
        </w:rPr>
        <w:t xml:space="preserve"> </w:t>
      </w:r>
      <w:commentRangeEnd w:id="25"/>
      <w:proofErr w:type="gramEnd"/>
      <w:r w:rsidR="00571CBE">
        <w:rPr>
          <w:rStyle w:val="CommentReference"/>
        </w:rPr>
        <w:commentReference w:id="25"/>
      </w:r>
      <w:r w:rsidRPr="00D07601">
        <w:rPr>
          <w:rFonts w:cstheme="minorHAnsi"/>
          <w:sz w:val="24"/>
          <w:szCs w:val="24"/>
        </w:rPr>
        <w:t>project managers find it extremely problematic to apply those systems into their real projects. There are numerous reasons making these systems very difficult to use efficiently:</w:t>
      </w:r>
    </w:p>
    <w:p w:rsidR="0033275C" w:rsidRPr="00E821A8" w:rsidRDefault="00D07601" w:rsidP="008C3CFA">
      <w:pPr>
        <w:pStyle w:val="ListParagraph"/>
        <w:numPr>
          <w:ilvl w:val="0"/>
          <w:numId w:val="19"/>
        </w:numPr>
        <w:rPr>
          <w:rFonts w:cstheme="minorHAnsi"/>
          <w:sz w:val="24"/>
          <w:szCs w:val="24"/>
        </w:rPr>
      </w:pPr>
      <w:r w:rsidRPr="00D07601">
        <w:rPr>
          <w:rFonts w:cstheme="minorHAnsi"/>
          <w:sz w:val="24"/>
          <w:szCs w:val="24"/>
        </w:rPr>
        <w:t>Unfriendly Interface</w:t>
      </w:r>
    </w:p>
    <w:p w:rsidR="0033275C" w:rsidRPr="00E821A8" w:rsidRDefault="00D07601" w:rsidP="008C3CFA">
      <w:pPr>
        <w:pStyle w:val="ListParagraph"/>
        <w:numPr>
          <w:ilvl w:val="0"/>
          <w:numId w:val="19"/>
        </w:numPr>
        <w:rPr>
          <w:rFonts w:cstheme="minorHAnsi"/>
          <w:sz w:val="24"/>
          <w:szCs w:val="24"/>
        </w:rPr>
      </w:pPr>
      <w:r w:rsidRPr="00D07601">
        <w:rPr>
          <w:rFonts w:cstheme="minorHAnsi"/>
          <w:sz w:val="24"/>
          <w:szCs w:val="24"/>
        </w:rPr>
        <w:t>Complicated Process</w:t>
      </w:r>
    </w:p>
    <w:p w:rsidR="0033275C" w:rsidRPr="00E821A8" w:rsidRDefault="00D07601" w:rsidP="008C3CFA">
      <w:pPr>
        <w:pStyle w:val="ListParagraph"/>
        <w:numPr>
          <w:ilvl w:val="0"/>
          <w:numId w:val="19"/>
        </w:numPr>
        <w:rPr>
          <w:rFonts w:cstheme="minorHAnsi"/>
          <w:sz w:val="24"/>
          <w:szCs w:val="24"/>
        </w:rPr>
      </w:pPr>
      <w:r w:rsidRPr="00D07601">
        <w:rPr>
          <w:rFonts w:cstheme="minorHAnsi"/>
          <w:sz w:val="24"/>
          <w:szCs w:val="24"/>
        </w:rPr>
        <w:t>Large cost</w:t>
      </w:r>
    </w:p>
    <w:p w:rsidR="0033275C" w:rsidRPr="00E821A8" w:rsidRDefault="00D07601" w:rsidP="008C3CFA">
      <w:pPr>
        <w:pStyle w:val="ListParagraph"/>
        <w:numPr>
          <w:ilvl w:val="0"/>
          <w:numId w:val="19"/>
        </w:numPr>
        <w:rPr>
          <w:rFonts w:cstheme="minorHAnsi"/>
          <w:sz w:val="24"/>
          <w:szCs w:val="24"/>
        </w:rPr>
      </w:pPr>
      <w:r w:rsidRPr="00D07601">
        <w:rPr>
          <w:rFonts w:cstheme="minorHAnsi"/>
          <w:sz w:val="24"/>
          <w:szCs w:val="24"/>
        </w:rPr>
        <w:t>Not open source</w:t>
      </w:r>
    </w:p>
    <w:p w:rsidR="0033275C" w:rsidRPr="00E821A8" w:rsidRDefault="00D07601" w:rsidP="008C3CFA">
      <w:pPr>
        <w:pStyle w:val="ListParagraph"/>
        <w:numPr>
          <w:ilvl w:val="0"/>
          <w:numId w:val="19"/>
        </w:numPr>
        <w:rPr>
          <w:rFonts w:cstheme="minorHAnsi"/>
          <w:sz w:val="24"/>
          <w:szCs w:val="24"/>
        </w:rPr>
      </w:pPr>
      <w:r w:rsidRPr="00D07601">
        <w:rPr>
          <w:rFonts w:cstheme="minorHAnsi"/>
          <w:sz w:val="24"/>
          <w:szCs w:val="24"/>
        </w:rPr>
        <w:t>Not modularization</w:t>
      </w:r>
    </w:p>
    <w:p w:rsidR="0033275C" w:rsidRPr="00E821A8" w:rsidRDefault="0033275C" w:rsidP="0033275C">
      <w:pPr>
        <w:pStyle w:val="ListParagraph"/>
        <w:rPr>
          <w:rFonts w:cstheme="minorHAnsi"/>
          <w:sz w:val="24"/>
          <w:szCs w:val="24"/>
        </w:rPr>
      </w:pPr>
    </w:p>
    <w:p w:rsidR="0033275C" w:rsidRPr="00E821A8" w:rsidRDefault="00D07601" w:rsidP="008C3CFA">
      <w:pPr>
        <w:pStyle w:val="Heading2"/>
        <w:numPr>
          <w:ilvl w:val="0"/>
          <w:numId w:val="18"/>
        </w:numPr>
        <w:rPr>
          <w:rFonts w:asciiTheme="minorHAnsi" w:hAnsiTheme="minorHAnsi" w:cstheme="minorHAnsi"/>
          <w:sz w:val="24"/>
          <w:szCs w:val="24"/>
        </w:rPr>
      </w:pPr>
      <w:bookmarkStart w:id="26" w:name="_Solution"/>
      <w:bookmarkStart w:id="27" w:name="_Toc332351089"/>
      <w:bookmarkEnd w:id="26"/>
      <w:r w:rsidRPr="00D07601">
        <w:rPr>
          <w:rFonts w:asciiTheme="minorHAnsi" w:hAnsiTheme="minorHAnsi" w:cstheme="minorHAnsi"/>
          <w:sz w:val="24"/>
          <w:szCs w:val="24"/>
        </w:rPr>
        <w:t>Solution</w:t>
      </w:r>
      <w:bookmarkEnd w:id="22"/>
      <w:bookmarkEnd w:id="23"/>
      <w:bookmarkEnd w:id="24"/>
      <w:bookmarkEnd w:id="27"/>
      <w:r w:rsidRPr="00D07601">
        <w:rPr>
          <w:rFonts w:asciiTheme="minorHAnsi" w:hAnsiTheme="minorHAnsi" w:cstheme="minorHAnsi"/>
          <w:sz w:val="24"/>
          <w:szCs w:val="24"/>
        </w:rPr>
        <w:br/>
      </w:r>
    </w:p>
    <w:p w:rsidR="0033275C" w:rsidRPr="00E821A8" w:rsidRDefault="00D07601" w:rsidP="0033275C">
      <w:pPr>
        <w:rPr>
          <w:rFonts w:cstheme="minorHAnsi"/>
          <w:sz w:val="24"/>
          <w:szCs w:val="24"/>
        </w:rPr>
      </w:pPr>
      <w:bookmarkStart w:id="28" w:name="_Toc313514000"/>
      <w:r w:rsidRPr="00D07601">
        <w:rPr>
          <w:rFonts w:cstheme="minorHAnsi"/>
          <w:sz w:val="24"/>
          <w:szCs w:val="24"/>
        </w:rPr>
        <w:t>From above issues of current project management systems, we introduce a new system with powerful features for small and medium projects:</w:t>
      </w:r>
    </w:p>
    <w:p w:rsidR="0033275C" w:rsidRPr="00E821A8" w:rsidRDefault="00D07601" w:rsidP="008C3CFA">
      <w:pPr>
        <w:pStyle w:val="ListParagraph"/>
        <w:numPr>
          <w:ilvl w:val="0"/>
          <w:numId w:val="20"/>
        </w:numPr>
        <w:rPr>
          <w:rFonts w:cstheme="minorHAnsi"/>
          <w:sz w:val="24"/>
          <w:szCs w:val="24"/>
        </w:rPr>
      </w:pPr>
      <w:r w:rsidRPr="00D07601">
        <w:rPr>
          <w:rFonts w:cstheme="minorHAnsi"/>
          <w:sz w:val="24"/>
          <w:szCs w:val="24"/>
        </w:rPr>
        <w:t>Provide friendly user interface.</w:t>
      </w:r>
    </w:p>
    <w:p w:rsidR="0033275C" w:rsidRPr="00E821A8" w:rsidRDefault="00D07601" w:rsidP="008C3CFA">
      <w:pPr>
        <w:pStyle w:val="ListParagraph"/>
        <w:numPr>
          <w:ilvl w:val="0"/>
          <w:numId w:val="20"/>
        </w:numPr>
        <w:rPr>
          <w:rFonts w:cstheme="minorHAnsi"/>
          <w:sz w:val="24"/>
          <w:szCs w:val="24"/>
        </w:rPr>
      </w:pPr>
      <w:r w:rsidRPr="00D07601">
        <w:rPr>
          <w:rFonts w:cstheme="minorHAnsi"/>
          <w:sz w:val="24"/>
          <w:szCs w:val="24"/>
        </w:rPr>
        <w:t>Add more visual items to help user easy to use, reduce ambiguous logic, improve performance.</w:t>
      </w:r>
    </w:p>
    <w:p w:rsidR="0033275C" w:rsidRPr="00E821A8" w:rsidRDefault="00D07601" w:rsidP="008C3CFA">
      <w:pPr>
        <w:pStyle w:val="ListParagraph"/>
        <w:numPr>
          <w:ilvl w:val="0"/>
          <w:numId w:val="20"/>
        </w:numPr>
        <w:rPr>
          <w:rFonts w:cstheme="minorHAnsi"/>
          <w:sz w:val="24"/>
          <w:szCs w:val="24"/>
        </w:rPr>
      </w:pPr>
      <w:r w:rsidRPr="00D07601">
        <w:rPr>
          <w:rFonts w:cstheme="minorHAnsi"/>
          <w:sz w:val="24"/>
          <w:szCs w:val="24"/>
        </w:rPr>
        <w:t>Provide useful report function.</w:t>
      </w:r>
    </w:p>
    <w:p w:rsidR="0033275C" w:rsidRPr="00E821A8" w:rsidRDefault="00D07601" w:rsidP="008C3CFA">
      <w:pPr>
        <w:pStyle w:val="ListParagraph"/>
        <w:numPr>
          <w:ilvl w:val="0"/>
          <w:numId w:val="20"/>
        </w:numPr>
        <w:rPr>
          <w:rFonts w:cstheme="minorHAnsi"/>
          <w:sz w:val="24"/>
          <w:szCs w:val="24"/>
        </w:rPr>
      </w:pPr>
      <w:r w:rsidRPr="00D07601">
        <w:rPr>
          <w:rFonts w:cstheme="minorHAnsi"/>
          <w:sz w:val="24"/>
          <w:szCs w:val="24"/>
        </w:rPr>
        <w:t>Integrate in mobile phone to support tracking and making decision for managers anytime.</w:t>
      </w:r>
    </w:p>
    <w:p w:rsidR="0033275C" w:rsidRPr="00E821A8" w:rsidRDefault="0033275C" w:rsidP="0033275C">
      <w:pPr>
        <w:ind w:firstLine="720"/>
        <w:rPr>
          <w:rFonts w:cstheme="minorHAnsi"/>
          <w:sz w:val="24"/>
          <w:szCs w:val="24"/>
        </w:rPr>
      </w:pPr>
      <w:commentRangeStart w:id="29"/>
    </w:p>
    <w:p w:rsidR="0033275C" w:rsidRPr="00E821A8" w:rsidRDefault="0033275C" w:rsidP="0033275C">
      <w:pPr>
        <w:ind w:firstLine="720"/>
        <w:rPr>
          <w:rFonts w:cstheme="minorHAnsi"/>
          <w:sz w:val="24"/>
          <w:szCs w:val="24"/>
        </w:rPr>
      </w:pPr>
    </w:p>
    <w:p w:rsidR="0033275C" w:rsidRPr="00E821A8" w:rsidRDefault="00571CBE" w:rsidP="008C3CFA">
      <w:pPr>
        <w:pStyle w:val="Heading2"/>
        <w:numPr>
          <w:ilvl w:val="0"/>
          <w:numId w:val="18"/>
        </w:numPr>
        <w:rPr>
          <w:rFonts w:asciiTheme="minorHAnsi" w:hAnsiTheme="minorHAnsi" w:cstheme="minorHAnsi"/>
          <w:sz w:val="24"/>
          <w:szCs w:val="24"/>
        </w:rPr>
      </w:pPr>
      <w:bookmarkStart w:id="30" w:name="_Product"/>
      <w:bookmarkStart w:id="31" w:name="_Toc332351090"/>
      <w:bookmarkEnd w:id="30"/>
      <w:commentRangeEnd w:id="29"/>
      <w:r>
        <w:rPr>
          <w:rStyle w:val="CommentReference"/>
          <w:rFonts w:asciiTheme="minorHAnsi" w:eastAsiaTheme="minorHAnsi" w:hAnsiTheme="minorHAnsi" w:cstheme="minorBidi"/>
          <w:b w:val="0"/>
          <w:bCs w:val="0"/>
          <w:color w:val="auto"/>
        </w:rPr>
        <w:commentReference w:id="29"/>
      </w:r>
      <w:r w:rsidR="00D07601" w:rsidRPr="00D07601">
        <w:rPr>
          <w:rFonts w:asciiTheme="minorHAnsi" w:hAnsiTheme="minorHAnsi" w:cstheme="minorHAnsi"/>
          <w:sz w:val="24"/>
          <w:szCs w:val="24"/>
        </w:rPr>
        <w:t>Product</w:t>
      </w:r>
      <w:bookmarkEnd w:id="31"/>
      <w:bookmarkEnd w:id="28"/>
      <w:r w:rsidR="00D07601" w:rsidRPr="00D07601">
        <w:rPr>
          <w:rFonts w:asciiTheme="minorHAnsi" w:hAnsiTheme="minorHAnsi" w:cstheme="minorHAnsi"/>
          <w:sz w:val="24"/>
          <w:szCs w:val="24"/>
        </w:rPr>
        <w:br/>
      </w:r>
    </w:p>
    <w:p w:rsidR="0033275C" w:rsidRPr="00E821A8" w:rsidRDefault="00D07601" w:rsidP="0033275C">
      <w:pPr>
        <w:ind w:firstLine="644"/>
        <w:rPr>
          <w:rFonts w:cstheme="minorHAnsi"/>
          <w:sz w:val="24"/>
          <w:szCs w:val="24"/>
        </w:rPr>
      </w:pPr>
      <w:bookmarkStart w:id="32" w:name="_Toc313368070"/>
      <w:bookmarkStart w:id="33" w:name="_Toc313514001"/>
      <w:bookmarkStart w:id="34" w:name="_Toc313391052"/>
      <w:r w:rsidRPr="00D07601">
        <w:rPr>
          <w:rFonts w:cstheme="minorHAnsi"/>
          <w:sz w:val="24"/>
          <w:szCs w:val="24"/>
          <w:u w:val="single"/>
        </w:rPr>
        <w:t>Include functions</w:t>
      </w:r>
      <w:r w:rsidRPr="00D07601">
        <w:rPr>
          <w:rFonts w:cstheme="minorHAnsi"/>
          <w:sz w:val="24"/>
          <w:szCs w:val="24"/>
        </w:rPr>
        <w:t>:</w:t>
      </w:r>
    </w:p>
    <w:p w:rsidR="0033275C" w:rsidRPr="00E821A8" w:rsidRDefault="00D07601" w:rsidP="008C3CFA">
      <w:pPr>
        <w:pStyle w:val="ListParagraph"/>
        <w:numPr>
          <w:ilvl w:val="0"/>
          <w:numId w:val="21"/>
        </w:numPr>
        <w:contextualSpacing w:val="0"/>
        <w:rPr>
          <w:rFonts w:cstheme="minorHAnsi"/>
          <w:sz w:val="24"/>
          <w:szCs w:val="24"/>
        </w:rPr>
      </w:pPr>
      <w:r w:rsidRPr="00D07601">
        <w:rPr>
          <w:rFonts w:cstheme="minorHAnsi"/>
          <w:b/>
          <w:bCs/>
          <w:sz w:val="24"/>
          <w:szCs w:val="24"/>
        </w:rPr>
        <w:t>Dashboard</w:t>
      </w:r>
      <w:r w:rsidRPr="00D07601">
        <w:rPr>
          <w:rFonts w:cstheme="minorHAnsi"/>
          <w:sz w:val="24"/>
          <w:szCs w:val="24"/>
        </w:rPr>
        <w:t>: show present status of projects that created in OOPMS.  Project managers and others senior manager can easily track and monitor status of their project.</w:t>
      </w:r>
    </w:p>
    <w:p w:rsidR="0033275C" w:rsidRPr="00E821A8" w:rsidRDefault="00D07601" w:rsidP="008C3CFA">
      <w:pPr>
        <w:pStyle w:val="ListParagraph"/>
        <w:numPr>
          <w:ilvl w:val="0"/>
          <w:numId w:val="21"/>
        </w:numPr>
        <w:contextualSpacing w:val="0"/>
        <w:rPr>
          <w:rFonts w:cstheme="minorHAnsi"/>
          <w:sz w:val="24"/>
          <w:szCs w:val="24"/>
        </w:rPr>
      </w:pPr>
      <w:r w:rsidRPr="00D07601">
        <w:rPr>
          <w:rFonts w:cstheme="minorHAnsi"/>
          <w:b/>
          <w:bCs/>
          <w:sz w:val="24"/>
          <w:szCs w:val="24"/>
        </w:rPr>
        <w:t>Planner</w:t>
      </w:r>
      <w:r w:rsidRPr="00D07601">
        <w:rPr>
          <w:rFonts w:cstheme="minorHAnsi"/>
          <w:sz w:val="24"/>
          <w:szCs w:val="24"/>
        </w:rPr>
        <w:t xml:space="preserve">: </w:t>
      </w:r>
    </w:p>
    <w:p w:rsidR="0033275C" w:rsidRPr="00E821A8" w:rsidRDefault="00D07601" w:rsidP="008C3CFA">
      <w:pPr>
        <w:pStyle w:val="ListParagraph"/>
        <w:numPr>
          <w:ilvl w:val="1"/>
          <w:numId w:val="21"/>
        </w:numPr>
        <w:contextualSpacing w:val="0"/>
        <w:rPr>
          <w:rFonts w:cstheme="minorHAnsi"/>
          <w:sz w:val="24"/>
          <w:szCs w:val="24"/>
        </w:rPr>
      </w:pPr>
      <w:r w:rsidRPr="00D07601">
        <w:rPr>
          <w:rFonts w:cstheme="minorHAnsi"/>
          <w:sz w:val="24"/>
          <w:szCs w:val="24"/>
        </w:rPr>
        <w:t>Allow users import Microsoft Project file (*.mpp) into OOPMS and in the future, users also can edit and export *.mpp files at OOPMS;</w:t>
      </w:r>
    </w:p>
    <w:p w:rsidR="0033275C" w:rsidRPr="00E821A8" w:rsidRDefault="00D07601" w:rsidP="008C3CFA">
      <w:pPr>
        <w:pStyle w:val="ListParagraph"/>
        <w:numPr>
          <w:ilvl w:val="1"/>
          <w:numId w:val="21"/>
        </w:numPr>
        <w:contextualSpacing w:val="0"/>
        <w:rPr>
          <w:rFonts w:cstheme="minorHAnsi"/>
          <w:sz w:val="24"/>
          <w:szCs w:val="24"/>
        </w:rPr>
      </w:pPr>
      <w:r w:rsidRPr="00D07601">
        <w:rPr>
          <w:rFonts w:cstheme="minorHAnsi"/>
          <w:sz w:val="24"/>
          <w:szCs w:val="24"/>
        </w:rPr>
        <w:t>Create task and assign task to team members.</w:t>
      </w:r>
    </w:p>
    <w:p w:rsidR="0033275C" w:rsidRPr="00E821A8" w:rsidRDefault="00D07601" w:rsidP="008C3CFA">
      <w:pPr>
        <w:pStyle w:val="ListParagraph"/>
        <w:numPr>
          <w:ilvl w:val="0"/>
          <w:numId w:val="21"/>
        </w:numPr>
        <w:contextualSpacing w:val="0"/>
        <w:rPr>
          <w:rFonts w:cstheme="minorHAnsi"/>
          <w:sz w:val="24"/>
          <w:szCs w:val="24"/>
        </w:rPr>
      </w:pPr>
      <w:r w:rsidRPr="00D07601">
        <w:rPr>
          <w:rFonts w:cstheme="minorHAnsi"/>
          <w:b/>
          <w:bCs/>
          <w:sz w:val="24"/>
          <w:szCs w:val="24"/>
        </w:rPr>
        <w:t>Report</w:t>
      </w:r>
      <w:r w:rsidRPr="00D07601">
        <w:rPr>
          <w:rFonts w:cstheme="minorHAnsi"/>
          <w:sz w:val="24"/>
          <w:szCs w:val="24"/>
        </w:rPr>
        <w:t>: support creating report of project weekly and allow Team leader of project add more comments to the report.</w:t>
      </w:r>
    </w:p>
    <w:p w:rsidR="0033275C" w:rsidRPr="00E821A8" w:rsidRDefault="00D07601" w:rsidP="008C3CFA">
      <w:pPr>
        <w:pStyle w:val="ListParagraph"/>
        <w:numPr>
          <w:ilvl w:val="0"/>
          <w:numId w:val="21"/>
        </w:numPr>
        <w:contextualSpacing w:val="0"/>
        <w:rPr>
          <w:rFonts w:cstheme="minorHAnsi"/>
          <w:sz w:val="24"/>
          <w:szCs w:val="24"/>
        </w:rPr>
      </w:pPr>
      <w:r w:rsidRPr="00D07601">
        <w:rPr>
          <w:rFonts w:cstheme="minorHAnsi"/>
          <w:b/>
          <w:bCs/>
          <w:sz w:val="24"/>
          <w:szCs w:val="24"/>
        </w:rPr>
        <w:t>Project Eye</w:t>
      </w:r>
      <w:r w:rsidRPr="00D07601">
        <w:rPr>
          <w:rFonts w:cstheme="minorHAnsi"/>
          <w:sz w:val="24"/>
          <w:szCs w:val="24"/>
        </w:rPr>
        <w:t>: manage detail information about a specific project.</w:t>
      </w:r>
    </w:p>
    <w:p w:rsidR="0033275C" w:rsidRPr="00E821A8" w:rsidRDefault="00D07601" w:rsidP="008C3CFA">
      <w:pPr>
        <w:pStyle w:val="ListParagraph"/>
        <w:numPr>
          <w:ilvl w:val="0"/>
          <w:numId w:val="21"/>
        </w:numPr>
        <w:contextualSpacing w:val="0"/>
        <w:rPr>
          <w:rFonts w:cstheme="minorHAnsi"/>
          <w:sz w:val="24"/>
          <w:szCs w:val="24"/>
        </w:rPr>
      </w:pPr>
      <w:r w:rsidRPr="00D07601">
        <w:rPr>
          <w:rFonts w:cstheme="minorHAnsi"/>
          <w:b/>
          <w:bCs/>
          <w:sz w:val="24"/>
          <w:szCs w:val="24"/>
        </w:rPr>
        <w:t>Time Tracking</w:t>
      </w:r>
      <w:r w:rsidRPr="00D07601">
        <w:rPr>
          <w:rFonts w:cstheme="minorHAnsi"/>
          <w:sz w:val="24"/>
          <w:szCs w:val="24"/>
        </w:rPr>
        <w:t>: manage working time of team members.</w:t>
      </w:r>
    </w:p>
    <w:p w:rsidR="0033275C" w:rsidRPr="00E821A8" w:rsidRDefault="00D07601" w:rsidP="008C3CFA">
      <w:pPr>
        <w:pStyle w:val="ListParagraph"/>
        <w:numPr>
          <w:ilvl w:val="0"/>
          <w:numId w:val="21"/>
        </w:numPr>
        <w:contextualSpacing w:val="0"/>
        <w:rPr>
          <w:rFonts w:cstheme="minorHAnsi"/>
          <w:sz w:val="24"/>
          <w:szCs w:val="24"/>
        </w:rPr>
      </w:pPr>
      <w:r w:rsidRPr="00D07601">
        <w:rPr>
          <w:rFonts w:cstheme="minorHAnsi"/>
          <w:b/>
          <w:bCs/>
          <w:sz w:val="24"/>
          <w:szCs w:val="24"/>
        </w:rPr>
        <w:t>DMS</w:t>
      </w:r>
      <w:r w:rsidRPr="00D07601">
        <w:rPr>
          <w:rFonts w:cstheme="minorHAnsi"/>
          <w:sz w:val="24"/>
          <w:szCs w:val="24"/>
        </w:rPr>
        <w:t>: manage defects of projects.</w:t>
      </w:r>
    </w:p>
    <w:p w:rsidR="0033275C" w:rsidRPr="00E821A8" w:rsidRDefault="00D07601" w:rsidP="008C3CFA">
      <w:pPr>
        <w:pStyle w:val="ListParagraph"/>
        <w:numPr>
          <w:ilvl w:val="0"/>
          <w:numId w:val="21"/>
        </w:numPr>
        <w:contextualSpacing w:val="0"/>
        <w:rPr>
          <w:rFonts w:cstheme="minorHAnsi"/>
          <w:sz w:val="24"/>
          <w:szCs w:val="24"/>
        </w:rPr>
      </w:pPr>
      <w:r w:rsidRPr="00D07601">
        <w:rPr>
          <w:rFonts w:cstheme="minorHAnsi"/>
          <w:b/>
          <w:bCs/>
          <w:sz w:val="24"/>
          <w:szCs w:val="24"/>
        </w:rPr>
        <w:t>Requirement</w:t>
      </w:r>
      <w:r w:rsidRPr="00D07601">
        <w:rPr>
          <w:rFonts w:cstheme="minorHAnsi"/>
          <w:sz w:val="24"/>
          <w:szCs w:val="24"/>
        </w:rPr>
        <w:t>: include list of requirements (function, non-function). Allow users to keep track status of those requirements</w:t>
      </w:r>
    </w:p>
    <w:p w:rsidR="0033275C" w:rsidRPr="00E821A8" w:rsidRDefault="00D07601" w:rsidP="008C3CFA">
      <w:pPr>
        <w:pStyle w:val="ListParagraph"/>
        <w:numPr>
          <w:ilvl w:val="0"/>
          <w:numId w:val="21"/>
        </w:numPr>
        <w:contextualSpacing w:val="0"/>
        <w:rPr>
          <w:rFonts w:cstheme="minorHAnsi"/>
          <w:sz w:val="24"/>
          <w:szCs w:val="24"/>
        </w:rPr>
      </w:pPr>
      <w:r w:rsidRPr="00D07601">
        <w:rPr>
          <w:rFonts w:cstheme="minorHAnsi"/>
          <w:b/>
          <w:bCs/>
          <w:sz w:val="24"/>
          <w:szCs w:val="24"/>
        </w:rPr>
        <w:t xml:space="preserve"> Admin</w:t>
      </w:r>
      <w:r w:rsidRPr="00D07601">
        <w:rPr>
          <w:rFonts w:cstheme="minorHAnsi"/>
          <w:sz w:val="24"/>
          <w:szCs w:val="24"/>
        </w:rPr>
        <w:t>: Allow admin to manage users and manage system data.</w:t>
      </w:r>
      <w:r w:rsidR="006A3CBB">
        <w:rPr>
          <w:rStyle w:val="CommentReference"/>
        </w:rPr>
        <w:commentReference w:id="35"/>
      </w:r>
    </w:p>
    <w:p w:rsidR="0033275C" w:rsidRPr="00E821A8" w:rsidRDefault="00D07601" w:rsidP="0033275C">
      <w:pPr>
        <w:ind w:firstLine="720"/>
        <w:rPr>
          <w:rFonts w:cstheme="minorHAnsi"/>
          <w:sz w:val="24"/>
          <w:szCs w:val="24"/>
          <w:u w:val="single"/>
        </w:rPr>
      </w:pPr>
      <w:r w:rsidRPr="00D07601">
        <w:rPr>
          <w:rFonts w:cstheme="minorHAnsi"/>
          <w:sz w:val="24"/>
          <w:szCs w:val="24"/>
          <w:u w:val="single"/>
        </w:rPr>
        <w:t>Benefits of product</w:t>
      </w:r>
    </w:p>
    <w:p w:rsidR="0033275C" w:rsidRPr="00E821A8" w:rsidRDefault="00D07601" w:rsidP="0033275C">
      <w:pPr>
        <w:ind w:left="1080" w:firstLine="360"/>
        <w:rPr>
          <w:rFonts w:cstheme="minorHAnsi"/>
          <w:sz w:val="24"/>
          <w:szCs w:val="24"/>
        </w:rPr>
      </w:pPr>
      <w:commentRangeStart w:id="36"/>
      <w:r w:rsidRPr="00D07601">
        <w:rPr>
          <w:rFonts w:cstheme="minorHAnsi"/>
          <w:sz w:val="24"/>
          <w:szCs w:val="24"/>
        </w:rPr>
        <w:t>OOPMS</w:t>
      </w:r>
      <w:commentRangeEnd w:id="36"/>
      <w:r w:rsidR="00571CBE">
        <w:rPr>
          <w:rStyle w:val="CommentReference"/>
        </w:rPr>
        <w:commentReference w:id="36"/>
      </w:r>
      <w:r w:rsidRPr="00D07601">
        <w:rPr>
          <w:rFonts w:cstheme="minorHAnsi"/>
          <w:sz w:val="24"/>
          <w:szCs w:val="24"/>
        </w:rPr>
        <w:t xml:space="preserve"> is a system that supports Project managers efficiently. </w:t>
      </w:r>
    </w:p>
    <w:p w:rsidR="0033275C" w:rsidRPr="00E821A8" w:rsidRDefault="00D07601" w:rsidP="0033275C">
      <w:pPr>
        <w:ind w:left="720" w:firstLine="360"/>
        <w:rPr>
          <w:rFonts w:cstheme="minorHAnsi"/>
          <w:sz w:val="24"/>
          <w:szCs w:val="24"/>
        </w:rPr>
      </w:pPr>
      <w:r w:rsidRPr="00D07601">
        <w:rPr>
          <w:rFonts w:cstheme="minorHAnsi"/>
          <w:sz w:val="24"/>
          <w:szCs w:val="24"/>
        </w:rPr>
        <w:t>OOPMS provides as an android application for project managers to monitor general information about project.</w:t>
      </w:r>
    </w:p>
    <w:p w:rsidR="0033275C" w:rsidRPr="00E821A8" w:rsidRDefault="00D07601" w:rsidP="0033275C">
      <w:pPr>
        <w:ind w:left="1080"/>
        <w:rPr>
          <w:rFonts w:cstheme="minorHAnsi"/>
          <w:sz w:val="24"/>
          <w:szCs w:val="24"/>
        </w:rPr>
      </w:pPr>
      <w:r w:rsidRPr="00D07601">
        <w:rPr>
          <w:rFonts w:cstheme="minorHAnsi"/>
          <w:sz w:val="24"/>
          <w:szCs w:val="24"/>
        </w:rPr>
        <w:t xml:space="preserve">At the website, Project manager can setup and manage any software project easily via Dashboard system and Report system that update continuously day by day. </w:t>
      </w:r>
    </w:p>
    <w:p w:rsidR="0033275C" w:rsidRPr="00E821A8" w:rsidRDefault="00D07601" w:rsidP="0033275C">
      <w:pPr>
        <w:ind w:left="360"/>
        <w:rPr>
          <w:rFonts w:cstheme="minorHAnsi"/>
          <w:sz w:val="24"/>
          <w:szCs w:val="24"/>
        </w:rPr>
      </w:pPr>
      <w:r w:rsidRPr="00D07601">
        <w:rPr>
          <w:rFonts w:cstheme="minorHAnsi"/>
          <w:sz w:val="24"/>
          <w:szCs w:val="24"/>
        </w:rPr>
        <w:t>A special benefit of OOPMS system is portability and compatible with J2EE Portal server (</w:t>
      </w:r>
      <w:ins w:id="37" w:author="Thach.Le" w:date="2012-08-14T09:29:00Z">
        <w:r w:rsidR="006A3CBB">
          <w:rPr>
            <w:rFonts w:cstheme="minorHAnsi"/>
            <w:sz w:val="24"/>
            <w:szCs w:val="24"/>
          </w:rPr>
          <w:t xml:space="preserve">support standard API </w:t>
        </w:r>
        <w:proofErr w:type="spellStart"/>
        <w:r w:rsidR="006A3CBB">
          <w:rPr>
            <w:rFonts w:cstheme="minorHAnsi"/>
            <w:sz w:val="24"/>
            <w:szCs w:val="24"/>
          </w:rPr>
          <w:t>Portlet</w:t>
        </w:r>
        <w:proofErr w:type="spellEnd"/>
        <w:r w:rsidR="006A3CBB">
          <w:rPr>
            <w:rFonts w:cstheme="minorHAnsi"/>
            <w:sz w:val="24"/>
            <w:szCs w:val="24"/>
          </w:rPr>
          <w:t xml:space="preserve"> </w:t>
        </w:r>
      </w:ins>
      <w:r w:rsidRPr="00D07601">
        <w:rPr>
          <w:rFonts w:cstheme="minorHAnsi"/>
          <w:sz w:val="24"/>
          <w:szCs w:val="24"/>
        </w:rPr>
        <w:t>JSR168, JSR268). With an android mobile, you can check your project status at any time anywhere.</w:t>
      </w:r>
    </w:p>
    <w:p w:rsidR="0033275C" w:rsidRPr="00E821A8" w:rsidRDefault="00D07601" w:rsidP="008C3CFA">
      <w:pPr>
        <w:pStyle w:val="Heading2"/>
        <w:numPr>
          <w:ilvl w:val="0"/>
          <w:numId w:val="21"/>
        </w:numPr>
        <w:rPr>
          <w:rFonts w:asciiTheme="minorHAnsi" w:hAnsiTheme="minorHAnsi" w:cstheme="minorHAnsi"/>
          <w:sz w:val="24"/>
          <w:szCs w:val="24"/>
        </w:rPr>
      </w:pPr>
      <w:bookmarkStart w:id="38" w:name="_Main_Acceptable_Criteria"/>
      <w:bookmarkStart w:id="39" w:name="_Toc332351091"/>
      <w:bookmarkEnd w:id="38"/>
      <w:r w:rsidRPr="00D07601">
        <w:rPr>
          <w:rFonts w:asciiTheme="minorHAnsi" w:hAnsiTheme="minorHAnsi" w:cstheme="minorHAnsi"/>
          <w:sz w:val="24"/>
          <w:szCs w:val="24"/>
        </w:rPr>
        <w:lastRenderedPageBreak/>
        <w:t>Main Acceptable Criteria</w:t>
      </w:r>
      <w:bookmarkEnd w:id="39"/>
      <w:r w:rsidRPr="00D07601">
        <w:rPr>
          <w:rFonts w:asciiTheme="minorHAnsi" w:hAnsiTheme="minorHAnsi" w:cstheme="minorHAnsi"/>
          <w:sz w:val="24"/>
          <w:szCs w:val="24"/>
        </w:rPr>
        <w:br/>
      </w:r>
    </w:p>
    <w:p w:rsidR="0033275C" w:rsidRPr="00E821A8" w:rsidRDefault="00D07601" w:rsidP="0033275C">
      <w:pPr>
        <w:rPr>
          <w:rFonts w:cstheme="minorHAnsi"/>
          <w:sz w:val="24"/>
          <w:szCs w:val="24"/>
        </w:rPr>
      </w:pPr>
      <w:r w:rsidRPr="00D07601">
        <w:rPr>
          <w:rFonts w:cstheme="minorHAnsi"/>
          <w:sz w:val="24"/>
          <w:szCs w:val="24"/>
        </w:rPr>
        <w:t>The system is 24/7 system.</w:t>
      </w:r>
    </w:p>
    <w:p w:rsidR="0033275C" w:rsidRPr="00E821A8" w:rsidRDefault="00D07601" w:rsidP="0033275C">
      <w:pPr>
        <w:rPr>
          <w:rFonts w:cstheme="minorHAnsi"/>
          <w:sz w:val="24"/>
          <w:szCs w:val="24"/>
        </w:rPr>
      </w:pPr>
      <w:r w:rsidRPr="00D07601">
        <w:rPr>
          <w:rFonts w:cstheme="minorHAnsi"/>
          <w:sz w:val="24"/>
          <w:szCs w:val="24"/>
        </w:rPr>
        <w:t>Accuracy: 90%</w:t>
      </w:r>
    </w:p>
    <w:p w:rsidR="0033275C" w:rsidRPr="00E821A8" w:rsidRDefault="00D07601" w:rsidP="0033275C">
      <w:pPr>
        <w:rPr>
          <w:rFonts w:cstheme="minorHAnsi"/>
          <w:sz w:val="24"/>
          <w:szCs w:val="24"/>
        </w:rPr>
      </w:pPr>
      <w:r w:rsidRPr="00D07601">
        <w:rPr>
          <w:rFonts w:cstheme="minorHAnsi"/>
          <w:sz w:val="24"/>
          <w:szCs w:val="24"/>
        </w:rPr>
        <w:t xml:space="preserve">Critical bugs: </w:t>
      </w:r>
    </w:p>
    <w:p w:rsidR="0033275C" w:rsidRPr="00E821A8" w:rsidRDefault="00D07601" w:rsidP="0033275C">
      <w:pPr>
        <w:rPr>
          <w:rFonts w:cstheme="minorHAnsi"/>
          <w:sz w:val="24"/>
          <w:szCs w:val="24"/>
        </w:rPr>
      </w:pPr>
      <w:r w:rsidRPr="00D07601">
        <w:rPr>
          <w:rFonts w:cstheme="minorHAnsi"/>
          <w:sz w:val="24"/>
          <w:szCs w:val="24"/>
        </w:rPr>
        <w:tab/>
        <w:t>+ Loss of all data: no</w:t>
      </w:r>
    </w:p>
    <w:p w:rsidR="0033275C" w:rsidRPr="00E821A8" w:rsidRDefault="00D07601" w:rsidP="0033275C">
      <w:pPr>
        <w:rPr>
          <w:rFonts w:cstheme="minorHAnsi"/>
          <w:sz w:val="24"/>
          <w:szCs w:val="24"/>
        </w:rPr>
      </w:pPr>
      <w:r w:rsidRPr="00D07601">
        <w:rPr>
          <w:rFonts w:cstheme="minorHAnsi"/>
          <w:sz w:val="24"/>
          <w:szCs w:val="24"/>
        </w:rPr>
        <w:tab/>
        <w:t>+ Unable to use part of the system’s functionality: not any</w:t>
      </w:r>
    </w:p>
    <w:p w:rsidR="0033275C" w:rsidRPr="00E821A8" w:rsidRDefault="00D07601" w:rsidP="0033275C">
      <w:pPr>
        <w:rPr>
          <w:rFonts w:cstheme="minorHAnsi"/>
          <w:sz w:val="24"/>
          <w:szCs w:val="24"/>
        </w:rPr>
      </w:pPr>
      <w:r w:rsidRPr="00D07601">
        <w:rPr>
          <w:rFonts w:cstheme="minorHAnsi"/>
          <w:sz w:val="24"/>
          <w:szCs w:val="24"/>
        </w:rPr>
        <w:t>Performance:</w:t>
      </w:r>
    </w:p>
    <w:p w:rsidR="0033275C" w:rsidRPr="00E821A8" w:rsidRDefault="00D07601" w:rsidP="0033275C">
      <w:pPr>
        <w:rPr>
          <w:rFonts w:cstheme="minorHAnsi"/>
          <w:sz w:val="24"/>
          <w:szCs w:val="24"/>
        </w:rPr>
      </w:pPr>
      <w:commentRangeStart w:id="40"/>
      <w:r w:rsidRPr="00D07601">
        <w:rPr>
          <w:rFonts w:cstheme="minorHAnsi"/>
          <w:sz w:val="24"/>
          <w:szCs w:val="24"/>
        </w:rPr>
        <w:t xml:space="preserve">Response time for a search: </w:t>
      </w:r>
    </w:p>
    <w:p w:rsidR="0033275C" w:rsidRPr="00E821A8" w:rsidRDefault="00D07601" w:rsidP="0033275C">
      <w:pPr>
        <w:rPr>
          <w:rFonts w:cstheme="minorHAnsi"/>
          <w:sz w:val="24"/>
          <w:szCs w:val="24"/>
        </w:rPr>
      </w:pPr>
      <w:r w:rsidRPr="00D07601">
        <w:rPr>
          <w:rFonts w:cstheme="minorHAnsi"/>
          <w:sz w:val="24"/>
          <w:szCs w:val="24"/>
        </w:rPr>
        <w:t>Average2 second / search</w:t>
      </w:r>
    </w:p>
    <w:commentRangeEnd w:id="40"/>
    <w:p w:rsidR="0033275C" w:rsidRPr="00E821A8" w:rsidRDefault="006A3CBB" w:rsidP="0033275C">
      <w:pPr>
        <w:rPr>
          <w:rFonts w:cstheme="minorHAnsi"/>
          <w:sz w:val="24"/>
          <w:szCs w:val="24"/>
        </w:rPr>
      </w:pPr>
      <w:r>
        <w:rPr>
          <w:rStyle w:val="CommentReference"/>
        </w:rPr>
        <w:commentReference w:id="40"/>
      </w:r>
      <w:r w:rsidR="00D07601" w:rsidRPr="00D07601">
        <w:rPr>
          <w:rFonts w:cstheme="minorHAnsi"/>
          <w:sz w:val="24"/>
          <w:szCs w:val="24"/>
        </w:rPr>
        <w:t>Maximum: 3 second/ search</w:t>
      </w:r>
    </w:p>
    <w:tbl>
      <w:tblPr>
        <w:tblStyle w:val="TableGrid"/>
        <w:tblW w:w="0" w:type="auto"/>
        <w:tblLook w:val="04A0"/>
      </w:tblPr>
      <w:tblGrid>
        <w:gridCol w:w="2033"/>
        <w:gridCol w:w="2345"/>
        <w:gridCol w:w="2307"/>
        <w:gridCol w:w="2319"/>
      </w:tblGrid>
      <w:tr w:rsidR="0033275C" w:rsidRPr="00E821A8" w:rsidTr="00946F40">
        <w:tc>
          <w:tcPr>
            <w:tcW w:w="2394" w:type="dxa"/>
            <w:vMerge w:val="restart"/>
          </w:tcPr>
          <w:p w:rsidR="0033275C" w:rsidRPr="00E821A8" w:rsidRDefault="00D07601" w:rsidP="00946F40">
            <w:pPr>
              <w:spacing w:after="200" w:line="276" w:lineRule="auto"/>
              <w:jc w:val="center"/>
              <w:rPr>
                <w:rFonts w:cstheme="minorHAnsi"/>
                <w:sz w:val="24"/>
                <w:szCs w:val="24"/>
              </w:rPr>
            </w:pPr>
            <w:r w:rsidRPr="00D07601">
              <w:rPr>
                <w:rFonts w:cstheme="minorHAnsi"/>
                <w:sz w:val="24"/>
                <w:szCs w:val="24"/>
              </w:rPr>
              <w:t>Item</w:t>
            </w:r>
          </w:p>
        </w:tc>
        <w:tc>
          <w:tcPr>
            <w:tcW w:w="4788" w:type="dxa"/>
            <w:gridSpan w:val="2"/>
          </w:tcPr>
          <w:p w:rsidR="0033275C" w:rsidRPr="00E821A8" w:rsidRDefault="00D07601" w:rsidP="00946F40">
            <w:pPr>
              <w:spacing w:after="200" w:line="276" w:lineRule="auto"/>
              <w:jc w:val="center"/>
              <w:rPr>
                <w:rFonts w:cstheme="minorHAnsi"/>
                <w:sz w:val="24"/>
                <w:szCs w:val="24"/>
              </w:rPr>
            </w:pPr>
            <w:r w:rsidRPr="00D07601">
              <w:rPr>
                <w:rFonts w:cstheme="minorHAnsi"/>
                <w:sz w:val="24"/>
                <w:szCs w:val="24"/>
              </w:rPr>
              <w:t>In progress</w:t>
            </w:r>
          </w:p>
        </w:tc>
        <w:tc>
          <w:tcPr>
            <w:tcW w:w="2394" w:type="dxa"/>
            <w:vMerge w:val="restart"/>
          </w:tcPr>
          <w:p w:rsidR="003D7084" w:rsidRDefault="0033275C">
            <w:pPr>
              <w:jc w:val="center"/>
              <w:rPr>
                <w:rFonts w:cstheme="minorHAnsi"/>
                <w:sz w:val="24"/>
                <w:szCs w:val="24"/>
              </w:rPr>
            </w:pPr>
            <w:r w:rsidRPr="00E821A8">
              <w:rPr>
                <w:rFonts w:cstheme="minorHAnsi"/>
                <w:sz w:val="24"/>
                <w:szCs w:val="24"/>
              </w:rPr>
              <w:t>After release</w:t>
            </w:r>
          </w:p>
        </w:tc>
      </w:tr>
      <w:tr w:rsidR="0033275C" w:rsidRPr="00E821A8" w:rsidTr="00946F40">
        <w:tc>
          <w:tcPr>
            <w:tcW w:w="2394" w:type="dxa"/>
            <w:vMerge/>
          </w:tcPr>
          <w:p w:rsidR="0033275C" w:rsidRPr="00E821A8" w:rsidRDefault="0033275C" w:rsidP="00946F40">
            <w:pPr>
              <w:spacing w:after="200" w:line="276" w:lineRule="auto"/>
              <w:rPr>
                <w:rFonts w:cstheme="minorHAnsi"/>
                <w:sz w:val="24"/>
                <w:szCs w:val="24"/>
              </w:rPr>
            </w:pPr>
          </w:p>
        </w:tc>
        <w:tc>
          <w:tcPr>
            <w:tcW w:w="2394" w:type="dxa"/>
          </w:tcPr>
          <w:p w:rsidR="0033275C" w:rsidRPr="00E821A8" w:rsidRDefault="0033275C" w:rsidP="00946F40">
            <w:pPr>
              <w:shd w:val="clear" w:color="FFFFCC" w:fill="FFFFFF"/>
              <w:spacing w:before="100" w:beforeAutospacing="1" w:after="100" w:afterAutospacing="1" w:line="276" w:lineRule="auto"/>
              <w:rPr>
                <w:rFonts w:cstheme="minorHAnsi"/>
                <w:sz w:val="24"/>
                <w:szCs w:val="24"/>
              </w:rPr>
            </w:pPr>
            <w:r w:rsidRPr="00E821A8">
              <w:rPr>
                <w:rFonts w:cstheme="minorHAnsi"/>
                <w:sz w:val="24"/>
                <w:szCs w:val="24"/>
              </w:rPr>
              <w:t>Self-Review</w:t>
            </w:r>
          </w:p>
        </w:tc>
        <w:tc>
          <w:tcPr>
            <w:tcW w:w="2394" w:type="dxa"/>
          </w:tcPr>
          <w:p w:rsidR="0033275C" w:rsidRPr="00E821A8" w:rsidRDefault="0033275C" w:rsidP="00946F40">
            <w:pPr>
              <w:shd w:val="clear" w:color="FFFFCC" w:fill="FFFFFF"/>
              <w:spacing w:before="100" w:beforeAutospacing="1" w:after="100" w:afterAutospacing="1" w:line="276" w:lineRule="auto"/>
              <w:rPr>
                <w:rFonts w:cstheme="minorHAnsi"/>
                <w:sz w:val="24"/>
                <w:szCs w:val="24"/>
              </w:rPr>
            </w:pPr>
            <w:r w:rsidRPr="00E821A8">
              <w:rPr>
                <w:rFonts w:cstheme="minorHAnsi"/>
                <w:sz w:val="24"/>
                <w:szCs w:val="24"/>
              </w:rPr>
              <w:t>Peer Review</w:t>
            </w:r>
          </w:p>
        </w:tc>
        <w:tc>
          <w:tcPr>
            <w:tcW w:w="2394" w:type="dxa"/>
            <w:vMerge/>
          </w:tcPr>
          <w:p w:rsidR="0033275C" w:rsidRPr="00E821A8" w:rsidRDefault="0033275C" w:rsidP="00946F40">
            <w:pPr>
              <w:spacing w:after="200" w:line="276" w:lineRule="auto"/>
              <w:rPr>
                <w:rFonts w:cstheme="minorHAnsi"/>
                <w:sz w:val="24"/>
                <w:szCs w:val="24"/>
              </w:rPr>
            </w:pPr>
          </w:p>
        </w:tc>
      </w:tr>
      <w:tr w:rsidR="0033275C" w:rsidRPr="00E821A8" w:rsidTr="00946F40">
        <w:tc>
          <w:tcPr>
            <w:tcW w:w="2394" w:type="dxa"/>
          </w:tcPr>
          <w:p w:rsidR="0033275C" w:rsidRPr="00E821A8" w:rsidRDefault="0033275C" w:rsidP="00946F40">
            <w:pPr>
              <w:spacing w:after="200" w:line="276" w:lineRule="auto"/>
              <w:rPr>
                <w:rFonts w:cstheme="minorHAnsi"/>
                <w:sz w:val="24"/>
                <w:szCs w:val="24"/>
              </w:rPr>
            </w:pPr>
            <w:r w:rsidRPr="00E821A8">
              <w:rPr>
                <w:rFonts w:cstheme="minorHAnsi"/>
                <w:sz w:val="24"/>
                <w:szCs w:val="24"/>
              </w:rPr>
              <w:t>Document</w:t>
            </w:r>
          </w:p>
        </w:tc>
        <w:tc>
          <w:tcPr>
            <w:tcW w:w="2394" w:type="dxa"/>
          </w:tcPr>
          <w:p w:rsidR="0033275C" w:rsidRPr="00E821A8" w:rsidRDefault="0033275C" w:rsidP="00946F40">
            <w:pPr>
              <w:shd w:val="clear" w:color="FFFFCC" w:fill="FFFFFF"/>
              <w:spacing w:before="100" w:beforeAutospacing="1" w:after="100" w:afterAutospacing="1" w:line="276" w:lineRule="auto"/>
              <w:rPr>
                <w:rFonts w:cstheme="minorHAnsi"/>
                <w:sz w:val="24"/>
                <w:szCs w:val="24"/>
              </w:rPr>
            </w:pPr>
            <w:r w:rsidRPr="00E821A8">
              <w:rPr>
                <w:rFonts w:cstheme="minorHAnsi"/>
                <w:sz w:val="24"/>
                <w:szCs w:val="24"/>
              </w:rPr>
              <w:t>2 bug/page (min)</w:t>
            </w:r>
          </w:p>
        </w:tc>
        <w:tc>
          <w:tcPr>
            <w:tcW w:w="2394" w:type="dxa"/>
          </w:tcPr>
          <w:p w:rsidR="0033275C" w:rsidRPr="00E821A8" w:rsidRDefault="0033275C" w:rsidP="00946F40">
            <w:pPr>
              <w:shd w:val="clear" w:color="FFFFCC" w:fill="FFFFFF"/>
              <w:spacing w:before="100" w:beforeAutospacing="1" w:after="100" w:afterAutospacing="1" w:line="276" w:lineRule="auto"/>
              <w:rPr>
                <w:rFonts w:cstheme="minorHAnsi"/>
                <w:sz w:val="24"/>
                <w:szCs w:val="24"/>
              </w:rPr>
            </w:pPr>
            <w:r w:rsidRPr="00E821A8">
              <w:rPr>
                <w:rFonts w:cstheme="minorHAnsi"/>
                <w:sz w:val="24"/>
                <w:szCs w:val="24"/>
              </w:rPr>
              <w:t>1bug/page (min)</w:t>
            </w:r>
          </w:p>
        </w:tc>
        <w:tc>
          <w:tcPr>
            <w:tcW w:w="2394" w:type="dxa"/>
          </w:tcPr>
          <w:p w:rsidR="0033275C" w:rsidRPr="00E821A8" w:rsidRDefault="0033275C" w:rsidP="00946F40">
            <w:pPr>
              <w:shd w:val="clear" w:color="FFFFCC" w:fill="FFFFFF"/>
              <w:spacing w:before="100" w:beforeAutospacing="1" w:after="100" w:afterAutospacing="1" w:line="276" w:lineRule="auto"/>
              <w:rPr>
                <w:rFonts w:cstheme="minorHAnsi"/>
                <w:sz w:val="24"/>
                <w:szCs w:val="24"/>
              </w:rPr>
            </w:pPr>
            <w:r w:rsidRPr="00E821A8">
              <w:rPr>
                <w:rFonts w:cstheme="minorHAnsi"/>
                <w:sz w:val="24"/>
                <w:szCs w:val="24"/>
              </w:rPr>
              <w:t>2bug/10page(max)</w:t>
            </w:r>
          </w:p>
        </w:tc>
      </w:tr>
      <w:tr w:rsidR="0033275C" w:rsidRPr="00E821A8" w:rsidTr="00946F40">
        <w:tc>
          <w:tcPr>
            <w:tcW w:w="2394" w:type="dxa"/>
          </w:tcPr>
          <w:p w:rsidR="0033275C" w:rsidRPr="00E821A8" w:rsidRDefault="0033275C" w:rsidP="00946F40">
            <w:pPr>
              <w:shd w:val="clear" w:color="FFFFCC" w:fill="FFFFFF"/>
              <w:spacing w:before="100" w:beforeAutospacing="1" w:after="100" w:afterAutospacing="1" w:line="276" w:lineRule="auto"/>
              <w:rPr>
                <w:rFonts w:cstheme="minorHAnsi"/>
                <w:sz w:val="24"/>
                <w:szCs w:val="24"/>
              </w:rPr>
            </w:pPr>
            <w:r w:rsidRPr="00E821A8">
              <w:rPr>
                <w:rFonts w:cstheme="minorHAnsi"/>
                <w:sz w:val="24"/>
                <w:szCs w:val="24"/>
              </w:rPr>
              <w:t>Source Code</w:t>
            </w:r>
          </w:p>
        </w:tc>
        <w:tc>
          <w:tcPr>
            <w:tcW w:w="2394" w:type="dxa"/>
          </w:tcPr>
          <w:p w:rsidR="0033275C" w:rsidRPr="00E821A8" w:rsidRDefault="0033275C" w:rsidP="00946F40">
            <w:pPr>
              <w:shd w:val="clear" w:color="FFFFCC" w:fill="FFFFFF"/>
              <w:spacing w:before="100" w:beforeAutospacing="1" w:after="100" w:afterAutospacing="1" w:line="276" w:lineRule="auto"/>
              <w:rPr>
                <w:rFonts w:cstheme="minorHAnsi"/>
                <w:sz w:val="24"/>
                <w:szCs w:val="24"/>
              </w:rPr>
            </w:pPr>
            <w:r w:rsidRPr="00E821A8">
              <w:rPr>
                <w:rFonts w:cstheme="minorHAnsi"/>
                <w:sz w:val="24"/>
                <w:szCs w:val="24"/>
              </w:rPr>
              <w:t>20Wdef/1KLOC(min)</w:t>
            </w:r>
          </w:p>
        </w:tc>
        <w:tc>
          <w:tcPr>
            <w:tcW w:w="2394" w:type="dxa"/>
          </w:tcPr>
          <w:p w:rsidR="0033275C" w:rsidRPr="00E821A8" w:rsidRDefault="0033275C" w:rsidP="00946F40">
            <w:pPr>
              <w:shd w:val="clear" w:color="FFFFCC" w:fill="FFFFFF"/>
              <w:spacing w:before="100" w:beforeAutospacing="1" w:after="100" w:afterAutospacing="1" w:line="276" w:lineRule="auto"/>
              <w:rPr>
                <w:rFonts w:cstheme="minorHAnsi"/>
                <w:sz w:val="24"/>
                <w:szCs w:val="24"/>
              </w:rPr>
            </w:pPr>
            <w:r w:rsidRPr="00E821A8">
              <w:rPr>
                <w:rFonts w:cstheme="minorHAnsi"/>
                <w:sz w:val="24"/>
                <w:szCs w:val="24"/>
              </w:rPr>
              <w:t>8Wdef/1KLOC(min)</w:t>
            </w:r>
          </w:p>
        </w:tc>
        <w:tc>
          <w:tcPr>
            <w:tcW w:w="2394" w:type="dxa"/>
          </w:tcPr>
          <w:p w:rsidR="0033275C" w:rsidRPr="00E821A8" w:rsidRDefault="0033275C" w:rsidP="00946F40">
            <w:pPr>
              <w:shd w:val="clear" w:color="FFFFCC" w:fill="FFFFFF"/>
              <w:spacing w:before="100" w:beforeAutospacing="1" w:after="100" w:afterAutospacing="1" w:line="276" w:lineRule="auto"/>
              <w:rPr>
                <w:rFonts w:cstheme="minorHAnsi"/>
                <w:sz w:val="24"/>
                <w:szCs w:val="24"/>
              </w:rPr>
            </w:pPr>
            <w:r w:rsidRPr="00E821A8">
              <w:rPr>
                <w:rFonts w:cstheme="minorHAnsi"/>
                <w:sz w:val="24"/>
                <w:szCs w:val="24"/>
              </w:rPr>
              <w:t>3Wdef/1KLOC(max)</w:t>
            </w:r>
          </w:p>
        </w:tc>
      </w:tr>
    </w:tbl>
    <w:p w:rsidR="0033275C" w:rsidRPr="00E821A8" w:rsidRDefault="0033275C" w:rsidP="0033275C">
      <w:pPr>
        <w:rPr>
          <w:rFonts w:cstheme="minorHAnsi"/>
          <w:sz w:val="24"/>
          <w:szCs w:val="24"/>
        </w:rPr>
      </w:pPr>
    </w:p>
    <w:p w:rsidR="0033275C" w:rsidRPr="00E821A8" w:rsidRDefault="00D07601" w:rsidP="0033275C">
      <w:pPr>
        <w:rPr>
          <w:rFonts w:cstheme="minorHAnsi"/>
          <w:i/>
          <w:sz w:val="24"/>
          <w:szCs w:val="24"/>
        </w:rPr>
      </w:pPr>
      <w:r w:rsidRPr="00D07601">
        <w:rPr>
          <w:rFonts w:cstheme="minorHAnsi"/>
          <w:i/>
          <w:sz w:val="24"/>
          <w:szCs w:val="24"/>
        </w:rPr>
        <w:t>*</w:t>
      </w:r>
      <w:r w:rsidR="0033275C" w:rsidRPr="00E821A8">
        <w:rPr>
          <w:rFonts w:cstheme="minorHAnsi"/>
          <w:i/>
          <w:sz w:val="24"/>
          <w:szCs w:val="24"/>
        </w:rPr>
        <w:t>Note:</w:t>
      </w:r>
    </w:p>
    <w:p w:rsidR="0033275C" w:rsidRPr="00E821A8" w:rsidRDefault="0033275C" w:rsidP="0033275C">
      <w:pPr>
        <w:rPr>
          <w:rFonts w:cstheme="minorHAnsi"/>
          <w:i/>
          <w:sz w:val="24"/>
          <w:szCs w:val="24"/>
        </w:rPr>
      </w:pPr>
      <w:proofErr w:type="spellStart"/>
      <w:r w:rsidRPr="00E821A8">
        <w:rPr>
          <w:rFonts w:cstheme="minorHAnsi"/>
          <w:i/>
          <w:sz w:val="24"/>
          <w:szCs w:val="24"/>
        </w:rPr>
        <w:t>Wdef</w:t>
      </w:r>
      <w:proofErr w:type="spellEnd"/>
      <w:r w:rsidRPr="00E821A8">
        <w:rPr>
          <w:rFonts w:cstheme="minorHAnsi"/>
          <w:i/>
          <w:sz w:val="24"/>
          <w:szCs w:val="24"/>
        </w:rPr>
        <w:t>:</w:t>
      </w:r>
      <w:r w:rsidR="00D07601" w:rsidRPr="00D07601">
        <w:rPr>
          <w:rFonts w:cstheme="minorHAnsi"/>
          <w:i/>
          <w:sz w:val="24"/>
          <w:szCs w:val="24"/>
        </w:rPr>
        <w:t xml:space="preserve"> Weighted defect</w:t>
      </w:r>
    </w:p>
    <w:p w:rsidR="0033275C" w:rsidRPr="00E821A8" w:rsidRDefault="00D07601" w:rsidP="0033275C">
      <w:pPr>
        <w:rPr>
          <w:rFonts w:cstheme="minorHAnsi"/>
          <w:i/>
          <w:sz w:val="24"/>
          <w:szCs w:val="24"/>
        </w:rPr>
      </w:pPr>
      <w:commentRangeStart w:id="41"/>
      <w:r w:rsidRPr="00D07601">
        <w:rPr>
          <w:rFonts w:cstheme="minorHAnsi"/>
          <w:i/>
          <w:sz w:val="24"/>
          <w:szCs w:val="24"/>
        </w:rPr>
        <w:t>Type</w:t>
      </w:r>
      <w:r w:rsidRPr="00D07601">
        <w:rPr>
          <w:rFonts w:cstheme="minorHAnsi"/>
          <w:i/>
          <w:sz w:val="24"/>
          <w:szCs w:val="24"/>
        </w:rPr>
        <w:tab/>
      </w:r>
      <w:r w:rsidRPr="00D07601">
        <w:rPr>
          <w:rFonts w:cstheme="minorHAnsi"/>
          <w:i/>
          <w:sz w:val="24"/>
          <w:szCs w:val="24"/>
        </w:rPr>
        <w:tab/>
      </w:r>
      <w:r w:rsidRPr="00D07601">
        <w:rPr>
          <w:rFonts w:cstheme="minorHAnsi"/>
          <w:i/>
          <w:sz w:val="24"/>
          <w:szCs w:val="24"/>
        </w:rPr>
        <w:tab/>
      </w:r>
      <w:r w:rsidRPr="00D07601">
        <w:rPr>
          <w:rFonts w:cstheme="minorHAnsi"/>
          <w:i/>
          <w:sz w:val="24"/>
          <w:szCs w:val="24"/>
        </w:rPr>
        <w:tab/>
      </w:r>
      <w:r w:rsidRPr="00D07601">
        <w:rPr>
          <w:rFonts w:cstheme="minorHAnsi"/>
          <w:i/>
          <w:sz w:val="24"/>
          <w:szCs w:val="24"/>
        </w:rPr>
        <w:tab/>
      </w:r>
      <w:r w:rsidRPr="00D07601">
        <w:rPr>
          <w:rFonts w:cstheme="minorHAnsi"/>
          <w:i/>
          <w:sz w:val="24"/>
          <w:szCs w:val="24"/>
        </w:rPr>
        <w:tab/>
        <w:t>Weight</w:t>
      </w:r>
      <w:commentRangeEnd w:id="41"/>
      <w:r w:rsidR="006A3CBB">
        <w:rPr>
          <w:rStyle w:val="CommentReference"/>
        </w:rPr>
        <w:commentReference w:id="41"/>
      </w:r>
    </w:p>
    <w:p w:rsidR="0033275C" w:rsidRPr="00E821A8" w:rsidRDefault="00D07601" w:rsidP="0033275C">
      <w:pPr>
        <w:rPr>
          <w:rFonts w:cstheme="minorHAnsi"/>
          <w:i/>
          <w:sz w:val="24"/>
          <w:szCs w:val="24"/>
        </w:rPr>
      </w:pPr>
      <w:r w:rsidRPr="00D07601">
        <w:rPr>
          <w:rFonts w:cstheme="minorHAnsi"/>
          <w:i/>
          <w:sz w:val="24"/>
          <w:szCs w:val="24"/>
        </w:rPr>
        <w:t xml:space="preserve">- Bug layout and coding convention </w:t>
      </w:r>
      <w:r w:rsidRPr="00D07601">
        <w:rPr>
          <w:rFonts w:cstheme="minorHAnsi"/>
          <w:i/>
          <w:sz w:val="24"/>
          <w:szCs w:val="24"/>
        </w:rPr>
        <w:tab/>
      </w:r>
      <w:r w:rsidRPr="00D07601">
        <w:rPr>
          <w:rFonts w:cstheme="minorHAnsi"/>
          <w:i/>
          <w:sz w:val="24"/>
          <w:szCs w:val="24"/>
        </w:rPr>
        <w:tab/>
      </w:r>
      <w:r w:rsidRPr="00D07601">
        <w:rPr>
          <w:rFonts w:cstheme="minorHAnsi"/>
          <w:i/>
          <w:sz w:val="24"/>
          <w:szCs w:val="24"/>
        </w:rPr>
        <w:tab/>
        <w:t>1</w:t>
      </w:r>
    </w:p>
    <w:p w:rsidR="0033275C" w:rsidRPr="00E821A8" w:rsidRDefault="00D07601" w:rsidP="0033275C">
      <w:pPr>
        <w:rPr>
          <w:rFonts w:cstheme="minorHAnsi"/>
          <w:i/>
          <w:sz w:val="24"/>
          <w:szCs w:val="24"/>
        </w:rPr>
      </w:pPr>
      <w:r w:rsidRPr="00D07601">
        <w:rPr>
          <w:rFonts w:cstheme="minorHAnsi"/>
          <w:i/>
          <w:sz w:val="24"/>
          <w:szCs w:val="24"/>
        </w:rPr>
        <w:t>- Bug logic of code</w:t>
      </w:r>
      <w:r w:rsidRPr="00D07601">
        <w:rPr>
          <w:rFonts w:cstheme="minorHAnsi"/>
          <w:i/>
          <w:sz w:val="24"/>
          <w:szCs w:val="24"/>
        </w:rPr>
        <w:tab/>
      </w:r>
      <w:r w:rsidRPr="00D07601">
        <w:rPr>
          <w:rFonts w:cstheme="minorHAnsi"/>
          <w:i/>
          <w:sz w:val="24"/>
          <w:szCs w:val="24"/>
        </w:rPr>
        <w:tab/>
      </w:r>
      <w:r w:rsidRPr="00D07601">
        <w:rPr>
          <w:rFonts w:cstheme="minorHAnsi"/>
          <w:i/>
          <w:sz w:val="24"/>
          <w:szCs w:val="24"/>
        </w:rPr>
        <w:tab/>
      </w:r>
      <w:r w:rsidRPr="00D07601">
        <w:rPr>
          <w:rFonts w:cstheme="minorHAnsi"/>
          <w:i/>
          <w:sz w:val="24"/>
          <w:szCs w:val="24"/>
        </w:rPr>
        <w:tab/>
      </w:r>
      <w:r w:rsidRPr="00D07601">
        <w:rPr>
          <w:rFonts w:cstheme="minorHAnsi"/>
          <w:i/>
          <w:sz w:val="24"/>
          <w:szCs w:val="24"/>
        </w:rPr>
        <w:tab/>
        <w:t>3</w:t>
      </w:r>
    </w:p>
    <w:p w:rsidR="0033275C" w:rsidRPr="00E821A8" w:rsidRDefault="00D07601" w:rsidP="0033275C">
      <w:pPr>
        <w:rPr>
          <w:rFonts w:cstheme="minorHAnsi"/>
          <w:i/>
          <w:sz w:val="24"/>
          <w:szCs w:val="24"/>
        </w:rPr>
      </w:pPr>
      <w:r w:rsidRPr="00D07601">
        <w:rPr>
          <w:rFonts w:cstheme="minorHAnsi"/>
          <w:i/>
          <w:sz w:val="24"/>
          <w:szCs w:val="24"/>
        </w:rPr>
        <w:t>- Bug fatal error</w:t>
      </w:r>
      <w:r w:rsidRPr="00D07601">
        <w:rPr>
          <w:rFonts w:cstheme="minorHAnsi"/>
          <w:i/>
          <w:sz w:val="24"/>
          <w:szCs w:val="24"/>
        </w:rPr>
        <w:tab/>
      </w:r>
      <w:r w:rsidRPr="00D07601">
        <w:rPr>
          <w:rFonts w:cstheme="minorHAnsi"/>
          <w:i/>
          <w:sz w:val="24"/>
          <w:szCs w:val="24"/>
        </w:rPr>
        <w:tab/>
      </w:r>
      <w:r w:rsidRPr="00D07601">
        <w:rPr>
          <w:rFonts w:cstheme="minorHAnsi"/>
          <w:i/>
          <w:sz w:val="24"/>
          <w:szCs w:val="24"/>
        </w:rPr>
        <w:tab/>
      </w:r>
      <w:r w:rsidRPr="00D07601">
        <w:rPr>
          <w:rFonts w:cstheme="minorHAnsi"/>
          <w:i/>
          <w:sz w:val="24"/>
          <w:szCs w:val="24"/>
        </w:rPr>
        <w:tab/>
      </w:r>
      <w:r w:rsidRPr="00D07601">
        <w:rPr>
          <w:rFonts w:cstheme="minorHAnsi"/>
          <w:i/>
          <w:sz w:val="24"/>
          <w:szCs w:val="24"/>
        </w:rPr>
        <w:tab/>
        <w:t>5</w:t>
      </w:r>
    </w:p>
    <w:p w:rsidR="0033275C" w:rsidRPr="00E821A8" w:rsidRDefault="00D07601" w:rsidP="009A527F">
      <w:pPr>
        <w:pStyle w:val="Heading2"/>
        <w:rPr>
          <w:rFonts w:asciiTheme="minorHAnsi" w:hAnsiTheme="minorHAnsi" w:cstheme="minorHAnsi"/>
          <w:sz w:val="24"/>
          <w:szCs w:val="24"/>
        </w:rPr>
      </w:pPr>
      <w:bookmarkStart w:id="42" w:name="_License"/>
      <w:bookmarkStart w:id="43" w:name="_Toc332351092"/>
      <w:bookmarkEnd w:id="42"/>
      <w:r w:rsidRPr="00D07601">
        <w:rPr>
          <w:rFonts w:asciiTheme="minorHAnsi" w:hAnsiTheme="minorHAnsi" w:cstheme="minorHAnsi"/>
          <w:sz w:val="24"/>
          <w:szCs w:val="24"/>
        </w:rPr>
        <w:t>10. License</w:t>
      </w:r>
      <w:bookmarkEnd w:id="43"/>
      <w:r w:rsidRPr="00D07601">
        <w:rPr>
          <w:rFonts w:asciiTheme="minorHAnsi" w:hAnsiTheme="minorHAnsi" w:cstheme="minorHAnsi"/>
          <w:sz w:val="24"/>
          <w:szCs w:val="24"/>
        </w:rPr>
        <w:br/>
      </w:r>
    </w:p>
    <w:p w:rsidR="0033275C" w:rsidRPr="00E821A8" w:rsidRDefault="0033275C" w:rsidP="0033275C">
      <w:pPr>
        <w:pStyle w:val="ListParagraph"/>
        <w:ind w:left="644"/>
        <w:rPr>
          <w:rFonts w:cstheme="minorHAnsi"/>
          <w:sz w:val="24"/>
          <w:szCs w:val="24"/>
        </w:rPr>
      </w:pPr>
      <w:r w:rsidRPr="00E821A8">
        <w:rPr>
          <w:rFonts w:cstheme="minorHAnsi"/>
          <w:sz w:val="24"/>
          <w:szCs w:val="24"/>
          <w:shd w:val="clear" w:color="auto" w:fill="FFFFFF"/>
        </w:rPr>
        <w:t>OOPMS licensed under the</w:t>
      </w:r>
      <w:r w:rsidRPr="00E821A8">
        <w:rPr>
          <w:rStyle w:val="apple-converted-space"/>
          <w:rFonts w:cstheme="minorHAnsi"/>
          <w:sz w:val="24"/>
          <w:szCs w:val="24"/>
          <w:shd w:val="clear" w:color="auto" w:fill="FFFFFF"/>
        </w:rPr>
        <w:t> </w:t>
      </w:r>
      <w:hyperlink r:id="rId10" w:history="1">
        <w:r w:rsidRPr="00E821A8">
          <w:rPr>
            <w:rStyle w:val="Hyperlink"/>
            <w:rFonts w:cstheme="minorHAnsi"/>
            <w:color w:val="auto"/>
            <w:sz w:val="24"/>
            <w:szCs w:val="24"/>
            <w:shd w:val="clear" w:color="auto" w:fill="FFFFFF"/>
          </w:rPr>
          <w:t>Apache License, Version 2.0</w:t>
        </w:r>
      </w:hyperlink>
      <w:r w:rsidRPr="00E821A8">
        <w:rPr>
          <w:rStyle w:val="apple-converted-space"/>
          <w:rFonts w:cstheme="minorHAnsi"/>
          <w:sz w:val="24"/>
          <w:szCs w:val="24"/>
          <w:shd w:val="clear" w:color="auto" w:fill="FFFFFF"/>
        </w:rPr>
        <w:t> </w:t>
      </w:r>
      <w:r w:rsidRPr="00E821A8">
        <w:rPr>
          <w:rFonts w:cstheme="minorHAnsi"/>
          <w:sz w:val="24"/>
          <w:szCs w:val="24"/>
          <w:shd w:val="clear" w:color="auto" w:fill="FFFFFF"/>
        </w:rPr>
        <w:t>as approved by the Open Source Initiative (OSI), an</w:t>
      </w:r>
      <w:r w:rsidRPr="00E821A8">
        <w:rPr>
          <w:rStyle w:val="apple-converted-space"/>
          <w:rFonts w:cstheme="minorHAnsi"/>
          <w:sz w:val="24"/>
          <w:szCs w:val="24"/>
          <w:shd w:val="clear" w:color="auto" w:fill="FFFFFF"/>
        </w:rPr>
        <w:t> </w:t>
      </w:r>
      <w:hyperlink r:id="rId11" w:history="1">
        <w:r w:rsidRPr="00E821A8">
          <w:rPr>
            <w:rStyle w:val="Hyperlink"/>
            <w:rFonts w:cstheme="minorHAnsi"/>
            <w:color w:val="auto"/>
            <w:sz w:val="24"/>
            <w:szCs w:val="24"/>
            <w:shd w:val="clear" w:color="auto" w:fill="FFFFFF"/>
          </w:rPr>
          <w:t>OSI-certified</w:t>
        </w:r>
      </w:hyperlink>
      <w:r w:rsidRPr="00E821A8">
        <w:rPr>
          <w:rStyle w:val="apple-converted-space"/>
          <w:rFonts w:cstheme="minorHAnsi"/>
          <w:sz w:val="24"/>
          <w:szCs w:val="24"/>
          <w:shd w:val="clear" w:color="auto" w:fill="FFFFFF"/>
        </w:rPr>
        <w:t> </w:t>
      </w:r>
      <w:r w:rsidRPr="00E821A8">
        <w:rPr>
          <w:rFonts w:cstheme="minorHAnsi"/>
          <w:sz w:val="24"/>
          <w:szCs w:val="24"/>
          <w:shd w:val="clear" w:color="auto" w:fill="FFFFFF"/>
        </w:rPr>
        <w:t>("open") and</w:t>
      </w:r>
      <w:r w:rsidRPr="00E821A8">
        <w:rPr>
          <w:rStyle w:val="apple-converted-space"/>
          <w:rFonts w:cstheme="minorHAnsi"/>
          <w:sz w:val="24"/>
          <w:szCs w:val="24"/>
          <w:shd w:val="clear" w:color="auto" w:fill="FFFFFF"/>
        </w:rPr>
        <w:t> </w:t>
      </w:r>
      <w:hyperlink r:id="rId12" w:history="1">
        <w:r w:rsidRPr="00E821A8">
          <w:rPr>
            <w:rStyle w:val="Hyperlink"/>
            <w:rFonts w:cstheme="minorHAnsi"/>
            <w:color w:val="auto"/>
            <w:sz w:val="24"/>
            <w:szCs w:val="24"/>
            <w:shd w:val="clear" w:color="auto" w:fill="FFFFFF"/>
          </w:rPr>
          <w:t>Gnu/FSF-recognized</w:t>
        </w:r>
      </w:hyperlink>
      <w:r w:rsidRPr="00E821A8">
        <w:rPr>
          <w:rStyle w:val="apple-converted-space"/>
          <w:rFonts w:cstheme="minorHAnsi"/>
          <w:sz w:val="24"/>
          <w:szCs w:val="24"/>
          <w:shd w:val="clear" w:color="auto" w:fill="FFFFFF"/>
        </w:rPr>
        <w:t> </w:t>
      </w:r>
      <w:r w:rsidRPr="00E821A8">
        <w:rPr>
          <w:rFonts w:cstheme="minorHAnsi"/>
          <w:sz w:val="24"/>
          <w:szCs w:val="24"/>
          <w:shd w:val="clear" w:color="auto" w:fill="FFFFFF"/>
        </w:rPr>
        <w:t>("free") license.</w:t>
      </w:r>
    </w:p>
    <w:p w:rsidR="003D7084" w:rsidRDefault="0033275C">
      <w:pPr>
        <w:pStyle w:val="Heading2"/>
        <w:numPr>
          <w:ilvl w:val="0"/>
          <w:numId w:val="23"/>
        </w:numPr>
        <w:ind w:left="360"/>
        <w:rPr>
          <w:rFonts w:asciiTheme="minorHAnsi" w:hAnsiTheme="minorHAnsi" w:cstheme="minorHAnsi"/>
          <w:sz w:val="24"/>
          <w:szCs w:val="24"/>
        </w:rPr>
      </w:pPr>
      <w:bookmarkStart w:id="44" w:name="_References"/>
      <w:bookmarkStart w:id="45" w:name="_Toc332351093"/>
      <w:bookmarkEnd w:id="44"/>
      <w:r w:rsidRPr="00E821A8">
        <w:rPr>
          <w:rFonts w:asciiTheme="minorHAnsi" w:hAnsiTheme="minorHAnsi" w:cstheme="minorHAnsi"/>
          <w:sz w:val="24"/>
          <w:szCs w:val="24"/>
        </w:rPr>
        <w:lastRenderedPageBreak/>
        <w:t>References</w:t>
      </w:r>
      <w:bookmarkEnd w:id="32"/>
      <w:bookmarkEnd w:id="33"/>
      <w:bookmarkEnd w:id="34"/>
      <w:bookmarkEnd w:id="45"/>
      <w:r w:rsidRPr="00E821A8">
        <w:rPr>
          <w:rFonts w:asciiTheme="minorHAnsi" w:hAnsiTheme="minorHAnsi" w:cstheme="minorHAnsi"/>
          <w:sz w:val="24"/>
          <w:szCs w:val="24"/>
        </w:rPr>
        <w:br/>
      </w:r>
    </w:p>
    <w:p w:rsidR="0033275C" w:rsidRPr="00E821A8" w:rsidRDefault="00D07601" w:rsidP="008C3CFA">
      <w:pPr>
        <w:pStyle w:val="ListParagraph"/>
        <w:numPr>
          <w:ilvl w:val="0"/>
          <w:numId w:val="22"/>
        </w:numPr>
        <w:rPr>
          <w:rFonts w:cstheme="minorHAnsi"/>
          <w:sz w:val="24"/>
          <w:szCs w:val="24"/>
        </w:rPr>
      </w:pPr>
      <w:r w:rsidRPr="00D07601">
        <w:rPr>
          <w:rFonts w:cstheme="minorHAnsi"/>
          <w:sz w:val="24"/>
          <w:szCs w:val="24"/>
        </w:rPr>
        <w:t>Wikipedia.org</w:t>
      </w:r>
    </w:p>
    <w:p w:rsidR="0033275C" w:rsidRPr="00E821A8" w:rsidRDefault="00D07601" w:rsidP="008C3CFA">
      <w:pPr>
        <w:pStyle w:val="ListParagraph"/>
        <w:numPr>
          <w:ilvl w:val="0"/>
          <w:numId w:val="22"/>
        </w:numPr>
        <w:rPr>
          <w:rFonts w:cstheme="minorHAnsi"/>
          <w:sz w:val="24"/>
          <w:szCs w:val="24"/>
          <w:lang w:eastAsia="ja-JP"/>
        </w:rPr>
      </w:pPr>
      <w:r w:rsidRPr="00D07601">
        <w:rPr>
          <w:rFonts w:cstheme="minorHAnsi"/>
          <w:sz w:val="24"/>
          <w:szCs w:val="24"/>
        </w:rPr>
        <w:t>FMS System</w:t>
      </w:r>
    </w:p>
    <w:p w:rsidR="0033275C" w:rsidRPr="00E821A8" w:rsidRDefault="0033275C" w:rsidP="0033275C">
      <w:pPr>
        <w:rPr>
          <w:rFonts w:cstheme="minorHAnsi"/>
          <w:sz w:val="24"/>
          <w:szCs w:val="24"/>
        </w:rPr>
      </w:pPr>
    </w:p>
    <w:p w:rsidR="00682754" w:rsidRPr="00E821A8" w:rsidRDefault="00D07601" w:rsidP="000F5919">
      <w:pPr>
        <w:pStyle w:val="Heading1"/>
        <w:numPr>
          <w:ilvl w:val="0"/>
          <w:numId w:val="2"/>
        </w:numPr>
        <w:tabs>
          <w:tab w:val="left" w:pos="709"/>
        </w:tabs>
        <w:ind w:left="284" w:firstLine="0"/>
        <w:jc w:val="both"/>
        <w:rPr>
          <w:rFonts w:asciiTheme="minorHAnsi" w:hAnsiTheme="minorHAnsi" w:cstheme="minorHAnsi"/>
          <w:sz w:val="24"/>
          <w:szCs w:val="24"/>
        </w:rPr>
      </w:pPr>
      <w:bookmarkStart w:id="46" w:name="_Toc332351094"/>
      <w:r w:rsidRPr="00D07601">
        <w:rPr>
          <w:rFonts w:asciiTheme="minorHAnsi" w:hAnsiTheme="minorHAnsi" w:cstheme="minorHAnsi"/>
          <w:sz w:val="24"/>
          <w:szCs w:val="24"/>
        </w:rPr>
        <w:t>Software Project Management Plan</w:t>
      </w:r>
      <w:bookmarkEnd w:id="46"/>
    </w:p>
    <w:p w:rsidR="00682754" w:rsidRPr="00E821A8" w:rsidRDefault="00682754" w:rsidP="000F5919">
      <w:pPr>
        <w:pStyle w:val="Heading2"/>
        <w:numPr>
          <w:ilvl w:val="0"/>
          <w:numId w:val="3"/>
        </w:numPr>
        <w:tabs>
          <w:tab w:val="left" w:pos="851"/>
        </w:tabs>
        <w:ind w:left="567" w:firstLine="1"/>
        <w:jc w:val="both"/>
        <w:rPr>
          <w:rFonts w:asciiTheme="minorHAnsi" w:hAnsiTheme="minorHAnsi" w:cstheme="minorHAnsi"/>
          <w:sz w:val="24"/>
          <w:szCs w:val="24"/>
        </w:rPr>
      </w:pPr>
      <w:bookmarkStart w:id="47" w:name="_Toc283060418"/>
      <w:bookmarkStart w:id="48" w:name="_Toc332351095"/>
      <w:r w:rsidRPr="00E821A8">
        <w:rPr>
          <w:rFonts w:asciiTheme="minorHAnsi" w:hAnsiTheme="minorHAnsi" w:cstheme="minorHAnsi"/>
          <w:sz w:val="24"/>
          <w:szCs w:val="24"/>
        </w:rPr>
        <w:t>Problem Definition</w:t>
      </w:r>
      <w:bookmarkEnd w:id="47"/>
      <w:bookmarkEnd w:id="48"/>
    </w:p>
    <w:p w:rsidR="00682754" w:rsidRPr="00E821A8" w:rsidRDefault="00682754" w:rsidP="000F5919">
      <w:pPr>
        <w:pStyle w:val="Heading3"/>
        <w:numPr>
          <w:ilvl w:val="0"/>
          <w:numId w:val="4"/>
        </w:numPr>
        <w:tabs>
          <w:tab w:val="left" w:pos="1134"/>
        </w:tabs>
        <w:ind w:left="851" w:hanging="1"/>
        <w:jc w:val="both"/>
        <w:rPr>
          <w:rFonts w:asciiTheme="minorHAnsi" w:hAnsiTheme="minorHAnsi" w:cstheme="minorHAnsi"/>
          <w:sz w:val="24"/>
          <w:szCs w:val="24"/>
        </w:rPr>
      </w:pPr>
      <w:bookmarkStart w:id="49" w:name="_Toc291434925"/>
      <w:bookmarkStart w:id="50" w:name="_Toc332351096"/>
      <w:bookmarkStart w:id="51" w:name="_Toc291434932"/>
      <w:bookmarkStart w:id="52" w:name="_Toc283060430"/>
      <w:r w:rsidRPr="00E821A8">
        <w:rPr>
          <w:rFonts w:asciiTheme="minorHAnsi" w:hAnsiTheme="minorHAnsi" w:cstheme="minorHAnsi"/>
          <w:sz w:val="24"/>
          <w:szCs w:val="24"/>
        </w:rPr>
        <w:t>Name of this Capstone Project</w:t>
      </w:r>
      <w:bookmarkEnd w:id="49"/>
      <w:bookmarkEnd w:id="50"/>
    </w:p>
    <w:p w:rsidR="0003647B" w:rsidRPr="00E821A8" w:rsidRDefault="00D07601" w:rsidP="0003647B">
      <w:pPr>
        <w:ind w:left="720" w:firstLine="720"/>
        <w:rPr>
          <w:rFonts w:cstheme="minorHAnsi"/>
          <w:sz w:val="24"/>
          <w:szCs w:val="24"/>
        </w:rPr>
      </w:pPr>
      <w:r w:rsidRPr="00D07601">
        <w:rPr>
          <w:rFonts w:cstheme="minorHAnsi"/>
          <w:sz w:val="24"/>
          <w:szCs w:val="24"/>
        </w:rPr>
        <w:t>The official and formal project name is “Online Project Management Suite on Portal Framework”.</w:t>
      </w:r>
    </w:p>
    <w:p w:rsidR="00682754" w:rsidRPr="00E821A8" w:rsidRDefault="00682754" w:rsidP="000F5919">
      <w:pPr>
        <w:pStyle w:val="Heading3"/>
        <w:numPr>
          <w:ilvl w:val="0"/>
          <w:numId w:val="4"/>
        </w:numPr>
        <w:tabs>
          <w:tab w:val="left" w:pos="1134"/>
        </w:tabs>
        <w:ind w:left="851" w:hanging="1"/>
        <w:jc w:val="both"/>
        <w:rPr>
          <w:rFonts w:asciiTheme="minorHAnsi" w:hAnsiTheme="minorHAnsi" w:cstheme="minorHAnsi"/>
          <w:sz w:val="24"/>
          <w:szCs w:val="24"/>
        </w:rPr>
      </w:pPr>
      <w:bookmarkStart w:id="53" w:name="_Toc291434926"/>
      <w:bookmarkStart w:id="54" w:name="_Toc332351097"/>
      <w:r w:rsidRPr="00E821A8">
        <w:rPr>
          <w:rFonts w:asciiTheme="minorHAnsi" w:hAnsiTheme="minorHAnsi" w:cstheme="minorHAnsi"/>
          <w:sz w:val="24"/>
          <w:szCs w:val="24"/>
        </w:rPr>
        <w:t>Problem Abstract</w:t>
      </w:r>
      <w:bookmarkEnd w:id="53"/>
      <w:bookmarkEnd w:id="54"/>
    </w:p>
    <w:p w:rsidR="0090355F" w:rsidRPr="00E821A8" w:rsidRDefault="00D07601" w:rsidP="0090355F">
      <w:pPr>
        <w:pStyle w:val="ListParagraph"/>
        <w:ind w:firstLine="720"/>
        <w:rPr>
          <w:rFonts w:cstheme="minorHAnsi"/>
          <w:sz w:val="24"/>
          <w:szCs w:val="24"/>
        </w:rPr>
      </w:pPr>
      <w:r w:rsidRPr="00D07601">
        <w:rPr>
          <w:rFonts w:cstheme="minorHAnsi"/>
          <w:color w:val="000000"/>
          <w:sz w:val="24"/>
          <w:szCs w:val="24"/>
        </w:rPr>
        <w:t>In the future, software industries could very well depend on how quickly the procedures and systems of project management are adopted. Therefore, Project Manager will play a very important role within organizations. Our mission is to provide an online system that actively assists those managers in managing their project.</w:t>
      </w:r>
    </w:p>
    <w:p w:rsidR="0090355F" w:rsidRPr="00E821A8" w:rsidRDefault="00D07601" w:rsidP="0090355F">
      <w:pPr>
        <w:pStyle w:val="ListParagraph"/>
        <w:ind w:firstLine="720"/>
        <w:rPr>
          <w:rFonts w:cstheme="minorHAnsi"/>
          <w:sz w:val="24"/>
          <w:szCs w:val="24"/>
        </w:rPr>
      </w:pPr>
      <w:r w:rsidRPr="00D07601">
        <w:rPr>
          <w:rFonts w:cstheme="minorHAnsi"/>
          <w:sz w:val="24"/>
          <w:szCs w:val="24"/>
        </w:rPr>
        <w:t>With the increasing number of managers and users, OOPMS must be capable to work well with thousands of users. OOPMS processes a large amount of information, so the system needs to have good performance and accuracy. Any mistakes may lead to a big failure in projects’ statistic and performance.</w:t>
      </w:r>
    </w:p>
    <w:p w:rsidR="00682754" w:rsidRPr="00E821A8" w:rsidRDefault="00682754" w:rsidP="000F5919">
      <w:pPr>
        <w:pStyle w:val="Heading3"/>
        <w:numPr>
          <w:ilvl w:val="0"/>
          <w:numId w:val="4"/>
        </w:numPr>
        <w:tabs>
          <w:tab w:val="left" w:pos="1134"/>
        </w:tabs>
        <w:ind w:left="567" w:firstLine="283"/>
        <w:jc w:val="both"/>
        <w:rPr>
          <w:rFonts w:asciiTheme="minorHAnsi" w:hAnsiTheme="minorHAnsi" w:cstheme="minorHAnsi"/>
          <w:sz w:val="24"/>
          <w:szCs w:val="24"/>
        </w:rPr>
      </w:pPr>
      <w:bookmarkStart w:id="55" w:name="_Toc291434927"/>
      <w:bookmarkStart w:id="56" w:name="_Toc332351098"/>
      <w:r w:rsidRPr="00E821A8">
        <w:rPr>
          <w:rFonts w:asciiTheme="minorHAnsi" w:hAnsiTheme="minorHAnsi" w:cstheme="minorHAnsi"/>
          <w:sz w:val="24"/>
          <w:szCs w:val="24"/>
        </w:rPr>
        <w:t>Project Overview</w:t>
      </w:r>
      <w:bookmarkEnd w:id="55"/>
      <w:bookmarkEnd w:id="56"/>
    </w:p>
    <w:p w:rsidR="00682754" w:rsidRPr="00E821A8" w:rsidRDefault="00D07601" w:rsidP="008C3CFA">
      <w:pPr>
        <w:pStyle w:val="Heading4"/>
        <w:numPr>
          <w:ilvl w:val="1"/>
          <w:numId w:val="9"/>
        </w:numPr>
        <w:tabs>
          <w:tab w:val="left" w:pos="1418"/>
        </w:tabs>
        <w:ind w:left="709" w:firstLine="284"/>
        <w:jc w:val="both"/>
        <w:rPr>
          <w:rFonts w:asciiTheme="minorHAnsi" w:hAnsiTheme="minorHAnsi" w:cstheme="minorHAnsi"/>
          <w:sz w:val="24"/>
          <w:szCs w:val="24"/>
        </w:rPr>
      </w:pPr>
      <w:bookmarkStart w:id="57" w:name="_Toc291434928"/>
      <w:bookmarkStart w:id="58" w:name="_Toc332351099"/>
      <w:r w:rsidRPr="00D07601">
        <w:rPr>
          <w:rFonts w:asciiTheme="minorHAnsi" w:hAnsiTheme="minorHAnsi" w:cstheme="minorHAnsi"/>
          <w:sz w:val="24"/>
          <w:szCs w:val="24"/>
        </w:rPr>
        <w:t>The Current System</w:t>
      </w:r>
      <w:bookmarkEnd w:id="57"/>
      <w:bookmarkEnd w:id="58"/>
    </w:p>
    <w:p w:rsidR="00187125" w:rsidRPr="00E821A8" w:rsidRDefault="00D07601" w:rsidP="00187125">
      <w:pPr>
        <w:ind w:left="1080"/>
        <w:rPr>
          <w:rFonts w:cstheme="minorHAnsi"/>
          <w:sz w:val="24"/>
          <w:szCs w:val="24"/>
        </w:rPr>
      </w:pPr>
      <w:r w:rsidRPr="00D07601">
        <w:rPr>
          <w:rFonts w:cstheme="minorHAnsi"/>
          <w:sz w:val="24"/>
          <w:szCs w:val="24"/>
        </w:rPr>
        <w:t>There are many current systems, which provide project management services. Still, project managers find it extremely problematic to apply those systems into their real projects. There are numerous reasons making these systems very difficult to use efficiently:</w:t>
      </w:r>
    </w:p>
    <w:p w:rsidR="00187125" w:rsidRPr="00E821A8" w:rsidRDefault="00D07601" w:rsidP="008C3CFA">
      <w:pPr>
        <w:pStyle w:val="ListParagraph"/>
        <w:numPr>
          <w:ilvl w:val="2"/>
          <w:numId w:val="24"/>
        </w:numPr>
        <w:rPr>
          <w:rFonts w:cstheme="minorHAnsi"/>
          <w:sz w:val="24"/>
          <w:szCs w:val="24"/>
        </w:rPr>
      </w:pPr>
      <w:r w:rsidRPr="00D07601">
        <w:rPr>
          <w:rFonts w:cstheme="minorHAnsi"/>
          <w:sz w:val="24"/>
          <w:szCs w:val="24"/>
        </w:rPr>
        <w:t>Unfriendly Interface</w:t>
      </w:r>
    </w:p>
    <w:p w:rsidR="00187125" w:rsidRPr="00E821A8" w:rsidRDefault="00D07601" w:rsidP="008C3CFA">
      <w:pPr>
        <w:pStyle w:val="ListParagraph"/>
        <w:numPr>
          <w:ilvl w:val="2"/>
          <w:numId w:val="24"/>
        </w:numPr>
        <w:rPr>
          <w:rFonts w:cstheme="minorHAnsi"/>
          <w:sz w:val="24"/>
          <w:szCs w:val="24"/>
        </w:rPr>
      </w:pPr>
      <w:r w:rsidRPr="00D07601">
        <w:rPr>
          <w:rFonts w:cstheme="minorHAnsi"/>
          <w:sz w:val="24"/>
          <w:szCs w:val="24"/>
        </w:rPr>
        <w:t>Complicated Process</w:t>
      </w:r>
    </w:p>
    <w:p w:rsidR="00187125" w:rsidRPr="00E821A8" w:rsidRDefault="00D07601" w:rsidP="008C3CFA">
      <w:pPr>
        <w:pStyle w:val="ListParagraph"/>
        <w:numPr>
          <w:ilvl w:val="2"/>
          <w:numId w:val="24"/>
        </w:numPr>
        <w:rPr>
          <w:rFonts w:cstheme="minorHAnsi"/>
          <w:sz w:val="24"/>
          <w:szCs w:val="24"/>
        </w:rPr>
      </w:pPr>
      <w:r w:rsidRPr="00D07601">
        <w:rPr>
          <w:rFonts w:cstheme="minorHAnsi"/>
          <w:sz w:val="24"/>
          <w:szCs w:val="24"/>
        </w:rPr>
        <w:t>Large cost</w:t>
      </w:r>
    </w:p>
    <w:p w:rsidR="00187125" w:rsidRPr="00E821A8" w:rsidRDefault="00D07601" w:rsidP="008C3CFA">
      <w:pPr>
        <w:pStyle w:val="ListParagraph"/>
        <w:numPr>
          <w:ilvl w:val="2"/>
          <w:numId w:val="24"/>
        </w:numPr>
        <w:rPr>
          <w:rFonts w:cstheme="minorHAnsi"/>
          <w:sz w:val="24"/>
          <w:szCs w:val="24"/>
        </w:rPr>
      </w:pPr>
      <w:r w:rsidRPr="00D07601">
        <w:rPr>
          <w:rFonts w:cstheme="minorHAnsi"/>
          <w:sz w:val="24"/>
          <w:szCs w:val="24"/>
        </w:rPr>
        <w:t>Not open source</w:t>
      </w:r>
    </w:p>
    <w:p w:rsidR="00233E78" w:rsidRPr="00E821A8" w:rsidRDefault="00D07601" w:rsidP="008C3CFA">
      <w:pPr>
        <w:pStyle w:val="ListParagraph"/>
        <w:numPr>
          <w:ilvl w:val="2"/>
          <w:numId w:val="24"/>
        </w:numPr>
        <w:rPr>
          <w:rFonts w:cstheme="minorHAnsi"/>
          <w:sz w:val="24"/>
          <w:szCs w:val="24"/>
        </w:rPr>
      </w:pPr>
      <w:r w:rsidRPr="00D07601">
        <w:rPr>
          <w:rFonts w:cstheme="minorHAnsi"/>
          <w:sz w:val="24"/>
          <w:szCs w:val="24"/>
        </w:rPr>
        <w:t>Not modularization</w:t>
      </w:r>
    </w:p>
    <w:p w:rsidR="00682754" w:rsidRPr="00E821A8" w:rsidRDefault="00D07601" w:rsidP="008C3CFA">
      <w:pPr>
        <w:pStyle w:val="Heading4"/>
        <w:numPr>
          <w:ilvl w:val="1"/>
          <w:numId w:val="9"/>
        </w:numPr>
        <w:tabs>
          <w:tab w:val="left" w:pos="1418"/>
        </w:tabs>
        <w:ind w:left="709" w:firstLine="284"/>
        <w:jc w:val="both"/>
        <w:rPr>
          <w:rFonts w:asciiTheme="minorHAnsi" w:hAnsiTheme="minorHAnsi" w:cstheme="minorHAnsi"/>
          <w:sz w:val="24"/>
          <w:szCs w:val="24"/>
        </w:rPr>
      </w:pPr>
      <w:bookmarkStart w:id="59" w:name="_Toc291434929"/>
      <w:bookmarkStart w:id="60" w:name="_Toc332351100"/>
      <w:r w:rsidRPr="00D07601">
        <w:rPr>
          <w:rFonts w:asciiTheme="minorHAnsi" w:hAnsiTheme="minorHAnsi" w:cstheme="minorHAnsi"/>
          <w:sz w:val="24"/>
          <w:szCs w:val="24"/>
        </w:rPr>
        <w:t>The Proposed System</w:t>
      </w:r>
      <w:bookmarkEnd w:id="59"/>
      <w:bookmarkEnd w:id="60"/>
    </w:p>
    <w:p w:rsidR="00233E78" w:rsidRPr="00E821A8" w:rsidRDefault="00D07601" w:rsidP="00233E78">
      <w:pPr>
        <w:ind w:left="900"/>
        <w:rPr>
          <w:rFonts w:cstheme="minorHAnsi"/>
          <w:sz w:val="24"/>
          <w:szCs w:val="24"/>
        </w:rPr>
      </w:pPr>
      <w:r w:rsidRPr="00D07601">
        <w:rPr>
          <w:rFonts w:cstheme="minorHAnsi"/>
          <w:sz w:val="24"/>
          <w:szCs w:val="24"/>
        </w:rPr>
        <w:t>From above issues of current project management systems, we introduce a new    system with powerful features for small and medium projects:</w:t>
      </w:r>
    </w:p>
    <w:p w:rsidR="00233E78" w:rsidRPr="00E821A8" w:rsidRDefault="00D07601" w:rsidP="00233E78">
      <w:pPr>
        <w:pStyle w:val="ListParagraph"/>
        <w:numPr>
          <w:ilvl w:val="0"/>
          <w:numId w:val="1"/>
        </w:numPr>
        <w:ind w:left="1620"/>
        <w:rPr>
          <w:rFonts w:cstheme="minorHAnsi"/>
          <w:sz w:val="24"/>
          <w:szCs w:val="24"/>
        </w:rPr>
      </w:pPr>
      <w:r w:rsidRPr="00D07601">
        <w:rPr>
          <w:rFonts w:cstheme="minorHAnsi"/>
          <w:sz w:val="24"/>
          <w:szCs w:val="24"/>
        </w:rPr>
        <w:lastRenderedPageBreak/>
        <w:t>Provide friendly user interface.</w:t>
      </w:r>
    </w:p>
    <w:p w:rsidR="00233E78" w:rsidRPr="00E821A8" w:rsidRDefault="00D07601" w:rsidP="00233E78">
      <w:pPr>
        <w:pStyle w:val="ListParagraph"/>
        <w:numPr>
          <w:ilvl w:val="0"/>
          <w:numId w:val="1"/>
        </w:numPr>
        <w:ind w:left="1620"/>
        <w:rPr>
          <w:rFonts w:cstheme="minorHAnsi"/>
          <w:sz w:val="24"/>
          <w:szCs w:val="24"/>
        </w:rPr>
      </w:pPr>
      <w:r w:rsidRPr="00D07601">
        <w:rPr>
          <w:rFonts w:cstheme="minorHAnsi"/>
          <w:sz w:val="24"/>
          <w:szCs w:val="24"/>
        </w:rPr>
        <w:t>Add more visual items to help user easy to use, reduce ambiguous logic, improve performance.</w:t>
      </w:r>
    </w:p>
    <w:p w:rsidR="00233E78" w:rsidRPr="00E821A8" w:rsidRDefault="00D07601" w:rsidP="00233E78">
      <w:pPr>
        <w:pStyle w:val="ListParagraph"/>
        <w:numPr>
          <w:ilvl w:val="0"/>
          <w:numId w:val="1"/>
        </w:numPr>
        <w:ind w:left="1620"/>
        <w:rPr>
          <w:rFonts w:cstheme="minorHAnsi"/>
          <w:sz w:val="24"/>
          <w:szCs w:val="24"/>
        </w:rPr>
      </w:pPr>
      <w:r w:rsidRPr="00D07601">
        <w:rPr>
          <w:rFonts w:cstheme="minorHAnsi"/>
          <w:sz w:val="24"/>
          <w:szCs w:val="24"/>
        </w:rPr>
        <w:t>Provide useful report function.</w:t>
      </w:r>
    </w:p>
    <w:p w:rsidR="00233E78" w:rsidRPr="00E821A8" w:rsidRDefault="00D07601" w:rsidP="00233E78">
      <w:pPr>
        <w:pStyle w:val="ListParagraph"/>
        <w:numPr>
          <w:ilvl w:val="0"/>
          <w:numId w:val="1"/>
        </w:numPr>
        <w:ind w:left="1620"/>
        <w:rPr>
          <w:rFonts w:cstheme="minorHAnsi"/>
          <w:sz w:val="24"/>
          <w:szCs w:val="24"/>
        </w:rPr>
      </w:pPr>
      <w:r w:rsidRPr="00D07601">
        <w:rPr>
          <w:rFonts w:cstheme="minorHAnsi"/>
          <w:sz w:val="24"/>
          <w:szCs w:val="24"/>
        </w:rPr>
        <w:t>Integrate in mobile phone to support tracking and making decision for managers anytime.</w:t>
      </w:r>
    </w:p>
    <w:p w:rsidR="00233E78" w:rsidRPr="00E821A8" w:rsidRDefault="006A3CBB" w:rsidP="00233E78">
      <w:pPr>
        <w:rPr>
          <w:rFonts w:cstheme="minorHAnsi"/>
          <w:sz w:val="24"/>
          <w:szCs w:val="24"/>
        </w:rPr>
      </w:pPr>
      <w:r>
        <w:rPr>
          <w:rStyle w:val="CommentReference"/>
        </w:rPr>
        <w:commentReference w:id="61"/>
      </w:r>
    </w:p>
    <w:p w:rsidR="00682754" w:rsidRPr="00E821A8" w:rsidRDefault="00D07601" w:rsidP="008C3CFA">
      <w:pPr>
        <w:pStyle w:val="Heading4"/>
        <w:numPr>
          <w:ilvl w:val="1"/>
          <w:numId w:val="9"/>
        </w:numPr>
        <w:tabs>
          <w:tab w:val="left" w:pos="1418"/>
        </w:tabs>
        <w:ind w:left="709" w:firstLine="284"/>
        <w:jc w:val="both"/>
        <w:rPr>
          <w:rFonts w:asciiTheme="minorHAnsi" w:hAnsiTheme="minorHAnsi" w:cstheme="minorHAnsi"/>
          <w:sz w:val="24"/>
          <w:szCs w:val="24"/>
        </w:rPr>
      </w:pPr>
      <w:bookmarkStart w:id="62" w:name="_Toc291434930"/>
      <w:bookmarkStart w:id="63" w:name="_Toc332351101"/>
      <w:r w:rsidRPr="00D07601">
        <w:rPr>
          <w:rFonts w:asciiTheme="minorHAnsi" w:hAnsiTheme="minorHAnsi" w:cstheme="minorHAnsi"/>
          <w:sz w:val="24"/>
          <w:szCs w:val="24"/>
        </w:rPr>
        <w:t>Boundaries of the System</w:t>
      </w:r>
      <w:bookmarkEnd w:id="62"/>
      <w:bookmarkEnd w:id="63"/>
    </w:p>
    <w:p w:rsidR="00416F70" w:rsidRPr="00E821A8" w:rsidRDefault="00D07601" w:rsidP="00416F70">
      <w:pPr>
        <w:ind w:left="851" w:firstLine="425"/>
        <w:rPr>
          <w:rFonts w:cstheme="minorHAnsi"/>
          <w:sz w:val="24"/>
          <w:szCs w:val="24"/>
        </w:rPr>
      </w:pPr>
      <w:r w:rsidRPr="00D07601">
        <w:rPr>
          <w:rFonts w:cstheme="minorHAnsi"/>
          <w:sz w:val="24"/>
          <w:szCs w:val="24"/>
        </w:rPr>
        <w:t>The system under development of this Capstone Project will include:</w:t>
      </w:r>
    </w:p>
    <w:p w:rsidR="00416F70" w:rsidRPr="00E821A8" w:rsidRDefault="00D07601" w:rsidP="00416F70">
      <w:pPr>
        <w:numPr>
          <w:ilvl w:val="0"/>
          <w:numId w:val="1"/>
        </w:numPr>
        <w:ind w:left="993" w:firstLine="283"/>
        <w:contextualSpacing/>
        <w:rPr>
          <w:rFonts w:cstheme="minorHAnsi"/>
          <w:sz w:val="24"/>
          <w:szCs w:val="24"/>
        </w:rPr>
      </w:pPr>
      <w:r w:rsidRPr="00D07601">
        <w:rPr>
          <w:rFonts w:cstheme="minorHAnsi"/>
          <w:sz w:val="24"/>
          <w:szCs w:val="24"/>
        </w:rPr>
        <w:t>A complete website version and an Android version.</w:t>
      </w:r>
    </w:p>
    <w:p w:rsidR="00416F70" w:rsidRPr="00E821A8" w:rsidRDefault="00D07601" w:rsidP="00416F70">
      <w:pPr>
        <w:numPr>
          <w:ilvl w:val="0"/>
          <w:numId w:val="1"/>
        </w:numPr>
        <w:ind w:left="993" w:firstLine="283"/>
        <w:contextualSpacing/>
        <w:rPr>
          <w:rFonts w:cstheme="minorHAnsi"/>
          <w:sz w:val="24"/>
          <w:szCs w:val="24"/>
        </w:rPr>
      </w:pPr>
      <w:r w:rsidRPr="00D07601">
        <w:rPr>
          <w:rFonts w:cstheme="minorHAnsi"/>
          <w:sz w:val="24"/>
          <w:szCs w:val="24"/>
        </w:rPr>
        <w:t>All the process documents involved.</w:t>
      </w:r>
    </w:p>
    <w:p w:rsidR="00416F70" w:rsidRPr="00E821A8" w:rsidRDefault="00416F70" w:rsidP="00416F70">
      <w:pPr>
        <w:rPr>
          <w:rFonts w:cstheme="minorHAnsi"/>
          <w:sz w:val="24"/>
          <w:szCs w:val="24"/>
        </w:rPr>
      </w:pPr>
    </w:p>
    <w:p w:rsidR="00682754" w:rsidRPr="00E821A8" w:rsidRDefault="00D07601" w:rsidP="008C3CFA">
      <w:pPr>
        <w:pStyle w:val="Heading4"/>
        <w:numPr>
          <w:ilvl w:val="1"/>
          <w:numId w:val="9"/>
        </w:numPr>
        <w:tabs>
          <w:tab w:val="left" w:pos="1418"/>
        </w:tabs>
        <w:ind w:left="709" w:firstLine="284"/>
        <w:jc w:val="both"/>
        <w:rPr>
          <w:rFonts w:asciiTheme="minorHAnsi" w:hAnsiTheme="minorHAnsi" w:cstheme="minorHAnsi"/>
          <w:sz w:val="24"/>
          <w:szCs w:val="24"/>
        </w:rPr>
      </w:pPr>
      <w:bookmarkStart w:id="64" w:name="_Toc291434931"/>
      <w:bookmarkStart w:id="65" w:name="_Toc332351102"/>
      <w:r w:rsidRPr="00D07601">
        <w:rPr>
          <w:rFonts w:asciiTheme="minorHAnsi" w:hAnsiTheme="minorHAnsi" w:cstheme="minorHAnsi"/>
          <w:sz w:val="24"/>
          <w:szCs w:val="24"/>
        </w:rPr>
        <w:t>Development Environment</w:t>
      </w:r>
      <w:bookmarkEnd w:id="64"/>
      <w:bookmarkEnd w:id="65"/>
    </w:p>
    <w:p w:rsidR="00246DD9" w:rsidRPr="00E821A8" w:rsidRDefault="00D07601" w:rsidP="00246DD9">
      <w:pPr>
        <w:ind w:left="851" w:firstLine="425"/>
        <w:rPr>
          <w:rFonts w:cstheme="minorHAnsi"/>
          <w:sz w:val="24"/>
          <w:szCs w:val="24"/>
        </w:rPr>
      </w:pPr>
      <w:r w:rsidRPr="00D07601">
        <w:rPr>
          <w:rFonts w:cstheme="minorHAnsi"/>
          <w:sz w:val="24"/>
          <w:szCs w:val="24"/>
        </w:rPr>
        <w:t>Below is the list of hardware and software requirements needed for development environment:</w:t>
      </w:r>
    </w:p>
    <w:p w:rsidR="00246DD9" w:rsidRPr="00E821A8" w:rsidRDefault="00D07601" w:rsidP="00246DD9">
      <w:pPr>
        <w:keepNext/>
        <w:keepLines/>
        <w:spacing w:before="200" w:after="0"/>
        <w:ind w:firstLine="1418"/>
        <w:outlineLvl w:val="4"/>
        <w:rPr>
          <w:rFonts w:eastAsia="MS Gothic" w:cstheme="minorHAnsi"/>
          <w:color w:val="243F60"/>
          <w:sz w:val="24"/>
          <w:szCs w:val="24"/>
        </w:rPr>
      </w:pPr>
      <w:r w:rsidRPr="00D07601">
        <w:rPr>
          <w:rFonts w:eastAsia="MS Gothic" w:cstheme="minorHAnsi"/>
          <w:color w:val="243F60"/>
          <w:sz w:val="24"/>
          <w:szCs w:val="24"/>
        </w:rPr>
        <w:t>Hardware requirements:</w:t>
      </w:r>
    </w:p>
    <w:p w:rsidR="00246DD9" w:rsidRPr="00E821A8" w:rsidRDefault="00D07601" w:rsidP="00246DD9">
      <w:pPr>
        <w:numPr>
          <w:ilvl w:val="0"/>
          <w:numId w:val="1"/>
        </w:numPr>
        <w:ind w:left="993" w:firstLine="283"/>
        <w:contextualSpacing/>
        <w:rPr>
          <w:rFonts w:cstheme="minorHAnsi"/>
          <w:sz w:val="24"/>
          <w:szCs w:val="24"/>
        </w:rPr>
      </w:pPr>
      <w:r w:rsidRPr="00D07601">
        <w:rPr>
          <w:rFonts w:cstheme="minorHAnsi"/>
          <w:sz w:val="24"/>
          <w:szCs w:val="24"/>
        </w:rPr>
        <w:t xml:space="preserve">Personal computers for developing with the minimum configuration: 2 </w:t>
      </w:r>
      <w:proofErr w:type="spellStart"/>
      <w:r w:rsidRPr="00D07601">
        <w:rPr>
          <w:rFonts w:cstheme="minorHAnsi"/>
          <w:sz w:val="24"/>
          <w:szCs w:val="24"/>
        </w:rPr>
        <w:t>Gb</w:t>
      </w:r>
      <w:proofErr w:type="spellEnd"/>
      <w:r w:rsidRPr="00D07601">
        <w:rPr>
          <w:rFonts w:cstheme="minorHAnsi"/>
          <w:sz w:val="24"/>
          <w:szCs w:val="24"/>
        </w:rPr>
        <w:t xml:space="preserve"> of RAM, 20Gb of hard disk, Core 2 Duo 2.0 GHz</w:t>
      </w:r>
    </w:p>
    <w:p w:rsidR="00246DD9" w:rsidRPr="00E821A8" w:rsidRDefault="00D07601" w:rsidP="00246DD9">
      <w:pPr>
        <w:keepNext/>
        <w:keepLines/>
        <w:spacing w:before="200" w:after="0"/>
        <w:ind w:firstLine="1418"/>
        <w:outlineLvl w:val="4"/>
        <w:rPr>
          <w:rFonts w:eastAsia="MS Gothic" w:cstheme="minorHAnsi"/>
          <w:color w:val="243F60"/>
          <w:sz w:val="24"/>
          <w:szCs w:val="24"/>
        </w:rPr>
      </w:pPr>
      <w:r w:rsidRPr="00D07601">
        <w:rPr>
          <w:rFonts w:eastAsia="MS Gothic" w:cstheme="minorHAnsi"/>
          <w:color w:val="243F60"/>
          <w:sz w:val="24"/>
          <w:szCs w:val="24"/>
        </w:rPr>
        <w:t>Software requirements:</w:t>
      </w:r>
    </w:p>
    <w:p w:rsidR="00246DD9" w:rsidRPr="00E821A8" w:rsidRDefault="00D07601" w:rsidP="00246DD9">
      <w:pPr>
        <w:numPr>
          <w:ilvl w:val="0"/>
          <w:numId w:val="1"/>
        </w:numPr>
        <w:ind w:left="993" w:firstLine="283"/>
        <w:contextualSpacing/>
        <w:rPr>
          <w:rFonts w:cstheme="minorHAnsi"/>
          <w:sz w:val="24"/>
          <w:szCs w:val="24"/>
        </w:rPr>
      </w:pPr>
      <w:r w:rsidRPr="00D07601">
        <w:rPr>
          <w:rFonts w:cstheme="minorHAnsi"/>
          <w:sz w:val="24"/>
          <w:szCs w:val="24"/>
        </w:rPr>
        <w:t>Operating system: Windows 7/Windows XP</w:t>
      </w:r>
    </w:p>
    <w:p w:rsidR="00246DD9" w:rsidRPr="00E821A8" w:rsidRDefault="00D07601" w:rsidP="00246DD9">
      <w:pPr>
        <w:numPr>
          <w:ilvl w:val="0"/>
          <w:numId w:val="1"/>
        </w:numPr>
        <w:ind w:left="993" w:firstLine="283"/>
        <w:contextualSpacing/>
        <w:rPr>
          <w:rFonts w:cstheme="minorHAnsi"/>
          <w:sz w:val="24"/>
          <w:szCs w:val="24"/>
        </w:rPr>
      </w:pPr>
      <w:r w:rsidRPr="00D07601">
        <w:rPr>
          <w:rFonts w:cstheme="minorHAnsi"/>
          <w:sz w:val="24"/>
          <w:szCs w:val="24"/>
        </w:rPr>
        <w:t>IDE: Eclipse</w:t>
      </w:r>
    </w:p>
    <w:p w:rsidR="00246DD9" w:rsidRPr="00E821A8" w:rsidRDefault="00D07601" w:rsidP="00246DD9">
      <w:pPr>
        <w:numPr>
          <w:ilvl w:val="0"/>
          <w:numId w:val="1"/>
        </w:numPr>
        <w:ind w:left="993" w:firstLine="283"/>
        <w:contextualSpacing/>
        <w:rPr>
          <w:rFonts w:cstheme="minorHAnsi"/>
          <w:sz w:val="24"/>
          <w:szCs w:val="24"/>
        </w:rPr>
      </w:pPr>
      <w:r w:rsidRPr="00D07601">
        <w:rPr>
          <w:rFonts w:cstheme="minorHAnsi"/>
          <w:sz w:val="24"/>
          <w:szCs w:val="24"/>
        </w:rPr>
        <w:t>Dreamweaver</w:t>
      </w:r>
    </w:p>
    <w:p w:rsidR="00246DD9" w:rsidRPr="00E821A8" w:rsidRDefault="00D07601" w:rsidP="00246DD9">
      <w:pPr>
        <w:numPr>
          <w:ilvl w:val="0"/>
          <w:numId w:val="1"/>
        </w:numPr>
        <w:ind w:left="993" w:firstLine="283"/>
        <w:contextualSpacing/>
        <w:rPr>
          <w:rFonts w:cstheme="minorHAnsi"/>
          <w:sz w:val="24"/>
          <w:szCs w:val="24"/>
        </w:rPr>
      </w:pPr>
      <w:r w:rsidRPr="00D07601">
        <w:rPr>
          <w:rFonts w:cstheme="minorHAnsi"/>
          <w:sz w:val="24"/>
          <w:szCs w:val="24"/>
        </w:rPr>
        <w:t>Microsoft Office</w:t>
      </w:r>
    </w:p>
    <w:p w:rsidR="00246DD9" w:rsidRPr="00E821A8" w:rsidRDefault="00D07601" w:rsidP="00246DD9">
      <w:pPr>
        <w:numPr>
          <w:ilvl w:val="0"/>
          <w:numId w:val="1"/>
        </w:numPr>
        <w:ind w:left="993" w:firstLine="283"/>
        <w:contextualSpacing/>
        <w:rPr>
          <w:rFonts w:cstheme="minorHAnsi"/>
          <w:sz w:val="24"/>
          <w:szCs w:val="24"/>
        </w:rPr>
      </w:pPr>
      <w:r w:rsidRPr="00D07601">
        <w:rPr>
          <w:rFonts w:cstheme="minorHAnsi"/>
          <w:sz w:val="24"/>
          <w:szCs w:val="24"/>
        </w:rPr>
        <w:t>Microsoft Visio</w:t>
      </w:r>
    </w:p>
    <w:p w:rsidR="00246DD9" w:rsidRPr="00E821A8" w:rsidRDefault="00D07601" w:rsidP="00246DD9">
      <w:pPr>
        <w:numPr>
          <w:ilvl w:val="0"/>
          <w:numId w:val="1"/>
        </w:numPr>
        <w:ind w:left="993" w:firstLine="283"/>
        <w:contextualSpacing/>
        <w:rPr>
          <w:rFonts w:cstheme="minorHAnsi"/>
          <w:sz w:val="24"/>
          <w:szCs w:val="24"/>
        </w:rPr>
      </w:pPr>
      <w:r w:rsidRPr="00D07601">
        <w:rPr>
          <w:rFonts w:cstheme="minorHAnsi"/>
          <w:sz w:val="24"/>
          <w:szCs w:val="24"/>
        </w:rPr>
        <w:t>Microsoft Project</w:t>
      </w:r>
    </w:p>
    <w:p w:rsidR="00246DD9" w:rsidRPr="00E821A8" w:rsidRDefault="00D07601" w:rsidP="00246DD9">
      <w:pPr>
        <w:numPr>
          <w:ilvl w:val="0"/>
          <w:numId w:val="1"/>
        </w:numPr>
        <w:ind w:left="993" w:firstLine="283"/>
        <w:contextualSpacing/>
        <w:rPr>
          <w:rFonts w:cstheme="minorHAnsi"/>
          <w:sz w:val="24"/>
          <w:szCs w:val="24"/>
        </w:rPr>
      </w:pPr>
      <w:r w:rsidRPr="00D07601">
        <w:rPr>
          <w:rFonts w:cstheme="minorHAnsi"/>
          <w:sz w:val="24"/>
          <w:szCs w:val="24"/>
        </w:rPr>
        <w:t>DBMS: Oracle 10g Express Edition</w:t>
      </w:r>
    </w:p>
    <w:p w:rsidR="00246DD9" w:rsidRPr="00E821A8" w:rsidRDefault="00D07601" w:rsidP="00246DD9">
      <w:pPr>
        <w:numPr>
          <w:ilvl w:val="0"/>
          <w:numId w:val="1"/>
        </w:numPr>
        <w:ind w:left="993" w:firstLine="283"/>
        <w:contextualSpacing/>
        <w:rPr>
          <w:rFonts w:cstheme="minorHAnsi"/>
          <w:sz w:val="24"/>
          <w:szCs w:val="24"/>
        </w:rPr>
      </w:pPr>
      <w:r w:rsidRPr="00D07601">
        <w:rPr>
          <w:rFonts w:cstheme="minorHAnsi"/>
          <w:sz w:val="24"/>
          <w:szCs w:val="24"/>
        </w:rPr>
        <w:t>Source Control: SVN</w:t>
      </w:r>
    </w:p>
    <w:p w:rsidR="00246DD9" w:rsidRPr="00E821A8" w:rsidRDefault="00246DD9" w:rsidP="00246DD9">
      <w:pPr>
        <w:rPr>
          <w:rFonts w:cstheme="minorHAnsi"/>
          <w:sz w:val="24"/>
          <w:szCs w:val="24"/>
        </w:rPr>
      </w:pPr>
    </w:p>
    <w:p w:rsidR="00932C40" w:rsidRPr="00E821A8" w:rsidRDefault="00D07601" w:rsidP="00932C40">
      <w:pPr>
        <w:pStyle w:val="Heading2"/>
        <w:numPr>
          <w:ilvl w:val="0"/>
          <w:numId w:val="3"/>
        </w:numPr>
        <w:tabs>
          <w:tab w:val="left" w:pos="851"/>
        </w:tabs>
        <w:ind w:left="284" w:firstLine="284"/>
        <w:jc w:val="both"/>
        <w:rPr>
          <w:rFonts w:asciiTheme="minorHAnsi" w:hAnsiTheme="minorHAnsi" w:cstheme="minorHAnsi"/>
          <w:b w:val="0"/>
          <w:sz w:val="24"/>
          <w:szCs w:val="24"/>
        </w:rPr>
      </w:pPr>
      <w:bookmarkStart w:id="66" w:name="_Toc332351103"/>
      <w:r w:rsidRPr="00D07601">
        <w:rPr>
          <w:rFonts w:asciiTheme="minorHAnsi" w:hAnsiTheme="minorHAnsi" w:cstheme="minorHAnsi"/>
          <w:b w:val="0"/>
          <w:sz w:val="24"/>
          <w:szCs w:val="24"/>
        </w:rPr>
        <w:t>Project Organization</w:t>
      </w:r>
      <w:bookmarkEnd w:id="51"/>
      <w:bookmarkEnd w:id="66"/>
    </w:p>
    <w:p w:rsidR="00932C40" w:rsidRPr="00E821A8" w:rsidRDefault="00D07601" w:rsidP="008C3CFA">
      <w:pPr>
        <w:keepNext/>
        <w:keepLines/>
        <w:numPr>
          <w:ilvl w:val="0"/>
          <w:numId w:val="25"/>
        </w:numPr>
        <w:tabs>
          <w:tab w:val="left" w:pos="1276"/>
        </w:tabs>
        <w:spacing w:before="200" w:after="0"/>
        <w:ind w:firstLine="491"/>
        <w:outlineLvl w:val="2"/>
        <w:rPr>
          <w:rFonts w:eastAsia="MS Gothic" w:cstheme="minorHAnsi"/>
          <w:bCs/>
          <w:color w:val="4F81BD"/>
          <w:sz w:val="24"/>
          <w:szCs w:val="24"/>
        </w:rPr>
      </w:pPr>
      <w:bookmarkStart w:id="67" w:name="_Toc315776641"/>
      <w:bookmarkStart w:id="68" w:name="_Toc325636807"/>
      <w:bookmarkStart w:id="69" w:name="_Toc332351104"/>
      <w:r w:rsidRPr="00D07601">
        <w:rPr>
          <w:rFonts w:eastAsia="MS Gothic" w:cstheme="minorHAnsi"/>
          <w:bCs/>
          <w:color w:val="4F81BD"/>
          <w:sz w:val="24"/>
          <w:szCs w:val="24"/>
        </w:rPr>
        <w:t>Software Process Model</w:t>
      </w:r>
      <w:bookmarkEnd w:id="67"/>
      <w:bookmarkEnd w:id="68"/>
      <w:bookmarkEnd w:id="69"/>
    </w:p>
    <w:p w:rsidR="00932C40" w:rsidRPr="00E821A8" w:rsidRDefault="00D07601" w:rsidP="00932C40">
      <w:pPr>
        <w:ind w:left="993" w:firstLine="283"/>
        <w:rPr>
          <w:rFonts w:cstheme="minorHAnsi"/>
          <w:sz w:val="24"/>
          <w:szCs w:val="24"/>
        </w:rPr>
      </w:pPr>
      <w:r w:rsidRPr="00D07601">
        <w:rPr>
          <w:rFonts w:cstheme="minorHAnsi"/>
          <w:sz w:val="24"/>
          <w:szCs w:val="24"/>
        </w:rPr>
        <w:t>The process model used for developing this project is waterfall model.</w:t>
      </w:r>
    </w:p>
    <w:p w:rsidR="00932C40" w:rsidRPr="00E821A8" w:rsidRDefault="003D7084" w:rsidP="00932C40">
      <w:pPr>
        <w:jc w:val="center"/>
        <w:rPr>
          <w:rFonts w:cstheme="minorHAnsi"/>
          <w:sz w:val="24"/>
          <w:szCs w:val="24"/>
        </w:rPr>
      </w:pPr>
      <w:r>
        <w:rPr>
          <w:rFonts w:cstheme="minorHAnsi"/>
          <w:noProof/>
          <w:sz w:val="24"/>
          <w:szCs w:val="24"/>
        </w:rPr>
        <w:lastRenderedPageBreak/>
        <w:drawing>
          <wp:inline distT="0" distB="0" distL="0" distR="0">
            <wp:extent cx="4667250" cy="2857500"/>
            <wp:effectExtent l="0" t="0" r="0" b="0"/>
            <wp:docPr id="2" name="Picture 2" descr="waterfall_model_probl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aterfall_model_problems"/>
                    <pic:cNvPicPr>
                      <a:picLocks noChangeAspect="1" noChangeArrowheads="1"/>
                    </pic:cNvPicPr>
                  </pic:nvPicPr>
                  <pic:blipFill>
                    <a:blip r:embed="rId1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667250" cy="2857500"/>
                    </a:xfrm>
                    <a:prstGeom prst="rect">
                      <a:avLst/>
                    </a:prstGeom>
                    <a:noFill/>
                    <a:ln>
                      <a:noFill/>
                    </a:ln>
                  </pic:spPr>
                </pic:pic>
              </a:graphicData>
            </a:graphic>
          </wp:inline>
        </w:drawing>
      </w:r>
    </w:p>
    <w:p w:rsidR="00932C40" w:rsidRPr="00E821A8" w:rsidRDefault="00932C40" w:rsidP="00932C40">
      <w:pPr>
        <w:jc w:val="center"/>
        <w:rPr>
          <w:rFonts w:cstheme="minorHAnsi"/>
          <w:i/>
          <w:sz w:val="24"/>
          <w:szCs w:val="24"/>
        </w:rPr>
      </w:pPr>
    </w:p>
    <w:p w:rsidR="00932C40" w:rsidRPr="00E821A8" w:rsidRDefault="00932C40" w:rsidP="00932C40">
      <w:pPr>
        <w:jc w:val="center"/>
        <w:rPr>
          <w:rFonts w:cstheme="minorHAnsi"/>
          <w:i/>
          <w:sz w:val="24"/>
          <w:szCs w:val="24"/>
        </w:rPr>
      </w:pPr>
    </w:p>
    <w:p w:rsidR="00932C40" w:rsidRPr="00E821A8" w:rsidRDefault="00D07601" w:rsidP="008C3CFA">
      <w:pPr>
        <w:keepNext/>
        <w:keepLines/>
        <w:numPr>
          <w:ilvl w:val="0"/>
          <w:numId w:val="25"/>
        </w:numPr>
        <w:tabs>
          <w:tab w:val="left" w:pos="1276"/>
        </w:tabs>
        <w:spacing w:before="200" w:after="0"/>
        <w:ind w:firstLine="491"/>
        <w:outlineLvl w:val="2"/>
        <w:rPr>
          <w:rFonts w:eastAsia="MS Gothic" w:cstheme="minorHAnsi"/>
          <w:bCs/>
          <w:color w:val="4F81BD"/>
          <w:sz w:val="24"/>
          <w:szCs w:val="24"/>
        </w:rPr>
      </w:pPr>
      <w:bookmarkStart w:id="70" w:name="_Toc315776642"/>
      <w:bookmarkStart w:id="71" w:name="_Toc325636808"/>
      <w:bookmarkStart w:id="72" w:name="_Toc332351105"/>
      <w:r w:rsidRPr="00D07601">
        <w:rPr>
          <w:rFonts w:eastAsia="MS Gothic" w:cstheme="minorHAnsi"/>
          <w:bCs/>
          <w:color w:val="4F81BD"/>
          <w:sz w:val="24"/>
          <w:szCs w:val="24"/>
        </w:rPr>
        <w:t>Roles and Responsibilities</w:t>
      </w:r>
      <w:bookmarkEnd w:id="70"/>
      <w:bookmarkEnd w:id="71"/>
      <w:bookmarkEnd w:id="72"/>
      <w:r w:rsidRPr="00D07601">
        <w:rPr>
          <w:rFonts w:eastAsia="MS Gothic" w:cstheme="minorHAnsi"/>
          <w:bCs/>
          <w:color w:val="4F81BD"/>
          <w:sz w:val="24"/>
          <w:szCs w:val="24"/>
        </w:rPr>
        <w:br/>
      </w:r>
    </w:p>
    <w:tbl>
      <w:tblPr>
        <w:tblW w:w="92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568"/>
        <w:gridCol w:w="2774"/>
        <w:gridCol w:w="1521"/>
        <w:gridCol w:w="4433"/>
      </w:tblGrid>
      <w:tr w:rsidR="00932C40" w:rsidRPr="00E821A8" w:rsidTr="00946F40">
        <w:trPr>
          <w:trHeight w:val="20"/>
          <w:jc w:val="center"/>
        </w:trPr>
        <w:tc>
          <w:tcPr>
            <w:tcW w:w="584" w:type="dxa"/>
            <w:tcBorders>
              <w:top w:val="single" w:sz="4" w:space="0" w:color="auto"/>
              <w:left w:val="single" w:sz="4" w:space="0" w:color="auto"/>
              <w:bottom w:val="single" w:sz="4" w:space="0" w:color="auto"/>
              <w:right w:val="single" w:sz="4" w:space="0" w:color="auto"/>
            </w:tcBorders>
            <w:vAlign w:val="center"/>
          </w:tcPr>
          <w:p w:rsidR="00932C40" w:rsidRPr="00E821A8" w:rsidRDefault="00D07601" w:rsidP="00946F40">
            <w:pPr>
              <w:tabs>
                <w:tab w:val="left" w:leader="dot" w:pos="1080"/>
                <w:tab w:val="center" w:leader="dot" w:pos="4860"/>
                <w:tab w:val="decimal" w:leader="dot" w:pos="6840"/>
                <w:tab w:val="right" w:leader="dot" w:pos="9180"/>
              </w:tabs>
              <w:spacing w:before="120" w:after="120"/>
              <w:jc w:val="center"/>
              <w:rPr>
                <w:rFonts w:cstheme="minorHAnsi"/>
                <w:sz w:val="24"/>
                <w:szCs w:val="24"/>
              </w:rPr>
            </w:pPr>
            <w:r w:rsidRPr="00D07601">
              <w:rPr>
                <w:rFonts w:cstheme="minorHAnsi"/>
                <w:sz w:val="24"/>
                <w:szCs w:val="24"/>
              </w:rPr>
              <w:t>No</w:t>
            </w:r>
          </w:p>
        </w:tc>
        <w:tc>
          <w:tcPr>
            <w:tcW w:w="2185" w:type="dxa"/>
            <w:tcBorders>
              <w:top w:val="single" w:sz="4" w:space="0" w:color="auto"/>
              <w:left w:val="single" w:sz="4" w:space="0" w:color="auto"/>
              <w:bottom w:val="single" w:sz="4" w:space="0" w:color="auto"/>
              <w:right w:val="single" w:sz="4" w:space="0" w:color="auto"/>
            </w:tcBorders>
            <w:vAlign w:val="center"/>
            <w:hideMark/>
          </w:tcPr>
          <w:p w:rsidR="00932C40" w:rsidRPr="00E821A8" w:rsidRDefault="00D07601" w:rsidP="00946F40">
            <w:pPr>
              <w:tabs>
                <w:tab w:val="left" w:leader="dot" w:pos="1080"/>
                <w:tab w:val="center" w:leader="dot" w:pos="4860"/>
                <w:tab w:val="decimal" w:leader="dot" w:pos="6840"/>
                <w:tab w:val="right" w:leader="dot" w:pos="9180"/>
              </w:tabs>
              <w:spacing w:before="120" w:after="120"/>
              <w:jc w:val="center"/>
              <w:rPr>
                <w:rFonts w:cstheme="minorHAnsi"/>
                <w:b/>
                <w:sz w:val="24"/>
                <w:szCs w:val="24"/>
              </w:rPr>
            </w:pPr>
            <w:r w:rsidRPr="00D07601">
              <w:rPr>
                <w:rFonts w:cstheme="minorHAnsi"/>
                <w:b/>
                <w:sz w:val="24"/>
                <w:szCs w:val="24"/>
              </w:rPr>
              <w:t>Full name</w:t>
            </w:r>
          </w:p>
        </w:tc>
        <w:tc>
          <w:tcPr>
            <w:tcW w:w="1577" w:type="dxa"/>
            <w:tcBorders>
              <w:top w:val="single" w:sz="4" w:space="0" w:color="auto"/>
              <w:left w:val="single" w:sz="4" w:space="0" w:color="auto"/>
              <w:bottom w:val="single" w:sz="4" w:space="0" w:color="auto"/>
              <w:right w:val="single" w:sz="4" w:space="0" w:color="auto"/>
            </w:tcBorders>
            <w:vAlign w:val="center"/>
            <w:hideMark/>
          </w:tcPr>
          <w:p w:rsidR="00932C40" w:rsidRPr="00E821A8" w:rsidRDefault="00D07601" w:rsidP="00946F40">
            <w:pPr>
              <w:tabs>
                <w:tab w:val="left" w:leader="dot" w:pos="1080"/>
                <w:tab w:val="center" w:leader="dot" w:pos="4860"/>
                <w:tab w:val="decimal" w:leader="dot" w:pos="6840"/>
                <w:tab w:val="right" w:leader="dot" w:pos="9180"/>
              </w:tabs>
              <w:spacing w:before="120" w:after="120"/>
              <w:jc w:val="center"/>
              <w:rPr>
                <w:rFonts w:cstheme="minorHAnsi"/>
                <w:b/>
                <w:sz w:val="24"/>
                <w:szCs w:val="24"/>
              </w:rPr>
            </w:pPr>
            <w:r w:rsidRPr="00D07601">
              <w:rPr>
                <w:rFonts w:cstheme="minorHAnsi"/>
                <w:b/>
                <w:sz w:val="24"/>
                <w:szCs w:val="24"/>
              </w:rPr>
              <w:t>Role in Group</w:t>
            </w:r>
          </w:p>
        </w:tc>
        <w:tc>
          <w:tcPr>
            <w:tcW w:w="4950" w:type="dxa"/>
            <w:tcBorders>
              <w:top w:val="single" w:sz="4" w:space="0" w:color="auto"/>
              <w:left w:val="single" w:sz="4" w:space="0" w:color="auto"/>
              <w:bottom w:val="single" w:sz="4" w:space="0" w:color="auto"/>
              <w:right w:val="single" w:sz="4" w:space="0" w:color="auto"/>
            </w:tcBorders>
          </w:tcPr>
          <w:p w:rsidR="00932C40" w:rsidRPr="00E821A8" w:rsidRDefault="00D07601" w:rsidP="00946F40">
            <w:pPr>
              <w:tabs>
                <w:tab w:val="left" w:leader="dot" w:pos="1080"/>
                <w:tab w:val="center" w:leader="dot" w:pos="4860"/>
                <w:tab w:val="decimal" w:leader="dot" w:pos="6840"/>
                <w:tab w:val="right" w:leader="dot" w:pos="9180"/>
              </w:tabs>
              <w:spacing w:before="120" w:after="120"/>
              <w:jc w:val="center"/>
              <w:rPr>
                <w:rFonts w:cstheme="minorHAnsi"/>
                <w:b/>
                <w:sz w:val="24"/>
                <w:szCs w:val="24"/>
              </w:rPr>
            </w:pPr>
            <w:r w:rsidRPr="00D07601">
              <w:rPr>
                <w:rFonts w:cstheme="minorHAnsi"/>
                <w:b/>
                <w:sz w:val="24"/>
                <w:szCs w:val="24"/>
              </w:rPr>
              <w:t>Responsibilities</w:t>
            </w:r>
          </w:p>
        </w:tc>
      </w:tr>
      <w:tr w:rsidR="00932C40" w:rsidRPr="00E821A8" w:rsidTr="00946F40">
        <w:trPr>
          <w:trHeight w:val="20"/>
          <w:jc w:val="center"/>
        </w:trPr>
        <w:tc>
          <w:tcPr>
            <w:tcW w:w="584" w:type="dxa"/>
            <w:tcBorders>
              <w:top w:val="single" w:sz="4" w:space="0" w:color="auto"/>
              <w:left w:val="single" w:sz="4" w:space="0" w:color="auto"/>
              <w:bottom w:val="single" w:sz="4" w:space="0" w:color="auto"/>
              <w:right w:val="single" w:sz="4" w:space="0" w:color="auto"/>
            </w:tcBorders>
            <w:vAlign w:val="center"/>
            <w:hideMark/>
          </w:tcPr>
          <w:p w:rsidR="00932C40" w:rsidRPr="00E821A8" w:rsidRDefault="00D07601" w:rsidP="00946F40">
            <w:pPr>
              <w:tabs>
                <w:tab w:val="left" w:leader="dot" w:pos="1080"/>
                <w:tab w:val="center" w:leader="dot" w:pos="4860"/>
                <w:tab w:val="decimal" w:leader="dot" w:pos="6840"/>
                <w:tab w:val="right" w:leader="dot" w:pos="9180"/>
              </w:tabs>
              <w:spacing w:before="120" w:after="120"/>
              <w:jc w:val="center"/>
              <w:rPr>
                <w:rFonts w:cstheme="minorHAnsi"/>
                <w:sz w:val="24"/>
                <w:szCs w:val="24"/>
              </w:rPr>
            </w:pPr>
            <w:r w:rsidRPr="00D07601">
              <w:rPr>
                <w:rFonts w:cstheme="minorHAnsi"/>
                <w:sz w:val="24"/>
                <w:szCs w:val="24"/>
              </w:rPr>
              <w:t>1</w:t>
            </w:r>
          </w:p>
        </w:tc>
        <w:tc>
          <w:tcPr>
            <w:tcW w:w="2185" w:type="dxa"/>
            <w:tcBorders>
              <w:top w:val="single" w:sz="4" w:space="0" w:color="auto"/>
              <w:left w:val="single" w:sz="4" w:space="0" w:color="auto"/>
              <w:bottom w:val="single" w:sz="4" w:space="0" w:color="auto"/>
              <w:right w:val="single" w:sz="4" w:space="0" w:color="auto"/>
            </w:tcBorders>
            <w:vAlign w:val="center"/>
            <w:hideMark/>
          </w:tcPr>
          <w:p w:rsidR="00932C40" w:rsidRPr="00E821A8" w:rsidRDefault="00D07601" w:rsidP="00946F40">
            <w:pPr>
              <w:shd w:val="clear" w:color="FFFFCC" w:fill="FFFFFF"/>
              <w:tabs>
                <w:tab w:val="left" w:leader="dot" w:pos="1080"/>
                <w:tab w:val="center" w:leader="dot" w:pos="4860"/>
                <w:tab w:val="decimal" w:leader="dot" w:pos="6840"/>
                <w:tab w:val="right" w:leader="dot" w:pos="9180"/>
              </w:tabs>
              <w:spacing w:before="120" w:beforeAutospacing="1" w:after="120" w:afterAutospacing="1" w:line="240" w:lineRule="auto"/>
              <w:jc w:val="center"/>
              <w:rPr>
                <w:rFonts w:cstheme="minorHAnsi"/>
                <w:sz w:val="24"/>
                <w:szCs w:val="24"/>
              </w:rPr>
            </w:pPr>
            <w:proofErr w:type="spellStart"/>
            <w:r w:rsidRPr="00D07601">
              <w:rPr>
                <w:rFonts w:cstheme="minorHAnsi"/>
                <w:sz w:val="24"/>
                <w:szCs w:val="24"/>
              </w:rPr>
              <w:t>NgôĐức</w:t>
            </w:r>
            <w:proofErr w:type="spellEnd"/>
            <w:r w:rsidRPr="00D07601">
              <w:rPr>
                <w:rFonts w:cstheme="minorHAnsi"/>
                <w:sz w:val="24"/>
                <w:szCs w:val="24"/>
              </w:rPr>
              <w:t xml:space="preserve"> </w:t>
            </w:r>
            <w:proofErr w:type="spellStart"/>
            <w:r w:rsidRPr="00D07601">
              <w:rPr>
                <w:rFonts w:cstheme="minorHAnsi"/>
                <w:sz w:val="24"/>
                <w:szCs w:val="24"/>
              </w:rPr>
              <w:t>Duy</w:t>
            </w:r>
            <w:proofErr w:type="spellEnd"/>
          </w:p>
        </w:tc>
        <w:tc>
          <w:tcPr>
            <w:tcW w:w="1577" w:type="dxa"/>
            <w:tcBorders>
              <w:top w:val="single" w:sz="4" w:space="0" w:color="auto"/>
              <w:left w:val="single" w:sz="4" w:space="0" w:color="auto"/>
              <w:bottom w:val="single" w:sz="4" w:space="0" w:color="auto"/>
              <w:right w:val="single" w:sz="4" w:space="0" w:color="auto"/>
            </w:tcBorders>
            <w:vAlign w:val="center"/>
            <w:hideMark/>
          </w:tcPr>
          <w:p w:rsidR="00932C40" w:rsidRPr="00E821A8" w:rsidRDefault="00D07601" w:rsidP="00946F40">
            <w:pPr>
              <w:shd w:val="clear" w:color="FFFFCC" w:fill="FFFFFF"/>
              <w:tabs>
                <w:tab w:val="left" w:leader="dot" w:pos="1080"/>
                <w:tab w:val="center" w:leader="dot" w:pos="4860"/>
                <w:tab w:val="decimal" w:leader="dot" w:pos="6840"/>
                <w:tab w:val="right" w:leader="dot" w:pos="9180"/>
              </w:tabs>
              <w:spacing w:before="120" w:beforeAutospacing="1" w:after="120" w:afterAutospacing="1" w:line="240" w:lineRule="auto"/>
              <w:jc w:val="center"/>
              <w:rPr>
                <w:rFonts w:cstheme="minorHAnsi"/>
                <w:sz w:val="24"/>
                <w:szCs w:val="24"/>
              </w:rPr>
            </w:pPr>
            <w:r w:rsidRPr="00D07601">
              <w:rPr>
                <w:rFonts w:cstheme="minorHAnsi"/>
                <w:sz w:val="24"/>
                <w:szCs w:val="24"/>
              </w:rPr>
              <w:t>Team Leader, Developer, Tester, QA, CM</w:t>
            </w:r>
          </w:p>
        </w:tc>
        <w:tc>
          <w:tcPr>
            <w:tcW w:w="4950" w:type="dxa"/>
            <w:tcBorders>
              <w:top w:val="single" w:sz="4" w:space="0" w:color="auto"/>
              <w:left w:val="single" w:sz="4" w:space="0" w:color="auto"/>
              <w:bottom w:val="single" w:sz="4" w:space="0" w:color="auto"/>
              <w:right w:val="single" w:sz="4" w:space="0" w:color="auto"/>
            </w:tcBorders>
          </w:tcPr>
          <w:p w:rsidR="00932C40" w:rsidRPr="00E821A8" w:rsidRDefault="00D07601" w:rsidP="00946F40">
            <w:pPr>
              <w:shd w:val="clear" w:color="FFFFCC" w:fill="FFFFFF"/>
              <w:tabs>
                <w:tab w:val="left" w:leader="dot" w:pos="1080"/>
                <w:tab w:val="center" w:leader="dot" w:pos="4860"/>
                <w:tab w:val="decimal" w:leader="dot" w:pos="6840"/>
                <w:tab w:val="right" w:leader="dot" w:pos="9180"/>
              </w:tabs>
              <w:spacing w:before="120" w:beforeAutospacing="1" w:after="120" w:afterAutospacing="1" w:line="240" w:lineRule="auto"/>
              <w:ind w:left="720"/>
              <w:contextualSpacing/>
              <w:rPr>
                <w:rFonts w:cstheme="minorHAnsi"/>
                <w:sz w:val="24"/>
                <w:szCs w:val="24"/>
              </w:rPr>
            </w:pPr>
            <w:r w:rsidRPr="00D07601">
              <w:rPr>
                <w:rFonts w:cstheme="minorHAnsi"/>
                <w:sz w:val="24"/>
                <w:szCs w:val="24"/>
              </w:rPr>
              <w:t>Managing process</w:t>
            </w:r>
          </w:p>
          <w:p w:rsidR="00932C40" w:rsidRPr="00E821A8" w:rsidRDefault="00D07601" w:rsidP="00946F40">
            <w:pPr>
              <w:tabs>
                <w:tab w:val="left" w:leader="dot" w:pos="1080"/>
                <w:tab w:val="center" w:leader="dot" w:pos="4860"/>
                <w:tab w:val="decimal" w:leader="dot" w:pos="6840"/>
                <w:tab w:val="right" w:leader="dot" w:pos="9180"/>
              </w:tabs>
              <w:spacing w:before="120" w:after="120"/>
              <w:ind w:left="720"/>
              <w:contextualSpacing/>
              <w:rPr>
                <w:rFonts w:cstheme="minorHAnsi"/>
                <w:sz w:val="24"/>
                <w:szCs w:val="24"/>
              </w:rPr>
            </w:pPr>
            <w:r w:rsidRPr="00D07601">
              <w:rPr>
                <w:rFonts w:cstheme="minorHAnsi"/>
                <w:sz w:val="24"/>
                <w:szCs w:val="24"/>
              </w:rPr>
              <w:t>Designing database</w:t>
            </w:r>
          </w:p>
          <w:p w:rsidR="00932C40" w:rsidRPr="00E821A8" w:rsidRDefault="00D07601" w:rsidP="00946F40">
            <w:pPr>
              <w:tabs>
                <w:tab w:val="left" w:leader="dot" w:pos="1080"/>
                <w:tab w:val="center" w:leader="dot" w:pos="4860"/>
                <w:tab w:val="decimal" w:leader="dot" w:pos="6840"/>
                <w:tab w:val="right" w:leader="dot" w:pos="9180"/>
              </w:tabs>
              <w:spacing w:before="120" w:after="120"/>
              <w:ind w:left="720"/>
              <w:contextualSpacing/>
              <w:rPr>
                <w:rFonts w:cstheme="minorHAnsi"/>
                <w:sz w:val="24"/>
                <w:szCs w:val="24"/>
              </w:rPr>
            </w:pPr>
            <w:r w:rsidRPr="00D07601">
              <w:rPr>
                <w:rFonts w:cstheme="minorHAnsi"/>
                <w:sz w:val="24"/>
                <w:szCs w:val="24"/>
              </w:rPr>
              <w:t>Requirement development</w:t>
            </w:r>
          </w:p>
          <w:p w:rsidR="00932C40" w:rsidRPr="00E821A8" w:rsidRDefault="00D07601" w:rsidP="00946F40">
            <w:pPr>
              <w:tabs>
                <w:tab w:val="left" w:leader="dot" w:pos="1080"/>
                <w:tab w:val="center" w:leader="dot" w:pos="4860"/>
                <w:tab w:val="decimal" w:leader="dot" w:pos="6840"/>
                <w:tab w:val="right" w:leader="dot" w:pos="9180"/>
              </w:tabs>
              <w:spacing w:before="120" w:after="120"/>
              <w:ind w:left="720"/>
              <w:contextualSpacing/>
              <w:rPr>
                <w:rFonts w:cstheme="minorHAnsi"/>
                <w:sz w:val="24"/>
                <w:szCs w:val="24"/>
              </w:rPr>
            </w:pPr>
            <w:r w:rsidRPr="00D07601">
              <w:rPr>
                <w:rFonts w:cstheme="minorHAnsi"/>
                <w:sz w:val="24"/>
                <w:szCs w:val="24"/>
              </w:rPr>
              <w:t xml:space="preserve">Requirement analysis </w:t>
            </w:r>
          </w:p>
          <w:p w:rsidR="00932C40" w:rsidRPr="00E821A8" w:rsidRDefault="00D07601" w:rsidP="00946F40">
            <w:pPr>
              <w:tabs>
                <w:tab w:val="left" w:leader="dot" w:pos="1080"/>
                <w:tab w:val="center" w:leader="dot" w:pos="4860"/>
                <w:tab w:val="decimal" w:leader="dot" w:pos="6840"/>
                <w:tab w:val="right" w:leader="dot" w:pos="9180"/>
              </w:tabs>
              <w:spacing w:before="120" w:after="120"/>
              <w:ind w:left="720"/>
              <w:contextualSpacing/>
              <w:rPr>
                <w:rFonts w:cstheme="minorHAnsi"/>
                <w:sz w:val="24"/>
                <w:szCs w:val="24"/>
              </w:rPr>
            </w:pPr>
            <w:r w:rsidRPr="00D07601">
              <w:rPr>
                <w:rFonts w:cstheme="minorHAnsi"/>
                <w:sz w:val="24"/>
                <w:szCs w:val="24"/>
              </w:rPr>
              <w:t xml:space="preserve">Architectural design </w:t>
            </w:r>
          </w:p>
          <w:p w:rsidR="00932C40" w:rsidRPr="00E821A8" w:rsidRDefault="00D07601" w:rsidP="00946F40">
            <w:pPr>
              <w:tabs>
                <w:tab w:val="left" w:leader="dot" w:pos="1080"/>
                <w:tab w:val="center" w:leader="dot" w:pos="4860"/>
                <w:tab w:val="decimal" w:leader="dot" w:pos="6840"/>
                <w:tab w:val="right" w:leader="dot" w:pos="9180"/>
              </w:tabs>
              <w:spacing w:before="120" w:after="120"/>
              <w:ind w:left="720"/>
              <w:contextualSpacing/>
              <w:rPr>
                <w:rFonts w:cstheme="minorHAnsi"/>
                <w:sz w:val="24"/>
                <w:szCs w:val="24"/>
              </w:rPr>
            </w:pPr>
            <w:r w:rsidRPr="00D07601">
              <w:rPr>
                <w:rFonts w:cstheme="minorHAnsi"/>
                <w:sz w:val="24"/>
                <w:szCs w:val="24"/>
              </w:rPr>
              <w:t>Project planning and scheduling</w:t>
            </w:r>
          </w:p>
          <w:p w:rsidR="00932C40" w:rsidRPr="00E821A8" w:rsidRDefault="00D07601" w:rsidP="00946F40">
            <w:pPr>
              <w:tabs>
                <w:tab w:val="left" w:leader="dot" w:pos="1080"/>
                <w:tab w:val="center" w:leader="dot" w:pos="4860"/>
                <w:tab w:val="decimal" w:leader="dot" w:pos="6840"/>
                <w:tab w:val="right" w:leader="dot" w:pos="9180"/>
              </w:tabs>
              <w:spacing w:before="120" w:after="120"/>
              <w:ind w:left="720"/>
              <w:contextualSpacing/>
              <w:rPr>
                <w:rFonts w:cstheme="minorHAnsi"/>
                <w:sz w:val="24"/>
                <w:szCs w:val="24"/>
              </w:rPr>
            </w:pPr>
            <w:r w:rsidRPr="00D07601">
              <w:rPr>
                <w:rFonts w:cstheme="minorHAnsi"/>
                <w:sz w:val="24"/>
                <w:szCs w:val="24"/>
              </w:rPr>
              <w:t>Task assignment and tracking</w:t>
            </w:r>
          </w:p>
          <w:p w:rsidR="00932C40" w:rsidRPr="00E821A8" w:rsidRDefault="00D07601" w:rsidP="00946F40">
            <w:pPr>
              <w:tabs>
                <w:tab w:val="left" w:leader="dot" w:pos="1080"/>
                <w:tab w:val="center" w:leader="dot" w:pos="4860"/>
                <w:tab w:val="decimal" w:leader="dot" w:pos="6840"/>
                <w:tab w:val="right" w:leader="dot" w:pos="9180"/>
              </w:tabs>
              <w:spacing w:before="120" w:after="120"/>
              <w:ind w:left="720"/>
              <w:contextualSpacing/>
              <w:rPr>
                <w:rFonts w:cstheme="minorHAnsi"/>
                <w:sz w:val="24"/>
                <w:szCs w:val="24"/>
              </w:rPr>
            </w:pPr>
            <w:r w:rsidRPr="00D07601">
              <w:rPr>
                <w:rFonts w:cstheme="minorHAnsi"/>
                <w:sz w:val="24"/>
                <w:szCs w:val="24"/>
              </w:rPr>
              <w:t>Training</w:t>
            </w:r>
          </w:p>
          <w:p w:rsidR="00932C40" w:rsidRPr="00E821A8" w:rsidRDefault="00D07601" w:rsidP="00946F40">
            <w:pPr>
              <w:tabs>
                <w:tab w:val="left" w:leader="dot" w:pos="1080"/>
                <w:tab w:val="center" w:leader="dot" w:pos="4860"/>
                <w:tab w:val="decimal" w:leader="dot" w:pos="6840"/>
                <w:tab w:val="right" w:leader="dot" w:pos="9180"/>
              </w:tabs>
              <w:spacing w:before="120" w:after="120"/>
              <w:ind w:left="720"/>
              <w:contextualSpacing/>
              <w:rPr>
                <w:rFonts w:cstheme="minorHAnsi"/>
                <w:sz w:val="24"/>
                <w:szCs w:val="24"/>
              </w:rPr>
            </w:pPr>
            <w:r w:rsidRPr="00D07601">
              <w:rPr>
                <w:rFonts w:cstheme="minorHAnsi"/>
                <w:sz w:val="24"/>
                <w:szCs w:val="24"/>
              </w:rPr>
              <w:t>Coding</w:t>
            </w:r>
          </w:p>
          <w:p w:rsidR="00932C40" w:rsidRPr="00E821A8" w:rsidRDefault="00D07601" w:rsidP="00946F40">
            <w:pPr>
              <w:tabs>
                <w:tab w:val="left" w:leader="dot" w:pos="1080"/>
                <w:tab w:val="center" w:leader="dot" w:pos="4860"/>
                <w:tab w:val="decimal" w:leader="dot" w:pos="6840"/>
                <w:tab w:val="right" w:leader="dot" w:pos="9180"/>
              </w:tabs>
              <w:spacing w:before="120" w:after="120"/>
              <w:ind w:left="720"/>
              <w:contextualSpacing/>
              <w:rPr>
                <w:rFonts w:cstheme="minorHAnsi"/>
                <w:sz w:val="24"/>
                <w:szCs w:val="24"/>
              </w:rPr>
            </w:pPr>
            <w:r w:rsidRPr="00D07601">
              <w:rPr>
                <w:rFonts w:cstheme="minorHAnsi"/>
                <w:sz w:val="24"/>
                <w:szCs w:val="24"/>
              </w:rPr>
              <w:t>Testing</w:t>
            </w:r>
          </w:p>
          <w:p w:rsidR="00932C40" w:rsidRPr="00E821A8" w:rsidRDefault="00D07601" w:rsidP="00946F40">
            <w:pPr>
              <w:tabs>
                <w:tab w:val="left" w:leader="dot" w:pos="1080"/>
                <w:tab w:val="center" w:leader="dot" w:pos="4860"/>
                <w:tab w:val="decimal" w:leader="dot" w:pos="6840"/>
                <w:tab w:val="right" w:leader="dot" w:pos="9180"/>
              </w:tabs>
              <w:spacing w:before="120" w:after="120"/>
              <w:ind w:left="720"/>
              <w:contextualSpacing/>
              <w:rPr>
                <w:rFonts w:cstheme="minorHAnsi"/>
                <w:sz w:val="24"/>
                <w:szCs w:val="24"/>
              </w:rPr>
            </w:pPr>
            <w:r w:rsidRPr="00D07601">
              <w:rPr>
                <w:rFonts w:cstheme="minorHAnsi"/>
                <w:sz w:val="24"/>
                <w:szCs w:val="24"/>
              </w:rPr>
              <w:t>Task conducting</w:t>
            </w:r>
          </w:p>
          <w:p w:rsidR="00932C40" w:rsidRPr="00E821A8" w:rsidRDefault="00D07601" w:rsidP="00946F40">
            <w:pPr>
              <w:tabs>
                <w:tab w:val="left" w:leader="dot" w:pos="1080"/>
                <w:tab w:val="center" w:leader="dot" w:pos="4860"/>
                <w:tab w:val="decimal" w:leader="dot" w:pos="6840"/>
                <w:tab w:val="right" w:leader="dot" w:pos="9180"/>
              </w:tabs>
              <w:spacing w:before="120" w:after="120"/>
              <w:ind w:left="720"/>
              <w:contextualSpacing/>
              <w:rPr>
                <w:rFonts w:cstheme="minorHAnsi"/>
                <w:sz w:val="24"/>
                <w:szCs w:val="24"/>
              </w:rPr>
            </w:pPr>
            <w:r w:rsidRPr="00D07601">
              <w:rPr>
                <w:rFonts w:cstheme="minorHAnsi"/>
                <w:sz w:val="24"/>
                <w:szCs w:val="24"/>
              </w:rPr>
              <w:t>Reporting</w:t>
            </w:r>
          </w:p>
          <w:p w:rsidR="00932C40" w:rsidRPr="00E821A8" w:rsidRDefault="00D07601" w:rsidP="00946F40">
            <w:pPr>
              <w:tabs>
                <w:tab w:val="left" w:leader="dot" w:pos="1080"/>
                <w:tab w:val="center" w:leader="dot" w:pos="4860"/>
                <w:tab w:val="decimal" w:leader="dot" w:pos="6840"/>
                <w:tab w:val="right" w:leader="dot" w:pos="9180"/>
              </w:tabs>
              <w:spacing w:before="120" w:after="120"/>
              <w:ind w:left="720"/>
              <w:contextualSpacing/>
              <w:rPr>
                <w:rFonts w:cstheme="minorHAnsi"/>
                <w:sz w:val="24"/>
                <w:szCs w:val="24"/>
              </w:rPr>
            </w:pPr>
            <w:r w:rsidRPr="00D07601">
              <w:rPr>
                <w:rFonts w:cstheme="minorHAnsi"/>
                <w:sz w:val="24"/>
                <w:szCs w:val="24"/>
              </w:rPr>
              <w:t>Customer interaction</w:t>
            </w:r>
          </w:p>
        </w:tc>
      </w:tr>
      <w:tr w:rsidR="00932C40" w:rsidRPr="00E821A8" w:rsidTr="00946F40">
        <w:trPr>
          <w:trHeight w:val="20"/>
          <w:jc w:val="center"/>
        </w:trPr>
        <w:tc>
          <w:tcPr>
            <w:tcW w:w="584" w:type="dxa"/>
            <w:tcBorders>
              <w:top w:val="single" w:sz="4" w:space="0" w:color="auto"/>
              <w:left w:val="single" w:sz="4" w:space="0" w:color="auto"/>
              <w:bottom w:val="single" w:sz="4" w:space="0" w:color="auto"/>
              <w:right w:val="single" w:sz="4" w:space="0" w:color="auto"/>
            </w:tcBorders>
            <w:vAlign w:val="center"/>
            <w:hideMark/>
          </w:tcPr>
          <w:p w:rsidR="00932C40" w:rsidRPr="00E821A8" w:rsidRDefault="00D07601" w:rsidP="00946F40">
            <w:pPr>
              <w:shd w:val="clear" w:color="FFFFCC" w:fill="FFFFFF"/>
              <w:tabs>
                <w:tab w:val="left" w:leader="dot" w:pos="1080"/>
                <w:tab w:val="center" w:leader="dot" w:pos="4860"/>
                <w:tab w:val="decimal" w:leader="dot" w:pos="6840"/>
                <w:tab w:val="right" w:leader="dot" w:pos="9180"/>
              </w:tabs>
              <w:spacing w:before="120" w:beforeAutospacing="1" w:after="120" w:afterAutospacing="1" w:line="240" w:lineRule="auto"/>
              <w:jc w:val="center"/>
              <w:rPr>
                <w:rFonts w:cstheme="minorHAnsi"/>
                <w:sz w:val="24"/>
                <w:szCs w:val="24"/>
              </w:rPr>
            </w:pPr>
            <w:r w:rsidRPr="00D07601">
              <w:rPr>
                <w:rFonts w:cstheme="minorHAnsi"/>
                <w:sz w:val="24"/>
                <w:szCs w:val="24"/>
              </w:rPr>
              <w:t>2</w:t>
            </w:r>
          </w:p>
        </w:tc>
        <w:tc>
          <w:tcPr>
            <w:tcW w:w="2185" w:type="dxa"/>
            <w:tcBorders>
              <w:top w:val="single" w:sz="4" w:space="0" w:color="auto"/>
              <w:left w:val="single" w:sz="4" w:space="0" w:color="auto"/>
              <w:bottom w:val="single" w:sz="4" w:space="0" w:color="auto"/>
              <w:right w:val="single" w:sz="4" w:space="0" w:color="auto"/>
            </w:tcBorders>
            <w:vAlign w:val="center"/>
            <w:hideMark/>
          </w:tcPr>
          <w:p w:rsidR="00932C40" w:rsidRPr="00E821A8" w:rsidRDefault="00D07601" w:rsidP="00946F40">
            <w:pPr>
              <w:shd w:val="clear" w:color="FFFFCC" w:fill="FFFFFF"/>
              <w:tabs>
                <w:tab w:val="left" w:leader="dot" w:pos="1080"/>
                <w:tab w:val="center" w:leader="dot" w:pos="4860"/>
                <w:tab w:val="decimal" w:leader="dot" w:pos="6840"/>
                <w:tab w:val="right" w:leader="dot" w:pos="9180"/>
              </w:tabs>
              <w:spacing w:before="120" w:beforeAutospacing="1" w:after="120" w:afterAutospacing="1" w:line="240" w:lineRule="auto"/>
              <w:jc w:val="center"/>
              <w:rPr>
                <w:rFonts w:cstheme="minorHAnsi"/>
                <w:sz w:val="24"/>
                <w:szCs w:val="24"/>
              </w:rPr>
            </w:pPr>
            <w:proofErr w:type="spellStart"/>
            <w:r w:rsidRPr="00D07601">
              <w:rPr>
                <w:rFonts w:cstheme="minorHAnsi"/>
                <w:sz w:val="24"/>
                <w:szCs w:val="24"/>
              </w:rPr>
              <w:t>PhạmNguyễnTrườngGiang</w:t>
            </w:r>
            <w:proofErr w:type="spellEnd"/>
          </w:p>
        </w:tc>
        <w:tc>
          <w:tcPr>
            <w:tcW w:w="1577" w:type="dxa"/>
            <w:tcBorders>
              <w:top w:val="single" w:sz="4" w:space="0" w:color="auto"/>
              <w:left w:val="single" w:sz="4" w:space="0" w:color="auto"/>
              <w:bottom w:val="single" w:sz="4" w:space="0" w:color="auto"/>
              <w:right w:val="single" w:sz="4" w:space="0" w:color="auto"/>
            </w:tcBorders>
            <w:vAlign w:val="center"/>
            <w:hideMark/>
          </w:tcPr>
          <w:p w:rsidR="00932C40" w:rsidRPr="00E821A8" w:rsidRDefault="00D07601" w:rsidP="00946F40">
            <w:pPr>
              <w:shd w:val="clear" w:color="FFFFCC" w:fill="FFFFFF"/>
              <w:tabs>
                <w:tab w:val="left" w:leader="dot" w:pos="1080"/>
                <w:tab w:val="center" w:leader="dot" w:pos="4860"/>
                <w:tab w:val="decimal" w:leader="dot" w:pos="6840"/>
                <w:tab w:val="right" w:leader="dot" w:pos="9180"/>
              </w:tabs>
              <w:spacing w:before="120" w:beforeAutospacing="1" w:after="120" w:afterAutospacing="1" w:line="240" w:lineRule="auto"/>
              <w:jc w:val="center"/>
              <w:rPr>
                <w:rFonts w:cstheme="minorHAnsi"/>
                <w:sz w:val="24"/>
                <w:szCs w:val="24"/>
              </w:rPr>
            </w:pPr>
            <w:r w:rsidRPr="00D07601">
              <w:rPr>
                <w:rFonts w:cstheme="minorHAnsi"/>
                <w:sz w:val="24"/>
                <w:szCs w:val="24"/>
              </w:rPr>
              <w:t>Developer, Tester, QA, BA</w:t>
            </w:r>
          </w:p>
        </w:tc>
        <w:tc>
          <w:tcPr>
            <w:tcW w:w="4950" w:type="dxa"/>
            <w:tcBorders>
              <w:top w:val="single" w:sz="4" w:space="0" w:color="auto"/>
              <w:left w:val="single" w:sz="4" w:space="0" w:color="auto"/>
              <w:bottom w:val="single" w:sz="4" w:space="0" w:color="auto"/>
              <w:right w:val="single" w:sz="4" w:space="0" w:color="auto"/>
            </w:tcBorders>
          </w:tcPr>
          <w:p w:rsidR="00932C40" w:rsidRPr="00E821A8" w:rsidRDefault="00D07601" w:rsidP="00946F40">
            <w:pPr>
              <w:shd w:val="clear" w:color="FFFFCC" w:fill="FFFFFF"/>
              <w:tabs>
                <w:tab w:val="left" w:leader="dot" w:pos="1080"/>
                <w:tab w:val="center" w:leader="dot" w:pos="4860"/>
                <w:tab w:val="decimal" w:leader="dot" w:pos="6840"/>
                <w:tab w:val="right" w:leader="dot" w:pos="9180"/>
              </w:tabs>
              <w:spacing w:before="120" w:beforeAutospacing="1" w:after="120" w:afterAutospacing="1" w:line="240" w:lineRule="auto"/>
              <w:ind w:left="720"/>
              <w:contextualSpacing/>
              <w:rPr>
                <w:rFonts w:cstheme="minorHAnsi"/>
                <w:sz w:val="24"/>
                <w:szCs w:val="24"/>
              </w:rPr>
            </w:pPr>
            <w:r w:rsidRPr="00D07601">
              <w:rPr>
                <w:rFonts w:cstheme="minorHAnsi"/>
                <w:sz w:val="24"/>
                <w:szCs w:val="24"/>
              </w:rPr>
              <w:t>Managing documents</w:t>
            </w:r>
          </w:p>
          <w:p w:rsidR="00932C40" w:rsidRPr="00E821A8" w:rsidRDefault="00D07601" w:rsidP="00946F40">
            <w:pPr>
              <w:tabs>
                <w:tab w:val="left" w:leader="dot" w:pos="1080"/>
                <w:tab w:val="center" w:leader="dot" w:pos="4860"/>
                <w:tab w:val="decimal" w:leader="dot" w:pos="6840"/>
                <w:tab w:val="right" w:leader="dot" w:pos="9180"/>
              </w:tabs>
              <w:spacing w:before="120" w:after="120"/>
              <w:ind w:left="720"/>
              <w:contextualSpacing/>
              <w:rPr>
                <w:rFonts w:cstheme="minorHAnsi"/>
                <w:sz w:val="24"/>
                <w:szCs w:val="24"/>
              </w:rPr>
            </w:pPr>
            <w:r w:rsidRPr="00D07601">
              <w:rPr>
                <w:rFonts w:cstheme="minorHAnsi"/>
                <w:sz w:val="24"/>
                <w:szCs w:val="24"/>
              </w:rPr>
              <w:t>Creating system test cases</w:t>
            </w:r>
          </w:p>
          <w:p w:rsidR="00932C40" w:rsidRPr="00E821A8" w:rsidRDefault="00D07601" w:rsidP="00946F40">
            <w:pPr>
              <w:tabs>
                <w:tab w:val="left" w:leader="dot" w:pos="1080"/>
                <w:tab w:val="center" w:leader="dot" w:pos="4860"/>
                <w:tab w:val="decimal" w:leader="dot" w:pos="6840"/>
                <w:tab w:val="right" w:leader="dot" w:pos="9180"/>
              </w:tabs>
              <w:spacing w:before="120" w:after="120"/>
              <w:ind w:left="720"/>
              <w:contextualSpacing/>
              <w:rPr>
                <w:rFonts w:cstheme="minorHAnsi"/>
                <w:sz w:val="24"/>
                <w:szCs w:val="24"/>
              </w:rPr>
            </w:pPr>
            <w:r w:rsidRPr="00D07601">
              <w:rPr>
                <w:rFonts w:cstheme="minorHAnsi"/>
                <w:sz w:val="24"/>
                <w:szCs w:val="24"/>
              </w:rPr>
              <w:t>Designing database</w:t>
            </w:r>
          </w:p>
          <w:p w:rsidR="00932C40" w:rsidRPr="00E821A8" w:rsidRDefault="00D07601" w:rsidP="00946F40">
            <w:pPr>
              <w:tabs>
                <w:tab w:val="left" w:leader="dot" w:pos="1080"/>
                <w:tab w:val="center" w:leader="dot" w:pos="4860"/>
                <w:tab w:val="decimal" w:leader="dot" w:pos="6840"/>
                <w:tab w:val="right" w:leader="dot" w:pos="9180"/>
              </w:tabs>
              <w:spacing w:before="120" w:after="120"/>
              <w:ind w:left="720"/>
              <w:contextualSpacing/>
              <w:rPr>
                <w:rFonts w:cstheme="minorHAnsi"/>
                <w:sz w:val="24"/>
                <w:szCs w:val="24"/>
              </w:rPr>
            </w:pPr>
            <w:r w:rsidRPr="00D07601">
              <w:rPr>
                <w:rFonts w:cstheme="minorHAnsi"/>
                <w:sz w:val="24"/>
                <w:szCs w:val="24"/>
              </w:rPr>
              <w:t>Requirement development</w:t>
            </w:r>
          </w:p>
          <w:p w:rsidR="00932C40" w:rsidRPr="00E821A8" w:rsidRDefault="00D07601" w:rsidP="00946F40">
            <w:pPr>
              <w:tabs>
                <w:tab w:val="left" w:leader="dot" w:pos="1080"/>
                <w:tab w:val="center" w:leader="dot" w:pos="4860"/>
                <w:tab w:val="decimal" w:leader="dot" w:pos="6840"/>
                <w:tab w:val="right" w:leader="dot" w:pos="9180"/>
              </w:tabs>
              <w:spacing w:before="120" w:after="120"/>
              <w:ind w:left="720"/>
              <w:contextualSpacing/>
              <w:rPr>
                <w:rFonts w:cstheme="minorHAnsi"/>
                <w:sz w:val="24"/>
                <w:szCs w:val="24"/>
              </w:rPr>
            </w:pPr>
            <w:r w:rsidRPr="00D07601">
              <w:rPr>
                <w:rFonts w:cstheme="minorHAnsi"/>
                <w:sz w:val="24"/>
                <w:szCs w:val="24"/>
              </w:rPr>
              <w:t xml:space="preserve">Requirement analysis </w:t>
            </w:r>
          </w:p>
          <w:p w:rsidR="00932C40" w:rsidRPr="00E821A8" w:rsidRDefault="00D07601" w:rsidP="00946F40">
            <w:pPr>
              <w:tabs>
                <w:tab w:val="left" w:leader="dot" w:pos="1080"/>
                <w:tab w:val="center" w:leader="dot" w:pos="4860"/>
                <w:tab w:val="decimal" w:leader="dot" w:pos="6840"/>
                <w:tab w:val="right" w:leader="dot" w:pos="9180"/>
              </w:tabs>
              <w:spacing w:before="120" w:after="120"/>
              <w:ind w:left="720"/>
              <w:contextualSpacing/>
              <w:rPr>
                <w:rFonts w:cstheme="minorHAnsi"/>
                <w:sz w:val="24"/>
                <w:szCs w:val="24"/>
              </w:rPr>
            </w:pPr>
            <w:r w:rsidRPr="00D07601">
              <w:rPr>
                <w:rFonts w:cstheme="minorHAnsi"/>
                <w:sz w:val="24"/>
                <w:szCs w:val="24"/>
              </w:rPr>
              <w:t xml:space="preserve">Architectural design </w:t>
            </w:r>
          </w:p>
          <w:p w:rsidR="00932C40" w:rsidRPr="00E821A8" w:rsidRDefault="00D07601" w:rsidP="00946F40">
            <w:pPr>
              <w:tabs>
                <w:tab w:val="left" w:leader="dot" w:pos="1080"/>
                <w:tab w:val="center" w:leader="dot" w:pos="4860"/>
                <w:tab w:val="decimal" w:leader="dot" w:pos="6840"/>
                <w:tab w:val="right" w:leader="dot" w:pos="9180"/>
              </w:tabs>
              <w:spacing w:before="120" w:after="120"/>
              <w:ind w:left="720"/>
              <w:contextualSpacing/>
              <w:rPr>
                <w:rFonts w:cstheme="minorHAnsi"/>
                <w:sz w:val="24"/>
                <w:szCs w:val="24"/>
              </w:rPr>
            </w:pPr>
            <w:r w:rsidRPr="00D07601">
              <w:rPr>
                <w:rFonts w:cstheme="minorHAnsi"/>
                <w:sz w:val="24"/>
                <w:szCs w:val="24"/>
              </w:rPr>
              <w:lastRenderedPageBreak/>
              <w:t>Project planning and scheduling</w:t>
            </w:r>
          </w:p>
          <w:p w:rsidR="00932C40" w:rsidRPr="00E821A8" w:rsidRDefault="00D07601" w:rsidP="00946F40">
            <w:pPr>
              <w:tabs>
                <w:tab w:val="left" w:leader="dot" w:pos="1080"/>
                <w:tab w:val="center" w:leader="dot" w:pos="4860"/>
                <w:tab w:val="decimal" w:leader="dot" w:pos="6840"/>
                <w:tab w:val="right" w:leader="dot" w:pos="9180"/>
              </w:tabs>
              <w:spacing w:before="120" w:after="120"/>
              <w:ind w:left="720"/>
              <w:contextualSpacing/>
              <w:rPr>
                <w:rFonts w:cstheme="minorHAnsi"/>
                <w:sz w:val="24"/>
                <w:szCs w:val="24"/>
              </w:rPr>
            </w:pPr>
            <w:r w:rsidRPr="00D07601">
              <w:rPr>
                <w:rFonts w:cstheme="minorHAnsi"/>
                <w:sz w:val="24"/>
                <w:szCs w:val="24"/>
              </w:rPr>
              <w:t>Coding</w:t>
            </w:r>
          </w:p>
          <w:p w:rsidR="00932C40" w:rsidRPr="00E821A8" w:rsidRDefault="00D07601" w:rsidP="00946F40">
            <w:pPr>
              <w:tabs>
                <w:tab w:val="left" w:leader="dot" w:pos="1080"/>
                <w:tab w:val="center" w:leader="dot" w:pos="4860"/>
                <w:tab w:val="decimal" w:leader="dot" w:pos="6840"/>
                <w:tab w:val="right" w:leader="dot" w:pos="9180"/>
              </w:tabs>
              <w:spacing w:before="120" w:after="120"/>
              <w:ind w:left="720"/>
              <w:contextualSpacing/>
              <w:rPr>
                <w:rFonts w:cstheme="minorHAnsi"/>
                <w:sz w:val="24"/>
                <w:szCs w:val="24"/>
              </w:rPr>
            </w:pPr>
            <w:r w:rsidRPr="00D07601">
              <w:rPr>
                <w:rFonts w:cstheme="minorHAnsi"/>
                <w:sz w:val="24"/>
                <w:szCs w:val="24"/>
              </w:rPr>
              <w:t>Testing</w:t>
            </w:r>
          </w:p>
          <w:p w:rsidR="00932C40" w:rsidRPr="00E821A8" w:rsidRDefault="00D07601" w:rsidP="00946F40">
            <w:pPr>
              <w:tabs>
                <w:tab w:val="left" w:leader="dot" w:pos="1080"/>
                <w:tab w:val="center" w:leader="dot" w:pos="4860"/>
                <w:tab w:val="decimal" w:leader="dot" w:pos="6840"/>
                <w:tab w:val="right" w:leader="dot" w:pos="9180"/>
              </w:tabs>
              <w:spacing w:before="120" w:after="120"/>
              <w:ind w:left="720"/>
              <w:contextualSpacing/>
              <w:rPr>
                <w:rFonts w:cstheme="minorHAnsi"/>
                <w:sz w:val="24"/>
                <w:szCs w:val="24"/>
              </w:rPr>
            </w:pPr>
            <w:r w:rsidRPr="00D07601">
              <w:rPr>
                <w:rFonts w:cstheme="minorHAnsi"/>
                <w:sz w:val="24"/>
                <w:szCs w:val="24"/>
              </w:rPr>
              <w:t>Task conducting</w:t>
            </w:r>
          </w:p>
          <w:p w:rsidR="00932C40" w:rsidRPr="00E821A8" w:rsidRDefault="00D07601" w:rsidP="00946F40">
            <w:pPr>
              <w:tabs>
                <w:tab w:val="left" w:leader="dot" w:pos="1080"/>
                <w:tab w:val="center" w:leader="dot" w:pos="4860"/>
                <w:tab w:val="decimal" w:leader="dot" w:pos="6840"/>
                <w:tab w:val="right" w:leader="dot" w:pos="9180"/>
              </w:tabs>
              <w:spacing w:before="120" w:after="120"/>
              <w:ind w:left="720"/>
              <w:contextualSpacing/>
              <w:rPr>
                <w:rFonts w:cstheme="minorHAnsi"/>
                <w:sz w:val="24"/>
                <w:szCs w:val="24"/>
              </w:rPr>
            </w:pPr>
            <w:r w:rsidRPr="00D07601">
              <w:rPr>
                <w:rFonts w:cstheme="minorHAnsi"/>
                <w:sz w:val="24"/>
                <w:szCs w:val="24"/>
              </w:rPr>
              <w:t>Reporting</w:t>
            </w:r>
          </w:p>
        </w:tc>
      </w:tr>
      <w:tr w:rsidR="00932C40" w:rsidRPr="00E821A8" w:rsidTr="00946F40">
        <w:trPr>
          <w:trHeight w:val="20"/>
          <w:jc w:val="center"/>
        </w:trPr>
        <w:tc>
          <w:tcPr>
            <w:tcW w:w="584" w:type="dxa"/>
            <w:tcBorders>
              <w:top w:val="single" w:sz="4" w:space="0" w:color="auto"/>
              <w:left w:val="single" w:sz="4" w:space="0" w:color="auto"/>
              <w:bottom w:val="single" w:sz="4" w:space="0" w:color="auto"/>
              <w:right w:val="single" w:sz="4" w:space="0" w:color="auto"/>
            </w:tcBorders>
            <w:vAlign w:val="center"/>
            <w:hideMark/>
          </w:tcPr>
          <w:p w:rsidR="00932C40" w:rsidRPr="00E821A8" w:rsidRDefault="00D07601" w:rsidP="00946F40">
            <w:pPr>
              <w:shd w:val="clear" w:color="FFFFCC" w:fill="FFFFFF"/>
              <w:tabs>
                <w:tab w:val="left" w:leader="dot" w:pos="1080"/>
                <w:tab w:val="center" w:leader="dot" w:pos="4860"/>
                <w:tab w:val="decimal" w:leader="dot" w:pos="6840"/>
                <w:tab w:val="right" w:leader="dot" w:pos="9180"/>
              </w:tabs>
              <w:spacing w:before="120" w:beforeAutospacing="1" w:after="120" w:afterAutospacing="1" w:line="240" w:lineRule="auto"/>
              <w:jc w:val="center"/>
              <w:rPr>
                <w:rFonts w:cstheme="minorHAnsi"/>
                <w:sz w:val="24"/>
                <w:szCs w:val="24"/>
              </w:rPr>
            </w:pPr>
            <w:r w:rsidRPr="00D07601">
              <w:rPr>
                <w:rFonts w:cstheme="minorHAnsi"/>
                <w:sz w:val="24"/>
                <w:szCs w:val="24"/>
              </w:rPr>
              <w:lastRenderedPageBreak/>
              <w:t>3</w:t>
            </w:r>
          </w:p>
        </w:tc>
        <w:tc>
          <w:tcPr>
            <w:tcW w:w="2185" w:type="dxa"/>
            <w:tcBorders>
              <w:top w:val="single" w:sz="4" w:space="0" w:color="auto"/>
              <w:left w:val="single" w:sz="4" w:space="0" w:color="auto"/>
              <w:bottom w:val="single" w:sz="4" w:space="0" w:color="auto"/>
              <w:right w:val="single" w:sz="4" w:space="0" w:color="auto"/>
            </w:tcBorders>
            <w:vAlign w:val="center"/>
            <w:hideMark/>
          </w:tcPr>
          <w:p w:rsidR="00932C40" w:rsidRPr="00E821A8" w:rsidRDefault="00D07601" w:rsidP="00946F40">
            <w:pPr>
              <w:shd w:val="clear" w:color="FFFFCC" w:fill="FFFFFF"/>
              <w:tabs>
                <w:tab w:val="left" w:leader="dot" w:pos="1080"/>
                <w:tab w:val="center" w:leader="dot" w:pos="4860"/>
                <w:tab w:val="decimal" w:leader="dot" w:pos="6840"/>
                <w:tab w:val="right" w:leader="dot" w:pos="9180"/>
              </w:tabs>
              <w:spacing w:before="120" w:beforeAutospacing="1" w:after="120" w:afterAutospacing="1" w:line="240" w:lineRule="auto"/>
              <w:jc w:val="center"/>
              <w:rPr>
                <w:rFonts w:cstheme="minorHAnsi"/>
                <w:sz w:val="24"/>
                <w:szCs w:val="24"/>
              </w:rPr>
            </w:pPr>
            <w:proofErr w:type="spellStart"/>
            <w:r w:rsidRPr="00D07601">
              <w:rPr>
                <w:rFonts w:cstheme="minorHAnsi"/>
                <w:sz w:val="24"/>
                <w:szCs w:val="24"/>
              </w:rPr>
              <w:t>TôCông</w:t>
            </w:r>
            <w:proofErr w:type="spellEnd"/>
            <w:r w:rsidRPr="00D07601">
              <w:rPr>
                <w:rFonts w:cstheme="minorHAnsi"/>
                <w:sz w:val="24"/>
                <w:szCs w:val="24"/>
              </w:rPr>
              <w:t xml:space="preserve"> </w:t>
            </w:r>
            <w:proofErr w:type="spellStart"/>
            <w:r w:rsidRPr="00D07601">
              <w:rPr>
                <w:rFonts w:cstheme="minorHAnsi"/>
                <w:sz w:val="24"/>
                <w:szCs w:val="24"/>
              </w:rPr>
              <w:t>Thanh</w:t>
            </w:r>
            <w:proofErr w:type="spellEnd"/>
            <w:r w:rsidRPr="00D07601">
              <w:rPr>
                <w:rFonts w:cstheme="minorHAnsi"/>
                <w:sz w:val="24"/>
                <w:szCs w:val="24"/>
              </w:rPr>
              <w:t xml:space="preserve"> </w:t>
            </w:r>
            <w:proofErr w:type="spellStart"/>
            <w:r w:rsidRPr="00D07601">
              <w:rPr>
                <w:rFonts w:cstheme="minorHAnsi"/>
                <w:sz w:val="24"/>
                <w:szCs w:val="24"/>
              </w:rPr>
              <w:t>Hải</w:t>
            </w:r>
            <w:proofErr w:type="spellEnd"/>
          </w:p>
        </w:tc>
        <w:tc>
          <w:tcPr>
            <w:tcW w:w="1577" w:type="dxa"/>
            <w:tcBorders>
              <w:top w:val="single" w:sz="4" w:space="0" w:color="auto"/>
              <w:left w:val="single" w:sz="4" w:space="0" w:color="auto"/>
              <w:bottom w:val="single" w:sz="4" w:space="0" w:color="auto"/>
              <w:right w:val="single" w:sz="4" w:space="0" w:color="auto"/>
            </w:tcBorders>
            <w:vAlign w:val="center"/>
            <w:hideMark/>
          </w:tcPr>
          <w:p w:rsidR="00932C40" w:rsidRPr="00E821A8" w:rsidRDefault="00D07601" w:rsidP="00946F40">
            <w:pPr>
              <w:shd w:val="clear" w:color="FFFFCC" w:fill="FFFFFF"/>
              <w:tabs>
                <w:tab w:val="left" w:leader="dot" w:pos="1080"/>
                <w:tab w:val="center" w:leader="dot" w:pos="4860"/>
                <w:tab w:val="decimal" w:leader="dot" w:pos="6840"/>
                <w:tab w:val="right" w:leader="dot" w:pos="9180"/>
              </w:tabs>
              <w:spacing w:before="120" w:beforeAutospacing="1" w:after="120" w:afterAutospacing="1" w:line="240" w:lineRule="auto"/>
              <w:jc w:val="center"/>
              <w:rPr>
                <w:rFonts w:cstheme="minorHAnsi"/>
                <w:sz w:val="24"/>
                <w:szCs w:val="24"/>
              </w:rPr>
            </w:pPr>
            <w:r w:rsidRPr="00D07601">
              <w:rPr>
                <w:rFonts w:cstheme="minorHAnsi"/>
                <w:sz w:val="24"/>
                <w:szCs w:val="24"/>
              </w:rPr>
              <w:t>Developer, Tester, QA</w:t>
            </w:r>
          </w:p>
        </w:tc>
        <w:tc>
          <w:tcPr>
            <w:tcW w:w="4950" w:type="dxa"/>
            <w:tcBorders>
              <w:top w:val="single" w:sz="4" w:space="0" w:color="auto"/>
              <w:left w:val="single" w:sz="4" w:space="0" w:color="auto"/>
              <w:bottom w:val="single" w:sz="4" w:space="0" w:color="auto"/>
              <w:right w:val="single" w:sz="4" w:space="0" w:color="auto"/>
            </w:tcBorders>
          </w:tcPr>
          <w:p w:rsidR="00932C40" w:rsidRPr="00E821A8" w:rsidRDefault="00D07601" w:rsidP="00946F40">
            <w:pPr>
              <w:shd w:val="clear" w:color="FFFFCC" w:fill="FFFFFF"/>
              <w:tabs>
                <w:tab w:val="left" w:leader="dot" w:pos="1080"/>
                <w:tab w:val="center" w:leader="dot" w:pos="4860"/>
                <w:tab w:val="decimal" w:leader="dot" w:pos="6840"/>
                <w:tab w:val="right" w:leader="dot" w:pos="9180"/>
              </w:tabs>
              <w:spacing w:before="120" w:beforeAutospacing="1" w:after="120" w:afterAutospacing="1" w:line="240" w:lineRule="auto"/>
              <w:ind w:left="720"/>
              <w:contextualSpacing/>
              <w:rPr>
                <w:rFonts w:cstheme="minorHAnsi"/>
                <w:sz w:val="24"/>
                <w:szCs w:val="24"/>
              </w:rPr>
            </w:pPr>
            <w:r w:rsidRPr="00D07601">
              <w:rPr>
                <w:rFonts w:cstheme="minorHAnsi"/>
                <w:sz w:val="24"/>
                <w:szCs w:val="24"/>
              </w:rPr>
              <w:t>Managing documents</w:t>
            </w:r>
          </w:p>
          <w:p w:rsidR="00932C40" w:rsidRPr="00E821A8" w:rsidRDefault="00D07601" w:rsidP="00946F40">
            <w:pPr>
              <w:tabs>
                <w:tab w:val="left" w:leader="dot" w:pos="1080"/>
                <w:tab w:val="center" w:leader="dot" w:pos="4860"/>
                <w:tab w:val="decimal" w:leader="dot" w:pos="6840"/>
                <w:tab w:val="right" w:leader="dot" w:pos="9180"/>
              </w:tabs>
              <w:spacing w:before="120" w:after="120"/>
              <w:ind w:left="720"/>
              <w:contextualSpacing/>
              <w:rPr>
                <w:rFonts w:cstheme="minorHAnsi"/>
                <w:sz w:val="24"/>
                <w:szCs w:val="24"/>
              </w:rPr>
            </w:pPr>
            <w:r w:rsidRPr="00D07601">
              <w:rPr>
                <w:rFonts w:cstheme="minorHAnsi"/>
                <w:sz w:val="24"/>
                <w:szCs w:val="24"/>
              </w:rPr>
              <w:t>Creating system test cases</w:t>
            </w:r>
          </w:p>
          <w:p w:rsidR="00932C40" w:rsidRPr="00E821A8" w:rsidRDefault="00D07601" w:rsidP="00946F40">
            <w:pPr>
              <w:tabs>
                <w:tab w:val="left" w:leader="dot" w:pos="1080"/>
                <w:tab w:val="center" w:leader="dot" w:pos="4860"/>
                <w:tab w:val="decimal" w:leader="dot" w:pos="6840"/>
                <w:tab w:val="right" w:leader="dot" w:pos="9180"/>
              </w:tabs>
              <w:spacing w:before="120" w:after="120"/>
              <w:ind w:left="720"/>
              <w:contextualSpacing/>
              <w:rPr>
                <w:rFonts w:cstheme="minorHAnsi"/>
                <w:sz w:val="24"/>
                <w:szCs w:val="24"/>
              </w:rPr>
            </w:pPr>
            <w:r w:rsidRPr="00D07601">
              <w:rPr>
                <w:rFonts w:cstheme="minorHAnsi"/>
                <w:sz w:val="24"/>
                <w:szCs w:val="24"/>
              </w:rPr>
              <w:t>Designing database</w:t>
            </w:r>
          </w:p>
          <w:p w:rsidR="00932C40" w:rsidRPr="00E821A8" w:rsidRDefault="00D07601" w:rsidP="00946F40">
            <w:pPr>
              <w:tabs>
                <w:tab w:val="left" w:leader="dot" w:pos="1080"/>
                <w:tab w:val="center" w:leader="dot" w:pos="4860"/>
                <w:tab w:val="decimal" w:leader="dot" w:pos="6840"/>
                <w:tab w:val="right" w:leader="dot" w:pos="9180"/>
              </w:tabs>
              <w:spacing w:before="120" w:after="120"/>
              <w:ind w:left="720"/>
              <w:contextualSpacing/>
              <w:rPr>
                <w:rFonts w:cstheme="minorHAnsi"/>
                <w:sz w:val="24"/>
                <w:szCs w:val="24"/>
              </w:rPr>
            </w:pPr>
            <w:r w:rsidRPr="00D07601">
              <w:rPr>
                <w:rFonts w:cstheme="minorHAnsi"/>
                <w:sz w:val="24"/>
                <w:szCs w:val="24"/>
              </w:rPr>
              <w:t>Requirement development</w:t>
            </w:r>
          </w:p>
          <w:p w:rsidR="00932C40" w:rsidRPr="00E821A8" w:rsidRDefault="00D07601" w:rsidP="00946F40">
            <w:pPr>
              <w:tabs>
                <w:tab w:val="left" w:leader="dot" w:pos="1080"/>
                <w:tab w:val="center" w:leader="dot" w:pos="4860"/>
                <w:tab w:val="decimal" w:leader="dot" w:pos="6840"/>
                <w:tab w:val="right" w:leader="dot" w:pos="9180"/>
              </w:tabs>
              <w:spacing w:before="120" w:after="120"/>
              <w:ind w:left="720"/>
              <w:contextualSpacing/>
              <w:rPr>
                <w:rFonts w:cstheme="minorHAnsi"/>
                <w:sz w:val="24"/>
                <w:szCs w:val="24"/>
              </w:rPr>
            </w:pPr>
            <w:r w:rsidRPr="00D07601">
              <w:rPr>
                <w:rFonts w:cstheme="minorHAnsi"/>
                <w:sz w:val="24"/>
                <w:szCs w:val="24"/>
              </w:rPr>
              <w:t xml:space="preserve">Requirement analysis </w:t>
            </w:r>
          </w:p>
          <w:p w:rsidR="00932C40" w:rsidRPr="00E821A8" w:rsidRDefault="00D07601" w:rsidP="00946F40">
            <w:pPr>
              <w:tabs>
                <w:tab w:val="left" w:leader="dot" w:pos="1080"/>
                <w:tab w:val="center" w:leader="dot" w:pos="4860"/>
                <w:tab w:val="decimal" w:leader="dot" w:pos="6840"/>
                <w:tab w:val="right" w:leader="dot" w:pos="9180"/>
              </w:tabs>
              <w:spacing w:before="120" w:after="120"/>
              <w:ind w:left="720"/>
              <w:contextualSpacing/>
              <w:rPr>
                <w:rFonts w:cstheme="minorHAnsi"/>
                <w:sz w:val="24"/>
                <w:szCs w:val="24"/>
              </w:rPr>
            </w:pPr>
            <w:r w:rsidRPr="00D07601">
              <w:rPr>
                <w:rFonts w:cstheme="minorHAnsi"/>
                <w:sz w:val="24"/>
                <w:szCs w:val="24"/>
              </w:rPr>
              <w:t xml:space="preserve">Architectural design </w:t>
            </w:r>
          </w:p>
          <w:p w:rsidR="00932C40" w:rsidRPr="00E821A8" w:rsidRDefault="00D07601" w:rsidP="00946F40">
            <w:pPr>
              <w:tabs>
                <w:tab w:val="left" w:leader="dot" w:pos="1080"/>
                <w:tab w:val="center" w:leader="dot" w:pos="4860"/>
                <w:tab w:val="decimal" w:leader="dot" w:pos="6840"/>
                <w:tab w:val="right" w:leader="dot" w:pos="9180"/>
              </w:tabs>
              <w:spacing w:before="120" w:after="120"/>
              <w:ind w:left="720"/>
              <w:contextualSpacing/>
              <w:rPr>
                <w:rFonts w:cstheme="minorHAnsi"/>
                <w:sz w:val="24"/>
                <w:szCs w:val="24"/>
              </w:rPr>
            </w:pPr>
            <w:r w:rsidRPr="00D07601">
              <w:rPr>
                <w:rFonts w:cstheme="minorHAnsi"/>
                <w:sz w:val="24"/>
                <w:szCs w:val="24"/>
              </w:rPr>
              <w:t>Project planning and scheduling</w:t>
            </w:r>
          </w:p>
          <w:p w:rsidR="00932C40" w:rsidRPr="00E821A8" w:rsidRDefault="00D07601" w:rsidP="00946F40">
            <w:pPr>
              <w:tabs>
                <w:tab w:val="left" w:leader="dot" w:pos="1080"/>
                <w:tab w:val="center" w:leader="dot" w:pos="4860"/>
                <w:tab w:val="decimal" w:leader="dot" w:pos="6840"/>
                <w:tab w:val="right" w:leader="dot" w:pos="9180"/>
              </w:tabs>
              <w:spacing w:before="120" w:after="120"/>
              <w:ind w:left="720"/>
              <w:contextualSpacing/>
              <w:rPr>
                <w:rFonts w:cstheme="minorHAnsi"/>
                <w:sz w:val="24"/>
                <w:szCs w:val="24"/>
              </w:rPr>
            </w:pPr>
            <w:r w:rsidRPr="00D07601">
              <w:rPr>
                <w:rFonts w:cstheme="minorHAnsi"/>
                <w:sz w:val="24"/>
                <w:szCs w:val="24"/>
              </w:rPr>
              <w:t>Coding</w:t>
            </w:r>
          </w:p>
          <w:p w:rsidR="00932C40" w:rsidRPr="00E821A8" w:rsidRDefault="00D07601" w:rsidP="00946F40">
            <w:pPr>
              <w:tabs>
                <w:tab w:val="left" w:leader="dot" w:pos="1080"/>
                <w:tab w:val="center" w:leader="dot" w:pos="4860"/>
                <w:tab w:val="decimal" w:leader="dot" w:pos="6840"/>
                <w:tab w:val="right" w:leader="dot" w:pos="9180"/>
              </w:tabs>
              <w:spacing w:before="120" w:after="120"/>
              <w:ind w:left="720"/>
              <w:contextualSpacing/>
              <w:rPr>
                <w:rFonts w:cstheme="minorHAnsi"/>
                <w:sz w:val="24"/>
                <w:szCs w:val="24"/>
              </w:rPr>
            </w:pPr>
            <w:r w:rsidRPr="00D07601">
              <w:rPr>
                <w:rFonts w:cstheme="minorHAnsi"/>
                <w:sz w:val="24"/>
                <w:szCs w:val="24"/>
              </w:rPr>
              <w:t>Testing</w:t>
            </w:r>
          </w:p>
          <w:p w:rsidR="00932C40" w:rsidRPr="00E821A8" w:rsidRDefault="00D07601" w:rsidP="00946F40">
            <w:pPr>
              <w:tabs>
                <w:tab w:val="left" w:leader="dot" w:pos="1080"/>
                <w:tab w:val="center" w:leader="dot" w:pos="4860"/>
                <w:tab w:val="decimal" w:leader="dot" w:pos="6840"/>
                <w:tab w:val="right" w:leader="dot" w:pos="9180"/>
              </w:tabs>
              <w:spacing w:before="120" w:after="120"/>
              <w:ind w:left="720"/>
              <w:contextualSpacing/>
              <w:rPr>
                <w:rFonts w:cstheme="minorHAnsi"/>
                <w:sz w:val="24"/>
                <w:szCs w:val="24"/>
              </w:rPr>
            </w:pPr>
            <w:r w:rsidRPr="00D07601">
              <w:rPr>
                <w:rFonts w:cstheme="minorHAnsi"/>
                <w:sz w:val="24"/>
                <w:szCs w:val="24"/>
              </w:rPr>
              <w:t>Task conducting</w:t>
            </w:r>
          </w:p>
          <w:p w:rsidR="00932C40" w:rsidRPr="00E821A8" w:rsidRDefault="00D07601" w:rsidP="00946F40">
            <w:pPr>
              <w:tabs>
                <w:tab w:val="left" w:leader="dot" w:pos="1080"/>
                <w:tab w:val="center" w:leader="dot" w:pos="4860"/>
                <w:tab w:val="decimal" w:leader="dot" w:pos="6840"/>
                <w:tab w:val="right" w:leader="dot" w:pos="9180"/>
              </w:tabs>
              <w:spacing w:before="120" w:after="120"/>
              <w:ind w:left="720"/>
              <w:contextualSpacing/>
              <w:rPr>
                <w:rFonts w:cstheme="minorHAnsi"/>
                <w:sz w:val="24"/>
                <w:szCs w:val="24"/>
              </w:rPr>
            </w:pPr>
            <w:r w:rsidRPr="00D07601">
              <w:rPr>
                <w:rFonts w:cstheme="minorHAnsi"/>
                <w:sz w:val="24"/>
                <w:szCs w:val="24"/>
              </w:rPr>
              <w:t>Reporting</w:t>
            </w:r>
          </w:p>
        </w:tc>
      </w:tr>
      <w:tr w:rsidR="00932C40" w:rsidRPr="00E821A8" w:rsidTr="00946F40">
        <w:trPr>
          <w:trHeight w:val="20"/>
          <w:jc w:val="center"/>
        </w:trPr>
        <w:tc>
          <w:tcPr>
            <w:tcW w:w="584" w:type="dxa"/>
            <w:tcBorders>
              <w:top w:val="single" w:sz="4" w:space="0" w:color="auto"/>
              <w:left w:val="single" w:sz="4" w:space="0" w:color="auto"/>
              <w:bottom w:val="single" w:sz="4" w:space="0" w:color="auto"/>
              <w:right w:val="single" w:sz="4" w:space="0" w:color="auto"/>
            </w:tcBorders>
            <w:vAlign w:val="center"/>
            <w:hideMark/>
          </w:tcPr>
          <w:p w:rsidR="00932C40" w:rsidRPr="00E821A8" w:rsidRDefault="00D07601" w:rsidP="00946F40">
            <w:pPr>
              <w:shd w:val="clear" w:color="FFFFCC" w:fill="FFFFFF"/>
              <w:tabs>
                <w:tab w:val="left" w:leader="dot" w:pos="1080"/>
                <w:tab w:val="center" w:leader="dot" w:pos="4860"/>
                <w:tab w:val="decimal" w:leader="dot" w:pos="6840"/>
                <w:tab w:val="right" w:leader="dot" w:pos="9180"/>
              </w:tabs>
              <w:spacing w:before="120" w:beforeAutospacing="1" w:after="120" w:afterAutospacing="1" w:line="240" w:lineRule="auto"/>
              <w:jc w:val="center"/>
              <w:rPr>
                <w:rFonts w:cstheme="minorHAnsi"/>
                <w:sz w:val="24"/>
                <w:szCs w:val="24"/>
              </w:rPr>
            </w:pPr>
            <w:r w:rsidRPr="00D07601">
              <w:rPr>
                <w:rFonts w:cstheme="minorHAnsi"/>
                <w:sz w:val="24"/>
                <w:szCs w:val="24"/>
              </w:rPr>
              <w:t>4</w:t>
            </w:r>
          </w:p>
        </w:tc>
        <w:tc>
          <w:tcPr>
            <w:tcW w:w="2185" w:type="dxa"/>
            <w:tcBorders>
              <w:top w:val="single" w:sz="4" w:space="0" w:color="auto"/>
              <w:left w:val="single" w:sz="4" w:space="0" w:color="auto"/>
              <w:bottom w:val="single" w:sz="4" w:space="0" w:color="auto"/>
              <w:right w:val="single" w:sz="4" w:space="0" w:color="auto"/>
            </w:tcBorders>
            <w:vAlign w:val="center"/>
            <w:hideMark/>
          </w:tcPr>
          <w:p w:rsidR="00932C40" w:rsidRPr="00E821A8" w:rsidRDefault="00D07601" w:rsidP="00946F40">
            <w:pPr>
              <w:shd w:val="clear" w:color="FFFFCC" w:fill="FFFFFF"/>
              <w:tabs>
                <w:tab w:val="left" w:leader="dot" w:pos="1080"/>
                <w:tab w:val="center" w:leader="dot" w:pos="4860"/>
                <w:tab w:val="decimal" w:leader="dot" w:pos="6840"/>
                <w:tab w:val="right" w:leader="dot" w:pos="9180"/>
              </w:tabs>
              <w:spacing w:before="120" w:beforeAutospacing="1" w:after="120" w:afterAutospacing="1" w:line="240" w:lineRule="auto"/>
              <w:jc w:val="center"/>
              <w:rPr>
                <w:rFonts w:cstheme="minorHAnsi"/>
                <w:sz w:val="24"/>
                <w:szCs w:val="24"/>
              </w:rPr>
            </w:pPr>
            <w:proofErr w:type="spellStart"/>
            <w:r w:rsidRPr="00D07601">
              <w:rPr>
                <w:rFonts w:cstheme="minorHAnsi"/>
                <w:sz w:val="24"/>
                <w:szCs w:val="24"/>
              </w:rPr>
              <w:t>MạnhHoàngTrương</w:t>
            </w:r>
            <w:proofErr w:type="spellEnd"/>
          </w:p>
        </w:tc>
        <w:tc>
          <w:tcPr>
            <w:tcW w:w="1577" w:type="dxa"/>
            <w:tcBorders>
              <w:top w:val="single" w:sz="4" w:space="0" w:color="auto"/>
              <w:left w:val="single" w:sz="4" w:space="0" w:color="auto"/>
              <w:bottom w:val="single" w:sz="4" w:space="0" w:color="auto"/>
              <w:right w:val="single" w:sz="4" w:space="0" w:color="auto"/>
            </w:tcBorders>
            <w:vAlign w:val="center"/>
            <w:hideMark/>
          </w:tcPr>
          <w:p w:rsidR="00932C40" w:rsidRPr="00E821A8" w:rsidRDefault="00D07601" w:rsidP="00946F40">
            <w:pPr>
              <w:shd w:val="clear" w:color="FFFFCC" w:fill="FFFFFF"/>
              <w:tabs>
                <w:tab w:val="left" w:leader="dot" w:pos="1080"/>
                <w:tab w:val="center" w:leader="dot" w:pos="4860"/>
                <w:tab w:val="decimal" w:leader="dot" w:pos="6840"/>
                <w:tab w:val="right" w:leader="dot" w:pos="9180"/>
              </w:tabs>
              <w:spacing w:before="120" w:beforeAutospacing="1" w:after="120" w:afterAutospacing="1" w:line="240" w:lineRule="auto"/>
              <w:jc w:val="center"/>
              <w:rPr>
                <w:rFonts w:cstheme="minorHAnsi"/>
                <w:sz w:val="24"/>
                <w:szCs w:val="24"/>
              </w:rPr>
            </w:pPr>
            <w:r w:rsidRPr="00D07601">
              <w:rPr>
                <w:rFonts w:cstheme="minorHAnsi"/>
                <w:sz w:val="24"/>
                <w:szCs w:val="24"/>
              </w:rPr>
              <w:t>Developer, Tester, QA</w:t>
            </w:r>
          </w:p>
        </w:tc>
        <w:tc>
          <w:tcPr>
            <w:tcW w:w="4950" w:type="dxa"/>
            <w:tcBorders>
              <w:top w:val="single" w:sz="4" w:space="0" w:color="auto"/>
              <w:left w:val="single" w:sz="4" w:space="0" w:color="auto"/>
              <w:bottom w:val="single" w:sz="4" w:space="0" w:color="auto"/>
              <w:right w:val="single" w:sz="4" w:space="0" w:color="auto"/>
            </w:tcBorders>
          </w:tcPr>
          <w:p w:rsidR="00932C40" w:rsidRPr="00E821A8" w:rsidRDefault="00D07601" w:rsidP="00946F40">
            <w:pPr>
              <w:shd w:val="clear" w:color="FFFFCC" w:fill="FFFFFF"/>
              <w:tabs>
                <w:tab w:val="left" w:leader="dot" w:pos="1080"/>
                <w:tab w:val="center" w:leader="dot" w:pos="4860"/>
                <w:tab w:val="decimal" w:leader="dot" w:pos="6840"/>
                <w:tab w:val="right" w:leader="dot" w:pos="9180"/>
              </w:tabs>
              <w:spacing w:before="120" w:beforeAutospacing="1" w:after="120" w:afterAutospacing="1" w:line="240" w:lineRule="auto"/>
              <w:ind w:left="720"/>
              <w:contextualSpacing/>
              <w:rPr>
                <w:rFonts w:cstheme="minorHAnsi"/>
                <w:sz w:val="24"/>
                <w:szCs w:val="24"/>
              </w:rPr>
            </w:pPr>
            <w:r w:rsidRPr="00D07601">
              <w:rPr>
                <w:rFonts w:cstheme="minorHAnsi"/>
                <w:sz w:val="24"/>
                <w:szCs w:val="24"/>
              </w:rPr>
              <w:t>Managing documents</w:t>
            </w:r>
          </w:p>
          <w:p w:rsidR="00932C40" w:rsidRPr="00E821A8" w:rsidRDefault="00D07601" w:rsidP="00946F40">
            <w:pPr>
              <w:tabs>
                <w:tab w:val="left" w:leader="dot" w:pos="1080"/>
                <w:tab w:val="center" w:leader="dot" w:pos="4860"/>
                <w:tab w:val="decimal" w:leader="dot" w:pos="6840"/>
                <w:tab w:val="right" w:leader="dot" w:pos="9180"/>
              </w:tabs>
              <w:spacing w:before="120" w:after="120"/>
              <w:ind w:left="720"/>
              <w:contextualSpacing/>
              <w:rPr>
                <w:rFonts w:cstheme="minorHAnsi"/>
                <w:sz w:val="24"/>
                <w:szCs w:val="24"/>
              </w:rPr>
            </w:pPr>
            <w:r w:rsidRPr="00D07601">
              <w:rPr>
                <w:rFonts w:cstheme="minorHAnsi"/>
                <w:sz w:val="24"/>
                <w:szCs w:val="24"/>
              </w:rPr>
              <w:t>Creating system test cases</w:t>
            </w:r>
          </w:p>
          <w:p w:rsidR="00932C40" w:rsidRPr="00E821A8" w:rsidRDefault="00D07601" w:rsidP="00946F40">
            <w:pPr>
              <w:tabs>
                <w:tab w:val="left" w:leader="dot" w:pos="1080"/>
                <w:tab w:val="center" w:leader="dot" w:pos="4860"/>
                <w:tab w:val="decimal" w:leader="dot" w:pos="6840"/>
                <w:tab w:val="right" w:leader="dot" w:pos="9180"/>
              </w:tabs>
              <w:spacing w:before="120" w:after="120"/>
              <w:ind w:left="720"/>
              <w:contextualSpacing/>
              <w:rPr>
                <w:rFonts w:cstheme="minorHAnsi"/>
                <w:sz w:val="24"/>
                <w:szCs w:val="24"/>
              </w:rPr>
            </w:pPr>
            <w:r w:rsidRPr="00D07601">
              <w:rPr>
                <w:rFonts w:cstheme="minorHAnsi"/>
                <w:sz w:val="24"/>
                <w:szCs w:val="24"/>
              </w:rPr>
              <w:t>Designing database</w:t>
            </w:r>
          </w:p>
          <w:p w:rsidR="00932C40" w:rsidRPr="00E821A8" w:rsidRDefault="00D07601" w:rsidP="00946F40">
            <w:pPr>
              <w:tabs>
                <w:tab w:val="left" w:leader="dot" w:pos="1080"/>
                <w:tab w:val="center" w:leader="dot" w:pos="4860"/>
                <w:tab w:val="decimal" w:leader="dot" w:pos="6840"/>
                <w:tab w:val="right" w:leader="dot" w:pos="9180"/>
              </w:tabs>
              <w:spacing w:before="120" w:after="120"/>
              <w:ind w:left="720"/>
              <w:contextualSpacing/>
              <w:rPr>
                <w:rFonts w:cstheme="minorHAnsi"/>
                <w:sz w:val="24"/>
                <w:szCs w:val="24"/>
              </w:rPr>
            </w:pPr>
            <w:r w:rsidRPr="00D07601">
              <w:rPr>
                <w:rFonts w:cstheme="minorHAnsi"/>
                <w:sz w:val="24"/>
                <w:szCs w:val="24"/>
              </w:rPr>
              <w:t>Requirement development</w:t>
            </w:r>
          </w:p>
          <w:p w:rsidR="00932C40" w:rsidRPr="00E821A8" w:rsidRDefault="00D07601" w:rsidP="00946F40">
            <w:pPr>
              <w:tabs>
                <w:tab w:val="left" w:leader="dot" w:pos="1080"/>
                <w:tab w:val="center" w:leader="dot" w:pos="4860"/>
                <w:tab w:val="decimal" w:leader="dot" w:pos="6840"/>
                <w:tab w:val="right" w:leader="dot" w:pos="9180"/>
              </w:tabs>
              <w:spacing w:before="120" w:after="120"/>
              <w:ind w:left="720"/>
              <w:contextualSpacing/>
              <w:rPr>
                <w:rFonts w:cstheme="minorHAnsi"/>
                <w:sz w:val="24"/>
                <w:szCs w:val="24"/>
              </w:rPr>
            </w:pPr>
            <w:r w:rsidRPr="00D07601">
              <w:rPr>
                <w:rFonts w:cstheme="minorHAnsi"/>
                <w:sz w:val="24"/>
                <w:szCs w:val="24"/>
              </w:rPr>
              <w:t xml:space="preserve">Requirement analysis </w:t>
            </w:r>
          </w:p>
          <w:p w:rsidR="00932C40" w:rsidRPr="00E821A8" w:rsidRDefault="00D07601" w:rsidP="00946F40">
            <w:pPr>
              <w:tabs>
                <w:tab w:val="left" w:leader="dot" w:pos="1080"/>
                <w:tab w:val="center" w:leader="dot" w:pos="4860"/>
                <w:tab w:val="decimal" w:leader="dot" w:pos="6840"/>
                <w:tab w:val="right" w:leader="dot" w:pos="9180"/>
              </w:tabs>
              <w:spacing w:before="120" w:after="120"/>
              <w:ind w:left="720"/>
              <w:contextualSpacing/>
              <w:rPr>
                <w:rFonts w:cstheme="minorHAnsi"/>
                <w:sz w:val="24"/>
                <w:szCs w:val="24"/>
              </w:rPr>
            </w:pPr>
            <w:r w:rsidRPr="00D07601">
              <w:rPr>
                <w:rFonts w:cstheme="minorHAnsi"/>
                <w:sz w:val="24"/>
                <w:szCs w:val="24"/>
              </w:rPr>
              <w:t xml:space="preserve">Architectural design </w:t>
            </w:r>
          </w:p>
          <w:p w:rsidR="00932C40" w:rsidRPr="00E821A8" w:rsidRDefault="00D07601" w:rsidP="00946F40">
            <w:pPr>
              <w:tabs>
                <w:tab w:val="left" w:leader="dot" w:pos="1080"/>
                <w:tab w:val="center" w:leader="dot" w:pos="4860"/>
                <w:tab w:val="decimal" w:leader="dot" w:pos="6840"/>
                <w:tab w:val="right" w:leader="dot" w:pos="9180"/>
              </w:tabs>
              <w:spacing w:before="120" w:after="120"/>
              <w:ind w:left="720"/>
              <w:contextualSpacing/>
              <w:rPr>
                <w:rFonts w:cstheme="minorHAnsi"/>
                <w:sz w:val="24"/>
                <w:szCs w:val="24"/>
              </w:rPr>
            </w:pPr>
            <w:r w:rsidRPr="00D07601">
              <w:rPr>
                <w:rFonts w:cstheme="minorHAnsi"/>
                <w:sz w:val="24"/>
                <w:szCs w:val="24"/>
              </w:rPr>
              <w:t>Project planning and scheduling</w:t>
            </w:r>
          </w:p>
          <w:p w:rsidR="00932C40" w:rsidRPr="00E821A8" w:rsidRDefault="00D07601" w:rsidP="00946F40">
            <w:pPr>
              <w:tabs>
                <w:tab w:val="left" w:leader="dot" w:pos="1080"/>
                <w:tab w:val="center" w:leader="dot" w:pos="4860"/>
                <w:tab w:val="decimal" w:leader="dot" w:pos="6840"/>
                <w:tab w:val="right" w:leader="dot" w:pos="9180"/>
              </w:tabs>
              <w:spacing w:before="120" w:after="120"/>
              <w:ind w:left="720"/>
              <w:contextualSpacing/>
              <w:rPr>
                <w:rFonts w:cstheme="minorHAnsi"/>
                <w:sz w:val="24"/>
                <w:szCs w:val="24"/>
              </w:rPr>
            </w:pPr>
            <w:r w:rsidRPr="00D07601">
              <w:rPr>
                <w:rFonts w:cstheme="minorHAnsi"/>
                <w:sz w:val="24"/>
                <w:szCs w:val="24"/>
              </w:rPr>
              <w:t>Coding</w:t>
            </w:r>
          </w:p>
          <w:p w:rsidR="00932C40" w:rsidRPr="00E821A8" w:rsidRDefault="00D07601" w:rsidP="00946F40">
            <w:pPr>
              <w:tabs>
                <w:tab w:val="left" w:leader="dot" w:pos="1080"/>
                <w:tab w:val="center" w:leader="dot" w:pos="4860"/>
                <w:tab w:val="decimal" w:leader="dot" w:pos="6840"/>
                <w:tab w:val="right" w:leader="dot" w:pos="9180"/>
              </w:tabs>
              <w:spacing w:before="120" w:after="120"/>
              <w:ind w:left="720"/>
              <w:contextualSpacing/>
              <w:rPr>
                <w:rFonts w:cstheme="minorHAnsi"/>
                <w:sz w:val="24"/>
                <w:szCs w:val="24"/>
              </w:rPr>
            </w:pPr>
            <w:r w:rsidRPr="00D07601">
              <w:rPr>
                <w:rFonts w:cstheme="minorHAnsi"/>
                <w:sz w:val="24"/>
                <w:szCs w:val="24"/>
              </w:rPr>
              <w:t>Testing</w:t>
            </w:r>
          </w:p>
          <w:p w:rsidR="00932C40" w:rsidRPr="00E821A8" w:rsidRDefault="00D07601" w:rsidP="00946F40">
            <w:pPr>
              <w:tabs>
                <w:tab w:val="left" w:leader="dot" w:pos="1080"/>
                <w:tab w:val="center" w:leader="dot" w:pos="4860"/>
                <w:tab w:val="decimal" w:leader="dot" w:pos="6840"/>
                <w:tab w:val="right" w:leader="dot" w:pos="9180"/>
              </w:tabs>
              <w:spacing w:before="120" w:after="120"/>
              <w:ind w:left="720"/>
              <w:contextualSpacing/>
              <w:rPr>
                <w:rFonts w:cstheme="minorHAnsi"/>
                <w:sz w:val="24"/>
                <w:szCs w:val="24"/>
              </w:rPr>
            </w:pPr>
            <w:r w:rsidRPr="00D07601">
              <w:rPr>
                <w:rFonts w:cstheme="minorHAnsi"/>
                <w:sz w:val="24"/>
                <w:szCs w:val="24"/>
              </w:rPr>
              <w:t>Task conducting</w:t>
            </w:r>
          </w:p>
          <w:p w:rsidR="00932C40" w:rsidRPr="00E821A8" w:rsidRDefault="00D07601" w:rsidP="00946F40">
            <w:pPr>
              <w:tabs>
                <w:tab w:val="left" w:leader="dot" w:pos="1080"/>
                <w:tab w:val="center" w:leader="dot" w:pos="4860"/>
                <w:tab w:val="decimal" w:leader="dot" w:pos="6840"/>
                <w:tab w:val="right" w:leader="dot" w:pos="9180"/>
              </w:tabs>
              <w:spacing w:before="120" w:after="120"/>
              <w:ind w:left="720"/>
              <w:contextualSpacing/>
              <w:rPr>
                <w:rFonts w:cstheme="minorHAnsi"/>
                <w:sz w:val="24"/>
                <w:szCs w:val="24"/>
              </w:rPr>
            </w:pPr>
            <w:r w:rsidRPr="00D07601">
              <w:rPr>
                <w:rFonts w:cstheme="minorHAnsi"/>
                <w:sz w:val="24"/>
                <w:szCs w:val="24"/>
              </w:rPr>
              <w:t>Reporting</w:t>
            </w:r>
          </w:p>
        </w:tc>
      </w:tr>
      <w:tr w:rsidR="00932C40" w:rsidRPr="00E821A8" w:rsidTr="00946F40">
        <w:trPr>
          <w:trHeight w:val="20"/>
          <w:jc w:val="center"/>
        </w:trPr>
        <w:tc>
          <w:tcPr>
            <w:tcW w:w="584" w:type="dxa"/>
            <w:tcBorders>
              <w:top w:val="single" w:sz="4" w:space="0" w:color="auto"/>
              <w:left w:val="single" w:sz="4" w:space="0" w:color="auto"/>
              <w:bottom w:val="single" w:sz="4" w:space="0" w:color="auto"/>
              <w:right w:val="single" w:sz="4" w:space="0" w:color="auto"/>
            </w:tcBorders>
            <w:vAlign w:val="center"/>
          </w:tcPr>
          <w:p w:rsidR="00932C40" w:rsidRPr="00E821A8" w:rsidRDefault="00D07601" w:rsidP="00946F40">
            <w:pPr>
              <w:shd w:val="clear" w:color="FFFFCC" w:fill="FFFFFF"/>
              <w:tabs>
                <w:tab w:val="left" w:leader="dot" w:pos="1080"/>
                <w:tab w:val="center" w:leader="dot" w:pos="4860"/>
                <w:tab w:val="decimal" w:leader="dot" w:pos="6840"/>
                <w:tab w:val="right" w:leader="dot" w:pos="9180"/>
              </w:tabs>
              <w:spacing w:before="120" w:beforeAutospacing="1" w:after="120" w:afterAutospacing="1" w:line="240" w:lineRule="auto"/>
              <w:jc w:val="center"/>
              <w:rPr>
                <w:rFonts w:cstheme="minorHAnsi"/>
                <w:sz w:val="24"/>
                <w:szCs w:val="24"/>
              </w:rPr>
            </w:pPr>
            <w:r w:rsidRPr="00D07601">
              <w:rPr>
                <w:rFonts w:cstheme="minorHAnsi"/>
                <w:sz w:val="24"/>
                <w:szCs w:val="24"/>
              </w:rPr>
              <w:t>5</w:t>
            </w:r>
          </w:p>
        </w:tc>
        <w:tc>
          <w:tcPr>
            <w:tcW w:w="2185" w:type="dxa"/>
            <w:tcBorders>
              <w:top w:val="single" w:sz="4" w:space="0" w:color="auto"/>
              <w:left w:val="single" w:sz="4" w:space="0" w:color="auto"/>
              <w:bottom w:val="single" w:sz="4" w:space="0" w:color="auto"/>
              <w:right w:val="single" w:sz="4" w:space="0" w:color="auto"/>
            </w:tcBorders>
            <w:vAlign w:val="center"/>
          </w:tcPr>
          <w:p w:rsidR="00932C40" w:rsidRPr="00E821A8" w:rsidRDefault="00D07601" w:rsidP="00946F40">
            <w:pPr>
              <w:shd w:val="clear" w:color="FFFFCC" w:fill="FFFFFF"/>
              <w:tabs>
                <w:tab w:val="left" w:leader="dot" w:pos="1080"/>
                <w:tab w:val="center" w:leader="dot" w:pos="4860"/>
                <w:tab w:val="decimal" w:leader="dot" w:pos="6840"/>
                <w:tab w:val="right" w:leader="dot" w:pos="9180"/>
              </w:tabs>
              <w:spacing w:before="120" w:beforeAutospacing="1" w:after="120" w:afterAutospacing="1" w:line="240" w:lineRule="auto"/>
              <w:jc w:val="center"/>
              <w:rPr>
                <w:rFonts w:cstheme="minorHAnsi"/>
                <w:sz w:val="24"/>
                <w:szCs w:val="24"/>
              </w:rPr>
            </w:pPr>
            <w:proofErr w:type="spellStart"/>
            <w:r w:rsidRPr="00D07601">
              <w:rPr>
                <w:rFonts w:cstheme="minorHAnsi"/>
                <w:sz w:val="24"/>
                <w:szCs w:val="24"/>
              </w:rPr>
              <w:t>LêNgọcThạch</w:t>
            </w:r>
            <w:proofErr w:type="spellEnd"/>
          </w:p>
        </w:tc>
        <w:tc>
          <w:tcPr>
            <w:tcW w:w="1577" w:type="dxa"/>
            <w:tcBorders>
              <w:top w:val="single" w:sz="4" w:space="0" w:color="auto"/>
              <w:left w:val="single" w:sz="4" w:space="0" w:color="auto"/>
              <w:bottom w:val="single" w:sz="4" w:space="0" w:color="auto"/>
              <w:right w:val="single" w:sz="4" w:space="0" w:color="auto"/>
            </w:tcBorders>
            <w:vAlign w:val="center"/>
          </w:tcPr>
          <w:p w:rsidR="00932C40" w:rsidRPr="00E821A8" w:rsidRDefault="00D07601" w:rsidP="00946F40">
            <w:pPr>
              <w:shd w:val="clear" w:color="FFFFCC" w:fill="FFFFFF"/>
              <w:tabs>
                <w:tab w:val="left" w:leader="dot" w:pos="1080"/>
                <w:tab w:val="center" w:leader="dot" w:pos="4860"/>
                <w:tab w:val="decimal" w:leader="dot" w:pos="6840"/>
                <w:tab w:val="right" w:leader="dot" w:pos="9180"/>
              </w:tabs>
              <w:spacing w:before="120" w:beforeAutospacing="1" w:after="120" w:afterAutospacing="1" w:line="240" w:lineRule="auto"/>
              <w:jc w:val="center"/>
              <w:rPr>
                <w:rFonts w:cstheme="minorHAnsi"/>
                <w:sz w:val="24"/>
                <w:szCs w:val="24"/>
              </w:rPr>
            </w:pPr>
            <w:r w:rsidRPr="00D07601">
              <w:rPr>
                <w:rFonts w:cstheme="minorHAnsi"/>
                <w:sz w:val="24"/>
                <w:szCs w:val="24"/>
              </w:rPr>
              <w:t>Project Manager</w:t>
            </w:r>
          </w:p>
        </w:tc>
        <w:tc>
          <w:tcPr>
            <w:tcW w:w="4950" w:type="dxa"/>
            <w:tcBorders>
              <w:top w:val="single" w:sz="4" w:space="0" w:color="auto"/>
              <w:left w:val="single" w:sz="4" w:space="0" w:color="auto"/>
              <w:bottom w:val="single" w:sz="4" w:space="0" w:color="auto"/>
              <w:right w:val="single" w:sz="4" w:space="0" w:color="auto"/>
            </w:tcBorders>
          </w:tcPr>
          <w:p w:rsidR="00932C40" w:rsidRPr="00E821A8" w:rsidRDefault="00D07601" w:rsidP="00946F40">
            <w:pPr>
              <w:shd w:val="clear" w:color="FFFFCC" w:fill="FFFFFF"/>
              <w:tabs>
                <w:tab w:val="left" w:leader="dot" w:pos="1080"/>
                <w:tab w:val="center" w:leader="dot" w:pos="4860"/>
                <w:tab w:val="decimal" w:leader="dot" w:pos="6840"/>
                <w:tab w:val="right" w:leader="dot" w:pos="9180"/>
              </w:tabs>
              <w:spacing w:before="120" w:beforeAutospacing="1" w:after="120" w:afterAutospacing="1" w:line="240" w:lineRule="auto"/>
              <w:ind w:left="720"/>
              <w:contextualSpacing/>
              <w:rPr>
                <w:rFonts w:cstheme="minorHAnsi"/>
                <w:sz w:val="24"/>
                <w:szCs w:val="24"/>
              </w:rPr>
            </w:pPr>
            <w:r w:rsidRPr="00D07601">
              <w:rPr>
                <w:rFonts w:cstheme="minorHAnsi"/>
                <w:sz w:val="24"/>
                <w:szCs w:val="24"/>
              </w:rPr>
              <w:t>Managing process</w:t>
            </w:r>
          </w:p>
          <w:p w:rsidR="00932C40" w:rsidRPr="00E821A8" w:rsidRDefault="00D07601" w:rsidP="00946F40">
            <w:pPr>
              <w:tabs>
                <w:tab w:val="left" w:leader="dot" w:pos="1080"/>
                <w:tab w:val="center" w:leader="dot" w:pos="4860"/>
                <w:tab w:val="decimal" w:leader="dot" w:pos="6840"/>
                <w:tab w:val="right" w:leader="dot" w:pos="9180"/>
              </w:tabs>
              <w:spacing w:before="120" w:after="120"/>
              <w:ind w:left="720"/>
              <w:contextualSpacing/>
              <w:rPr>
                <w:rFonts w:cstheme="minorHAnsi"/>
                <w:sz w:val="24"/>
                <w:szCs w:val="24"/>
              </w:rPr>
            </w:pPr>
            <w:r w:rsidRPr="00D07601">
              <w:rPr>
                <w:rFonts w:cstheme="minorHAnsi"/>
                <w:sz w:val="24"/>
                <w:szCs w:val="24"/>
              </w:rPr>
              <w:t xml:space="preserve">Architectural design </w:t>
            </w:r>
          </w:p>
          <w:p w:rsidR="00932C40" w:rsidRPr="00E821A8" w:rsidRDefault="00D07601" w:rsidP="00946F40">
            <w:pPr>
              <w:tabs>
                <w:tab w:val="left" w:leader="dot" w:pos="1080"/>
                <w:tab w:val="center" w:leader="dot" w:pos="4860"/>
                <w:tab w:val="decimal" w:leader="dot" w:pos="6840"/>
                <w:tab w:val="right" w:leader="dot" w:pos="9180"/>
              </w:tabs>
              <w:spacing w:before="120" w:after="120"/>
              <w:ind w:left="720"/>
              <w:contextualSpacing/>
              <w:rPr>
                <w:rFonts w:cstheme="minorHAnsi"/>
                <w:sz w:val="24"/>
                <w:szCs w:val="24"/>
              </w:rPr>
            </w:pPr>
            <w:r w:rsidRPr="00D07601">
              <w:rPr>
                <w:rFonts w:cstheme="minorHAnsi"/>
                <w:sz w:val="24"/>
                <w:szCs w:val="24"/>
              </w:rPr>
              <w:t>Project planning and scheduling</w:t>
            </w:r>
          </w:p>
          <w:p w:rsidR="00932C40" w:rsidRPr="00E821A8" w:rsidRDefault="00D07601" w:rsidP="00946F40">
            <w:pPr>
              <w:tabs>
                <w:tab w:val="left" w:leader="dot" w:pos="1080"/>
                <w:tab w:val="center" w:leader="dot" w:pos="4860"/>
                <w:tab w:val="decimal" w:leader="dot" w:pos="6840"/>
                <w:tab w:val="right" w:leader="dot" w:pos="9180"/>
              </w:tabs>
              <w:spacing w:before="120" w:after="120"/>
              <w:ind w:left="720"/>
              <w:contextualSpacing/>
              <w:rPr>
                <w:rFonts w:cstheme="minorHAnsi"/>
                <w:sz w:val="24"/>
                <w:szCs w:val="24"/>
              </w:rPr>
            </w:pPr>
            <w:r w:rsidRPr="00D07601">
              <w:rPr>
                <w:rFonts w:cstheme="minorHAnsi"/>
                <w:sz w:val="24"/>
                <w:szCs w:val="24"/>
              </w:rPr>
              <w:t>Task assignment and tracking</w:t>
            </w:r>
          </w:p>
          <w:p w:rsidR="00932C40" w:rsidRPr="00E821A8" w:rsidRDefault="00D07601" w:rsidP="00946F40">
            <w:pPr>
              <w:tabs>
                <w:tab w:val="left" w:leader="dot" w:pos="1080"/>
                <w:tab w:val="center" w:leader="dot" w:pos="4860"/>
                <w:tab w:val="decimal" w:leader="dot" w:pos="6840"/>
                <w:tab w:val="right" w:leader="dot" w:pos="9180"/>
              </w:tabs>
              <w:spacing w:before="120" w:after="120"/>
              <w:ind w:left="720"/>
              <w:contextualSpacing/>
              <w:rPr>
                <w:rFonts w:cstheme="minorHAnsi"/>
                <w:sz w:val="24"/>
                <w:szCs w:val="24"/>
              </w:rPr>
            </w:pPr>
            <w:r w:rsidRPr="00D07601">
              <w:rPr>
                <w:rFonts w:cstheme="minorHAnsi"/>
                <w:sz w:val="24"/>
                <w:szCs w:val="24"/>
              </w:rPr>
              <w:t>Training</w:t>
            </w:r>
          </w:p>
          <w:p w:rsidR="00932C40" w:rsidRPr="00E821A8" w:rsidRDefault="00D07601" w:rsidP="00946F40">
            <w:pPr>
              <w:tabs>
                <w:tab w:val="left" w:leader="dot" w:pos="1080"/>
                <w:tab w:val="center" w:leader="dot" w:pos="4860"/>
                <w:tab w:val="decimal" w:leader="dot" w:pos="6840"/>
                <w:tab w:val="right" w:leader="dot" w:pos="9180"/>
              </w:tabs>
              <w:spacing w:before="120" w:after="120"/>
              <w:ind w:left="720"/>
              <w:contextualSpacing/>
              <w:rPr>
                <w:rFonts w:cstheme="minorHAnsi"/>
                <w:sz w:val="24"/>
                <w:szCs w:val="24"/>
              </w:rPr>
            </w:pPr>
            <w:r w:rsidRPr="00D07601">
              <w:rPr>
                <w:rFonts w:cstheme="minorHAnsi"/>
                <w:sz w:val="24"/>
                <w:szCs w:val="24"/>
              </w:rPr>
              <w:t>Testing</w:t>
            </w:r>
          </w:p>
          <w:p w:rsidR="00932C40" w:rsidRPr="00E821A8" w:rsidRDefault="00D07601" w:rsidP="00946F40">
            <w:pPr>
              <w:tabs>
                <w:tab w:val="left" w:leader="dot" w:pos="1080"/>
                <w:tab w:val="center" w:leader="dot" w:pos="4860"/>
                <w:tab w:val="decimal" w:leader="dot" w:pos="6840"/>
                <w:tab w:val="right" w:leader="dot" w:pos="9180"/>
              </w:tabs>
              <w:spacing w:before="120" w:after="120"/>
              <w:ind w:left="720"/>
              <w:contextualSpacing/>
              <w:rPr>
                <w:rFonts w:cstheme="minorHAnsi"/>
                <w:sz w:val="24"/>
                <w:szCs w:val="24"/>
              </w:rPr>
            </w:pPr>
            <w:r w:rsidRPr="00D07601">
              <w:rPr>
                <w:rFonts w:cstheme="minorHAnsi"/>
                <w:sz w:val="24"/>
                <w:szCs w:val="24"/>
              </w:rPr>
              <w:t>Customer interaction</w:t>
            </w:r>
          </w:p>
        </w:tc>
      </w:tr>
    </w:tbl>
    <w:p w:rsidR="00932C40" w:rsidRPr="00E821A8" w:rsidRDefault="00932C40" w:rsidP="00932C40">
      <w:pPr>
        <w:rPr>
          <w:rFonts w:cstheme="minorHAnsi"/>
          <w:sz w:val="24"/>
          <w:szCs w:val="24"/>
        </w:rPr>
      </w:pPr>
    </w:p>
    <w:p w:rsidR="00932C40" w:rsidRPr="00E821A8" w:rsidRDefault="00D07601" w:rsidP="008C3CFA">
      <w:pPr>
        <w:keepNext/>
        <w:keepLines/>
        <w:numPr>
          <w:ilvl w:val="0"/>
          <w:numId w:val="25"/>
        </w:numPr>
        <w:tabs>
          <w:tab w:val="left" w:pos="1276"/>
        </w:tabs>
        <w:spacing w:before="200" w:after="0"/>
        <w:ind w:firstLine="491"/>
        <w:outlineLvl w:val="2"/>
        <w:rPr>
          <w:rFonts w:eastAsia="MS Gothic" w:cstheme="minorHAnsi"/>
          <w:bCs/>
          <w:color w:val="4F81BD"/>
          <w:sz w:val="24"/>
          <w:szCs w:val="24"/>
        </w:rPr>
      </w:pPr>
      <w:bookmarkStart w:id="73" w:name="_Toc315776643"/>
      <w:bookmarkStart w:id="74" w:name="_Toc325636809"/>
      <w:bookmarkStart w:id="75" w:name="_Toc332351106"/>
      <w:r w:rsidRPr="00D07601">
        <w:rPr>
          <w:rFonts w:eastAsia="MS Gothic" w:cstheme="minorHAnsi"/>
          <w:bCs/>
          <w:color w:val="4F81BD"/>
          <w:sz w:val="24"/>
          <w:szCs w:val="24"/>
        </w:rPr>
        <w:t>Tools and Techniques</w:t>
      </w:r>
      <w:bookmarkEnd w:id="73"/>
      <w:bookmarkEnd w:id="74"/>
      <w:bookmarkEnd w:id="75"/>
    </w:p>
    <w:p w:rsidR="00932C40" w:rsidRPr="00E821A8" w:rsidRDefault="00D07601" w:rsidP="00932C40">
      <w:pPr>
        <w:numPr>
          <w:ilvl w:val="0"/>
          <w:numId w:val="1"/>
        </w:numPr>
        <w:ind w:left="993" w:firstLine="0"/>
        <w:contextualSpacing/>
        <w:rPr>
          <w:rFonts w:cstheme="minorHAnsi"/>
          <w:sz w:val="24"/>
          <w:szCs w:val="24"/>
        </w:rPr>
      </w:pPr>
      <w:r w:rsidRPr="00D07601">
        <w:rPr>
          <w:rFonts w:cstheme="minorHAnsi"/>
          <w:sz w:val="24"/>
          <w:szCs w:val="24"/>
        </w:rPr>
        <w:t>Front-end technologies: Java, Portal</w:t>
      </w:r>
      <w:ins w:id="76" w:author="Thach.Le" w:date="2012-08-14T09:34:00Z">
        <w:r w:rsidR="006A3CBB">
          <w:rPr>
            <w:rFonts w:cstheme="minorHAnsi"/>
            <w:sz w:val="24"/>
            <w:szCs w:val="24"/>
          </w:rPr>
          <w:t xml:space="preserve"> </w:t>
        </w:r>
      </w:ins>
      <w:r w:rsidRPr="00D07601">
        <w:rPr>
          <w:rFonts w:cstheme="minorHAnsi"/>
          <w:sz w:val="24"/>
          <w:szCs w:val="24"/>
        </w:rPr>
        <w:t>(</w:t>
      </w:r>
      <w:del w:id="77" w:author="Thach.Le" w:date="2012-08-14T09:34:00Z">
        <w:r w:rsidRPr="00D07601" w:rsidDel="006A3CBB">
          <w:rPr>
            <w:rFonts w:cstheme="minorHAnsi"/>
            <w:sz w:val="24"/>
            <w:szCs w:val="24"/>
          </w:rPr>
          <w:delText>JSF168</w:delText>
        </w:r>
      </w:del>
      <w:ins w:id="78" w:author="Thach.Le" w:date="2012-08-14T09:34:00Z">
        <w:r w:rsidR="006A3CBB">
          <w:rPr>
            <w:rFonts w:cstheme="minorHAnsi"/>
            <w:sz w:val="24"/>
            <w:szCs w:val="24"/>
          </w:rPr>
          <w:t xml:space="preserve"> Support </w:t>
        </w:r>
        <w:r w:rsidR="006A3CBB" w:rsidRPr="00D07601">
          <w:rPr>
            <w:rFonts w:cstheme="minorHAnsi"/>
            <w:sz w:val="24"/>
            <w:szCs w:val="24"/>
          </w:rPr>
          <w:t>JS</w:t>
        </w:r>
        <w:r w:rsidR="006A3CBB">
          <w:rPr>
            <w:rFonts w:cstheme="minorHAnsi"/>
            <w:sz w:val="24"/>
            <w:szCs w:val="24"/>
          </w:rPr>
          <w:t>R</w:t>
        </w:r>
        <w:r w:rsidR="006A3CBB" w:rsidRPr="00D07601">
          <w:rPr>
            <w:rFonts w:cstheme="minorHAnsi"/>
            <w:sz w:val="24"/>
            <w:szCs w:val="24"/>
          </w:rPr>
          <w:t>168</w:t>
        </w:r>
      </w:ins>
      <w:r w:rsidRPr="00D07601">
        <w:rPr>
          <w:rFonts w:cstheme="minorHAnsi"/>
          <w:sz w:val="24"/>
          <w:szCs w:val="24"/>
        </w:rPr>
        <w:t>,</w:t>
      </w:r>
      <w:ins w:id="79" w:author="Thach.Le" w:date="2012-08-14T09:34:00Z">
        <w:r w:rsidR="006A3CBB">
          <w:rPr>
            <w:rFonts w:cstheme="minorHAnsi"/>
            <w:sz w:val="24"/>
            <w:szCs w:val="24"/>
          </w:rPr>
          <w:t xml:space="preserve"> JSR</w:t>
        </w:r>
      </w:ins>
      <w:r w:rsidRPr="00D07601">
        <w:rPr>
          <w:rFonts w:cstheme="minorHAnsi"/>
          <w:sz w:val="24"/>
          <w:szCs w:val="24"/>
        </w:rPr>
        <w:t xml:space="preserve">268), </w:t>
      </w:r>
      <w:proofErr w:type="spellStart"/>
      <w:r w:rsidRPr="00D07601">
        <w:rPr>
          <w:rFonts w:cstheme="minorHAnsi"/>
          <w:sz w:val="24"/>
          <w:szCs w:val="24"/>
        </w:rPr>
        <w:t>jQuery</w:t>
      </w:r>
      <w:proofErr w:type="spellEnd"/>
      <w:r w:rsidRPr="00D07601">
        <w:rPr>
          <w:rFonts w:cstheme="minorHAnsi"/>
          <w:sz w:val="24"/>
          <w:szCs w:val="24"/>
        </w:rPr>
        <w:t xml:space="preserve">, AJAX, </w:t>
      </w:r>
      <w:proofErr w:type="spellStart"/>
      <w:r w:rsidRPr="00D07601">
        <w:rPr>
          <w:rFonts w:cstheme="minorHAnsi"/>
          <w:sz w:val="24"/>
          <w:szCs w:val="24"/>
        </w:rPr>
        <w:t>Javascript</w:t>
      </w:r>
      <w:proofErr w:type="spellEnd"/>
      <w:r w:rsidRPr="00D07601">
        <w:rPr>
          <w:rFonts w:cstheme="minorHAnsi"/>
          <w:sz w:val="24"/>
          <w:szCs w:val="24"/>
        </w:rPr>
        <w:t>, CSS.</w:t>
      </w:r>
    </w:p>
    <w:p w:rsidR="00932C40" w:rsidRPr="00E821A8" w:rsidRDefault="00D07601" w:rsidP="00932C40">
      <w:pPr>
        <w:numPr>
          <w:ilvl w:val="0"/>
          <w:numId w:val="1"/>
        </w:numPr>
        <w:ind w:left="993" w:firstLine="0"/>
        <w:contextualSpacing/>
        <w:rPr>
          <w:rFonts w:cstheme="minorHAnsi"/>
          <w:sz w:val="24"/>
          <w:szCs w:val="24"/>
        </w:rPr>
      </w:pPr>
      <w:r w:rsidRPr="00D07601">
        <w:rPr>
          <w:rFonts w:cstheme="minorHAnsi"/>
          <w:sz w:val="24"/>
          <w:szCs w:val="24"/>
        </w:rPr>
        <w:t>Back-end technologies: Hibernate.</w:t>
      </w:r>
    </w:p>
    <w:p w:rsidR="00932C40" w:rsidRPr="00E821A8" w:rsidRDefault="00D07601" w:rsidP="00932C40">
      <w:pPr>
        <w:numPr>
          <w:ilvl w:val="0"/>
          <w:numId w:val="1"/>
        </w:numPr>
        <w:ind w:left="993" w:firstLine="0"/>
        <w:contextualSpacing/>
        <w:rPr>
          <w:rFonts w:cstheme="minorHAnsi"/>
          <w:sz w:val="24"/>
          <w:szCs w:val="24"/>
        </w:rPr>
      </w:pPr>
      <w:r w:rsidRPr="00D07601">
        <w:rPr>
          <w:rFonts w:cstheme="minorHAnsi"/>
          <w:sz w:val="24"/>
          <w:szCs w:val="24"/>
        </w:rPr>
        <w:lastRenderedPageBreak/>
        <w:t xml:space="preserve">Tools: Eclipse, </w:t>
      </w:r>
      <w:del w:id="80" w:author="Thach.Le" w:date="2012-08-14T09:34:00Z">
        <w:r w:rsidRPr="00D07601" w:rsidDel="006A3CBB">
          <w:rPr>
            <w:rFonts w:cstheme="minorHAnsi"/>
            <w:sz w:val="24"/>
            <w:szCs w:val="24"/>
          </w:rPr>
          <w:delText xml:space="preserve">JBoss, </w:delText>
        </w:r>
      </w:del>
      <w:r w:rsidRPr="00D07601">
        <w:rPr>
          <w:rFonts w:cstheme="minorHAnsi"/>
          <w:sz w:val="24"/>
          <w:szCs w:val="24"/>
        </w:rPr>
        <w:t>Oracle 10g</w:t>
      </w:r>
      <w:ins w:id="81" w:author="Thach.Le" w:date="2012-08-14T09:34:00Z">
        <w:r w:rsidR="006A3CBB">
          <w:rPr>
            <w:rFonts w:cstheme="minorHAnsi"/>
            <w:sz w:val="24"/>
            <w:szCs w:val="24"/>
          </w:rPr>
          <w:t xml:space="preserve"> </w:t>
        </w:r>
      </w:ins>
      <w:ins w:id="82" w:author="Thach.Le" w:date="2012-08-14T09:35:00Z">
        <w:r w:rsidR="006A3CBB">
          <w:rPr>
            <w:rFonts w:cstheme="minorHAnsi"/>
            <w:sz w:val="24"/>
            <w:szCs w:val="24"/>
          </w:rPr>
          <w:t>Expression</w:t>
        </w:r>
      </w:ins>
      <w:r w:rsidRPr="00D07601">
        <w:rPr>
          <w:rFonts w:cstheme="minorHAnsi"/>
          <w:sz w:val="24"/>
          <w:szCs w:val="24"/>
        </w:rPr>
        <w:t xml:space="preserve">, Microsoft Visio 2010, Microsoft Office 2010, Microsoft Project 2010, Source Version Control, </w:t>
      </w:r>
      <w:proofErr w:type="spellStart"/>
      <w:r w:rsidRPr="00D07601">
        <w:rPr>
          <w:rFonts w:cstheme="minorHAnsi"/>
          <w:sz w:val="24"/>
          <w:szCs w:val="24"/>
        </w:rPr>
        <w:t>Chrome.Architecture</w:t>
      </w:r>
      <w:proofErr w:type="spellEnd"/>
      <w:r w:rsidRPr="00D07601">
        <w:rPr>
          <w:rFonts w:cstheme="minorHAnsi"/>
          <w:sz w:val="24"/>
          <w:szCs w:val="24"/>
        </w:rPr>
        <w:t xml:space="preserve"> and design patterns: Three Tiers Architecture, Repository.</w:t>
      </w:r>
    </w:p>
    <w:p w:rsidR="004D0C5E" w:rsidRPr="00E821A8" w:rsidRDefault="00D07601" w:rsidP="004D0C5E">
      <w:pPr>
        <w:pStyle w:val="Heading2"/>
        <w:numPr>
          <w:ilvl w:val="0"/>
          <w:numId w:val="3"/>
        </w:numPr>
        <w:tabs>
          <w:tab w:val="left" w:pos="993"/>
        </w:tabs>
        <w:ind w:left="284" w:firstLine="284"/>
        <w:jc w:val="both"/>
        <w:rPr>
          <w:rFonts w:asciiTheme="minorHAnsi" w:hAnsiTheme="minorHAnsi" w:cstheme="minorHAnsi"/>
          <w:b w:val="0"/>
          <w:sz w:val="24"/>
          <w:szCs w:val="24"/>
        </w:rPr>
      </w:pPr>
      <w:bookmarkStart w:id="83" w:name="_Toc332351107"/>
      <w:r w:rsidRPr="00D07601">
        <w:rPr>
          <w:rFonts w:asciiTheme="minorHAnsi" w:hAnsiTheme="minorHAnsi" w:cstheme="minorHAnsi"/>
          <w:b w:val="0"/>
          <w:sz w:val="24"/>
          <w:szCs w:val="24"/>
        </w:rPr>
        <w:t>Project Management Plan</w:t>
      </w:r>
      <w:bookmarkEnd w:id="52"/>
      <w:bookmarkEnd w:id="83"/>
    </w:p>
    <w:p w:rsidR="004D0C5E" w:rsidRPr="00E821A8" w:rsidRDefault="00D07601" w:rsidP="008C3CFA">
      <w:pPr>
        <w:keepNext/>
        <w:keepLines/>
        <w:numPr>
          <w:ilvl w:val="0"/>
          <w:numId w:val="26"/>
        </w:numPr>
        <w:tabs>
          <w:tab w:val="left" w:pos="1276"/>
        </w:tabs>
        <w:spacing w:before="200" w:after="0"/>
        <w:ind w:firstLine="491"/>
        <w:outlineLvl w:val="2"/>
        <w:rPr>
          <w:rFonts w:eastAsia="MS Gothic" w:cstheme="minorHAnsi"/>
          <w:bCs/>
          <w:color w:val="4F81BD"/>
          <w:sz w:val="24"/>
          <w:szCs w:val="24"/>
        </w:rPr>
      </w:pPr>
      <w:bookmarkStart w:id="84" w:name="_Toc283060431"/>
      <w:bookmarkStart w:id="85" w:name="_Toc315776645"/>
      <w:bookmarkStart w:id="86" w:name="_Toc325636811"/>
      <w:bookmarkStart w:id="87" w:name="_Toc332351108"/>
      <w:r w:rsidRPr="00D07601">
        <w:rPr>
          <w:rFonts w:eastAsia="MS Gothic" w:cstheme="minorHAnsi"/>
          <w:bCs/>
          <w:color w:val="4F81BD"/>
          <w:sz w:val="24"/>
          <w:szCs w:val="24"/>
        </w:rPr>
        <w:t>Tasks</w:t>
      </w:r>
      <w:bookmarkEnd w:id="84"/>
      <w:bookmarkEnd w:id="85"/>
      <w:bookmarkEnd w:id="86"/>
      <w:bookmarkEnd w:id="87"/>
    </w:p>
    <w:p w:rsidR="004D0C5E" w:rsidRPr="00E821A8" w:rsidRDefault="004D0C5E" w:rsidP="008C3CFA">
      <w:pPr>
        <w:keepNext/>
        <w:keepLines/>
        <w:numPr>
          <w:ilvl w:val="0"/>
          <w:numId w:val="27"/>
        </w:numPr>
        <w:spacing w:before="200" w:after="0"/>
        <w:outlineLvl w:val="3"/>
        <w:rPr>
          <w:rFonts w:eastAsia="MS Gothic" w:cstheme="minorHAnsi"/>
          <w:b/>
          <w:bCs/>
          <w:i/>
          <w:iCs/>
          <w:vanish/>
          <w:color w:val="4F81BD"/>
          <w:sz w:val="24"/>
          <w:szCs w:val="24"/>
        </w:rPr>
      </w:pPr>
      <w:bookmarkStart w:id="88" w:name="_Toc290997530"/>
      <w:bookmarkStart w:id="89" w:name="_Toc291019346"/>
      <w:bookmarkStart w:id="90" w:name="_Toc291065375"/>
      <w:bookmarkStart w:id="91" w:name="_Toc291065780"/>
      <w:bookmarkStart w:id="92" w:name="_Toc291088112"/>
      <w:bookmarkStart w:id="93" w:name="_Toc291198824"/>
      <w:bookmarkStart w:id="94" w:name="_Toc291316154"/>
      <w:bookmarkStart w:id="95" w:name="_Toc315551669"/>
      <w:bookmarkStart w:id="96" w:name="_Toc315766617"/>
      <w:bookmarkStart w:id="97" w:name="_Toc315776554"/>
      <w:bookmarkStart w:id="98" w:name="_Toc315776646"/>
      <w:bookmarkStart w:id="99" w:name="_Toc332349344"/>
      <w:bookmarkStart w:id="100" w:name="_Toc332349700"/>
      <w:bookmarkStart w:id="101" w:name="_Toc332350054"/>
      <w:bookmarkStart w:id="102" w:name="_Toc332350407"/>
      <w:bookmarkStart w:id="103" w:name="_Toc332350758"/>
      <w:bookmarkStart w:id="104" w:name="_Toc332351109"/>
      <w:bookmarkStart w:id="105" w:name="_Toc283060432"/>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p>
    <w:p w:rsidR="004D0C5E" w:rsidRPr="00E821A8" w:rsidRDefault="00D07601" w:rsidP="008C3CFA">
      <w:pPr>
        <w:keepNext/>
        <w:keepLines/>
        <w:numPr>
          <w:ilvl w:val="1"/>
          <w:numId w:val="28"/>
        </w:numPr>
        <w:spacing w:before="200" w:after="0"/>
        <w:ind w:firstLine="450"/>
        <w:outlineLvl w:val="3"/>
        <w:rPr>
          <w:rFonts w:eastAsia="MS Gothic" w:cstheme="minorHAnsi"/>
          <w:bCs/>
          <w:i/>
          <w:iCs/>
          <w:color w:val="4F81BD"/>
          <w:sz w:val="24"/>
          <w:szCs w:val="24"/>
        </w:rPr>
      </w:pPr>
      <w:bookmarkStart w:id="106" w:name="_Toc315776647"/>
      <w:bookmarkStart w:id="107" w:name="_Toc332351110"/>
      <w:r w:rsidRPr="00D07601">
        <w:rPr>
          <w:rFonts w:eastAsia="MS Gothic" w:cstheme="minorHAnsi"/>
          <w:bCs/>
          <w:i/>
          <w:iCs/>
          <w:color w:val="4F81BD"/>
          <w:sz w:val="24"/>
          <w:szCs w:val="24"/>
        </w:rPr>
        <w:t>Develop Task List</w:t>
      </w:r>
      <w:bookmarkEnd w:id="106"/>
      <w:bookmarkEnd w:id="107"/>
    </w:p>
    <w:p w:rsidR="004D0C5E" w:rsidRPr="00E821A8" w:rsidRDefault="00D07601" w:rsidP="004D0C5E">
      <w:pPr>
        <w:keepNext/>
        <w:keepLines/>
        <w:spacing w:before="200" w:after="0"/>
        <w:ind w:firstLine="1418"/>
        <w:outlineLvl w:val="4"/>
        <w:rPr>
          <w:rFonts w:eastAsia="MS Gothic" w:cstheme="minorHAnsi"/>
          <w:color w:val="243F60"/>
          <w:sz w:val="24"/>
          <w:szCs w:val="24"/>
        </w:rPr>
      </w:pPr>
      <w:r w:rsidRPr="00D07601">
        <w:rPr>
          <w:rFonts w:eastAsia="MS Gothic" w:cstheme="minorHAnsi"/>
          <w:color w:val="243F60"/>
          <w:sz w:val="24"/>
          <w:szCs w:val="24"/>
        </w:rPr>
        <w:t>Description</w:t>
      </w:r>
    </w:p>
    <w:p w:rsidR="004D0C5E" w:rsidRPr="00E821A8" w:rsidRDefault="00D07601" w:rsidP="004D0C5E">
      <w:pPr>
        <w:ind w:firstLine="1418"/>
        <w:rPr>
          <w:rFonts w:cstheme="minorHAnsi"/>
          <w:sz w:val="24"/>
          <w:szCs w:val="24"/>
        </w:rPr>
      </w:pPr>
      <w:r w:rsidRPr="00D07601">
        <w:rPr>
          <w:rFonts w:cstheme="minorHAnsi"/>
          <w:sz w:val="24"/>
          <w:szCs w:val="24"/>
        </w:rPr>
        <w:t xml:space="preserve">Develop task, milestone and assign task for team members. </w:t>
      </w:r>
    </w:p>
    <w:p w:rsidR="004D0C5E" w:rsidRPr="00E821A8" w:rsidRDefault="00D07601" w:rsidP="004D0C5E">
      <w:pPr>
        <w:keepNext/>
        <w:keepLines/>
        <w:spacing w:before="200" w:after="0"/>
        <w:ind w:firstLine="1418"/>
        <w:outlineLvl w:val="4"/>
        <w:rPr>
          <w:rFonts w:eastAsia="MS Gothic" w:cstheme="minorHAnsi"/>
          <w:color w:val="243F60"/>
          <w:sz w:val="24"/>
          <w:szCs w:val="24"/>
        </w:rPr>
      </w:pPr>
      <w:r w:rsidRPr="00D07601">
        <w:rPr>
          <w:rFonts w:eastAsia="MS Gothic" w:cstheme="minorHAnsi"/>
          <w:color w:val="243F60"/>
          <w:sz w:val="24"/>
          <w:szCs w:val="24"/>
        </w:rPr>
        <w:t>Output</w:t>
      </w:r>
    </w:p>
    <w:p w:rsidR="004D0C5E" w:rsidRPr="00E821A8" w:rsidRDefault="00D07601" w:rsidP="004D0C5E">
      <w:pPr>
        <w:ind w:firstLine="1418"/>
        <w:rPr>
          <w:rFonts w:cstheme="minorHAnsi"/>
          <w:sz w:val="24"/>
          <w:szCs w:val="24"/>
        </w:rPr>
      </w:pPr>
      <w:r w:rsidRPr="00D07601">
        <w:rPr>
          <w:rFonts w:cstheme="minorHAnsi"/>
          <w:sz w:val="24"/>
          <w:szCs w:val="24"/>
        </w:rPr>
        <w:t>Task list</w:t>
      </w:r>
    </w:p>
    <w:p w:rsidR="004D0C5E" w:rsidRPr="00E821A8" w:rsidRDefault="00D07601" w:rsidP="004D0C5E">
      <w:pPr>
        <w:keepNext/>
        <w:keepLines/>
        <w:spacing w:before="200" w:after="0"/>
        <w:ind w:firstLine="1418"/>
        <w:outlineLvl w:val="4"/>
        <w:rPr>
          <w:rFonts w:eastAsia="MS Gothic" w:cstheme="minorHAnsi"/>
          <w:color w:val="243F60"/>
          <w:sz w:val="24"/>
          <w:szCs w:val="24"/>
        </w:rPr>
      </w:pPr>
      <w:r w:rsidRPr="00D07601">
        <w:rPr>
          <w:rFonts w:eastAsia="MS Gothic" w:cstheme="minorHAnsi"/>
          <w:color w:val="243F60"/>
          <w:sz w:val="24"/>
          <w:szCs w:val="24"/>
        </w:rPr>
        <w:t>Deliverables</w:t>
      </w:r>
    </w:p>
    <w:p w:rsidR="004D0C5E" w:rsidRPr="00E821A8" w:rsidRDefault="00D07601" w:rsidP="004D0C5E">
      <w:pPr>
        <w:ind w:firstLine="1418"/>
        <w:rPr>
          <w:rFonts w:cstheme="minorHAnsi"/>
          <w:sz w:val="24"/>
          <w:szCs w:val="24"/>
        </w:rPr>
      </w:pPr>
      <w:r w:rsidRPr="00D07601">
        <w:rPr>
          <w:rFonts w:cstheme="minorHAnsi"/>
          <w:sz w:val="24"/>
          <w:szCs w:val="24"/>
        </w:rPr>
        <w:t>Deliver task list, project plan document 24/05/2012</w:t>
      </w:r>
    </w:p>
    <w:p w:rsidR="004D0C5E" w:rsidRPr="00E821A8" w:rsidRDefault="00D07601" w:rsidP="004D0C5E">
      <w:pPr>
        <w:keepNext/>
        <w:keepLines/>
        <w:spacing w:before="200" w:after="0"/>
        <w:ind w:firstLine="1418"/>
        <w:outlineLvl w:val="4"/>
        <w:rPr>
          <w:rFonts w:eastAsia="MS Gothic" w:cstheme="minorHAnsi"/>
          <w:color w:val="243F60"/>
          <w:sz w:val="24"/>
          <w:szCs w:val="24"/>
        </w:rPr>
      </w:pPr>
      <w:r w:rsidRPr="00D07601">
        <w:rPr>
          <w:rFonts w:eastAsia="MS Gothic" w:cstheme="minorHAnsi"/>
          <w:color w:val="243F60"/>
          <w:sz w:val="24"/>
          <w:szCs w:val="24"/>
        </w:rPr>
        <w:t>Resources Needed</w:t>
      </w:r>
    </w:p>
    <w:p w:rsidR="004D0C5E" w:rsidRPr="00E821A8" w:rsidRDefault="00D07601" w:rsidP="004D0C5E">
      <w:pPr>
        <w:ind w:firstLine="1418"/>
        <w:rPr>
          <w:rFonts w:cstheme="minorHAnsi"/>
          <w:sz w:val="24"/>
          <w:szCs w:val="24"/>
        </w:rPr>
      </w:pPr>
      <w:r w:rsidRPr="00D07601">
        <w:rPr>
          <w:rFonts w:cstheme="minorHAnsi"/>
          <w:sz w:val="24"/>
          <w:szCs w:val="24"/>
        </w:rPr>
        <w:t>A person for 2 days</w:t>
      </w:r>
    </w:p>
    <w:p w:rsidR="004D0C5E" w:rsidRPr="00E821A8" w:rsidRDefault="00D07601" w:rsidP="004D0C5E">
      <w:pPr>
        <w:keepNext/>
        <w:keepLines/>
        <w:spacing w:before="200" w:after="0"/>
        <w:ind w:firstLine="1418"/>
        <w:outlineLvl w:val="4"/>
        <w:rPr>
          <w:rFonts w:eastAsia="MS Gothic" w:cstheme="minorHAnsi"/>
          <w:color w:val="243F60"/>
          <w:sz w:val="24"/>
          <w:szCs w:val="24"/>
        </w:rPr>
      </w:pPr>
      <w:r w:rsidRPr="00D07601">
        <w:rPr>
          <w:rFonts w:eastAsia="MS Gothic" w:cstheme="minorHAnsi"/>
          <w:color w:val="243F60"/>
          <w:sz w:val="24"/>
          <w:szCs w:val="24"/>
        </w:rPr>
        <w:t>Dependencies and Constraints</w:t>
      </w:r>
    </w:p>
    <w:p w:rsidR="004D0C5E" w:rsidRPr="00E821A8" w:rsidRDefault="00D07601" w:rsidP="004D0C5E">
      <w:pPr>
        <w:ind w:firstLine="1418"/>
        <w:rPr>
          <w:rFonts w:cstheme="minorHAnsi"/>
          <w:sz w:val="24"/>
          <w:szCs w:val="24"/>
        </w:rPr>
      </w:pPr>
      <w:r w:rsidRPr="00D07601">
        <w:rPr>
          <w:rFonts w:cstheme="minorHAnsi"/>
          <w:sz w:val="24"/>
          <w:szCs w:val="24"/>
        </w:rPr>
        <w:t>None</w:t>
      </w:r>
    </w:p>
    <w:p w:rsidR="004D0C5E" w:rsidRPr="00E821A8" w:rsidRDefault="00D07601" w:rsidP="004D0C5E">
      <w:pPr>
        <w:keepNext/>
        <w:keepLines/>
        <w:spacing w:before="200" w:after="0"/>
        <w:ind w:firstLine="1418"/>
        <w:outlineLvl w:val="4"/>
        <w:rPr>
          <w:rFonts w:eastAsia="MS Gothic" w:cstheme="minorHAnsi"/>
          <w:color w:val="243F60"/>
          <w:sz w:val="24"/>
          <w:szCs w:val="24"/>
        </w:rPr>
      </w:pPr>
      <w:r w:rsidRPr="00D07601">
        <w:rPr>
          <w:rFonts w:eastAsia="MS Gothic" w:cstheme="minorHAnsi"/>
          <w:color w:val="243F60"/>
          <w:sz w:val="24"/>
          <w:szCs w:val="24"/>
        </w:rPr>
        <w:t>Risks</w:t>
      </w:r>
    </w:p>
    <w:p w:rsidR="004D0C5E" w:rsidRPr="00E821A8" w:rsidRDefault="00D07601" w:rsidP="004D0C5E">
      <w:pPr>
        <w:ind w:firstLine="1418"/>
        <w:rPr>
          <w:rFonts w:cstheme="minorHAnsi"/>
          <w:sz w:val="24"/>
          <w:szCs w:val="24"/>
        </w:rPr>
      </w:pPr>
      <w:r w:rsidRPr="00D07601">
        <w:rPr>
          <w:rFonts w:cstheme="minorHAnsi"/>
          <w:sz w:val="24"/>
          <w:szCs w:val="24"/>
        </w:rPr>
        <w:t>None</w:t>
      </w:r>
    </w:p>
    <w:p w:rsidR="004D0C5E" w:rsidRPr="00E821A8" w:rsidRDefault="00D07601" w:rsidP="008C3CFA">
      <w:pPr>
        <w:keepNext/>
        <w:keepLines/>
        <w:numPr>
          <w:ilvl w:val="1"/>
          <w:numId w:val="28"/>
        </w:numPr>
        <w:spacing w:before="200" w:after="0"/>
        <w:ind w:firstLine="201"/>
        <w:outlineLvl w:val="3"/>
        <w:rPr>
          <w:rFonts w:eastAsia="MS Gothic" w:cstheme="minorHAnsi"/>
          <w:bCs/>
          <w:i/>
          <w:iCs/>
          <w:color w:val="4F81BD"/>
          <w:sz w:val="24"/>
          <w:szCs w:val="24"/>
        </w:rPr>
      </w:pPr>
      <w:bookmarkStart w:id="108" w:name="_Toc315776648"/>
      <w:bookmarkStart w:id="109" w:name="_Toc332351111"/>
      <w:r w:rsidRPr="00D07601">
        <w:rPr>
          <w:rFonts w:eastAsia="MS Gothic" w:cstheme="minorHAnsi"/>
          <w:bCs/>
          <w:i/>
          <w:iCs/>
          <w:color w:val="4F81BD"/>
          <w:sz w:val="24"/>
          <w:szCs w:val="24"/>
        </w:rPr>
        <w:t>Create Software Project Plan</w:t>
      </w:r>
      <w:bookmarkEnd w:id="108"/>
      <w:bookmarkEnd w:id="109"/>
    </w:p>
    <w:p w:rsidR="004D0C5E" w:rsidRPr="00E821A8" w:rsidRDefault="00D07601" w:rsidP="004D0C5E">
      <w:pPr>
        <w:keepNext/>
        <w:keepLines/>
        <w:spacing w:before="200" w:after="0"/>
        <w:ind w:firstLine="1418"/>
        <w:outlineLvl w:val="4"/>
        <w:rPr>
          <w:rFonts w:eastAsia="MS Gothic" w:cstheme="minorHAnsi"/>
          <w:color w:val="243F60"/>
          <w:sz w:val="24"/>
          <w:szCs w:val="24"/>
        </w:rPr>
      </w:pPr>
      <w:r w:rsidRPr="00D07601">
        <w:rPr>
          <w:rFonts w:eastAsia="MS Gothic" w:cstheme="minorHAnsi"/>
          <w:color w:val="243F60"/>
          <w:sz w:val="24"/>
          <w:szCs w:val="24"/>
        </w:rPr>
        <w:t>Description</w:t>
      </w:r>
    </w:p>
    <w:p w:rsidR="004D0C5E" w:rsidRPr="00E821A8" w:rsidRDefault="00D07601" w:rsidP="004D0C5E">
      <w:pPr>
        <w:ind w:firstLine="1418"/>
        <w:rPr>
          <w:rFonts w:cstheme="minorHAnsi"/>
          <w:sz w:val="24"/>
          <w:szCs w:val="24"/>
        </w:rPr>
      </w:pPr>
      <w:r w:rsidRPr="00D07601">
        <w:rPr>
          <w:rFonts w:cstheme="minorHAnsi"/>
          <w:sz w:val="24"/>
          <w:szCs w:val="24"/>
        </w:rPr>
        <w:t>Create software project plan</w:t>
      </w:r>
    </w:p>
    <w:p w:rsidR="004D0C5E" w:rsidRPr="00E821A8" w:rsidRDefault="00D07601" w:rsidP="004D0C5E">
      <w:pPr>
        <w:keepNext/>
        <w:keepLines/>
        <w:spacing w:before="200" w:after="0"/>
        <w:ind w:firstLine="1418"/>
        <w:outlineLvl w:val="4"/>
        <w:rPr>
          <w:rFonts w:eastAsia="MS Gothic" w:cstheme="minorHAnsi"/>
          <w:color w:val="243F60"/>
          <w:sz w:val="24"/>
          <w:szCs w:val="24"/>
        </w:rPr>
      </w:pPr>
      <w:r w:rsidRPr="00D07601">
        <w:rPr>
          <w:rFonts w:eastAsia="MS Gothic" w:cstheme="minorHAnsi"/>
          <w:color w:val="243F60"/>
          <w:sz w:val="24"/>
          <w:szCs w:val="24"/>
        </w:rPr>
        <w:t>Output</w:t>
      </w:r>
    </w:p>
    <w:p w:rsidR="004D0C5E" w:rsidRPr="00E821A8" w:rsidRDefault="00D07601" w:rsidP="004D0C5E">
      <w:pPr>
        <w:ind w:firstLine="1418"/>
        <w:rPr>
          <w:rFonts w:cstheme="minorHAnsi"/>
          <w:sz w:val="24"/>
          <w:szCs w:val="24"/>
        </w:rPr>
      </w:pPr>
      <w:r w:rsidRPr="00D07601">
        <w:rPr>
          <w:rFonts w:cstheme="minorHAnsi"/>
          <w:sz w:val="24"/>
          <w:szCs w:val="24"/>
        </w:rPr>
        <w:t>Software project management plan (SPM) document</w:t>
      </w:r>
    </w:p>
    <w:p w:rsidR="004D0C5E" w:rsidRPr="00E821A8" w:rsidRDefault="00D07601" w:rsidP="004D0C5E">
      <w:pPr>
        <w:keepNext/>
        <w:keepLines/>
        <w:spacing w:before="200" w:after="0"/>
        <w:ind w:firstLine="1418"/>
        <w:outlineLvl w:val="4"/>
        <w:rPr>
          <w:rFonts w:eastAsia="MS Gothic" w:cstheme="minorHAnsi"/>
          <w:color w:val="243F60"/>
          <w:sz w:val="24"/>
          <w:szCs w:val="24"/>
        </w:rPr>
      </w:pPr>
      <w:r w:rsidRPr="00D07601">
        <w:rPr>
          <w:rFonts w:eastAsia="MS Gothic" w:cstheme="minorHAnsi"/>
          <w:color w:val="243F60"/>
          <w:sz w:val="24"/>
          <w:szCs w:val="24"/>
        </w:rPr>
        <w:t>Deliverables</w:t>
      </w:r>
    </w:p>
    <w:p w:rsidR="004D0C5E" w:rsidRPr="00E821A8" w:rsidRDefault="00D07601" w:rsidP="004D0C5E">
      <w:pPr>
        <w:ind w:firstLine="1418"/>
        <w:rPr>
          <w:rFonts w:cstheme="minorHAnsi"/>
          <w:sz w:val="24"/>
          <w:szCs w:val="24"/>
        </w:rPr>
      </w:pPr>
      <w:r w:rsidRPr="00D07601">
        <w:rPr>
          <w:rFonts w:cstheme="minorHAnsi"/>
          <w:sz w:val="24"/>
          <w:szCs w:val="24"/>
        </w:rPr>
        <w:t>Deliver SPM document 24/05/2012</w:t>
      </w:r>
    </w:p>
    <w:p w:rsidR="004D0C5E" w:rsidRPr="00E821A8" w:rsidRDefault="00D07601" w:rsidP="004D0C5E">
      <w:pPr>
        <w:keepNext/>
        <w:keepLines/>
        <w:spacing w:before="200" w:after="0"/>
        <w:ind w:firstLine="1418"/>
        <w:outlineLvl w:val="4"/>
        <w:rPr>
          <w:rFonts w:eastAsia="MS Gothic" w:cstheme="minorHAnsi"/>
          <w:color w:val="243F60"/>
          <w:sz w:val="24"/>
          <w:szCs w:val="24"/>
        </w:rPr>
      </w:pPr>
      <w:r w:rsidRPr="00D07601">
        <w:rPr>
          <w:rFonts w:eastAsia="MS Gothic" w:cstheme="minorHAnsi"/>
          <w:color w:val="243F60"/>
          <w:sz w:val="24"/>
          <w:szCs w:val="24"/>
        </w:rPr>
        <w:t>Resources Needed</w:t>
      </w:r>
    </w:p>
    <w:p w:rsidR="004D0C5E" w:rsidRPr="00E821A8" w:rsidRDefault="00D07601" w:rsidP="004D0C5E">
      <w:pPr>
        <w:ind w:firstLine="1418"/>
        <w:rPr>
          <w:rFonts w:cstheme="minorHAnsi"/>
          <w:sz w:val="24"/>
          <w:szCs w:val="24"/>
        </w:rPr>
      </w:pPr>
      <w:r w:rsidRPr="00D07601">
        <w:rPr>
          <w:rFonts w:cstheme="minorHAnsi"/>
          <w:sz w:val="24"/>
          <w:szCs w:val="24"/>
        </w:rPr>
        <w:t>One person for 2 days</w:t>
      </w:r>
    </w:p>
    <w:p w:rsidR="004D0C5E" w:rsidRPr="00E821A8" w:rsidRDefault="00D07601" w:rsidP="004D0C5E">
      <w:pPr>
        <w:keepNext/>
        <w:keepLines/>
        <w:spacing w:before="200" w:after="0"/>
        <w:ind w:firstLine="1418"/>
        <w:outlineLvl w:val="4"/>
        <w:rPr>
          <w:rFonts w:eastAsia="MS Gothic" w:cstheme="minorHAnsi"/>
          <w:color w:val="243F60"/>
          <w:sz w:val="24"/>
          <w:szCs w:val="24"/>
        </w:rPr>
      </w:pPr>
      <w:r w:rsidRPr="00D07601">
        <w:rPr>
          <w:rFonts w:eastAsia="MS Gothic" w:cstheme="minorHAnsi"/>
          <w:color w:val="243F60"/>
          <w:sz w:val="24"/>
          <w:szCs w:val="24"/>
        </w:rPr>
        <w:t>Dependencies and Constraints</w:t>
      </w:r>
    </w:p>
    <w:p w:rsidR="004D0C5E" w:rsidRPr="00E821A8" w:rsidRDefault="00D07601" w:rsidP="004D0C5E">
      <w:pPr>
        <w:ind w:firstLine="1418"/>
        <w:rPr>
          <w:rFonts w:cstheme="minorHAnsi"/>
          <w:sz w:val="24"/>
          <w:szCs w:val="24"/>
        </w:rPr>
      </w:pPr>
      <w:r w:rsidRPr="00D07601">
        <w:rPr>
          <w:rFonts w:cstheme="minorHAnsi"/>
          <w:sz w:val="24"/>
          <w:szCs w:val="24"/>
        </w:rPr>
        <w:t>None</w:t>
      </w:r>
    </w:p>
    <w:p w:rsidR="004D0C5E" w:rsidRPr="00E821A8" w:rsidRDefault="00D07601" w:rsidP="004D0C5E">
      <w:pPr>
        <w:keepNext/>
        <w:keepLines/>
        <w:spacing w:before="200" w:after="0"/>
        <w:ind w:firstLine="1418"/>
        <w:outlineLvl w:val="4"/>
        <w:rPr>
          <w:rFonts w:eastAsia="MS Gothic" w:cstheme="minorHAnsi"/>
          <w:color w:val="243F60"/>
          <w:sz w:val="24"/>
          <w:szCs w:val="24"/>
        </w:rPr>
      </w:pPr>
      <w:r w:rsidRPr="00D07601">
        <w:rPr>
          <w:rFonts w:eastAsia="MS Gothic" w:cstheme="minorHAnsi"/>
          <w:color w:val="243F60"/>
          <w:sz w:val="24"/>
          <w:szCs w:val="24"/>
        </w:rPr>
        <w:t>Risks</w:t>
      </w:r>
    </w:p>
    <w:p w:rsidR="004D0C5E" w:rsidRPr="00E821A8" w:rsidRDefault="00D07601" w:rsidP="004D0C5E">
      <w:pPr>
        <w:ind w:firstLine="1418"/>
        <w:rPr>
          <w:rFonts w:cstheme="minorHAnsi"/>
          <w:sz w:val="24"/>
          <w:szCs w:val="24"/>
        </w:rPr>
      </w:pPr>
      <w:r w:rsidRPr="00D07601">
        <w:rPr>
          <w:rFonts w:cstheme="minorHAnsi"/>
          <w:sz w:val="24"/>
          <w:szCs w:val="24"/>
        </w:rPr>
        <w:t>None</w:t>
      </w:r>
    </w:p>
    <w:p w:rsidR="004D0C5E" w:rsidRPr="00E821A8" w:rsidRDefault="00D07601" w:rsidP="008C3CFA">
      <w:pPr>
        <w:keepNext/>
        <w:keepLines/>
        <w:numPr>
          <w:ilvl w:val="1"/>
          <w:numId w:val="28"/>
        </w:numPr>
        <w:spacing w:before="200" w:after="0"/>
        <w:ind w:firstLine="201"/>
        <w:outlineLvl w:val="3"/>
        <w:rPr>
          <w:rFonts w:eastAsia="MS Gothic" w:cstheme="minorHAnsi"/>
          <w:bCs/>
          <w:i/>
          <w:iCs/>
          <w:color w:val="4F81BD"/>
          <w:sz w:val="24"/>
          <w:szCs w:val="24"/>
        </w:rPr>
      </w:pPr>
      <w:bookmarkStart w:id="110" w:name="_Toc315776649"/>
      <w:bookmarkStart w:id="111" w:name="_Toc332351112"/>
      <w:r w:rsidRPr="00D07601">
        <w:rPr>
          <w:rFonts w:eastAsia="MS Gothic" w:cstheme="minorHAnsi"/>
          <w:bCs/>
          <w:i/>
          <w:iCs/>
          <w:color w:val="4F81BD"/>
          <w:sz w:val="24"/>
          <w:szCs w:val="24"/>
        </w:rPr>
        <w:lastRenderedPageBreak/>
        <w:t>Create Software Requirements Specification</w:t>
      </w:r>
      <w:bookmarkEnd w:id="105"/>
      <w:bookmarkEnd w:id="110"/>
      <w:bookmarkEnd w:id="111"/>
    </w:p>
    <w:p w:rsidR="004D0C5E" w:rsidRPr="00E821A8" w:rsidRDefault="00D07601" w:rsidP="004D0C5E">
      <w:pPr>
        <w:keepNext/>
        <w:keepLines/>
        <w:spacing w:before="200" w:after="0"/>
        <w:ind w:firstLine="1418"/>
        <w:outlineLvl w:val="4"/>
        <w:rPr>
          <w:rFonts w:eastAsia="MS Gothic" w:cstheme="minorHAnsi"/>
          <w:color w:val="243F60"/>
          <w:sz w:val="24"/>
          <w:szCs w:val="24"/>
        </w:rPr>
      </w:pPr>
      <w:r w:rsidRPr="00D07601">
        <w:rPr>
          <w:rFonts w:eastAsia="MS Gothic" w:cstheme="minorHAnsi"/>
          <w:color w:val="243F60"/>
          <w:sz w:val="24"/>
          <w:szCs w:val="24"/>
        </w:rPr>
        <w:t>Description</w:t>
      </w:r>
    </w:p>
    <w:p w:rsidR="004D0C5E" w:rsidRPr="00E821A8" w:rsidRDefault="00D07601" w:rsidP="004D0C5E">
      <w:pPr>
        <w:ind w:firstLine="1418"/>
        <w:rPr>
          <w:rFonts w:cstheme="minorHAnsi"/>
          <w:sz w:val="24"/>
          <w:szCs w:val="24"/>
        </w:rPr>
      </w:pPr>
      <w:r w:rsidRPr="00D07601">
        <w:rPr>
          <w:rFonts w:cstheme="minorHAnsi"/>
          <w:sz w:val="24"/>
          <w:szCs w:val="24"/>
        </w:rPr>
        <w:t>Create software requirements specification</w:t>
      </w:r>
    </w:p>
    <w:p w:rsidR="004D0C5E" w:rsidRPr="00E821A8" w:rsidRDefault="00D07601" w:rsidP="004D0C5E">
      <w:pPr>
        <w:keepNext/>
        <w:keepLines/>
        <w:spacing w:before="200" w:after="0"/>
        <w:ind w:firstLine="1418"/>
        <w:outlineLvl w:val="4"/>
        <w:rPr>
          <w:rFonts w:eastAsia="MS Gothic" w:cstheme="minorHAnsi"/>
          <w:color w:val="243F60"/>
          <w:sz w:val="24"/>
          <w:szCs w:val="24"/>
        </w:rPr>
      </w:pPr>
      <w:r w:rsidRPr="00D07601">
        <w:rPr>
          <w:rFonts w:eastAsia="MS Gothic" w:cstheme="minorHAnsi"/>
          <w:color w:val="243F60"/>
          <w:sz w:val="24"/>
          <w:szCs w:val="24"/>
        </w:rPr>
        <w:t>Output</w:t>
      </w:r>
    </w:p>
    <w:p w:rsidR="004D0C5E" w:rsidRPr="00E821A8" w:rsidRDefault="00D07601" w:rsidP="004D0C5E">
      <w:pPr>
        <w:ind w:firstLine="1418"/>
        <w:rPr>
          <w:rFonts w:cstheme="minorHAnsi"/>
          <w:sz w:val="24"/>
          <w:szCs w:val="24"/>
        </w:rPr>
      </w:pPr>
      <w:r w:rsidRPr="00D07601">
        <w:rPr>
          <w:rFonts w:cstheme="minorHAnsi"/>
          <w:sz w:val="24"/>
          <w:szCs w:val="24"/>
        </w:rPr>
        <w:t>Software Requirement Specification (SRS) document</w:t>
      </w:r>
    </w:p>
    <w:p w:rsidR="004D0C5E" w:rsidRPr="00E821A8" w:rsidRDefault="00D07601" w:rsidP="004D0C5E">
      <w:pPr>
        <w:keepNext/>
        <w:keepLines/>
        <w:spacing w:before="200" w:after="0"/>
        <w:ind w:firstLine="1418"/>
        <w:outlineLvl w:val="4"/>
        <w:rPr>
          <w:rFonts w:eastAsia="MS Gothic" w:cstheme="minorHAnsi"/>
          <w:color w:val="243F60"/>
          <w:sz w:val="24"/>
          <w:szCs w:val="24"/>
        </w:rPr>
      </w:pPr>
      <w:r w:rsidRPr="00D07601">
        <w:rPr>
          <w:rFonts w:eastAsia="MS Gothic" w:cstheme="minorHAnsi"/>
          <w:color w:val="243F60"/>
          <w:sz w:val="24"/>
          <w:szCs w:val="24"/>
        </w:rPr>
        <w:t>Deliverables</w:t>
      </w:r>
    </w:p>
    <w:p w:rsidR="004D0C5E" w:rsidRPr="00E821A8" w:rsidRDefault="00D07601" w:rsidP="004D0C5E">
      <w:pPr>
        <w:ind w:firstLine="1418"/>
        <w:rPr>
          <w:rFonts w:cstheme="minorHAnsi"/>
          <w:sz w:val="24"/>
          <w:szCs w:val="24"/>
        </w:rPr>
      </w:pPr>
      <w:r w:rsidRPr="00D07601">
        <w:rPr>
          <w:rFonts w:cstheme="minorHAnsi"/>
          <w:sz w:val="24"/>
          <w:szCs w:val="24"/>
        </w:rPr>
        <w:t>Deliver SRS document 03/06/2012</w:t>
      </w:r>
    </w:p>
    <w:p w:rsidR="004D0C5E" w:rsidRPr="00E821A8" w:rsidRDefault="00D07601" w:rsidP="004D0C5E">
      <w:pPr>
        <w:keepNext/>
        <w:keepLines/>
        <w:spacing w:before="200" w:after="0"/>
        <w:ind w:firstLine="1418"/>
        <w:outlineLvl w:val="4"/>
        <w:rPr>
          <w:rFonts w:eastAsia="MS Gothic" w:cstheme="minorHAnsi"/>
          <w:color w:val="243F60"/>
          <w:sz w:val="24"/>
          <w:szCs w:val="24"/>
        </w:rPr>
      </w:pPr>
      <w:r w:rsidRPr="00D07601">
        <w:rPr>
          <w:rFonts w:eastAsia="MS Gothic" w:cstheme="minorHAnsi"/>
          <w:color w:val="243F60"/>
          <w:sz w:val="24"/>
          <w:szCs w:val="24"/>
        </w:rPr>
        <w:t>Resources Needed</w:t>
      </w:r>
    </w:p>
    <w:p w:rsidR="004D0C5E" w:rsidRPr="00E821A8" w:rsidRDefault="00D07601" w:rsidP="004D0C5E">
      <w:pPr>
        <w:ind w:firstLine="1418"/>
        <w:rPr>
          <w:rFonts w:cstheme="minorHAnsi"/>
          <w:sz w:val="24"/>
          <w:szCs w:val="24"/>
        </w:rPr>
      </w:pPr>
      <w:r w:rsidRPr="00D07601">
        <w:rPr>
          <w:rFonts w:cstheme="minorHAnsi"/>
          <w:sz w:val="24"/>
          <w:szCs w:val="24"/>
        </w:rPr>
        <w:t>Four people for 7 days</w:t>
      </w:r>
    </w:p>
    <w:p w:rsidR="004D0C5E" w:rsidRPr="00E821A8" w:rsidRDefault="00D07601" w:rsidP="004D0C5E">
      <w:pPr>
        <w:keepNext/>
        <w:keepLines/>
        <w:spacing w:before="200" w:after="0"/>
        <w:ind w:firstLine="1418"/>
        <w:outlineLvl w:val="4"/>
        <w:rPr>
          <w:rFonts w:eastAsia="MS Gothic" w:cstheme="minorHAnsi"/>
          <w:color w:val="243F60"/>
          <w:sz w:val="24"/>
          <w:szCs w:val="24"/>
        </w:rPr>
      </w:pPr>
      <w:r w:rsidRPr="00D07601">
        <w:rPr>
          <w:rFonts w:eastAsia="MS Gothic" w:cstheme="minorHAnsi"/>
          <w:color w:val="243F60"/>
          <w:sz w:val="24"/>
          <w:szCs w:val="24"/>
        </w:rPr>
        <w:t>Dependencies and Constraints</w:t>
      </w:r>
    </w:p>
    <w:p w:rsidR="004D0C5E" w:rsidRPr="00E821A8" w:rsidRDefault="00D07601" w:rsidP="004D0C5E">
      <w:pPr>
        <w:ind w:firstLine="1418"/>
        <w:rPr>
          <w:rFonts w:cstheme="minorHAnsi"/>
          <w:sz w:val="24"/>
          <w:szCs w:val="24"/>
        </w:rPr>
      </w:pPr>
      <w:r w:rsidRPr="00D07601">
        <w:rPr>
          <w:rFonts w:cstheme="minorHAnsi"/>
          <w:sz w:val="24"/>
          <w:szCs w:val="24"/>
        </w:rPr>
        <w:t>None</w:t>
      </w:r>
    </w:p>
    <w:p w:rsidR="004D0C5E" w:rsidRPr="00E821A8" w:rsidRDefault="00D07601" w:rsidP="004D0C5E">
      <w:pPr>
        <w:keepNext/>
        <w:keepLines/>
        <w:spacing w:before="200" w:after="0"/>
        <w:ind w:firstLine="1418"/>
        <w:outlineLvl w:val="4"/>
        <w:rPr>
          <w:rFonts w:eastAsia="MS Gothic" w:cstheme="minorHAnsi"/>
          <w:color w:val="243F60"/>
          <w:sz w:val="24"/>
          <w:szCs w:val="24"/>
        </w:rPr>
      </w:pPr>
      <w:r w:rsidRPr="00D07601">
        <w:rPr>
          <w:rFonts w:eastAsia="MS Gothic" w:cstheme="minorHAnsi"/>
          <w:color w:val="243F60"/>
          <w:sz w:val="24"/>
          <w:szCs w:val="24"/>
        </w:rPr>
        <w:t>Risks</w:t>
      </w:r>
    </w:p>
    <w:p w:rsidR="004D0C5E" w:rsidRPr="00E821A8" w:rsidRDefault="00D07601" w:rsidP="004D0C5E">
      <w:pPr>
        <w:ind w:left="698" w:firstLine="720"/>
        <w:rPr>
          <w:rFonts w:cstheme="minorHAnsi"/>
          <w:sz w:val="24"/>
          <w:szCs w:val="24"/>
        </w:rPr>
      </w:pPr>
      <w:commentRangeStart w:id="112"/>
      <w:proofErr w:type="gramStart"/>
      <w:r w:rsidRPr="00D07601">
        <w:rPr>
          <w:rFonts w:cstheme="minorHAnsi"/>
          <w:sz w:val="24"/>
          <w:szCs w:val="24"/>
        </w:rPr>
        <w:t>Missing requirement, changing requirement and scope of this project.</w:t>
      </w:r>
      <w:commentRangeEnd w:id="112"/>
      <w:proofErr w:type="gramEnd"/>
      <w:r w:rsidR="00800879">
        <w:rPr>
          <w:rStyle w:val="CommentReference"/>
        </w:rPr>
        <w:commentReference w:id="112"/>
      </w:r>
    </w:p>
    <w:p w:rsidR="004D0C5E" w:rsidRPr="00E821A8" w:rsidRDefault="00D07601" w:rsidP="008C3CFA">
      <w:pPr>
        <w:keepNext/>
        <w:keepLines/>
        <w:numPr>
          <w:ilvl w:val="1"/>
          <w:numId w:val="28"/>
        </w:numPr>
        <w:spacing w:before="200" w:after="0"/>
        <w:ind w:firstLine="201"/>
        <w:outlineLvl w:val="3"/>
        <w:rPr>
          <w:rFonts w:eastAsia="MS Gothic" w:cstheme="minorHAnsi"/>
          <w:bCs/>
          <w:i/>
          <w:iCs/>
          <w:color w:val="4F81BD"/>
          <w:sz w:val="24"/>
          <w:szCs w:val="24"/>
        </w:rPr>
      </w:pPr>
      <w:bookmarkStart w:id="113" w:name="_Toc283060433"/>
      <w:bookmarkStart w:id="114" w:name="_Toc315776650"/>
      <w:bookmarkStart w:id="115" w:name="_Toc332351113"/>
      <w:r w:rsidRPr="00D07601">
        <w:rPr>
          <w:rFonts w:eastAsia="MS Gothic" w:cstheme="minorHAnsi"/>
          <w:bCs/>
          <w:i/>
          <w:iCs/>
          <w:color w:val="4F81BD"/>
          <w:sz w:val="24"/>
          <w:szCs w:val="24"/>
        </w:rPr>
        <w:t>Design Database</w:t>
      </w:r>
      <w:bookmarkEnd w:id="113"/>
      <w:bookmarkEnd w:id="114"/>
      <w:bookmarkEnd w:id="115"/>
    </w:p>
    <w:p w:rsidR="004D0C5E" w:rsidRPr="00E821A8" w:rsidRDefault="00D07601" w:rsidP="004D0C5E">
      <w:pPr>
        <w:keepNext/>
        <w:keepLines/>
        <w:spacing w:before="200" w:after="0"/>
        <w:ind w:firstLine="1418"/>
        <w:outlineLvl w:val="4"/>
        <w:rPr>
          <w:rFonts w:eastAsia="MS Gothic" w:cstheme="minorHAnsi"/>
          <w:color w:val="243F60"/>
          <w:sz w:val="24"/>
          <w:szCs w:val="24"/>
        </w:rPr>
      </w:pPr>
      <w:r w:rsidRPr="00D07601">
        <w:rPr>
          <w:rFonts w:eastAsia="MS Gothic" w:cstheme="minorHAnsi"/>
          <w:color w:val="243F60"/>
          <w:sz w:val="24"/>
          <w:szCs w:val="24"/>
        </w:rPr>
        <w:t>Description</w:t>
      </w:r>
    </w:p>
    <w:p w:rsidR="004D0C5E" w:rsidRPr="00E821A8" w:rsidRDefault="00D07601" w:rsidP="004D0C5E">
      <w:pPr>
        <w:tabs>
          <w:tab w:val="center" w:pos="4680"/>
        </w:tabs>
        <w:ind w:left="993" w:firstLine="425"/>
        <w:rPr>
          <w:rFonts w:cstheme="minorHAnsi"/>
          <w:sz w:val="24"/>
          <w:szCs w:val="24"/>
        </w:rPr>
      </w:pPr>
      <w:r w:rsidRPr="00D07601">
        <w:rPr>
          <w:rFonts w:cstheme="minorHAnsi"/>
          <w:sz w:val="24"/>
          <w:szCs w:val="24"/>
        </w:rPr>
        <w:t xml:space="preserve">Create conceptual, logical, physical database design </w:t>
      </w:r>
    </w:p>
    <w:p w:rsidR="004D0C5E" w:rsidRPr="00E821A8" w:rsidRDefault="00D07601" w:rsidP="004D0C5E">
      <w:pPr>
        <w:keepNext/>
        <w:keepLines/>
        <w:spacing w:before="200" w:after="0"/>
        <w:ind w:left="993" w:firstLine="425"/>
        <w:outlineLvl w:val="4"/>
        <w:rPr>
          <w:rFonts w:eastAsia="MS Gothic" w:cstheme="minorHAnsi"/>
          <w:color w:val="243F60"/>
          <w:sz w:val="24"/>
          <w:szCs w:val="24"/>
        </w:rPr>
      </w:pPr>
      <w:r w:rsidRPr="00D07601">
        <w:rPr>
          <w:rFonts w:eastAsia="MS Gothic" w:cstheme="minorHAnsi"/>
          <w:color w:val="243F60"/>
          <w:sz w:val="24"/>
          <w:szCs w:val="24"/>
        </w:rPr>
        <w:t>Output</w:t>
      </w:r>
    </w:p>
    <w:p w:rsidR="004D0C5E" w:rsidRPr="00E821A8" w:rsidRDefault="00D07601" w:rsidP="004D0C5E">
      <w:pPr>
        <w:ind w:left="993" w:firstLine="425"/>
        <w:rPr>
          <w:rFonts w:cstheme="minorHAnsi"/>
          <w:sz w:val="24"/>
          <w:szCs w:val="24"/>
        </w:rPr>
      </w:pPr>
      <w:r w:rsidRPr="00D07601">
        <w:rPr>
          <w:rFonts w:cstheme="minorHAnsi"/>
          <w:sz w:val="24"/>
          <w:szCs w:val="24"/>
        </w:rPr>
        <w:t>Database Design and Database script</w:t>
      </w:r>
    </w:p>
    <w:p w:rsidR="004D0C5E" w:rsidRPr="00E821A8" w:rsidRDefault="00D07601" w:rsidP="004D0C5E">
      <w:pPr>
        <w:keepNext/>
        <w:keepLines/>
        <w:spacing w:before="200" w:after="0"/>
        <w:ind w:left="993" w:firstLine="425"/>
        <w:outlineLvl w:val="4"/>
        <w:rPr>
          <w:rFonts w:eastAsia="MS Gothic" w:cstheme="minorHAnsi"/>
          <w:color w:val="243F60"/>
          <w:sz w:val="24"/>
          <w:szCs w:val="24"/>
        </w:rPr>
      </w:pPr>
      <w:r w:rsidRPr="00D07601">
        <w:rPr>
          <w:rFonts w:eastAsia="MS Gothic" w:cstheme="minorHAnsi"/>
          <w:color w:val="243F60"/>
          <w:sz w:val="24"/>
          <w:szCs w:val="24"/>
        </w:rPr>
        <w:t>Deliverables</w:t>
      </w:r>
      <w:r w:rsidRPr="00D07601">
        <w:rPr>
          <w:rFonts w:eastAsia="MS Gothic" w:cstheme="minorHAnsi"/>
          <w:color w:val="243F60"/>
          <w:sz w:val="24"/>
          <w:szCs w:val="24"/>
        </w:rPr>
        <w:tab/>
      </w:r>
    </w:p>
    <w:p w:rsidR="004D0C5E" w:rsidRPr="00E821A8" w:rsidRDefault="00D07601" w:rsidP="004D0C5E">
      <w:pPr>
        <w:tabs>
          <w:tab w:val="left" w:pos="5855"/>
        </w:tabs>
        <w:ind w:left="993" w:firstLine="425"/>
        <w:rPr>
          <w:rFonts w:cstheme="minorHAnsi"/>
          <w:sz w:val="24"/>
          <w:szCs w:val="24"/>
        </w:rPr>
      </w:pPr>
      <w:r w:rsidRPr="00D07601">
        <w:rPr>
          <w:rFonts w:cstheme="minorHAnsi"/>
          <w:sz w:val="24"/>
          <w:szCs w:val="24"/>
        </w:rPr>
        <w:t>Deliver with Software Design Description 10/06/2012</w:t>
      </w:r>
    </w:p>
    <w:p w:rsidR="004D0C5E" w:rsidRPr="00E821A8" w:rsidRDefault="00D07601" w:rsidP="004D0C5E">
      <w:pPr>
        <w:keepNext/>
        <w:keepLines/>
        <w:spacing w:before="200" w:after="0"/>
        <w:ind w:left="993" w:firstLine="425"/>
        <w:outlineLvl w:val="4"/>
        <w:rPr>
          <w:rFonts w:eastAsia="MS Gothic" w:cstheme="minorHAnsi"/>
          <w:color w:val="243F60"/>
          <w:sz w:val="24"/>
          <w:szCs w:val="24"/>
        </w:rPr>
      </w:pPr>
      <w:r w:rsidRPr="00D07601">
        <w:rPr>
          <w:rFonts w:eastAsia="MS Gothic" w:cstheme="minorHAnsi"/>
          <w:color w:val="243F60"/>
          <w:sz w:val="24"/>
          <w:szCs w:val="24"/>
        </w:rPr>
        <w:t>Resources Needed</w:t>
      </w:r>
    </w:p>
    <w:p w:rsidR="004D0C5E" w:rsidRPr="00E821A8" w:rsidRDefault="00D07601" w:rsidP="004D0C5E">
      <w:pPr>
        <w:ind w:left="993" w:firstLine="425"/>
        <w:rPr>
          <w:rFonts w:cstheme="minorHAnsi"/>
          <w:sz w:val="24"/>
          <w:szCs w:val="24"/>
        </w:rPr>
      </w:pPr>
      <w:r w:rsidRPr="00D07601">
        <w:rPr>
          <w:rFonts w:cstheme="minorHAnsi"/>
          <w:sz w:val="24"/>
          <w:szCs w:val="24"/>
        </w:rPr>
        <w:t>Four people for 7 days</w:t>
      </w:r>
    </w:p>
    <w:p w:rsidR="004D0C5E" w:rsidRPr="00E821A8" w:rsidRDefault="00D07601" w:rsidP="004D0C5E">
      <w:pPr>
        <w:keepNext/>
        <w:keepLines/>
        <w:spacing w:before="200" w:after="0"/>
        <w:ind w:left="993" w:firstLine="425"/>
        <w:outlineLvl w:val="4"/>
        <w:rPr>
          <w:rFonts w:eastAsia="MS Gothic" w:cstheme="minorHAnsi"/>
          <w:color w:val="243F60"/>
          <w:sz w:val="24"/>
          <w:szCs w:val="24"/>
        </w:rPr>
      </w:pPr>
      <w:r w:rsidRPr="00D07601">
        <w:rPr>
          <w:rFonts w:eastAsia="MS Gothic" w:cstheme="minorHAnsi"/>
          <w:color w:val="243F60"/>
          <w:sz w:val="24"/>
          <w:szCs w:val="24"/>
        </w:rPr>
        <w:t>Dependencies and Constraints</w:t>
      </w:r>
    </w:p>
    <w:p w:rsidR="004D0C5E" w:rsidRPr="00E821A8" w:rsidRDefault="00D07601" w:rsidP="004D0C5E">
      <w:pPr>
        <w:ind w:left="993" w:firstLine="425"/>
        <w:rPr>
          <w:rFonts w:cstheme="minorHAnsi"/>
          <w:sz w:val="24"/>
          <w:szCs w:val="24"/>
        </w:rPr>
      </w:pPr>
      <w:r w:rsidRPr="00D07601">
        <w:rPr>
          <w:rFonts w:cstheme="minorHAnsi"/>
          <w:sz w:val="24"/>
          <w:szCs w:val="24"/>
        </w:rPr>
        <w:t>Depends on the completion of SRS</w:t>
      </w:r>
    </w:p>
    <w:p w:rsidR="004D0C5E" w:rsidRPr="00E821A8" w:rsidRDefault="00D07601" w:rsidP="004D0C5E">
      <w:pPr>
        <w:keepNext/>
        <w:keepLines/>
        <w:spacing w:before="200" w:after="0"/>
        <w:ind w:left="993" w:firstLine="425"/>
        <w:outlineLvl w:val="4"/>
        <w:rPr>
          <w:rFonts w:eastAsia="MS Gothic" w:cstheme="minorHAnsi"/>
          <w:color w:val="243F60"/>
          <w:sz w:val="24"/>
          <w:szCs w:val="24"/>
        </w:rPr>
      </w:pPr>
      <w:r w:rsidRPr="00D07601">
        <w:rPr>
          <w:rFonts w:eastAsia="MS Gothic" w:cstheme="minorHAnsi"/>
          <w:color w:val="243F60"/>
          <w:sz w:val="24"/>
          <w:szCs w:val="24"/>
        </w:rPr>
        <w:t>Risks</w:t>
      </w:r>
    </w:p>
    <w:p w:rsidR="004D0C5E" w:rsidRPr="00E821A8" w:rsidRDefault="00D07601" w:rsidP="004D0C5E">
      <w:pPr>
        <w:ind w:left="1418"/>
        <w:rPr>
          <w:rFonts w:cstheme="minorHAnsi"/>
          <w:sz w:val="24"/>
          <w:szCs w:val="24"/>
        </w:rPr>
      </w:pPr>
      <w:r w:rsidRPr="00D07601">
        <w:rPr>
          <w:rFonts w:cstheme="minorHAnsi"/>
          <w:sz w:val="24"/>
          <w:szCs w:val="24"/>
        </w:rPr>
        <w:t>SRS may not be detailed enough to capture the business rules, causing the database design to be inappropriate or will be changed much in the future.</w:t>
      </w:r>
    </w:p>
    <w:p w:rsidR="004D0C5E" w:rsidRPr="00E821A8" w:rsidRDefault="00D07601" w:rsidP="008C3CFA">
      <w:pPr>
        <w:keepNext/>
        <w:keepLines/>
        <w:numPr>
          <w:ilvl w:val="1"/>
          <w:numId w:val="28"/>
        </w:numPr>
        <w:spacing w:before="200" w:after="0"/>
        <w:ind w:firstLine="201"/>
        <w:outlineLvl w:val="3"/>
        <w:rPr>
          <w:rFonts w:eastAsia="MS Gothic" w:cstheme="minorHAnsi"/>
          <w:bCs/>
          <w:i/>
          <w:iCs/>
          <w:color w:val="4F81BD"/>
          <w:sz w:val="24"/>
          <w:szCs w:val="24"/>
        </w:rPr>
      </w:pPr>
      <w:bookmarkStart w:id="116" w:name="_Toc283060434"/>
      <w:bookmarkStart w:id="117" w:name="_Toc315776651"/>
      <w:bookmarkStart w:id="118" w:name="_Toc332351114"/>
      <w:r w:rsidRPr="00D07601">
        <w:rPr>
          <w:rFonts w:eastAsia="MS Gothic" w:cstheme="minorHAnsi"/>
          <w:bCs/>
          <w:i/>
          <w:iCs/>
          <w:color w:val="4F81BD"/>
          <w:sz w:val="24"/>
          <w:szCs w:val="24"/>
        </w:rPr>
        <w:t>Create Software Design Description</w:t>
      </w:r>
      <w:bookmarkEnd w:id="116"/>
      <w:bookmarkEnd w:id="117"/>
      <w:bookmarkEnd w:id="118"/>
    </w:p>
    <w:p w:rsidR="004D0C5E" w:rsidRPr="00E821A8" w:rsidRDefault="00D07601" w:rsidP="004D0C5E">
      <w:pPr>
        <w:keepNext/>
        <w:keepLines/>
        <w:spacing w:before="200" w:after="0"/>
        <w:ind w:left="993" w:firstLine="425"/>
        <w:outlineLvl w:val="4"/>
        <w:rPr>
          <w:rFonts w:eastAsia="MS Gothic" w:cstheme="minorHAnsi"/>
          <w:color w:val="243F60"/>
          <w:sz w:val="24"/>
          <w:szCs w:val="24"/>
        </w:rPr>
      </w:pPr>
      <w:r w:rsidRPr="00D07601">
        <w:rPr>
          <w:rFonts w:eastAsia="MS Gothic" w:cstheme="minorHAnsi"/>
          <w:color w:val="243F60"/>
          <w:sz w:val="24"/>
          <w:szCs w:val="24"/>
        </w:rPr>
        <w:t>Description</w:t>
      </w:r>
    </w:p>
    <w:p w:rsidR="004D0C5E" w:rsidRPr="00E821A8" w:rsidRDefault="00D07601" w:rsidP="004D0C5E">
      <w:pPr>
        <w:tabs>
          <w:tab w:val="center" w:pos="4680"/>
        </w:tabs>
        <w:ind w:left="993" w:firstLine="425"/>
        <w:rPr>
          <w:rFonts w:cstheme="minorHAnsi"/>
          <w:sz w:val="24"/>
          <w:szCs w:val="24"/>
        </w:rPr>
      </w:pPr>
      <w:r w:rsidRPr="00D07601">
        <w:rPr>
          <w:rFonts w:cstheme="minorHAnsi"/>
          <w:sz w:val="24"/>
          <w:szCs w:val="24"/>
        </w:rPr>
        <w:t>Design the system in an OOP manner.</w:t>
      </w:r>
    </w:p>
    <w:p w:rsidR="004D0C5E" w:rsidRPr="00E821A8" w:rsidRDefault="00D07601" w:rsidP="004D0C5E">
      <w:pPr>
        <w:keepNext/>
        <w:keepLines/>
        <w:spacing w:before="200" w:after="0"/>
        <w:ind w:left="993" w:firstLine="425"/>
        <w:outlineLvl w:val="4"/>
        <w:rPr>
          <w:rFonts w:eastAsia="MS Gothic" w:cstheme="minorHAnsi"/>
          <w:color w:val="243F60"/>
          <w:sz w:val="24"/>
          <w:szCs w:val="24"/>
        </w:rPr>
      </w:pPr>
      <w:r w:rsidRPr="00D07601">
        <w:rPr>
          <w:rFonts w:eastAsia="MS Gothic" w:cstheme="minorHAnsi"/>
          <w:color w:val="243F60"/>
          <w:sz w:val="24"/>
          <w:szCs w:val="24"/>
        </w:rPr>
        <w:lastRenderedPageBreak/>
        <w:t>Output</w:t>
      </w:r>
    </w:p>
    <w:p w:rsidR="004D0C5E" w:rsidRPr="00E821A8" w:rsidRDefault="00D07601" w:rsidP="004D0C5E">
      <w:pPr>
        <w:ind w:left="993" w:firstLine="425"/>
        <w:rPr>
          <w:rFonts w:cstheme="minorHAnsi"/>
          <w:sz w:val="24"/>
          <w:szCs w:val="24"/>
        </w:rPr>
      </w:pPr>
      <w:r w:rsidRPr="00D07601">
        <w:rPr>
          <w:rFonts w:cstheme="minorHAnsi"/>
          <w:sz w:val="24"/>
          <w:szCs w:val="24"/>
        </w:rPr>
        <w:t>Architecture design, detailed design, diagrams and design specification</w:t>
      </w:r>
    </w:p>
    <w:p w:rsidR="004D0C5E" w:rsidRPr="00E821A8" w:rsidRDefault="00D07601" w:rsidP="004D0C5E">
      <w:pPr>
        <w:keepNext/>
        <w:keepLines/>
        <w:spacing w:before="200" w:after="0"/>
        <w:ind w:left="993" w:firstLine="425"/>
        <w:outlineLvl w:val="4"/>
        <w:rPr>
          <w:rFonts w:eastAsia="MS Gothic" w:cstheme="minorHAnsi"/>
          <w:color w:val="243F60"/>
          <w:sz w:val="24"/>
          <w:szCs w:val="24"/>
        </w:rPr>
      </w:pPr>
      <w:r w:rsidRPr="00D07601">
        <w:rPr>
          <w:rFonts w:eastAsia="MS Gothic" w:cstheme="minorHAnsi"/>
          <w:color w:val="243F60"/>
          <w:sz w:val="24"/>
          <w:szCs w:val="24"/>
        </w:rPr>
        <w:t>Deliverables</w:t>
      </w:r>
    </w:p>
    <w:p w:rsidR="004D0C5E" w:rsidRPr="00E821A8" w:rsidRDefault="00D07601" w:rsidP="004D0C5E">
      <w:pPr>
        <w:ind w:left="993" w:firstLine="425"/>
        <w:rPr>
          <w:rFonts w:cstheme="minorHAnsi"/>
          <w:sz w:val="24"/>
          <w:szCs w:val="24"/>
        </w:rPr>
      </w:pPr>
      <w:r w:rsidRPr="00D07601">
        <w:rPr>
          <w:rFonts w:cstheme="minorHAnsi"/>
          <w:sz w:val="24"/>
          <w:szCs w:val="24"/>
        </w:rPr>
        <w:t>SDD 22/06/2012</w:t>
      </w:r>
    </w:p>
    <w:p w:rsidR="004D0C5E" w:rsidRPr="00E821A8" w:rsidRDefault="00D07601" w:rsidP="004D0C5E">
      <w:pPr>
        <w:keepNext/>
        <w:keepLines/>
        <w:spacing w:before="200" w:after="0"/>
        <w:ind w:left="993" w:firstLine="425"/>
        <w:outlineLvl w:val="4"/>
        <w:rPr>
          <w:rFonts w:eastAsia="MS Gothic" w:cstheme="minorHAnsi"/>
          <w:color w:val="243F60"/>
          <w:sz w:val="24"/>
          <w:szCs w:val="24"/>
        </w:rPr>
      </w:pPr>
      <w:r w:rsidRPr="00D07601">
        <w:rPr>
          <w:rFonts w:eastAsia="MS Gothic" w:cstheme="minorHAnsi"/>
          <w:color w:val="243F60"/>
          <w:sz w:val="24"/>
          <w:szCs w:val="24"/>
        </w:rPr>
        <w:t>Resources Needed</w:t>
      </w:r>
    </w:p>
    <w:p w:rsidR="004D0C5E" w:rsidRPr="00E821A8" w:rsidRDefault="00D07601" w:rsidP="004D0C5E">
      <w:pPr>
        <w:ind w:left="993" w:firstLine="425"/>
        <w:rPr>
          <w:rFonts w:cstheme="minorHAnsi"/>
          <w:sz w:val="24"/>
          <w:szCs w:val="24"/>
        </w:rPr>
      </w:pPr>
      <w:r w:rsidRPr="00D07601">
        <w:rPr>
          <w:rFonts w:cstheme="minorHAnsi"/>
          <w:sz w:val="24"/>
          <w:szCs w:val="24"/>
        </w:rPr>
        <w:t>Four people for 12 days</w:t>
      </w:r>
    </w:p>
    <w:p w:rsidR="004D0C5E" w:rsidRPr="00E821A8" w:rsidRDefault="00D07601" w:rsidP="004D0C5E">
      <w:pPr>
        <w:keepNext/>
        <w:keepLines/>
        <w:spacing w:before="200" w:after="0"/>
        <w:ind w:left="993" w:firstLine="425"/>
        <w:outlineLvl w:val="4"/>
        <w:rPr>
          <w:rFonts w:eastAsia="MS Gothic" w:cstheme="minorHAnsi"/>
          <w:color w:val="243F60"/>
          <w:sz w:val="24"/>
          <w:szCs w:val="24"/>
        </w:rPr>
      </w:pPr>
      <w:r w:rsidRPr="00D07601">
        <w:rPr>
          <w:rFonts w:eastAsia="MS Gothic" w:cstheme="minorHAnsi"/>
          <w:color w:val="243F60"/>
          <w:sz w:val="24"/>
          <w:szCs w:val="24"/>
        </w:rPr>
        <w:t>Dependencies and Constraints</w:t>
      </w:r>
    </w:p>
    <w:p w:rsidR="004D0C5E" w:rsidRPr="00E821A8" w:rsidRDefault="00D07601" w:rsidP="004D0C5E">
      <w:pPr>
        <w:ind w:left="993" w:firstLine="425"/>
        <w:rPr>
          <w:rFonts w:cstheme="minorHAnsi"/>
          <w:sz w:val="24"/>
          <w:szCs w:val="24"/>
        </w:rPr>
      </w:pPr>
      <w:r w:rsidRPr="00D07601">
        <w:rPr>
          <w:rFonts w:cstheme="minorHAnsi"/>
          <w:sz w:val="24"/>
          <w:szCs w:val="24"/>
        </w:rPr>
        <w:t>Depends on the completion of SRS</w:t>
      </w:r>
    </w:p>
    <w:p w:rsidR="004D0C5E" w:rsidRPr="00E821A8" w:rsidRDefault="00D07601" w:rsidP="004D0C5E">
      <w:pPr>
        <w:keepNext/>
        <w:keepLines/>
        <w:spacing w:before="200" w:after="0"/>
        <w:ind w:left="993" w:firstLine="425"/>
        <w:outlineLvl w:val="4"/>
        <w:rPr>
          <w:rFonts w:eastAsia="MS Gothic" w:cstheme="minorHAnsi"/>
          <w:color w:val="243F60"/>
          <w:sz w:val="24"/>
          <w:szCs w:val="24"/>
        </w:rPr>
      </w:pPr>
      <w:r w:rsidRPr="00D07601">
        <w:rPr>
          <w:rFonts w:eastAsia="MS Gothic" w:cstheme="minorHAnsi"/>
          <w:color w:val="243F60"/>
          <w:sz w:val="24"/>
          <w:szCs w:val="24"/>
        </w:rPr>
        <w:t>Risks</w:t>
      </w:r>
    </w:p>
    <w:p w:rsidR="004D0C5E" w:rsidRPr="00E821A8" w:rsidRDefault="00D07601" w:rsidP="004D0C5E">
      <w:pPr>
        <w:ind w:left="993" w:firstLine="425"/>
        <w:rPr>
          <w:rFonts w:cstheme="minorHAnsi"/>
          <w:sz w:val="24"/>
          <w:szCs w:val="24"/>
        </w:rPr>
      </w:pPr>
      <w:r w:rsidRPr="00D07601">
        <w:rPr>
          <w:rFonts w:cstheme="minorHAnsi"/>
          <w:sz w:val="24"/>
          <w:szCs w:val="24"/>
        </w:rPr>
        <w:t>Misunderstanding SRS and not review carefully will make risk occur.</w:t>
      </w:r>
    </w:p>
    <w:p w:rsidR="004D0C5E" w:rsidRPr="00E821A8" w:rsidRDefault="00D07601" w:rsidP="008C3CFA">
      <w:pPr>
        <w:keepNext/>
        <w:keepLines/>
        <w:numPr>
          <w:ilvl w:val="1"/>
          <w:numId w:val="28"/>
        </w:numPr>
        <w:spacing w:before="200" w:after="0"/>
        <w:ind w:firstLine="201"/>
        <w:outlineLvl w:val="3"/>
        <w:rPr>
          <w:rFonts w:eastAsia="MS Gothic" w:cstheme="minorHAnsi"/>
          <w:bCs/>
          <w:i/>
          <w:iCs/>
          <w:color w:val="4F81BD"/>
          <w:sz w:val="24"/>
          <w:szCs w:val="24"/>
        </w:rPr>
      </w:pPr>
      <w:bookmarkStart w:id="119" w:name="_Toc283060437"/>
      <w:bookmarkStart w:id="120" w:name="_Toc315776652"/>
      <w:bookmarkStart w:id="121" w:name="_Toc332351115"/>
      <w:bookmarkStart w:id="122" w:name="_Toc283060441"/>
      <w:r w:rsidRPr="00D07601">
        <w:rPr>
          <w:rFonts w:eastAsia="MS Gothic" w:cstheme="minorHAnsi"/>
          <w:bCs/>
          <w:i/>
          <w:iCs/>
          <w:color w:val="4F81BD"/>
          <w:sz w:val="24"/>
          <w:szCs w:val="24"/>
        </w:rPr>
        <w:t>Coding</w:t>
      </w:r>
      <w:bookmarkEnd w:id="119"/>
      <w:bookmarkEnd w:id="120"/>
      <w:bookmarkEnd w:id="121"/>
    </w:p>
    <w:p w:rsidR="004D0C5E" w:rsidRPr="00E821A8" w:rsidRDefault="00D07601" w:rsidP="004D0C5E">
      <w:pPr>
        <w:keepNext/>
        <w:keepLines/>
        <w:spacing w:before="200" w:after="0"/>
        <w:ind w:left="993" w:firstLine="425"/>
        <w:outlineLvl w:val="4"/>
        <w:rPr>
          <w:rFonts w:eastAsia="MS Gothic" w:cstheme="minorHAnsi"/>
          <w:color w:val="243F60"/>
          <w:sz w:val="24"/>
          <w:szCs w:val="24"/>
        </w:rPr>
      </w:pPr>
      <w:r w:rsidRPr="00D07601">
        <w:rPr>
          <w:rFonts w:eastAsia="MS Gothic" w:cstheme="minorHAnsi"/>
          <w:color w:val="243F60"/>
          <w:sz w:val="24"/>
          <w:szCs w:val="24"/>
        </w:rPr>
        <w:t>Description</w:t>
      </w:r>
    </w:p>
    <w:p w:rsidR="004D0C5E" w:rsidRPr="00E821A8" w:rsidRDefault="00D07601" w:rsidP="004D0C5E">
      <w:pPr>
        <w:tabs>
          <w:tab w:val="left" w:pos="4958"/>
        </w:tabs>
        <w:ind w:left="993" w:firstLine="425"/>
        <w:rPr>
          <w:rFonts w:cstheme="minorHAnsi"/>
          <w:sz w:val="24"/>
          <w:szCs w:val="24"/>
        </w:rPr>
      </w:pPr>
      <w:r w:rsidRPr="00D07601">
        <w:rPr>
          <w:rFonts w:cstheme="minorHAnsi"/>
          <w:sz w:val="24"/>
          <w:szCs w:val="24"/>
        </w:rPr>
        <w:t xml:space="preserve">Implement the system to reflect </w:t>
      </w:r>
      <w:commentRangeStart w:id="123"/>
      <w:r w:rsidRPr="00D07601">
        <w:rPr>
          <w:rFonts w:cstheme="minorHAnsi"/>
          <w:sz w:val="24"/>
          <w:szCs w:val="24"/>
        </w:rPr>
        <w:t>SDD</w:t>
      </w:r>
      <w:commentRangeEnd w:id="123"/>
      <w:r w:rsidR="00800879">
        <w:rPr>
          <w:rStyle w:val="CommentReference"/>
        </w:rPr>
        <w:commentReference w:id="123"/>
      </w:r>
    </w:p>
    <w:p w:rsidR="004D0C5E" w:rsidRPr="00E821A8" w:rsidRDefault="00D07601" w:rsidP="004D0C5E">
      <w:pPr>
        <w:keepNext/>
        <w:keepLines/>
        <w:spacing w:before="200" w:after="0"/>
        <w:ind w:left="993" w:firstLine="425"/>
        <w:outlineLvl w:val="4"/>
        <w:rPr>
          <w:rFonts w:eastAsia="MS Gothic" w:cstheme="minorHAnsi"/>
          <w:color w:val="243F60"/>
          <w:sz w:val="24"/>
          <w:szCs w:val="24"/>
        </w:rPr>
      </w:pPr>
      <w:r w:rsidRPr="00D07601">
        <w:rPr>
          <w:rFonts w:eastAsia="MS Gothic" w:cstheme="minorHAnsi"/>
          <w:color w:val="243F60"/>
          <w:sz w:val="24"/>
          <w:szCs w:val="24"/>
        </w:rPr>
        <w:t>Output</w:t>
      </w:r>
    </w:p>
    <w:p w:rsidR="004D0C5E" w:rsidRPr="00E821A8" w:rsidRDefault="00D07601" w:rsidP="004D0C5E">
      <w:pPr>
        <w:ind w:left="993" w:firstLine="425"/>
        <w:rPr>
          <w:rFonts w:cstheme="minorHAnsi"/>
          <w:sz w:val="24"/>
          <w:szCs w:val="24"/>
        </w:rPr>
      </w:pPr>
      <w:r w:rsidRPr="00D07601">
        <w:rPr>
          <w:rFonts w:cstheme="minorHAnsi"/>
          <w:sz w:val="24"/>
          <w:szCs w:val="24"/>
        </w:rPr>
        <w:t>Source code of the project</w:t>
      </w:r>
      <w:commentRangeStart w:id="124"/>
      <w:r w:rsidRPr="00D07601">
        <w:rPr>
          <w:rFonts w:cstheme="minorHAnsi"/>
          <w:sz w:val="24"/>
          <w:szCs w:val="24"/>
        </w:rPr>
        <w:t>,</w:t>
      </w:r>
      <w:commentRangeEnd w:id="124"/>
      <w:r w:rsidR="00800879">
        <w:rPr>
          <w:rStyle w:val="CommentReference"/>
        </w:rPr>
        <w:commentReference w:id="124"/>
      </w:r>
      <w:r w:rsidRPr="00D07601">
        <w:rPr>
          <w:rFonts w:cstheme="minorHAnsi"/>
          <w:sz w:val="24"/>
          <w:szCs w:val="24"/>
        </w:rPr>
        <w:t xml:space="preserve"> unit test reports</w:t>
      </w:r>
    </w:p>
    <w:p w:rsidR="004D0C5E" w:rsidRPr="00E821A8" w:rsidRDefault="00D07601" w:rsidP="004D0C5E">
      <w:pPr>
        <w:keepNext/>
        <w:keepLines/>
        <w:spacing w:before="200" w:after="0"/>
        <w:ind w:left="993" w:firstLine="425"/>
        <w:outlineLvl w:val="4"/>
        <w:rPr>
          <w:rFonts w:eastAsia="MS Gothic" w:cstheme="minorHAnsi"/>
          <w:color w:val="243F60"/>
          <w:sz w:val="24"/>
          <w:szCs w:val="24"/>
        </w:rPr>
      </w:pPr>
      <w:r w:rsidRPr="00D07601">
        <w:rPr>
          <w:rFonts w:eastAsia="MS Gothic" w:cstheme="minorHAnsi"/>
          <w:color w:val="243F60"/>
          <w:sz w:val="24"/>
          <w:szCs w:val="24"/>
        </w:rPr>
        <w:t>Deliverables</w:t>
      </w:r>
    </w:p>
    <w:p w:rsidR="004D0C5E" w:rsidRPr="00E821A8" w:rsidRDefault="00D07601" w:rsidP="004D0C5E">
      <w:pPr>
        <w:ind w:left="993" w:firstLine="425"/>
        <w:rPr>
          <w:rFonts w:cstheme="minorHAnsi"/>
          <w:sz w:val="24"/>
          <w:szCs w:val="24"/>
        </w:rPr>
      </w:pPr>
      <w:r w:rsidRPr="00D07601">
        <w:rPr>
          <w:rFonts w:cstheme="minorHAnsi"/>
          <w:sz w:val="24"/>
          <w:szCs w:val="24"/>
        </w:rPr>
        <w:t>Executable programs and source code 27/07/2012</w:t>
      </w:r>
    </w:p>
    <w:p w:rsidR="004D0C5E" w:rsidRPr="00E821A8" w:rsidRDefault="00D07601" w:rsidP="004D0C5E">
      <w:pPr>
        <w:keepNext/>
        <w:keepLines/>
        <w:spacing w:before="200" w:after="0"/>
        <w:ind w:left="993" w:firstLine="425"/>
        <w:outlineLvl w:val="4"/>
        <w:rPr>
          <w:rFonts w:eastAsia="MS Gothic" w:cstheme="minorHAnsi"/>
          <w:color w:val="243F60"/>
          <w:sz w:val="24"/>
          <w:szCs w:val="24"/>
        </w:rPr>
      </w:pPr>
      <w:r w:rsidRPr="00D07601">
        <w:rPr>
          <w:rFonts w:eastAsia="MS Gothic" w:cstheme="minorHAnsi"/>
          <w:color w:val="243F60"/>
          <w:sz w:val="24"/>
          <w:szCs w:val="24"/>
        </w:rPr>
        <w:t>Resources Needed</w:t>
      </w:r>
    </w:p>
    <w:p w:rsidR="004D0C5E" w:rsidRPr="00E821A8" w:rsidRDefault="00D07601" w:rsidP="004D0C5E">
      <w:pPr>
        <w:ind w:left="993" w:firstLine="425"/>
        <w:rPr>
          <w:rFonts w:cstheme="minorHAnsi"/>
          <w:sz w:val="24"/>
          <w:szCs w:val="24"/>
        </w:rPr>
      </w:pPr>
      <w:r w:rsidRPr="00D07601">
        <w:rPr>
          <w:rFonts w:cstheme="minorHAnsi"/>
          <w:sz w:val="24"/>
          <w:szCs w:val="24"/>
        </w:rPr>
        <w:t>Four people for 35 days</w:t>
      </w:r>
    </w:p>
    <w:p w:rsidR="004D0C5E" w:rsidRPr="00E821A8" w:rsidRDefault="00D07601" w:rsidP="004D0C5E">
      <w:pPr>
        <w:keepNext/>
        <w:keepLines/>
        <w:spacing w:before="200" w:after="0"/>
        <w:ind w:left="993" w:firstLine="425"/>
        <w:outlineLvl w:val="4"/>
        <w:rPr>
          <w:rFonts w:eastAsia="MS Gothic" w:cstheme="minorHAnsi"/>
          <w:color w:val="243F60"/>
          <w:sz w:val="24"/>
          <w:szCs w:val="24"/>
        </w:rPr>
      </w:pPr>
      <w:r w:rsidRPr="00D07601">
        <w:rPr>
          <w:rFonts w:eastAsia="MS Gothic" w:cstheme="minorHAnsi"/>
          <w:color w:val="243F60"/>
          <w:sz w:val="24"/>
          <w:szCs w:val="24"/>
        </w:rPr>
        <w:t>Dependencies and Constraints</w:t>
      </w:r>
    </w:p>
    <w:p w:rsidR="004D0C5E" w:rsidRPr="00E821A8" w:rsidRDefault="00D07601" w:rsidP="004D0C5E">
      <w:pPr>
        <w:ind w:left="993" w:firstLine="425"/>
        <w:rPr>
          <w:rFonts w:cstheme="minorHAnsi"/>
          <w:sz w:val="24"/>
          <w:szCs w:val="24"/>
        </w:rPr>
      </w:pPr>
      <w:r w:rsidRPr="00D07601">
        <w:rPr>
          <w:rFonts w:cstheme="minorHAnsi"/>
          <w:sz w:val="24"/>
          <w:szCs w:val="24"/>
        </w:rPr>
        <w:t>Depends on the completion of SRS, SDD, Database design, Coding framework</w:t>
      </w:r>
    </w:p>
    <w:p w:rsidR="004D0C5E" w:rsidRPr="00E821A8" w:rsidRDefault="00D07601" w:rsidP="004D0C5E">
      <w:pPr>
        <w:keepNext/>
        <w:keepLines/>
        <w:spacing w:before="200" w:after="0"/>
        <w:ind w:left="993" w:firstLine="425"/>
        <w:outlineLvl w:val="4"/>
        <w:rPr>
          <w:rFonts w:eastAsia="MS Gothic" w:cstheme="minorHAnsi"/>
          <w:color w:val="243F60"/>
          <w:sz w:val="24"/>
          <w:szCs w:val="24"/>
        </w:rPr>
      </w:pPr>
      <w:r w:rsidRPr="00D07601">
        <w:rPr>
          <w:rFonts w:eastAsia="MS Gothic" w:cstheme="minorHAnsi"/>
          <w:color w:val="243F60"/>
          <w:sz w:val="24"/>
          <w:szCs w:val="24"/>
        </w:rPr>
        <w:t>Risks</w:t>
      </w:r>
    </w:p>
    <w:p w:rsidR="004D0C5E" w:rsidRPr="00E821A8" w:rsidRDefault="00D07601" w:rsidP="004D0C5E">
      <w:pPr>
        <w:numPr>
          <w:ilvl w:val="0"/>
          <w:numId w:val="1"/>
        </w:numPr>
        <w:tabs>
          <w:tab w:val="left" w:pos="1701"/>
        </w:tabs>
        <w:ind w:left="993" w:firstLine="425"/>
        <w:contextualSpacing/>
        <w:rPr>
          <w:rFonts w:cstheme="minorHAnsi"/>
          <w:sz w:val="24"/>
          <w:szCs w:val="24"/>
        </w:rPr>
      </w:pPr>
      <w:r w:rsidRPr="00D07601">
        <w:rPr>
          <w:rFonts w:cstheme="minorHAnsi"/>
          <w:sz w:val="24"/>
          <w:szCs w:val="24"/>
        </w:rPr>
        <w:t>Unit test may not be performed thoroughly causing spending many efforts in system test phase.</w:t>
      </w:r>
    </w:p>
    <w:p w:rsidR="004D0C5E" w:rsidRPr="00E821A8" w:rsidRDefault="00D07601" w:rsidP="004D0C5E">
      <w:pPr>
        <w:numPr>
          <w:ilvl w:val="0"/>
          <w:numId w:val="1"/>
        </w:numPr>
        <w:tabs>
          <w:tab w:val="left" w:pos="1701"/>
        </w:tabs>
        <w:ind w:left="993" w:firstLine="425"/>
        <w:contextualSpacing/>
        <w:rPr>
          <w:rFonts w:cstheme="minorHAnsi"/>
          <w:sz w:val="24"/>
          <w:szCs w:val="24"/>
        </w:rPr>
      </w:pPr>
      <w:r w:rsidRPr="00D07601">
        <w:rPr>
          <w:rFonts w:cstheme="minorHAnsi"/>
          <w:sz w:val="24"/>
          <w:szCs w:val="24"/>
        </w:rPr>
        <w:t>The team don’t have a common place, so it is hard to perform collaboration and CM</w:t>
      </w:r>
    </w:p>
    <w:p w:rsidR="004D0C5E" w:rsidRPr="00E821A8" w:rsidRDefault="00D07601" w:rsidP="004D0C5E">
      <w:pPr>
        <w:numPr>
          <w:ilvl w:val="0"/>
          <w:numId w:val="1"/>
        </w:numPr>
        <w:tabs>
          <w:tab w:val="left" w:pos="1701"/>
        </w:tabs>
        <w:ind w:left="993" w:firstLine="425"/>
        <w:contextualSpacing/>
        <w:rPr>
          <w:rFonts w:cstheme="minorHAnsi"/>
          <w:sz w:val="24"/>
          <w:szCs w:val="24"/>
        </w:rPr>
      </w:pPr>
      <w:r w:rsidRPr="00D07601">
        <w:rPr>
          <w:rFonts w:cstheme="minorHAnsi"/>
          <w:sz w:val="24"/>
          <w:szCs w:val="24"/>
        </w:rPr>
        <w:t>Team members may not easily get used to new technologies.</w:t>
      </w:r>
    </w:p>
    <w:p w:rsidR="004D0C5E" w:rsidRPr="00E821A8" w:rsidRDefault="00D07601" w:rsidP="004D0C5E">
      <w:pPr>
        <w:numPr>
          <w:ilvl w:val="0"/>
          <w:numId w:val="1"/>
        </w:numPr>
        <w:tabs>
          <w:tab w:val="left" w:pos="1701"/>
        </w:tabs>
        <w:ind w:left="993" w:firstLine="425"/>
        <w:contextualSpacing/>
        <w:rPr>
          <w:rFonts w:cstheme="minorHAnsi"/>
          <w:sz w:val="24"/>
          <w:szCs w:val="24"/>
        </w:rPr>
      </w:pPr>
      <w:r w:rsidRPr="00D07601">
        <w:rPr>
          <w:rFonts w:cstheme="minorHAnsi"/>
          <w:sz w:val="24"/>
          <w:szCs w:val="24"/>
        </w:rPr>
        <w:t xml:space="preserve">Team members are not expert in developing layout and </w:t>
      </w:r>
      <w:proofErr w:type="spellStart"/>
      <w:r w:rsidRPr="00D07601">
        <w:rPr>
          <w:rFonts w:cstheme="minorHAnsi"/>
          <w:sz w:val="24"/>
          <w:szCs w:val="24"/>
        </w:rPr>
        <w:t>css</w:t>
      </w:r>
      <w:proofErr w:type="spellEnd"/>
      <w:r w:rsidRPr="00D07601">
        <w:rPr>
          <w:rFonts w:cstheme="minorHAnsi"/>
          <w:sz w:val="24"/>
          <w:szCs w:val="24"/>
        </w:rPr>
        <w:t>. This can cause more time for improve layout.</w:t>
      </w:r>
    </w:p>
    <w:p w:rsidR="004D0C5E" w:rsidRPr="00E821A8" w:rsidRDefault="00D07601" w:rsidP="008C3CFA">
      <w:pPr>
        <w:keepNext/>
        <w:keepLines/>
        <w:numPr>
          <w:ilvl w:val="1"/>
          <w:numId w:val="28"/>
        </w:numPr>
        <w:spacing w:before="200" w:after="0"/>
        <w:ind w:firstLine="201"/>
        <w:outlineLvl w:val="3"/>
        <w:rPr>
          <w:rFonts w:eastAsia="MS Gothic" w:cstheme="minorHAnsi"/>
          <w:bCs/>
          <w:i/>
          <w:iCs/>
          <w:color w:val="4F81BD"/>
          <w:sz w:val="24"/>
          <w:szCs w:val="24"/>
        </w:rPr>
      </w:pPr>
      <w:bookmarkStart w:id="125" w:name="_Toc283060438"/>
      <w:bookmarkStart w:id="126" w:name="_Toc315776653"/>
      <w:bookmarkStart w:id="127" w:name="_Toc332351116"/>
      <w:r w:rsidRPr="00D07601">
        <w:rPr>
          <w:rFonts w:eastAsia="MS Gothic" w:cstheme="minorHAnsi"/>
          <w:bCs/>
          <w:i/>
          <w:iCs/>
          <w:color w:val="4F81BD"/>
          <w:sz w:val="24"/>
          <w:szCs w:val="24"/>
        </w:rPr>
        <w:t>System Test</w:t>
      </w:r>
      <w:bookmarkEnd w:id="125"/>
      <w:bookmarkEnd w:id="126"/>
      <w:bookmarkEnd w:id="127"/>
    </w:p>
    <w:p w:rsidR="004D0C5E" w:rsidRPr="00E821A8" w:rsidRDefault="00D07601" w:rsidP="004D0C5E">
      <w:pPr>
        <w:keepNext/>
        <w:keepLines/>
        <w:spacing w:before="200" w:after="0"/>
        <w:ind w:left="993" w:firstLine="425"/>
        <w:outlineLvl w:val="4"/>
        <w:rPr>
          <w:rFonts w:eastAsia="MS Gothic" w:cstheme="minorHAnsi"/>
          <w:color w:val="243F60"/>
          <w:sz w:val="24"/>
          <w:szCs w:val="24"/>
        </w:rPr>
      </w:pPr>
      <w:r w:rsidRPr="00D07601">
        <w:rPr>
          <w:rFonts w:eastAsia="MS Gothic" w:cstheme="minorHAnsi"/>
          <w:color w:val="243F60"/>
          <w:sz w:val="24"/>
          <w:szCs w:val="24"/>
        </w:rPr>
        <w:t>Description</w:t>
      </w:r>
    </w:p>
    <w:p w:rsidR="004D0C5E" w:rsidRPr="00E821A8" w:rsidRDefault="00D07601" w:rsidP="004D0C5E">
      <w:pPr>
        <w:tabs>
          <w:tab w:val="left" w:pos="4958"/>
        </w:tabs>
        <w:ind w:left="993" w:firstLine="425"/>
        <w:rPr>
          <w:rFonts w:cstheme="minorHAnsi"/>
          <w:sz w:val="24"/>
          <w:szCs w:val="24"/>
        </w:rPr>
      </w:pPr>
      <w:r w:rsidRPr="00D07601">
        <w:rPr>
          <w:rFonts w:cstheme="minorHAnsi"/>
          <w:sz w:val="24"/>
          <w:szCs w:val="24"/>
        </w:rPr>
        <w:t>Perform system test for the system</w:t>
      </w:r>
    </w:p>
    <w:p w:rsidR="004D0C5E" w:rsidRPr="00E821A8" w:rsidRDefault="00D07601" w:rsidP="004D0C5E">
      <w:pPr>
        <w:keepNext/>
        <w:keepLines/>
        <w:spacing w:before="200" w:after="0"/>
        <w:ind w:left="993" w:firstLine="425"/>
        <w:outlineLvl w:val="4"/>
        <w:rPr>
          <w:rFonts w:eastAsia="MS Gothic" w:cstheme="minorHAnsi"/>
          <w:color w:val="243F60"/>
          <w:sz w:val="24"/>
          <w:szCs w:val="24"/>
        </w:rPr>
      </w:pPr>
      <w:r w:rsidRPr="00D07601">
        <w:rPr>
          <w:rFonts w:eastAsia="MS Gothic" w:cstheme="minorHAnsi"/>
          <w:color w:val="243F60"/>
          <w:sz w:val="24"/>
          <w:szCs w:val="24"/>
        </w:rPr>
        <w:lastRenderedPageBreak/>
        <w:t>Output</w:t>
      </w:r>
    </w:p>
    <w:p w:rsidR="004D0C5E" w:rsidRPr="00E821A8" w:rsidRDefault="00D07601" w:rsidP="004D0C5E">
      <w:pPr>
        <w:ind w:left="993" w:firstLine="425"/>
        <w:rPr>
          <w:rFonts w:cstheme="minorHAnsi"/>
          <w:sz w:val="24"/>
          <w:szCs w:val="24"/>
        </w:rPr>
      </w:pPr>
      <w:r w:rsidRPr="00D07601">
        <w:rPr>
          <w:rFonts w:cstheme="minorHAnsi"/>
          <w:sz w:val="24"/>
          <w:szCs w:val="24"/>
        </w:rPr>
        <w:t>System test report</w:t>
      </w:r>
    </w:p>
    <w:p w:rsidR="004D0C5E" w:rsidRPr="00E821A8" w:rsidRDefault="00D07601" w:rsidP="004D0C5E">
      <w:pPr>
        <w:keepNext/>
        <w:keepLines/>
        <w:spacing w:before="200" w:after="0"/>
        <w:ind w:left="993" w:firstLine="425"/>
        <w:outlineLvl w:val="4"/>
        <w:rPr>
          <w:rFonts w:eastAsia="MS Gothic" w:cstheme="minorHAnsi"/>
          <w:color w:val="243F60"/>
          <w:sz w:val="24"/>
          <w:szCs w:val="24"/>
        </w:rPr>
      </w:pPr>
      <w:r w:rsidRPr="00D07601">
        <w:rPr>
          <w:rFonts w:eastAsia="MS Gothic" w:cstheme="minorHAnsi"/>
          <w:color w:val="243F60"/>
          <w:sz w:val="24"/>
          <w:szCs w:val="24"/>
        </w:rPr>
        <w:t>Deliverables</w:t>
      </w:r>
    </w:p>
    <w:p w:rsidR="004D0C5E" w:rsidRPr="00E821A8" w:rsidRDefault="00D07601" w:rsidP="004D0C5E">
      <w:pPr>
        <w:ind w:left="993" w:firstLine="425"/>
        <w:rPr>
          <w:rFonts w:cstheme="minorHAnsi"/>
          <w:sz w:val="24"/>
          <w:szCs w:val="24"/>
        </w:rPr>
      </w:pPr>
      <w:r w:rsidRPr="00D07601">
        <w:rPr>
          <w:rFonts w:cstheme="minorHAnsi"/>
          <w:sz w:val="24"/>
          <w:szCs w:val="24"/>
        </w:rPr>
        <w:t>Software Test Documentation before 12/08/2012</w:t>
      </w:r>
    </w:p>
    <w:p w:rsidR="004D0C5E" w:rsidRPr="00E821A8" w:rsidRDefault="00D07601" w:rsidP="004D0C5E">
      <w:pPr>
        <w:keepNext/>
        <w:keepLines/>
        <w:spacing w:before="200" w:after="0"/>
        <w:ind w:left="993" w:firstLine="425"/>
        <w:outlineLvl w:val="4"/>
        <w:rPr>
          <w:rFonts w:eastAsia="MS Gothic" w:cstheme="minorHAnsi"/>
          <w:color w:val="243F60"/>
          <w:sz w:val="24"/>
          <w:szCs w:val="24"/>
        </w:rPr>
      </w:pPr>
      <w:r w:rsidRPr="00D07601">
        <w:rPr>
          <w:rFonts w:eastAsia="MS Gothic" w:cstheme="minorHAnsi"/>
          <w:color w:val="243F60"/>
          <w:sz w:val="24"/>
          <w:szCs w:val="24"/>
        </w:rPr>
        <w:t>Resources Needed</w:t>
      </w:r>
    </w:p>
    <w:p w:rsidR="004D0C5E" w:rsidRPr="00E821A8" w:rsidRDefault="00D07601" w:rsidP="004D0C5E">
      <w:pPr>
        <w:ind w:left="993" w:firstLine="425"/>
        <w:rPr>
          <w:rFonts w:cstheme="minorHAnsi"/>
          <w:sz w:val="24"/>
          <w:szCs w:val="24"/>
        </w:rPr>
      </w:pPr>
      <w:r w:rsidRPr="00D07601">
        <w:rPr>
          <w:rFonts w:cstheme="minorHAnsi"/>
          <w:sz w:val="24"/>
          <w:szCs w:val="24"/>
        </w:rPr>
        <w:t>Four people for 15 days</w:t>
      </w:r>
    </w:p>
    <w:p w:rsidR="004D0C5E" w:rsidRPr="00E821A8" w:rsidRDefault="00D07601" w:rsidP="004D0C5E">
      <w:pPr>
        <w:keepNext/>
        <w:keepLines/>
        <w:spacing w:before="200" w:after="0"/>
        <w:ind w:left="993" w:firstLine="425"/>
        <w:outlineLvl w:val="4"/>
        <w:rPr>
          <w:rFonts w:eastAsia="MS Gothic" w:cstheme="minorHAnsi"/>
          <w:color w:val="243F60"/>
          <w:sz w:val="24"/>
          <w:szCs w:val="24"/>
        </w:rPr>
      </w:pPr>
      <w:r w:rsidRPr="00D07601">
        <w:rPr>
          <w:rFonts w:eastAsia="MS Gothic" w:cstheme="minorHAnsi"/>
          <w:color w:val="243F60"/>
          <w:sz w:val="24"/>
          <w:szCs w:val="24"/>
        </w:rPr>
        <w:t>Dependencies and Constraints</w:t>
      </w:r>
    </w:p>
    <w:p w:rsidR="004D0C5E" w:rsidRPr="00E821A8" w:rsidRDefault="00D07601" w:rsidP="004D0C5E">
      <w:pPr>
        <w:ind w:left="993" w:firstLine="425"/>
        <w:rPr>
          <w:rFonts w:cstheme="minorHAnsi"/>
          <w:sz w:val="24"/>
          <w:szCs w:val="24"/>
        </w:rPr>
      </w:pPr>
      <w:r w:rsidRPr="00D07601">
        <w:rPr>
          <w:rFonts w:cstheme="minorHAnsi"/>
          <w:sz w:val="24"/>
          <w:szCs w:val="24"/>
        </w:rPr>
        <w:t>Coding is finished</w:t>
      </w:r>
    </w:p>
    <w:p w:rsidR="004D0C5E" w:rsidRPr="00E821A8" w:rsidRDefault="00D07601" w:rsidP="004D0C5E">
      <w:pPr>
        <w:keepNext/>
        <w:keepLines/>
        <w:spacing w:before="200" w:after="0"/>
        <w:ind w:left="993" w:firstLine="425"/>
        <w:outlineLvl w:val="4"/>
        <w:rPr>
          <w:rFonts w:eastAsia="MS Gothic" w:cstheme="minorHAnsi"/>
          <w:color w:val="243F60"/>
          <w:sz w:val="24"/>
          <w:szCs w:val="24"/>
        </w:rPr>
      </w:pPr>
      <w:r w:rsidRPr="00D07601">
        <w:rPr>
          <w:rFonts w:eastAsia="MS Gothic" w:cstheme="minorHAnsi"/>
          <w:color w:val="243F60"/>
          <w:sz w:val="24"/>
          <w:szCs w:val="24"/>
        </w:rPr>
        <w:t>Risks</w:t>
      </w:r>
    </w:p>
    <w:p w:rsidR="004D0C5E" w:rsidRPr="00E821A8" w:rsidRDefault="00D07601" w:rsidP="004D0C5E">
      <w:pPr>
        <w:numPr>
          <w:ilvl w:val="0"/>
          <w:numId w:val="1"/>
        </w:numPr>
        <w:tabs>
          <w:tab w:val="left" w:pos="1701"/>
        </w:tabs>
        <w:ind w:left="993" w:firstLine="425"/>
        <w:contextualSpacing/>
        <w:rPr>
          <w:rFonts w:cstheme="minorHAnsi"/>
          <w:sz w:val="24"/>
          <w:szCs w:val="24"/>
        </w:rPr>
      </w:pPr>
      <w:r w:rsidRPr="00D07601">
        <w:rPr>
          <w:rFonts w:cstheme="minorHAnsi"/>
          <w:sz w:val="24"/>
          <w:szCs w:val="24"/>
        </w:rPr>
        <w:t>Lack of professional testers in team</w:t>
      </w:r>
    </w:p>
    <w:p w:rsidR="004D0C5E" w:rsidRPr="00E821A8" w:rsidRDefault="00D07601" w:rsidP="004D0C5E">
      <w:pPr>
        <w:numPr>
          <w:ilvl w:val="0"/>
          <w:numId w:val="1"/>
        </w:numPr>
        <w:tabs>
          <w:tab w:val="left" w:pos="1701"/>
        </w:tabs>
        <w:ind w:left="993" w:firstLine="425"/>
        <w:contextualSpacing/>
        <w:rPr>
          <w:rFonts w:cstheme="minorHAnsi"/>
          <w:sz w:val="24"/>
          <w:szCs w:val="24"/>
        </w:rPr>
      </w:pPr>
      <w:r w:rsidRPr="00D07601">
        <w:rPr>
          <w:rFonts w:cstheme="minorHAnsi"/>
          <w:sz w:val="24"/>
          <w:szCs w:val="24"/>
        </w:rPr>
        <w:t>Developers are also responsible for system testing, this may lead to compromise</w:t>
      </w:r>
    </w:p>
    <w:p w:rsidR="004D0C5E" w:rsidRPr="00E821A8" w:rsidRDefault="00D07601" w:rsidP="008C3CFA">
      <w:pPr>
        <w:keepNext/>
        <w:keepLines/>
        <w:numPr>
          <w:ilvl w:val="1"/>
          <w:numId w:val="28"/>
        </w:numPr>
        <w:spacing w:before="200" w:after="0"/>
        <w:ind w:firstLine="201"/>
        <w:outlineLvl w:val="3"/>
        <w:rPr>
          <w:rFonts w:eastAsia="MS Gothic" w:cstheme="minorHAnsi"/>
          <w:bCs/>
          <w:i/>
          <w:iCs/>
          <w:color w:val="4F81BD"/>
          <w:sz w:val="24"/>
          <w:szCs w:val="24"/>
        </w:rPr>
      </w:pPr>
      <w:bookmarkStart w:id="128" w:name="_Toc283060440"/>
      <w:bookmarkStart w:id="129" w:name="_Toc315776654"/>
      <w:bookmarkStart w:id="130" w:name="_Toc332351117"/>
      <w:r w:rsidRPr="00D07601">
        <w:rPr>
          <w:rFonts w:eastAsia="MS Gothic" w:cstheme="minorHAnsi"/>
          <w:bCs/>
          <w:i/>
          <w:iCs/>
          <w:color w:val="4F81BD"/>
          <w:sz w:val="24"/>
          <w:szCs w:val="24"/>
        </w:rPr>
        <w:t>Deployment</w:t>
      </w:r>
      <w:bookmarkEnd w:id="128"/>
      <w:bookmarkEnd w:id="129"/>
      <w:bookmarkEnd w:id="130"/>
    </w:p>
    <w:p w:rsidR="004D0C5E" w:rsidRPr="00E821A8" w:rsidRDefault="00D07601" w:rsidP="004D0C5E">
      <w:pPr>
        <w:keepNext/>
        <w:keepLines/>
        <w:spacing w:before="200" w:after="0"/>
        <w:ind w:left="993" w:firstLine="425"/>
        <w:outlineLvl w:val="4"/>
        <w:rPr>
          <w:rFonts w:eastAsia="MS Gothic" w:cstheme="minorHAnsi"/>
          <w:color w:val="243F60"/>
          <w:sz w:val="24"/>
          <w:szCs w:val="24"/>
        </w:rPr>
      </w:pPr>
      <w:r w:rsidRPr="00D07601">
        <w:rPr>
          <w:rFonts w:eastAsia="MS Gothic" w:cstheme="minorHAnsi"/>
          <w:color w:val="243F60"/>
          <w:sz w:val="24"/>
          <w:szCs w:val="24"/>
        </w:rPr>
        <w:t>Description</w:t>
      </w:r>
    </w:p>
    <w:p w:rsidR="004D0C5E" w:rsidRPr="00E821A8" w:rsidRDefault="00D07601" w:rsidP="004D0C5E">
      <w:pPr>
        <w:tabs>
          <w:tab w:val="left" w:pos="4958"/>
        </w:tabs>
        <w:ind w:left="993" w:firstLine="425"/>
        <w:rPr>
          <w:rFonts w:cstheme="minorHAnsi"/>
          <w:sz w:val="24"/>
          <w:szCs w:val="24"/>
        </w:rPr>
      </w:pPr>
      <w:r w:rsidRPr="00D07601">
        <w:rPr>
          <w:rFonts w:cstheme="minorHAnsi"/>
          <w:sz w:val="24"/>
          <w:szCs w:val="24"/>
        </w:rPr>
        <w:t>Deploy the system, create user manual</w:t>
      </w:r>
    </w:p>
    <w:p w:rsidR="004D0C5E" w:rsidRPr="00E821A8" w:rsidRDefault="00D07601" w:rsidP="004D0C5E">
      <w:pPr>
        <w:keepNext/>
        <w:keepLines/>
        <w:spacing w:before="200" w:after="0"/>
        <w:ind w:left="993" w:firstLine="425"/>
        <w:outlineLvl w:val="4"/>
        <w:rPr>
          <w:rFonts w:eastAsia="MS Gothic" w:cstheme="minorHAnsi"/>
          <w:color w:val="243F60"/>
          <w:sz w:val="24"/>
          <w:szCs w:val="24"/>
        </w:rPr>
      </w:pPr>
      <w:r w:rsidRPr="00D07601">
        <w:rPr>
          <w:rFonts w:eastAsia="MS Gothic" w:cstheme="minorHAnsi"/>
          <w:color w:val="243F60"/>
          <w:sz w:val="24"/>
          <w:szCs w:val="24"/>
        </w:rPr>
        <w:t>Output</w:t>
      </w:r>
    </w:p>
    <w:p w:rsidR="004D0C5E" w:rsidRPr="00E821A8" w:rsidRDefault="00D07601" w:rsidP="004D0C5E">
      <w:pPr>
        <w:ind w:left="993" w:firstLine="425"/>
        <w:rPr>
          <w:rFonts w:cstheme="minorHAnsi"/>
          <w:sz w:val="24"/>
          <w:szCs w:val="24"/>
        </w:rPr>
      </w:pPr>
      <w:r w:rsidRPr="00D07601">
        <w:rPr>
          <w:rFonts w:cstheme="minorHAnsi"/>
          <w:sz w:val="24"/>
          <w:szCs w:val="24"/>
        </w:rPr>
        <w:t>Running website with domain and hosting, user manual</w:t>
      </w:r>
    </w:p>
    <w:p w:rsidR="004D0C5E" w:rsidRPr="00E821A8" w:rsidRDefault="00D07601" w:rsidP="004D0C5E">
      <w:pPr>
        <w:keepNext/>
        <w:keepLines/>
        <w:spacing w:before="200" w:after="0"/>
        <w:ind w:left="993" w:firstLine="425"/>
        <w:outlineLvl w:val="4"/>
        <w:rPr>
          <w:rFonts w:eastAsia="MS Gothic" w:cstheme="minorHAnsi"/>
          <w:color w:val="243F60"/>
          <w:sz w:val="24"/>
          <w:szCs w:val="24"/>
        </w:rPr>
      </w:pPr>
      <w:r w:rsidRPr="00D07601">
        <w:rPr>
          <w:rFonts w:eastAsia="MS Gothic" w:cstheme="minorHAnsi"/>
          <w:color w:val="243F60"/>
          <w:sz w:val="24"/>
          <w:szCs w:val="24"/>
        </w:rPr>
        <w:t>Deliverables</w:t>
      </w:r>
    </w:p>
    <w:p w:rsidR="004D0C5E" w:rsidRPr="00E821A8" w:rsidRDefault="00D07601" w:rsidP="004D0C5E">
      <w:pPr>
        <w:ind w:left="993" w:firstLine="425"/>
        <w:rPr>
          <w:rFonts w:cstheme="minorHAnsi"/>
          <w:sz w:val="24"/>
          <w:szCs w:val="24"/>
        </w:rPr>
      </w:pPr>
      <w:r w:rsidRPr="00D07601">
        <w:rPr>
          <w:rFonts w:cstheme="minorHAnsi"/>
          <w:sz w:val="24"/>
          <w:szCs w:val="24"/>
        </w:rPr>
        <w:t>Delivery user manual before 18/08/2012</w:t>
      </w:r>
    </w:p>
    <w:p w:rsidR="004D0C5E" w:rsidRPr="00E821A8" w:rsidRDefault="00D07601" w:rsidP="004D0C5E">
      <w:pPr>
        <w:keepNext/>
        <w:keepLines/>
        <w:spacing w:before="200" w:after="0"/>
        <w:ind w:left="993" w:firstLine="425"/>
        <w:outlineLvl w:val="4"/>
        <w:rPr>
          <w:rFonts w:eastAsia="MS Gothic" w:cstheme="minorHAnsi"/>
          <w:color w:val="243F60"/>
          <w:sz w:val="24"/>
          <w:szCs w:val="24"/>
        </w:rPr>
      </w:pPr>
      <w:r w:rsidRPr="00D07601">
        <w:rPr>
          <w:rFonts w:eastAsia="MS Gothic" w:cstheme="minorHAnsi"/>
          <w:color w:val="243F60"/>
          <w:sz w:val="24"/>
          <w:szCs w:val="24"/>
        </w:rPr>
        <w:t>Resources Needed</w:t>
      </w:r>
    </w:p>
    <w:p w:rsidR="004D0C5E" w:rsidRPr="00E821A8" w:rsidRDefault="00D07601" w:rsidP="004D0C5E">
      <w:pPr>
        <w:ind w:left="993" w:firstLine="425"/>
        <w:rPr>
          <w:rFonts w:cstheme="minorHAnsi"/>
          <w:sz w:val="24"/>
          <w:szCs w:val="24"/>
        </w:rPr>
      </w:pPr>
      <w:r w:rsidRPr="00D07601">
        <w:rPr>
          <w:rFonts w:cstheme="minorHAnsi"/>
          <w:sz w:val="24"/>
          <w:szCs w:val="24"/>
        </w:rPr>
        <w:t>Four people for 6 days</w:t>
      </w:r>
    </w:p>
    <w:p w:rsidR="004D0C5E" w:rsidRPr="00E821A8" w:rsidRDefault="00D07601" w:rsidP="004D0C5E">
      <w:pPr>
        <w:keepNext/>
        <w:keepLines/>
        <w:spacing w:before="200" w:after="0"/>
        <w:ind w:left="993" w:firstLine="425"/>
        <w:outlineLvl w:val="4"/>
        <w:rPr>
          <w:rFonts w:eastAsia="MS Gothic" w:cstheme="minorHAnsi"/>
          <w:color w:val="243F60"/>
          <w:sz w:val="24"/>
          <w:szCs w:val="24"/>
        </w:rPr>
      </w:pPr>
      <w:r w:rsidRPr="00D07601">
        <w:rPr>
          <w:rFonts w:eastAsia="MS Gothic" w:cstheme="minorHAnsi"/>
          <w:color w:val="243F60"/>
          <w:sz w:val="24"/>
          <w:szCs w:val="24"/>
        </w:rPr>
        <w:t>Dependencies and Constraints</w:t>
      </w:r>
    </w:p>
    <w:p w:rsidR="004D0C5E" w:rsidRPr="00E821A8" w:rsidRDefault="00D07601" w:rsidP="004D0C5E">
      <w:pPr>
        <w:ind w:left="993" w:firstLine="425"/>
        <w:rPr>
          <w:rFonts w:cstheme="minorHAnsi"/>
          <w:sz w:val="24"/>
          <w:szCs w:val="24"/>
        </w:rPr>
      </w:pPr>
      <w:r w:rsidRPr="00D07601">
        <w:rPr>
          <w:rFonts w:cstheme="minorHAnsi"/>
          <w:sz w:val="24"/>
          <w:szCs w:val="24"/>
        </w:rPr>
        <w:t>Coding and system test are finished, initial data is inputted</w:t>
      </w:r>
    </w:p>
    <w:p w:rsidR="004D0C5E" w:rsidRPr="00E821A8" w:rsidRDefault="00D07601" w:rsidP="004D0C5E">
      <w:pPr>
        <w:keepNext/>
        <w:keepLines/>
        <w:spacing w:before="200" w:after="0"/>
        <w:ind w:left="993" w:firstLine="425"/>
        <w:outlineLvl w:val="4"/>
        <w:rPr>
          <w:rFonts w:eastAsia="MS Gothic" w:cstheme="minorHAnsi"/>
          <w:color w:val="243F60"/>
          <w:sz w:val="24"/>
          <w:szCs w:val="24"/>
        </w:rPr>
      </w:pPr>
      <w:r w:rsidRPr="00D07601">
        <w:rPr>
          <w:rFonts w:eastAsia="MS Gothic" w:cstheme="minorHAnsi"/>
          <w:color w:val="243F60"/>
          <w:sz w:val="24"/>
          <w:szCs w:val="24"/>
        </w:rPr>
        <w:t>Risks</w:t>
      </w:r>
    </w:p>
    <w:p w:rsidR="004D0C5E" w:rsidRPr="00E821A8" w:rsidRDefault="00D07601" w:rsidP="004D0C5E">
      <w:pPr>
        <w:numPr>
          <w:ilvl w:val="0"/>
          <w:numId w:val="1"/>
        </w:numPr>
        <w:tabs>
          <w:tab w:val="left" w:pos="1701"/>
        </w:tabs>
        <w:ind w:left="993" w:firstLine="425"/>
        <w:contextualSpacing/>
        <w:rPr>
          <w:rFonts w:cstheme="minorHAnsi"/>
          <w:sz w:val="24"/>
          <w:szCs w:val="24"/>
        </w:rPr>
      </w:pPr>
      <w:r w:rsidRPr="00D07601">
        <w:rPr>
          <w:rFonts w:cstheme="minorHAnsi"/>
          <w:sz w:val="24"/>
          <w:szCs w:val="24"/>
        </w:rPr>
        <w:t>Composing document can cause by integrate from many team members’ document.</w:t>
      </w:r>
    </w:p>
    <w:p w:rsidR="004D0C5E" w:rsidRPr="00E821A8" w:rsidRDefault="00D07601" w:rsidP="004D0C5E">
      <w:pPr>
        <w:numPr>
          <w:ilvl w:val="0"/>
          <w:numId w:val="1"/>
        </w:numPr>
        <w:tabs>
          <w:tab w:val="left" w:pos="1701"/>
        </w:tabs>
        <w:ind w:left="993" w:firstLine="425"/>
        <w:contextualSpacing/>
        <w:rPr>
          <w:rFonts w:cstheme="minorHAnsi"/>
          <w:sz w:val="24"/>
          <w:szCs w:val="24"/>
        </w:rPr>
      </w:pPr>
      <w:r w:rsidRPr="00D07601">
        <w:rPr>
          <w:rFonts w:cstheme="minorHAnsi"/>
          <w:sz w:val="24"/>
          <w:szCs w:val="24"/>
        </w:rPr>
        <w:t>Training staff may take more time.</w:t>
      </w:r>
    </w:p>
    <w:p w:rsidR="004D0C5E" w:rsidRPr="00E821A8" w:rsidRDefault="00D07601" w:rsidP="008C3CFA">
      <w:pPr>
        <w:keepNext/>
        <w:keepLines/>
        <w:numPr>
          <w:ilvl w:val="0"/>
          <w:numId w:val="26"/>
        </w:numPr>
        <w:tabs>
          <w:tab w:val="left" w:pos="1276"/>
        </w:tabs>
        <w:spacing w:before="200" w:after="0"/>
        <w:ind w:firstLine="491"/>
        <w:outlineLvl w:val="2"/>
        <w:rPr>
          <w:rFonts w:eastAsia="MS Gothic" w:cstheme="minorHAnsi"/>
          <w:bCs/>
          <w:color w:val="4F81BD"/>
          <w:sz w:val="24"/>
          <w:szCs w:val="24"/>
        </w:rPr>
      </w:pPr>
      <w:bookmarkStart w:id="131" w:name="_Toc315776655"/>
      <w:bookmarkStart w:id="132" w:name="_Toc325636812"/>
      <w:bookmarkStart w:id="133" w:name="_Toc332351118"/>
      <w:r w:rsidRPr="00D07601">
        <w:rPr>
          <w:rFonts w:eastAsia="MS Gothic" w:cstheme="minorHAnsi"/>
          <w:bCs/>
          <w:color w:val="4F81BD"/>
          <w:sz w:val="24"/>
          <w:szCs w:val="24"/>
        </w:rPr>
        <w:t>Task Sheet: Assignments and Timetable</w:t>
      </w:r>
      <w:bookmarkEnd w:id="122"/>
      <w:bookmarkEnd w:id="131"/>
      <w:bookmarkEnd w:id="132"/>
      <w:bookmarkEnd w:id="133"/>
    </w:p>
    <w:p w:rsidR="004D0C5E" w:rsidRPr="00E821A8" w:rsidRDefault="00D07601" w:rsidP="004D0C5E">
      <w:pPr>
        <w:rPr>
          <w:rFonts w:cstheme="minorHAnsi"/>
          <w:sz w:val="24"/>
          <w:szCs w:val="24"/>
        </w:rPr>
      </w:pPr>
      <w:r w:rsidRPr="00D07601">
        <w:rPr>
          <w:rFonts w:cstheme="minorHAnsi"/>
          <w:sz w:val="24"/>
          <w:szCs w:val="24"/>
        </w:rPr>
        <w:tab/>
      </w:r>
      <w:r w:rsidRPr="00D07601">
        <w:rPr>
          <w:rFonts w:cstheme="minorHAnsi"/>
          <w:sz w:val="24"/>
          <w:szCs w:val="24"/>
        </w:rPr>
        <w:tab/>
        <w:t>Refer toOOPMS_TaskList.mpp</w:t>
      </w:r>
    </w:p>
    <w:p w:rsidR="00E936E3" w:rsidRPr="00E821A8" w:rsidRDefault="00E936E3" w:rsidP="00E936E3">
      <w:pPr>
        <w:autoSpaceDE w:val="0"/>
        <w:autoSpaceDN w:val="0"/>
        <w:adjustRightInd w:val="0"/>
        <w:spacing w:after="0" w:line="240" w:lineRule="auto"/>
        <w:rPr>
          <w:rFonts w:eastAsiaTheme="minorEastAsia" w:cstheme="minorHAnsi"/>
          <w:sz w:val="24"/>
          <w:szCs w:val="24"/>
          <w:lang w:eastAsia="ja-JP"/>
        </w:rPr>
      </w:pPr>
      <w:commentRangeStart w:id="134"/>
      <w:r w:rsidRPr="00E821A8">
        <w:rPr>
          <w:rFonts w:eastAsiaTheme="minorEastAsia" w:cstheme="minorHAnsi"/>
          <w:sz w:val="24"/>
          <w:szCs w:val="24"/>
          <w:lang w:eastAsia="ja-JP"/>
        </w:rPr>
        <w:t>OOPMS</w:t>
      </w:r>
      <w:r w:rsidRPr="00E821A8">
        <w:rPr>
          <w:rFonts w:eastAsiaTheme="minorEastAsia" w:cstheme="minorHAnsi"/>
          <w:sz w:val="24"/>
          <w:szCs w:val="24"/>
          <w:lang w:eastAsia="ja-JP"/>
        </w:rPr>
        <w:tab/>
        <w:t>76.85d</w:t>
      </w:r>
      <w:r w:rsidRPr="00E821A8">
        <w:rPr>
          <w:rFonts w:eastAsiaTheme="minorEastAsia" w:cstheme="minorHAnsi"/>
          <w:sz w:val="24"/>
          <w:szCs w:val="24"/>
          <w:lang w:eastAsia="ja-JP"/>
        </w:rPr>
        <w:tab/>
        <w:t>Mon 5/7/12</w:t>
      </w:r>
      <w:r w:rsidRPr="00E821A8">
        <w:rPr>
          <w:rFonts w:eastAsiaTheme="minorEastAsia" w:cstheme="minorHAnsi"/>
          <w:sz w:val="24"/>
          <w:szCs w:val="24"/>
          <w:lang w:eastAsia="ja-JP"/>
        </w:rPr>
        <w:tab/>
      </w:r>
      <w:r w:rsidRPr="00E821A8">
        <w:rPr>
          <w:rFonts w:eastAsiaTheme="minorEastAsia" w:cstheme="minorHAnsi"/>
          <w:sz w:val="24"/>
          <w:szCs w:val="24"/>
          <w:lang w:eastAsia="ja-JP"/>
        </w:rPr>
        <w:tab/>
        <w:t>Tue 8/21/12</w:t>
      </w:r>
      <w:r w:rsidRPr="00E821A8">
        <w:rPr>
          <w:rFonts w:eastAsiaTheme="minorEastAsia" w:cstheme="minorHAnsi"/>
          <w:sz w:val="24"/>
          <w:szCs w:val="24"/>
          <w:lang w:eastAsia="ja-JP"/>
        </w:rPr>
        <w:tab/>
      </w:r>
      <w:r w:rsidRPr="00E821A8">
        <w:rPr>
          <w:rFonts w:eastAsiaTheme="minorEastAsia" w:cstheme="minorHAnsi"/>
          <w:sz w:val="24"/>
          <w:szCs w:val="24"/>
          <w:lang w:eastAsia="ja-JP"/>
        </w:rPr>
        <w:tab/>
        <w:t>70%</w:t>
      </w:r>
      <w:r w:rsidRPr="00E821A8">
        <w:rPr>
          <w:rFonts w:eastAsiaTheme="minorEastAsia" w:cstheme="minorHAnsi"/>
          <w:sz w:val="24"/>
          <w:szCs w:val="24"/>
          <w:lang w:eastAsia="ja-JP"/>
        </w:rPr>
        <w:tab/>
      </w:r>
      <w:commentRangeEnd w:id="134"/>
      <w:r w:rsidR="00800879">
        <w:rPr>
          <w:rStyle w:val="CommentReference"/>
        </w:rPr>
        <w:commentReference w:id="134"/>
      </w:r>
    </w:p>
    <w:p w:rsidR="00E936E3" w:rsidRPr="00E821A8" w:rsidRDefault="00E936E3" w:rsidP="00E936E3">
      <w:pPr>
        <w:autoSpaceDE w:val="0"/>
        <w:autoSpaceDN w:val="0"/>
        <w:adjustRightInd w:val="0"/>
        <w:spacing w:after="0" w:line="240" w:lineRule="auto"/>
        <w:rPr>
          <w:rFonts w:eastAsiaTheme="minorEastAsia" w:cstheme="minorHAnsi"/>
          <w:sz w:val="24"/>
          <w:szCs w:val="24"/>
          <w:lang w:eastAsia="ja-JP"/>
        </w:rPr>
      </w:pPr>
      <w:r w:rsidRPr="00E821A8">
        <w:rPr>
          <w:rFonts w:eastAsiaTheme="minorEastAsia" w:cstheme="minorHAnsi"/>
          <w:sz w:val="24"/>
          <w:szCs w:val="24"/>
          <w:lang w:eastAsia="ja-JP"/>
        </w:rPr>
        <w:t>Initiation</w:t>
      </w:r>
      <w:r w:rsidRPr="00E821A8">
        <w:rPr>
          <w:rFonts w:eastAsiaTheme="minorEastAsia" w:cstheme="minorHAnsi"/>
          <w:sz w:val="24"/>
          <w:szCs w:val="24"/>
          <w:lang w:eastAsia="ja-JP"/>
        </w:rPr>
        <w:tab/>
        <w:t>2d</w:t>
      </w:r>
      <w:r w:rsidRPr="00E821A8">
        <w:rPr>
          <w:rFonts w:eastAsiaTheme="minorEastAsia" w:cstheme="minorHAnsi"/>
          <w:sz w:val="24"/>
          <w:szCs w:val="24"/>
          <w:lang w:eastAsia="ja-JP"/>
        </w:rPr>
        <w:tab/>
        <w:t>Mon 5/7/12</w:t>
      </w:r>
      <w:r w:rsidRPr="00E821A8">
        <w:rPr>
          <w:rFonts w:eastAsiaTheme="minorEastAsia" w:cstheme="minorHAnsi"/>
          <w:sz w:val="24"/>
          <w:szCs w:val="24"/>
          <w:lang w:eastAsia="ja-JP"/>
        </w:rPr>
        <w:tab/>
      </w:r>
      <w:r w:rsidRPr="00E821A8">
        <w:rPr>
          <w:rFonts w:eastAsiaTheme="minorEastAsia" w:cstheme="minorHAnsi"/>
          <w:sz w:val="24"/>
          <w:szCs w:val="24"/>
          <w:lang w:eastAsia="ja-JP"/>
        </w:rPr>
        <w:tab/>
        <w:t>Tue 5/8/12</w:t>
      </w:r>
      <w:r w:rsidRPr="00E821A8">
        <w:rPr>
          <w:rFonts w:eastAsiaTheme="minorEastAsia" w:cstheme="minorHAnsi"/>
          <w:sz w:val="24"/>
          <w:szCs w:val="24"/>
          <w:lang w:eastAsia="ja-JP"/>
        </w:rPr>
        <w:tab/>
      </w:r>
      <w:r w:rsidRPr="00E821A8">
        <w:rPr>
          <w:rFonts w:eastAsiaTheme="minorEastAsia" w:cstheme="minorHAnsi"/>
          <w:sz w:val="24"/>
          <w:szCs w:val="24"/>
          <w:lang w:eastAsia="ja-JP"/>
        </w:rPr>
        <w:tab/>
        <w:t>100%</w:t>
      </w:r>
      <w:r w:rsidRPr="00E821A8">
        <w:rPr>
          <w:rFonts w:eastAsiaTheme="minorEastAsia" w:cstheme="minorHAnsi"/>
          <w:sz w:val="24"/>
          <w:szCs w:val="24"/>
          <w:lang w:eastAsia="ja-JP"/>
        </w:rPr>
        <w:tab/>
        <w:t>All team members</w:t>
      </w:r>
    </w:p>
    <w:p w:rsidR="00E936E3" w:rsidRPr="00E821A8" w:rsidRDefault="00E936E3" w:rsidP="00E936E3">
      <w:pPr>
        <w:autoSpaceDE w:val="0"/>
        <w:autoSpaceDN w:val="0"/>
        <w:adjustRightInd w:val="0"/>
        <w:spacing w:after="0" w:line="240" w:lineRule="auto"/>
        <w:rPr>
          <w:rFonts w:eastAsiaTheme="minorEastAsia" w:cstheme="minorHAnsi"/>
          <w:sz w:val="24"/>
          <w:szCs w:val="24"/>
          <w:lang w:eastAsia="ja-JP"/>
        </w:rPr>
      </w:pPr>
      <w:r w:rsidRPr="00E821A8">
        <w:rPr>
          <w:rFonts w:eastAsiaTheme="minorEastAsia" w:cstheme="minorHAnsi"/>
          <w:sz w:val="24"/>
          <w:szCs w:val="24"/>
          <w:lang w:eastAsia="ja-JP"/>
        </w:rPr>
        <w:t>Kick-off meeting</w:t>
      </w:r>
      <w:r w:rsidRPr="00E821A8">
        <w:rPr>
          <w:rFonts w:eastAsiaTheme="minorEastAsia" w:cstheme="minorHAnsi"/>
          <w:sz w:val="24"/>
          <w:szCs w:val="24"/>
          <w:lang w:eastAsia="ja-JP"/>
        </w:rPr>
        <w:tab/>
        <w:t>1d</w:t>
      </w:r>
      <w:r w:rsidRPr="00E821A8">
        <w:rPr>
          <w:rFonts w:eastAsiaTheme="minorEastAsia" w:cstheme="minorHAnsi"/>
          <w:sz w:val="24"/>
          <w:szCs w:val="24"/>
          <w:lang w:eastAsia="ja-JP"/>
        </w:rPr>
        <w:tab/>
        <w:t>Mon 5/7/12</w:t>
      </w:r>
      <w:r w:rsidRPr="00E821A8">
        <w:rPr>
          <w:rFonts w:eastAsiaTheme="minorEastAsia" w:cstheme="minorHAnsi"/>
          <w:sz w:val="24"/>
          <w:szCs w:val="24"/>
          <w:lang w:eastAsia="ja-JP"/>
        </w:rPr>
        <w:tab/>
      </w:r>
      <w:r w:rsidRPr="00E821A8">
        <w:rPr>
          <w:rFonts w:eastAsiaTheme="minorEastAsia" w:cstheme="minorHAnsi"/>
          <w:sz w:val="24"/>
          <w:szCs w:val="24"/>
          <w:lang w:eastAsia="ja-JP"/>
        </w:rPr>
        <w:tab/>
        <w:t>Mon 5/7/12</w:t>
      </w:r>
      <w:r w:rsidRPr="00E821A8">
        <w:rPr>
          <w:rFonts w:eastAsiaTheme="minorEastAsia" w:cstheme="minorHAnsi"/>
          <w:sz w:val="24"/>
          <w:szCs w:val="24"/>
          <w:lang w:eastAsia="ja-JP"/>
        </w:rPr>
        <w:tab/>
      </w:r>
      <w:r w:rsidRPr="00E821A8">
        <w:rPr>
          <w:rFonts w:eastAsiaTheme="minorEastAsia" w:cstheme="minorHAnsi"/>
          <w:sz w:val="24"/>
          <w:szCs w:val="24"/>
          <w:lang w:eastAsia="ja-JP"/>
        </w:rPr>
        <w:tab/>
        <w:t>100%</w:t>
      </w:r>
      <w:r w:rsidRPr="00E821A8">
        <w:rPr>
          <w:rFonts w:eastAsiaTheme="minorEastAsia" w:cstheme="minorHAnsi"/>
          <w:sz w:val="24"/>
          <w:szCs w:val="24"/>
          <w:lang w:eastAsia="ja-JP"/>
        </w:rPr>
        <w:tab/>
      </w:r>
    </w:p>
    <w:p w:rsidR="00E936E3" w:rsidRPr="00E821A8" w:rsidRDefault="00E936E3" w:rsidP="00E936E3">
      <w:pPr>
        <w:autoSpaceDE w:val="0"/>
        <w:autoSpaceDN w:val="0"/>
        <w:adjustRightInd w:val="0"/>
        <w:spacing w:after="0" w:line="240" w:lineRule="auto"/>
        <w:rPr>
          <w:rFonts w:eastAsiaTheme="minorEastAsia" w:cstheme="minorHAnsi"/>
          <w:sz w:val="24"/>
          <w:szCs w:val="24"/>
          <w:lang w:eastAsia="ja-JP"/>
        </w:rPr>
      </w:pPr>
      <w:r w:rsidRPr="00E821A8">
        <w:rPr>
          <w:rFonts w:eastAsiaTheme="minorEastAsia" w:cstheme="minorHAnsi"/>
          <w:sz w:val="24"/>
          <w:szCs w:val="24"/>
          <w:lang w:eastAsia="ja-JP"/>
        </w:rPr>
        <w:t>Introduce overview about Eclipse plug-in development</w:t>
      </w:r>
      <w:r w:rsidRPr="00E821A8">
        <w:rPr>
          <w:rFonts w:eastAsiaTheme="minorEastAsia" w:cstheme="minorHAnsi"/>
          <w:sz w:val="24"/>
          <w:szCs w:val="24"/>
          <w:lang w:eastAsia="ja-JP"/>
        </w:rPr>
        <w:tab/>
        <w:t>4h</w:t>
      </w:r>
      <w:r w:rsidRPr="00E821A8">
        <w:rPr>
          <w:rFonts w:eastAsiaTheme="minorEastAsia" w:cstheme="minorHAnsi"/>
          <w:sz w:val="24"/>
          <w:szCs w:val="24"/>
          <w:lang w:eastAsia="ja-JP"/>
        </w:rPr>
        <w:tab/>
        <w:t>Tue 5/8/12</w:t>
      </w:r>
      <w:r w:rsidRPr="00E821A8">
        <w:rPr>
          <w:rFonts w:eastAsiaTheme="minorEastAsia" w:cstheme="minorHAnsi"/>
          <w:sz w:val="24"/>
          <w:szCs w:val="24"/>
          <w:lang w:eastAsia="ja-JP"/>
        </w:rPr>
        <w:tab/>
      </w:r>
      <w:r w:rsidRPr="00E821A8">
        <w:rPr>
          <w:rFonts w:eastAsiaTheme="minorEastAsia" w:cstheme="minorHAnsi"/>
          <w:sz w:val="24"/>
          <w:szCs w:val="24"/>
          <w:lang w:eastAsia="ja-JP"/>
        </w:rPr>
        <w:tab/>
        <w:t>Tue 5/8/12</w:t>
      </w:r>
      <w:r w:rsidRPr="00E821A8">
        <w:rPr>
          <w:rFonts w:eastAsiaTheme="minorEastAsia" w:cstheme="minorHAnsi"/>
          <w:sz w:val="24"/>
          <w:szCs w:val="24"/>
          <w:lang w:eastAsia="ja-JP"/>
        </w:rPr>
        <w:tab/>
        <w:t>3</w:t>
      </w:r>
      <w:r w:rsidRPr="00E821A8">
        <w:rPr>
          <w:rFonts w:eastAsiaTheme="minorEastAsia" w:cstheme="minorHAnsi"/>
          <w:sz w:val="24"/>
          <w:szCs w:val="24"/>
          <w:lang w:eastAsia="ja-JP"/>
        </w:rPr>
        <w:tab/>
        <w:t>100%</w:t>
      </w:r>
      <w:r w:rsidRPr="00E821A8">
        <w:rPr>
          <w:rFonts w:eastAsiaTheme="minorEastAsia" w:cstheme="minorHAnsi"/>
          <w:sz w:val="24"/>
          <w:szCs w:val="24"/>
          <w:lang w:eastAsia="ja-JP"/>
        </w:rPr>
        <w:tab/>
      </w:r>
    </w:p>
    <w:p w:rsidR="00E936E3" w:rsidRPr="00E821A8" w:rsidRDefault="00E936E3" w:rsidP="00E936E3">
      <w:pPr>
        <w:autoSpaceDE w:val="0"/>
        <w:autoSpaceDN w:val="0"/>
        <w:adjustRightInd w:val="0"/>
        <w:spacing w:after="0" w:line="240" w:lineRule="auto"/>
        <w:rPr>
          <w:rFonts w:eastAsiaTheme="minorEastAsia" w:cstheme="minorHAnsi"/>
          <w:sz w:val="24"/>
          <w:szCs w:val="24"/>
          <w:lang w:eastAsia="ja-JP"/>
        </w:rPr>
      </w:pPr>
      <w:r w:rsidRPr="00E821A8">
        <w:rPr>
          <w:rFonts w:eastAsiaTheme="minorEastAsia" w:cstheme="minorHAnsi"/>
          <w:sz w:val="24"/>
          <w:szCs w:val="24"/>
          <w:lang w:eastAsia="ja-JP"/>
        </w:rPr>
        <w:lastRenderedPageBreak/>
        <w:t>Introduce overview about Android development</w:t>
      </w:r>
      <w:r w:rsidRPr="00E821A8">
        <w:rPr>
          <w:rFonts w:eastAsiaTheme="minorEastAsia" w:cstheme="minorHAnsi"/>
          <w:sz w:val="24"/>
          <w:szCs w:val="24"/>
          <w:lang w:eastAsia="ja-JP"/>
        </w:rPr>
        <w:tab/>
        <w:t>4h</w:t>
      </w:r>
      <w:r w:rsidRPr="00E821A8">
        <w:rPr>
          <w:rFonts w:eastAsiaTheme="minorEastAsia" w:cstheme="minorHAnsi"/>
          <w:sz w:val="24"/>
          <w:szCs w:val="24"/>
          <w:lang w:eastAsia="ja-JP"/>
        </w:rPr>
        <w:tab/>
        <w:t>Tue 5/8/12</w:t>
      </w:r>
      <w:r w:rsidRPr="00E821A8">
        <w:rPr>
          <w:rFonts w:eastAsiaTheme="minorEastAsia" w:cstheme="minorHAnsi"/>
          <w:sz w:val="24"/>
          <w:szCs w:val="24"/>
          <w:lang w:eastAsia="ja-JP"/>
        </w:rPr>
        <w:tab/>
      </w:r>
      <w:r w:rsidRPr="00E821A8">
        <w:rPr>
          <w:rFonts w:eastAsiaTheme="minorEastAsia" w:cstheme="minorHAnsi"/>
          <w:sz w:val="24"/>
          <w:szCs w:val="24"/>
          <w:lang w:eastAsia="ja-JP"/>
        </w:rPr>
        <w:tab/>
        <w:t>Tue 5/8/12</w:t>
      </w:r>
      <w:r w:rsidRPr="00E821A8">
        <w:rPr>
          <w:rFonts w:eastAsiaTheme="minorEastAsia" w:cstheme="minorHAnsi"/>
          <w:sz w:val="24"/>
          <w:szCs w:val="24"/>
          <w:lang w:eastAsia="ja-JP"/>
        </w:rPr>
        <w:tab/>
        <w:t>4</w:t>
      </w:r>
      <w:r w:rsidRPr="00E821A8">
        <w:rPr>
          <w:rFonts w:eastAsiaTheme="minorEastAsia" w:cstheme="minorHAnsi"/>
          <w:sz w:val="24"/>
          <w:szCs w:val="24"/>
          <w:lang w:eastAsia="ja-JP"/>
        </w:rPr>
        <w:tab/>
        <w:t>100%</w:t>
      </w:r>
      <w:r w:rsidRPr="00E821A8">
        <w:rPr>
          <w:rFonts w:eastAsiaTheme="minorEastAsia" w:cstheme="minorHAnsi"/>
          <w:sz w:val="24"/>
          <w:szCs w:val="24"/>
          <w:lang w:eastAsia="ja-JP"/>
        </w:rPr>
        <w:tab/>
      </w:r>
    </w:p>
    <w:p w:rsidR="00E936E3" w:rsidRPr="00E821A8" w:rsidRDefault="00E936E3" w:rsidP="00E936E3">
      <w:pPr>
        <w:autoSpaceDE w:val="0"/>
        <w:autoSpaceDN w:val="0"/>
        <w:adjustRightInd w:val="0"/>
        <w:spacing w:after="0" w:line="240" w:lineRule="auto"/>
        <w:rPr>
          <w:rFonts w:eastAsiaTheme="minorEastAsia" w:cstheme="minorHAnsi"/>
          <w:sz w:val="24"/>
          <w:szCs w:val="24"/>
          <w:lang w:eastAsia="ja-JP"/>
        </w:rPr>
      </w:pPr>
      <w:r w:rsidRPr="00E821A8">
        <w:rPr>
          <w:rFonts w:eastAsiaTheme="minorEastAsia" w:cstheme="minorHAnsi"/>
          <w:sz w:val="24"/>
          <w:szCs w:val="24"/>
          <w:lang w:eastAsia="ja-JP"/>
        </w:rPr>
        <w:t xml:space="preserve">Planning </w:t>
      </w:r>
      <w:r w:rsidRPr="00E821A8">
        <w:rPr>
          <w:rFonts w:eastAsiaTheme="minorEastAsia" w:cstheme="minorHAnsi"/>
          <w:sz w:val="24"/>
          <w:szCs w:val="24"/>
          <w:lang w:eastAsia="ja-JP"/>
        </w:rPr>
        <w:tab/>
        <w:t>5d</w:t>
      </w:r>
      <w:r w:rsidRPr="00E821A8">
        <w:rPr>
          <w:rFonts w:eastAsiaTheme="minorEastAsia" w:cstheme="minorHAnsi"/>
          <w:sz w:val="24"/>
          <w:szCs w:val="24"/>
          <w:lang w:eastAsia="ja-JP"/>
        </w:rPr>
        <w:tab/>
        <w:t>Wed 5/9/12</w:t>
      </w:r>
      <w:r w:rsidRPr="00E821A8">
        <w:rPr>
          <w:rFonts w:eastAsiaTheme="minorEastAsia" w:cstheme="minorHAnsi"/>
          <w:sz w:val="24"/>
          <w:szCs w:val="24"/>
          <w:lang w:eastAsia="ja-JP"/>
        </w:rPr>
        <w:tab/>
      </w:r>
      <w:r w:rsidRPr="00E821A8">
        <w:rPr>
          <w:rFonts w:eastAsiaTheme="minorEastAsia" w:cstheme="minorHAnsi"/>
          <w:sz w:val="24"/>
          <w:szCs w:val="24"/>
          <w:lang w:eastAsia="ja-JP"/>
        </w:rPr>
        <w:tab/>
        <w:t>Tue 5/15/12</w:t>
      </w:r>
      <w:r w:rsidRPr="00E821A8">
        <w:rPr>
          <w:rFonts w:eastAsiaTheme="minorEastAsia" w:cstheme="minorHAnsi"/>
          <w:sz w:val="24"/>
          <w:szCs w:val="24"/>
          <w:lang w:eastAsia="ja-JP"/>
        </w:rPr>
        <w:tab/>
        <w:t>2</w:t>
      </w:r>
      <w:r w:rsidRPr="00E821A8">
        <w:rPr>
          <w:rFonts w:eastAsiaTheme="minorEastAsia" w:cstheme="minorHAnsi"/>
          <w:sz w:val="24"/>
          <w:szCs w:val="24"/>
          <w:lang w:eastAsia="ja-JP"/>
        </w:rPr>
        <w:tab/>
        <w:t>100%</w:t>
      </w:r>
      <w:r w:rsidRPr="00E821A8">
        <w:rPr>
          <w:rFonts w:eastAsiaTheme="minorEastAsia" w:cstheme="minorHAnsi"/>
          <w:sz w:val="24"/>
          <w:szCs w:val="24"/>
          <w:lang w:eastAsia="ja-JP"/>
        </w:rPr>
        <w:tab/>
      </w:r>
    </w:p>
    <w:p w:rsidR="00E936E3" w:rsidRPr="00E821A8" w:rsidRDefault="00E936E3" w:rsidP="00E936E3">
      <w:pPr>
        <w:autoSpaceDE w:val="0"/>
        <w:autoSpaceDN w:val="0"/>
        <w:adjustRightInd w:val="0"/>
        <w:spacing w:after="0" w:line="240" w:lineRule="auto"/>
        <w:rPr>
          <w:rFonts w:eastAsiaTheme="minorEastAsia" w:cstheme="minorHAnsi"/>
          <w:sz w:val="24"/>
          <w:szCs w:val="24"/>
          <w:lang w:eastAsia="ja-JP"/>
        </w:rPr>
      </w:pPr>
      <w:r w:rsidRPr="00E821A8">
        <w:rPr>
          <w:rFonts w:eastAsiaTheme="minorEastAsia" w:cstheme="minorHAnsi"/>
          <w:sz w:val="24"/>
          <w:szCs w:val="24"/>
          <w:lang w:eastAsia="ja-JP"/>
        </w:rPr>
        <w:t xml:space="preserve">Develop scope statement </w:t>
      </w:r>
      <w:r w:rsidRPr="00E821A8">
        <w:rPr>
          <w:rFonts w:eastAsiaTheme="minorEastAsia" w:cstheme="minorHAnsi"/>
          <w:sz w:val="24"/>
          <w:szCs w:val="24"/>
          <w:lang w:eastAsia="ja-JP"/>
        </w:rPr>
        <w:tab/>
        <w:t>3d</w:t>
      </w:r>
      <w:r w:rsidRPr="00E821A8">
        <w:rPr>
          <w:rFonts w:eastAsiaTheme="minorEastAsia" w:cstheme="minorHAnsi"/>
          <w:sz w:val="24"/>
          <w:szCs w:val="24"/>
          <w:lang w:eastAsia="ja-JP"/>
        </w:rPr>
        <w:tab/>
        <w:t>Wed 5/9/12</w:t>
      </w:r>
      <w:r w:rsidRPr="00E821A8">
        <w:rPr>
          <w:rFonts w:eastAsiaTheme="minorEastAsia" w:cstheme="minorHAnsi"/>
          <w:sz w:val="24"/>
          <w:szCs w:val="24"/>
          <w:lang w:eastAsia="ja-JP"/>
        </w:rPr>
        <w:tab/>
      </w:r>
      <w:r w:rsidRPr="00E821A8">
        <w:rPr>
          <w:rFonts w:eastAsiaTheme="minorEastAsia" w:cstheme="minorHAnsi"/>
          <w:sz w:val="24"/>
          <w:szCs w:val="24"/>
          <w:lang w:eastAsia="ja-JP"/>
        </w:rPr>
        <w:tab/>
        <w:t>Fri 5/11/12</w:t>
      </w:r>
      <w:r w:rsidRPr="00E821A8">
        <w:rPr>
          <w:rFonts w:eastAsiaTheme="minorEastAsia" w:cstheme="minorHAnsi"/>
          <w:sz w:val="24"/>
          <w:szCs w:val="24"/>
          <w:lang w:eastAsia="ja-JP"/>
        </w:rPr>
        <w:tab/>
      </w:r>
      <w:r w:rsidRPr="00E821A8">
        <w:rPr>
          <w:rFonts w:eastAsiaTheme="minorEastAsia" w:cstheme="minorHAnsi"/>
          <w:sz w:val="24"/>
          <w:szCs w:val="24"/>
          <w:lang w:eastAsia="ja-JP"/>
        </w:rPr>
        <w:tab/>
        <w:t>100%</w:t>
      </w:r>
      <w:r w:rsidRPr="00E821A8">
        <w:rPr>
          <w:rFonts w:eastAsiaTheme="minorEastAsia" w:cstheme="minorHAnsi"/>
          <w:sz w:val="24"/>
          <w:szCs w:val="24"/>
          <w:lang w:eastAsia="ja-JP"/>
        </w:rPr>
        <w:tab/>
        <w:t>All team members</w:t>
      </w:r>
    </w:p>
    <w:p w:rsidR="00E936E3" w:rsidRPr="00E821A8" w:rsidRDefault="00E936E3" w:rsidP="00E936E3">
      <w:pPr>
        <w:autoSpaceDE w:val="0"/>
        <w:autoSpaceDN w:val="0"/>
        <w:adjustRightInd w:val="0"/>
        <w:spacing w:after="0" w:line="240" w:lineRule="auto"/>
        <w:rPr>
          <w:rFonts w:eastAsiaTheme="minorEastAsia" w:cstheme="minorHAnsi"/>
          <w:sz w:val="24"/>
          <w:szCs w:val="24"/>
          <w:lang w:eastAsia="ja-JP"/>
        </w:rPr>
      </w:pPr>
      <w:r w:rsidRPr="00E821A8">
        <w:rPr>
          <w:rFonts w:eastAsiaTheme="minorEastAsia" w:cstheme="minorHAnsi"/>
          <w:sz w:val="24"/>
          <w:szCs w:val="24"/>
          <w:lang w:eastAsia="ja-JP"/>
        </w:rPr>
        <w:t xml:space="preserve">Create WBS </w:t>
      </w:r>
      <w:r w:rsidRPr="00E821A8">
        <w:rPr>
          <w:rFonts w:eastAsiaTheme="minorEastAsia" w:cstheme="minorHAnsi"/>
          <w:sz w:val="24"/>
          <w:szCs w:val="24"/>
          <w:lang w:eastAsia="ja-JP"/>
        </w:rPr>
        <w:tab/>
        <w:t>2d</w:t>
      </w:r>
      <w:r w:rsidRPr="00E821A8">
        <w:rPr>
          <w:rFonts w:eastAsiaTheme="minorEastAsia" w:cstheme="minorHAnsi"/>
          <w:sz w:val="24"/>
          <w:szCs w:val="24"/>
          <w:lang w:eastAsia="ja-JP"/>
        </w:rPr>
        <w:tab/>
        <w:t>Wed 5/9/12</w:t>
      </w:r>
      <w:r w:rsidRPr="00E821A8">
        <w:rPr>
          <w:rFonts w:eastAsiaTheme="minorEastAsia" w:cstheme="minorHAnsi"/>
          <w:sz w:val="24"/>
          <w:szCs w:val="24"/>
          <w:lang w:eastAsia="ja-JP"/>
        </w:rPr>
        <w:tab/>
      </w:r>
      <w:r w:rsidRPr="00E821A8">
        <w:rPr>
          <w:rFonts w:eastAsiaTheme="minorEastAsia" w:cstheme="minorHAnsi"/>
          <w:sz w:val="24"/>
          <w:szCs w:val="24"/>
          <w:lang w:eastAsia="ja-JP"/>
        </w:rPr>
        <w:tab/>
        <w:t>Thu 5/10/12</w:t>
      </w:r>
      <w:r w:rsidRPr="00E821A8">
        <w:rPr>
          <w:rFonts w:eastAsiaTheme="minorEastAsia" w:cstheme="minorHAnsi"/>
          <w:sz w:val="24"/>
          <w:szCs w:val="24"/>
          <w:lang w:eastAsia="ja-JP"/>
        </w:rPr>
        <w:tab/>
      </w:r>
      <w:r w:rsidRPr="00E821A8">
        <w:rPr>
          <w:rFonts w:eastAsiaTheme="minorEastAsia" w:cstheme="minorHAnsi"/>
          <w:sz w:val="24"/>
          <w:szCs w:val="24"/>
          <w:lang w:eastAsia="ja-JP"/>
        </w:rPr>
        <w:tab/>
        <w:t>100%</w:t>
      </w:r>
      <w:r w:rsidRPr="00E821A8">
        <w:rPr>
          <w:rFonts w:eastAsiaTheme="minorEastAsia" w:cstheme="minorHAnsi"/>
          <w:sz w:val="24"/>
          <w:szCs w:val="24"/>
          <w:lang w:eastAsia="ja-JP"/>
        </w:rPr>
        <w:tab/>
      </w:r>
      <w:proofErr w:type="spellStart"/>
      <w:r w:rsidRPr="00E821A8">
        <w:rPr>
          <w:rFonts w:eastAsiaTheme="minorEastAsia" w:cstheme="minorHAnsi"/>
          <w:sz w:val="24"/>
          <w:szCs w:val="24"/>
          <w:lang w:eastAsia="ja-JP"/>
        </w:rPr>
        <w:t>DuyND</w:t>
      </w:r>
      <w:proofErr w:type="spellEnd"/>
    </w:p>
    <w:p w:rsidR="00E936E3" w:rsidRPr="00E821A8" w:rsidRDefault="00E936E3" w:rsidP="00E936E3">
      <w:pPr>
        <w:autoSpaceDE w:val="0"/>
        <w:autoSpaceDN w:val="0"/>
        <w:adjustRightInd w:val="0"/>
        <w:spacing w:after="0" w:line="240" w:lineRule="auto"/>
        <w:rPr>
          <w:rFonts w:eastAsiaTheme="minorEastAsia" w:cstheme="minorHAnsi"/>
          <w:sz w:val="24"/>
          <w:szCs w:val="24"/>
          <w:lang w:eastAsia="ja-JP"/>
        </w:rPr>
      </w:pPr>
      <w:r w:rsidRPr="00E821A8">
        <w:rPr>
          <w:rFonts w:eastAsiaTheme="minorEastAsia" w:cstheme="minorHAnsi"/>
          <w:sz w:val="24"/>
          <w:szCs w:val="24"/>
          <w:lang w:eastAsia="ja-JP"/>
        </w:rPr>
        <w:t xml:space="preserve">Develop and refine other plans </w:t>
      </w:r>
      <w:r w:rsidRPr="00E821A8">
        <w:rPr>
          <w:rFonts w:eastAsiaTheme="minorEastAsia" w:cstheme="minorHAnsi"/>
          <w:sz w:val="24"/>
          <w:szCs w:val="24"/>
          <w:lang w:eastAsia="ja-JP"/>
        </w:rPr>
        <w:tab/>
        <w:t>2d</w:t>
      </w:r>
      <w:r w:rsidRPr="00E821A8">
        <w:rPr>
          <w:rFonts w:eastAsiaTheme="minorEastAsia" w:cstheme="minorHAnsi"/>
          <w:sz w:val="24"/>
          <w:szCs w:val="24"/>
          <w:lang w:eastAsia="ja-JP"/>
        </w:rPr>
        <w:tab/>
        <w:t>Mon 5/14/12</w:t>
      </w:r>
      <w:r w:rsidRPr="00E821A8">
        <w:rPr>
          <w:rFonts w:eastAsiaTheme="minorEastAsia" w:cstheme="minorHAnsi"/>
          <w:sz w:val="24"/>
          <w:szCs w:val="24"/>
          <w:lang w:eastAsia="ja-JP"/>
        </w:rPr>
        <w:tab/>
      </w:r>
      <w:r w:rsidRPr="00E821A8">
        <w:rPr>
          <w:rFonts w:eastAsiaTheme="minorEastAsia" w:cstheme="minorHAnsi"/>
          <w:sz w:val="24"/>
          <w:szCs w:val="24"/>
          <w:lang w:eastAsia="ja-JP"/>
        </w:rPr>
        <w:tab/>
        <w:t>Tue 5/15/12</w:t>
      </w:r>
      <w:r w:rsidRPr="00E821A8">
        <w:rPr>
          <w:rFonts w:eastAsiaTheme="minorEastAsia" w:cstheme="minorHAnsi"/>
          <w:sz w:val="24"/>
          <w:szCs w:val="24"/>
          <w:lang w:eastAsia="ja-JP"/>
        </w:rPr>
        <w:tab/>
        <w:t>7</w:t>
      </w:r>
      <w:r w:rsidRPr="00E821A8">
        <w:rPr>
          <w:rFonts w:eastAsiaTheme="minorEastAsia" w:cstheme="minorHAnsi"/>
          <w:sz w:val="24"/>
          <w:szCs w:val="24"/>
          <w:lang w:eastAsia="ja-JP"/>
        </w:rPr>
        <w:tab/>
        <w:t>100%</w:t>
      </w:r>
      <w:r w:rsidRPr="00E821A8">
        <w:rPr>
          <w:rFonts w:eastAsiaTheme="minorEastAsia" w:cstheme="minorHAnsi"/>
          <w:sz w:val="24"/>
          <w:szCs w:val="24"/>
          <w:lang w:eastAsia="ja-JP"/>
        </w:rPr>
        <w:tab/>
        <w:t>All team members</w:t>
      </w:r>
    </w:p>
    <w:p w:rsidR="00E936E3" w:rsidRPr="00E821A8" w:rsidRDefault="00E936E3" w:rsidP="00E936E3">
      <w:pPr>
        <w:autoSpaceDE w:val="0"/>
        <w:autoSpaceDN w:val="0"/>
        <w:adjustRightInd w:val="0"/>
        <w:spacing w:after="0" w:line="240" w:lineRule="auto"/>
        <w:rPr>
          <w:rFonts w:eastAsiaTheme="minorEastAsia" w:cstheme="minorHAnsi"/>
          <w:sz w:val="24"/>
          <w:szCs w:val="24"/>
          <w:lang w:eastAsia="ja-JP"/>
        </w:rPr>
      </w:pPr>
      <w:r w:rsidRPr="00E821A8">
        <w:rPr>
          <w:rFonts w:eastAsiaTheme="minorEastAsia" w:cstheme="minorHAnsi"/>
          <w:sz w:val="24"/>
          <w:szCs w:val="24"/>
          <w:lang w:eastAsia="ja-JP"/>
        </w:rPr>
        <w:t>Solution</w:t>
      </w:r>
      <w:r w:rsidRPr="00E821A8">
        <w:rPr>
          <w:rFonts w:eastAsiaTheme="minorEastAsia" w:cstheme="minorHAnsi"/>
          <w:sz w:val="24"/>
          <w:szCs w:val="24"/>
          <w:lang w:eastAsia="ja-JP"/>
        </w:rPr>
        <w:tab/>
        <w:t>28d</w:t>
      </w:r>
      <w:r w:rsidRPr="00E821A8">
        <w:rPr>
          <w:rFonts w:eastAsiaTheme="minorEastAsia" w:cstheme="minorHAnsi"/>
          <w:sz w:val="24"/>
          <w:szCs w:val="24"/>
          <w:lang w:eastAsia="ja-JP"/>
        </w:rPr>
        <w:tab/>
        <w:t>Wed 5/16/12</w:t>
      </w:r>
      <w:r w:rsidRPr="00E821A8">
        <w:rPr>
          <w:rFonts w:eastAsiaTheme="minorEastAsia" w:cstheme="minorHAnsi"/>
          <w:sz w:val="24"/>
          <w:szCs w:val="24"/>
          <w:lang w:eastAsia="ja-JP"/>
        </w:rPr>
        <w:tab/>
      </w:r>
      <w:r w:rsidRPr="00E821A8">
        <w:rPr>
          <w:rFonts w:eastAsiaTheme="minorEastAsia" w:cstheme="minorHAnsi"/>
          <w:sz w:val="24"/>
          <w:szCs w:val="24"/>
          <w:lang w:eastAsia="ja-JP"/>
        </w:rPr>
        <w:tab/>
        <w:t>Fri 6/22/12</w:t>
      </w:r>
      <w:r w:rsidRPr="00E821A8">
        <w:rPr>
          <w:rFonts w:eastAsiaTheme="minorEastAsia" w:cstheme="minorHAnsi"/>
          <w:sz w:val="24"/>
          <w:szCs w:val="24"/>
          <w:lang w:eastAsia="ja-JP"/>
        </w:rPr>
        <w:tab/>
      </w:r>
      <w:r w:rsidRPr="00E821A8">
        <w:rPr>
          <w:rFonts w:eastAsiaTheme="minorEastAsia" w:cstheme="minorHAnsi"/>
          <w:sz w:val="24"/>
          <w:szCs w:val="24"/>
          <w:lang w:eastAsia="ja-JP"/>
        </w:rPr>
        <w:tab/>
        <w:t>92%</w:t>
      </w:r>
      <w:r w:rsidRPr="00E821A8">
        <w:rPr>
          <w:rFonts w:eastAsiaTheme="minorEastAsia" w:cstheme="minorHAnsi"/>
          <w:sz w:val="24"/>
          <w:szCs w:val="24"/>
          <w:lang w:eastAsia="ja-JP"/>
        </w:rPr>
        <w:tab/>
      </w:r>
    </w:p>
    <w:p w:rsidR="00E936E3" w:rsidRPr="00E821A8" w:rsidRDefault="00E936E3" w:rsidP="00E936E3">
      <w:pPr>
        <w:autoSpaceDE w:val="0"/>
        <w:autoSpaceDN w:val="0"/>
        <w:adjustRightInd w:val="0"/>
        <w:spacing w:after="0" w:line="240" w:lineRule="auto"/>
        <w:rPr>
          <w:rFonts w:eastAsiaTheme="minorEastAsia" w:cstheme="minorHAnsi"/>
          <w:sz w:val="24"/>
          <w:szCs w:val="24"/>
          <w:lang w:eastAsia="ja-JP"/>
        </w:rPr>
      </w:pPr>
      <w:r w:rsidRPr="00E821A8">
        <w:rPr>
          <w:rFonts w:eastAsiaTheme="minorEastAsia" w:cstheme="minorHAnsi"/>
          <w:sz w:val="24"/>
          <w:szCs w:val="24"/>
          <w:lang w:eastAsia="ja-JP"/>
        </w:rPr>
        <w:t>Report 1</w:t>
      </w:r>
      <w:r w:rsidRPr="00E821A8">
        <w:rPr>
          <w:rFonts w:eastAsiaTheme="minorEastAsia" w:cstheme="minorHAnsi"/>
          <w:sz w:val="24"/>
          <w:szCs w:val="24"/>
          <w:lang w:eastAsia="ja-JP"/>
        </w:rPr>
        <w:tab/>
        <w:t>4d</w:t>
      </w:r>
      <w:r w:rsidRPr="00E821A8">
        <w:rPr>
          <w:rFonts w:eastAsiaTheme="minorEastAsia" w:cstheme="minorHAnsi"/>
          <w:sz w:val="24"/>
          <w:szCs w:val="24"/>
          <w:lang w:eastAsia="ja-JP"/>
        </w:rPr>
        <w:tab/>
        <w:t>Wed 5/16/12</w:t>
      </w:r>
      <w:r w:rsidRPr="00E821A8">
        <w:rPr>
          <w:rFonts w:eastAsiaTheme="minorEastAsia" w:cstheme="minorHAnsi"/>
          <w:sz w:val="24"/>
          <w:szCs w:val="24"/>
          <w:lang w:eastAsia="ja-JP"/>
        </w:rPr>
        <w:tab/>
      </w:r>
      <w:r w:rsidRPr="00E821A8">
        <w:rPr>
          <w:rFonts w:eastAsiaTheme="minorEastAsia" w:cstheme="minorHAnsi"/>
          <w:sz w:val="24"/>
          <w:szCs w:val="24"/>
          <w:lang w:eastAsia="ja-JP"/>
        </w:rPr>
        <w:tab/>
        <w:t>Mon 5/21/12</w:t>
      </w:r>
      <w:r w:rsidRPr="00E821A8">
        <w:rPr>
          <w:rFonts w:eastAsiaTheme="minorEastAsia" w:cstheme="minorHAnsi"/>
          <w:sz w:val="24"/>
          <w:szCs w:val="24"/>
          <w:lang w:eastAsia="ja-JP"/>
        </w:rPr>
        <w:tab/>
        <w:t>6</w:t>
      </w:r>
      <w:r w:rsidRPr="00E821A8">
        <w:rPr>
          <w:rFonts w:eastAsiaTheme="minorEastAsia" w:cstheme="minorHAnsi"/>
          <w:sz w:val="24"/>
          <w:szCs w:val="24"/>
          <w:lang w:eastAsia="ja-JP"/>
        </w:rPr>
        <w:tab/>
        <w:t>100%</w:t>
      </w:r>
      <w:r w:rsidRPr="00E821A8">
        <w:rPr>
          <w:rFonts w:eastAsiaTheme="minorEastAsia" w:cstheme="minorHAnsi"/>
          <w:sz w:val="24"/>
          <w:szCs w:val="24"/>
          <w:lang w:eastAsia="ja-JP"/>
        </w:rPr>
        <w:tab/>
        <w:t>All team members</w:t>
      </w:r>
    </w:p>
    <w:p w:rsidR="00E936E3" w:rsidRPr="00E821A8" w:rsidRDefault="00E936E3" w:rsidP="00E936E3">
      <w:pPr>
        <w:autoSpaceDE w:val="0"/>
        <w:autoSpaceDN w:val="0"/>
        <w:adjustRightInd w:val="0"/>
        <w:spacing w:after="0" w:line="240" w:lineRule="auto"/>
        <w:rPr>
          <w:rFonts w:eastAsiaTheme="minorEastAsia" w:cstheme="minorHAnsi"/>
          <w:sz w:val="24"/>
          <w:szCs w:val="24"/>
          <w:lang w:eastAsia="ja-JP"/>
        </w:rPr>
      </w:pPr>
      <w:r w:rsidRPr="00E821A8">
        <w:rPr>
          <w:rFonts w:eastAsiaTheme="minorEastAsia" w:cstheme="minorHAnsi"/>
          <w:sz w:val="24"/>
          <w:szCs w:val="24"/>
          <w:lang w:eastAsia="ja-JP"/>
        </w:rPr>
        <w:t>Study Requirements + Report 2</w:t>
      </w:r>
      <w:r w:rsidRPr="00E821A8">
        <w:rPr>
          <w:rFonts w:eastAsiaTheme="minorEastAsia" w:cstheme="minorHAnsi"/>
          <w:sz w:val="24"/>
          <w:szCs w:val="24"/>
          <w:lang w:eastAsia="ja-JP"/>
        </w:rPr>
        <w:tab/>
        <w:t>4d</w:t>
      </w:r>
      <w:r w:rsidRPr="00E821A8">
        <w:rPr>
          <w:rFonts w:eastAsiaTheme="minorEastAsia" w:cstheme="minorHAnsi"/>
          <w:sz w:val="24"/>
          <w:szCs w:val="24"/>
          <w:lang w:eastAsia="ja-JP"/>
        </w:rPr>
        <w:tab/>
        <w:t>Tue 5/22/12</w:t>
      </w:r>
      <w:r w:rsidRPr="00E821A8">
        <w:rPr>
          <w:rFonts w:eastAsiaTheme="minorEastAsia" w:cstheme="minorHAnsi"/>
          <w:sz w:val="24"/>
          <w:szCs w:val="24"/>
          <w:lang w:eastAsia="ja-JP"/>
        </w:rPr>
        <w:tab/>
      </w:r>
      <w:r w:rsidRPr="00E821A8">
        <w:rPr>
          <w:rFonts w:eastAsiaTheme="minorEastAsia" w:cstheme="minorHAnsi"/>
          <w:sz w:val="24"/>
          <w:szCs w:val="24"/>
          <w:lang w:eastAsia="ja-JP"/>
        </w:rPr>
        <w:tab/>
        <w:t>Fri 5/25/12</w:t>
      </w:r>
      <w:r w:rsidRPr="00E821A8">
        <w:rPr>
          <w:rFonts w:eastAsiaTheme="minorEastAsia" w:cstheme="minorHAnsi"/>
          <w:sz w:val="24"/>
          <w:szCs w:val="24"/>
          <w:lang w:eastAsia="ja-JP"/>
        </w:rPr>
        <w:tab/>
        <w:t>11</w:t>
      </w:r>
      <w:r w:rsidRPr="00E821A8">
        <w:rPr>
          <w:rFonts w:eastAsiaTheme="minorEastAsia" w:cstheme="minorHAnsi"/>
          <w:sz w:val="24"/>
          <w:szCs w:val="24"/>
          <w:lang w:eastAsia="ja-JP"/>
        </w:rPr>
        <w:tab/>
        <w:t>100%</w:t>
      </w:r>
      <w:r w:rsidRPr="00E821A8">
        <w:rPr>
          <w:rFonts w:eastAsiaTheme="minorEastAsia" w:cstheme="minorHAnsi"/>
          <w:sz w:val="24"/>
          <w:szCs w:val="24"/>
          <w:lang w:eastAsia="ja-JP"/>
        </w:rPr>
        <w:tab/>
        <w:t>All team members</w:t>
      </w:r>
    </w:p>
    <w:p w:rsidR="00E936E3" w:rsidRPr="00E821A8" w:rsidRDefault="00E936E3" w:rsidP="00E936E3">
      <w:pPr>
        <w:autoSpaceDE w:val="0"/>
        <w:autoSpaceDN w:val="0"/>
        <w:adjustRightInd w:val="0"/>
        <w:spacing w:after="0" w:line="240" w:lineRule="auto"/>
        <w:rPr>
          <w:rFonts w:eastAsiaTheme="minorEastAsia" w:cstheme="minorHAnsi"/>
          <w:sz w:val="24"/>
          <w:szCs w:val="24"/>
          <w:lang w:eastAsia="ja-JP"/>
        </w:rPr>
      </w:pPr>
      <w:r w:rsidRPr="00E821A8">
        <w:rPr>
          <w:rFonts w:eastAsiaTheme="minorEastAsia" w:cstheme="minorHAnsi"/>
          <w:sz w:val="24"/>
          <w:szCs w:val="24"/>
          <w:lang w:eastAsia="ja-JP"/>
        </w:rPr>
        <w:t>Develop functional specifications</w:t>
      </w:r>
      <w:r w:rsidRPr="00E821A8">
        <w:rPr>
          <w:rFonts w:eastAsiaTheme="minorEastAsia" w:cstheme="minorHAnsi"/>
          <w:sz w:val="24"/>
          <w:szCs w:val="24"/>
          <w:lang w:eastAsia="ja-JP"/>
        </w:rPr>
        <w:tab/>
        <w:t>5d</w:t>
      </w:r>
      <w:r w:rsidRPr="00E821A8">
        <w:rPr>
          <w:rFonts w:eastAsiaTheme="minorEastAsia" w:cstheme="minorHAnsi"/>
          <w:sz w:val="24"/>
          <w:szCs w:val="24"/>
          <w:lang w:eastAsia="ja-JP"/>
        </w:rPr>
        <w:tab/>
        <w:t>Mon 5/28/12</w:t>
      </w:r>
      <w:r w:rsidRPr="00E821A8">
        <w:rPr>
          <w:rFonts w:eastAsiaTheme="minorEastAsia" w:cstheme="minorHAnsi"/>
          <w:sz w:val="24"/>
          <w:szCs w:val="24"/>
          <w:lang w:eastAsia="ja-JP"/>
        </w:rPr>
        <w:tab/>
      </w:r>
      <w:r w:rsidRPr="00E821A8">
        <w:rPr>
          <w:rFonts w:eastAsiaTheme="minorEastAsia" w:cstheme="minorHAnsi"/>
          <w:sz w:val="24"/>
          <w:szCs w:val="24"/>
          <w:lang w:eastAsia="ja-JP"/>
        </w:rPr>
        <w:tab/>
        <w:t>Fri 6/1/12</w:t>
      </w:r>
      <w:r w:rsidRPr="00E821A8">
        <w:rPr>
          <w:rFonts w:eastAsiaTheme="minorEastAsia" w:cstheme="minorHAnsi"/>
          <w:sz w:val="24"/>
          <w:szCs w:val="24"/>
          <w:lang w:eastAsia="ja-JP"/>
        </w:rPr>
        <w:tab/>
      </w:r>
      <w:r w:rsidRPr="00E821A8">
        <w:rPr>
          <w:rFonts w:eastAsiaTheme="minorEastAsia" w:cstheme="minorHAnsi"/>
          <w:sz w:val="24"/>
          <w:szCs w:val="24"/>
          <w:lang w:eastAsia="ja-JP"/>
        </w:rPr>
        <w:tab/>
        <w:t>90%</w:t>
      </w:r>
      <w:r w:rsidRPr="00E821A8">
        <w:rPr>
          <w:rFonts w:eastAsiaTheme="minorEastAsia" w:cstheme="minorHAnsi"/>
          <w:sz w:val="24"/>
          <w:szCs w:val="24"/>
          <w:lang w:eastAsia="ja-JP"/>
        </w:rPr>
        <w:tab/>
      </w:r>
    </w:p>
    <w:p w:rsidR="00E936E3" w:rsidRPr="00E821A8" w:rsidRDefault="00E936E3" w:rsidP="00E936E3">
      <w:pPr>
        <w:autoSpaceDE w:val="0"/>
        <w:autoSpaceDN w:val="0"/>
        <w:adjustRightInd w:val="0"/>
        <w:spacing w:after="0" w:line="240" w:lineRule="auto"/>
        <w:rPr>
          <w:rFonts w:eastAsiaTheme="minorEastAsia" w:cstheme="minorHAnsi"/>
          <w:sz w:val="24"/>
          <w:szCs w:val="24"/>
          <w:lang w:eastAsia="ja-JP"/>
        </w:rPr>
      </w:pPr>
      <w:r w:rsidRPr="00E821A8">
        <w:rPr>
          <w:rFonts w:eastAsiaTheme="minorEastAsia" w:cstheme="minorHAnsi"/>
          <w:sz w:val="24"/>
          <w:szCs w:val="24"/>
          <w:lang w:eastAsia="ja-JP"/>
        </w:rPr>
        <w:t xml:space="preserve">Create SRS </w:t>
      </w:r>
      <w:r w:rsidRPr="00E821A8">
        <w:rPr>
          <w:rFonts w:eastAsiaTheme="minorEastAsia" w:cstheme="minorHAnsi"/>
          <w:sz w:val="24"/>
          <w:szCs w:val="24"/>
          <w:lang w:eastAsia="ja-JP"/>
        </w:rPr>
        <w:tab/>
        <w:t>5d</w:t>
      </w:r>
      <w:r w:rsidRPr="00E821A8">
        <w:rPr>
          <w:rFonts w:eastAsiaTheme="minorEastAsia" w:cstheme="minorHAnsi"/>
          <w:sz w:val="24"/>
          <w:szCs w:val="24"/>
          <w:lang w:eastAsia="ja-JP"/>
        </w:rPr>
        <w:tab/>
        <w:t>Mon 5/28/12</w:t>
      </w:r>
      <w:r w:rsidRPr="00E821A8">
        <w:rPr>
          <w:rFonts w:eastAsiaTheme="minorEastAsia" w:cstheme="minorHAnsi"/>
          <w:sz w:val="24"/>
          <w:szCs w:val="24"/>
          <w:lang w:eastAsia="ja-JP"/>
        </w:rPr>
        <w:tab/>
      </w:r>
      <w:r w:rsidRPr="00E821A8">
        <w:rPr>
          <w:rFonts w:eastAsiaTheme="minorEastAsia" w:cstheme="minorHAnsi"/>
          <w:sz w:val="24"/>
          <w:szCs w:val="24"/>
          <w:lang w:eastAsia="ja-JP"/>
        </w:rPr>
        <w:tab/>
        <w:t>Fri 6/1/12</w:t>
      </w:r>
      <w:r w:rsidRPr="00E821A8">
        <w:rPr>
          <w:rFonts w:eastAsiaTheme="minorEastAsia" w:cstheme="minorHAnsi"/>
          <w:sz w:val="24"/>
          <w:szCs w:val="24"/>
          <w:lang w:eastAsia="ja-JP"/>
        </w:rPr>
        <w:tab/>
        <w:t>12</w:t>
      </w:r>
      <w:r w:rsidRPr="00E821A8">
        <w:rPr>
          <w:rFonts w:eastAsiaTheme="minorEastAsia" w:cstheme="minorHAnsi"/>
          <w:sz w:val="24"/>
          <w:szCs w:val="24"/>
          <w:lang w:eastAsia="ja-JP"/>
        </w:rPr>
        <w:tab/>
        <w:t>90%</w:t>
      </w:r>
      <w:r w:rsidRPr="00E821A8">
        <w:rPr>
          <w:rFonts w:eastAsiaTheme="minorEastAsia" w:cstheme="minorHAnsi"/>
          <w:sz w:val="24"/>
          <w:szCs w:val="24"/>
          <w:lang w:eastAsia="ja-JP"/>
        </w:rPr>
        <w:tab/>
        <w:t>All team members</w:t>
      </w:r>
    </w:p>
    <w:p w:rsidR="00E936E3" w:rsidRPr="00E821A8" w:rsidRDefault="00E936E3" w:rsidP="00E936E3">
      <w:pPr>
        <w:autoSpaceDE w:val="0"/>
        <w:autoSpaceDN w:val="0"/>
        <w:adjustRightInd w:val="0"/>
        <w:spacing w:after="0" w:line="240" w:lineRule="auto"/>
        <w:rPr>
          <w:rFonts w:eastAsiaTheme="minorEastAsia" w:cstheme="minorHAnsi"/>
          <w:sz w:val="24"/>
          <w:szCs w:val="24"/>
          <w:lang w:eastAsia="ja-JP"/>
        </w:rPr>
      </w:pPr>
      <w:r w:rsidRPr="00E821A8">
        <w:rPr>
          <w:rFonts w:eastAsiaTheme="minorEastAsia" w:cstheme="minorHAnsi"/>
          <w:sz w:val="24"/>
          <w:szCs w:val="24"/>
          <w:lang w:eastAsia="ja-JP"/>
        </w:rPr>
        <w:t>Develop prototype based on functional specifications</w:t>
      </w:r>
      <w:r w:rsidRPr="00E821A8">
        <w:rPr>
          <w:rFonts w:eastAsiaTheme="minorEastAsia" w:cstheme="minorHAnsi"/>
          <w:sz w:val="24"/>
          <w:szCs w:val="24"/>
          <w:lang w:eastAsia="ja-JP"/>
        </w:rPr>
        <w:tab/>
        <w:t>13d</w:t>
      </w:r>
      <w:r w:rsidRPr="00E821A8">
        <w:rPr>
          <w:rFonts w:eastAsiaTheme="minorEastAsia" w:cstheme="minorHAnsi"/>
          <w:sz w:val="24"/>
          <w:szCs w:val="24"/>
          <w:lang w:eastAsia="ja-JP"/>
        </w:rPr>
        <w:tab/>
        <w:t>Mon 6/4/12</w:t>
      </w:r>
      <w:r w:rsidRPr="00E821A8">
        <w:rPr>
          <w:rFonts w:eastAsiaTheme="minorEastAsia" w:cstheme="minorHAnsi"/>
          <w:sz w:val="24"/>
          <w:szCs w:val="24"/>
          <w:lang w:eastAsia="ja-JP"/>
        </w:rPr>
        <w:tab/>
      </w:r>
      <w:r w:rsidRPr="00E821A8">
        <w:rPr>
          <w:rFonts w:eastAsiaTheme="minorEastAsia" w:cstheme="minorHAnsi"/>
          <w:sz w:val="24"/>
          <w:szCs w:val="24"/>
          <w:lang w:eastAsia="ja-JP"/>
        </w:rPr>
        <w:tab/>
        <w:t>Wed 6/20/12</w:t>
      </w:r>
      <w:r w:rsidRPr="00E821A8">
        <w:rPr>
          <w:rFonts w:eastAsiaTheme="minorEastAsia" w:cstheme="minorHAnsi"/>
          <w:sz w:val="24"/>
          <w:szCs w:val="24"/>
          <w:lang w:eastAsia="ja-JP"/>
        </w:rPr>
        <w:tab/>
        <w:t>14</w:t>
      </w:r>
      <w:r w:rsidRPr="00E821A8">
        <w:rPr>
          <w:rFonts w:eastAsiaTheme="minorEastAsia" w:cstheme="minorHAnsi"/>
          <w:sz w:val="24"/>
          <w:szCs w:val="24"/>
          <w:lang w:eastAsia="ja-JP"/>
        </w:rPr>
        <w:tab/>
        <w:t>87%</w:t>
      </w:r>
      <w:r w:rsidRPr="00E821A8">
        <w:rPr>
          <w:rFonts w:eastAsiaTheme="minorEastAsia" w:cstheme="minorHAnsi"/>
          <w:sz w:val="24"/>
          <w:szCs w:val="24"/>
          <w:lang w:eastAsia="ja-JP"/>
        </w:rPr>
        <w:tab/>
      </w:r>
    </w:p>
    <w:p w:rsidR="00E936E3" w:rsidRPr="00E821A8" w:rsidRDefault="00E936E3" w:rsidP="00E936E3">
      <w:pPr>
        <w:autoSpaceDE w:val="0"/>
        <w:autoSpaceDN w:val="0"/>
        <w:adjustRightInd w:val="0"/>
        <w:spacing w:after="0" w:line="240" w:lineRule="auto"/>
        <w:rPr>
          <w:rFonts w:eastAsiaTheme="minorEastAsia" w:cstheme="minorHAnsi"/>
          <w:sz w:val="24"/>
          <w:szCs w:val="24"/>
          <w:lang w:eastAsia="ja-JP"/>
        </w:rPr>
      </w:pPr>
      <w:r w:rsidRPr="00E821A8">
        <w:rPr>
          <w:rFonts w:eastAsiaTheme="minorEastAsia" w:cstheme="minorHAnsi"/>
          <w:sz w:val="24"/>
          <w:szCs w:val="24"/>
          <w:lang w:eastAsia="ja-JP"/>
        </w:rPr>
        <w:t>Database Design</w:t>
      </w:r>
      <w:r w:rsidRPr="00E821A8">
        <w:rPr>
          <w:rFonts w:eastAsiaTheme="minorEastAsia" w:cstheme="minorHAnsi"/>
          <w:sz w:val="24"/>
          <w:szCs w:val="24"/>
          <w:lang w:eastAsia="ja-JP"/>
        </w:rPr>
        <w:tab/>
        <w:t>5d</w:t>
      </w:r>
      <w:r w:rsidRPr="00E821A8">
        <w:rPr>
          <w:rFonts w:eastAsiaTheme="minorEastAsia" w:cstheme="minorHAnsi"/>
          <w:sz w:val="24"/>
          <w:szCs w:val="24"/>
          <w:lang w:eastAsia="ja-JP"/>
        </w:rPr>
        <w:tab/>
        <w:t>Mon 6/4/12</w:t>
      </w:r>
      <w:r w:rsidRPr="00E821A8">
        <w:rPr>
          <w:rFonts w:eastAsiaTheme="minorEastAsia" w:cstheme="minorHAnsi"/>
          <w:sz w:val="24"/>
          <w:szCs w:val="24"/>
          <w:lang w:eastAsia="ja-JP"/>
        </w:rPr>
        <w:tab/>
      </w:r>
      <w:r w:rsidRPr="00E821A8">
        <w:rPr>
          <w:rFonts w:eastAsiaTheme="minorEastAsia" w:cstheme="minorHAnsi"/>
          <w:sz w:val="24"/>
          <w:szCs w:val="24"/>
          <w:lang w:eastAsia="ja-JP"/>
        </w:rPr>
        <w:tab/>
        <w:t>Fri 6/8/12</w:t>
      </w:r>
      <w:r w:rsidRPr="00E821A8">
        <w:rPr>
          <w:rFonts w:eastAsiaTheme="minorEastAsia" w:cstheme="minorHAnsi"/>
          <w:sz w:val="24"/>
          <w:szCs w:val="24"/>
          <w:lang w:eastAsia="ja-JP"/>
        </w:rPr>
        <w:tab/>
      </w:r>
      <w:r w:rsidRPr="00E821A8">
        <w:rPr>
          <w:rFonts w:eastAsiaTheme="minorEastAsia" w:cstheme="minorHAnsi"/>
          <w:sz w:val="24"/>
          <w:szCs w:val="24"/>
          <w:lang w:eastAsia="ja-JP"/>
        </w:rPr>
        <w:tab/>
        <w:t>85%</w:t>
      </w:r>
      <w:r w:rsidRPr="00E821A8">
        <w:rPr>
          <w:rFonts w:eastAsiaTheme="minorEastAsia" w:cstheme="minorHAnsi"/>
          <w:sz w:val="24"/>
          <w:szCs w:val="24"/>
          <w:lang w:eastAsia="ja-JP"/>
        </w:rPr>
        <w:tab/>
      </w:r>
      <w:proofErr w:type="gramStart"/>
      <w:r w:rsidRPr="00E821A8">
        <w:rPr>
          <w:rFonts w:eastAsiaTheme="minorEastAsia" w:cstheme="minorHAnsi"/>
          <w:sz w:val="24"/>
          <w:szCs w:val="24"/>
          <w:lang w:eastAsia="ja-JP"/>
        </w:rPr>
        <w:t>All</w:t>
      </w:r>
      <w:proofErr w:type="gramEnd"/>
      <w:r w:rsidRPr="00E821A8">
        <w:rPr>
          <w:rFonts w:eastAsiaTheme="minorEastAsia" w:cstheme="minorHAnsi"/>
          <w:sz w:val="24"/>
          <w:szCs w:val="24"/>
          <w:lang w:eastAsia="ja-JP"/>
        </w:rPr>
        <w:t xml:space="preserve"> team members</w:t>
      </w:r>
    </w:p>
    <w:p w:rsidR="00E936E3" w:rsidRPr="00E821A8" w:rsidRDefault="00E936E3" w:rsidP="00E936E3">
      <w:pPr>
        <w:autoSpaceDE w:val="0"/>
        <w:autoSpaceDN w:val="0"/>
        <w:adjustRightInd w:val="0"/>
        <w:spacing w:after="0" w:line="240" w:lineRule="auto"/>
        <w:rPr>
          <w:rFonts w:eastAsiaTheme="minorEastAsia" w:cstheme="minorHAnsi"/>
          <w:sz w:val="24"/>
          <w:szCs w:val="24"/>
          <w:lang w:eastAsia="ja-JP"/>
        </w:rPr>
      </w:pPr>
      <w:proofErr w:type="spellStart"/>
      <w:r w:rsidRPr="00E821A8">
        <w:rPr>
          <w:rFonts w:eastAsiaTheme="minorEastAsia" w:cstheme="minorHAnsi"/>
          <w:sz w:val="24"/>
          <w:szCs w:val="24"/>
          <w:lang w:eastAsia="ja-JP"/>
        </w:rPr>
        <w:t>ScreenDesign</w:t>
      </w:r>
      <w:proofErr w:type="spellEnd"/>
      <w:r w:rsidRPr="00E821A8">
        <w:rPr>
          <w:rFonts w:eastAsiaTheme="minorEastAsia" w:cstheme="minorHAnsi"/>
          <w:sz w:val="24"/>
          <w:szCs w:val="24"/>
          <w:lang w:eastAsia="ja-JP"/>
        </w:rPr>
        <w:tab/>
        <w:t>2d</w:t>
      </w:r>
      <w:r w:rsidRPr="00E821A8">
        <w:rPr>
          <w:rFonts w:eastAsiaTheme="minorEastAsia" w:cstheme="minorHAnsi"/>
          <w:sz w:val="24"/>
          <w:szCs w:val="24"/>
          <w:lang w:eastAsia="ja-JP"/>
        </w:rPr>
        <w:tab/>
        <w:t>Mon 6/11/12</w:t>
      </w:r>
      <w:r w:rsidRPr="00E821A8">
        <w:rPr>
          <w:rFonts w:eastAsiaTheme="minorEastAsia" w:cstheme="minorHAnsi"/>
          <w:sz w:val="24"/>
          <w:szCs w:val="24"/>
          <w:lang w:eastAsia="ja-JP"/>
        </w:rPr>
        <w:tab/>
      </w:r>
      <w:r w:rsidRPr="00E821A8">
        <w:rPr>
          <w:rFonts w:eastAsiaTheme="minorEastAsia" w:cstheme="minorHAnsi"/>
          <w:sz w:val="24"/>
          <w:szCs w:val="24"/>
          <w:lang w:eastAsia="ja-JP"/>
        </w:rPr>
        <w:tab/>
        <w:t>Tue 6/12/12</w:t>
      </w:r>
      <w:r w:rsidRPr="00E821A8">
        <w:rPr>
          <w:rFonts w:eastAsiaTheme="minorEastAsia" w:cstheme="minorHAnsi"/>
          <w:sz w:val="24"/>
          <w:szCs w:val="24"/>
          <w:lang w:eastAsia="ja-JP"/>
        </w:rPr>
        <w:tab/>
        <w:t>16</w:t>
      </w:r>
      <w:r w:rsidRPr="00E821A8">
        <w:rPr>
          <w:rFonts w:eastAsiaTheme="minorEastAsia" w:cstheme="minorHAnsi"/>
          <w:sz w:val="24"/>
          <w:szCs w:val="24"/>
          <w:lang w:eastAsia="ja-JP"/>
        </w:rPr>
        <w:tab/>
        <w:t>85%</w:t>
      </w:r>
      <w:r w:rsidRPr="00E821A8">
        <w:rPr>
          <w:rFonts w:eastAsiaTheme="minorEastAsia" w:cstheme="minorHAnsi"/>
          <w:sz w:val="24"/>
          <w:szCs w:val="24"/>
          <w:lang w:eastAsia="ja-JP"/>
        </w:rPr>
        <w:tab/>
        <w:t>All team members</w:t>
      </w:r>
    </w:p>
    <w:p w:rsidR="00E936E3" w:rsidRPr="00E821A8" w:rsidRDefault="00E936E3" w:rsidP="00E936E3">
      <w:pPr>
        <w:autoSpaceDE w:val="0"/>
        <w:autoSpaceDN w:val="0"/>
        <w:adjustRightInd w:val="0"/>
        <w:spacing w:after="0" w:line="240" w:lineRule="auto"/>
        <w:rPr>
          <w:rFonts w:eastAsiaTheme="minorEastAsia" w:cstheme="minorHAnsi"/>
          <w:sz w:val="24"/>
          <w:szCs w:val="24"/>
          <w:lang w:eastAsia="ja-JP"/>
        </w:rPr>
      </w:pPr>
      <w:r w:rsidRPr="00E821A8">
        <w:rPr>
          <w:rFonts w:eastAsiaTheme="minorEastAsia" w:cstheme="minorHAnsi"/>
          <w:sz w:val="24"/>
          <w:szCs w:val="24"/>
          <w:lang w:eastAsia="ja-JP"/>
        </w:rPr>
        <w:t>Activity Diagram</w:t>
      </w:r>
      <w:r w:rsidRPr="00E821A8">
        <w:rPr>
          <w:rFonts w:eastAsiaTheme="minorEastAsia" w:cstheme="minorHAnsi"/>
          <w:sz w:val="24"/>
          <w:szCs w:val="24"/>
          <w:lang w:eastAsia="ja-JP"/>
        </w:rPr>
        <w:tab/>
        <w:t>2d</w:t>
      </w:r>
      <w:r w:rsidRPr="00E821A8">
        <w:rPr>
          <w:rFonts w:eastAsiaTheme="minorEastAsia" w:cstheme="minorHAnsi"/>
          <w:sz w:val="24"/>
          <w:szCs w:val="24"/>
          <w:lang w:eastAsia="ja-JP"/>
        </w:rPr>
        <w:tab/>
        <w:t>Wed 6/13/12</w:t>
      </w:r>
      <w:r w:rsidRPr="00E821A8">
        <w:rPr>
          <w:rFonts w:eastAsiaTheme="minorEastAsia" w:cstheme="minorHAnsi"/>
          <w:sz w:val="24"/>
          <w:szCs w:val="24"/>
          <w:lang w:eastAsia="ja-JP"/>
        </w:rPr>
        <w:tab/>
      </w:r>
      <w:r w:rsidRPr="00E821A8">
        <w:rPr>
          <w:rFonts w:eastAsiaTheme="minorEastAsia" w:cstheme="minorHAnsi"/>
          <w:sz w:val="24"/>
          <w:szCs w:val="24"/>
          <w:lang w:eastAsia="ja-JP"/>
        </w:rPr>
        <w:tab/>
        <w:t>Thu 6/14/12</w:t>
      </w:r>
      <w:r w:rsidRPr="00E821A8">
        <w:rPr>
          <w:rFonts w:eastAsiaTheme="minorEastAsia" w:cstheme="minorHAnsi"/>
          <w:sz w:val="24"/>
          <w:szCs w:val="24"/>
          <w:lang w:eastAsia="ja-JP"/>
        </w:rPr>
        <w:tab/>
        <w:t>17</w:t>
      </w:r>
      <w:r w:rsidRPr="00E821A8">
        <w:rPr>
          <w:rFonts w:eastAsiaTheme="minorEastAsia" w:cstheme="minorHAnsi"/>
          <w:sz w:val="24"/>
          <w:szCs w:val="24"/>
          <w:lang w:eastAsia="ja-JP"/>
        </w:rPr>
        <w:tab/>
        <w:t>90%</w:t>
      </w:r>
      <w:r w:rsidRPr="00E821A8">
        <w:rPr>
          <w:rFonts w:eastAsiaTheme="minorEastAsia" w:cstheme="minorHAnsi"/>
          <w:sz w:val="24"/>
          <w:szCs w:val="24"/>
          <w:lang w:eastAsia="ja-JP"/>
        </w:rPr>
        <w:tab/>
        <w:t>All team members</w:t>
      </w:r>
    </w:p>
    <w:p w:rsidR="00E936E3" w:rsidRPr="00E821A8" w:rsidRDefault="00E936E3" w:rsidP="00E936E3">
      <w:pPr>
        <w:autoSpaceDE w:val="0"/>
        <w:autoSpaceDN w:val="0"/>
        <w:adjustRightInd w:val="0"/>
        <w:spacing w:after="0" w:line="240" w:lineRule="auto"/>
        <w:rPr>
          <w:rFonts w:eastAsiaTheme="minorEastAsia" w:cstheme="minorHAnsi"/>
          <w:sz w:val="24"/>
          <w:szCs w:val="24"/>
          <w:lang w:eastAsia="ja-JP"/>
        </w:rPr>
      </w:pPr>
      <w:r w:rsidRPr="00E821A8">
        <w:rPr>
          <w:rFonts w:eastAsiaTheme="minorEastAsia" w:cstheme="minorHAnsi"/>
          <w:sz w:val="24"/>
          <w:szCs w:val="24"/>
          <w:lang w:eastAsia="ja-JP"/>
        </w:rPr>
        <w:t>Sequence Diagram</w:t>
      </w:r>
      <w:r w:rsidRPr="00E821A8">
        <w:rPr>
          <w:rFonts w:eastAsiaTheme="minorEastAsia" w:cstheme="minorHAnsi"/>
          <w:sz w:val="24"/>
          <w:szCs w:val="24"/>
          <w:lang w:eastAsia="ja-JP"/>
        </w:rPr>
        <w:tab/>
        <w:t>2d</w:t>
      </w:r>
      <w:r w:rsidRPr="00E821A8">
        <w:rPr>
          <w:rFonts w:eastAsiaTheme="minorEastAsia" w:cstheme="minorHAnsi"/>
          <w:sz w:val="24"/>
          <w:szCs w:val="24"/>
          <w:lang w:eastAsia="ja-JP"/>
        </w:rPr>
        <w:tab/>
        <w:t>Fri 6/15/12</w:t>
      </w:r>
      <w:r w:rsidRPr="00E821A8">
        <w:rPr>
          <w:rFonts w:eastAsiaTheme="minorEastAsia" w:cstheme="minorHAnsi"/>
          <w:sz w:val="24"/>
          <w:szCs w:val="24"/>
          <w:lang w:eastAsia="ja-JP"/>
        </w:rPr>
        <w:tab/>
      </w:r>
      <w:r w:rsidRPr="00E821A8">
        <w:rPr>
          <w:rFonts w:eastAsiaTheme="minorEastAsia" w:cstheme="minorHAnsi"/>
          <w:sz w:val="24"/>
          <w:szCs w:val="24"/>
          <w:lang w:eastAsia="ja-JP"/>
        </w:rPr>
        <w:tab/>
        <w:t>Mon 6/18/12</w:t>
      </w:r>
      <w:r w:rsidRPr="00E821A8">
        <w:rPr>
          <w:rFonts w:eastAsiaTheme="minorEastAsia" w:cstheme="minorHAnsi"/>
          <w:sz w:val="24"/>
          <w:szCs w:val="24"/>
          <w:lang w:eastAsia="ja-JP"/>
        </w:rPr>
        <w:tab/>
        <w:t>18</w:t>
      </w:r>
      <w:r w:rsidRPr="00E821A8">
        <w:rPr>
          <w:rFonts w:eastAsiaTheme="minorEastAsia" w:cstheme="minorHAnsi"/>
          <w:sz w:val="24"/>
          <w:szCs w:val="24"/>
          <w:lang w:eastAsia="ja-JP"/>
        </w:rPr>
        <w:tab/>
        <w:t>90%</w:t>
      </w:r>
      <w:r w:rsidRPr="00E821A8">
        <w:rPr>
          <w:rFonts w:eastAsiaTheme="minorEastAsia" w:cstheme="minorHAnsi"/>
          <w:sz w:val="24"/>
          <w:szCs w:val="24"/>
          <w:lang w:eastAsia="ja-JP"/>
        </w:rPr>
        <w:tab/>
        <w:t>All team members</w:t>
      </w:r>
    </w:p>
    <w:p w:rsidR="00E936E3" w:rsidRPr="00E821A8" w:rsidRDefault="00E936E3" w:rsidP="00E936E3">
      <w:pPr>
        <w:autoSpaceDE w:val="0"/>
        <w:autoSpaceDN w:val="0"/>
        <w:adjustRightInd w:val="0"/>
        <w:spacing w:after="0" w:line="240" w:lineRule="auto"/>
        <w:rPr>
          <w:rFonts w:eastAsiaTheme="minorEastAsia" w:cstheme="minorHAnsi"/>
          <w:sz w:val="24"/>
          <w:szCs w:val="24"/>
          <w:lang w:eastAsia="ja-JP"/>
        </w:rPr>
      </w:pPr>
      <w:r w:rsidRPr="00E821A8">
        <w:rPr>
          <w:rFonts w:eastAsiaTheme="minorEastAsia" w:cstheme="minorHAnsi"/>
          <w:sz w:val="24"/>
          <w:szCs w:val="24"/>
          <w:lang w:eastAsia="ja-JP"/>
        </w:rPr>
        <w:t>DDD</w:t>
      </w:r>
      <w:r w:rsidRPr="00E821A8">
        <w:rPr>
          <w:rFonts w:eastAsiaTheme="minorEastAsia" w:cstheme="minorHAnsi"/>
          <w:sz w:val="24"/>
          <w:szCs w:val="24"/>
          <w:lang w:eastAsia="ja-JP"/>
        </w:rPr>
        <w:tab/>
        <w:t>2d</w:t>
      </w:r>
      <w:r w:rsidRPr="00E821A8">
        <w:rPr>
          <w:rFonts w:eastAsiaTheme="minorEastAsia" w:cstheme="minorHAnsi"/>
          <w:sz w:val="24"/>
          <w:szCs w:val="24"/>
          <w:lang w:eastAsia="ja-JP"/>
        </w:rPr>
        <w:tab/>
        <w:t>Tue 6/19/12</w:t>
      </w:r>
      <w:r w:rsidRPr="00E821A8">
        <w:rPr>
          <w:rFonts w:eastAsiaTheme="minorEastAsia" w:cstheme="minorHAnsi"/>
          <w:sz w:val="24"/>
          <w:szCs w:val="24"/>
          <w:lang w:eastAsia="ja-JP"/>
        </w:rPr>
        <w:tab/>
      </w:r>
      <w:r w:rsidRPr="00E821A8">
        <w:rPr>
          <w:rFonts w:eastAsiaTheme="minorEastAsia" w:cstheme="minorHAnsi"/>
          <w:sz w:val="24"/>
          <w:szCs w:val="24"/>
          <w:lang w:eastAsia="ja-JP"/>
        </w:rPr>
        <w:tab/>
        <w:t>Wed 6/20/12</w:t>
      </w:r>
      <w:r w:rsidRPr="00E821A8">
        <w:rPr>
          <w:rFonts w:eastAsiaTheme="minorEastAsia" w:cstheme="minorHAnsi"/>
          <w:sz w:val="24"/>
          <w:szCs w:val="24"/>
          <w:lang w:eastAsia="ja-JP"/>
        </w:rPr>
        <w:tab/>
        <w:t>19</w:t>
      </w:r>
      <w:r w:rsidRPr="00E821A8">
        <w:rPr>
          <w:rFonts w:eastAsiaTheme="minorEastAsia" w:cstheme="minorHAnsi"/>
          <w:sz w:val="24"/>
          <w:szCs w:val="24"/>
          <w:lang w:eastAsia="ja-JP"/>
        </w:rPr>
        <w:tab/>
        <w:t>85%</w:t>
      </w:r>
      <w:r w:rsidRPr="00E821A8">
        <w:rPr>
          <w:rFonts w:eastAsiaTheme="minorEastAsia" w:cstheme="minorHAnsi"/>
          <w:sz w:val="24"/>
          <w:szCs w:val="24"/>
          <w:lang w:eastAsia="ja-JP"/>
        </w:rPr>
        <w:tab/>
        <w:t>All team members</w:t>
      </w:r>
    </w:p>
    <w:p w:rsidR="00E936E3" w:rsidRPr="00E821A8" w:rsidRDefault="00E936E3" w:rsidP="00E936E3">
      <w:pPr>
        <w:autoSpaceDE w:val="0"/>
        <w:autoSpaceDN w:val="0"/>
        <w:adjustRightInd w:val="0"/>
        <w:spacing w:after="0" w:line="240" w:lineRule="auto"/>
        <w:rPr>
          <w:rFonts w:eastAsiaTheme="minorEastAsia" w:cstheme="minorHAnsi"/>
          <w:sz w:val="24"/>
          <w:szCs w:val="24"/>
          <w:lang w:eastAsia="ja-JP"/>
        </w:rPr>
      </w:pPr>
      <w:r w:rsidRPr="00E821A8">
        <w:rPr>
          <w:rFonts w:eastAsiaTheme="minorEastAsia" w:cstheme="minorHAnsi"/>
          <w:sz w:val="24"/>
          <w:szCs w:val="24"/>
          <w:lang w:eastAsia="ja-JP"/>
        </w:rPr>
        <w:t>Review functional specifications (Offline)</w:t>
      </w:r>
      <w:r w:rsidRPr="00E821A8">
        <w:rPr>
          <w:rFonts w:eastAsiaTheme="minorEastAsia" w:cstheme="minorHAnsi"/>
          <w:sz w:val="24"/>
          <w:szCs w:val="24"/>
          <w:lang w:eastAsia="ja-JP"/>
        </w:rPr>
        <w:tab/>
        <w:t>1d</w:t>
      </w:r>
      <w:r w:rsidRPr="00E821A8">
        <w:rPr>
          <w:rFonts w:eastAsiaTheme="minorEastAsia" w:cstheme="minorHAnsi"/>
          <w:sz w:val="24"/>
          <w:szCs w:val="24"/>
          <w:lang w:eastAsia="ja-JP"/>
        </w:rPr>
        <w:tab/>
        <w:t>Thu 6/21/12</w:t>
      </w:r>
      <w:r w:rsidRPr="00E821A8">
        <w:rPr>
          <w:rFonts w:eastAsiaTheme="minorEastAsia" w:cstheme="minorHAnsi"/>
          <w:sz w:val="24"/>
          <w:szCs w:val="24"/>
          <w:lang w:eastAsia="ja-JP"/>
        </w:rPr>
        <w:tab/>
      </w:r>
      <w:r w:rsidRPr="00E821A8">
        <w:rPr>
          <w:rFonts w:eastAsiaTheme="minorEastAsia" w:cstheme="minorHAnsi"/>
          <w:sz w:val="24"/>
          <w:szCs w:val="24"/>
          <w:lang w:eastAsia="ja-JP"/>
        </w:rPr>
        <w:tab/>
        <w:t>Thu 6/21/12</w:t>
      </w:r>
      <w:r w:rsidRPr="00E821A8">
        <w:rPr>
          <w:rFonts w:eastAsiaTheme="minorEastAsia" w:cstheme="minorHAnsi"/>
          <w:sz w:val="24"/>
          <w:szCs w:val="24"/>
          <w:lang w:eastAsia="ja-JP"/>
        </w:rPr>
        <w:tab/>
        <w:t>20</w:t>
      </w:r>
      <w:r w:rsidRPr="00E821A8">
        <w:rPr>
          <w:rFonts w:eastAsiaTheme="minorEastAsia" w:cstheme="minorHAnsi"/>
          <w:sz w:val="24"/>
          <w:szCs w:val="24"/>
          <w:lang w:eastAsia="ja-JP"/>
        </w:rPr>
        <w:tab/>
        <w:t>100%</w:t>
      </w:r>
      <w:r w:rsidRPr="00E821A8">
        <w:rPr>
          <w:rFonts w:eastAsiaTheme="minorEastAsia" w:cstheme="minorHAnsi"/>
          <w:sz w:val="24"/>
          <w:szCs w:val="24"/>
          <w:lang w:eastAsia="ja-JP"/>
        </w:rPr>
        <w:tab/>
        <w:t>All team members</w:t>
      </w:r>
    </w:p>
    <w:p w:rsidR="00E936E3" w:rsidRPr="00E821A8" w:rsidRDefault="00E936E3" w:rsidP="00E936E3">
      <w:pPr>
        <w:autoSpaceDE w:val="0"/>
        <w:autoSpaceDN w:val="0"/>
        <w:adjustRightInd w:val="0"/>
        <w:spacing w:after="0" w:line="240" w:lineRule="auto"/>
        <w:rPr>
          <w:rFonts w:eastAsiaTheme="minorEastAsia" w:cstheme="minorHAnsi"/>
          <w:sz w:val="24"/>
          <w:szCs w:val="24"/>
          <w:lang w:eastAsia="ja-JP"/>
        </w:rPr>
      </w:pPr>
      <w:r w:rsidRPr="00E821A8">
        <w:rPr>
          <w:rFonts w:eastAsiaTheme="minorEastAsia" w:cstheme="minorHAnsi"/>
          <w:sz w:val="24"/>
          <w:szCs w:val="24"/>
          <w:lang w:eastAsia="ja-JP"/>
        </w:rPr>
        <w:t>Assess Understand the requirement</w:t>
      </w:r>
      <w:r w:rsidRPr="00E821A8">
        <w:rPr>
          <w:rFonts w:eastAsiaTheme="minorEastAsia" w:cstheme="minorHAnsi"/>
          <w:sz w:val="24"/>
          <w:szCs w:val="24"/>
          <w:lang w:eastAsia="ja-JP"/>
        </w:rPr>
        <w:tab/>
        <w:t>1d</w:t>
      </w:r>
      <w:r w:rsidRPr="00E821A8">
        <w:rPr>
          <w:rFonts w:eastAsiaTheme="minorEastAsia" w:cstheme="minorHAnsi"/>
          <w:sz w:val="24"/>
          <w:szCs w:val="24"/>
          <w:lang w:eastAsia="ja-JP"/>
        </w:rPr>
        <w:tab/>
        <w:t>Fri 6/22/12</w:t>
      </w:r>
      <w:r w:rsidRPr="00E821A8">
        <w:rPr>
          <w:rFonts w:eastAsiaTheme="minorEastAsia" w:cstheme="minorHAnsi"/>
          <w:sz w:val="24"/>
          <w:szCs w:val="24"/>
          <w:lang w:eastAsia="ja-JP"/>
        </w:rPr>
        <w:tab/>
      </w:r>
      <w:r w:rsidRPr="00E821A8">
        <w:rPr>
          <w:rFonts w:eastAsiaTheme="minorEastAsia" w:cstheme="minorHAnsi"/>
          <w:sz w:val="24"/>
          <w:szCs w:val="24"/>
          <w:lang w:eastAsia="ja-JP"/>
        </w:rPr>
        <w:tab/>
        <w:t>Fri 6/22/12</w:t>
      </w:r>
      <w:r w:rsidRPr="00E821A8">
        <w:rPr>
          <w:rFonts w:eastAsiaTheme="minorEastAsia" w:cstheme="minorHAnsi"/>
          <w:sz w:val="24"/>
          <w:szCs w:val="24"/>
          <w:lang w:eastAsia="ja-JP"/>
        </w:rPr>
        <w:tab/>
        <w:t>21</w:t>
      </w:r>
      <w:r w:rsidRPr="00E821A8">
        <w:rPr>
          <w:rFonts w:eastAsiaTheme="minorEastAsia" w:cstheme="minorHAnsi"/>
          <w:sz w:val="24"/>
          <w:szCs w:val="24"/>
          <w:lang w:eastAsia="ja-JP"/>
        </w:rPr>
        <w:tab/>
        <w:t>100%</w:t>
      </w:r>
      <w:r w:rsidRPr="00E821A8">
        <w:rPr>
          <w:rFonts w:eastAsiaTheme="minorEastAsia" w:cstheme="minorHAnsi"/>
          <w:sz w:val="24"/>
          <w:szCs w:val="24"/>
          <w:lang w:eastAsia="ja-JP"/>
        </w:rPr>
        <w:tab/>
        <w:t>All team members</w:t>
      </w:r>
    </w:p>
    <w:p w:rsidR="00E936E3" w:rsidRPr="00E821A8" w:rsidRDefault="00E936E3" w:rsidP="00E936E3">
      <w:pPr>
        <w:autoSpaceDE w:val="0"/>
        <w:autoSpaceDN w:val="0"/>
        <w:adjustRightInd w:val="0"/>
        <w:spacing w:after="0" w:line="240" w:lineRule="auto"/>
        <w:rPr>
          <w:rFonts w:eastAsiaTheme="minorEastAsia" w:cstheme="minorHAnsi"/>
          <w:sz w:val="24"/>
          <w:szCs w:val="24"/>
          <w:lang w:eastAsia="ja-JP"/>
        </w:rPr>
      </w:pPr>
      <w:r w:rsidRPr="00E821A8">
        <w:rPr>
          <w:rFonts w:eastAsiaTheme="minorEastAsia" w:cstheme="minorHAnsi"/>
          <w:sz w:val="24"/>
          <w:szCs w:val="24"/>
          <w:lang w:eastAsia="ja-JP"/>
        </w:rPr>
        <w:t>Construction</w:t>
      </w:r>
      <w:r w:rsidRPr="00E821A8">
        <w:rPr>
          <w:rFonts w:eastAsiaTheme="minorEastAsia" w:cstheme="minorHAnsi"/>
          <w:sz w:val="24"/>
          <w:szCs w:val="24"/>
          <w:lang w:eastAsia="ja-JP"/>
        </w:rPr>
        <w:tab/>
        <w:t>36.85d</w:t>
      </w:r>
      <w:r w:rsidRPr="00E821A8">
        <w:rPr>
          <w:rFonts w:eastAsiaTheme="minorEastAsia" w:cstheme="minorHAnsi"/>
          <w:sz w:val="24"/>
          <w:szCs w:val="24"/>
          <w:lang w:eastAsia="ja-JP"/>
        </w:rPr>
        <w:tab/>
        <w:t>Mon 6/25/12</w:t>
      </w:r>
      <w:r w:rsidRPr="00E821A8">
        <w:rPr>
          <w:rFonts w:eastAsiaTheme="minorEastAsia" w:cstheme="minorHAnsi"/>
          <w:sz w:val="24"/>
          <w:szCs w:val="24"/>
          <w:lang w:eastAsia="ja-JP"/>
        </w:rPr>
        <w:tab/>
      </w:r>
      <w:r w:rsidRPr="00E821A8">
        <w:rPr>
          <w:rFonts w:eastAsiaTheme="minorEastAsia" w:cstheme="minorHAnsi"/>
          <w:sz w:val="24"/>
          <w:szCs w:val="24"/>
          <w:lang w:eastAsia="ja-JP"/>
        </w:rPr>
        <w:tab/>
        <w:t>Tue 8/14/12</w:t>
      </w:r>
      <w:r w:rsidRPr="00E821A8">
        <w:rPr>
          <w:rFonts w:eastAsiaTheme="minorEastAsia" w:cstheme="minorHAnsi"/>
          <w:sz w:val="24"/>
          <w:szCs w:val="24"/>
          <w:lang w:eastAsia="ja-JP"/>
        </w:rPr>
        <w:tab/>
        <w:t>10</w:t>
      </w:r>
      <w:r w:rsidRPr="00E821A8">
        <w:rPr>
          <w:rFonts w:eastAsiaTheme="minorEastAsia" w:cstheme="minorHAnsi"/>
          <w:sz w:val="24"/>
          <w:szCs w:val="24"/>
          <w:lang w:eastAsia="ja-JP"/>
        </w:rPr>
        <w:tab/>
        <w:t>58%</w:t>
      </w:r>
      <w:r w:rsidRPr="00E821A8">
        <w:rPr>
          <w:rFonts w:eastAsiaTheme="minorEastAsia" w:cstheme="minorHAnsi"/>
          <w:sz w:val="24"/>
          <w:szCs w:val="24"/>
          <w:lang w:eastAsia="ja-JP"/>
        </w:rPr>
        <w:tab/>
      </w:r>
    </w:p>
    <w:p w:rsidR="00E936E3" w:rsidRPr="00E821A8" w:rsidRDefault="00E936E3" w:rsidP="00E936E3">
      <w:pPr>
        <w:autoSpaceDE w:val="0"/>
        <w:autoSpaceDN w:val="0"/>
        <w:adjustRightInd w:val="0"/>
        <w:spacing w:after="0" w:line="240" w:lineRule="auto"/>
        <w:rPr>
          <w:rFonts w:eastAsiaTheme="minorEastAsia" w:cstheme="minorHAnsi"/>
          <w:sz w:val="24"/>
          <w:szCs w:val="24"/>
          <w:lang w:eastAsia="ja-JP"/>
        </w:rPr>
      </w:pPr>
      <w:r w:rsidRPr="00E821A8">
        <w:rPr>
          <w:rFonts w:eastAsiaTheme="minorEastAsia" w:cstheme="minorHAnsi"/>
          <w:sz w:val="24"/>
          <w:szCs w:val="24"/>
          <w:lang w:eastAsia="ja-JP"/>
        </w:rPr>
        <w:t>Development</w:t>
      </w:r>
      <w:r w:rsidRPr="00E821A8">
        <w:rPr>
          <w:rFonts w:eastAsiaTheme="minorEastAsia" w:cstheme="minorHAnsi"/>
          <w:sz w:val="24"/>
          <w:szCs w:val="24"/>
          <w:lang w:eastAsia="ja-JP"/>
        </w:rPr>
        <w:tab/>
        <w:t>25.5d</w:t>
      </w:r>
      <w:r w:rsidRPr="00E821A8">
        <w:rPr>
          <w:rFonts w:eastAsiaTheme="minorEastAsia" w:cstheme="minorHAnsi"/>
          <w:sz w:val="24"/>
          <w:szCs w:val="24"/>
          <w:lang w:eastAsia="ja-JP"/>
        </w:rPr>
        <w:tab/>
        <w:t>Mon 6/25/12</w:t>
      </w:r>
      <w:r w:rsidRPr="00E821A8">
        <w:rPr>
          <w:rFonts w:eastAsiaTheme="minorEastAsia" w:cstheme="minorHAnsi"/>
          <w:sz w:val="24"/>
          <w:szCs w:val="24"/>
          <w:lang w:eastAsia="ja-JP"/>
        </w:rPr>
        <w:tab/>
      </w:r>
      <w:r w:rsidRPr="00E821A8">
        <w:rPr>
          <w:rFonts w:eastAsiaTheme="minorEastAsia" w:cstheme="minorHAnsi"/>
          <w:sz w:val="24"/>
          <w:szCs w:val="24"/>
          <w:lang w:eastAsia="ja-JP"/>
        </w:rPr>
        <w:tab/>
        <w:t>Mon 7/30/12</w:t>
      </w:r>
      <w:r w:rsidRPr="00E821A8">
        <w:rPr>
          <w:rFonts w:eastAsiaTheme="minorEastAsia" w:cstheme="minorHAnsi"/>
          <w:sz w:val="24"/>
          <w:szCs w:val="24"/>
          <w:lang w:eastAsia="ja-JP"/>
        </w:rPr>
        <w:tab/>
      </w:r>
      <w:r w:rsidRPr="00E821A8">
        <w:rPr>
          <w:rFonts w:eastAsiaTheme="minorEastAsia" w:cstheme="minorHAnsi"/>
          <w:sz w:val="24"/>
          <w:szCs w:val="24"/>
          <w:lang w:eastAsia="ja-JP"/>
        </w:rPr>
        <w:tab/>
        <w:t>52%</w:t>
      </w:r>
      <w:r w:rsidRPr="00E821A8">
        <w:rPr>
          <w:rFonts w:eastAsiaTheme="minorEastAsia" w:cstheme="minorHAnsi"/>
          <w:sz w:val="24"/>
          <w:szCs w:val="24"/>
          <w:lang w:eastAsia="ja-JP"/>
        </w:rPr>
        <w:tab/>
      </w:r>
    </w:p>
    <w:p w:rsidR="00E936E3" w:rsidRPr="00E821A8" w:rsidRDefault="00E936E3" w:rsidP="00E936E3">
      <w:pPr>
        <w:autoSpaceDE w:val="0"/>
        <w:autoSpaceDN w:val="0"/>
        <w:adjustRightInd w:val="0"/>
        <w:spacing w:after="0" w:line="240" w:lineRule="auto"/>
        <w:rPr>
          <w:rFonts w:eastAsiaTheme="minorEastAsia" w:cstheme="minorHAnsi"/>
          <w:sz w:val="24"/>
          <w:szCs w:val="24"/>
          <w:lang w:eastAsia="ja-JP"/>
        </w:rPr>
      </w:pPr>
      <w:r w:rsidRPr="00E821A8">
        <w:rPr>
          <w:rFonts w:eastAsiaTheme="minorEastAsia" w:cstheme="minorHAnsi"/>
          <w:sz w:val="24"/>
          <w:szCs w:val="24"/>
          <w:lang w:eastAsia="ja-JP"/>
        </w:rPr>
        <w:t>Create coding plan</w:t>
      </w:r>
      <w:r w:rsidRPr="00E821A8">
        <w:rPr>
          <w:rFonts w:eastAsiaTheme="minorEastAsia" w:cstheme="minorHAnsi"/>
          <w:sz w:val="24"/>
          <w:szCs w:val="24"/>
          <w:lang w:eastAsia="ja-JP"/>
        </w:rPr>
        <w:tab/>
        <w:t>4h</w:t>
      </w:r>
      <w:r w:rsidRPr="00E821A8">
        <w:rPr>
          <w:rFonts w:eastAsiaTheme="minorEastAsia" w:cstheme="minorHAnsi"/>
          <w:sz w:val="24"/>
          <w:szCs w:val="24"/>
          <w:lang w:eastAsia="ja-JP"/>
        </w:rPr>
        <w:tab/>
        <w:t>Mon 6/25/12</w:t>
      </w:r>
      <w:r w:rsidRPr="00E821A8">
        <w:rPr>
          <w:rFonts w:eastAsiaTheme="minorEastAsia" w:cstheme="minorHAnsi"/>
          <w:sz w:val="24"/>
          <w:szCs w:val="24"/>
          <w:lang w:eastAsia="ja-JP"/>
        </w:rPr>
        <w:tab/>
      </w:r>
      <w:r w:rsidRPr="00E821A8">
        <w:rPr>
          <w:rFonts w:eastAsiaTheme="minorEastAsia" w:cstheme="minorHAnsi"/>
          <w:sz w:val="24"/>
          <w:szCs w:val="24"/>
          <w:lang w:eastAsia="ja-JP"/>
        </w:rPr>
        <w:tab/>
        <w:t>Mon 6/25/12</w:t>
      </w:r>
      <w:r w:rsidRPr="00E821A8">
        <w:rPr>
          <w:rFonts w:eastAsiaTheme="minorEastAsia" w:cstheme="minorHAnsi"/>
          <w:sz w:val="24"/>
          <w:szCs w:val="24"/>
          <w:lang w:eastAsia="ja-JP"/>
        </w:rPr>
        <w:tab/>
      </w:r>
      <w:r w:rsidRPr="00E821A8">
        <w:rPr>
          <w:rFonts w:eastAsiaTheme="minorEastAsia" w:cstheme="minorHAnsi"/>
          <w:sz w:val="24"/>
          <w:szCs w:val="24"/>
          <w:lang w:eastAsia="ja-JP"/>
        </w:rPr>
        <w:tab/>
        <w:t>100%</w:t>
      </w:r>
      <w:r w:rsidRPr="00E821A8">
        <w:rPr>
          <w:rFonts w:eastAsiaTheme="minorEastAsia" w:cstheme="minorHAnsi"/>
          <w:sz w:val="24"/>
          <w:szCs w:val="24"/>
          <w:lang w:eastAsia="ja-JP"/>
        </w:rPr>
        <w:tab/>
      </w:r>
    </w:p>
    <w:p w:rsidR="00E936E3" w:rsidRPr="00E821A8" w:rsidRDefault="00E936E3" w:rsidP="00E936E3">
      <w:pPr>
        <w:autoSpaceDE w:val="0"/>
        <w:autoSpaceDN w:val="0"/>
        <w:adjustRightInd w:val="0"/>
        <w:spacing w:after="0" w:line="240" w:lineRule="auto"/>
        <w:rPr>
          <w:rFonts w:eastAsiaTheme="minorEastAsia" w:cstheme="minorHAnsi"/>
          <w:sz w:val="24"/>
          <w:szCs w:val="24"/>
          <w:lang w:eastAsia="ja-JP"/>
        </w:rPr>
      </w:pPr>
      <w:r w:rsidRPr="00E821A8">
        <w:rPr>
          <w:rFonts w:eastAsiaTheme="minorEastAsia" w:cstheme="minorHAnsi"/>
          <w:sz w:val="24"/>
          <w:szCs w:val="24"/>
          <w:lang w:eastAsia="ja-JP"/>
        </w:rPr>
        <w:t>Development</w:t>
      </w:r>
      <w:r w:rsidRPr="00E821A8">
        <w:rPr>
          <w:rFonts w:eastAsiaTheme="minorEastAsia" w:cstheme="minorHAnsi"/>
          <w:sz w:val="24"/>
          <w:szCs w:val="24"/>
          <w:lang w:eastAsia="ja-JP"/>
        </w:rPr>
        <w:tab/>
        <w:t>16d</w:t>
      </w:r>
      <w:r w:rsidRPr="00E821A8">
        <w:rPr>
          <w:rFonts w:eastAsiaTheme="minorEastAsia" w:cstheme="minorHAnsi"/>
          <w:sz w:val="24"/>
          <w:szCs w:val="24"/>
          <w:lang w:eastAsia="ja-JP"/>
        </w:rPr>
        <w:tab/>
        <w:t>Mon 6/25/12</w:t>
      </w:r>
      <w:r w:rsidRPr="00E821A8">
        <w:rPr>
          <w:rFonts w:eastAsiaTheme="minorEastAsia" w:cstheme="minorHAnsi"/>
          <w:sz w:val="24"/>
          <w:szCs w:val="24"/>
          <w:lang w:eastAsia="ja-JP"/>
        </w:rPr>
        <w:tab/>
      </w:r>
      <w:r w:rsidRPr="00E821A8">
        <w:rPr>
          <w:rFonts w:eastAsiaTheme="minorEastAsia" w:cstheme="minorHAnsi"/>
          <w:sz w:val="24"/>
          <w:szCs w:val="24"/>
          <w:lang w:eastAsia="ja-JP"/>
        </w:rPr>
        <w:tab/>
        <w:t>Tue 7/17/12</w:t>
      </w:r>
      <w:r w:rsidRPr="00E821A8">
        <w:rPr>
          <w:rFonts w:eastAsiaTheme="minorEastAsia" w:cstheme="minorHAnsi"/>
          <w:sz w:val="24"/>
          <w:szCs w:val="24"/>
          <w:lang w:eastAsia="ja-JP"/>
        </w:rPr>
        <w:tab/>
        <w:t>25</w:t>
      </w:r>
      <w:r w:rsidRPr="00E821A8">
        <w:rPr>
          <w:rFonts w:eastAsiaTheme="minorEastAsia" w:cstheme="minorHAnsi"/>
          <w:sz w:val="24"/>
          <w:szCs w:val="24"/>
          <w:lang w:eastAsia="ja-JP"/>
        </w:rPr>
        <w:tab/>
        <w:t>49%</w:t>
      </w:r>
      <w:r w:rsidRPr="00E821A8">
        <w:rPr>
          <w:rFonts w:eastAsiaTheme="minorEastAsia" w:cstheme="minorHAnsi"/>
          <w:sz w:val="24"/>
          <w:szCs w:val="24"/>
          <w:lang w:eastAsia="ja-JP"/>
        </w:rPr>
        <w:tab/>
      </w:r>
    </w:p>
    <w:p w:rsidR="00E936E3" w:rsidRPr="00E821A8" w:rsidRDefault="00E936E3" w:rsidP="00E936E3">
      <w:pPr>
        <w:autoSpaceDE w:val="0"/>
        <w:autoSpaceDN w:val="0"/>
        <w:adjustRightInd w:val="0"/>
        <w:spacing w:after="0" w:line="240" w:lineRule="auto"/>
        <w:rPr>
          <w:rFonts w:eastAsiaTheme="minorEastAsia" w:cstheme="minorHAnsi"/>
          <w:sz w:val="24"/>
          <w:szCs w:val="24"/>
          <w:lang w:eastAsia="ja-JP"/>
        </w:rPr>
      </w:pPr>
      <w:r w:rsidRPr="00E821A8">
        <w:rPr>
          <w:rFonts w:eastAsiaTheme="minorEastAsia" w:cstheme="minorHAnsi"/>
          <w:sz w:val="24"/>
          <w:szCs w:val="24"/>
          <w:lang w:eastAsia="ja-JP"/>
        </w:rPr>
        <w:t>Screen design</w:t>
      </w:r>
      <w:r w:rsidRPr="00E821A8">
        <w:rPr>
          <w:rFonts w:eastAsiaTheme="minorEastAsia" w:cstheme="minorHAnsi"/>
          <w:sz w:val="24"/>
          <w:szCs w:val="24"/>
          <w:lang w:eastAsia="ja-JP"/>
        </w:rPr>
        <w:tab/>
        <w:t>5d</w:t>
      </w:r>
      <w:r w:rsidRPr="00E821A8">
        <w:rPr>
          <w:rFonts w:eastAsiaTheme="minorEastAsia" w:cstheme="minorHAnsi"/>
          <w:sz w:val="24"/>
          <w:szCs w:val="24"/>
          <w:lang w:eastAsia="ja-JP"/>
        </w:rPr>
        <w:tab/>
        <w:t>Mon 6/25/12</w:t>
      </w:r>
      <w:r w:rsidRPr="00E821A8">
        <w:rPr>
          <w:rFonts w:eastAsiaTheme="minorEastAsia" w:cstheme="minorHAnsi"/>
          <w:sz w:val="24"/>
          <w:szCs w:val="24"/>
          <w:lang w:eastAsia="ja-JP"/>
        </w:rPr>
        <w:tab/>
      </w:r>
      <w:r w:rsidRPr="00E821A8">
        <w:rPr>
          <w:rFonts w:eastAsiaTheme="minorEastAsia" w:cstheme="minorHAnsi"/>
          <w:sz w:val="24"/>
          <w:szCs w:val="24"/>
          <w:lang w:eastAsia="ja-JP"/>
        </w:rPr>
        <w:tab/>
        <w:t>Mon 7/2/12</w:t>
      </w:r>
      <w:r w:rsidRPr="00E821A8">
        <w:rPr>
          <w:rFonts w:eastAsiaTheme="minorEastAsia" w:cstheme="minorHAnsi"/>
          <w:sz w:val="24"/>
          <w:szCs w:val="24"/>
          <w:lang w:eastAsia="ja-JP"/>
        </w:rPr>
        <w:tab/>
      </w:r>
      <w:r w:rsidRPr="00E821A8">
        <w:rPr>
          <w:rFonts w:eastAsiaTheme="minorEastAsia" w:cstheme="minorHAnsi"/>
          <w:sz w:val="24"/>
          <w:szCs w:val="24"/>
          <w:lang w:eastAsia="ja-JP"/>
        </w:rPr>
        <w:tab/>
        <w:t>0%</w:t>
      </w:r>
      <w:r w:rsidRPr="00E821A8">
        <w:rPr>
          <w:rFonts w:eastAsiaTheme="minorEastAsia" w:cstheme="minorHAnsi"/>
          <w:sz w:val="24"/>
          <w:szCs w:val="24"/>
          <w:lang w:eastAsia="ja-JP"/>
        </w:rPr>
        <w:tab/>
      </w:r>
    </w:p>
    <w:p w:rsidR="00E936E3" w:rsidRPr="00E821A8" w:rsidRDefault="00E936E3" w:rsidP="00E936E3">
      <w:pPr>
        <w:autoSpaceDE w:val="0"/>
        <w:autoSpaceDN w:val="0"/>
        <w:adjustRightInd w:val="0"/>
        <w:spacing w:after="0" w:line="240" w:lineRule="auto"/>
        <w:rPr>
          <w:rFonts w:eastAsiaTheme="minorEastAsia" w:cstheme="minorHAnsi"/>
          <w:sz w:val="24"/>
          <w:szCs w:val="24"/>
          <w:lang w:eastAsia="ja-JP"/>
        </w:rPr>
      </w:pPr>
      <w:r w:rsidRPr="00E821A8">
        <w:rPr>
          <w:rFonts w:eastAsiaTheme="minorEastAsia" w:cstheme="minorHAnsi"/>
          <w:sz w:val="24"/>
          <w:szCs w:val="24"/>
          <w:lang w:eastAsia="ja-JP"/>
        </w:rPr>
        <w:t>"Pages (Requirement, Portal)"</w:t>
      </w:r>
      <w:r w:rsidRPr="00E821A8">
        <w:rPr>
          <w:rFonts w:eastAsiaTheme="minorEastAsia" w:cstheme="minorHAnsi"/>
          <w:sz w:val="24"/>
          <w:szCs w:val="24"/>
          <w:lang w:eastAsia="ja-JP"/>
        </w:rPr>
        <w:tab/>
        <w:t>3d</w:t>
      </w:r>
      <w:r w:rsidRPr="00E821A8">
        <w:rPr>
          <w:rFonts w:eastAsiaTheme="minorEastAsia" w:cstheme="minorHAnsi"/>
          <w:sz w:val="24"/>
          <w:szCs w:val="24"/>
          <w:lang w:eastAsia="ja-JP"/>
        </w:rPr>
        <w:tab/>
        <w:t>Mon 6/25/12</w:t>
      </w:r>
      <w:r w:rsidRPr="00E821A8">
        <w:rPr>
          <w:rFonts w:eastAsiaTheme="minorEastAsia" w:cstheme="minorHAnsi"/>
          <w:sz w:val="24"/>
          <w:szCs w:val="24"/>
          <w:lang w:eastAsia="ja-JP"/>
        </w:rPr>
        <w:tab/>
      </w:r>
      <w:r w:rsidRPr="00E821A8">
        <w:rPr>
          <w:rFonts w:eastAsiaTheme="minorEastAsia" w:cstheme="minorHAnsi"/>
          <w:sz w:val="24"/>
          <w:szCs w:val="24"/>
          <w:lang w:eastAsia="ja-JP"/>
        </w:rPr>
        <w:tab/>
        <w:t>Thu 6/28/12</w:t>
      </w:r>
      <w:r w:rsidRPr="00E821A8">
        <w:rPr>
          <w:rFonts w:eastAsiaTheme="minorEastAsia" w:cstheme="minorHAnsi"/>
          <w:sz w:val="24"/>
          <w:szCs w:val="24"/>
          <w:lang w:eastAsia="ja-JP"/>
        </w:rPr>
        <w:tab/>
      </w:r>
      <w:r w:rsidRPr="00E821A8">
        <w:rPr>
          <w:rFonts w:eastAsiaTheme="minorEastAsia" w:cstheme="minorHAnsi"/>
          <w:sz w:val="24"/>
          <w:szCs w:val="24"/>
          <w:lang w:eastAsia="ja-JP"/>
        </w:rPr>
        <w:tab/>
        <w:t>0%</w:t>
      </w:r>
      <w:r w:rsidRPr="00E821A8">
        <w:rPr>
          <w:rFonts w:eastAsiaTheme="minorEastAsia" w:cstheme="minorHAnsi"/>
          <w:sz w:val="24"/>
          <w:szCs w:val="24"/>
          <w:lang w:eastAsia="ja-JP"/>
        </w:rPr>
        <w:tab/>
      </w:r>
      <w:proofErr w:type="spellStart"/>
      <w:r w:rsidRPr="00E821A8">
        <w:rPr>
          <w:rFonts w:eastAsiaTheme="minorEastAsia" w:cstheme="minorHAnsi"/>
          <w:sz w:val="24"/>
          <w:szCs w:val="24"/>
          <w:lang w:eastAsia="ja-JP"/>
        </w:rPr>
        <w:t>DuyND</w:t>
      </w:r>
      <w:proofErr w:type="spellEnd"/>
    </w:p>
    <w:p w:rsidR="00E936E3" w:rsidRPr="00E821A8" w:rsidRDefault="00E936E3" w:rsidP="00E936E3">
      <w:pPr>
        <w:autoSpaceDE w:val="0"/>
        <w:autoSpaceDN w:val="0"/>
        <w:adjustRightInd w:val="0"/>
        <w:spacing w:after="0" w:line="240" w:lineRule="auto"/>
        <w:rPr>
          <w:rFonts w:eastAsiaTheme="minorEastAsia" w:cstheme="minorHAnsi"/>
          <w:sz w:val="24"/>
          <w:szCs w:val="24"/>
          <w:lang w:eastAsia="ja-JP"/>
        </w:rPr>
      </w:pPr>
      <w:r w:rsidRPr="00E821A8">
        <w:rPr>
          <w:rFonts w:eastAsiaTheme="minorEastAsia" w:cstheme="minorHAnsi"/>
          <w:sz w:val="24"/>
          <w:szCs w:val="24"/>
          <w:lang w:eastAsia="ja-JP"/>
        </w:rPr>
        <w:t>"Pages (DMS, Timesheet)"</w:t>
      </w:r>
      <w:r w:rsidRPr="00E821A8">
        <w:rPr>
          <w:rFonts w:eastAsiaTheme="minorEastAsia" w:cstheme="minorHAnsi"/>
          <w:sz w:val="24"/>
          <w:szCs w:val="24"/>
          <w:lang w:eastAsia="ja-JP"/>
        </w:rPr>
        <w:tab/>
        <w:t>3d</w:t>
      </w:r>
      <w:r w:rsidRPr="00E821A8">
        <w:rPr>
          <w:rFonts w:eastAsiaTheme="minorEastAsia" w:cstheme="minorHAnsi"/>
          <w:sz w:val="24"/>
          <w:szCs w:val="24"/>
          <w:lang w:eastAsia="ja-JP"/>
        </w:rPr>
        <w:tab/>
        <w:t>Mon 6/25/12</w:t>
      </w:r>
      <w:r w:rsidRPr="00E821A8">
        <w:rPr>
          <w:rFonts w:eastAsiaTheme="minorEastAsia" w:cstheme="minorHAnsi"/>
          <w:sz w:val="24"/>
          <w:szCs w:val="24"/>
          <w:lang w:eastAsia="ja-JP"/>
        </w:rPr>
        <w:tab/>
      </w:r>
      <w:r w:rsidRPr="00E821A8">
        <w:rPr>
          <w:rFonts w:eastAsiaTheme="minorEastAsia" w:cstheme="minorHAnsi"/>
          <w:sz w:val="24"/>
          <w:szCs w:val="24"/>
          <w:lang w:eastAsia="ja-JP"/>
        </w:rPr>
        <w:tab/>
        <w:t>Thu 6/28/12</w:t>
      </w:r>
      <w:r w:rsidRPr="00E821A8">
        <w:rPr>
          <w:rFonts w:eastAsiaTheme="minorEastAsia" w:cstheme="minorHAnsi"/>
          <w:sz w:val="24"/>
          <w:szCs w:val="24"/>
          <w:lang w:eastAsia="ja-JP"/>
        </w:rPr>
        <w:tab/>
      </w:r>
      <w:r w:rsidRPr="00E821A8">
        <w:rPr>
          <w:rFonts w:eastAsiaTheme="minorEastAsia" w:cstheme="minorHAnsi"/>
          <w:sz w:val="24"/>
          <w:szCs w:val="24"/>
          <w:lang w:eastAsia="ja-JP"/>
        </w:rPr>
        <w:tab/>
        <w:t>0%</w:t>
      </w:r>
      <w:r w:rsidRPr="00E821A8">
        <w:rPr>
          <w:rFonts w:eastAsiaTheme="minorEastAsia" w:cstheme="minorHAnsi"/>
          <w:sz w:val="24"/>
          <w:szCs w:val="24"/>
          <w:lang w:eastAsia="ja-JP"/>
        </w:rPr>
        <w:tab/>
      </w:r>
      <w:proofErr w:type="spellStart"/>
      <w:r w:rsidRPr="00E821A8">
        <w:rPr>
          <w:rFonts w:eastAsiaTheme="minorEastAsia" w:cstheme="minorHAnsi"/>
          <w:sz w:val="24"/>
          <w:szCs w:val="24"/>
          <w:lang w:eastAsia="ja-JP"/>
        </w:rPr>
        <w:t>TruongMH</w:t>
      </w:r>
      <w:proofErr w:type="spellEnd"/>
    </w:p>
    <w:p w:rsidR="00E936E3" w:rsidRPr="00E821A8" w:rsidRDefault="00E936E3" w:rsidP="00E936E3">
      <w:pPr>
        <w:autoSpaceDE w:val="0"/>
        <w:autoSpaceDN w:val="0"/>
        <w:adjustRightInd w:val="0"/>
        <w:spacing w:after="0" w:line="240" w:lineRule="auto"/>
        <w:rPr>
          <w:rFonts w:eastAsiaTheme="minorEastAsia" w:cstheme="minorHAnsi"/>
          <w:sz w:val="24"/>
          <w:szCs w:val="24"/>
          <w:lang w:eastAsia="ja-JP"/>
        </w:rPr>
      </w:pPr>
      <w:r w:rsidRPr="00E821A8">
        <w:rPr>
          <w:rFonts w:eastAsiaTheme="minorEastAsia" w:cstheme="minorHAnsi"/>
          <w:sz w:val="24"/>
          <w:szCs w:val="24"/>
          <w:lang w:eastAsia="ja-JP"/>
        </w:rPr>
        <w:t>"Pages (Project Eyes, Admin, Product)"</w:t>
      </w:r>
      <w:r w:rsidRPr="00E821A8">
        <w:rPr>
          <w:rFonts w:eastAsiaTheme="minorEastAsia" w:cstheme="minorHAnsi"/>
          <w:sz w:val="24"/>
          <w:szCs w:val="24"/>
          <w:lang w:eastAsia="ja-JP"/>
        </w:rPr>
        <w:tab/>
        <w:t>3d</w:t>
      </w:r>
      <w:r w:rsidRPr="00E821A8">
        <w:rPr>
          <w:rFonts w:eastAsiaTheme="minorEastAsia" w:cstheme="minorHAnsi"/>
          <w:sz w:val="24"/>
          <w:szCs w:val="24"/>
          <w:lang w:eastAsia="ja-JP"/>
        </w:rPr>
        <w:tab/>
        <w:t>Mon 6/25/12</w:t>
      </w:r>
      <w:r w:rsidRPr="00E821A8">
        <w:rPr>
          <w:rFonts w:eastAsiaTheme="minorEastAsia" w:cstheme="minorHAnsi"/>
          <w:sz w:val="24"/>
          <w:szCs w:val="24"/>
          <w:lang w:eastAsia="ja-JP"/>
        </w:rPr>
        <w:tab/>
      </w:r>
      <w:r w:rsidRPr="00E821A8">
        <w:rPr>
          <w:rFonts w:eastAsiaTheme="minorEastAsia" w:cstheme="minorHAnsi"/>
          <w:sz w:val="24"/>
          <w:szCs w:val="24"/>
          <w:lang w:eastAsia="ja-JP"/>
        </w:rPr>
        <w:tab/>
        <w:t>Thu 6/28/12</w:t>
      </w:r>
      <w:r w:rsidRPr="00E821A8">
        <w:rPr>
          <w:rFonts w:eastAsiaTheme="minorEastAsia" w:cstheme="minorHAnsi"/>
          <w:sz w:val="24"/>
          <w:szCs w:val="24"/>
          <w:lang w:eastAsia="ja-JP"/>
        </w:rPr>
        <w:tab/>
      </w:r>
      <w:r w:rsidRPr="00E821A8">
        <w:rPr>
          <w:rFonts w:eastAsiaTheme="minorEastAsia" w:cstheme="minorHAnsi"/>
          <w:sz w:val="24"/>
          <w:szCs w:val="24"/>
          <w:lang w:eastAsia="ja-JP"/>
        </w:rPr>
        <w:tab/>
        <w:t>0%</w:t>
      </w:r>
      <w:r w:rsidRPr="00E821A8">
        <w:rPr>
          <w:rFonts w:eastAsiaTheme="minorEastAsia" w:cstheme="minorHAnsi"/>
          <w:sz w:val="24"/>
          <w:szCs w:val="24"/>
          <w:lang w:eastAsia="ja-JP"/>
        </w:rPr>
        <w:tab/>
      </w:r>
      <w:proofErr w:type="spellStart"/>
      <w:r w:rsidRPr="00E821A8">
        <w:rPr>
          <w:rFonts w:eastAsiaTheme="minorEastAsia" w:cstheme="minorHAnsi"/>
          <w:sz w:val="24"/>
          <w:szCs w:val="24"/>
          <w:lang w:eastAsia="ja-JP"/>
        </w:rPr>
        <w:t>HaiTCT</w:t>
      </w:r>
      <w:proofErr w:type="spellEnd"/>
    </w:p>
    <w:p w:rsidR="00E936E3" w:rsidRPr="00E821A8" w:rsidRDefault="00E936E3" w:rsidP="00E936E3">
      <w:pPr>
        <w:autoSpaceDE w:val="0"/>
        <w:autoSpaceDN w:val="0"/>
        <w:adjustRightInd w:val="0"/>
        <w:spacing w:after="0" w:line="240" w:lineRule="auto"/>
        <w:rPr>
          <w:rFonts w:eastAsiaTheme="minorEastAsia" w:cstheme="minorHAnsi"/>
          <w:sz w:val="24"/>
          <w:szCs w:val="24"/>
          <w:lang w:eastAsia="ja-JP"/>
        </w:rPr>
      </w:pPr>
      <w:r w:rsidRPr="00E821A8">
        <w:rPr>
          <w:rFonts w:eastAsiaTheme="minorEastAsia" w:cstheme="minorHAnsi"/>
          <w:sz w:val="24"/>
          <w:szCs w:val="24"/>
          <w:lang w:eastAsia="ja-JP"/>
        </w:rPr>
        <w:t>"Pages (Report, Dashboard, Planner)"</w:t>
      </w:r>
      <w:r w:rsidRPr="00E821A8">
        <w:rPr>
          <w:rFonts w:eastAsiaTheme="minorEastAsia" w:cstheme="minorHAnsi"/>
          <w:sz w:val="24"/>
          <w:szCs w:val="24"/>
          <w:lang w:eastAsia="ja-JP"/>
        </w:rPr>
        <w:tab/>
        <w:t>3d</w:t>
      </w:r>
      <w:r w:rsidRPr="00E821A8">
        <w:rPr>
          <w:rFonts w:eastAsiaTheme="minorEastAsia" w:cstheme="minorHAnsi"/>
          <w:sz w:val="24"/>
          <w:szCs w:val="24"/>
          <w:lang w:eastAsia="ja-JP"/>
        </w:rPr>
        <w:tab/>
        <w:t>Mon 6/25/12</w:t>
      </w:r>
      <w:r w:rsidRPr="00E821A8">
        <w:rPr>
          <w:rFonts w:eastAsiaTheme="minorEastAsia" w:cstheme="minorHAnsi"/>
          <w:sz w:val="24"/>
          <w:szCs w:val="24"/>
          <w:lang w:eastAsia="ja-JP"/>
        </w:rPr>
        <w:tab/>
      </w:r>
      <w:r w:rsidRPr="00E821A8">
        <w:rPr>
          <w:rFonts w:eastAsiaTheme="minorEastAsia" w:cstheme="minorHAnsi"/>
          <w:sz w:val="24"/>
          <w:szCs w:val="24"/>
          <w:lang w:eastAsia="ja-JP"/>
        </w:rPr>
        <w:tab/>
        <w:t>Thu 6/28/12</w:t>
      </w:r>
      <w:r w:rsidRPr="00E821A8">
        <w:rPr>
          <w:rFonts w:eastAsiaTheme="minorEastAsia" w:cstheme="minorHAnsi"/>
          <w:sz w:val="24"/>
          <w:szCs w:val="24"/>
          <w:lang w:eastAsia="ja-JP"/>
        </w:rPr>
        <w:tab/>
      </w:r>
      <w:r w:rsidRPr="00E821A8">
        <w:rPr>
          <w:rFonts w:eastAsiaTheme="minorEastAsia" w:cstheme="minorHAnsi"/>
          <w:sz w:val="24"/>
          <w:szCs w:val="24"/>
          <w:lang w:eastAsia="ja-JP"/>
        </w:rPr>
        <w:tab/>
        <w:t>0%</w:t>
      </w:r>
      <w:r w:rsidRPr="00E821A8">
        <w:rPr>
          <w:rFonts w:eastAsiaTheme="minorEastAsia" w:cstheme="minorHAnsi"/>
          <w:sz w:val="24"/>
          <w:szCs w:val="24"/>
          <w:lang w:eastAsia="ja-JP"/>
        </w:rPr>
        <w:tab/>
      </w:r>
      <w:proofErr w:type="spellStart"/>
      <w:r w:rsidRPr="00E821A8">
        <w:rPr>
          <w:rFonts w:eastAsiaTheme="minorEastAsia" w:cstheme="minorHAnsi"/>
          <w:sz w:val="24"/>
          <w:szCs w:val="24"/>
          <w:lang w:eastAsia="ja-JP"/>
        </w:rPr>
        <w:t>GiangPNT</w:t>
      </w:r>
      <w:proofErr w:type="spellEnd"/>
    </w:p>
    <w:p w:rsidR="00E936E3" w:rsidRPr="00E821A8" w:rsidRDefault="00E936E3" w:rsidP="00E936E3">
      <w:pPr>
        <w:autoSpaceDE w:val="0"/>
        <w:autoSpaceDN w:val="0"/>
        <w:adjustRightInd w:val="0"/>
        <w:spacing w:after="0" w:line="240" w:lineRule="auto"/>
        <w:rPr>
          <w:rFonts w:eastAsiaTheme="minorEastAsia" w:cstheme="minorHAnsi"/>
          <w:sz w:val="24"/>
          <w:szCs w:val="24"/>
          <w:lang w:eastAsia="ja-JP"/>
        </w:rPr>
      </w:pPr>
      <w:r w:rsidRPr="00E821A8">
        <w:rPr>
          <w:rFonts w:eastAsiaTheme="minorEastAsia" w:cstheme="minorHAnsi"/>
          <w:sz w:val="24"/>
          <w:szCs w:val="24"/>
          <w:lang w:eastAsia="ja-JP"/>
        </w:rPr>
        <w:t>Review Pages</w:t>
      </w:r>
      <w:r w:rsidRPr="00E821A8">
        <w:rPr>
          <w:rFonts w:eastAsiaTheme="minorEastAsia" w:cstheme="minorHAnsi"/>
          <w:sz w:val="24"/>
          <w:szCs w:val="24"/>
          <w:lang w:eastAsia="ja-JP"/>
        </w:rPr>
        <w:tab/>
        <w:t>2d</w:t>
      </w:r>
      <w:r w:rsidRPr="00E821A8">
        <w:rPr>
          <w:rFonts w:eastAsiaTheme="minorEastAsia" w:cstheme="minorHAnsi"/>
          <w:sz w:val="24"/>
          <w:szCs w:val="24"/>
          <w:lang w:eastAsia="ja-JP"/>
        </w:rPr>
        <w:tab/>
        <w:t>Thu 6/28/12</w:t>
      </w:r>
      <w:r w:rsidRPr="00E821A8">
        <w:rPr>
          <w:rFonts w:eastAsiaTheme="minorEastAsia" w:cstheme="minorHAnsi"/>
          <w:sz w:val="24"/>
          <w:szCs w:val="24"/>
          <w:lang w:eastAsia="ja-JP"/>
        </w:rPr>
        <w:tab/>
      </w:r>
      <w:r w:rsidRPr="00E821A8">
        <w:rPr>
          <w:rFonts w:eastAsiaTheme="minorEastAsia" w:cstheme="minorHAnsi"/>
          <w:sz w:val="24"/>
          <w:szCs w:val="24"/>
          <w:lang w:eastAsia="ja-JP"/>
        </w:rPr>
        <w:tab/>
        <w:t>Mon 7/2/12</w:t>
      </w:r>
      <w:r w:rsidRPr="00E821A8">
        <w:rPr>
          <w:rFonts w:eastAsiaTheme="minorEastAsia" w:cstheme="minorHAnsi"/>
          <w:sz w:val="24"/>
          <w:szCs w:val="24"/>
          <w:lang w:eastAsia="ja-JP"/>
        </w:rPr>
        <w:tab/>
        <w:t>31</w:t>
      </w:r>
      <w:r w:rsidRPr="00E821A8">
        <w:rPr>
          <w:rFonts w:eastAsiaTheme="minorEastAsia" w:cstheme="minorHAnsi"/>
          <w:sz w:val="24"/>
          <w:szCs w:val="24"/>
          <w:lang w:eastAsia="ja-JP"/>
        </w:rPr>
        <w:tab/>
        <w:t>0%</w:t>
      </w:r>
      <w:r w:rsidRPr="00E821A8">
        <w:rPr>
          <w:rFonts w:eastAsiaTheme="minorEastAsia" w:cstheme="minorHAnsi"/>
          <w:sz w:val="24"/>
          <w:szCs w:val="24"/>
          <w:lang w:eastAsia="ja-JP"/>
        </w:rPr>
        <w:tab/>
        <w:t>All team members</w:t>
      </w:r>
    </w:p>
    <w:p w:rsidR="00E936E3" w:rsidRPr="00E821A8" w:rsidRDefault="00E936E3" w:rsidP="00E936E3">
      <w:pPr>
        <w:autoSpaceDE w:val="0"/>
        <w:autoSpaceDN w:val="0"/>
        <w:adjustRightInd w:val="0"/>
        <w:spacing w:after="0" w:line="240" w:lineRule="auto"/>
        <w:rPr>
          <w:rFonts w:eastAsiaTheme="minorEastAsia" w:cstheme="minorHAnsi"/>
          <w:sz w:val="24"/>
          <w:szCs w:val="24"/>
          <w:lang w:eastAsia="ja-JP"/>
        </w:rPr>
      </w:pPr>
      <w:r w:rsidRPr="00E821A8">
        <w:rPr>
          <w:rFonts w:eastAsiaTheme="minorEastAsia" w:cstheme="minorHAnsi"/>
          <w:sz w:val="24"/>
          <w:szCs w:val="24"/>
          <w:lang w:eastAsia="ja-JP"/>
        </w:rPr>
        <w:lastRenderedPageBreak/>
        <w:t>"Database Design, Pages review, mapping"</w:t>
      </w:r>
      <w:r w:rsidRPr="00E821A8">
        <w:rPr>
          <w:rFonts w:eastAsiaTheme="minorEastAsia" w:cstheme="minorHAnsi"/>
          <w:sz w:val="24"/>
          <w:szCs w:val="24"/>
          <w:lang w:eastAsia="ja-JP"/>
        </w:rPr>
        <w:tab/>
        <w:t>2d</w:t>
      </w:r>
      <w:r w:rsidRPr="00E821A8">
        <w:rPr>
          <w:rFonts w:eastAsiaTheme="minorEastAsia" w:cstheme="minorHAnsi"/>
          <w:sz w:val="24"/>
          <w:szCs w:val="24"/>
          <w:lang w:eastAsia="ja-JP"/>
        </w:rPr>
        <w:tab/>
        <w:t>Mon 7/2/12</w:t>
      </w:r>
      <w:r w:rsidRPr="00E821A8">
        <w:rPr>
          <w:rFonts w:eastAsiaTheme="minorEastAsia" w:cstheme="minorHAnsi"/>
          <w:sz w:val="24"/>
          <w:szCs w:val="24"/>
          <w:lang w:eastAsia="ja-JP"/>
        </w:rPr>
        <w:tab/>
      </w:r>
      <w:r w:rsidRPr="00E821A8">
        <w:rPr>
          <w:rFonts w:eastAsiaTheme="minorEastAsia" w:cstheme="minorHAnsi"/>
          <w:sz w:val="24"/>
          <w:szCs w:val="24"/>
          <w:lang w:eastAsia="ja-JP"/>
        </w:rPr>
        <w:tab/>
        <w:t>Wed 7/4/12</w:t>
      </w:r>
      <w:r w:rsidRPr="00E821A8">
        <w:rPr>
          <w:rFonts w:eastAsiaTheme="minorEastAsia" w:cstheme="minorHAnsi"/>
          <w:sz w:val="24"/>
          <w:szCs w:val="24"/>
          <w:lang w:eastAsia="ja-JP"/>
        </w:rPr>
        <w:tab/>
        <w:t>32</w:t>
      </w:r>
      <w:r w:rsidRPr="00E821A8">
        <w:rPr>
          <w:rFonts w:eastAsiaTheme="minorEastAsia" w:cstheme="minorHAnsi"/>
          <w:sz w:val="24"/>
          <w:szCs w:val="24"/>
          <w:lang w:eastAsia="ja-JP"/>
        </w:rPr>
        <w:tab/>
        <w:t>100%</w:t>
      </w:r>
      <w:r w:rsidRPr="00E821A8">
        <w:rPr>
          <w:rFonts w:eastAsiaTheme="minorEastAsia" w:cstheme="minorHAnsi"/>
          <w:sz w:val="24"/>
          <w:szCs w:val="24"/>
          <w:lang w:eastAsia="ja-JP"/>
        </w:rPr>
        <w:tab/>
        <w:t>All team members</w:t>
      </w:r>
    </w:p>
    <w:p w:rsidR="00E936E3" w:rsidRPr="00E821A8" w:rsidRDefault="00E936E3" w:rsidP="00E936E3">
      <w:pPr>
        <w:autoSpaceDE w:val="0"/>
        <w:autoSpaceDN w:val="0"/>
        <w:adjustRightInd w:val="0"/>
        <w:spacing w:after="0" w:line="240" w:lineRule="auto"/>
        <w:rPr>
          <w:rFonts w:eastAsiaTheme="minorEastAsia" w:cstheme="minorHAnsi"/>
          <w:sz w:val="24"/>
          <w:szCs w:val="24"/>
          <w:lang w:eastAsia="ja-JP"/>
        </w:rPr>
      </w:pPr>
      <w:r w:rsidRPr="00E821A8">
        <w:rPr>
          <w:rFonts w:eastAsiaTheme="minorEastAsia" w:cstheme="minorHAnsi"/>
          <w:sz w:val="24"/>
          <w:szCs w:val="24"/>
          <w:lang w:eastAsia="ja-JP"/>
        </w:rPr>
        <w:t>Functions code</w:t>
      </w:r>
      <w:r w:rsidRPr="00E821A8">
        <w:rPr>
          <w:rFonts w:eastAsiaTheme="minorEastAsia" w:cstheme="minorHAnsi"/>
          <w:sz w:val="24"/>
          <w:szCs w:val="24"/>
          <w:lang w:eastAsia="ja-JP"/>
        </w:rPr>
        <w:tab/>
        <w:t>9d</w:t>
      </w:r>
      <w:r w:rsidRPr="00E821A8">
        <w:rPr>
          <w:rFonts w:eastAsiaTheme="minorEastAsia" w:cstheme="minorHAnsi"/>
          <w:sz w:val="24"/>
          <w:szCs w:val="24"/>
          <w:lang w:eastAsia="ja-JP"/>
        </w:rPr>
        <w:tab/>
        <w:t>Wed 7/4/12</w:t>
      </w:r>
      <w:r w:rsidRPr="00E821A8">
        <w:rPr>
          <w:rFonts w:eastAsiaTheme="minorEastAsia" w:cstheme="minorHAnsi"/>
          <w:sz w:val="24"/>
          <w:szCs w:val="24"/>
          <w:lang w:eastAsia="ja-JP"/>
        </w:rPr>
        <w:tab/>
      </w:r>
      <w:r w:rsidRPr="00E821A8">
        <w:rPr>
          <w:rFonts w:eastAsiaTheme="minorEastAsia" w:cstheme="minorHAnsi"/>
          <w:sz w:val="24"/>
          <w:szCs w:val="24"/>
          <w:lang w:eastAsia="ja-JP"/>
        </w:rPr>
        <w:tab/>
        <w:t>Tue 7/17/12</w:t>
      </w:r>
      <w:r w:rsidRPr="00E821A8">
        <w:rPr>
          <w:rFonts w:eastAsiaTheme="minorEastAsia" w:cstheme="minorHAnsi"/>
          <w:sz w:val="24"/>
          <w:szCs w:val="24"/>
          <w:lang w:eastAsia="ja-JP"/>
        </w:rPr>
        <w:tab/>
        <w:t>33</w:t>
      </w:r>
      <w:r w:rsidRPr="00E821A8">
        <w:rPr>
          <w:rFonts w:eastAsiaTheme="minorEastAsia" w:cstheme="minorHAnsi"/>
          <w:sz w:val="24"/>
          <w:szCs w:val="24"/>
          <w:lang w:eastAsia="ja-JP"/>
        </w:rPr>
        <w:tab/>
        <w:t>67%</w:t>
      </w:r>
      <w:r w:rsidRPr="00E821A8">
        <w:rPr>
          <w:rFonts w:eastAsiaTheme="minorEastAsia" w:cstheme="minorHAnsi"/>
          <w:sz w:val="24"/>
          <w:szCs w:val="24"/>
          <w:lang w:eastAsia="ja-JP"/>
        </w:rPr>
        <w:tab/>
      </w:r>
    </w:p>
    <w:p w:rsidR="00E936E3" w:rsidRPr="00E821A8" w:rsidRDefault="00E936E3" w:rsidP="00E936E3">
      <w:pPr>
        <w:autoSpaceDE w:val="0"/>
        <w:autoSpaceDN w:val="0"/>
        <w:adjustRightInd w:val="0"/>
        <w:spacing w:after="0" w:line="240" w:lineRule="auto"/>
        <w:rPr>
          <w:rFonts w:eastAsiaTheme="minorEastAsia" w:cstheme="minorHAnsi"/>
          <w:sz w:val="24"/>
          <w:szCs w:val="24"/>
          <w:lang w:eastAsia="ja-JP"/>
        </w:rPr>
      </w:pPr>
      <w:r w:rsidRPr="00E821A8">
        <w:rPr>
          <w:rFonts w:eastAsiaTheme="minorEastAsia" w:cstheme="minorHAnsi"/>
          <w:sz w:val="24"/>
          <w:szCs w:val="24"/>
          <w:lang w:eastAsia="ja-JP"/>
        </w:rPr>
        <w:t>Function 1 Requirement</w:t>
      </w:r>
      <w:r w:rsidRPr="00E821A8">
        <w:rPr>
          <w:rFonts w:eastAsiaTheme="minorEastAsia" w:cstheme="minorHAnsi"/>
          <w:sz w:val="24"/>
          <w:szCs w:val="24"/>
          <w:lang w:eastAsia="ja-JP"/>
        </w:rPr>
        <w:tab/>
        <w:t>3d</w:t>
      </w:r>
      <w:r w:rsidRPr="00E821A8">
        <w:rPr>
          <w:rFonts w:eastAsiaTheme="minorEastAsia" w:cstheme="minorHAnsi"/>
          <w:sz w:val="24"/>
          <w:szCs w:val="24"/>
          <w:lang w:eastAsia="ja-JP"/>
        </w:rPr>
        <w:tab/>
        <w:t>Wed 7/4/12</w:t>
      </w:r>
      <w:r w:rsidRPr="00E821A8">
        <w:rPr>
          <w:rFonts w:eastAsiaTheme="minorEastAsia" w:cstheme="minorHAnsi"/>
          <w:sz w:val="24"/>
          <w:szCs w:val="24"/>
          <w:lang w:eastAsia="ja-JP"/>
        </w:rPr>
        <w:tab/>
      </w:r>
      <w:r w:rsidRPr="00E821A8">
        <w:rPr>
          <w:rFonts w:eastAsiaTheme="minorEastAsia" w:cstheme="minorHAnsi"/>
          <w:sz w:val="24"/>
          <w:szCs w:val="24"/>
          <w:lang w:eastAsia="ja-JP"/>
        </w:rPr>
        <w:tab/>
        <w:t>Mon 7/9/12</w:t>
      </w:r>
      <w:r w:rsidRPr="00E821A8">
        <w:rPr>
          <w:rFonts w:eastAsiaTheme="minorEastAsia" w:cstheme="minorHAnsi"/>
          <w:sz w:val="24"/>
          <w:szCs w:val="24"/>
          <w:lang w:eastAsia="ja-JP"/>
        </w:rPr>
        <w:tab/>
      </w:r>
      <w:r w:rsidRPr="00E821A8">
        <w:rPr>
          <w:rFonts w:eastAsiaTheme="minorEastAsia" w:cstheme="minorHAnsi"/>
          <w:sz w:val="24"/>
          <w:szCs w:val="24"/>
          <w:lang w:eastAsia="ja-JP"/>
        </w:rPr>
        <w:tab/>
        <w:t>100%</w:t>
      </w:r>
      <w:r w:rsidRPr="00E821A8">
        <w:rPr>
          <w:rFonts w:eastAsiaTheme="minorEastAsia" w:cstheme="minorHAnsi"/>
          <w:sz w:val="24"/>
          <w:szCs w:val="24"/>
          <w:lang w:eastAsia="ja-JP"/>
        </w:rPr>
        <w:tab/>
      </w:r>
      <w:proofErr w:type="spellStart"/>
      <w:r w:rsidRPr="00E821A8">
        <w:rPr>
          <w:rFonts w:eastAsiaTheme="minorEastAsia" w:cstheme="minorHAnsi"/>
          <w:sz w:val="24"/>
          <w:szCs w:val="24"/>
          <w:lang w:eastAsia="ja-JP"/>
        </w:rPr>
        <w:t>DuyND</w:t>
      </w:r>
      <w:proofErr w:type="spellEnd"/>
    </w:p>
    <w:p w:rsidR="00E936E3" w:rsidRPr="00E821A8" w:rsidRDefault="00E936E3" w:rsidP="00E936E3">
      <w:pPr>
        <w:autoSpaceDE w:val="0"/>
        <w:autoSpaceDN w:val="0"/>
        <w:adjustRightInd w:val="0"/>
        <w:spacing w:after="0" w:line="240" w:lineRule="auto"/>
        <w:rPr>
          <w:rFonts w:eastAsiaTheme="minorEastAsia" w:cstheme="minorHAnsi"/>
          <w:sz w:val="24"/>
          <w:szCs w:val="24"/>
          <w:lang w:eastAsia="ja-JP"/>
        </w:rPr>
      </w:pPr>
      <w:r w:rsidRPr="00E821A8">
        <w:rPr>
          <w:rFonts w:eastAsiaTheme="minorEastAsia" w:cstheme="minorHAnsi"/>
          <w:sz w:val="24"/>
          <w:szCs w:val="24"/>
          <w:lang w:eastAsia="ja-JP"/>
        </w:rPr>
        <w:t>Function 2 DMS</w:t>
      </w:r>
      <w:r w:rsidRPr="00E821A8">
        <w:rPr>
          <w:rFonts w:eastAsiaTheme="minorEastAsia" w:cstheme="minorHAnsi"/>
          <w:sz w:val="24"/>
          <w:szCs w:val="24"/>
          <w:lang w:eastAsia="ja-JP"/>
        </w:rPr>
        <w:tab/>
        <w:t>3d</w:t>
      </w:r>
      <w:r w:rsidRPr="00E821A8">
        <w:rPr>
          <w:rFonts w:eastAsiaTheme="minorEastAsia" w:cstheme="minorHAnsi"/>
          <w:sz w:val="24"/>
          <w:szCs w:val="24"/>
          <w:lang w:eastAsia="ja-JP"/>
        </w:rPr>
        <w:tab/>
        <w:t>Wed 7/4/12</w:t>
      </w:r>
      <w:r w:rsidRPr="00E821A8">
        <w:rPr>
          <w:rFonts w:eastAsiaTheme="minorEastAsia" w:cstheme="minorHAnsi"/>
          <w:sz w:val="24"/>
          <w:szCs w:val="24"/>
          <w:lang w:eastAsia="ja-JP"/>
        </w:rPr>
        <w:tab/>
      </w:r>
      <w:r w:rsidRPr="00E821A8">
        <w:rPr>
          <w:rFonts w:eastAsiaTheme="minorEastAsia" w:cstheme="minorHAnsi"/>
          <w:sz w:val="24"/>
          <w:szCs w:val="24"/>
          <w:lang w:eastAsia="ja-JP"/>
        </w:rPr>
        <w:tab/>
        <w:t>Mon 7/9/12</w:t>
      </w:r>
      <w:r w:rsidRPr="00E821A8">
        <w:rPr>
          <w:rFonts w:eastAsiaTheme="minorEastAsia" w:cstheme="minorHAnsi"/>
          <w:sz w:val="24"/>
          <w:szCs w:val="24"/>
          <w:lang w:eastAsia="ja-JP"/>
        </w:rPr>
        <w:tab/>
      </w:r>
      <w:r w:rsidRPr="00E821A8">
        <w:rPr>
          <w:rFonts w:eastAsiaTheme="minorEastAsia" w:cstheme="minorHAnsi"/>
          <w:sz w:val="24"/>
          <w:szCs w:val="24"/>
          <w:lang w:eastAsia="ja-JP"/>
        </w:rPr>
        <w:tab/>
        <w:t>30%</w:t>
      </w:r>
      <w:r w:rsidRPr="00E821A8">
        <w:rPr>
          <w:rFonts w:eastAsiaTheme="minorEastAsia" w:cstheme="minorHAnsi"/>
          <w:sz w:val="24"/>
          <w:szCs w:val="24"/>
          <w:lang w:eastAsia="ja-JP"/>
        </w:rPr>
        <w:tab/>
      </w:r>
      <w:proofErr w:type="spellStart"/>
      <w:r w:rsidRPr="00E821A8">
        <w:rPr>
          <w:rFonts w:eastAsiaTheme="minorEastAsia" w:cstheme="minorHAnsi"/>
          <w:sz w:val="24"/>
          <w:szCs w:val="24"/>
          <w:lang w:eastAsia="ja-JP"/>
        </w:rPr>
        <w:t>TruongMH</w:t>
      </w:r>
      <w:proofErr w:type="spellEnd"/>
    </w:p>
    <w:p w:rsidR="00E936E3" w:rsidRPr="00E821A8" w:rsidRDefault="00E936E3" w:rsidP="00E936E3">
      <w:pPr>
        <w:autoSpaceDE w:val="0"/>
        <w:autoSpaceDN w:val="0"/>
        <w:adjustRightInd w:val="0"/>
        <w:spacing w:after="0" w:line="240" w:lineRule="auto"/>
        <w:rPr>
          <w:rFonts w:eastAsiaTheme="minorEastAsia" w:cstheme="minorHAnsi"/>
          <w:sz w:val="24"/>
          <w:szCs w:val="24"/>
          <w:lang w:eastAsia="ja-JP"/>
        </w:rPr>
      </w:pPr>
      <w:r w:rsidRPr="00E821A8">
        <w:rPr>
          <w:rFonts w:eastAsiaTheme="minorEastAsia" w:cstheme="minorHAnsi"/>
          <w:sz w:val="24"/>
          <w:szCs w:val="24"/>
          <w:lang w:eastAsia="ja-JP"/>
        </w:rPr>
        <w:t>Function 3 Admin</w:t>
      </w:r>
      <w:r w:rsidRPr="00E821A8">
        <w:rPr>
          <w:rFonts w:eastAsiaTheme="minorEastAsia" w:cstheme="minorHAnsi"/>
          <w:sz w:val="24"/>
          <w:szCs w:val="24"/>
          <w:lang w:eastAsia="ja-JP"/>
        </w:rPr>
        <w:tab/>
        <w:t>3d</w:t>
      </w:r>
      <w:r w:rsidRPr="00E821A8">
        <w:rPr>
          <w:rFonts w:eastAsiaTheme="minorEastAsia" w:cstheme="minorHAnsi"/>
          <w:sz w:val="24"/>
          <w:szCs w:val="24"/>
          <w:lang w:eastAsia="ja-JP"/>
        </w:rPr>
        <w:tab/>
        <w:t>Wed 7/4/12</w:t>
      </w:r>
      <w:r w:rsidRPr="00E821A8">
        <w:rPr>
          <w:rFonts w:eastAsiaTheme="minorEastAsia" w:cstheme="minorHAnsi"/>
          <w:sz w:val="24"/>
          <w:szCs w:val="24"/>
          <w:lang w:eastAsia="ja-JP"/>
        </w:rPr>
        <w:tab/>
      </w:r>
      <w:r w:rsidRPr="00E821A8">
        <w:rPr>
          <w:rFonts w:eastAsiaTheme="minorEastAsia" w:cstheme="minorHAnsi"/>
          <w:sz w:val="24"/>
          <w:szCs w:val="24"/>
          <w:lang w:eastAsia="ja-JP"/>
        </w:rPr>
        <w:tab/>
        <w:t>Mon 7/9/12</w:t>
      </w:r>
      <w:r w:rsidRPr="00E821A8">
        <w:rPr>
          <w:rFonts w:eastAsiaTheme="minorEastAsia" w:cstheme="minorHAnsi"/>
          <w:sz w:val="24"/>
          <w:szCs w:val="24"/>
          <w:lang w:eastAsia="ja-JP"/>
        </w:rPr>
        <w:tab/>
      </w:r>
      <w:r w:rsidRPr="00E821A8">
        <w:rPr>
          <w:rFonts w:eastAsiaTheme="minorEastAsia" w:cstheme="minorHAnsi"/>
          <w:sz w:val="24"/>
          <w:szCs w:val="24"/>
          <w:lang w:eastAsia="ja-JP"/>
        </w:rPr>
        <w:tab/>
        <w:t>0%</w:t>
      </w:r>
      <w:r w:rsidRPr="00E821A8">
        <w:rPr>
          <w:rFonts w:eastAsiaTheme="minorEastAsia" w:cstheme="minorHAnsi"/>
          <w:sz w:val="24"/>
          <w:szCs w:val="24"/>
          <w:lang w:eastAsia="ja-JP"/>
        </w:rPr>
        <w:tab/>
      </w:r>
      <w:proofErr w:type="spellStart"/>
      <w:r w:rsidRPr="00E821A8">
        <w:rPr>
          <w:rFonts w:eastAsiaTheme="minorEastAsia" w:cstheme="minorHAnsi"/>
          <w:sz w:val="24"/>
          <w:szCs w:val="24"/>
          <w:lang w:eastAsia="ja-JP"/>
        </w:rPr>
        <w:t>HaiTCT</w:t>
      </w:r>
      <w:proofErr w:type="spellEnd"/>
    </w:p>
    <w:p w:rsidR="00E936E3" w:rsidRPr="00E821A8" w:rsidRDefault="00E936E3" w:rsidP="00E936E3">
      <w:pPr>
        <w:autoSpaceDE w:val="0"/>
        <w:autoSpaceDN w:val="0"/>
        <w:adjustRightInd w:val="0"/>
        <w:spacing w:after="0" w:line="240" w:lineRule="auto"/>
        <w:rPr>
          <w:rFonts w:eastAsiaTheme="minorEastAsia" w:cstheme="minorHAnsi"/>
          <w:sz w:val="24"/>
          <w:szCs w:val="24"/>
          <w:lang w:eastAsia="ja-JP"/>
        </w:rPr>
      </w:pPr>
      <w:r w:rsidRPr="00E821A8">
        <w:rPr>
          <w:rFonts w:eastAsiaTheme="minorEastAsia" w:cstheme="minorHAnsi"/>
          <w:sz w:val="24"/>
          <w:szCs w:val="24"/>
          <w:lang w:eastAsia="ja-JP"/>
        </w:rPr>
        <w:t>Function 4 Dashboard</w:t>
      </w:r>
      <w:r w:rsidRPr="00E821A8">
        <w:rPr>
          <w:rFonts w:eastAsiaTheme="minorEastAsia" w:cstheme="minorHAnsi"/>
          <w:sz w:val="24"/>
          <w:szCs w:val="24"/>
          <w:lang w:eastAsia="ja-JP"/>
        </w:rPr>
        <w:tab/>
        <w:t>3d</w:t>
      </w:r>
      <w:r w:rsidRPr="00E821A8">
        <w:rPr>
          <w:rFonts w:eastAsiaTheme="minorEastAsia" w:cstheme="minorHAnsi"/>
          <w:sz w:val="24"/>
          <w:szCs w:val="24"/>
          <w:lang w:eastAsia="ja-JP"/>
        </w:rPr>
        <w:tab/>
        <w:t>Wed 7/4/12</w:t>
      </w:r>
      <w:r w:rsidRPr="00E821A8">
        <w:rPr>
          <w:rFonts w:eastAsiaTheme="minorEastAsia" w:cstheme="minorHAnsi"/>
          <w:sz w:val="24"/>
          <w:szCs w:val="24"/>
          <w:lang w:eastAsia="ja-JP"/>
        </w:rPr>
        <w:tab/>
      </w:r>
      <w:r w:rsidRPr="00E821A8">
        <w:rPr>
          <w:rFonts w:eastAsiaTheme="minorEastAsia" w:cstheme="minorHAnsi"/>
          <w:sz w:val="24"/>
          <w:szCs w:val="24"/>
          <w:lang w:eastAsia="ja-JP"/>
        </w:rPr>
        <w:tab/>
        <w:t>Mon 7/9/12</w:t>
      </w:r>
      <w:r w:rsidRPr="00E821A8">
        <w:rPr>
          <w:rFonts w:eastAsiaTheme="minorEastAsia" w:cstheme="minorHAnsi"/>
          <w:sz w:val="24"/>
          <w:szCs w:val="24"/>
          <w:lang w:eastAsia="ja-JP"/>
        </w:rPr>
        <w:tab/>
      </w:r>
      <w:r w:rsidRPr="00E821A8">
        <w:rPr>
          <w:rFonts w:eastAsiaTheme="minorEastAsia" w:cstheme="minorHAnsi"/>
          <w:sz w:val="24"/>
          <w:szCs w:val="24"/>
          <w:lang w:eastAsia="ja-JP"/>
        </w:rPr>
        <w:tab/>
        <w:t>25%</w:t>
      </w:r>
      <w:r w:rsidRPr="00E821A8">
        <w:rPr>
          <w:rFonts w:eastAsiaTheme="minorEastAsia" w:cstheme="minorHAnsi"/>
          <w:sz w:val="24"/>
          <w:szCs w:val="24"/>
          <w:lang w:eastAsia="ja-JP"/>
        </w:rPr>
        <w:tab/>
      </w:r>
      <w:proofErr w:type="spellStart"/>
      <w:r w:rsidRPr="00E821A8">
        <w:rPr>
          <w:rFonts w:eastAsiaTheme="minorEastAsia" w:cstheme="minorHAnsi"/>
          <w:sz w:val="24"/>
          <w:szCs w:val="24"/>
          <w:lang w:eastAsia="ja-JP"/>
        </w:rPr>
        <w:t>GiangPNT</w:t>
      </w:r>
      <w:proofErr w:type="spellEnd"/>
    </w:p>
    <w:p w:rsidR="00E936E3" w:rsidRPr="00E821A8" w:rsidRDefault="00E936E3" w:rsidP="00E936E3">
      <w:pPr>
        <w:autoSpaceDE w:val="0"/>
        <w:autoSpaceDN w:val="0"/>
        <w:adjustRightInd w:val="0"/>
        <w:spacing w:after="0" w:line="240" w:lineRule="auto"/>
        <w:rPr>
          <w:rFonts w:eastAsiaTheme="minorEastAsia" w:cstheme="minorHAnsi"/>
          <w:sz w:val="24"/>
          <w:szCs w:val="24"/>
          <w:lang w:eastAsia="ja-JP"/>
        </w:rPr>
      </w:pPr>
      <w:r w:rsidRPr="00E821A8">
        <w:rPr>
          <w:rFonts w:eastAsiaTheme="minorEastAsia" w:cstheme="minorHAnsi"/>
          <w:sz w:val="24"/>
          <w:szCs w:val="24"/>
          <w:lang w:eastAsia="ja-JP"/>
        </w:rPr>
        <w:t>Function 5 Portal</w:t>
      </w:r>
      <w:r w:rsidRPr="00E821A8">
        <w:rPr>
          <w:rFonts w:eastAsiaTheme="minorEastAsia" w:cstheme="minorHAnsi"/>
          <w:sz w:val="24"/>
          <w:szCs w:val="24"/>
          <w:lang w:eastAsia="ja-JP"/>
        </w:rPr>
        <w:tab/>
        <w:t>4d</w:t>
      </w:r>
      <w:r w:rsidRPr="00E821A8">
        <w:rPr>
          <w:rFonts w:eastAsiaTheme="minorEastAsia" w:cstheme="minorHAnsi"/>
          <w:sz w:val="24"/>
          <w:szCs w:val="24"/>
          <w:lang w:eastAsia="ja-JP"/>
        </w:rPr>
        <w:tab/>
        <w:t>Mon 7/9/12</w:t>
      </w:r>
      <w:r w:rsidRPr="00E821A8">
        <w:rPr>
          <w:rFonts w:eastAsiaTheme="minorEastAsia" w:cstheme="minorHAnsi"/>
          <w:sz w:val="24"/>
          <w:szCs w:val="24"/>
          <w:lang w:eastAsia="ja-JP"/>
        </w:rPr>
        <w:tab/>
      </w:r>
      <w:r w:rsidRPr="00E821A8">
        <w:rPr>
          <w:rFonts w:eastAsiaTheme="minorEastAsia" w:cstheme="minorHAnsi"/>
          <w:sz w:val="24"/>
          <w:szCs w:val="24"/>
          <w:lang w:eastAsia="ja-JP"/>
        </w:rPr>
        <w:tab/>
        <w:t>Fri 7/13/12</w:t>
      </w:r>
      <w:r w:rsidRPr="00E821A8">
        <w:rPr>
          <w:rFonts w:eastAsiaTheme="minorEastAsia" w:cstheme="minorHAnsi"/>
          <w:sz w:val="24"/>
          <w:szCs w:val="24"/>
          <w:lang w:eastAsia="ja-JP"/>
        </w:rPr>
        <w:tab/>
        <w:t>35</w:t>
      </w:r>
      <w:r w:rsidRPr="00E821A8">
        <w:rPr>
          <w:rFonts w:eastAsiaTheme="minorEastAsia" w:cstheme="minorHAnsi"/>
          <w:sz w:val="24"/>
          <w:szCs w:val="24"/>
          <w:lang w:eastAsia="ja-JP"/>
        </w:rPr>
        <w:tab/>
        <w:t>90%</w:t>
      </w:r>
      <w:r w:rsidRPr="00E821A8">
        <w:rPr>
          <w:rFonts w:eastAsiaTheme="minorEastAsia" w:cstheme="minorHAnsi"/>
          <w:sz w:val="24"/>
          <w:szCs w:val="24"/>
          <w:lang w:eastAsia="ja-JP"/>
        </w:rPr>
        <w:tab/>
      </w:r>
      <w:proofErr w:type="spellStart"/>
      <w:r w:rsidRPr="00E821A8">
        <w:rPr>
          <w:rFonts w:eastAsiaTheme="minorEastAsia" w:cstheme="minorHAnsi"/>
          <w:sz w:val="24"/>
          <w:szCs w:val="24"/>
          <w:lang w:eastAsia="ja-JP"/>
        </w:rPr>
        <w:t>DuyND</w:t>
      </w:r>
      <w:proofErr w:type="spellEnd"/>
    </w:p>
    <w:p w:rsidR="00E936E3" w:rsidRPr="00E821A8" w:rsidRDefault="00E936E3" w:rsidP="00E936E3">
      <w:pPr>
        <w:autoSpaceDE w:val="0"/>
        <w:autoSpaceDN w:val="0"/>
        <w:adjustRightInd w:val="0"/>
        <w:spacing w:after="0" w:line="240" w:lineRule="auto"/>
        <w:rPr>
          <w:rFonts w:eastAsiaTheme="minorEastAsia" w:cstheme="minorHAnsi"/>
          <w:sz w:val="24"/>
          <w:szCs w:val="24"/>
          <w:lang w:eastAsia="ja-JP"/>
        </w:rPr>
      </w:pPr>
      <w:r w:rsidRPr="00E821A8">
        <w:rPr>
          <w:rFonts w:eastAsiaTheme="minorEastAsia" w:cstheme="minorHAnsi"/>
          <w:sz w:val="24"/>
          <w:szCs w:val="24"/>
          <w:lang w:eastAsia="ja-JP"/>
        </w:rPr>
        <w:t>Function 6 Timesheet</w:t>
      </w:r>
      <w:r w:rsidRPr="00E821A8">
        <w:rPr>
          <w:rFonts w:eastAsiaTheme="minorEastAsia" w:cstheme="minorHAnsi"/>
          <w:sz w:val="24"/>
          <w:szCs w:val="24"/>
          <w:lang w:eastAsia="ja-JP"/>
        </w:rPr>
        <w:tab/>
        <w:t>4d</w:t>
      </w:r>
      <w:r w:rsidRPr="00E821A8">
        <w:rPr>
          <w:rFonts w:eastAsiaTheme="minorEastAsia" w:cstheme="minorHAnsi"/>
          <w:sz w:val="24"/>
          <w:szCs w:val="24"/>
          <w:lang w:eastAsia="ja-JP"/>
        </w:rPr>
        <w:tab/>
        <w:t>Mon 7/9/12</w:t>
      </w:r>
      <w:r w:rsidRPr="00E821A8">
        <w:rPr>
          <w:rFonts w:eastAsiaTheme="minorEastAsia" w:cstheme="minorHAnsi"/>
          <w:sz w:val="24"/>
          <w:szCs w:val="24"/>
          <w:lang w:eastAsia="ja-JP"/>
        </w:rPr>
        <w:tab/>
      </w:r>
      <w:r w:rsidRPr="00E821A8">
        <w:rPr>
          <w:rFonts w:eastAsiaTheme="minorEastAsia" w:cstheme="minorHAnsi"/>
          <w:sz w:val="24"/>
          <w:szCs w:val="24"/>
          <w:lang w:eastAsia="ja-JP"/>
        </w:rPr>
        <w:tab/>
        <w:t>Fri 7/13/12</w:t>
      </w:r>
      <w:r w:rsidRPr="00E821A8">
        <w:rPr>
          <w:rFonts w:eastAsiaTheme="minorEastAsia" w:cstheme="minorHAnsi"/>
          <w:sz w:val="24"/>
          <w:szCs w:val="24"/>
          <w:lang w:eastAsia="ja-JP"/>
        </w:rPr>
        <w:tab/>
        <w:t>36</w:t>
      </w:r>
      <w:r w:rsidRPr="00E821A8">
        <w:rPr>
          <w:rFonts w:eastAsiaTheme="minorEastAsia" w:cstheme="minorHAnsi"/>
          <w:sz w:val="24"/>
          <w:szCs w:val="24"/>
          <w:lang w:eastAsia="ja-JP"/>
        </w:rPr>
        <w:tab/>
        <w:t>100%</w:t>
      </w:r>
      <w:r w:rsidRPr="00E821A8">
        <w:rPr>
          <w:rFonts w:eastAsiaTheme="minorEastAsia" w:cstheme="minorHAnsi"/>
          <w:sz w:val="24"/>
          <w:szCs w:val="24"/>
          <w:lang w:eastAsia="ja-JP"/>
        </w:rPr>
        <w:tab/>
      </w:r>
      <w:proofErr w:type="spellStart"/>
      <w:r w:rsidRPr="00E821A8">
        <w:rPr>
          <w:rFonts w:eastAsiaTheme="minorEastAsia" w:cstheme="minorHAnsi"/>
          <w:sz w:val="24"/>
          <w:szCs w:val="24"/>
          <w:lang w:eastAsia="ja-JP"/>
        </w:rPr>
        <w:t>TruongMH</w:t>
      </w:r>
      <w:proofErr w:type="spellEnd"/>
    </w:p>
    <w:p w:rsidR="00E936E3" w:rsidRPr="00E821A8" w:rsidRDefault="00E936E3" w:rsidP="00E936E3">
      <w:pPr>
        <w:autoSpaceDE w:val="0"/>
        <w:autoSpaceDN w:val="0"/>
        <w:adjustRightInd w:val="0"/>
        <w:spacing w:after="0" w:line="240" w:lineRule="auto"/>
        <w:rPr>
          <w:rFonts w:eastAsiaTheme="minorEastAsia" w:cstheme="minorHAnsi"/>
          <w:sz w:val="24"/>
          <w:szCs w:val="24"/>
          <w:lang w:eastAsia="ja-JP"/>
        </w:rPr>
      </w:pPr>
      <w:r w:rsidRPr="00E821A8">
        <w:rPr>
          <w:rFonts w:eastAsiaTheme="minorEastAsia" w:cstheme="minorHAnsi"/>
          <w:sz w:val="24"/>
          <w:szCs w:val="24"/>
          <w:lang w:eastAsia="ja-JP"/>
        </w:rPr>
        <w:t>"Function 7 Admin, Product"</w:t>
      </w:r>
      <w:r w:rsidRPr="00E821A8">
        <w:rPr>
          <w:rFonts w:eastAsiaTheme="minorEastAsia" w:cstheme="minorHAnsi"/>
          <w:sz w:val="24"/>
          <w:szCs w:val="24"/>
          <w:lang w:eastAsia="ja-JP"/>
        </w:rPr>
        <w:tab/>
        <w:t>4d</w:t>
      </w:r>
      <w:r w:rsidRPr="00E821A8">
        <w:rPr>
          <w:rFonts w:eastAsiaTheme="minorEastAsia" w:cstheme="minorHAnsi"/>
          <w:sz w:val="24"/>
          <w:szCs w:val="24"/>
          <w:lang w:eastAsia="ja-JP"/>
        </w:rPr>
        <w:tab/>
        <w:t>Mon 7/9/12</w:t>
      </w:r>
      <w:r w:rsidRPr="00E821A8">
        <w:rPr>
          <w:rFonts w:eastAsiaTheme="minorEastAsia" w:cstheme="minorHAnsi"/>
          <w:sz w:val="24"/>
          <w:szCs w:val="24"/>
          <w:lang w:eastAsia="ja-JP"/>
        </w:rPr>
        <w:tab/>
      </w:r>
      <w:r w:rsidRPr="00E821A8">
        <w:rPr>
          <w:rFonts w:eastAsiaTheme="minorEastAsia" w:cstheme="minorHAnsi"/>
          <w:sz w:val="24"/>
          <w:szCs w:val="24"/>
          <w:lang w:eastAsia="ja-JP"/>
        </w:rPr>
        <w:tab/>
        <w:t>Fri 7/13/12</w:t>
      </w:r>
      <w:r w:rsidRPr="00E821A8">
        <w:rPr>
          <w:rFonts w:eastAsiaTheme="minorEastAsia" w:cstheme="minorHAnsi"/>
          <w:sz w:val="24"/>
          <w:szCs w:val="24"/>
          <w:lang w:eastAsia="ja-JP"/>
        </w:rPr>
        <w:tab/>
        <w:t>37</w:t>
      </w:r>
      <w:r w:rsidRPr="00E821A8">
        <w:rPr>
          <w:rFonts w:eastAsiaTheme="minorEastAsia" w:cstheme="minorHAnsi"/>
          <w:sz w:val="24"/>
          <w:szCs w:val="24"/>
          <w:lang w:eastAsia="ja-JP"/>
        </w:rPr>
        <w:tab/>
        <w:t>80%</w:t>
      </w:r>
      <w:r w:rsidRPr="00E821A8">
        <w:rPr>
          <w:rFonts w:eastAsiaTheme="minorEastAsia" w:cstheme="minorHAnsi"/>
          <w:sz w:val="24"/>
          <w:szCs w:val="24"/>
          <w:lang w:eastAsia="ja-JP"/>
        </w:rPr>
        <w:tab/>
      </w:r>
      <w:proofErr w:type="spellStart"/>
      <w:r w:rsidRPr="00E821A8">
        <w:rPr>
          <w:rFonts w:eastAsiaTheme="minorEastAsia" w:cstheme="minorHAnsi"/>
          <w:sz w:val="24"/>
          <w:szCs w:val="24"/>
          <w:lang w:eastAsia="ja-JP"/>
        </w:rPr>
        <w:t>HaiTCT</w:t>
      </w:r>
      <w:proofErr w:type="spellEnd"/>
    </w:p>
    <w:p w:rsidR="00E936E3" w:rsidRPr="00E821A8" w:rsidRDefault="00E936E3" w:rsidP="00E936E3">
      <w:pPr>
        <w:autoSpaceDE w:val="0"/>
        <w:autoSpaceDN w:val="0"/>
        <w:adjustRightInd w:val="0"/>
        <w:spacing w:after="0" w:line="240" w:lineRule="auto"/>
        <w:rPr>
          <w:rFonts w:eastAsiaTheme="minorEastAsia" w:cstheme="minorHAnsi"/>
          <w:sz w:val="24"/>
          <w:szCs w:val="24"/>
          <w:lang w:eastAsia="ja-JP"/>
        </w:rPr>
      </w:pPr>
      <w:r w:rsidRPr="00E821A8">
        <w:rPr>
          <w:rFonts w:eastAsiaTheme="minorEastAsia" w:cstheme="minorHAnsi"/>
          <w:sz w:val="24"/>
          <w:szCs w:val="24"/>
          <w:lang w:eastAsia="ja-JP"/>
        </w:rPr>
        <w:t>Function 8 Planner</w:t>
      </w:r>
      <w:r w:rsidRPr="00E821A8">
        <w:rPr>
          <w:rFonts w:eastAsiaTheme="minorEastAsia" w:cstheme="minorHAnsi"/>
          <w:sz w:val="24"/>
          <w:szCs w:val="24"/>
          <w:lang w:eastAsia="ja-JP"/>
        </w:rPr>
        <w:tab/>
        <w:t>4d</w:t>
      </w:r>
      <w:r w:rsidRPr="00E821A8">
        <w:rPr>
          <w:rFonts w:eastAsiaTheme="minorEastAsia" w:cstheme="minorHAnsi"/>
          <w:sz w:val="24"/>
          <w:szCs w:val="24"/>
          <w:lang w:eastAsia="ja-JP"/>
        </w:rPr>
        <w:tab/>
        <w:t>Mon 7/9/12</w:t>
      </w:r>
      <w:r w:rsidRPr="00E821A8">
        <w:rPr>
          <w:rFonts w:eastAsiaTheme="minorEastAsia" w:cstheme="minorHAnsi"/>
          <w:sz w:val="24"/>
          <w:szCs w:val="24"/>
          <w:lang w:eastAsia="ja-JP"/>
        </w:rPr>
        <w:tab/>
      </w:r>
      <w:r w:rsidRPr="00E821A8">
        <w:rPr>
          <w:rFonts w:eastAsiaTheme="minorEastAsia" w:cstheme="minorHAnsi"/>
          <w:sz w:val="24"/>
          <w:szCs w:val="24"/>
          <w:lang w:eastAsia="ja-JP"/>
        </w:rPr>
        <w:tab/>
        <w:t>Fri 7/13/12</w:t>
      </w:r>
      <w:r w:rsidRPr="00E821A8">
        <w:rPr>
          <w:rFonts w:eastAsiaTheme="minorEastAsia" w:cstheme="minorHAnsi"/>
          <w:sz w:val="24"/>
          <w:szCs w:val="24"/>
          <w:lang w:eastAsia="ja-JP"/>
        </w:rPr>
        <w:tab/>
        <w:t>38</w:t>
      </w:r>
      <w:r w:rsidRPr="00E821A8">
        <w:rPr>
          <w:rFonts w:eastAsiaTheme="minorEastAsia" w:cstheme="minorHAnsi"/>
          <w:sz w:val="24"/>
          <w:szCs w:val="24"/>
          <w:lang w:eastAsia="ja-JP"/>
        </w:rPr>
        <w:tab/>
        <w:t>95%</w:t>
      </w:r>
      <w:r w:rsidRPr="00E821A8">
        <w:rPr>
          <w:rFonts w:eastAsiaTheme="minorEastAsia" w:cstheme="minorHAnsi"/>
          <w:sz w:val="24"/>
          <w:szCs w:val="24"/>
          <w:lang w:eastAsia="ja-JP"/>
        </w:rPr>
        <w:tab/>
      </w:r>
      <w:proofErr w:type="spellStart"/>
      <w:r w:rsidRPr="00E821A8">
        <w:rPr>
          <w:rFonts w:eastAsiaTheme="minorEastAsia" w:cstheme="minorHAnsi"/>
          <w:sz w:val="24"/>
          <w:szCs w:val="24"/>
          <w:lang w:eastAsia="ja-JP"/>
        </w:rPr>
        <w:t>GiangPNT</w:t>
      </w:r>
      <w:proofErr w:type="spellEnd"/>
    </w:p>
    <w:p w:rsidR="00E936E3" w:rsidRPr="00E821A8" w:rsidRDefault="00E936E3" w:rsidP="00E936E3">
      <w:pPr>
        <w:autoSpaceDE w:val="0"/>
        <w:autoSpaceDN w:val="0"/>
        <w:adjustRightInd w:val="0"/>
        <w:spacing w:after="0" w:line="240" w:lineRule="auto"/>
        <w:rPr>
          <w:rFonts w:eastAsiaTheme="minorEastAsia" w:cstheme="minorHAnsi"/>
          <w:sz w:val="24"/>
          <w:szCs w:val="24"/>
          <w:lang w:eastAsia="ja-JP"/>
        </w:rPr>
      </w:pPr>
      <w:r w:rsidRPr="00E821A8">
        <w:rPr>
          <w:rFonts w:eastAsiaTheme="minorEastAsia" w:cstheme="minorHAnsi"/>
          <w:sz w:val="24"/>
          <w:szCs w:val="24"/>
          <w:lang w:eastAsia="ja-JP"/>
        </w:rPr>
        <w:t xml:space="preserve">Function </w:t>
      </w:r>
      <w:proofErr w:type="gramStart"/>
      <w:r w:rsidRPr="00E821A8">
        <w:rPr>
          <w:rFonts w:eastAsiaTheme="minorEastAsia" w:cstheme="minorHAnsi"/>
          <w:sz w:val="24"/>
          <w:szCs w:val="24"/>
          <w:lang w:eastAsia="ja-JP"/>
        </w:rPr>
        <w:t>9  Project</w:t>
      </w:r>
      <w:proofErr w:type="gramEnd"/>
      <w:r w:rsidRPr="00E821A8">
        <w:rPr>
          <w:rFonts w:eastAsiaTheme="minorEastAsia" w:cstheme="minorHAnsi"/>
          <w:sz w:val="24"/>
          <w:szCs w:val="24"/>
          <w:lang w:eastAsia="ja-JP"/>
        </w:rPr>
        <w:t xml:space="preserve"> Eye</w:t>
      </w:r>
      <w:r w:rsidRPr="00E821A8">
        <w:rPr>
          <w:rFonts w:eastAsiaTheme="minorEastAsia" w:cstheme="minorHAnsi"/>
          <w:sz w:val="24"/>
          <w:szCs w:val="24"/>
          <w:lang w:eastAsia="ja-JP"/>
        </w:rPr>
        <w:tab/>
        <w:t>2d</w:t>
      </w:r>
      <w:r w:rsidRPr="00E821A8">
        <w:rPr>
          <w:rFonts w:eastAsiaTheme="minorEastAsia" w:cstheme="minorHAnsi"/>
          <w:sz w:val="24"/>
          <w:szCs w:val="24"/>
          <w:lang w:eastAsia="ja-JP"/>
        </w:rPr>
        <w:tab/>
        <w:t>Fri 7/13/12</w:t>
      </w:r>
      <w:r w:rsidRPr="00E821A8">
        <w:rPr>
          <w:rFonts w:eastAsiaTheme="minorEastAsia" w:cstheme="minorHAnsi"/>
          <w:sz w:val="24"/>
          <w:szCs w:val="24"/>
          <w:lang w:eastAsia="ja-JP"/>
        </w:rPr>
        <w:tab/>
      </w:r>
      <w:r w:rsidRPr="00E821A8">
        <w:rPr>
          <w:rFonts w:eastAsiaTheme="minorEastAsia" w:cstheme="minorHAnsi"/>
          <w:sz w:val="24"/>
          <w:szCs w:val="24"/>
          <w:lang w:eastAsia="ja-JP"/>
        </w:rPr>
        <w:tab/>
        <w:t>Tue 7/17/12</w:t>
      </w:r>
      <w:r w:rsidRPr="00E821A8">
        <w:rPr>
          <w:rFonts w:eastAsiaTheme="minorEastAsia" w:cstheme="minorHAnsi"/>
          <w:sz w:val="24"/>
          <w:szCs w:val="24"/>
          <w:lang w:eastAsia="ja-JP"/>
        </w:rPr>
        <w:tab/>
        <w:t>39</w:t>
      </w:r>
      <w:r w:rsidRPr="00E821A8">
        <w:rPr>
          <w:rFonts w:eastAsiaTheme="minorEastAsia" w:cstheme="minorHAnsi"/>
          <w:sz w:val="24"/>
          <w:szCs w:val="24"/>
          <w:lang w:eastAsia="ja-JP"/>
        </w:rPr>
        <w:tab/>
        <w:t>90%</w:t>
      </w:r>
      <w:r w:rsidRPr="00E821A8">
        <w:rPr>
          <w:rFonts w:eastAsiaTheme="minorEastAsia" w:cstheme="minorHAnsi"/>
          <w:sz w:val="24"/>
          <w:szCs w:val="24"/>
          <w:lang w:eastAsia="ja-JP"/>
        </w:rPr>
        <w:tab/>
        <w:t>All team members</w:t>
      </w:r>
    </w:p>
    <w:p w:rsidR="00E936E3" w:rsidRPr="00E821A8" w:rsidRDefault="00E936E3" w:rsidP="00E936E3">
      <w:pPr>
        <w:autoSpaceDE w:val="0"/>
        <w:autoSpaceDN w:val="0"/>
        <w:adjustRightInd w:val="0"/>
        <w:spacing w:after="0" w:line="240" w:lineRule="auto"/>
        <w:rPr>
          <w:rFonts w:eastAsiaTheme="minorEastAsia" w:cstheme="minorHAnsi"/>
          <w:sz w:val="24"/>
          <w:szCs w:val="24"/>
          <w:lang w:eastAsia="ja-JP"/>
        </w:rPr>
      </w:pPr>
      <w:r w:rsidRPr="00E821A8">
        <w:rPr>
          <w:rFonts w:eastAsiaTheme="minorEastAsia" w:cstheme="minorHAnsi"/>
          <w:sz w:val="24"/>
          <w:szCs w:val="24"/>
          <w:lang w:eastAsia="ja-JP"/>
        </w:rPr>
        <w:t>Function 10 Receipt</w:t>
      </w:r>
      <w:r w:rsidRPr="00E821A8">
        <w:rPr>
          <w:rFonts w:eastAsiaTheme="minorEastAsia" w:cstheme="minorHAnsi"/>
          <w:sz w:val="24"/>
          <w:szCs w:val="24"/>
          <w:lang w:eastAsia="ja-JP"/>
        </w:rPr>
        <w:tab/>
        <w:t>2d</w:t>
      </w:r>
      <w:r w:rsidRPr="00E821A8">
        <w:rPr>
          <w:rFonts w:eastAsiaTheme="minorEastAsia" w:cstheme="minorHAnsi"/>
          <w:sz w:val="24"/>
          <w:szCs w:val="24"/>
          <w:lang w:eastAsia="ja-JP"/>
        </w:rPr>
        <w:tab/>
        <w:t>Fri 7/13/12</w:t>
      </w:r>
      <w:r w:rsidRPr="00E821A8">
        <w:rPr>
          <w:rFonts w:eastAsiaTheme="minorEastAsia" w:cstheme="minorHAnsi"/>
          <w:sz w:val="24"/>
          <w:szCs w:val="24"/>
          <w:lang w:eastAsia="ja-JP"/>
        </w:rPr>
        <w:tab/>
      </w:r>
      <w:r w:rsidRPr="00E821A8">
        <w:rPr>
          <w:rFonts w:eastAsiaTheme="minorEastAsia" w:cstheme="minorHAnsi"/>
          <w:sz w:val="24"/>
          <w:szCs w:val="24"/>
          <w:lang w:eastAsia="ja-JP"/>
        </w:rPr>
        <w:tab/>
        <w:t>Tue 7/17/12</w:t>
      </w:r>
      <w:r w:rsidRPr="00E821A8">
        <w:rPr>
          <w:rFonts w:eastAsiaTheme="minorEastAsia" w:cstheme="minorHAnsi"/>
          <w:sz w:val="24"/>
          <w:szCs w:val="24"/>
          <w:lang w:eastAsia="ja-JP"/>
        </w:rPr>
        <w:tab/>
        <w:t>39</w:t>
      </w:r>
      <w:r w:rsidRPr="00E821A8">
        <w:rPr>
          <w:rFonts w:eastAsiaTheme="minorEastAsia" w:cstheme="minorHAnsi"/>
          <w:sz w:val="24"/>
          <w:szCs w:val="24"/>
          <w:lang w:eastAsia="ja-JP"/>
        </w:rPr>
        <w:tab/>
        <w:t>25%</w:t>
      </w:r>
      <w:r w:rsidRPr="00E821A8">
        <w:rPr>
          <w:rFonts w:eastAsiaTheme="minorEastAsia" w:cstheme="minorHAnsi"/>
          <w:sz w:val="24"/>
          <w:szCs w:val="24"/>
          <w:lang w:eastAsia="ja-JP"/>
        </w:rPr>
        <w:tab/>
        <w:t>All team members</w:t>
      </w:r>
    </w:p>
    <w:p w:rsidR="00E936E3" w:rsidRPr="00E821A8" w:rsidRDefault="00E936E3" w:rsidP="00E936E3">
      <w:pPr>
        <w:autoSpaceDE w:val="0"/>
        <w:autoSpaceDN w:val="0"/>
        <w:adjustRightInd w:val="0"/>
        <w:spacing w:after="0" w:line="240" w:lineRule="auto"/>
        <w:rPr>
          <w:rFonts w:eastAsiaTheme="minorEastAsia" w:cstheme="minorHAnsi"/>
          <w:sz w:val="24"/>
          <w:szCs w:val="24"/>
          <w:lang w:eastAsia="ja-JP"/>
        </w:rPr>
      </w:pPr>
      <w:r w:rsidRPr="00E821A8">
        <w:rPr>
          <w:rFonts w:eastAsiaTheme="minorEastAsia" w:cstheme="minorHAnsi"/>
          <w:sz w:val="24"/>
          <w:szCs w:val="24"/>
          <w:lang w:eastAsia="ja-JP"/>
        </w:rPr>
        <w:t>Review code offline</w:t>
      </w:r>
      <w:r w:rsidRPr="00E821A8">
        <w:rPr>
          <w:rFonts w:eastAsiaTheme="minorEastAsia" w:cstheme="minorHAnsi"/>
          <w:sz w:val="24"/>
          <w:szCs w:val="24"/>
          <w:lang w:eastAsia="ja-JP"/>
        </w:rPr>
        <w:tab/>
        <w:t>1d</w:t>
      </w:r>
      <w:r w:rsidRPr="00E821A8">
        <w:rPr>
          <w:rFonts w:eastAsiaTheme="minorEastAsia" w:cstheme="minorHAnsi"/>
          <w:sz w:val="24"/>
          <w:szCs w:val="24"/>
          <w:lang w:eastAsia="ja-JP"/>
        </w:rPr>
        <w:tab/>
        <w:t>Tue 7/17/12</w:t>
      </w:r>
      <w:r w:rsidRPr="00E821A8">
        <w:rPr>
          <w:rFonts w:eastAsiaTheme="minorEastAsia" w:cstheme="minorHAnsi"/>
          <w:sz w:val="24"/>
          <w:szCs w:val="24"/>
          <w:lang w:eastAsia="ja-JP"/>
        </w:rPr>
        <w:tab/>
      </w:r>
      <w:r w:rsidRPr="00E821A8">
        <w:rPr>
          <w:rFonts w:eastAsiaTheme="minorEastAsia" w:cstheme="minorHAnsi"/>
          <w:sz w:val="24"/>
          <w:szCs w:val="24"/>
          <w:lang w:eastAsia="ja-JP"/>
        </w:rPr>
        <w:tab/>
        <w:t>Wed 7/18/12</w:t>
      </w:r>
      <w:r w:rsidRPr="00E821A8">
        <w:rPr>
          <w:rFonts w:eastAsiaTheme="minorEastAsia" w:cstheme="minorHAnsi"/>
          <w:sz w:val="24"/>
          <w:szCs w:val="24"/>
          <w:lang w:eastAsia="ja-JP"/>
        </w:rPr>
        <w:tab/>
        <w:t>44</w:t>
      </w:r>
      <w:r w:rsidRPr="00E821A8">
        <w:rPr>
          <w:rFonts w:eastAsiaTheme="minorEastAsia" w:cstheme="minorHAnsi"/>
          <w:sz w:val="24"/>
          <w:szCs w:val="24"/>
          <w:lang w:eastAsia="ja-JP"/>
        </w:rPr>
        <w:tab/>
        <w:t>0%</w:t>
      </w:r>
      <w:r w:rsidRPr="00E821A8">
        <w:rPr>
          <w:rFonts w:eastAsiaTheme="minorEastAsia" w:cstheme="minorHAnsi"/>
          <w:sz w:val="24"/>
          <w:szCs w:val="24"/>
          <w:lang w:eastAsia="ja-JP"/>
        </w:rPr>
        <w:tab/>
        <w:t>All team members</w:t>
      </w:r>
    </w:p>
    <w:p w:rsidR="00E936E3" w:rsidRPr="00E821A8" w:rsidRDefault="00E936E3" w:rsidP="00E936E3">
      <w:pPr>
        <w:autoSpaceDE w:val="0"/>
        <w:autoSpaceDN w:val="0"/>
        <w:adjustRightInd w:val="0"/>
        <w:spacing w:after="0" w:line="240" w:lineRule="auto"/>
        <w:rPr>
          <w:rFonts w:eastAsiaTheme="minorEastAsia" w:cstheme="minorHAnsi"/>
          <w:sz w:val="24"/>
          <w:szCs w:val="24"/>
          <w:lang w:eastAsia="ja-JP"/>
        </w:rPr>
      </w:pPr>
      <w:r w:rsidRPr="00E821A8">
        <w:rPr>
          <w:rFonts w:eastAsiaTheme="minorEastAsia" w:cstheme="minorHAnsi"/>
          <w:sz w:val="24"/>
          <w:szCs w:val="24"/>
          <w:lang w:eastAsia="ja-JP"/>
        </w:rPr>
        <w:t>Review to update/fix bug for final documents</w:t>
      </w:r>
      <w:r w:rsidRPr="00E821A8">
        <w:rPr>
          <w:rFonts w:eastAsiaTheme="minorEastAsia" w:cstheme="minorHAnsi"/>
          <w:sz w:val="24"/>
          <w:szCs w:val="24"/>
          <w:lang w:eastAsia="ja-JP"/>
        </w:rPr>
        <w:tab/>
        <w:t>1d</w:t>
      </w:r>
      <w:r w:rsidRPr="00E821A8">
        <w:rPr>
          <w:rFonts w:eastAsiaTheme="minorEastAsia" w:cstheme="minorHAnsi"/>
          <w:sz w:val="24"/>
          <w:szCs w:val="24"/>
          <w:lang w:eastAsia="ja-JP"/>
        </w:rPr>
        <w:tab/>
        <w:t>Wed 7/18/12</w:t>
      </w:r>
      <w:r w:rsidRPr="00E821A8">
        <w:rPr>
          <w:rFonts w:eastAsiaTheme="minorEastAsia" w:cstheme="minorHAnsi"/>
          <w:sz w:val="24"/>
          <w:szCs w:val="24"/>
          <w:lang w:eastAsia="ja-JP"/>
        </w:rPr>
        <w:tab/>
      </w:r>
      <w:r w:rsidRPr="00E821A8">
        <w:rPr>
          <w:rFonts w:eastAsiaTheme="minorEastAsia" w:cstheme="minorHAnsi"/>
          <w:sz w:val="24"/>
          <w:szCs w:val="24"/>
          <w:lang w:eastAsia="ja-JP"/>
        </w:rPr>
        <w:tab/>
        <w:t>Thu 7/19/12</w:t>
      </w:r>
      <w:r w:rsidRPr="00E821A8">
        <w:rPr>
          <w:rFonts w:eastAsiaTheme="minorEastAsia" w:cstheme="minorHAnsi"/>
          <w:sz w:val="24"/>
          <w:szCs w:val="24"/>
          <w:lang w:eastAsia="ja-JP"/>
        </w:rPr>
        <w:tab/>
        <w:t>45</w:t>
      </w:r>
      <w:r w:rsidRPr="00E821A8">
        <w:rPr>
          <w:rFonts w:eastAsiaTheme="minorEastAsia" w:cstheme="minorHAnsi"/>
          <w:sz w:val="24"/>
          <w:szCs w:val="24"/>
          <w:lang w:eastAsia="ja-JP"/>
        </w:rPr>
        <w:tab/>
        <w:t>60%</w:t>
      </w:r>
      <w:r w:rsidRPr="00E821A8">
        <w:rPr>
          <w:rFonts w:eastAsiaTheme="minorEastAsia" w:cstheme="minorHAnsi"/>
          <w:sz w:val="24"/>
          <w:szCs w:val="24"/>
          <w:lang w:eastAsia="ja-JP"/>
        </w:rPr>
        <w:tab/>
      </w:r>
    </w:p>
    <w:p w:rsidR="00E936E3" w:rsidRPr="00E821A8" w:rsidRDefault="00E936E3" w:rsidP="00E936E3">
      <w:pPr>
        <w:autoSpaceDE w:val="0"/>
        <w:autoSpaceDN w:val="0"/>
        <w:adjustRightInd w:val="0"/>
        <w:spacing w:after="0" w:line="240" w:lineRule="auto"/>
        <w:rPr>
          <w:rFonts w:eastAsiaTheme="minorEastAsia" w:cstheme="minorHAnsi"/>
          <w:sz w:val="24"/>
          <w:szCs w:val="24"/>
          <w:lang w:eastAsia="ja-JP"/>
        </w:rPr>
      </w:pPr>
      <w:r w:rsidRPr="00E821A8">
        <w:rPr>
          <w:rFonts w:eastAsiaTheme="minorEastAsia" w:cstheme="minorHAnsi"/>
          <w:sz w:val="24"/>
          <w:szCs w:val="24"/>
          <w:lang w:eastAsia="ja-JP"/>
        </w:rPr>
        <w:t>Modify if needed</w:t>
      </w:r>
      <w:r w:rsidRPr="00E821A8">
        <w:rPr>
          <w:rFonts w:eastAsiaTheme="minorEastAsia" w:cstheme="minorHAnsi"/>
          <w:sz w:val="24"/>
          <w:szCs w:val="24"/>
          <w:lang w:eastAsia="ja-JP"/>
        </w:rPr>
        <w:tab/>
        <w:t>1d</w:t>
      </w:r>
      <w:r w:rsidRPr="00E821A8">
        <w:rPr>
          <w:rFonts w:eastAsiaTheme="minorEastAsia" w:cstheme="minorHAnsi"/>
          <w:sz w:val="24"/>
          <w:szCs w:val="24"/>
          <w:lang w:eastAsia="ja-JP"/>
        </w:rPr>
        <w:tab/>
        <w:t>Thu 7/19/12</w:t>
      </w:r>
      <w:r w:rsidRPr="00E821A8">
        <w:rPr>
          <w:rFonts w:eastAsiaTheme="minorEastAsia" w:cstheme="minorHAnsi"/>
          <w:sz w:val="24"/>
          <w:szCs w:val="24"/>
          <w:lang w:eastAsia="ja-JP"/>
        </w:rPr>
        <w:tab/>
      </w:r>
      <w:r w:rsidRPr="00E821A8">
        <w:rPr>
          <w:rFonts w:eastAsiaTheme="minorEastAsia" w:cstheme="minorHAnsi"/>
          <w:sz w:val="24"/>
          <w:szCs w:val="24"/>
          <w:lang w:eastAsia="ja-JP"/>
        </w:rPr>
        <w:tab/>
        <w:t>Fri 7/20/12</w:t>
      </w:r>
      <w:r w:rsidRPr="00E821A8">
        <w:rPr>
          <w:rFonts w:eastAsiaTheme="minorEastAsia" w:cstheme="minorHAnsi"/>
          <w:sz w:val="24"/>
          <w:szCs w:val="24"/>
          <w:lang w:eastAsia="ja-JP"/>
        </w:rPr>
        <w:tab/>
        <w:t>46</w:t>
      </w:r>
      <w:r w:rsidRPr="00E821A8">
        <w:rPr>
          <w:rFonts w:eastAsiaTheme="minorEastAsia" w:cstheme="minorHAnsi"/>
          <w:sz w:val="24"/>
          <w:szCs w:val="24"/>
          <w:lang w:eastAsia="ja-JP"/>
        </w:rPr>
        <w:tab/>
        <w:t>60%</w:t>
      </w:r>
      <w:r w:rsidRPr="00E821A8">
        <w:rPr>
          <w:rFonts w:eastAsiaTheme="minorEastAsia" w:cstheme="minorHAnsi"/>
          <w:sz w:val="24"/>
          <w:szCs w:val="24"/>
          <w:lang w:eastAsia="ja-JP"/>
        </w:rPr>
        <w:tab/>
        <w:t>All team members</w:t>
      </w:r>
    </w:p>
    <w:p w:rsidR="00E936E3" w:rsidRPr="00E821A8" w:rsidRDefault="00E936E3" w:rsidP="00E936E3">
      <w:pPr>
        <w:autoSpaceDE w:val="0"/>
        <w:autoSpaceDN w:val="0"/>
        <w:adjustRightInd w:val="0"/>
        <w:spacing w:after="0" w:line="240" w:lineRule="auto"/>
        <w:rPr>
          <w:rFonts w:eastAsiaTheme="minorEastAsia" w:cstheme="minorHAnsi"/>
          <w:sz w:val="24"/>
          <w:szCs w:val="24"/>
          <w:lang w:eastAsia="ja-JP"/>
        </w:rPr>
      </w:pPr>
      <w:r w:rsidRPr="00E821A8">
        <w:rPr>
          <w:rFonts w:eastAsiaTheme="minorEastAsia" w:cstheme="minorHAnsi"/>
          <w:sz w:val="24"/>
          <w:szCs w:val="24"/>
          <w:lang w:eastAsia="ja-JP"/>
        </w:rPr>
        <w:t>Integration</w:t>
      </w:r>
      <w:r w:rsidRPr="00E821A8">
        <w:rPr>
          <w:rFonts w:eastAsiaTheme="minorEastAsia" w:cstheme="minorHAnsi"/>
          <w:sz w:val="24"/>
          <w:szCs w:val="24"/>
          <w:lang w:eastAsia="ja-JP"/>
        </w:rPr>
        <w:tab/>
        <w:t>2d</w:t>
      </w:r>
      <w:r w:rsidRPr="00E821A8">
        <w:rPr>
          <w:rFonts w:eastAsiaTheme="minorEastAsia" w:cstheme="minorHAnsi"/>
          <w:sz w:val="24"/>
          <w:szCs w:val="24"/>
          <w:lang w:eastAsia="ja-JP"/>
        </w:rPr>
        <w:tab/>
        <w:t>Fri 7/20/12</w:t>
      </w:r>
      <w:r w:rsidRPr="00E821A8">
        <w:rPr>
          <w:rFonts w:eastAsiaTheme="minorEastAsia" w:cstheme="minorHAnsi"/>
          <w:sz w:val="24"/>
          <w:szCs w:val="24"/>
          <w:lang w:eastAsia="ja-JP"/>
        </w:rPr>
        <w:tab/>
      </w:r>
      <w:r w:rsidRPr="00E821A8">
        <w:rPr>
          <w:rFonts w:eastAsiaTheme="minorEastAsia" w:cstheme="minorHAnsi"/>
          <w:sz w:val="24"/>
          <w:szCs w:val="24"/>
          <w:lang w:eastAsia="ja-JP"/>
        </w:rPr>
        <w:tab/>
        <w:t>Tue 7/24/12</w:t>
      </w:r>
      <w:r w:rsidRPr="00E821A8">
        <w:rPr>
          <w:rFonts w:eastAsiaTheme="minorEastAsia" w:cstheme="minorHAnsi"/>
          <w:sz w:val="24"/>
          <w:szCs w:val="24"/>
          <w:lang w:eastAsia="ja-JP"/>
        </w:rPr>
        <w:tab/>
        <w:t>47</w:t>
      </w:r>
      <w:r w:rsidRPr="00E821A8">
        <w:rPr>
          <w:rFonts w:eastAsiaTheme="minorEastAsia" w:cstheme="minorHAnsi"/>
          <w:sz w:val="24"/>
          <w:szCs w:val="24"/>
          <w:lang w:eastAsia="ja-JP"/>
        </w:rPr>
        <w:tab/>
        <w:t>80%</w:t>
      </w:r>
      <w:r w:rsidRPr="00E821A8">
        <w:rPr>
          <w:rFonts w:eastAsiaTheme="minorEastAsia" w:cstheme="minorHAnsi"/>
          <w:sz w:val="24"/>
          <w:szCs w:val="24"/>
          <w:lang w:eastAsia="ja-JP"/>
        </w:rPr>
        <w:tab/>
        <w:t>All team members</w:t>
      </w:r>
    </w:p>
    <w:p w:rsidR="00E936E3" w:rsidRPr="00E821A8" w:rsidRDefault="00E936E3" w:rsidP="00E936E3">
      <w:pPr>
        <w:autoSpaceDE w:val="0"/>
        <w:autoSpaceDN w:val="0"/>
        <w:adjustRightInd w:val="0"/>
        <w:spacing w:after="0" w:line="240" w:lineRule="auto"/>
        <w:rPr>
          <w:rFonts w:eastAsiaTheme="minorEastAsia" w:cstheme="minorHAnsi"/>
          <w:sz w:val="24"/>
          <w:szCs w:val="24"/>
          <w:lang w:eastAsia="ja-JP"/>
        </w:rPr>
      </w:pPr>
      <w:r w:rsidRPr="00E821A8">
        <w:rPr>
          <w:rFonts w:eastAsiaTheme="minorEastAsia" w:cstheme="minorHAnsi"/>
          <w:sz w:val="24"/>
          <w:szCs w:val="24"/>
          <w:lang w:eastAsia="ja-JP"/>
        </w:rPr>
        <w:t>Study and develop Android Version</w:t>
      </w:r>
      <w:r w:rsidRPr="00E821A8">
        <w:rPr>
          <w:rFonts w:eastAsiaTheme="minorEastAsia" w:cstheme="minorHAnsi"/>
          <w:sz w:val="24"/>
          <w:szCs w:val="24"/>
          <w:lang w:eastAsia="ja-JP"/>
        </w:rPr>
        <w:tab/>
        <w:t>4d</w:t>
      </w:r>
      <w:r w:rsidRPr="00E821A8">
        <w:rPr>
          <w:rFonts w:eastAsiaTheme="minorEastAsia" w:cstheme="minorHAnsi"/>
          <w:sz w:val="24"/>
          <w:szCs w:val="24"/>
          <w:lang w:eastAsia="ja-JP"/>
        </w:rPr>
        <w:tab/>
        <w:t>Tue 7/24/12</w:t>
      </w:r>
      <w:r w:rsidRPr="00E821A8">
        <w:rPr>
          <w:rFonts w:eastAsiaTheme="minorEastAsia" w:cstheme="minorHAnsi"/>
          <w:sz w:val="24"/>
          <w:szCs w:val="24"/>
          <w:lang w:eastAsia="ja-JP"/>
        </w:rPr>
        <w:tab/>
      </w:r>
      <w:r w:rsidRPr="00E821A8">
        <w:rPr>
          <w:rFonts w:eastAsiaTheme="minorEastAsia" w:cstheme="minorHAnsi"/>
          <w:sz w:val="24"/>
          <w:szCs w:val="24"/>
          <w:lang w:eastAsia="ja-JP"/>
        </w:rPr>
        <w:tab/>
        <w:t>Mon 7/30/12</w:t>
      </w:r>
      <w:r w:rsidRPr="00E821A8">
        <w:rPr>
          <w:rFonts w:eastAsiaTheme="minorEastAsia" w:cstheme="minorHAnsi"/>
          <w:sz w:val="24"/>
          <w:szCs w:val="24"/>
          <w:lang w:eastAsia="ja-JP"/>
        </w:rPr>
        <w:tab/>
        <w:t>48</w:t>
      </w:r>
      <w:r w:rsidRPr="00E821A8">
        <w:rPr>
          <w:rFonts w:eastAsiaTheme="minorEastAsia" w:cstheme="minorHAnsi"/>
          <w:sz w:val="24"/>
          <w:szCs w:val="24"/>
          <w:lang w:eastAsia="ja-JP"/>
        </w:rPr>
        <w:tab/>
        <w:t>70%</w:t>
      </w:r>
      <w:r w:rsidRPr="00E821A8">
        <w:rPr>
          <w:rFonts w:eastAsiaTheme="minorEastAsia" w:cstheme="minorHAnsi"/>
          <w:sz w:val="24"/>
          <w:szCs w:val="24"/>
          <w:lang w:eastAsia="ja-JP"/>
        </w:rPr>
        <w:tab/>
        <w:t>All team members</w:t>
      </w:r>
    </w:p>
    <w:p w:rsidR="00E936E3" w:rsidRPr="00E821A8" w:rsidRDefault="00E936E3" w:rsidP="00E936E3">
      <w:pPr>
        <w:autoSpaceDE w:val="0"/>
        <w:autoSpaceDN w:val="0"/>
        <w:adjustRightInd w:val="0"/>
        <w:spacing w:after="0" w:line="240" w:lineRule="auto"/>
        <w:rPr>
          <w:rFonts w:eastAsiaTheme="minorEastAsia" w:cstheme="minorHAnsi"/>
          <w:sz w:val="24"/>
          <w:szCs w:val="24"/>
          <w:lang w:eastAsia="ja-JP"/>
        </w:rPr>
      </w:pPr>
      <w:r w:rsidRPr="00E821A8">
        <w:rPr>
          <w:rFonts w:eastAsiaTheme="minorEastAsia" w:cstheme="minorHAnsi"/>
          <w:sz w:val="24"/>
          <w:szCs w:val="24"/>
          <w:lang w:eastAsia="ja-JP"/>
        </w:rPr>
        <w:t>Testing</w:t>
      </w:r>
      <w:r w:rsidRPr="00E821A8">
        <w:rPr>
          <w:rFonts w:eastAsiaTheme="minorEastAsia" w:cstheme="minorHAnsi"/>
          <w:sz w:val="24"/>
          <w:szCs w:val="24"/>
          <w:lang w:eastAsia="ja-JP"/>
        </w:rPr>
        <w:tab/>
        <w:t>12.35d</w:t>
      </w:r>
      <w:r w:rsidRPr="00E821A8">
        <w:rPr>
          <w:rFonts w:eastAsiaTheme="minorEastAsia" w:cstheme="minorHAnsi"/>
          <w:sz w:val="24"/>
          <w:szCs w:val="24"/>
          <w:lang w:eastAsia="ja-JP"/>
        </w:rPr>
        <w:tab/>
        <w:t>Fri 7/27/12</w:t>
      </w:r>
      <w:r w:rsidRPr="00E821A8">
        <w:rPr>
          <w:rFonts w:eastAsiaTheme="minorEastAsia" w:cstheme="minorHAnsi"/>
          <w:sz w:val="24"/>
          <w:szCs w:val="24"/>
          <w:lang w:eastAsia="ja-JP"/>
        </w:rPr>
        <w:tab/>
      </w:r>
      <w:r w:rsidRPr="00E821A8">
        <w:rPr>
          <w:rFonts w:eastAsiaTheme="minorEastAsia" w:cstheme="minorHAnsi"/>
          <w:sz w:val="24"/>
          <w:szCs w:val="24"/>
          <w:lang w:eastAsia="ja-JP"/>
        </w:rPr>
        <w:tab/>
        <w:t>Tue 8/14/12</w:t>
      </w:r>
      <w:r w:rsidRPr="00E821A8">
        <w:rPr>
          <w:rFonts w:eastAsiaTheme="minorEastAsia" w:cstheme="minorHAnsi"/>
          <w:sz w:val="24"/>
          <w:szCs w:val="24"/>
          <w:lang w:eastAsia="ja-JP"/>
        </w:rPr>
        <w:tab/>
        <w:t>49</w:t>
      </w:r>
      <w:r w:rsidRPr="00E821A8">
        <w:rPr>
          <w:rFonts w:eastAsiaTheme="minorEastAsia" w:cstheme="minorHAnsi"/>
          <w:sz w:val="24"/>
          <w:szCs w:val="24"/>
          <w:lang w:eastAsia="ja-JP"/>
        </w:rPr>
        <w:tab/>
        <w:t>90%</w:t>
      </w:r>
      <w:r w:rsidRPr="00E821A8">
        <w:rPr>
          <w:rFonts w:eastAsiaTheme="minorEastAsia" w:cstheme="minorHAnsi"/>
          <w:sz w:val="24"/>
          <w:szCs w:val="24"/>
          <w:lang w:eastAsia="ja-JP"/>
        </w:rPr>
        <w:tab/>
        <w:t>All team members</w:t>
      </w:r>
    </w:p>
    <w:p w:rsidR="00E936E3" w:rsidRPr="00E821A8" w:rsidRDefault="00E936E3" w:rsidP="00E936E3">
      <w:pPr>
        <w:autoSpaceDE w:val="0"/>
        <w:autoSpaceDN w:val="0"/>
        <w:adjustRightInd w:val="0"/>
        <w:spacing w:after="0" w:line="240" w:lineRule="auto"/>
        <w:rPr>
          <w:rFonts w:eastAsiaTheme="minorEastAsia" w:cstheme="minorHAnsi"/>
          <w:sz w:val="24"/>
          <w:szCs w:val="24"/>
          <w:lang w:eastAsia="ja-JP"/>
        </w:rPr>
      </w:pPr>
      <w:r w:rsidRPr="00E821A8">
        <w:rPr>
          <w:rFonts w:eastAsiaTheme="minorEastAsia" w:cstheme="minorHAnsi"/>
          <w:sz w:val="24"/>
          <w:szCs w:val="24"/>
          <w:lang w:eastAsia="ja-JP"/>
        </w:rPr>
        <w:t>Create Testing plan + Document</w:t>
      </w:r>
      <w:r w:rsidRPr="00E821A8">
        <w:rPr>
          <w:rFonts w:eastAsiaTheme="minorEastAsia" w:cstheme="minorHAnsi"/>
          <w:sz w:val="24"/>
          <w:szCs w:val="24"/>
          <w:lang w:eastAsia="ja-JP"/>
        </w:rPr>
        <w:tab/>
        <w:t>4h</w:t>
      </w:r>
      <w:r w:rsidRPr="00E821A8">
        <w:rPr>
          <w:rFonts w:eastAsiaTheme="minorEastAsia" w:cstheme="minorHAnsi"/>
          <w:sz w:val="24"/>
          <w:szCs w:val="24"/>
          <w:lang w:eastAsia="ja-JP"/>
        </w:rPr>
        <w:tab/>
        <w:t>Fri 7/27/12</w:t>
      </w:r>
      <w:r w:rsidRPr="00E821A8">
        <w:rPr>
          <w:rFonts w:eastAsiaTheme="minorEastAsia" w:cstheme="minorHAnsi"/>
          <w:sz w:val="24"/>
          <w:szCs w:val="24"/>
          <w:lang w:eastAsia="ja-JP"/>
        </w:rPr>
        <w:tab/>
      </w:r>
      <w:r w:rsidRPr="00E821A8">
        <w:rPr>
          <w:rFonts w:eastAsiaTheme="minorEastAsia" w:cstheme="minorHAnsi"/>
          <w:sz w:val="24"/>
          <w:szCs w:val="24"/>
          <w:lang w:eastAsia="ja-JP"/>
        </w:rPr>
        <w:tab/>
        <w:t>Mon 7/30/12</w:t>
      </w:r>
      <w:r w:rsidRPr="00E821A8">
        <w:rPr>
          <w:rFonts w:eastAsiaTheme="minorEastAsia" w:cstheme="minorHAnsi"/>
          <w:sz w:val="24"/>
          <w:szCs w:val="24"/>
          <w:lang w:eastAsia="ja-JP"/>
        </w:rPr>
        <w:tab/>
      </w:r>
      <w:r w:rsidRPr="00E821A8">
        <w:rPr>
          <w:rFonts w:eastAsiaTheme="minorEastAsia" w:cstheme="minorHAnsi"/>
          <w:sz w:val="24"/>
          <w:szCs w:val="24"/>
          <w:lang w:eastAsia="ja-JP"/>
        </w:rPr>
        <w:tab/>
        <w:t>80%</w:t>
      </w:r>
      <w:r w:rsidRPr="00E821A8">
        <w:rPr>
          <w:rFonts w:eastAsiaTheme="minorEastAsia" w:cstheme="minorHAnsi"/>
          <w:sz w:val="24"/>
          <w:szCs w:val="24"/>
          <w:lang w:eastAsia="ja-JP"/>
        </w:rPr>
        <w:tab/>
      </w:r>
    </w:p>
    <w:p w:rsidR="00E936E3" w:rsidRPr="00E821A8" w:rsidRDefault="00E936E3" w:rsidP="00E936E3">
      <w:pPr>
        <w:autoSpaceDE w:val="0"/>
        <w:autoSpaceDN w:val="0"/>
        <w:adjustRightInd w:val="0"/>
        <w:spacing w:after="0" w:line="240" w:lineRule="auto"/>
        <w:rPr>
          <w:rFonts w:eastAsiaTheme="minorEastAsia" w:cstheme="minorHAnsi"/>
          <w:sz w:val="24"/>
          <w:szCs w:val="24"/>
          <w:lang w:eastAsia="ja-JP"/>
        </w:rPr>
      </w:pPr>
      <w:r w:rsidRPr="00E821A8">
        <w:rPr>
          <w:rFonts w:eastAsiaTheme="minorEastAsia" w:cstheme="minorHAnsi"/>
          <w:sz w:val="24"/>
          <w:szCs w:val="24"/>
          <w:lang w:eastAsia="ja-JP"/>
        </w:rPr>
        <w:t>Unit Testing</w:t>
      </w:r>
      <w:r w:rsidRPr="00E821A8">
        <w:rPr>
          <w:rFonts w:eastAsiaTheme="minorEastAsia" w:cstheme="minorHAnsi"/>
          <w:sz w:val="24"/>
          <w:szCs w:val="24"/>
          <w:lang w:eastAsia="ja-JP"/>
        </w:rPr>
        <w:tab/>
        <w:t>5.5d</w:t>
      </w:r>
      <w:r w:rsidRPr="00E821A8">
        <w:rPr>
          <w:rFonts w:eastAsiaTheme="minorEastAsia" w:cstheme="minorHAnsi"/>
          <w:sz w:val="24"/>
          <w:szCs w:val="24"/>
          <w:lang w:eastAsia="ja-JP"/>
        </w:rPr>
        <w:tab/>
        <w:t>Mon 7/30/12</w:t>
      </w:r>
      <w:r w:rsidRPr="00E821A8">
        <w:rPr>
          <w:rFonts w:eastAsiaTheme="minorEastAsia" w:cstheme="minorHAnsi"/>
          <w:sz w:val="24"/>
          <w:szCs w:val="24"/>
          <w:lang w:eastAsia="ja-JP"/>
        </w:rPr>
        <w:tab/>
      </w:r>
      <w:r w:rsidRPr="00E821A8">
        <w:rPr>
          <w:rFonts w:eastAsiaTheme="minorEastAsia" w:cstheme="minorHAnsi"/>
          <w:sz w:val="24"/>
          <w:szCs w:val="24"/>
          <w:lang w:eastAsia="ja-JP"/>
        </w:rPr>
        <w:tab/>
        <w:t>Tue 8/7/12</w:t>
      </w:r>
      <w:r w:rsidRPr="00E821A8">
        <w:rPr>
          <w:rFonts w:eastAsiaTheme="minorEastAsia" w:cstheme="minorHAnsi"/>
          <w:sz w:val="24"/>
          <w:szCs w:val="24"/>
          <w:lang w:eastAsia="ja-JP"/>
        </w:rPr>
        <w:tab/>
      </w:r>
      <w:r w:rsidRPr="00E821A8">
        <w:rPr>
          <w:rFonts w:eastAsiaTheme="minorEastAsia" w:cstheme="minorHAnsi"/>
          <w:sz w:val="24"/>
          <w:szCs w:val="24"/>
          <w:lang w:eastAsia="ja-JP"/>
        </w:rPr>
        <w:tab/>
        <w:t>100%</w:t>
      </w:r>
      <w:r w:rsidRPr="00E821A8">
        <w:rPr>
          <w:rFonts w:eastAsiaTheme="minorEastAsia" w:cstheme="minorHAnsi"/>
          <w:sz w:val="24"/>
          <w:szCs w:val="24"/>
          <w:lang w:eastAsia="ja-JP"/>
        </w:rPr>
        <w:tab/>
      </w:r>
    </w:p>
    <w:p w:rsidR="00E936E3" w:rsidRPr="00E821A8" w:rsidRDefault="00E936E3" w:rsidP="00E936E3">
      <w:pPr>
        <w:autoSpaceDE w:val="0"/>
        <w:autoSpaceDN w:val="0"/>
        <w:adjustRightInd w:val="0"/>
        <w:spacing w:after="0" w:line="240" w:lineRule="auto"/>
        <w:rPr>
          <w:rFonts w:eastAsiaTheme="minorEastAsia" w:cstheme="minorHAnsi"/>
          <w:sz w:val="24"/>
          <w:szCs w:val="24"/>
          <w:lang w:eastAsia="ja-JP"/>
        </w:rPr>
      </w:pPr>
      <w:r w:rsidRPr="00E821A8">
        <w:rPr>
          <w:rFonts w:eastAsiaTheme="minorEastAsia" w:cstheme="minorHAnsi"/>
          <w:sz w:val="24"/>
          <w:szCs w:val="24"/>
          <w:lang w:eastAsia="ja-JP"/>
        </w:rPr>
        <w:t>Create Test case</w:t>
      </w:r>
      <w:r w:rsidRPr="00E821A8">
        <w:rPr>
          <w:rFonts w:eastAsiaTheme="minorEastAsia" w:cstheme="minorHAnsi"/>
          <w:sz w:val="24"/>
          <w:szCs w:val="24"/>
          <w:lang w:eastAsia="ja-JP"/>
        </w:rPr>
        <w:tab/>
        <w:t>1d</w:t>
      </w:r>
      <w:r w:rsidRPr="00E821A8">
        <w:rPr>
          <w:rFonts w:eastAsiaTheme="minorEastAsia" w:cstheme="minorHAnsi"/>
          <w:sz w:val="24"/>
          <w:szCs w:val="24"/>
          <w:lang w:eastAsia="ja-JP"/>
        </w:rPr>
        <w:tab/>
        <w:t>Mon 7/30/12</w:t>
      </w:r>
      <w:r w:rsidRPr="00E821A8">
        <w:rPr>
          <w:rFonts w:eastAsiaTheme="minorEastAsia" w:cstheme="minorHAnsi"/>
          <w:sz w:val="24"/>
          <w:szCs w:val="24"/>
          <w:lang w:eastAsia="ja-JP"/>
        </w:rPr>
        <w:tab/>
      </w:r>
      <w:r w:rsidRPr="00E821A8">
        <w:rPr>
          <w:rFonts w:eastAsiaTheme="minorEastAsia" w:cstheme="minorHAnsi"/>
          <w:sz w:val="24"/>
          <w:szCs w:val="24"/>
          <w:lang w:eastAsia="ja-JP"/>
        </w:rPr>
        <w:tab/>
        <w:t>Tue 7/31/12</w:t>
      </w:r>
      <w:r w:rsidRPr="00E821A8">
        <w:rPr>
          <w:rFonts w:eastAsiaTheme="minorEastAsia" w:cstheme="minorHAnsi"/>
          <w:sz w:val="24"/>
          <w:szCs w:val="24"/>
          <w:lang w:eastAsia="ja-JP"/>
        </w:rPr>
        <w:tab/>
        <w:t>51</w:t>
      </w:r>
      <w:r w:rsidRPr="00E821A8">
        <w:rPr>
          <w:rFonts w:eastAsiaTheme="minorEastAsia" w:cstheme="minorHAnsi"/>
          <w:sz w:val="24"/>
          <w:szCs w:val="24"/>
          <w:lang w:eastAsia="ja-JP"/>
        </w:rPr>
        <w:tab/>
        <w:t>100%</w:t>
      </w:r>
      <w:r w:rsidRPr="00E821A8">
        <w:rPr>
          <w:rFonts w:eastAsiaTheme="minorEastAsia" w:cstheme="minorHAnsi"/>
          <w:sz w:val="24"/>
          <w:szCs w:val="24"/>
          <w:lang w:eastAsia="ja-JP"/>
        </w:rPr>
        <w:tab/>
      </w:r>
    </w:p>
    <w:p w:rsidR="00E936E3" w:rsidRPr="00E821A8" w:rsidRDefault="00E936E3" w:rsidP="00E936E3">
      <w:pPr>
        <w:autoSpaceDE w:val="0"/>
        <w:autoSpaceDN w:val="0"/>
        <w:adjustRightInd w:val="0"/>
        <w:spacing w:after="0" w:line="240" w:lineRule="auto"/>
        <w:rPr>
          <w:rFonts w:eastAsiaTheme="minorEastAsia" w:cstheme="minorHAnsi"/>
          <w:sz w:val="24"/>
          <w:szCs w:val="24"/>
          <w:lang w:eastAsia="ja-JP"/>
        </w:rPr>
      </w:pPr>
      <w:r w:rsidRPr="00E821A8">
        <w:rPr>
          <w:rFonts w:eastAsiaTheme="minorEastAsia" w:cstheme="minorHAnsi"/>
          <w:sz w:val="24"/>
          <w:szCs w:val="24"/>
          <w:lang w:eastAsia="ja-JP"/>
        </w:rPr>
        <w:t>Review test case online</w:t>
      </w:r>
      <w:r w:rsidRPr="00E821A8">
        <w:rPr>
          <w:rFonts w:eastAsiaTheme="minorEastAsia" w:cstheme="minorHAnsi"/>
          <w:sz w:val="24"/>
          <w:szCs w:val="24"/>
          <w:lang w:eastAsia="ja-JP"/>
        </w:rPr>
        <w:tab/>
        <w:t>1d</w:t>
      </w:r>
      <w:r w:rsidRPr="00E821A8">
        <w:rPr>
          <w:rFonts w:eastAsiaTheme="minorEastAsia" w:cstheme="minorHAnsi"/>
          <w:sz w:val="24"/>
          <w:szCs w:val="24"/>
          <w:lang w:eastAsia="ja-JP"/>
        </w:rPr>
        <w:tab/>
        <w:t>Tue 7/31/12</w:t>
      </w:r>
      <w:r w:rsidRPr="00E821A8">
        <w:rPr>
          <w:rFonts w:eastAsiaTheme="minorEastAsia" w:cstheme="minorHAnsi"/>
          <w:sz w:val="24"/>
          <w:szCs w:val="24"/>
          <w:lang w:eastAsia="ja-JP"/>
        </w:rPr>
        <w:tab/>
      </w:r>
      <w:r w:rsidRPr="00E821A8">
        <w:rPr>
          <w:rFonts w:eastAsiaTheme="minorEastAsia" w:cstheme="minorHAnsi"/>
          <w:sz w:val="24"/>
          <w:szCs w:val="24"/>
          <w:lang w:eastAsia="ja-JP"/>
        </w:rPr>
        <w:tab/>
        <w:t>Wed 8/1/12</w:t>
      </w:r>
      <w:r w:rsidRPr="00E821A8">
        <w:rPr>
          <w:rFonts w:eastAsiaTheme="minorEastAsia" w:cstheme="minorHAnsi"/>
          <w:sz w:val="24"/>
          <w:szCs w:val="24"/>
          <w:lang w:eastAsia="ja-JP"/>
        </w:rPr>
        <w:tab/>
        <w:t>53</w:t>
      </w:r>
      <w:r w:rsidRPr="00E821A8">
        <w:rPr>
          <w:rFonts w:eastAsiaTheme="minorEastAsia" w:cstheme="minorHAnsi"/>
          <w:sz w:val="24"/>
          <w:szCs w:val="24"/>
          <w:lang w:eastAsia="ja-JP"/>
        </w:rPr>
        <w:tab/>
        <w:t>100%</w:t>
      </w:r>
      <w:r w:rsidRPr="00E821A8">
        <w:rPr>
          <w:rFonts w:eastAsiaTheme="minorEastAsia" w:cstheme="minorHAnsi"/>
          <w:sz w:val="24"/>
          <w:szCs w:val="24"/>
          <w:lang w:eastAsia="ja-JP"/>
        </w:rPr>
        <w:tab/>
      </w:r>
    </w:p>
    <w:p w:rsidR="00E936E3" w:rsidRPr="00E821A8" w:rsidRDefault="00E936E3" w:rsidP="00E936E3">
      <w:pPr>
        <w:autoSpaceDE w:val="0"/>
        <w:autoSpaceDN w:val="0"/>
        <w:adjustRightInd w:val="0"/>
        <w:spacing w:after="0" w:line="240" w:lineRule="auto"/>
        <w:rPr>
          <w:rFonts w:eastAsiaTheme="minorEastAsia" w:cstheme="minorHAnsi"/>
          <w:sz w:val="24"/>
          <w:szCs w:val="24"/>
          <w:lang w:eastAsia="ja-JP"/>
        </w:rPr>
      </w:pPr>
      <w:r w:rsidRPr="00E821A8">
        <w:rPr>
          <w:rFonts w:eastAsiaTheme="minorEastAsia" w:cstheme="minorHAnsi"/>
          <w:sz w:val="24"/>
          <w:szCs w:val="24"/>
          <w:lang w:eastAsia="ja-JP"/>
        </w:rPr>
        <w:t>Create Test code</w:t>
      </w:r>
      <w:r w:rsidRPr="00E821A8">
        <w:rPr>
          <w:rFonts w:eastAsiaTheme="minorEastAsia" w:cstheme="minorHAnsi"/>
          <w:sz w:val="24"/>
          <w:szCs w:val="24"/>
          <w:lang w:eastAsia="ja-JP"/>
        </w:rPr>
        <w:tab/>
        <w:t>1d</w:t>
      </w:r>
      <w:r w:rsidRPr="00E821A8">
        <w:rPr>
          <w:rFonts w:eastAsiaTheme="minorEastAsia" w:cstheme="minorHAnsi"/>
          <w:sz w:val="24"/>
          <w:szCs w:val="24"/>
          <w:lang w:eastAsia="ja-JP"/>
        </w:rPr>
        <w:tab/>
        <w:t>Wed 8/1/12</w:t>
      </w:r>
      <w:r w:rsidRPr="00E821A8">
        <w:rPr>
          <w:rFonts w:eastAsiaTheme="minorEastAsia" w:cstheme="minorHAnsi"/>
          <w:sz w:val="24"/>
          <w:szCs w:val="24"/>
          <w:lang w:eastAsia="ja-JP"/>
        </w:rPr>
        <w:tab/>
      </w:r>
      <w:r w:rsidRPr="00E821A8">
        <w:rPr>
          <w:rFonts w:eastAsiaTheme="minorEastAsia" w:cstheme="minorHAnsi"/>
          <w:sz w:val="24"/>
          <w:szCs w:val="24"/>
          <w:lang w:eastAsia="ja-JP"/>
        </w:rPr>
        <w:tab/>
        <w:t>Thu 8/2/12</w:t>
      </w:r>
      <w:r w:rsidRPr="00E821A8">
        <w:rPr>
          <w:rFonts w:eastAsiaTheme="minorEastAsia" w:cstheme="minorHAnsi"/>
          <w:sz w:val="24"/>
          <w:szCs w:val="24"/>
          <w:lang w:eastAsia="ja-JP"/>
        </w:rPr>
        <w:tab/>
        <w:t>54</w:t>
      </w:r>
      <w:r w:rsidRPr="00E821A8">
        <w:rPr>
          <w:rFonts w:eastAsiaTheme="minorEastAsia" w:cstheme="minorHAnsi"/>
          <w:sz w:val="24"/>
          <w:szCs w:val="24"/>
          <w:lang w:eastAsia="ja-JP"/>
        </w:rPr>
        <w:tab/>
        <w:t>100%</w:t>
      </w:r>
      <w:r w:rsidRPr="00E821A8">
        <w:rPr>
          <w:rFonts w:eastAsiaTheme="minorEastAsia" w:cstheme="minorHAnsi"/>
          <w:sz w:val="24"/>
          <w:szCs w:val="24"/>
          <w:lang w:eastAsia="ja-JP"/>
        </w:rPr>
        <w:tab/>
      </w:r>
    </w:p>
    <w:p w:rsidR="00E936E3" w:rsidRPr="00E821A8" w:rsidRDefault="00E936E3" w:rsidP="00E936E3">
      <w:pPr>
        <w:autoSpaceDE w:val="0"/>
        <w:autoSpaceDN w:val="0"/>
        <w:adjustRightInd w:val="0"/>
        <w:spacing w:after="0" w:line="240" w:lineRule="auto"/>
        <w:rPr>
          <w:rFonts w:eastAsiaTheme="minorEastAsia" w:cstheme="minorHAnsi"/>
          <w:sz w:val="24"/>
          <w:szCs w:val="24"/>
          <w:lang w:eastAsia="ja-JP"/>
        </w:rPr>
      </w:pPr>
      <w:r w:rsidRPr="00E821A8">
        <w:rPr>
          <w:rFonts w:eastAsiaTheme="minorEastAsia" w:cstheme="minorHAnsi"/>
          <w:sz w:val="24"/>
          <w:szCs w:val="24"/>
          <w:lang w:eastAsia="ja-JP"/>
        </w:rPr>
        <w:t>Review Test code and Unit Test Statistical Report</w:t>
      </w:r>
      <w:r w:rsidRPr="00E821A8">
        <w:rPr>
          <w:rFonts w:eastAsiaTheme="minorEastAsia" w:cstheme="minorHAnsi"/>
          <w:sz w:val="24"/>
          <w:szCs w:val="24"/>
          <w:lang w:eastAsia="ja-JP"/>
        </w:rPr>
        <w:tab/>
        <w:t>4h</w:t>
      </w:r>
      <w:r w:rsidRPr="00E821A8">
        <w:rPr>
          <w:rFonts w:eastAsiaTheme="minorEastAsia" w:cstheme="minorHAnsi"/>
          <w:sz w:val="24"/>
          <w:szCs w:val="24"/>
          <w:lang w:eastAsia="ja-JP"/>
        </w:rPr>
        <w:tab/>
        <w:t>Thu 8/2/12</w:t>
      </w:r>
      <w:r w:rsidRPr="00E821A8">
        <w:rPr>
          <w:rFonts w:eastAsiaTheme="minorEastAsia" w:cstheme="minorHAnsi"/>
          <w:sz w:val="24"/>
          <w:szCs w:val="24"/>
          <w:lang w:eastAsia="ja-JP"/>
        </w:rPr>
        <w:tab/>
      </w:r>
      <w:r w:rsidRPr="00E821A8">
        <w:rPr>
          <w:rFonts w:eastAsiaTheme="minorEastAsia" w:cstheme="minorHAnsi"/>
          <w:sz w:val="24"/>
          <w:szCs w:val="24"/>
          <w:lang w:eastAsia="ja-JP"/>
        </w:rPr>
        <w:tab/>
        <w:t>Fri 8/3/12</w:t>
      </w:r>
      <w:r w:rsidRPr="00E821A8">
        <w:rPr>
          <w:rFonts w:eastAsiaTheme="minorEastAsia" w:cstheme="minorHAnsi"/>
          <w:sz w:val="24"/>
          <w:szCs w:val="24"/>
          <w:lang w:eastAsia="ja-JP"/>
        </w:rPr>
        <w:tab/>
        <w:t>55</w:t>
      </w:r>
      <w:r w:rsidRPr="00E821A8">
        <w:rPr>
          <w:rFonts w:eastAsiaTheme="minorEastAsia" w:cstheme="minorHAnsi"/>
          <w:sz w:val="24"/>
          <w:szCs w:val="24"/>
          <w:lang w:eastAsia="ja-JP"/>
        </w:rPr>
        <w:tab/>
        <w:t>100%</w:t>
      </w:r>
      <w:r w:rsidRPr="00E821A8">
        <w:rPr>
          <w:rFonts w:eastAsiaTheme="minorEastAsia" w:cstheme="minorHAnsi"/>
          <w:sz w:val="24"/>
          <w:szCs w:val="24"/>
          <w:lang w:eastAsia="ja-JP"/>
        </w:rPr>
        <w:tab/>
      </w:r>
    </w:p>
    <w:p w:rsidR="00E936E3" w:rsidRPr="00E821A8" w:rsidRDefault="00E936E3" w:rsidP="00E936E3">
      <w:pPr>
        <w:autoSpaceDE w:val="0"/>
        <w:autoSpaceDN w:val="0"/>
        <w:adjustRightInd w:val="0"/>
        <w:spacing w:after="0" w:line="240" w:lineRule="auto"/>
        <w:rPr>
          <w:rFonts w:eastAsiaTheme="minorEastAsia" w:cstheme="minorHAnsi"/>
          <w:sz w:val="24"/>
          <w:szCs w:val="24"/>
          <w:lang w:eastAsia="ja-JP"/>
        </w:rPr>
      </w:pPr>
      <w:r w:rsidRPr="00E821A8">
        <w:rPr>
          <w:rFonts w:eastAsiaTheme="minorEastAsia" w:cstheme="minorHAnsi"/>
          <w:sz w:val="24"/>
          <w:szCs w:val="24"/>
          <w:lang w:eastAsia="ja-JP"/>
        </w:rPr>
        <w:t>"Modify code (fix bug, if any)"</w:t>
      </w:r>
      <w:r w:rsidRPr="00E821A8">
        <w:rPr>
          <w:rFonts w:eastAsiaTheme="minorEastAsia" w:cstheme="minorHAnsi"/>
          <w:sz w:val="24"/>
          <w:szCs w:val="24"/>
          <w:lang w:eastAsia="ja-JP"/>
        </w:rPr>
        <w:tab/>
        <w:t>1d</w:t>
      </w:r>
      <w:r w:rsidRPr="00E821A8">
        <w:rPr>
          <w:rFonts w:eastAsiaTheme="minorEastAsia" w:cstheme="minorHAnsi"/>
          <w:sz w:val="24"/>
          <w:szCs w:val="24"/>
          <w:lang w:eastAsia="ja-JP"/>
        </w:rPr>
        <w:tab/>
        <w:t>Fri 8/3/12</w:t>
      </w:r>
      <w:r w:rsidRPr="00E821A8">
        <w:rPr>
          <w:rFonts w:eastAsiaTheme="minorEastAsia" w:cstheme="minorHAnsi"/>
          <w:sz w:val="24"/>
          <w:szCs w:val="24"/>
          <w:lang w:eastAsia="ja-JP"/>
        </w:rPr>
        <w:tab/>
      </w:r>
      <w:r w:rsidRPr="00E821A8">
        <w:rPr>
          <w:rFonts w:eastAsiaTheme="minorEastAsia" w:cstheme="minorHAnsi"/>
          <w:sz w:val="24"/>
          <w:szCs w:val="24"/>
          <w:lang w:eastAsia="ja-JP"/>
        </w:rPr>
        <w:tab/>
        <w:t>Mon 8/6/12</w:t>
      </w:r>
      <w:r w:rsidRPr="00E821A8">
        <w:rPr>
          <w:rFonts w:eastAsiaTheme="minorEastAsia" w:cstheme="minorHAnsi"/>
          <w:sz w:val="24"/>
          <w:szCs w:val="24"/>
          <w:lang w:eastAsia="ja-JP"/>
        </w:rPr>
        <w:tab/>
        <w:t>56</w:t>
      </w:r>
      <w:r w:rsidRPr="00E821A8">
        <w:rPr>
          <w:rFonts w:eastAsiaTheme="minorEastAsia" w:cstheme="minorHAnsi"/>
          <w:sz w:val="24"/>
          <w:szCs w:val="24"/>
          <w:lang w:eastAsia="ja-JP"/>
        </w:rPr>
        <w:tab/>
        <w:t>100%</w:t>
      </w:r>
      <w:r w:rsidRPr="00E821A8">
        <w:rPr>
          <w:rFonts w:eastAsiaTheme="minorEastAsia" w:cstheme="minorHAnsi"/>
          <w:sz w:val="24"/>
          <w:szCs w:val="24"/>
          <w:lang w:eastAsia="ja-JP"/>
        </w:rPr>
        <w:tab/>
      </w:r>
    </w:p>
    <w:p w:rsidR="00E936E3" w:rsidRPr="00E821A8" w:rsidRDefault="00E936E3" w:rsidP="00E936E3">
      <w:pPr>
        <w:autoSpaceDE w:val="0"/>
        <w:autoSpaceDN w:val="0"/>
        <w:adjustRightInd w:val="0"/>
        <w:spacing w:after="0" w:line="240" w:lineRule="auto"/>
        <w:rPr>
          <w:rFonts w:eastAsiaTheme="minorEastAsia" w:cstheme="minorHAnsi"/>
          <w:sz w:val="24"/>
          <w:szCs w:val="24"/>
          <w:lang w:eastAsia="ja-JP"/>
        </w:rPr>
      </w:pPr>
      <w:r w:rsidRPr="00E821A8">
        <w:rPr>
          <w:rFonts w:eastAsiaTheme="minorEastAsia" w:cstheme="minorHAnsi"/>
          <w:sz w:val="24"/>
          <w:szCs w:val="24"/>
          <w:lang w:eastAsia="ja-JP"/>
        </w:rPr>
        <w:t>Re-test modified code</w:t>
      </w:r>
      <w:r w:rsidRPr="00E821A8">
        <w:rPr>
          <w:rFonts w:eastAsiaTheme="minorEastAsia" w:cstheme="minorHAnsi"/>
          <w:sz w:val="24"/>
          <w:szCs w:val="24"/>
          <w:lang w:eastAsia="ja-JP"/>
        </w:rPr>
        <w:tab/>
        <w:t>4h</w:t>
      </w:r>
      <w:r w:rsidRPr="00E821A8">
        <w:rPr>
          <w:rFonts w:eastAsiaTheme="minorEastAsia" w:cstheme="minorHAnsi"/>
          <w:sz w:val="24"/>
          <w:szCs w:val="24"/>
          <w:lang w:eastAsia="ja-JP"/>
        </w:rPr>
        <w:tab/>
        <w:t>Mon 8/6/12</w:t>
      </w:r>
      <w:r w:rsidRPr="00E821A8">
        <w:rPr>
          <w:rFonts w:eastAsiaTheme="minorEastAsia" w:cstheme="minorHAnsi"/>
          <w:sz w:val="24"/>
          <w:szCs w:val="24"/>
          <w:lang w:eastAsia="ja-JP"/>
        </w:rPr>
        <w:tab/>
      </w:r>
      <w:r w:rsidRPr="00E821A8">
        <w:rPr>
          <w:rFonts w:eastAsiaTheme="minorEastAsia" w:cstheme="minorHAnsi"/>
          <w:sz w:val="24"/>
          <w:szCs w:val="24"/>
          <w:lang w:eastAsia="ja-JP"/>
        </w:rPr>
        <w:tab/>
        <w:t>Mon 8/6/12</w:t>
      </w:r>
      <w:r w:rsidRPr="00E821A8">
        <w:rPr>
          <w:rFonts w:eastAsiaTheme="minorEastAsia" w:cstheme="minorHAnsi"/>
          <w:sz w:val="24"/>
          <w:szCs w:val="24"/>
          <w:lang w:eastAsia="ja-JP"/>
        </w:rPr>
        <w:tab/>
        <w:t>57</w:t>
      </w:r>
      <w:r w:rsidRPr="00E821A8">
        <w:rPr>
          <w:rFonts w:eastAsiaTheme="minorEastAsia" w:cstheme="minorHAnsi"/>
          <w:sz w:val="24"/>
          <w:szCs w:val="24"/>
          <w:lang w:eastAsia="ja-JP"/>
        </w:rPr>
        <w:tab/>
        <w:t>100%</w:t>
      </w:r>
      <w:r w:rsidRPr="00E821A8">
        <w:rPr>
          <w:rFonts w:eastAsiaTheme="minorEastAsia" w:cstheme="minorHAnsi"/>
          <w:sz w:val="24"/>
          <w:szCs w:val="24"/>
          <w:lang w:eastAsia="ja-JP"/>
        </w:rPr>
        <w:tab/>
      </w:r>
    </w:p>
    <w:p w:rsidR="00E936E3" w:rsidRPr="00E821A8" w:rsidRDefault="00E936E3" w:rsidP="00E936E3">
      <w:pPr>
        <w:autoSpaceDE w:val="0"/>
        <w:autoSpaceDN w:val="0"/>
        <w:adjustRightInd w:val="0"/>
        <w:spacing w:after="0" w:line="240" w:lineRule="auto"/>
        <w:rPr>
          <w:rFonts w:eastAsiaTheme="minorEastAsia" w:cstheme="minorHAnsi"/>
          <w:sz w:val="24"/>
          <w:szCs w:val="24"/>
          <w:lang w:eastAsia="ja-JP"/>
        </w:rPr>
      </w:pPr>
      <w:r w:rsidRPr="00E821A8">
        <w:rPr>
          <w:rFonts w:eastAsiaTheme="minorEastAsia" w:cstheme="minorHAnsi"/>
          <w:sz w:val="24"/>
          <w:szCs w:val="24"/>
          <w:lang w:eastAsia="ja-JP"/>
        </w:rPr>
        <w:t>"Assess Unit Testing (Write Test Case, Test Code, Test Report)"</w:t>
      </w:r>
      <w:r w:rsidRPr="00E821A8">
        <w:rPr>
          <w:rFonts w:eastAsiaTheme="minorEastAsia" w:cstheme="minorHAnsi"/>
          <w:sz w:val="24"/>
          <w:szCs w:val="24"/>
          <w:lang w:eastAsia="ja-JP"/>
        </w:rPr>
        <w:tab/>
        <w:t>4h</w:t>
      </w:r>
      <w:r w:rsidRPr="00E821A8">
        <w:rPr>
          <w:rFonts w:eastAsiaTheme="minorEastAsia" w:cstheme="minorHAnsi"/>
          <w:sz w:val="24"/>
          <w:szCs w:val="24"/>
          <w:lang w:eastAsia="ja-JP"/>
        </w:rPr>
        <w:tab/>
        <w:t>Mon 8/6/12</w:t>
      </w:r>
      <w:r w:rsidRPr="00E821A8">
        <w:rPr>
          <w:rFonts w:eastAsiaTheme="minorEastAsia" w:cstheme="minorHAnsi"/>
          <w:sz w:val="24"/>
          <w:szCs w:val="24"/>
          <w:lang w:eastAsia="ja-JP"/>
        </w:rPr>
        <w:tab/>
      </w:r>
      <w:r w:rsidRPr="00E821A8">
        <w:rPr>
          <w:rFonts w:eastAsiaTheme="minorEastAsia" w:cstheme="minorHAnsi"/>
          <w:sz w:val="24"/>
          <w:szCs w:val="24"/>
          <w:lang w:eastAsia="ja-JP"/>
        </w:rPr>
        <w:tab/>
        <w:t>Tue 8/7/12</w:t>
      </w:r>
      <w:r w:rsidRPr="00E821A8">
        <w:rPr>
          <w:rFonts w:eastAsiaTheme="minorEastAsia" w:cstheme="minorHAnsi"/>
          <w:sz w:val="24"/>
          <w:szCs w:val="24"/>
          <w:lang w:eastAsia="ja-JP"/>
        </w:rPr>
        <w:tab/>
        <w:t>58</w:t>
      </w:r>
      <w:r w:rsidRPr="00E821A8">
        <w:rPr>
          <w:rFonts w:eastAsiaTheme="minorEastAsia" w:cstheme="minorHAnsi"/>
          <w:sz w:val="24"/>
          <w:szCs w:val="24"/>
          <w:lang w:eastAsia="ja-JP"/>
        </w:rPr>
        <w:tab/>
        <w:t>100%</w:t>
      </w:r>
      <w:r w:rsidRPr="00E821A8">
        <w:rPr>
          <w:rFonts w:eastAsiaTheme="minorEastAsia" w:cstheme="minorHAnsi"/>
          <w:sz w:val="24"/>
          <w:szCs w:val="24"/>
          <w:lang w:eastAsia="ja-JP"/>
        </w:rPr>
        <w:tab/>
      </w:r>
    </w:p>
    <w:p w:rsidR="00E936E3" w:rsidRPr="00E821A8" w:rsidRDefault="00E936E3" w:rsidP="00E936E3">
      <w:pPr>
        <w:autoSpaceDE w:val="0"/>
        <w:autoSpaceDN w:val="0"/>
        <w:adjustRightInd w:val="0"/>
        <w:spacing w:after="0" w:line="240" w:lineRule="auto"/>
        <w:rPr>
          <w:rFonts w:eastAsiaTheme="minorEastAsia" w:cstheme="minorHAnsi"/>
          <w:sz w:val="24"/>
          <w:szCs w:val="24"/>
          <w:lang w:eastAsia="ja-JP"/>
        </w:rPr>
      </w:pPr>
      <w:r w:rsidRPr="00E821A8">
        <w:rPr>
          <w:rFonts w:eastAsiaTheme="minorEastAsia" w:cstheme="minorHAnsi"/>
          <w:sz w:val="24"/>
          <w:szCs w:val="24"/>
          <w:lang w:eastAsia="ja-JP"/>
        </w:rPr>
        <w:t>Integration Testing</w:t>
      </w:r>
      <w:r w:rsidRPr="00E821A8">
        <w:rPr>
          <w:rFonts w:eastAsiaTheme="minorEastAsia" w:cstheme="minorHAnsi"/>
          <w:sz w:val="24"/>
          <w:szCs w:val="24"/>
          <w:lang w:eastAsia="ja-JP"/>
        </w:rPr>
        <w:tab/>
        <w:t>5.5d</w:t>
      </w:r>
      <w:r w:rsidRPr="00E821A8">
        <w:rPr>
          <w:rFonts w:eastAsiaTheme="minorEastAsia" w:cstheme="minorHAnsi"/>
          <w:sz w:val="24"/>
          <w:szCs w:val="24"/>
          <w:lang w:eastAsia="ja-JP"/>
        </w:rPr>
        <w:tab/>
        <w:t>Tue 8/7/12</w:t>
      </w:r>
      <w:r w:rsidRPr="00E821A8">
        <w:rPr>
          <w:rFonts w:eastAsiaTheme="minorEastAsia" w:cstheme="minorHAnsi"/>
          <w:sz w:val="24"/>
          <w:szCs w:val="24"/>
          <w:lang w:eastAsia="ja-JP"/>
        </w:rPr>
        <w:tab/>
      </w:r>
      <w:r w:rsidRPr="00E821A8">
        <w:rPr>
          <w:rFonts w:eastAsiaTheme="minorEastAsia" w:cstheme="minorHAnsi"/>
          <w:sz w:val="24"/>
          <w:szCs w:val="24"/>
          <w:lang w:eastAsia="ja-JP"/>
        </w:rPr>
        <w:tab/>
        <w:t>Tue 8/14/12</w:t>
      </w:r>
      <w:r w:rsidRPr="00E821A8">
        <w:rPr>
          <w:rFonts w:eastAsiaTheme="minorEastAsia" w:cstheme="minorHAnsi"/>
          <w:sz w:val="24"/>
          <w:szCs w:val="24"/>
          <w:lang w:eastAsia="ja-JP"/>
        </w:rPr>
        <w:tab/>
      </w:r>
      <w:r w:rsidRPr="00E821A8">
        <w:rPr>
          <w:rFonts w:eastAsiaTheme="minorEastAsia" w:cstheme="minorHAnsi"/>
          <w:sz w:val="24"/>
          <w:szCs w:val="24"/>
          <w:lang w:eastAsia="ja-JP"/>
        </w:rPr>
        <w:tab/>
        <w:t>80%</w:t>
      </w:r>
      <w:r w:rsidRPr="00E821A8">
        <w:rPr>
          <w:rFonts w:eastAsiaTheme="minorEastAsia" w:cstheme="minorHAnsi"/>
          <w:sz w:val="24"/>
          <w:szCs w:val="24"/>
          <w:lang w:eastAsia="ja-JP"/>
        </w:rPr>
        <w:tab/>
      </w:r>
    </w:p>
    <w:p w:rsidR="00E936E3" w:rsidRPr="00E821A8" w:rsidRDefault="00E936E3" w:rsidP="00E936E3">
      <w:pPr>
        <w:autoSpaceDE w:val="0"/>
        <w:autoSpaceDN w:val="0"/>
        <w:adjustRightInd w:val="0"/>
        <w:spacing w:after="0" w:line="240" w:lineRule="auto"/>
        <w:rPr>
          <w:rFonts w:eastAsiaTheme="minorEastAsia" w:cstheme="minorHAnsi"/>
          <w:sz w:val="24"/>
          <w:szCs w:val="24"/>
          <w:lang w:eastAsia="ja-JP"/>
        </w:rPr>
      </w:pPr>
      <w:r w:rsidRPr="00E821A8">
        <w:rPr>
          <w:rFonts w:eastAsiaTheme="minorEastAsia" w:cstheme="minorHAnsi"/>
          <w:sz w:val="24"/>
          <w:szCs w:val="24"/>
          <w:lang w:eastAsia="ja-JP"/>
        </w:rPr>
        <w:t>Create Test case</w:t>
      </w:r>
      <w:r w:rsidRPr="00E821A8">
        <w:rPr>
          <w:rFonts w:eastAsiaTheme="minorEastAsia" w:cstheme="minorHAnsi"/>
          <w:sz w:val="24"/>
          <w:szCs w:val="24"/>
          <w:lang w:eastAsia="ja-JP"/>
        </w:rPr>
        <w:tab/>
        <w:t>1d</w:t>
      </w:r>
      <w:r w:rsidRPr="00E821A8">
        <w:rPr>
          <w:rFonts w:eastAsiaTheme="minorEastAsia" w:cstheme="minorHAnsi"/>
          <w:sz w:val="24"/>
          <w:szCs w:val="24"/>
          <w:lang w:eastAsia="ja-JP"/>
        </w:rPr>
        <w:tab/>
        <w:t>Tue 8/7/12</w:t>
      </w:r>
      <w:r w:rsidRPr="00E821A8">
        <w:rPr>
          <w:rFonts w:eastAsiaTheme="minorEastAsia" w:cstheme="minorHAnsi"/>
          <w:sz w:val="24"/>
          <w:szCs w:val="24"/>
          <w:lang w:eastAsia="ja-JP"/>
        </w:rPr>
        <w:tab/>
      </w:r>
      <w:r w:rsidRPr="00E821A8">
        <w:rPr>
          <w:rFonts w:eastAsiaTheme="minorEastAsia" w:cstheme="minorHAnsi"/>
          <w:sz w:val="24"/>
          <w:szCs w:val="24"/>
          <w:lang w:eastAsia="ja-JP"/>
        </w:rPr>
        <w:tab/>
        <w:t>Wed 8/8/12</w:t>
      </w:r>
      <w:r w:rsidRPr="00E821A8">
        <w:rPr>
          <w:rFonts w:eastAsiaTheme="minorEastAsia" w:cstheme="minorHAnsi"/>
          <w:sz w:val="24"/>
          <w:szCs w:val="24"/>
          <w:lang w:eastAsia="ja-JP"/>
        </w:rPr>
        <w:tab/>
        <w:t>"48</w:t>
      </w:r>
      <w:proofErr w:type="gramStart"/>
      <w:r w:rsidRPr="00E821A8">
        <w:rPr>
          <w:rFonts w:eastAsiaTheme="minorEastAsia" w:cstheme="minorHAnsi"/>
          <w:sz w:val="24"/>
          <w:szCs w:val="24"/>
          <w:lang w:eastAsia="ja-JP"/>
        </w:rPr>
        <w:t>,59</w:t>
      </w:r>
      <w:proofErr w:type="gramEnd"/>
      <w:r w:rsidRPr="00E821A8">
        <w:rPr>
          <w:rFonts w:eastAsiaTheme="minorEastAsia" w:cstheme="minorHAnsi"/>
          <w:sz w:val="24"/>
          <w:szCs w:val="24"/>
          <w:lang w:eastAsia="ja-JP"/>
        </w:rPr>
        <w:t>"</w:t>
      </w:r>
      <w:r w:rsidRPr="00E821A8">
        <w:rPr>
          <w:rFonts w:eastAsiaTheme="minorEastAsia" w:cstheme="minorHAnsi"/>
          <w:sz w:val="24"/>
          <w:szCs w:val="24"/>
          <w:lang w:eastAsia="ja-JP"/>
        </w:rPr>
        <w:tab/>
        <w:t>100%</w:t>
      </w:r>
      <w:r w:rsidRPr="00E821A8">
        <w:rPr>
          <w:rFonts w:eastAsiaTheme="minorEastAsia" w:cstheme="minorHAnsi"/>
          <w:sz w:val="24"/>
          <w:szCs w:val="24"/>
          <w:lang w:eastAsia="ja-JP"/>
        </w:rPr>
        <w:tab/>
      </w:r>
    </w:p>
    <w:p w:rsidR="00E936E3" w:rsidRPr="00E821A8" w:rsidRDefault="00E936E3" w:rsidP="00E936E3">
      <w:pPr>
        <w:autoSpaceDE w:val="0"/>
        <w:autoSpaceDN w:val="0"/>
        <w:adjustRightInd w:val="0"/>
        <w:spacing w:after="0" w:line="240" w:lineRule="auto"/>
        <w:rPr>
          <w:rFonts w:eastAsiaTheme="minorEastAsia" w:cstheme="minorHAnsi"/>
          <w:sz w:val="24"/>
          <w:szCs w:val="24"/>
          <w:lang w:eastAsia="ja-JP"/>
        </w:rPr>
      </w:pPr>
      <w:r w:rsidRPr="00E821A8">
        <w:rPr>
          <w:rFonts w:eastAsiaTheme="minorEastAsia" w:cstheme="minorHAnsi"/>
          <w:sz w:val="24"/>
          <w:szCs w:val="24"/>
          <w:lang w:eastAsia="ja-JP"/>
        </w:rPr>
        <w:lastRenderedPageBreak/>
        <w:t>Review test case online</w:t>
      </w:r>
      <w:r w:rsidRPr="00E821A8">
        <w:rPr>
          <w:rFonts w:eastAsiaTheme="minorEastAsia" w:cstheme="minorHAnsi"/>
          <w:sz w:val="24"/>
          <w:szCs w:val="24"/>
          <w:lang w:eastAsia="ja-JP"/>
        </w:rPr>
        <w:tab/>
        <w:t>1d</w:t>
      </w:r>
      <w:r w:rsidRPr="00E821A8">
        <w:rPr>
          <w:rFonts w:eastAsiaTheme="minorEastAsia" w:cstheme="minorHAnsi"/>
          <w:sz w:val="24"/>
          <w:szCs w:val="24"/>
          <w:lang w:eastAsia="ja-JP"/>
        </w:rPr>
        <w:tab/>
        <w:t>Wed 8/8/12</w:t>
      </w:r>
      <w:r w:rsidRPr="00E821A8">
        <w:rPr>
          <w:rFonts w:eastAsiaTheme="minorEastAsia" w:cstheme="minorHAnsi"/>
          <w:sz w:val="24"/>
          <w:szCs w:val="24"/>
          <w:lang w:eastAsia="ja-JP"/>
        </w:rPr>
        <w:tab/>
      </w:r>
      <w:r w:rsidRPr="00E821A8">
        <w:rPr>
          <w:rFonts w:eastAsiaTheme="minorEastAsia" w:cstheme="minorHAnsi"/>
          <w:sz w:val="24"/>
          <w:szCs w:val="24"/>
          <w:lang w:eastAsia="ja-JP"/>
        </w:rPr>
        <w:tab/>
        <w:t>Thu 8/9/12</w:t>
      </w:r>
      <w:r w:rsidRPr="00E821A8">
        <w:rPr>
          <w:rFonts w:eastAsiaTheme="minorEastAsia" w:cstheme="minorHAnsi"/>
          <w:sz w:val="24"/>
          <w:szCs w:val="24"/>
          <w:lang w:eastAsia="ja-JP"/>
        </w:rPr>
        <w:tab/>
        <w:t>61</w:t>
      </w:r>
      <w:r w:rsidRPr="00E821A8">
        <w:rPr>
          <w:rFonts w:eastAsiaTheme="minorEastAsia" w:cstheme="minorHAnsi"/>
          <w:sz w:val="24"/>
          <w:szCs w:val="24"/>
          <w:lang w:eastAsia="ja-JP"/>
        </w:rPr>
        <w:tab/>
        <w:t>100%</w:t>
      </w:r>
      <w:r w:rsidRPr="00E821A8">
        <w:rPr>
          <w:rFonts w:eastAsiaTheme="minorEastAsia" w:cstheme="minorHAnsi"/>
          <w:sz w:val="24"/>
          <w:szCs w:val="24"/>
          <w:lang w:eastAsia="ja-JP"/>
        </w:rPr>
        <w:tab/>
      </w:r>
    </w:p>
    <w:p w:rsidR="00E936E3" w:rsidRPr="00E821A8" w:rsidRDefault="00E936E3" w:rsidP="00E936E3">
      <w:pPr>
        <w:autoSpaceDE w:val="0"/>
        <w:autoSpaceDN w:val="0"/>
        <w:adjustRightInd w:val="0"/>
        <w:spacing w:after="0" w:line="240" w:lineRule="auto"/>
        <w:rPr>
          <w:rFonts w:eastAsiaTheme="minorEastAsia" w:cstheme="minorHAnsi"/>
          <w:sz w:val="24"/>
          <w:szCs w:val="24"/>
          <w:lang w:eastAsia="ja-JP"/>
        </w:rPr>
      </w:pPr>
      <w:r w:rsidRPr="00E821A8">
        <w:rPr>
          <w:rFonts w:eastAsiaTheme="minorEastAsia" w:cstheme="minorHAnsi"/>
          <w:sz w:val="24"/>
          <w:szCs w:val="24"/>
          <w:lang w:eastAsia="ja-JP"/>
        </w:rPr>
        <w:t>Create Test code</w:t>
      </w:r>
      <w:r w:rsidRPr="00E821A8">
        <w:rPr>
          <w:rFonts w:eastAsiaTheme="minorEastAsia" w:cstheme="minorHAnsi"/>
          <w:sz w:val="24"/>
          <w:szCs w:val="24"/>
          <w:lang w:eastAsia="ja-JP"/>
        </w:rPr>
        <w:tab/>
        <w:t>1d</w:t>
      </w:r>
      <w:r w:rsidRPr="00E821A8">
        <w:rPr>
          <w:rFonts w:eastAsiaTheme="minorEastAsia" w:cstheme="minorHAnsi"/>
          <w:sz w:val="24"/>
          <w:szCs w:val="24"/>
          <w:lang w:eastAsia="ja-JP"/>
        </w:rPr>
        <w:tab/>
        <w:t>Thu 8/9/12</w:t>
      </w:r>
      <w:r w:rsidRPr="00E821A8">
        <w:rPr>
          <w:rFonts w:eastAsiaTheme="minorEastAsia" w:cstheme="minorHAnsi"/>
          <w:sz w:val="24"/>
          <w:szCs w:val="24"/>
          <w:lang w:eastAsia="ja-JP"/>
        </w:rPr>
        <w:tab/>
      </w:r>
      <w:r w:rsidRPr="00E821A8">
        <w:rPr>
          <w:rFonts w:eastAsiaTheme="minorEastAsia" w:cstheme="minorHAnsi"/>
          <w:sz w:val="24"/>
          <w:szCs w:val="24"/>
          <w:lang w:eastAsia="ja-JP"/>
        </w:rPr>
        <w:tab/>
        <w:t>Fri 8/10/12</w:t>
      </w:r>
      <w:r w:rsidRPr="00E821A8">
        <w:rPr>
          <w:rFonts w:eastAsiaTheme="minorEastAsia" w:cstheme="minorHAnsi"/>
          <w:sz w:val="24"/>
          <w:szCs w:val="24"/>
          <w:lang w:eastAsia="ja-JP"/>
        </w:rPr>
        <w:tab/>
        <w:t>62</w:t>
      </w:r>
      <w:r w:rsidRPr="00E821A8">
        <w:rPr>
          <w:rFonts w:eastAsiaTheme="minorEastAsia" w:cstheme="minorHAnsi"/>
          <w:sz w:val="24"/>
          <w:szCs w:val="24"/>
          <w:lang w:eastAsia="ja-JP"/>
        </w:rPr>
        <w:tab/>
        <w:t>100%</w:t>
      </w:r>
      <w:r w:rsidRPr="00E821A8">
        <w:rPr>
          <w:rFonts w:eastAsiaTheme="minorEastAsia" w:cstheme="minorHAnsi"/>
          <w:sz w:val="24"/>
          <w:szCs w:val="24"/>
          <w:lang w:eastAsia="ja-JP"/>
        </w:rPr>
        <w:tab/>
      </w:r>
    </w:p>
    <w:p w:rsidR="00E936E3" w:rsidRPr="00E821A8" w:rsidRDefault="00E936E3" w:rsidP="00E936E3">
      <w:pPr>
        <w:autoSpaceDE w:val="0"/>
        <w:autoSpaceDN w:val="0"/>
        <w:adjustRightInd w:val="0"/>
        <w:spacing w:after="0" w:line="240" w:lineRule="auto"/>
        <w:rPr>
          <w:rFonts w:eastAsiaTheme="minorEastAsia" w:cstheme="minorHAnsi"/>
          <w:sz w:val="24"/>
          <w:szCs w:val="24"/>
          <w:lang w:eastAsia="ja-JP"/>
        </w:rPr>
      </w:pPr>
      <w:r w:rsidRPr="00E821A8">
        <w:rPr>
          <w:rFonts w:eastAsiaTheme="minorEastAsia" w:cstheme="minorHAnsi"/>
          <w:sz w:val="24"/>
          <w:szCs w:val="24"/>
          <w:lang w:eastAsia="ja-JP"/>
        </w:rPr>
        <w:t>Review Test code and Unit Test Statistical Report</w:t>
      </w:r>
      <w:r w:rsidRPr="00E821A8">
        <w:rPr>
          <w:rFonts w:eastAsiaTheme="minorEastAsia" w:cstheme="minorHAnsi"/>
          <w:sz w:val="24"/>
          <w:szCs w:val="24"/>
          <w:lang w:eastAsia="ja-JP"/>
        </w:rPr>
        <w:tab/>
        <w:t>4h</w:t>
      </w:r>
      <w:r w:rsidRPr="00E821A8">
        <w:rPr>
          <w:rFonts w:eastAsiaTheme="minorEastAsia" w:cstheme="minorHAnsi"/>
          <w:sz w:val="24"/>
          <w:szCs w:val="24"/>
          <w:lang w:eastAsia="ja-JP"/>
        </w:rPr>
        <w:tab/>
        <w:t>Fri 8/10/12</w:t>
      </w:r>
      <w:r w:rsidRPr="00E821A8">
        <w:rPr>
          <w:rFonts w:eastAsiaTheme="minorEastAsia" w:cstheme="minorHAnsi"/>
          <w:sz w:val="24"/>
          <w:szCs w:val="24"/>
          <w:lang w:eastAsia="ja-JP"/>
        </w:rPr>
        <w:tab/>
      </w:r>
      <w:r w:rsidRPr="00E821A8">
        <w:rPr>
          <w:rFonts w:eastAsiaTheme="minorEastAsia" w:cstheme="minorHAnsi"/>
          <w:sz w:val="24"/>
          <w:szCs w:val="24"/>
          <w:lang w:eastAsia="ja-JP"/>
        </w:rPr>
        <w:tab/>
        <w:t>Fri 8/10/12</w:t>
      </w:r>
      <w:r w:rsidRPr="00E821A8">
        <w:rPr>
          <w:rFonts w:eastAsiaTheme="minorEastAsia" w:cstheme="minorHAnsi"/>
          <w:sz w:val="24"/>
          <w:szCs w:val="24"/>
          <w:lang w:eastAsia="ja-JP"/>
        </w:rPr>
        <w:tab/>
        <w:t>63</w:t>
      </w:r>
      <w:r w:rsidRPr="00E821A8">
        <w:rPr>
          <w:rFonts w:eastAsiaTheme="minorEastAsia" w:cstheme="minorHAnsi"/>
          <w:sz w:val="24"/>
          <w:szCs w:val="24"/>
          <w:lang w:eastAsia="ja-JP"/>
        </w:rPr>
        <w:tab/>
        <w:t>100%</w:t>
      </w:r>
      <w:r w:rsidRPr="00E821A8">
        <w:rPr>
          <w:rFonts w:eastAsiaTheme="minorEastAsia" w:cstheme="minorHAnsi"/>
          <w:sz w:val="24"/>
          <w:szCs w:val="24"/>
          <w:lang w:eastAsia="ja-JP"/>
        </w:rPr>
        <w:tab/>
      </w:r>
    </w:p>
    <w:p w:rsidR="00E936E3" w:rsidRPr="00E821A8" w:rsidRDefault="00E936E3" w:rsidP="00E936E3">
      <w:pPr>
        <w:autoSpaceDE w:val="0"/>
        <w:autoSpaceDN w:val="0"/>
        <w:adjustRightInd w:val="0"/>
        <w:spacing w:after="0" w:line="240" w:lineRule="auto"/>
        <w:rPr>
          <w:rFonts w:eastAsiaTheme="minorEastAsia" w:cstheme="minorHAnsi"/>
          <w:sz w:val="24"/>
          <w:szCs w:val="24"/>
          <w:lang w:eastAsia="ja-JP"/>
        </w:rPr>
      </w:pPr>
      <w:r w:rsidRPr="00E821A8">
        <w:rPr>
          <w:rFonts w:eastAsiaTheme="minorEastAsia" w:cstheme="minorHAnsi"/>
          <w:sz w:val="24"/>
          <w:szCs w:val="24"/>
          <w:lang w:eastAsia="ja-JP"/>
        </w:rPr>
        <w:t>"Modify code (fix bug, if any)"</w:t>
      </w:r>
      <w:r w:rsidRPr="00E821A8">
        <w:rPr>
          <w:rFonts w:eastAsiaTheme="minorEastAsia" w:cstheme="minorHAnsi"/>
          <w:sz w:val="24"/>
          <w:szCs w:val="24"/>
          <w:lang w:eastAsia="ja-JP"/>
        </w:rPr>
        <w:tab/>
        <w:t>1d</w:t>
      </w:r>
      <w:r w:rsidRPr="00E821A8">
        <w:rPr>
          <w:rFonts w:eastAsiaTheme="minorEastAsia" w:cstheme="minorHAnsi"/>
          <w:sz w:val="24"/>
          <w:szCs w:val="24"/>
          <w:lang w:eastAsia="ja-JP"/>
        </w:rPr>
        <w:tab/>
        <w:t>Fri 8/10/12</w:t>
      </w:r>
      <w:r w:rsidRPr="00E821A8">
        <w:rPr>
          <w:rFonts w:eastAsiaTheme="minorEastAsia" w:cstheme="minorHAnsi"/>
          <w:sz w:val="24"/>
          <w:szCs w:val="24"/>
          <w:lang w:eastAsia="ja-JP"/>
        </w:rPr>
        <w:tab/>
      </w:r>
      <w:r w:rsidRPr="00E821A8">
        <w:rPr>
          <w:rFonts w:eastAsiaTheme="minorEastAsia" w:cstheme="minorHAnsi"/>
          <w:sz w:val="24"/>
          <w:szCs w:val="24"/>
          <w:lang w:eastAsia="ja-JP"/>
        </w:rPr>
        <w:tab/>
        <w:t>Mon 8/13/12</w:t>
      </w:r>
      <w:r w:rsidRPr="00E821A8">
        <w:rPr>
          <w:rFonts w:eastAsiaTheme="minorEastAsia" w:cstheme="minorHAnsi"/>
          <w:sz w:val="24"/>
          <w:szCs w:val="24"/>
          <w:lang w:eastAsia="ja-JP"/>
        </w:rPr>
        <w:tab/>
        <w:t>64</w:t>
      </w:r>
      <w:r w:rsidRPr="00E821A8">
        <w:rPr>
          <w:rFonts w:eastAsiaTheme="minorEastAsia" w:cstheme="minorHAnsi"/>
          <w:sz w:val="24"/>
          <w:szCs w:val="24"/>
          <w:lang w:eastAsia="ja-JP"/>
        </w:rPr>
        <w:tab/>
        <w:t>90%</w:t>
      </w:r>
      <w:r w:rsidRPr="00E821A8">
        <w:rPr>
          <w:rFonts w:eastAsiaTheme="minorEastAsia" w:cstheme="minorHAnsi"/>
          <w:sz w:val="24"/>
          <w:szCs w:val="24"/>
          <w:lang w:eastAsia="ja-JP"/>
        </w:rPr>
        <w:tab/>
      </w:r>
    </w:p>
    <w:p w:rsidR="00E936E3" w:rsidRPr="00E821A8" w:rsidRDefault="00E936E3" w:rsidP="00E936E3">
      <w:pPr>
        <w:autoSpaceDE w:val="0"/>
        <w:autoSpaceDN w:val="0"/>
        <w:adjustRightInd w:val="0"/>
        <w:spacing w:after="0" w:line="240" w:lineRule="auto"/>
        <w:rPr>
          <w:rFonts w:eastAsiaTheme="minorEastAsia" w:cstheme="minorHAnsi"/>
          <w:sz w:val="24"/>
          <w:szCs w:val="24"/>
          <w:lang w:eastAsia="ja-JP"/>
        </w:rPr>
      </w:pPr>
      <w:r w:rsidRPr="00E821A8">
        <w:rPr>
          <w:rFonts w:eastAsiaTheme="minorEastAsia" w:cstheme="minorHAnsi"/>
          <w:sz w:val="24"/>
          <w:szCs w:val="24"/>
          <w:lang w:eastAsia="ja-JP"/>
        </w:rPr>
        <w:t>Re-test modified code</w:t>
      </w:r>
      <w:r w:rsidRPr="00E821A8">
        <w:rPr>
          <w:rFonts w:eastAsiaTheme="minorEastAsia" w:cstheme="minorHAnsi"/>
          <w:sz w:val="24"/>
          <w:szCs w:val="24"/>
          <w:lang w:eastAsia="ja-JP"/>
        </w:rPr>
        <w:tab/>
        <w:t>4h</w:t>
      </w:r>
      <w:r w:rsidRPr="00E821A8">
        <w:rPr>
          <w:rFonts w:eastAsiaTheme="minorEastAsia" w:cstheme="minorHAnsi"/>
          <w:sz w:val="24"/>
          <w:szCs w:val="24"/>
          <w:lang w:eastAsia="ja-JP"/>
        </w:rPr>
        <w:tab/>
        <w:t>Mon 8/13/12</w:t>
      </w:r>
      <w:r w:rsidRPr="00E821A8">
        <w:rPr>
          <w:rFonts w:eastAsiaTheme="minorEastAsia" w:cstheme="minorHAnsi"/>
          <w:sz w:val="24"/>
          <w:szCs w:val="24"/>
          <w:lang w:eastAsia="ja-JP"/>
        </w:rPr>
        <w:tab/>
      </w:r>
      <w:r w:rsidRPr="00E821A8">
        <w:rPr>
          <w:rFonts w:eastAsiaTheme="minorEastAsia" w:cstheme="minorHAnsi"/>
          <w:sz w:val="24"/>
          <w:szCs w:val="24"/>
          <w:lang w:eastAsia="ja-JP"/>
        </w:rPr>
        <w:tab/>
        <w:t>Tue 8/14/12</w:t>
      </w:r>
      <w:r w:rsidRPr="00E821A8">
        <w:rPr>
          <w:rFonts w:eastAsiaTheme="minorEastAsia" w:cstheme="minorHAnsi"/>
          <w:sz w:val="24"/>
          <w:szCs w:val="24"/>
          <w:lang w:eastAsia="ja-JP"/>
        </w:rPr>
        <w:tab/>
        <w:t>65</w:t>
      </w:r>
      <w:r w:rsidRPr="00E821A8">
        <w:rPr>
          <w:rFonts w:eastAsiaTheme="minorEastAsia" w:cstheme="minorHAnsi"/>
          <w:sz w:val="24"/>
          <w:szCs w:val="24"/>
          <w:lang w:eastAsia="ja-JP"/>
        </w:rPr>
        <w:tab/>
        <w:t>0%</w:t>
      </w:r>
      <w:r w:rsidRPr="00E821A8">
        <w:rPr>
          <w:rFonts w:eastAsiaTheme="minorEastAsia" w:cstheme="minorHAnsi"/>
          <w:sz w:val="24"/>
          <w:szCs w:val="24"/>
          <w:lang w:eastAsia="ja-JP"/>
        </w:rPr>
        <w:tab/>
      </w:r>
    </w:p>
    <w:p w:rsidR="00E936E3" w:rsidRPr="00E821A8" w:rsidRDefault="00E936E3" w:rsidP="00E936E3">
      <w:pPr>
        <w:autoSpaceDE w:val="0"/>
        <w:autoSpaceDN w:val="0"/>
        <w:adjustRightInd w:val="0"/>
        <w:spacing w:after="0" w:line="240" w:lineRule="auto"/>
        <w:rPr>
          <w:rFonts w:eastAsiaTheme="minorEastAsia" w:cstheme="minorHAnsi"/>
          <w:sz w:val="24"/>
          <w:szCs w:val="24"/>
          <w:lang w:eastAsia="ja-JP"/>
        </w:rPr>
      </w:pPr>
      <w:r w:rsidRPr="00E821A8">
        <w:rPr>
          <w:rFonts w:eastAsiaTheme="minorEastAsia" w:cstheme="minorHAnsi"/>
          <w:sz w:val="24"/>
          <w:szCs w:val="24"/>
          <w:lang w:eastAsia="ja-JP"/>
        </w:rPr>
        <w:t>"Assess Unit Testing (Write Test Case, Test Code, Test Report)"</w:t>
      </w:r>
      <w:r w:rsidRPr="00E821A8">
        <w:rPr>
          <w:rFonts w:eastAsiaTheme="minorEastAsia" w:cstheme="minorHAnsi"/>
          <w:sz w:val="24"/>
          <w:szCs w:val="24"/>
          <w:lang w:eastAsia="ja-JP"/>
        </w:rPr>
        <w:tab/>
        <w:t>4h</w:t>
      </w:r>
      <w:r w:rsidRPr="00E821A8">
        <w:rPr>
          <w:rFonts w:eastAsiaTheme="minorEastAsia" w:cstheme="minorHAnsi"/>
          <w:sz w:val="24"/>
          <w:szCs w:val="24"/>
          <w:lang w:eastAsia="ja-JP"/>
        </w:rPr>
        <w:tab/>
        <w:t>Tue 8/14/12</w:t>
      </w:r>
      <w:r w:rsidRPr="00E821A8">
        <w:rPr>
          <w:rFonts w:eastAsiaTheme="minorEastAsia" w:cstheme="minorHAnsi"/>
          <w:sz w:val="24"/>
          <w:szCs w:val="24"/>
          <w:lang w:eastAsia="ja-JP"/>
        </w:rPr>
        <w:tab/>
      </w:r>
      <w:r w:rsidRPr="00E821A8">
        <w:rPr>
          <w:rFonts w:eastAsiaTheme="minorEastAsia" w:cstheme="minorHAnsi"/>
          <w:sz w:val="24"/>
          <w:szCs w:val="24"/>
          <w:lang w:eastAsia="ja-JP"/>
        </w:rPr>
        <w:tab/>
        <w:t>Tue 8/14/12</w:t>
      </w:r>
      <w:r w:rsidRPr="00E821A8">
        <w:rPr>
          <w:rFonts w:eastAsiaTheme="minorEastAsia" w:cstheme="minorHAnsi"/>
          <w:sz w:val="24"/>
          <w:szCs w:val="24"/>
          <w:lang w:eastAsia="ja-JP"/>
        </w:rPr>
        <w:tab/>
        <w:t>66</w:t>
      </w:r>
      <w:r w:rsidRPr="00E821A8">
        <w:rPr>
          <w:rFonts w:eastAsiaTheme="minorEastAsia" w:cstheme="minorHAnsi"/>
          <w:sz w:val="24"/>
          <w:szCs w:val="24"/>
          <w:lang w:eastAsia="ja-JP"/>
        </w:rPr>
        <w:tab/>
        <w:t>0%</w:t>
      </w:r>
      <w:r w:rsidRPr="00E821A8">
        <w:rPr>
          <w:rFonts w:eastAsiaTheme="minorEastAsia" w:cstheme="minorHAnsi"/>
          <w:sz w:val="24"/>
          <w:szCs w:val="24"/>
          <w:lang w:eastAsia="ja-JP"/>
        </w:rPr>
        <w:tab/>
      </w:r>
    </w:p>
    <w:p w:rsidR="00E936E3" w:rsidRPr="00E821A8" w:rsidRDefault="00E936E3" w:rsidP="00E936E3">
      <w:pPr>
        <w:autoSpaceDE w:val="0"/>
        <w:autoSpaceDN w:val="0"/>
        <w:adjustRightInd w:val="0"/>
        <w:spacing w:after="0" w:line="240" w:lineRule="auto"/>
        <w:rPr>
          <w:rFonts w:eastAsiaTheme="minorEastAsia" w:cstheme="minorHAnsi"/>
          <w:sz w:val="24"/>
          <w:szCs w:val="24"/>
          <w:lang w:eastAsia="ja-JP"/>
        </w:rPr>
      </w:pPr>
      <w:r w:rsidRPr="00E821A8">
        <w:rPr>
          <w:rFonts w:eastAsiaTheme="minorEastAsia" w:cstheme="minorHAnsi"/>
          <w:sz w:val="24"/>
          <w:szCs w:val="24"/>
          <w:lang w:eastAsia="ja-JP"/>
        </w:rPr>
        <w:t>Monitoring and Controlling</w:t>
      </w:r>
      <w:r w:rsidRPr="00E821A8">
        <w:rPr>
          <w:rFonts w:eastAsiaTheme="minorEastAsia" w:cstheme="minorHAnsi"/>
          <w:sz w:val="24"/>
          <w:szCs w:val="24"/>
          <w:lang w:eastAsia="ja-JP"/>
        </w:rPr>
        <w:tab/>
        <w:t>63d</w:t>
      </w:r>
      <w:r w:rsidRPr="00E821A8">
        <w:rPr>
          <w:rFonts w:eastAsiaTheme="minorEastAsia" w:cstheme="minorHAnsi"/>
          <w:sz w:val="24"/>
          <w:szCs w:val="24"/>
          <w:lang w:eastAsia="ja-JP"/>
        </w:rPr>
        <w:tab/>
        <w:t>Wed 5/16/12</w:t>
      </w:r>
      <w:r w:rsidRPr="00E821A8">
        <w:rPr>
          <w:rFonts w:eastAsiaTheme="minorEastAsia" w:cstheme="minorHAnsi"/>
          <w:sz w:val="24"/>
          <w:szCs w:val="24"/>
          <w:lang w:eastAsia="ja-JP"/>
        </w:rPr>
        <w:tab/>
      </w:r>
      <w:r w:rsidRPr="00E821A8">
        <w:rPr>
          <w:rFonts w:eastAsiaTheme="minorEastAsia" w:cstheme="minorHAnsi"/>
          <w:sz w:val="24"/>
          <w:szCs w:val="24"/>
          <w:lang w:eastAsia="ja-JP"/>
        </w:rPr>
        <w:tab/>
        <w:t>Fri 8/10/12</w:t>
      </w:r>
      <w:r w:rsidRPr="00E821A8">
        <w:rPr>
          <w:rFonts w:eastAsiaTheme="minorEastAsia" w:cstheme="minorHAnsi"/>
          <w:sz w:val="24"/>
          <w:szCs w:val="24"/>
          <w:lang w:eastAsia="ja-JP"/>
        </w:rPr>
        <w:tab/>
        <w:t>6</w:t>
      </w:r>
      <w:r w:rsidRPr="00E821A8">
        <w:rPr>
          <w:rFonts w:eastAsiaTheme="minorEastAsia" w:cstheme="minorHAnsi"/>
          <w:sz w:val="24"/>
          <w:szCs w:val="24"/>
          <w:lang w:eastAsia="ja-JP"/>
        </w:rPr>
        <w:tab/>
        <w:t>75%</w:t>
      </w:r>
      <w:r w:rsidRPr="00E821A8">
        <w:rPr>
          <w:rFonts w:eastAsiaTheme="minorEastAsia" w:cstheme="minorHAnsi"/>
          <w:sz w:val="24"/>
          <w:szCs w:val="24"/>
          <w:lang w:eastAsia="ja-JP"/>
        </w:rPr>
        <w:tab/>
      </w:r>
      <w:proofErr w:type="spellStart"/>
      <w:r w:rsidRPr="00E821A8">
        <w:rPr>
          <w:rFonts w:eastAsiaTheme="minorEastAsia" w:cstheme="minorHAnsi"/>
          <w:sz w:val="24"/>
          <w:szCs w:val="24"/>
          <w:lang w:eastAsia="ja-JP"/>
        </w:rPr>
        <w:t>DuyND</w:t>
      </w:r>
      <w:proofErr w:type="spellEnd"/>
    </w:p>
    <w:p w:rsidR="00E936E3" w:rsidRPr="00E821A8" w:rsidRDefault="00E936E3" w:rsidP="00E936E3">
      <w:pPr>
        <w:autoSpaceDE w:val="0"/>
        <w:autoSpaceDN w:val="0"/>
        <w:adjustRightInd w:val="0"/>
        <w:spacing w:after="0" w:line="240" w:lineRule="auto"/>
        <w:rPr>
          <w:rFonts w:eastAsiaTheme="minorEastAsia" w:cstheme="minorHAnsi"/>
          <w:sz w:val="24"/>
          <w:szCs w:val="24"/>
          <w:lang w:eastAsia="ja-JP"/>
        </w:rPr>
      </w:pPr>
      <w:r w:rsidRPr="00E821A8">
        <w:rPr>
          <w:rFonts w:eastAsiaTheme="minorEastAsia" w:cstheme="minorHAnsi"/>
          <w:sz w:val="24"/>
          <w:szCs w:val="24"/>
          <w:lang w:eastAsia="ja-JP"/>
        </w:rPr>
        <w:t>Termination</w:t>
      </w:r>
      <w:r w:rsidRPr="00E821A8">
        <w:rPr>
          <w:rFonts w:eastAsiaTheme="minorEastAsia" w:cstheme="minorHAnsi"/>
          <w:sz w:val="24"/>
          <w:szCs w:val="24"/>
          <w:lang w:eastAsia="ja-JP"/>
        </w:rPr>
        <w:tab/>
        <w:t>5d</w:t>
      </w:r>
      <w:r w:rsidRPr="00E821A8">
        <w:rPr>
          <w:rFonts w:eastAsiaTheme="minorEastAsia" w:cstheme="minorHAnsi"/>
          <w:sz w:val="24"/>
          <w:szCs w:val="24"/>
          <w:lang w:eastAsia="ja-JP"/>
        </w:rPr>
        <w:tab/>
        <w:t>Tue 8/14/12</w:t>
      </w:r>
      <w:r w:rsidRPr="00E821A8">
        <w:rPr>
          <w:rFonts w:eastAsiaTheme="minorEastAsia" w:cstheme="minorHAnsi"/>
          <w:sz w:val="24"/>
          <w:szCs w:val="24"/>
          <w:lang w:eastAsia="ja-JP"/>
        </w:rPr>
        <w:tab/>
      </w:r>
      <w:r w:rsidRPr="00E821A8">
        <w:rPr>
          <w:rFonts w:eastAsiaTheme="minorEastAsia" w:cstheme="minorHAnsi"/>
          <w:sz w:val="24"/>
          <w:szCs w:val="24"/>
          <w:lang w:eastAsia="ja-JP"/>
        </w:rPr>
        <w:tab/>
        <w:t>Tue 8/21/12</w:t>
      </w:r>
      <w:r w:rsidRPr="00E821A8">
        <w:rPr>
          <w:rFonts w:eastAsiaTheme="minorEastAsia" w:cstheme="minorHAnsi"/>
          <w:sz w:val="24"/>
          <w:szCs w:val="24"/>
          <w:lang w:eastAsia="ja-JP"/>
        </w:rPr>
        <w:tab/>
        <w:t>23</w:t>
      </w:r>
      <w:r w:rsidRPr="00E821A8">
        <w:rPr>
          <w:rFonts w:eastAsiaTheme="minorEastAsia" w:cstheme="minorHAnsi"/>
          <w:sz w:val="24"/>
          <w:szCs w:val="24"/>
          <w:lang w:eastAsia="ja-JP"/>
        </w:rPr>
        <w:tab/>
        <w:t>0%</w:t>
      </w:r>
      <w:r w:rsidRPr="00E821A8">
        <w:rPr>
          <w:rFonts w:eastAsiaTheme="minorEastAsia" w:cstheme="minorHAnsi"/>
          <w:sz w:val="24"/>
          <w:szCs w:val="24"/>
          <w:lang w:eastAsia="ja-JP"/>
        </w:rPr>
        <w:tab/>
        <w:t>All team members</w:t>
      </w:r>
    </w:p>
    <w:p w:rsidR="00E936E3" w:rsidRPr="00E821A8" w:rsidRDefault="00E936E3" w:rsidP="00E936E3">
      <w:pPr>
        <w:autoSpaceDE w:val="0"/>
        <w:autoSpaceDN w:val="0"/>
        <w:adjustRightInd w:val="0"/>
        <w:spacing w:after="0" w:line="240" w:lineRule="auto"/>
        <w:rPr>
          <w:rFonts w:eastAsiaTheme="minorEastAsia" w:cstheme="minorHAnsi"/>
          <w:sz w:val="24"/>
          <w:szCs w:val="24"/>
          <w:lang w:eastAsia="ja-JP"/>
        </w:rPr>
      </w:pPr>
      <w:r w:rsidRPr="00E821A8">
        <w:rPr>
          <w:rFonts w:eastAsiaTheme="minorEastAsia" w:cstheme="minorHAnsi"/>
          <w:sz w:val="24"/>
          <w:szCs w:val="24"/>
          <w:lang w:eastAsia="ja-JP"/>
        </w:rPr>
        <w:t>Milestone assessment</w:t>
      </w:r>
      <w:r w:rsidRPr="00E821A8">
        <w:rPr>
          <w:rFonts w:eastAsiaTheme="minorEastAsia" w:cstheme="minorHAnsi"/>
          <w:sz w:val="24"/>
          <w:szCs w:val="24"/>
          <w:lang w:eastAsia="ja-JP"/>
        </w:rPr>
        <w:tab/>
        <w:t>2d</w:t>
      </w:r>
      <w:r w:rsidRPr="00E821A8">
        <w:rPr>
          <w:rFonts w:eastAsiaTheme="minorEastAsia" w:cstheme="minorHAnsi"/>
          <w:sz w:val="24"/>
          <w:szCs w:val="24"/>
          <w:lang w:eastAsia="ja-JP"/>
        </w:rPr>
        <w:tab/>
        <w:t>Tue 8/14/12</w:t>
      </w:r>
      <w:r w:rsidRPr="00E821A8">
        <w:rPr>
          <w:rFonts w:eastAsiaTheme="minorEastAsia" w:cstheme="minorHAnsi"/>
          <w:sz w:val="24"/>
          <w:szCs w:val="24"/>
          <w:lang w:eastAsia="ja-JP"/>
        </w:rPr>
        <w:tab/>
      </w:r>
      <w:r w:rsidRPr="00E821A8">
        <w:rPr>
          <w:rFonts w:eastAsiaTheme="minorEastAsia" w:cstheme="minorHAnsi"/>
          <w:sz w:val="24"/>
          <w:szCs w:val="24"/>
          <w:lang w:eastAsia="ja-JP"/>
        </w:rPr>
        <w:tab/>
        <w:t>Thu 8/16/12</w:t>
      </w:r>
      <w:r w:rsidRPr="00E821A8">
        <w:rPr>
          <w:rFonts w:eastAsiaTheme="minorEastAsia" w:cstheme="minorHAnsi"/>
          <w:sz w:val="24"/>
          <w:szCs w:val="24"/>
          <w:lang w:eastAsia="ja-JP"/>
        </w:rPr>
        <w:tab/>
      </w:r>
      <w:r w:rsidRPr="00E821A8">
        <w:rPr>
          <w:rFonts w:eastAsiaTheme="minorEastAsia" w:cstheme="minorHAnsi"/>
          <w:sz w:val="24"/>
          <w:szCs w:val="24"/>
          <w:lang w:eastAsia="ja-JP"/>
        </w:rPr>
        <w:tab/>
        <w:t>0%</w:t>
      </w:r>
      <w:r w:rsidRPr="00E821A8">
        <w:rPr>
          <w:rFonts w:eastAsiaTheme="minorEastAsia" w:cstheme="minorHAnsi"/>
          <w:sz w:val="24"/>
          <w:szCs w:val="24"/>
          <w:lang w:eastAsia="ja-JP"/>
        </w:rPr>
        <w:tab/>
        <w:t>All team members</w:t>
      </w:r>
    </w:p>
    <w:p w:rsidR="00E936E3" w:rsidRPr="00E821A8" w:rsidRDefault="00E936E3" w:rsidP="00E936E3">
      <w:pPr>
        <w:autoSpaceDE w:val="0"/>
        <w:autoSpaceDN w:val="0"/>
        <w:adjustRightInd w:val="0"/>
        <w:spacing w:after="0" w:line="240" w:lineRule="auto"/>
        <w:rPr>
          <w:rFonts w:eastAsiaTheme="minorEastAsia" w:cstheme="minorHAnsi"/>
          <w:sz w:val="24"/>
          <w:szCs w:val="24"/>
          <w:lang w:eastAsia="ja-JP"/>
        </w:rPr>
      </w:pPr>
      <w:r w:rsidRPr="00E821A8">
        <w:rPr>
          <w:rFonts w:eastAsiaTheme="minorEastAsia" w:cstheme="minorHAnsi"/>
          <w:sz w:val="24"/>
          <w:szCs w:val="24"/>
          <w:lang w:eastAsia="ja-JP"/>
        </w:rPr>
        <w:t>Deployment</w:t>
      </w:r>
      <w:r w:rsidRPr="00E821A8">
        <w:rPr>
          <w:rFonts w:eastAsiaTheme="minorEastAsia" w:cstheme="minorHAnsi"/>
          <w:sz w:val="24"/>
          <w:szCs w:val="24"/>
          <w:lang w:eastAsia="ja-JP"/>
        </w:rPr>
        <w:tab/>
        <w:t>3d</w:t>
      </w:r>
      <w:r w:rsidRPr="00E821A8">
        <w:rPr>
          <w:rFonts w:eastAsiaTheme="minorEastAsia" w:cstheme="minorHAnsi"/>
          <w:sz w:val="24"/>
          <w:szCs w:val="24"/>
          <w:lang w:eastAsia="ja-JP"/>
        </w:rPr>
        <w:tab/>
        <w:t>Thu 8/16/12</w:t>
      </w:r>
      <w:r w:rsidRPr="00E821A8">
        <w:rPr>
          <w:rFonts w:eastAsiaTheme="minorEastAsia" w:cstheme="minorHAnsi"/>
          <w:sz w:val="24"/>
          <w:szCs w:val="24"/>
          <w:lang w:eastAsia="ja-JP"/>
        </w:rPr>
        <w:tab/>
      </w:r>
      <w:r w:rsidRPr="00E821A8">
        <w:rPr>
          <w:rFonts w:eastAsiaTheme="minorEastAsia" w:cstheme="minorHAnsi"/>
          <w:sz w:val="24"/>
          <w:szCs w:val="24"/>
          <w:lang w:eastAsia="ja-JP"/>
        </w:rPr>
        <w:tab/>
        <w:t>Tue 8/21/12</w:t>
      </w:r>
      <w:r w:rsidRPr="00E821A8">
        <w:rPr>
          <w:rFonts w:eastAsiaTheme="minorEastAsia" w:cstheme="minorHAnsi"/>
          <w:sz w:val="24"/>
          <w:szCs w:val="24"/>
          <w:lang w:eastAsia="ja-JP"/>
        </w:rPr>
        <w:tab/>
        <w:t>70</w:t>
      </w:r>
      <w:r w:rsidRPr="00E821A8">
        <w:rPr>
          <w:rFonts w:eastAsiaTheme="minorEastAsia" w:cstheme="minorHAnsi"/>
          <w:sz w:val="24"/>
          <w:szCs w:val="24"/>
          <w:lang w:eastAsia="ja-JP"/>
        </w:rPr>
        <w:tab/>
        <w:t>0%</w:t>
      </w:r>
      <w:r w:rsidRPr="00E821A8">
        <w:rPr>
          <w:rFonts w:eastAsiaTheme="minorEastAsia" w:cstheme="minorHAnsi"/>
          <w:sz w:val="24"/>
          <w:szCs w:val="24"/>
          <w:lang w:eastAsia="ja-JP"/>
        </w:rPr>
        <w:tab/>
      </w:r>
    </w:p>
    <w:p w:rsidR="00E936E3" w:rsidRPr="00E821A8" w:rsidRDefault="00E936E3" w:rsidP="00E936E3">
      <w:pPr>
        <w:autoSpaceDE w:val="0"/>
        <w:autoSpaceDN w:val="0"/>
        <w:adjustRightInd w:val="0"/>
        <w:spacing w:after="0" w:line="240" w:lineRule="auto"/>
        <w:rPr>
          <w:rFonts w:eastAsiaTheme="minorEastAsia" w:cstheme="minorHAnsi"/>
          <w:sz w:val="24"/>
          <w:szCs w:val="24"/>
          <w:lang w:eastAsia="ja-JP"/>
        </w:rPr>
      </w:pPr>
    </w:p>
    <w:p w:rsidR="00E936E3" w:rsidRPr="00E821A8" w:rsidRDefault="00E936E3" w:rsidP="004D0C5E">
      <w:pPr>
        <w:rPr>
          <w:rFonts w:cstheme="minorHAnsi"/>
          <w:sz w:val="24"/>
          <w:szCs w:val="24"/>
        </w:rPr>
      </w:pPr>
    </w:p>
    <w:p w:rsidR="00682754" w:rsidRPr="00E821A8" w:rsidRDefault="00682754" w:rsidP="000F5919">
      <w:pPr>
        <w:pStyle w:val="Heading2"/>
        <w:numPr>
          <w:ilvl w:val="0"/>
          <w:numId w:val="3"/>
        </w:numPr>
        <w:tabs>
          <w:tab w:val="left" w:pos="993"/>
        </w:tabs>
        <w:ind w:left="284" w:firstLine="284"/>
        <w:jc w:val="both"/>
        <w:rPr>
          <w:rFonts w:asciiTheme="minorHAnsi" w:hAnsiTheme="minorHAnsi" w:cstheme="minorHAnsi"/>
          <w:sz w:val="24"/>
          <w:szCs w:val="24"/>
        </w:rPr>
      </w:pPr>
      <w:bookmarkStart w:id="135" w:name="_Toc283060447"/>
      <w:bookmarkStart w:id="136" w:name="_Toc332351119"/>
      <w:r w:rsidRPr="00E821A8">
        <w:rPr>
          <w:rFonts w:asciiTheme="minorHAnsi" w:hAnsiTheme="minorHAnsi" w:cstheme="minorHAnsi"/>
          <w:sz w:val="24"/>
          <w:szCs w:val="24"/>
        </w:rPr>
        <w:t>Coding Conventions</w:t>
      </w:r>
      <w:bookmarkEnd w:id="135"/>
      <w:bookmarkEnd w:id="136"/>
    </w:p>
    <w:p w:rsidR="003D7084" w:rsidRDefault="00D07601">
      <w:pPr>
        <w:pStyle w:val="ListParagraph"/>
        <w:ind w:left="1080"/>
        <w:rPr>
          <w:rFonts w:cstheme="minorHAnsi"/>
          <w:sz w:val="24"/>
          <w:szCs w:val="24"/>
        </w:rPr>
      </w:pPr>
      <w:r w:rsidRPr="00D07601">
        <w:rPr>
          <w:rFonts w:cstheme="minorHAnsi"/>
          <w:sz w:val="24"/>
          <w:szCs w:val="24"/>
        </w:rPr>
        <w:t xml:space="preserve">Refer to </w:t>
      </w:r>
      <w:hyperlink r:id="rId14" w:history="1">
        <w:r w:rsidRPr="00D07601">
          <w:rPr>
            <w:rStyle w:val="Hyperlink"/>
            <w:rFonts w:cstheme="minorHAnsi"/>
            <w:sz w:val="24"/>
            <w:szCs w:val="24"/>
          </w:rPr>
          <w:t>http://code.google.com/p/oopms/wiki/Standard_Java_Coding_Convention</w:t>
        </w:r>
      </w:hyperlink>
    </w:p>
    <w:p w:rsidR="00682754" w:rsidRPr="00E821A8" w:rsidRDefault="00D07601" w:rsidP="000F5919">
      <w:pPr>
        <w:pStyle w:val="Heading1"/>
        <w:numPr>
          <w:ilvl w:val="0"/>
          <w:numId w:val="2"/>
        </w:numPr>
        <w:tabs>
          <w:tab w:val="left" w:pos="709"/>
        </w:tabs>
        <w:ind w:left="0" w:firstLine="284"/>
        <w:jc w:val="both"/>
        <w:rPr>
          <w:rFonts w:asciiTheme="minorHAnsi" w:hAnsiTheme="minorHAnsi" w:cstheme="minorHAnsi"/>
          <w:sz w:val="24"/>
          <w:szCs w:val="24"/>
        </w:rPr>
      </w:pPr>
      <w:bookmarkStart w:id="137" w:name="_Toc332351120"/>
      <w:r w:rsidRPr="00D07601">
        <w:rPr>
          <w:rFonts w:asciiTheme="minorHAnsi" w:hAnsiTheme="minorHAnsi" w:cstheme="minorHAnsi"/>
          <w:sz w:val="24"/>
          <w:szCs w:val="24"/>
        </w:rPr>
        <w:t>Software Requirement Specifications</w:t>
      </w:r>
      <w:bookmarkEnd w:id="137"/>
    </w:p>
    <w:p w:rsidR="00682754" w:rsidRPr="00E821A8" w:rsidRDefault="00D07601" w:rsidP="008C3CFA">
      <w:pPr>
        <w:pStyle w:val="Heading2"/>
        <w:numPr>
          <w:ilvl w:val="0"/>
          <w:numId w:val="10"/>
        </w:numPr>
        <w:tabs>
          <w:tab w:val="left" w:pos="993"/>
        </w:tabs>
        <w:ind w:left="284" w:firstLine="283"/>
        <w:jc w:val="both"/>
        <w:rPr>
          <w:rFonts w:asciiTheme="minorHAnsi" w:hAnsiTheme="minorHAnsi" w:cstheme="minorHAnsi"/>
          <w:sz w:val="24"/>
          <w:szCs w:val="24"/>
        </w:rPr>
      </w:pPr>
      <w:bookmarkStart w:id="138" w:name="_Toc285292841"/>
      <w:bookmarkStart w:id="139" w:name="_Toc332351121"/>
      <w:r w:rsidRPr="00D07601">
        <w:rPr>
          <w:rFonts w:asciiTheme="minorHAnsi" w:hAnsiTheme="minorHAnsi" w:cstheme="minorHAnsi"/>
          <w:sz w:val="24"/>
          <w:szCs w:val="24"/>
        </w:rPr>
        <w:t>User Requirement Specification</w:t>
      </w:r>
      <w:bookmarkEnd w:id="138"/>
      <w:bookmarkEnd w:id="139"/>
    </w:p>
    <w:p w:rsidR="00DC5F1F" w:rsidRPr="00E821A8" w:rsidRDefault="00D07601" w:rsidP="00DC5F1F">
      <w:pPr>
        <w:pStyle w:val="Heading3"/>
        <w:rPr>
          <w:rFonts w:asciiTheme="minorHAnsi" w:hAnsiTheme="minorHAnsi" w:cstheme="minorHAnsi"/>
          <w:sz w:val="24"/>
          <w:szCs w:val="24"/>
        </w:rPr>
      </w:pPr>
      <w:bookmarkStart w:id="140" w:name="_Toc326243610"/>
      <w:bookmarkStart w:id="141" w:name="_Toc332351122"/>
      <w:r w:rsidRPr="00D07601">
        <w:rPr>
          <w:rFonts w:asciiTheme="minorHAnsi" w:hAnsiTheme="minorHAnsi" w:cstheme="minorHAnsi"/>
          <w:sz w:val="24"/>
          <w:szCs w:val="24"/>
        </w:rPr>
        <w:t>Overview OOPMS User requirement</w:t>
      </w:r>
      <w:bookmarkEnd w:id="140"/>
      <w:bookmarkEnd w:id="141"/>
    </w:p>
    <w:p w:rsidR="00DC5F1F" w:rsidRPr="00E821A8" w:rsidRDefault="00D07601" w:rsidP="00DC5F1F">
      <w:pPr>
        <w:rPr>
          <w:rFonts w:cstheme="minorHAnsi"/>
          <w:sz w:val="24"/>
          <w:szCs w:val="24"/>
        </w:rPr>
      </w:pPr>
      <w:r w:rsidRPr="00D07601">
        <w:rPr>
          <w:rFonts w:cstheme="minorHAnsi"/>
          <w:sz w:val="24"/>
          <w:szCs w:val="24"/>
        </w:rPr>
        <w:t>This section of the document describes all the functions that the PMS application shall provide accordingly to user requirements.</w:t>
      </w:r>
    </w:p>
    <w:p w:rsidR="00DC5F1F" w:rsidRPr="00E821A8" w:rsidRDefault="00D07601" w:rsidP="008C3CFA">
      <w:pPr>
        <w:pStyle w:val="Heading3"/>
        <w:numPr>
          <w:ilvl w:val="3"/>
          <w:numId w:val="18"/>
        </w:numPr>
        <w:ind w:left="360"/>
        <w:rPr>
          <w:rFonts w:asciiTheme="minorHAnsi" w:hAnsiTheme="minorHAnsi" w:cstheme="minorHAnsi"/>
          <w:sz w:val="24"/>
          <w:szCs w:val="24"/>
        </w:rPr>
      </w:pPr>
      <w:bookmarkStart w:id="142" w:name="_Toc326243611"/>
      <w:bookmarkStart w:id="143" w:name="_Toc332351123"/>
      <w:r w:rsidRPr="00D07601">
        <w:rPr>
          <w:rFonts w:asciiTheme="minorHAnsi" w:hAnsiTheme="minorHAnsi" w:cstheme="minorHAnsi"/>
          <w:sz w:val="24"/>
          <w:szCs w:val="24"/>
        </w:rPr>
        <w:t>Dashboard</w:t>
      </w:r>
      <w:bookmarkEnd w:id="142"/>
      <w:bookmarkEnd w:id="143"/>
      <w:r w:rsidRPr="00D07601">
        <w:rPr>
          <w:rFonts w:asciiTheme="minorHAnsi" w:hAnsiTheme="minorHAnsi" w:cstheme="minorHAnsi"/>
          <w:sz w:val="24"/>
          <w:szCs w:val="24"/>
        </w:rPr>
        <w:br/>
      </w:r>
    </w:p>
    <w:p w:rsidR="00DC5F1F" w:rsidRPr="00E821A8" w:rsidRDefault="00D07601" w:rsidP="00DC5F1F">
      <w:pPr>
        <w:rPr>
          <w:rFonts w:cstheme="minorHAnsi"/>
          <w:sz w:val="24"/>
          <w:szCs w:val="24"/>
        </w:rPr>
      </w:pPr>
      <w:r w:rsidRPr="00D07601">
        <w:rPr>
          <w:rFonts w:cstheme="minorHAnsi"/>
          <w:sz w:val="24"/>
          <w:szCs w:val="24"/>
        </w:rPr>
        <w:t>This function provides brief information about all projects in the system:</w:t>
      </w:r>
    </w:p>
    <w:p w:rsidR="00DC5F1F" w:rsidRPr="00E821A8" w:rsidRDefault="00D07601" w:rsidP="008C3CFA">
      <w:pPr>
        <w:pStyle w:val="ListParagraph"/>
        <w:numPr>
          <w:ilvl w:val="0"/>
          <w:numId w:val="33"/>
        </w:numPr>
        <w:rPr>
          <w:rFonts w:cstheme="minorHAnsi"/>
          <w:sz w:val="24"/>
          <w:szCs w:val="24"/>
        </w:rPr>
      </w:pPr>
      <w:r w:rsidRPr="00D07601">
        <w:rPr>
          <w:rFonts w:cstheme="minorHAnsi"/>
          <w:sz w:val="24"/>
          <w:szCs w:val="24"/>
        </w:rPr>
        <w:t>Provide overall information about projects</w:t>
      </w:r>
      <w:commentRangeStart w:id="144"/>
      <w:r w:rsidRPr="00D07601">
        <w:rPr>
          <w:rFonts w:cstheme="minorHAnsi"/>
          <w:sz w:val="24"/>
          <w:szCs w:val="24"/>
        </w:rPr>
        <w:t xml:space="preserve"> </w:t>
      </w:r>
      <w:commentRangeEnd w:id="144"/>
      <w:r w:rsidR="00800879">
        <w:rPr>
          <w:rStyle w:val="CommentReference"/>
        </w:rPr>
        <w:commentReference w:id="144"/>
      </w:r>
      <w:r w:rsidRPr="00D07601">
        <w:rPr>
          <w:rFonts w:cstheme="minorHAnsi"/>
          <w:sz w:val="24"/>
          <w:szCs w:val="24"/>
        </w:rPr>
        <w:t>‘status including name, health, cost, progress, quality, efficiency, date, effort.</w:t>
      </w:r>
    </w:p>
    <w:p w:rsidR="00DC5F1F" w:rsidRPr="00E821A8" w:rsidRDefault="00D07601" w:rsidP="008C3CFA">
      <w:pPr>
        <w:pStyle w:val="ListParagraph"/>
        <w:numPr>
          <w:ilvl w:val="0"/>
          <w:numId w:val="33"/>
        </w:numPr>
        <w:rPr>
          <w:rFonts w:cstheme="minorHAnsi"/>
          <w:sz w:val="24"/>
          <w:szCs w:val="24"/>
        </w:rPr>
      </w:pPr>
      <w:r w:rsidRPr="00D07601">
        <w:rPr>
          <w:rFonts w:cstheme="minorHAnsi"/>
          <w:sz w:val="24"/>
          <w:szCs w:val="24"/>
        </w:rPr>
        <w:t>Allow user to filter projects by status, category, date, cost, progress, efficiency.</w:t>
      </w:r>
    </w:p>
    <w:p w:rsidR="00DC5F1F" w:rsidRPr="00E821A8" w:rsidRDefault="00D07601" w:rsidP="008C3CFA">
      <w:pPr>
        <w:pStyle w:val="ListParagraph"/>
        <w:numPr>
          <w:ilvl w:val="0"/>
          <w:numId w:val="33"/>
        </w:numPr>
        <w:rPr>
          <w:rFonts w:cstheme="minorHAnsi"/>
          <w:sz w:val="24"/>
          <w:szCs w:val="24"/>
        </w:rPr>
      </w:pPr>
      <w:r w:rsidRPr="00D07601">
        <w:rPr>
          <w:rFonts w:cstheme="minorHAnsi"/>
          <w:sz w:val="24"/>
          <w:szCs w:val="24"/>
        </w:rPr>
        <w:t>Allow user to sort projects by name, date, project manager.</w:t>
      </w:r>
    </w:p>
    <w:p w:rsidR="00DC5F1F" w:rsidRPr="00E821A8" w:rsidRDefault="00D07601" w:rsidP="008C3CFA">
      <w:pPr>
        <w:pStyle w:val="ListParagraph"/>
        <w:numPr>
          <w:ilvl w:val="0"/>
          <w:numId w:val="33"/>
        </w:numPr>
        <w:rPr>
          <w:rFonts w:cstheme="minorHAnsi"/>
          <w:sz w:val="24"/>
          <w:szCs w:val="24"/>
        </w:rPr>
      </w:pPr>
      <w:r w:rsidRPr="00D07601">
        <w:rPr>
          <w:rFonts w:cstheme="minorHAnsi"/>
          <w:sz w:val="24"/>
          <w:szCs w:val="24"/>
        </w:rPr>
        <w:t>Provide link to project detail information and export feature.</w:t>
      </w:r>
    </w:p>
    <w:p w:rsidR="00DC5F1F" w:rsidRPr="00E821A8" w:rsidRDefault="00D07601" w:rsidP="008C3CFA">
      <w:pPr>
        <w:pStyle w:val="Heading3"/>
        <w:numPr>
          <w:ilvl w:val="3"/>
          <w:numId w:val="18"/>
        </w:numPr>
        <w:ind w:left="360"/>
        <w:rPr>
          <w:rFonts w:asciiTheme="minorHAnsi" w:hAnsiTheme="minorHAnsi" w:cstheme="minorHAnsi"/>
          <w:sz w:val="24"/>
          <w:szCs w:val="24"/>
        </w:rPr>
      </w:pPr>
      <w:bookmarkStart w:id="145" w:name="_Toc326243612"/>
      <w:bookmarkStart w:id="146" w:name="_Toc332351124"/>
      <w:r w:rsidRPr="00D07601">
        <w:rPr>
          <w:rFonts w:asciiTheme="minorHAnsi" w:hAnsiTheme="minorHAnsi" w:cstheme="minorHAnsi"/>
          <w:sz w:val="24"/>
          <w:szCs w:val="24"/>
        </w:rPr>
        <w:t>Planner</w:t>
      </w:r>
      <w:bookmarkEnd w:id="145"/>
      <w:bookmarkEnd w:id="146"/>
      <w:r w:rsidRPr="00D07601">
        <w:rPr>
          <w:rFonts w:asciiTheme="minorHAnsi" w:hAnsiTheme="minorHAnsi" w:cstheme="minorHAnsi"/>
          <w:sz w:val="24"/>
          <w:szCs w:val="24"/>
        </w:rPr>
        <w:br/>
      </w:r>
    </w:p>
    <w:p w:rsidR="00DC5F1F" w:rsidRPr="00E821A8" w:rsidRDefault="00D07601" w:rsidP="00DC5F1F">
      <w:pPr>
        <w:rPr>
          <w:rFonts w:cstheme="minorHAnsi"/>
          <w:sz w:val="24"/>
          <w:szCs w:val="24"/>
        </w:rPr>
      </w:pPr>
      <w:r w:rsidRPr="00D07601">
        <w:rPr>
          <w:rFonts w:cstheme="minorHAnsi"/>
          <w:sz w:val="24"/>
          <w:szCs w:val="24"/>
        </w:rPr>
        <w:t>This function allow user to keep track of tasks, progress of project:</w:t>
      </w:r>
    </w:p>
    <w:p w:rsidR="00DC5F1F" w:rsidRPr="00E821A8" w:rsidRDefault="00D07601" w:rsidP="008C3CFA">
      <w:pPr>
        <w:pStyle w:val="ListParagraph"/>
        <w:numPr>
          <w:ilvl w:val="0"/>
          <w:numId w:val="33"/>
        </w:numPr>
        <w:rPr>
          <w:rFonts w:cstheme="minorHAnsi"/>
          <w:sz w:val="24"/>
          <w:szCs w:val="24"/>
        </w:rPr>
      </w:pPr>
      <w:r w:rsidRPr="00D07601">
        <w:rPr>
          <w:rFonts w:cstheme="minorHAnsi"/>
          <w:sz w:val="24"/>
          <w:szCs w:val="24"/>
        </w:rPr>
        <w:lastRenderedPageBreak/>
        <w:t>Allow project manager to manage tasks: add new task, update, delete, assign, monitor progress, completeness rate, and date.</w:t>
      </w:r>
    </w:p>
    <w:p w:rsidR="00DC5F1F" w:rsidRPr="00E821A8" w:rsidRDefault="00D07601" w:rsidP="008C3CFA">
      <w:pPr>
        <w:pStyle w:val="ListParagraph"/>
        <w:numPr>
          <w:ilvl w:val="0"/>
          <w:numId w:val="33"/>
        </w:numPr>
        <w:rPr>
          <w:rFonts w:cstheme="minorHAnsi"/>
          <w:sz w:val="24"/>
          <w:szCs w:val="24"/>
        </w:rPr>
      </w:pPr>
      <w:r w:rsidRPr="00D07601">
        <w:rPr>
          <w:rFonts w:cstheme="minorHAnsi"/>
          <w:sz w:val="24"/>
          <w:szCs w:val="24"/>
        </w:rPr>
        <w:t>Feature filter projects by status, assigned to.</w:t>
      </w:r>
    </w:p>
    <w:p w:rsidR="00DC5F1F" w:rsidRPr="00E821A8" w:rsidRDefault="00D07601" w:rsidP="008C3CFA">
      <w:pPr>
        <w:pStyle w:val="ListParagraph"/>
        <w:numPr>
          <w:ilvl w:val="0"/>
          <w:numId w:val="33"/>
        </w:numPr>
        <w:rPr>
          <w:rFonts w:cstheme="minorHAnsi"/>
          <w:sz w:val="24"/>
          <w:szCs w:val="24"/>
        </w:rPr>
      </w:pPr>
      <w:r w:rsidRPr="00D07601">
        <w:rPr>
          <w:rFonts w:cstheme="minorHAnsi"/>
          <w:sz w:val="24"/>
          <w:szCs w:val="24"/>
        </w:rPr>
        <w:t>Allow user to sort status, date, assigned to.</w:t>
      </w:r>
    </w:p>
    <w:p w:rsidR="00DC5F1F" w:rsidRPr="00E821A8" w:rsidRDefault="00D07601" w:rsidP="008C3CFA">
      <w:pPr>
        <w:pStyle w:val="ListParagraph"/>
        <w:numPr>
          <w:ilvl w:val="0"/>
          <w:numId w:val="33"/>
        </w:numPr>
        <w:rPr>
          <w:rFonts w:cstheme="minorHAnsi"/>
          <w:sz w:val="24"/>
          <w:szCs w:val="24"/>
        </w:rPr>
      </w:pPr>
      <w:r w:rsidRPr="00D07601">
        <w:rPr>
          <w:rFonts w:cstheme="minorHAnsi"/>
          <w:sz w:val="24"/>
          <w:szCs w:val="24"/>
        </w:rPr>
        <w:t>Import feature using Microsoft Project and export report.</w:t>
      </w:r>
    </w:p>
    <w:p w:rsidR="00DC5F1F" w:rsidRPr="00E821A8" w:rsidRDefault="00D07601" w:rsidP="008C3CFA">
      <w:pPr>
        <w:pStyle w:val="ListParagraph"/>
        <w:numPr>
          <w:ilvl w:val="0"/>
          <w:numId w:val="33"/>
        </w:numPr>
        <w:rPr>
          <w:rFonts w:cstheme="minorHAnsi"/>
          <w:sz w:val="24"/>
          <w:szCs w:val="24"/>
        </w:rPr>
      </w:pPr>
      <w:r w:rsidRPr="00D07601">
        <w:rPr>
          <w:rFonts w:cstheme="minorHAnsi"/>
          <w:sz w:val="24"/>
          <w:szCs w:val="24"/>
        </w:rPr>
        <w:t>Team members can update tasks’ progress.</w:t>
      </w:r>
    </w:p>
    <w:p w:rsidR="00DC5F1F" w:rsidRPr="00E821A8" w:rsidRDefault="00D07601" w:rsidP="008C3CFA">
      <w:pPr>
        <w:pStyle w:val="Heading3"/>
        <w:numPr>
          <w:ilvl w:val="3"/>
          <w:numId w:val="18"/>
        </w:numPr>
        <w:ind w:left="360"/>
        <w:rPr>
          <w:rFonts w:asciiTheme="minorHAnsi" w:hAnsiTheme="minorHAnsi" w:cstheme="minorHAnsi"/>
          <w:sz w:val="24"/>
          <w:szCs w:val="24"/>
        </w:rPr>
      </w:pPr>
      <w:bookmarkStart w:id="147" w:name="_Toc326243613"/>
      <w:bookmarkStart w:id="148" w:name="_Toc332351125"/>
      <w:r w:rsidRPr="00D07601">
        <w:rPr>
          <w:rFonts w:asciiTheme="minorHAnsi" w:hAnsiTheme="minorHAnsi" w:cstheme="minorHAnsi"/>
          <w:sz w:val="24"/>
          <w:szCs w:val="24"/>
        </w:rPr>
        <w:t>Report</w:t>
      </w:r>
      <w:bookmarkEnd w:id="147"/>
      <w:bookmarkEnd w:id="148"/>
    </w:p>
    <w:p w:rsidR="00DC5F1F" w:rsidRPr="00E821A8" w:rsidRDefault="00D07601" w:rsidP="00DC5F1F">
      <w:pPr>
        <w:rPr>
          <w:rFonts w:cstheme="minorHAnsi"/>
          <w:sz w:val="24"/>
          <w:szCs w:val="24"/>
        </w:rPr>
      </w:pPr>
      <w:r w:rsidRPr="00D07601">
        <w:rPr>
          <w:rFonts w:cstheme="minorHAnsi"/>
          <w:sz w:val="24"/>
          <w:szCs w:val="24"/>
        </w:rPr>
        <w:br/>
        <w:t xml:space="preserve">This function provides report features: </w:t>
      </w:r>
    </w:p>
    <w:p w:rsidR="00DC5F1F" w:rsidRPr="00E821A8" w:rsidRDefault="00D07601" w:rsidP="008C3CFA">
      <w:pPr>
        <w:pStyle w:val="ListParagraph"/>
        <w:numPr>
          <w:ilvl w:val="0"/>
          <w:numId w:val="34"/>
        </w:numPr>
        <w:rPr>
          <w:rFonts w:cstheme="minorHAnsi"/>
          <w:sz w:val="24"/>
          <w:szCs w:val="24"/>
        </w:rPr>
      </w:pPr>
      <w:r w:rsidRPr="00D07601">
        <w:rPr>
          <w:rFonts w:cstheme="minorHAnsi"/>
          <w:sz w:val="24"/>
          <w:szCs w:val="24"/>
        </w:rPr>
        <w:t>Project information</w:t>
      </w:r>
    </w:p>
    <w:p w:rsidR="00DC5F1F" w:rsidRPr="00E821A8" w:rsidRDefault="00D07601" w:rsidP="008C3CFA">
      <w:pPr>
        <w:pStyle w:val="ListParagraph"/>
        <w:numPr>
          <w:ilvl w:val="0"/>
          <w:numId w:val="34"/>
        </w:numPr>
        <w:rPr>
          <w:rFonts w:cstheme="minorHAnsi"/>
          <w:sz w:val="24"/>
          <w:szCs w:val="24"/>
        </w:rPr>
      </w:pPr>
      <w:r w:rsidRPr="00D07601">
        <w:rPr>
          <w:rFonts w:cstheme="minorHAnsi"/>
          <w:sz w:val="24"/>
          <w:szCs w:val="24"/>
        </w:rPr>
        <w:t>Planner</w:t>
      </w:r>
    </w:p>
    <w:p w:rsidR="00DC5F1F" w:rsidRPr="00E821A8" w:rsidRDefault="00D07601" w:rsidP="008C3CFA">
      <w:pPr>
        <w:pStyle w:val="ListParagraph"/>
        <w:numPr>
          <w:ilvl w:val="0"/>
          <w:numId w:val="34"/>
        </w:numPr>
        <w:rPr>
          <w:rFonts w:cstheme="minorHAnsi"/>
          <w:sz w:val="24"/>
          <w:szCs w:val="24"/>
        </w:rPr>
      </w:pPr>
      <w:r w:rsidRPr="00D07601">
        <w:rPr>
          <w:rFonts w:cstheme="minorHAnsi"/>
          <w:sz w:val="24"/>
          <w:szCs w:val="24"/>
        </w:rPr>
        <w:t>DMS</w:t>
      </w:r>
    </w:p>
    <w:p w:rsidR="00DC5F1F" w:rsidRPr="00E821A8" w:rsidRDefault="00D07601" w:rsidP="008C3CFA">
      <w:pPr>
        <w:pStyle w:val="ListParagraph"/>
        <w:numPr>
          <w:ilvl w:val="0"/>
          <w:numId w:val="34"/>
        </w:numPr>
        <w:rPr>
          <w:rFonts w:cstheme="minorHAnsi"/>
          <w:sz w:val="24"/>
          <w:szCs w:val="24"/>
        </w:rPr>
      </w:pPr>
      <w:r w:rsidRPr="00D07601">
        <w:rPr>
          <w:rFonts w:cstheme="minorHAnsi"/>
          <w:sz w:val="24"/>
          <w:szCs w:val="24"/>
        </w:rPr>
        <w:t>Timesheet</w:t>
      </w:r>
      <w:r w:rsidRPr="00D07601">
        <w:rPr>
          <w:rFonts w:cstheme="minorHAnsi"/>
          <w:sz w:val="24"/>
          <w:szCs w:val="24"/>
        </w:rPr>
        <w:br/>
      </w:r>
    </w:p>
    <w:p w:rsidR="00DC5F1F" w:rsidRPr="00E821A8" w:rsidRDefault="00D07601" w:rsidP="008C3CFA">
      <w:pPr>
        <w:pStyle w:val="Heading3"/>
        <w:numPr>
          <w:ilvl w:val="3"/>
          <w:numId w:val="18"/>
        </w:numPr>
        <w:ind w:left="360"/>
        <w:rPr>
          <w:rFonts w:asciiTheme="minorHAnsi" w:hAnsiTheme="minorHAnsi" w:cstheme="minorHAnsi"/>
          <w:sz w:val="24"/>
          <w:szCs w:val="24"/>
        </w:rPr>
      </w:pPr>
      <w:bookmarkStart w:id="149" w:name="_Toc326243614"/>
      <w:bookmarkStart w:id="150" w:name="_Toc332351126"/>
      <w:r w:rsidRPr="00D07601">
        <w:rPr>
          <w:rFonts w:asciiTheme="minorHAnsi" w:hAnsiTheme="minorHAnsi" w:cstheme="minorHAnsi"/>
          <w:sz w:val="24"/>
          <w:szCs w:val="24"/>
        </w:rPr>
        <w:t>Project Eye</w:t>
      </w:r>
      <w:bookmarkEnd w:id="149"/>
      <w:bookmarkEnd w:id="150"/>
      <w:r w:rsidRPr="00D07601">
        <w:rPr>
          <w:rFonts w:asciiTheme="minorHAnsi" w:hAnsiTheme="minorHAnsi" w:cstheme="minorHAnsi"/>
          <w:sz w:val="24"/>
          <w:szCs w:val="24"/>
        </w:rPr>
        <w:br/>
      </w:r>
    </w:p>
    <w:p w:rsidR="00DC5F1F" w:rsidRPr="00E821A8" w:rsidRDefault="00D07601" w:rsidP="00DC5F1F">
      <w:pPr>
        <w:pStyle w:val="PlainText"/>
        <w:rPr>
          <w:rFonts w:asciiTheme="minorHAnsi" w:eastAsia="MS Gothic" w:hAnsiTheme="minorHAnsi" w:cstheme="minorHAnsi"/>
          <w:sz w:val="24"/>
          <w:szCs w:val="24"/>
        </w:rPr>
      </w:pPr>
      <w:r w:rsidRPr="00D07601">
        <w:rPr>
          <w:rFonts w:asciiTheme="minorHAnsi" w:eastAsia="MS Gothic" w:hAnsiTheme="minorHAnsi" w:cstheme="minorHAnsi"/>
          <w:sz w:val="24"/>
          <w:szCs w:val="24"/>
        </w:rPr>
        <w:t>This function allows Admin and Project Manager to create new project, edit a project’s information. The function also provides Admin with search function to help them quickly find a project.</w:t>
      </w:r>
    </w:p>
    <w:p w:rsidR="00DC5F1F" w:rsidRPr="00E821A8" w:rsidRDefault="00DC5F1F" w:rsidP="00DC5F1F">
      <w:pPr>
        <w:pStyle w:val="PlainText"/>
        <w:rPr>
          <w:rFonts w:asciiTheme="minorHAnsi" w:eastAsia="MS Gothic" w:hAnsiTheme="minorHAnsi" w:cstheme="minorHAnsi"/>
          <w:sz w:val="24"/>
          <w:szCs w:val="24"/>
        </w:rPr>
      </w:pPr>
    </w:p>
    <w:p w:rsidR="00DC5F1F" w:rsidRPr="00E821A8" w:rsidRDefault="00D07601" w:rsidP="00DC5F1F">
      <w:pPr>
        <w:pStyle w:val="PlainText"/>
        <w:rPr>
          <w:rFonts w:asciiTheme="minorHAnsi" w:eastAsia="MS Gothic" w:hAnsiTheme="minorHAnsi" w:cstheme="minorHAnsi"/>
          <w:b/>
          <w:bCs/>
          <w:sz w:val="24"/>
          <w:szCs w:val="24"/>
        </w:rPr>
      </w:pPr>
      <w:r w:rsidRPr="00D07601">
        <w:rPr>
          <w:rFonts w:asciiTheme="minorHAnsi" w:eastAsia="MS Gothic" w:hAnsiTheme="minorHAnsi" w:cstheme="minorHAnsi"/>
          <w:b/>
          <w:bCs/>
          <w:sz w:val="24"/>
          <w:szCs w:val="24"/>
        </w:rPr>
        <w:t>4.1 Manage User</w:t>
      </w:r>
      <w:r w:rsidRPr="00D07601">
        <w:rPr>
          <w:rFonts w:asciiTheme="minorHAnsi" w:eastAsia="MS Gothic" w:hAnsiTheme="minorHAnsi" w:cstheme="minorHAnsi"/>
          <w:b/>
          <w:bCs/>
          <w:sz w:val="24"/>
          <w:szCs w:val="24"/>
        </w:rPr>
        <w:br/>
      </w:r>
    </w:p>
    <w:p w:rsidR="00DC5F1F" w:rsidRPr="00E821A8" w:rsidRDefault="00D07601" w:rsidP="00DC5F1F">
      <w:pPr>
        <w:pStyle w:val="PlainText"/>
        <w:rPr>
          <w:rFonts w:asciiTheme="minorHAnsi" w:eastAsia="MS Gothic" w:hAnsiTheme="minorHAnsi" w:cstheme="minorHAnsi"/>
          <w:sz w:val="24"/>
          <w:szCs w:val="24"/>
        </w:rPr>
      </w:pPr>
      <w:r w:rsidRPr="00D07601">
        <w:rPr>
          <w:rFonts w:asciiTheme="minorHAnsi" w:eastAsia="MS Gothic" w:hAnsiTheme="minorHAnsi" w:cstheme="minorHAnsi"/>
          <w:sz w:val="24"/>
          <w:szCs w:val="24"/>
        </w:rPr>
        <w:t xml:space="preserve">This function provides Admin with the ability manage users of the </w:t>
      </w:r>
      <w:commentRangeStart w:id="151"/>
      <w:r w:rsidRPr="00D07601">
        <w:rPr>
          <w:rFonts w:asciiTheme="minorHAnsi" w:eastAsia="MS Gothic" w:hAnsiTheme="minorHAnsi" w:cstheme="minorHAnsi"/>
          <w:sz w:val="24"/>
          <w:szCs w:val="24"/>
        </w:rPr>
        <w:t>PMS system</w:t>
      </w:r>
      <w:commentRangeEnd w:id="151"/>
      <w:r w:rsidR="00103230">
        <w:rPr>
          <w:rStyle w:val="CommentReference"/>
          <w:rFonts w:asciiTheme="minorHAnsi" w:eastAsiaTheme="minorHAnsi" w:hAnsiTheme="minorHAnsi"/>
          <w:lang w:eastAsia="en-US"/>
        </w:rPr>
        <w:commentReference w:id="151"/>
      </w:r>
      <w:r w:rsidRPr="00D07601">
        <w:rPr>
          <w:rFonts w:asciiTheme="minorHAnsi" w:eastAsia="MS Gothic" w:hAnsiTheme="minorHAnsi" w:cstheme="minorHAnsi"/>
          <w:sz w:val="24"/>
          <w:szCs w:val="24"/>
        </w:rPr>
        <w:t>. This function includes search users, create user, and edit user’s information and status.</w:t>
      </w:r>
    </w:p>
    <w:p w:rsidR="00DC5F1F" w:rsidRPr="00E821A8" w:rsidRDefault="00DC5F1F" w:rsidP="00DC5F1F">
      <w:pPr>
        <w:pStyle w:val="PlainText"/>
        <w:rPr>
          <w:rFonts w:asciiTheme="minorHAnsi" w:eastAsia="MS Gothic" w:hAnsiTheme="minorHAnsi" w:cstheme="minorHAnsi"/>
          <w:sz w:val="24"/>
          <w:szCs w:val="24"/>
        </w:rPr>
      </w:pPr>
    </w:p>
    <w:p w:rsidR="00DC5F1F" w:rsidRPr="00E821A8" w:rsidRDefault="00D07601" w:rsidP="00DC5F1F">
      <w:pPr>
        <w:pStyle w:val="PlainText"/>
        <w:rPr>
          <w:rFonts w:asciiTheme="minorHAnsi" w:eastAsia="MS Gothic" w:hAnsiTheme="minorHAnsi" w:cstheme="minorHAnsi"/>
          <w:b/>
          <w:bCs/>
          <w:sz w:val="24"/>
          <w:szCs w:val="24"/>
        </w:rPr>
      </w:pPr>
      <w:r w:rsidRPr="00D07601">
        <w:rPr>
          <w:rFonts w:asciiTheme="minorHAnsi" w:eastAsia="MS Gothic" w:hAnsiTheme="minorHAnsi" w:cstheme="minorHAnsi"/>
          <w:b/>
          <w:bCs/>
          <w:sz w:val="24"/>
          <w:szCs w:val="24"/>
        </w:rPr>
        <w:t>4.2 Manage Project Team</w:t>
      </w:r>
      <w:r w:rsidRPr="00D07601">
        <w:rPr>
          <w:rFonts w:asciiTheme="minorHAnsi" w:eastAsia="MS Gothic" w:hAnsiTheme="minorHAnsi" w:cstheme="minorHAnsi"/>
          <w:b/>
          <w:bCs/>
          <w:sz w:val="24"/>
          <w:szCs w:val="24"/>
        </w:rPr>
        <w:br/>
      </w:r>
    </w:p>
    <w:p w:rsidR="00DC5F1F" w:rsidRPr="00E821A8" w:rsidRDefault="00D07601" w:rsidP="00DC5F1F">
      <w:pPr>
        <w:pStyle w:val="PlainText"/>
        <w:rPr>
          <w:rFonts w:asciiTheme="minorHAnsi" w:eastAsia="MS Gothic" w:hAnsiTheme="minorHAnsi" w:cstheme="minorHAnsi"/>
          <w:sz w:val="24"/>
          <w:szCs w:val="24"/>
        </w:rPr>
      </w:pPr>
      <w:r w:rsidRPr="00D07601">
        <w:rPr>
          <w:rFonts w:asciiTheme="minorHAnsi" w:eastAsia="MS Gothic" w:hAnsiTheme="minorHAnsi" w:cstheme="minorHAnsi"/>
          <w:sz w:val="24"/>
          <w:szCs w:val="24"/>
        </w:rPr>
        <w:t>This function provides Admin and Project Manager the ability to manage a project’s team. This function includes search users to add to project’s team, change team member’s role, and remove member from project’s team.</w:t>
      </w:r>
    </w:p>
    <w:p w:rsidR="00DC5F1F" w:rsidRPr="00E821A8" w:rsidRDefault="00DC5F1F" w:rsidP="00DC5F1F">
      <w:pPr>
        <w:pStyle w:val="PlainText"/>
        <w:rPr>
          <w:rFonts w:asciiTheme="minorHAnsi" w:eastAsia="MS Gothic" w:hAnsiTheme="minorHAnsi" w:cstheme="minorHAnsi"/>
          <w:sz w:val="24"/>
          <w:szCs w:val="24"/>
        </w:rPr>
      </w:pPr>
    </w:p>
    <w:p w:rsidR="00DC5F1F" w:rsidRPr="00E821A8" w:rsidRDefault="00D07601" w:rsidP="00DC5F1F">
      <w:pPr>
        <w:pStyle w:val="PlainText"/>
        <w:rPr>
          <w:rFonts w:asciiTheme="minorHAnsi" w:eastAsia="MS Gothic" w:hAnsiTheme="minorHAnsi" w:cstheme="minorHAnsi"/>
          <w:b/>
          <w:bCs/>
          <w:sz w:val="24"/>
          <w:szCs w:val="24"/>
        </w:rPr>
      </w:pPr>
      <w:r w:rsidRPr="00D07601">
        <w:rPr>
          <w:rFonts w:asciiTheme="minorHAnsi" w:eastAsia="MS Gothic" w:hAnsiTheme="minorHAnsi" w:cstheme="minorHAnsi"/>
          <w:b/>
          <w:bCs/>
          <w:sz w:val="24"/>
          <w:szCs w:val="24"/>
        </w:rPr>
        <w:t>4.3 Manage Project Module</w:t>
      </w:r>
      <w:r w:rsidRPr="00D07601">
        <w:rPr>
          <w:rFonts w:asciiTheme="minorHAnsi" w:eastAsia="MS Gothic" w:hAnsiTheme="minorHAnsi" w:cstheme="minorHAnsi"/>
          <w:b/>
          <w:bCs/>
          <w:sz w:val="24"/>
          <w:szCs w:val="24"/>
        </w:rPr>
        <w:br/>
      </w:r>
    </w:p>
    <w:p w:rsidR="00DC5F1F" w:rsidRPr="00E821A8" w:rsidRDefault="00D07601" w:rsidP="00DC5F1F">
      <w:pPr>
        <w:pStyle w:val="PlainText"/>
        <w:rPr>
          <w:rFonts w:asciiTheme="minorHAnsi" w:eastAsia="MS Gothic" w:hAnsiTheme="minorHAnsi" w:cstheme="minorHAnsi"/>
          <w:sz w:val="24"/>
          <w:szCs w:val="24"/>
        </w:rPr>
      </w:pPr>
      <w:r w:rsidRPr="00D07601">
        <w:rPr>
          <w:rFonts w:asciiTheme="minorHAnsi" w:eastAsia="MS Gothic" w:hAnsiTheme="minorHAnsi" w:cstheme="minorHAnsi"/>
          <w:sz w:val="24"/>
          <w:szCs w:val="24"/>
        </w:rPr>
        <w:t xml:space="preserve">This function provides Admin and Project Manager the ability to manage a project’s modules usage. This function will help admin and project manager to choose what modules they want to use in a project. </w:t>
      </w:r>
    </w:p>
    <w:p w:rsidR="00DC5F1F" w:rsidRPr="00E821A8" w:rsidRDefault="00D07601" w:rsidP="00DC5F1F">
      <w:pPr>
        <w:pStyle w:val="PlainText"/>
        <w:ind w:firstLine="720"/>
        <w:rPr>
          <w:rFonts w:asciiTheme="minorHAnsi" w:eastAsia="MS Gothic" w:hAnsiTheme="minorHAnsi" w:cstheme="minorHAnsi"/>
          <w:sz w:val="24"/>
          <w:szCs w:val="24"/>
        </w:rPr>
      </w:pPr>
      <w:r w:rsidRPr="00D07601">
        <w:rPr>
          <w:rFonts w:asciiTheme="minorHAnsi" w:eastAsia="MS Gothic" w:hAnsiTheme="minorHAnsi" w:cstheme="minorHAnsi"/>
          <w:sz w:val="24"/>
          <w:szCs w:val="24"/>
        </w:rPr>
        <w:t xml:space="preserve">Here is the list of modules: </w:t>
      </w:r>
    </w:p>
    <w:p w:rsidR="00DC5F1F" w:rsidRPr="00E821A8" w:rsidRDefault="00D07601" w:rsidP="008C3CFA">
      <w:pPr>
        <w:pStyle w:val="PlainText"/>
        <w:numPr>
          <w:ilvl w:val="0"/>
          <w:numId w:val="30"/>
        </w:numPr>
        <w:rPr>
          <w:rFonts w:asciiTheme="minorHAnsi" w:eastAsia="MS Gothic" w:hAnsiTheme="minorHAnsi" w:cstheme="minorHAnsi"/>
          <w:sz w:val="24"/>
          <w:szCs w:val="24"/>
        </w:rPr>
      </w:pPr>
      <w:r w:rsidRPr="00D07601">
        <w:rPr>
          <w:rFonts w:asciiTheme="minorHAnsi" w:eastAsia="MS Gothic" w:hAnsiTheme="minorHAnsi" w:cstheme="minorHAnsi"/>
          <w:sz w:val="24"/>
          <w:szCs w:val="24"/>
        </w:rPr>
        <w:t>Time Sheet</w:t>
      </w:r>
    </w:p>
    <w:p w:rsidR="00DC5F1F" w:rsidRPr="00E821A8" w:rsidRDefault="00D07601" w:rsidP="008C3CFA">
      <w:pPr>
        <w:pStyle w:val="PlainText"/>
        <w:numPr>
          <w:ilvl w:val="0"/>
          <w:numId w:val="30"/>
        </w:numPr>
        <w:rPr>
          <w:rFonts w:asciiTheme="minorHAnsi" w:eastAsia="MS Gothic" w:hAnsiTheme="minorHAnsi" w:cstheme="minorHAnsi"/>
          <w:sz w:val="24"/>
          <w:szCs w:val="24"/>
        </w:rPr>
      </w:pPr>
      <w:r w:rsidRPr="00D07601">
        <w:rPr>
          <w:rFonts w:asciiTheme="minorHAnsi" w:eastAsia="MS Gothic" w:hAnsiTheme="minorHAnsi" w:cstheme="minorHAnsi"/>
          <w:sz w:val="24"/>
          <w:szCs w:val="24"/>
        </w:rPr>
        <w:t>Project Planner</w:t>
      </w:r>
    </w:p>
    <w:p w:rsidR="00DC5F1F" w:rsidRPr="00E821A8" w:rsidRDefault="00D07601" w:rsidP="008C3CFA">
      <w:pPr>
        <w:pStyle w:val="PlainText"/>
        <w:numPr>
          <w:ilvl w:val="0"/>
          <w:numId w:val="30"/>
        </w:numPr>
        <w:rPr>
          <w:rFonts w:asciiTheme="minorHAnsi" w:eastAsia="MS Gothic" w:hAnsiTheme="minorHAnsi" w:cstheme="minorHAnsi"/>
          <w:sz w:val="24"/>
          <w:szCs w:val="24"/>
        </w:rPr>
      </w:pPr>
      <w:r w:rsidRPr="00D07601">
        <w:rPr>
          <w:rFonts w:asciiTheme="minorHAnsi" w:eastAsia="MS Gothic" w:hAnsiTheme="minorHAnsi" w:cstheme="minorHAnsi"/>
          <w:sz w:val="24"/>
          <w:szCs w:val="24"/>
        </w:rPr>
        <w:t>Defect Management</w:t>
      </w:r>
    </w:p>
    <w:p w:rsidR="00DC5F1F" w:rsidRPr="00E821A8" w:rsidRDefault="00D07601" w:rsidP="008C3CFA">
      <w:pPr>
        <w:pStyle w:val="PlainText"/>
        <w:numPr>
          <w:ilvl w:val="0"/>
          <w:numId w:val="30"/>
        </w:numPr>
        <w:rPr>
          <w:rFonts w:asciiTheme="minorHAnsi" w:eastAsia="MS Gothic" w:hAnsiTheme="minorHAnsi" w:cstheme="minorHAnsi"/>
          <w:sz w:val="24"/>
          <w:szCs w:val="24"/>
        </w:rPr>
      </w:pPr>
      <w:r w:rsidRPr="00D07601">
        <w:rPr>
          <w:rFonts w:asciiTheme="minorHAnsi" w:eastAsia="MS Gothic" w:hAnsiTheme="minorHAnsi" w:cstheme="minorHAnsi"/>
          <w:sz w:val="24"/>
          <w:szCs w:val="24"/>
        </w:rPr>
        <w:t>Report</w:t>
      </w:r>
    </w:p>
    <w:p w:rsidR="00DC5F1F" w:rsidRPr="00E821A8" w:rsidRDefault="00D07601" w:rsidP="008C3CFA">
      <w:pPr>
        <w:pStyle w:val="PlainText"/>
        <w:numPr>
          <w:ilvl w:val="0"/>
          <w:numId w:val="30"/>
        </w:numPr>
        <w:rPr>
          <w:rFonts w:asciiTheme="minorHAnsi" w:eastAsia="MS Gothic" w:hAnsiTheme="minorHAnsi" w:cstheme="minorHAnsi"/>
          <w:sz w:val="24"/>
          <w:szCs w:val="24"/>
        </w:rPr>
      </w:pPr>
      <w:r w:rsidRPr="00D07601">
        <w:rPr>
          <w:rFonts w:asciiTheme="minorHAnsi" w:eastAsia="MS Gothic" w:hAnsiTheme="minorHAnsi" w:cstheme="minorHAnsi"/>
          <w:sz w:val="24"/>
          <w:szCs w:val="24"/>
        </w:rPr>
        <w:t>Requirement Management</w:t>
      </w:r>
    </w:p>
    <w:p w:rsidR="00DC5F1F" w:rsidRPr="00E821A8" w:rsidRDefault="00D07601" w:rsidP="008C3CFA">
      <w:pPr>
        <w:pStyle w:val="PlainText"/>
        <w:numPr>
          <w:ilvl w:val="0"/>
          <w:numId w:val="30"/>
        </w:numPr>
        <w:rPr>
          <w:rFonts w:asciiTheme="minorHAnsi" w:eastAsia="MS Gothic" w:hAnsiTheme="minorHAnsi" w:cstheme="minorHAnsi"/>
          <w:sz w:val="24"/>
          <w:szCs w:val="24"/>
        </w:rPr>
      </w:pPr>
      <w:r w:rsidRPr="00D07601">
        <w:rPr>
          <w:rFonts w:asciiTheme="minorHAnsi" w:eastAsia="MS Gothic" w:hAnsiTheme="minorHAnsi" w:cstheme="minorHAnsi"/>
          <w:sz w:val="24"/>
          <w:szCs w:val="24"/>
        </w:rPr>
        <w:lastRenderedPageBreak/>
        <w:t>Risk, Issue Management</w:t>
      </w:r>
    </w:p>
    <w:p w:rsidR="00DC5F1F" w:rsidRPr="00E821A8" w:rsidRDefault="00D07601" w:rsidP="008C3CFA">
      <w:pPr>
        <w:pStyle w:val="PlainText"/>
        <w:numPr>
          <w:ilvl w:val="0"/>
          <w:numId w:val="30"/>
        </w:numPr>
        <w:rPr>
          <w:rFonts w:asciiTheme="minorHAnsi" w:eastAsia="MS Gothic" w:hAnsiTheme="minorHAnsi" w:cstheme="minorHAnsi"/>
          <w:sz w:val="24"/>
          <w:szCs w:val="24"/>
        </w:rPr>
      </w:pPr>
      <w:r w:rsidRPr="00D07601">
        <w:rPr>
          <w:rFonts w:asciiTheme="minorHAnsi" w:eastAsia="MS Gothic" w:hAnsiTheme="minorHAnsi" w:cstheme="minorHAnsi"/>
          <w:sz w:val="24"/>
          <w:szCs w:val="24"/>
        </w:rPr>
        <w:t>Change Request Management</w:t>
      </w:r>
    </w:p>
    <w:p w:rsidR="00DC5F1F" w:rsidRPr="00E821A8" w:rsidRDefault="00D07601" w:rsidP="008C3CFA">
      <w:pPr>
        <w:pStyle w:val="PlainText"/>
        <w:numPr>
          <w:ilvl w:val="0"/>
          <w:numId w:val="30"/>
        </w:numPr>
        <w:rPr>
          <w:rFonts w:asciiTheme="minorHAnsi" w:eastAsia="MS Gothic" w:hAnsiTheme="minorHAnsi" w:cstheme="minorHAnsi"/>
          <w:sz w:val="24"/>
          <w:szCs w:val="24"/>
        </w:rPr>
      </w:pPr>
      <w:r w:rsidRPr="00D07601">
        <w:rPr>
          <w:rFonts w:asciiTheme="minorHAnsi" w:eastAsia="MS Gothic" w:hAnsiTheme="minorHAnsi" w:cstheme="minorHAnsi"/>
          <w:sz w:val="24"/>
          <w:szCs w:val="24"/>
        </w:rPr>
        <w:t>Cost Management</w:t>
      </w:r>
    </w:p>
    <w:p w:rsidR="00DC5F1F" w:rsidRPr="00E821A8" w:rsidRDefault="00DC5F1F" w:rsidP="00DC5F1F">
      <w:pPr>
        <w:pStyle w:val="PlainText"/>
        <w:rPr>
          <w:rFonts w:asciiTheme="minorHAnsi" w:eastAsia="MS Gothic" w:hAnsiTheme="minorHAnsi" w:cstheme="minorHAnsi"/>
          <w:sz w:val="24"/>
          <w:szCs w:val="24"/>
        </w:rPr>
      </w:pPr>
    </w:p>
    <w:p w:rsidR="00DC5F1F" w:rsidRPr="00E821A8" w:rsidRDefault="00D07601" w:rsidP="00DC5F1F">
      <w:pPr>
        <w:pStyle w:val="PlainText"/>
        <w:rPr>
          <w:rFonts w:asciiTheme="minorHAnsi" w:eastAsia="MS Gothic" w:hAnsiTheme="minorHAnsi" w:cstheme="minorHAnsi"/>
          <w:b/>
          <w:bCs/>
          <w:sz w:val="24"/>
          <w:szCs w:val="24"/>
        </w:rPr>
      </w:pPr>
      <w:r w:rsidRPr="00D07601">
        <w:rPr>
          <w:rFonts w:asciiTheme="minorHAnsi" w:eastAsia="MS Gothic" w:hAnsiTheme="minorHAnsi" w:cstheme="minorHAnsi"/>
          <w:b/>
          <w:bCs/>
          <w:sz w:val="24"/>
          <w:szCs w:val="24"/>
        </w:rPr>
        <w:t>4.4 Change User’s Information</w:t>
      </w:r>
      <w:r w:rsidRPr="00D07601">
        <w:rPr>
          <w:rFonts w:asciiTheme="minorHAnsi" w:eastAsia="MS Gothic" w:hAnsiTheme="minorHAnsi" w:cstheme="minorHAnsi"/>
          <w:b/>
          <w:bCs/>
          <w:sz w:val="24"/>
          <w:szCs w:val="24"/>
        </w:rPr>
        <w:br/>
      </w:r>
    </w:p>
    <w:p w:rsidR="00DC5F1F" w:rsidRPr="00E821A8" w:rsidRDefault="00D07601" w:rsidP="00DC5F1F">
      <w:pPr>
        <w:pStyle w:val="PlainText"/>
        <w:rPr>
          <w:rFonts w:asciiTheme="minorHAnsi" w:eastAsia="MS Gothic" w:hAnsiTheme="minorHAnsi" w:cstheme="minorHAnsi"/>
          <w:sz w:val="24"/>
          <w:szCs w:val="24"/>
        </w:rPr>
      </w:pPr>
      <w:r w:rsidRPr="00D07601">
        <w:rPr>
          <w:rFonts w:asciiTheme="minorHAnsi" w:eastAsia="MS Gothic" w:hAnsiTheme="minorHAnsi" w:cstheme="minorHAnsi"/>
          <w:sz w:val="24"/>
          <w:szCs w:val="24"/>
        </w:rPr>
        <w:t>This function provides users of PMS system the ability to change their user’s information. This also includes changing password function.</w:t>
      </w:r>
    </w:p>
    <w:p w:rsidR="00DC5F1F" w:rsidRPr="00E821A8" w:rsidRDefault="00D07601" w:rsidP="00DC5F1F">
      <w:pPr>
        <w:pStyle w:val="PlainText"/>
        <w:ind w:left="720"/>
        <w:rPr>
          <w:rFonts w:asciiTheme="minorHAnsi" w:eastAsia="MS Gothic" w:hAnsiTheme="minorHAnsi" w:cstheme="minorHAnsi"/>
          <w:b/>
          <w:bCs/>
          <w:sz w:val="24"/>
          <w:szCs w:val="24"/>
        </w:rPr>
      </w:pPr>
      <w:r w:rsidRPr="00D07601">
        <w:rPr>
          <w:rFonts w:asciiTheme="minorHAnsi" w:eastAsia="MS Gothic" w:hAnsiTheme="minorHAnsi" w:cstheme="minorHAnsi"/>
          <w:b/>
          <w:bCs/>
          <w:sz w:val="24"/>
          <w:szCs w:val="24"/>
        </w:rPr>
        <w:br/>
        <w:t>Reset Password</w:t>
      </w:r>
    </w:p>
    <w:p w:rsidR="00DC5F1F" w:rsidRPr="00E821A8" w:rsidRDefault="00D07601" w:rsidP="00DC5F1F">
      <w:pPr>
        <w:pStyle w:val="PlainText"/>
        <w:ind w:left="720"/>
        <w:rPr>
          <w:rFonts w:asciiTheme="minorHAnsi" w:eastAsia="MS Gothic" w:hAnsiTheme="minorHAnsi" w:cstheme="minorHAnsi"/>
          <w:sz w:val="24"/>
          <w:szCs w:val="24"/>
        </w:rPr>
      </w:pPr>
      <w:r w:rsidRPr="00D07601">
        <w:rPr>
          <w:rFonts w:asciiTheme="minorHAnsi" w:eastAsia="MS Gothic" w:hAnsiTheme="minorHAnsi" w:cstheme="minorHAnsi"/>
          <w:sz w:val="24"/>
          <w:szCs w:val="24"/>
        </w:rPr>
        <w:t>This function will help users of PMS system when they forget their password. Users provide their username and this function will reset and send their password to their Email in user’s information.</w:t>
      </w:r>
    </w:p>
    <w:p w:rsidR="00DC5F1F" w:rsidRPr="00E821A8" w:rsidRDefault="00DC5F1F" w:rsidP="00DC5F1F">
      <w:pPr>
        <w:pStyle w:val="PlainText"/>
        <w:rPr>
          <w:rFonts w:asciiTheme="minorHAnsi" w:eastAsia="MS Gothic" w:hAnsiTheme="minorHAnsi" w:cstheme="minorHAnsi"/>
          <w:sz w:val="24"/>
          <w:szCs w:val="24"/>
        </w:rPr>
      </w:pPr>
    </w:p>
    <w:p w:rsidR="00DC5F1F" w:rsidRPr="00E821A8" w:rsidRDefault="00D07601" w:rsidP="00DC5F1F">
      <w:pPr>
        <w:pStyle w:val="PlainText"/>
        <w:rPr>
          <w:rFonts w:asciiTheme="minorHAnsi" w:eastAsia="MS Gothic" w:hAnsiTheme="minorHAnsi" w:cstheme="minorHAnsi"/>
          <w:b/>
          <w:bCs/>
          <w:sz w:val="24"/>
          <w:szCs w:val="24"/>
        </w:rPr>
      </w:pPr>
      <w:r w:rsidRPr="00D07601">
        <w:rPr>
          <w:rFonts w:asciiTheme="minorHAnsi" w:eastAsia="MS Gothic" w:hAnsiTheme="minorHAnsi" w:cstheme="minorHAnsi"/>
          <w:b/>
          <w:bCs/>
          <w:sz w:val="24"/>
          <w:szCs w:val="24"/>
        </w:rPr>
        <w:t>4.5 Manage Cost</w:t>
      </w:r>
      <w:r w:rsidRPr="00D07601">
        <w:rPr>
          <w:rFonts w:asciiTheme="minorHAnsi" w:eastAsia="MS Gothic" w:hAnsiTheme="minorHAnsi" w:cstheme="minorHAnsi"/>
          <w:b/>
          <w:bCs/>
          <w:sz w:val="24"/>
          <w:szCs w:val="24"/>
        </w:rPr>
        <w:br/>
      </w:r>
    </w:p>
    <w:p w:rsidR="00DC5F1F" w:rsidRPr="00E821A8" w:rsidRDefault="00D07601" w:rsidP="00DC5F1F">
      <w:pPr>
        <w:pStyle w:val="PlainText"/>
        <w:rPr>
          <w:rFonts w:asciiTheme="minorHAnsi" w:eastAsia="MS Gothic" w:hAnsiTheme="minorHAnsi" w:cstheme="minorHAnsi"/>
          <w:sz w:val="24"/>
          <w:szCs w:val="24"/>
        </w:rPr>
      </w:pPr>
      <w:r w:rsidRPr="00D07601">
        <w:rPr>
          <w:rFonts w:asciiTheme="minorHAnsi" w:eastAsia="MS Gothic" w:hAnsiTheme="minorHAnsi" w:cstheme="minorHAnsi"/>
          <w:sz w:val="24"/>
          <w:szCs w:val="24"/>
        </w:rPr>
        <w:t>This function provides Project Managers the ability to control a project’s finance. This function will help them manage budget and tracking expense daily. It also alarms them when their project will be over budget at the time they planning the project’s expense. Project Managers can defy their project’s buffer, the Manage Cost module will notice them the status of the current buffer.</w:t>
      </w:r>
    </w:p>
    <w:p w:rsidR="00DC5F1F" w:rsidRPr="00E821A8" w:rsidRDefault="00DC5F1F" w:rsidP="00DC5F1F">
      <w:pPr>
        <w:pStyle w:val="PlainText"/>
        <w:ind w:left="765"/>
        <w:rPr>
          <w:rFonts w:asciiTheme="minorHAnsi" w:eastAsia="MS Gothic" w:hAnsiTheme="minorHAnsi" w:cstheme="minorHAnsi"/>
          <w:sz w:val="24"/>
          <w:szCs w:val="24"/>
        </w:rPr>
      </w:pPr>
    </w:p>
    <w:p w:rsidR="00DC5F1F" w:rsidRPr="00E821A8" w:rsidRDefault="00DC5F1F" w:rsidP="00DC5F1F">
      <w:pPr>
        <w:pStyle w:val="PlainText"/>
        <w:rPr>
          <w:rFonts w:asciiTheme="minorHAnsi" w:eastAsia="MS Gothic" w:hAnsiTheme="minorHAnsi" w:cstheme="minorHAnsi"/>
          <w:b/>
          <w:bCs/>
          <w:sz w:val="24"/>
          <w:szCs w:val="24"/>
        </w:rPr>
      </w:pPr>
    </w:p>
    <w:p w:rsidR="00DC5F1F" w:rsidRPr="00E821A8" w:rsidRDefault="00D07601" w:rsidP="00DC5F1F">
      <w:pPr>
        <w:pStyle w:val="PlainText"/>
        <w:rPr>
          <w:rFonts w:asciiTheme="minorHAnsi" w:eastAsia="MS Gothic" w:hAnsiTheme="minorHAnsi" w:cstheme="minorHAnsi"/>
          <w:b/>
          <w:bCs/>
          <w:sz w:val="24"/>
          <w:szCs w:val="24"/>
        </w:rPr>
      </w:pPr>
      <w:r w:rsidRPr="00D07601">
        <w:rPr>
          <w:rFonts w:asciiTheme="minorHAnsi" w:eastAsia="MS Gothic" w:hAnsiTheme="minorHAnsi" w:cstheme="minorHAnsi"/>
          <w:b/>
          <w:bCs/>
          <w:sz w:val="24"/>
          <w:szCs w:val="24"/>
        </w:rPr>
        <w:t>4.6 Manage Product</w:t>
      </w:r>
      <w:r w:rsidRPr="00D07601">
        <w:rPr>
          <w:rFonts w:asciiTheme="minorHAnsi" w:eastAsia="MS Gothic" w:hAnsiTheme="minorHAnsi" w:cstheme="minorHAnsi"/>
          <w:b/>
          <w:bCs/>
          <w:sz w:val="24"/>
          <w:szCs w:val="24"/>
        </w:rPr>
        <w:br/>
      </w:r>
    </w:p>
    <w:p w:rsidR="00DC5F1F" w:rsidRPr="00E821A8" w:rsidRDefault="00D07601" w:rsidP="00DC5F1F">
      <w:pPr>
        <w:pStyle w:val="PlainText"/>
        <w:rPr>
          <w:rFonts w:asciiTheme="minorHAnsi" w:eastAsia="MS Gothic" w:hAnsiTheme="minorHAnsi" w:cstheme="minorHAnsi"/>
          <w:sz w:val="24"/>
          <w:szCs w:val="24"/>
        </w:rPr>
      </w:pPr>
      <w:r w:rsidRPr="00D07601">
        <w:rPr>
          <w:rFonts w:asciiTheme="minorHAnsi" w:eastAsia="MS Gothic" w:hAnsiTheme="minorHAnsi" w:cstheme="minorHAnsi"/>
          <w:sz w:val="24"/>
          <w:szCs w:val="24"/>
        </w:rPr>
        <w:t>This function provides Project Manager and Team Member the ability to control a project’s products. Project Manager and Team Member can add, modify and delete products.</w:t>
      </w:r>
    </w:p>
    <w:p w:rsidR="00DC5F1F" w:rsidRPr="00E821A8" w:rsidRDefault="00DC5F1F" w:rsidP="00DC5F1F">
      <w:pPr>
        <w:pStyle w:val="PlainText"/>
        <w:rPr>
          <w:rFonts w:asciiTheme="minorHAnsi" w:eastAsia="MS Gothic" w:hAnsiTheme="minorHAnsi" w:cstheme="minorHAnsi"/>
          <w:sz w:val="24"/>
          <w:szCs w:val="24"/>
        </w:rPr>
      </w:pPr>
    </w:p>
    <w:p w:rsidR="00DC5F1F" w:rsidRPr="00E821A8" w:rsidRDefault="00D07601" w:rsidP="00DC5F1F">
      <w:pPr>
        <w:pStyle w:val="PlainText"/>
        <w:rPr>
          <w:rFonts w:asciiTheme="minorHAnsi" w:eastAsia="MS Gothic" w:hAnsiTheme="minorHAnsi" w:cstheme="minorHAnsi"/>
          <w:b/>
          <w:bCs/>
          <w:sz w:val="24"/>
          <w:szCs w:val="24"/>
        </w:rPr>
      </w:pPr>
      <w:r w:rsidRPr="00D07601">
        <w:rPr>
          <w:rFonts w:asciiTheme="minorHAnsi" w:eastAsia="MS Gothic" w:hAnsiTheme="minorHAnsi" w:cstheme="minorHAnsi"/>
          <w:b/>
          <w:bCs/>
          <w:sz w:val="24"/>
          <w:szCs w:val="24"/>
        </w:rPr>
        <w:t>4.7 Manage Work Order</w:t>
      </w:r>
      <w:r w:rsidRPr="00D07601">
        <w:rPr>
          <w:rFonts w:asciiTheme="minorHAnsi" w:eastAsia="MS Gothic" w:hAnsiTheme="minorHAnsi" w:cstheme="minorHAnsi"/>
          <w:b/>
          <w:bCs/>
          <w:sz w:val="24"/>
          <w:szCs w:val="24"/>
        </w:rPr>
        <w:br/>
      </w:r>
    </w:p>
    <w:p w:rsidR="00DC5F1F" w:rsidRPr="00E821A8" w:rsidRDefault="00D07601" w:rsidP="00DC5F1F">
      <w:pPr>
        <w:pStyle w:val="PlainText"/>
        <w:rPr>
          <w:rFonts w:asciiTheme="minorHAnsi" w:eastAsia="MS Gothic" w:hAnsiTheme="minorHAnsi" w:cstheme="minorHAnsi"/>
          <w:sz w:val="24"/>
          <w:szCs w:val="24"/>
        </w:rPr>
      </w:pPr>
      <w:r w:rsidRPr="00D07601">
        <w:rPr>
          <w:rFonts w:asciiTheme="minorHAnsi" w:eastAsia="MS Gothic" w:hAnsiTheme="minorHAnsi" w:cstheme="minorHAnsi"/>
          <w:sz w:val="24"/>
          <w:szCs w:val="24"/>
        </w:rPr>
        <w:t>This function provides Project Manager the ability to control a project’s stage and deliverables’ schedule. Project Managers can set how many stages a project has and their duration. They can also set when and which product to deliver in each stage.</w:t>
      </w:r>
    </w:p>
    <w:p w:rsidR="00DC5F1F" w:rsidRPr="00E821A8" w:rsidRDefault="00DC5F1F" w:rsidP="00DC5F1F">
      <w:pPr>
        <w:pStyle w:val="PlainText"/>
        <w:rPr>
          <w:rFonts w:asciiTheme="minorHAnsi" w:eastAsia="MS Gothic" w:hAnsiTheme="minorHAnsi" w:cstheme="minorHAnsi"/>
          <w:sz w:val="24"/>
          <w:szCs w:val="24"/>
        </w:rPr>
      </w:pPr>
    </w:p>
    <w:p w:rsidR="00DC5F1F" w:rsidRPr="00E821A8" w:rsidRDefault="00D07601" w:rsidP="00DC5F1F">
      <w:pPr>
        <w:pStyle w:val="PlainText"/>
        <w:rPr>
          <w:rFonts w:asciiTheme="minorHAnsi" w:eastAsia="MS Gothic" w:hAnsiTheme="minorHAnsi" w:cstheme="minorHAnsi"/>
          <w:b/>
          <w:bCs/>
          <w:sz w:val="24"/>
          <w:szCs w:val="24"/>
        </w:rPr>
      </w:pPr>
      <w:r w:rsidRPr="00D07601">
        <w:rPr>
          <w:rFonts w:asciiTheme="minorHAnsi" w:eastAsia="MS Gothic" w:hAnsiTheme="minorHAnsi" w:cstheme="minorHAnsi"/>
          <w:b/>
          <w:bCs/>
          <w:sz w:val="24"/>
          <w:szCs w:val="24"/>
        </w:rPr>
        <w:t>4.8 Manage Risk, Issue, Change Request</w:t>
      </w:r>
      <w:r w:rsidRPr="00D07601">
        <w:rPr>
          <w:rFonts w:asciiTheme="minorHAnsi" w:eastAsia="MS Gothic" w:hAnsiTheme="minorHAnsi" w:cstheme="minorHAnsi"/>
          <w:b/>
          <w:bCs/>
          <w:sz w:val="24"/>
          <w:szCs w:val="24"/>
        </w:rPr>
        <w:br/>
      </w:r>
    </w:p>
    <w:p w:rsidR="00DC5F1F" w:rsidRPr="00E821A8" w:rsidRDefault="00D07601" w:rsidP="00DC5F1F">
      <w:pPr>
        <w:rPr>
          <w:rFonts w:cstheme="minorHAnsi"/>
          <w:sz w:val="24"/>
          <w:szCs w:val="24"/>
        </w:rPr>
      </w:pPr>
      <w:r w:rsidRPr="00D07601">
        <w:rPr>
          <w:rFonts w:eastAsia="MS Gothic" w:cstheme="minorHAnsi"/>
          <w:sz w:val="24"/>
          <w:szCs w:val="24"/>
        </w:rPr>
        <w:t>This function provides Project Manager and Team Member the ability to control a project’s risk, issue and change request. They can add, modify and delete risk, issue and change request.</w:t>
      </w:r>
    </w:p>
    <w:p w:rsidR="00DC5F1F" w:rsidRPr="00E821A8" w:rsidRDefault="00D07601" w:rsidP="008C3CFA">
      <w:pPr>
        <w:pStyle w:val="Heading3"/>
        <w:numPr>
          <w:ilvl w:val="3"/>
          <w:numId w:val="18"/>
        </w:numPr>
        <w:ind w:left="360"/>
        <w:rPr>
          <w:rFonts w:asciiTheme="minorHAnsi" w:hAnsiTheme="minorHAnsi" w:cstheme="minorHAnsi"/>
          <w:sz w:val="24"/>
          <w:szCs w:val="24"/>
        </w:rPr>
      </w:pPr>
      <w:bookmarkStart w:id="152" w:name="_Toc326243615"/>
      <w:bookmarkStart w:id="153" w:name="_Toc332351127"/>
      <w:r w:rsidRPr="00D07601">
        <w:rPr>
          <w:rFonts w:asciiTheme="minorHAnsi" w:hAnsiTheme="minorHAnsi" w:cstheme="minorHAnsi"/>
          <w:sz w:val="24"/>
          <w:szCs w:val="24"/>
        </w:rPr>
        <w:t>Timesheet</w:t>
      </w:r>
      <w:bookmarkEnd w:id="152"/>
      <w:bookmarkEnd w:id="153"/>
      <w:r w:rsidRPr="00D07601">
        <w:rPr>
          <w:rFonts w:asciiTheme="minorHAnsi" w:hAnsiTheme="minorHAnsi" w:cstheme="minorHAnsi"/>
          <w:sz w:val="24"/>
          <w:szCs w:val="24"/>
        </w:rPr>
        <w:br/>
      </w:r>
    </w:p>
    <w:p w:rsidR="00DC5F1F" w:rsidRPr="00E821A8" w:rsidRDefault="00D07601" w:rsidP="00DC5F1F">
      <w:pPr>
        <w:rPr>
          <w:rFonts w:cstheme="minorHAnsi"/>
          <w:sz w:val="24"/>
          <w:szCs w:val="24"/>
        </w:rPr>
      </w:pPr>
      <w:r w:rsidRPr="00D07601">
        <w:rPr>
          <w:rFonts w:cstheme="minorHAnsi"/>
          <w:sz w:val="24"/>
          <w:szCs w:val="24"/>
        </w:rPr>
        <w:t>This function allows manager to keep track of time and effort:</w:t>
      </w:r>
    </w:p>
    <w:p w:rsidR="00DC5F1F" w:rsidRPr="00E821A8" w:rsidRDefault="00D07601" w:rsidP="008C3CFA">
      <w:pPr>
        <w:pStyle w:val="ListParagraph"/>
        <w:numPr>
          <w:ilvl w:val="0"/>
          <w:numId w:val="33"/>
        </w:numPr>
        <w:rPr>
          <w:rFonts w:cstheme="minorHAnsi"/>
          <w:sz w:val="24"/>
          <w:szCs w:val="24"/>
        </w:rPr>
      </w:pPr>
      <w:r w:rsidRPr="00D07601">
        <w:rPr>
          <w:rFonts w:cstheme="minorHAnsi"/>
          <w:sz w:val="24"/>
          <w:szCs w:val="24"/>
        </w:rPr>
        <w:t>Allow project manager to monitor timework and effort of team member.</w:t>
      </w:r>
    </w:p>
    <w:p w:rsidR="00DC5F1F" w:rsidRPr="00E821A8" w:rsidRDefault="00D07601" w:rsidP="008C3CFA">
      <w:pPr>
        <w:pStyle w:val="ListParagraph"/>
        <w:numPr>
          <w:ilvl w:val="0"/>
          <w:numId w:val="33"/>
        </w:numPr>
        <w:rPr>
          <w:rFonts w:cstheme="minorHAnsi"/>
          <w:sz w:val="24"/>
          <w:szCs w:val="24"/>
        </w:rPr>
      </w:pPr>
      <w:r w:rsidRPr="00D07601">
        <w:rPr>
          <w:rFonts w:cstheme="minorHAnsi"/>
          <w:sz w:val="24"/>
          <w:szCs w:val="24"/>
        </w:rPr>
        <w:lastRenderedPageBreak/>
        <w:t>Feature filter projects by date, status, project.</w:t>
      </w:r>
    </w:p>
    <w:p w:rsidR="00DC5F1F" w:rsidRPr="00E821A8" w:rsidRDefault="00D07601" w:rsidP="008C3CFA">
      <w:pPr>
        <w:pStyle w:val="ListParagraph"/>
        <w:numPr>
          <w:ilvl w:val="0"/>
          <w:numId w:val="33"/>
        </w:numPr>
        <w:rPr>
          <w:rFonts w:cstheme="minorHAnsi"/>
          <w:sz w:val="24"/>
          <w:szCs w:val="24"/>
        </w:rPr>
      </w:pPr>
      <w:r w:rsidRPr="00D07601">
        <w:rPr>
          <w:rFonts w:cstheme="minorHAnsi"/>
          <w:sz w:val="24"/>
          <w:szCs w:val="24"/>
        </w:rPr>
        <w:t>Team members can log timesheet as their works daily or weekly.</w:t>
      </w:r>
    </w:p>
    <w:p w:rsidR="00DC5F1F" w:rsidRPr="00E821A8" w:rsidRDefault="00D07601" w:rsidP="008C3CFA">
      <w:pPr>
        <w:pStyle w:val="Heading3"/>
        <w:numPr>
          <w:ilvl w:val="3"/>
          <w:numId w:val="18"/>
        </w:numPr>
        <w:ind w:left="360"/>
        <w:rPr>
          <w:rFonts w:asciiTheme="minorHAnsi" w:hAnsiTheme="minorHAnsi" w:cstheme="minorHAnsi"/>
          <w:sz w:val="24"/>
          <w:szCs w:val="24"/>
        </w:rPr>
      </w:pPr>
      <w:bookmarkStart w:id="154" w:name="_Toc326243616"/>
      <w:bookmarkStart w:id="155" w:name="_Toc332351128"/>
      <w:r w:rsidRPr="00D07601">
        <w:rPr>
          <w:rFonts w:asciiTheme="minorHAnsi" w:hAnsiTheme="minorHAnsi" w:cstheme="minorHAnsi"/>
          <w:sz w:val="24"/>
          <w:szCs w:val="24"/>
        </w:rPr>
        <w:t>DMS</w:t>
      </w:r>
      <w:bookmarkEnd w:id="154"/>
      <w:bookmarkEnd w:id="155"/>
    </w:p>
    <w:p w:rsidR="00DC5F1F" w:rsidRPr="00E821A8" w:rsidRDefault="00D07601" w:rsidP="00DC5F1F">
      <w:pPr>
        <w:rPr>
          <w:rFonts w:cstheme="minorHAnsi"/>
          <w:sz w:val="24"/>
          <w:szCs w:val="24"/>
        </w:rPr>
      </w:pPr>
      <w:r w:rsidRPr="00D07601">
        <w:rPr>
          <w:rFonts w:cstheme="minorHAnsi"/>
          <w:sz w:val="24"/>
          <w:szCs w:val="24"/>
        </w:rPr>
        <w:br/>
        <w:t>This function allows manager to keep track of defects:</w:t>
      </w:r>
    </w:p>
    <w:p w:rsidR="00DC5F1F" w:rsidRPr="00E821A8" w:rsidRDefault="00D07601" w:rsidP="008C3CFA">
      <w:pPr>
        <w:pStyle w:val="ListParagraph"/>
        <w:numPr>
          <w:ilvl w:val="0"/>
          <w:numId w:val="35"/>
        </w:numPr>
        <w:ind w:left="1080"/>
        <w:rPr>
          <w:rFonts w:cstheme="minorHAnsi"/>
          <w:sz w:val="24"/>
          <w:szCs w:val="24"/>
        </w:rPr>
      </w:pPr>
      <w:r w:rsidRPr="00D07601">
        <w:rPr>
          <w:rFonts w:cstheme="minorHAnsi"/>
          <w:sz w:val="24"/>
          <w:szCs w:val="24"/>
        </w:rPr>
        <w:t>Allow project manager to monitor defect and fix bug effort of team.</w:t>
      </w:r>
    </w:p>
    <w:p w:rsidR="00DC5F1F" w:rsidRPr="00E821A8" w:rsidRDefault="00D07601" w:rsidP="008C3CFA">
      <w:pPr>
        <w:pStyle w:val="ListParagraph"/>
        <w:numPr>
          <w:ilvl w:val="0"/>
          <w:numId w:val="35"/>
        </w:numPr>
        <w:ind w:left="1080"/>
        <w:rPr>
          <w:rFonts w:cstheme="minorHAnsi"/>
          <w:sz w:val="24"/>
          <w:szCs w:val="24"/>
        </w:rPr>
      </w:pPr>
      <w:r w:rsidRPr="00D07601">
        <w:rPr>
          <w:rFonts w:cstheme="minorHAnsi"/>
          <w:sz w:val="24"/>
          <w:szCs w:val="24"/>
        </w:rPr>
        <w:t>Feature filter projects by date, status, and project, creator, assigned to.</w:t>
      </w:r>
    </w:p>
    <w:p w:rsidR="00DC5F1F" w:rsidRPr="00E821A8" w:rsidRDefault="00D07601" w:rsidP="008C3CFA">
      <w:pPr>
        <w:pStyle w:val="ListParagraph"/>
        <w:numPr>
          <w:ilvl w:val="0"/>
          <w:numId w:val="35"/>
        </w:numPr>
        <w:ind w:left="1080"/>
        <w:rPr>
          <w:rFonts w:cstheme="minorHAnsi"/>
          <w:sz w:val="24"/>
          <w:szCs w:val="24"/>
        </w:rPr>
      </w:pPr>
      <w:r w:rsidRPr="00D07601">
        <w:rPr>
          <w:rFonts w:cstheme="minorHAnsi"/>
          <w:sz w:val="24"/>
          <w:szCs w:val="24"/>
        </w:rPr>
        <w:t>Team members can update defect status.</w:t>
      </w:r>
    </w:p>
    <w:p w:rsidR="00DC5F1F" w:rsidRPr="00E821A8" w:rsidRDefault="00D07601" w:rsidP="00DC5F1F">
      <w:pPr>
        <w:pStyle w:val="Heading3"/>
        <w:rPr>
          <w:rFonts w:asciiTheme="minorHAnsi" w:hAnsiTheme="minorHAnsi" w:cstheme="minorHAnsi"/>
          <w:sz w:val="24"/>
          <w:szCs w:val="24"/>
        </w:rPr>
      </w:pPr>
      <w:bookmarkStart w:id="156" w:name="_Toc326243617"/>
      <w:bookmarkStart w:id="157" w:name="_Toc332351129"/>
      <w:commentRangeStart w:id="158"/>
      <w:r w:rsidRPr="00D07601">
        <w:rPr>
          <w:rFonts w:asciiTheme="minorHAnsi" w:hAnsiTheme="minorHAnsi" w:cstheme="minorHAnsi"/>
          <w:sz w:val="24"/>
          <w:szCs w:val="24"/>
        </w:rPr>
        <w:t>7. Admin</w:t>
      </w:r>
      <w:bookmarkEnd w:id="156"/>
      <w:bookmarkEnd w:id="157"/>
      <w:commentRangeEnd w:id="158"/>
      <w:r w:rsidR="00103230">
        <w:rPr>
          <w:rStyle w:val="CommentReference"/>
          <w:rFonts w:asciiTheme="minorHAnsi" w:eastAsiaTheme="minorHAnsi" w:hAnsiTheme="minorHAnsi" w:cstheme="minorBidi"/>
          <w:b w:val="0"/>
          <w:bCs w:val="0"/>
          <w:color w:val="auto"/>
        </w:rPr>
        <w:commentReference w:id="158"/>
      </w:r>
      <w:r w:rsidRPr="00D07601">
        <w:rPr>
          <w:rFonts w:asciiTheme="minorHAnsi" w:hAnsiTheme="minorHAnsi" w:cstheme="minorHAnsi"/>
          <w:sz w:val="24"/>
          <w:szCs w:val="24"/>
        </w:rPr>
        <w:br/>
      </w:r>
    </w:p>
    <w:p w:rsidR="00DC5F1F" w:rsidRPr="00E821A8" w:rsidRDefault="00D07601" w:rsidP="00DC5F1F">
      <w:pPr>
        <w:pStyle w:val="PlainText"/>
        <w:rPr>
          <w:rFonts w:asciiTheme="minorHAnsi" w:eastAsia="MS Gothic" w:hAnsiTheme="minorHAnsi" w:cstheme="minorHAnsi"/>
          <w:b/>
          <w:bCs/>
          <w:sz w:val="24"/>
          <w:szCs w:val="24"/>
        </w:rPr>
      </w:pPr>
      <w:r w:rsidRPr="00D07601">
        <w:rPr>
          <w:rFonts w:asciiTheme="minorHAnsi" w:eastAsia="MS Gothic" w:hAnsiTheme="minorHAnsi" w:cstheme="minorHAnsi"/>
          <w:b/>
          <w:bCs/>
          <w:sz w:val="24"/>
          <w:szCs w:val="24"/>
        </w:rPr>
        <w:t>7.1 Admin</w:t>
      </w:r>
      <w:r w:rsidRPr="00D07601">
        <w:rPr>
          <w:rFonts w:asciiTheme="minorHAnsi" w:eastAsia="MS Gothic" w:hAnsiTheme="minorHAnsi" w:cstheme="minorHAnsi"/>
          <w:b/>
          <w:bCs/>
          <w:sz w:val="24"/>
          <w:szCs w:val="24"/>
        </w:rPr>
        <w:br/>
      </w:r>
    </w:p>
    <w:p w:rsidR="00DC5F1F" w:rsidRPr="00E821A8" w:rsidRDefault="00D07601" w:rsidP="008C3CFA">
      <w:pPr>
        <w:pStyle w:val="PlainText"/>
        <w:numPr>
          <w:ilvl w:val="0"/>
          <w:numId w:val="31"/>
        </w:numPr>
        <w:rPr>
          <w:rFonts w:asciiTheme="minorHAnsi" w:eastAsia="MS Gothic" w:hAnsiTheme="minorHAnsi" w:cstheme="minorHAnsi"/>
          <w:sz w:val="24"/>
          <w:szCs w:val="24"/>
        </w:rPr>
      </w:pPr>
      <w:r w:rsidRPr="00D07601">
        <w:rPr>
          <w:rFonts w:asciiTheme="minorHAnsi" w:eastAsia="MS Gothic" w:hAnsiTheme="minorHAnsi" w:cstheme="minorHAnsi"/>
          <w:sz w:val="24"/>
          <w:szCs w:val="24"/>
        </w:rPr>
        <w:t xml:space="preserve">Manage Project </w:t>
      </w:r>
    </w:p>
    <w:p w:rsidR="00DC5F1F" w:rsidRPr="00E821A8" w:rsidRDefault="00D07601" w:rsidP="008C3CFA">
      <w:pPr>
        <w:pStyle w:val="PlainText"/>
        <w:numPr>
          <w:ilvl w:val="0"/>
          <w:numId w:val="31"/>
        </w:numPr>
        <w:rPr>
          <w:rFonts w:asciiTheme="minorHAnsi" w:eastAsia="MS Gothic" w:hAnsiTheme="minorHAnsi" w:cstheme="minorHAnsi"/>
          <w:sz w:val="24"/>
          <w:szCs w:val="24"/>
        </w:rPr>
      </w:pPr>
      <w:r w:rsidRPr="00D07601">
        <w:rPr>
          <w:rFonts w:asciiTheme="minorHAnsi" w:eastAsia="MS Gothic" w:hAnsiTheme="minorHAnsi" w:cstheme="minorHAnsi"/>
          <w:sz w:val="24"/>
          <w:szCs w:val="24"/>
        </w:rPr>
        <w:t xml:space="preserve">Manage User </w:t>
      </w:r>
    </w:p>
    <w:p w:rsidR="00DC5F1F" w:rsidRPr="00E821A8" w:rsidRDefault="00D07601" w:rsidP="008C3CFA">
      <w:pPr>
        <w:pStyle w:val="PlainText"/>
        <w:numPr>
          <w:ilvl w:val="0"/>
          <w:numId w:val="31"/>
        </w:numPr>
        <w:rPr>
          <w:rFonts w:asciiTheme="minorHAnsi" w:eastAsia="MS Gothic" w:hAnsiTheme="minorHAnsi" w:cstheme="minorHAnsi"/>
          <w:sz w:val="24"/>
          <w:szCs w:val="24"/>
        </w:rPr>
      </w:pPr>
      <w:r w:rsidRPr="00D07601">
        <w:rPr>
          <w:rFonts w:asciiTheme="minorHAnsi" w:eastAsia="MS Gothic" w:hAnsiTheme="minorHAnsi" w:cstheme="minorHAnsi"/>
          <w:sz w:val="24"/>
          <w:szCs w:val="24"/>
        </w:rPr>
        <w:t xml:space="preserve">Manage Project Team </w:t>
      </w:r>
    </w:p>
    <w:p w:rsidR="00DC5F1F" w:rsidRPr="00E821A8" w:rsidRDefault="00D07601" w:rsidP="008C3CFA">
      <w:pPr>
        <w:pStyle w:val="PlainText"/>
        <w:numPr>
          <w:ilvl w:val="0"/>
          <w:numId w:val="31"/>
        </w:numPr>
        <w:rPr>
          <w:rFonts w:asciiTheme="minorHAnsi" w:eastAsia="MS Gothic" w:hAnsiTheme="minorHAnsi" w:cstheme="minorHAnsi"/>
          <w:sz w:val="24"/>
          <w:szCs w:val="24"/>
        </w:rPr>
      </w:pPr>
      <w:r w:rsidRPr="00D07601">
        <w:rPr>
          <w:rFonts w:asciiTheme="minorHAnsi" w:eastAsia="MS Gothic" w:hAnsiTheme="minorHAnsi" w:cstheme="minorHAnsi"/>
          <w:sz w:val="24"/>
          <w:szCs w:val="24"/>
        </w:rPr>
        <w:t xml:space="preserve">Manage Project Module </w:t>
      </w:r>
    </w:p>
    <w:p w:rsidR="00DC5F1F" w:rsidRPr="00E821A8" w:rsidRDefault="00D07601" w:rsidP="00DC5F1F">
      <w:pPr>
        <w:pStyle w:val="PlainText"/>
        <w:rPr>
          <w:rFonts w:asciiTheme="minorHAnsi" w:eastAsia="MS Gothic" w:hAnsiTheme="minorHAnsi" w:cstheme="minorHAnsi"/>
          <w:b/>
          <w:bCs/>
          <w:sz w:val="24"/>
          <w:szCs w:val="24"/>
        </w:rPr>
      </w:pPr>
      <w:r w:rsidRPr="00D07601">
        <w:rPr>
          <w:rFonts w:asciiTheme="minorHAnsi" w:eastAsia="MS Gothic" w:hAnsiTheme="minorHAnsi" w:cstheme="minorHAnsi"/>
          <w:b/>
          <w:bCs/>
          <w:sz w:val="24"/>
          <w:szCs w:val="24"/>
        </w:rPr>
        <w:br/>
        <w:t>7.2 User</w:t>
      </w:r>
      <w:r w:rsidRPr="00D07601">
        <w:rPr>
          <w:rFonts w:asciiTheme="minorHAnsi" w:eastAsia="MS Gothic" w:hAnsiTheme="minorHAnsi" w:cstheme="minorHAnsi"/>
          <w:b/>
          <w:bCs/>
          <w:sz w:val="24"/>
          <w:szCs w:val="24"/>
        </w:rPr>
        <w:br/>
      </w:r>
    </w:p>
    <w:p w:rsidR="00DC5F1F" w:rsidRPr="00E821A8" w:rsidRDefault="00D07601" w:rsidP="008C3CFA">
      <w:pPr>
        <w:pStyle w:val="PlainText"/>
        <w:numPr>
          <w:ilvl w:val="0"/>
          <w:numId w:val="32"/>
        </w:numPr>
        <w:rPr>
          <w:rFonts w:asciiTheme="minorHAnsi" w:eastAsia="MS Gothic" w:hAnsiTheme="minorHAnsi" w:cstheme="minorHAnsi"/>
          <w:sz w:val="24"/>
          <w:szCs w:val="24"/>
        </w:rPr>
      </w:pPr>
      <w:r w:rsidRPr="00D07601">
        <w:rPr>
          <w:rFonts w:asciiTheme="minorHAnsi" w:eastAsia="MS Gothic" w:hAnsiTheme="minorHAnsi" w:cstheme="minorHAnsi"/>
          <w:sz w:val="24"/>
          <w:szCs w:val="24"/>
        </w:rPr>
        <w:t>Change User’s Information</w:t>
      </w:r>
    </w:p>
    <w:p w:rsidR="00DC5F1F" w:rsidRPr="00E821A8" w:rsidRDefault="00D07601" w:rsidP="008C3CFA">
      <w:pPr>
        <w:pStyle w:val="PlainText"/>
        <w:numPr>
          <w:ilvl w:val="0"/>
          <w:numId w:val="32"/>
        </w:numPr>
        <w:rPr>
          <w:rFonts w:asciiTheme="minorHAnsi" w:eastAsia="MS Gothic" w:hAnsiTheme="minorHAnsi" w:cstheme="minorHAnsi"/>
          <w:sz w:val="24"/>
          <w:szCs w:val="24"/>
        </w:rPr>
      </w:pPr>
      <w:r w:rsidRPr="00D07601">
        <w:rPr>
          <w:rFonts w:asciiTheme="minorHAnsi" w:eastAsia="MS Gothic" w:hAnsiTheme="minorHAnsi" w:cstheme="minorHAnsi"/>
          <w:sz w:val="24"/>
          <w:szCs w:val="24"/>
        </w:rPr>
        <w:t>Reset Password</w:t>
      </w:r>
    </w:p>
    <w:p w:rsidR="00DC5F1F" w:rsidRPr="00E821A8" w:rsidRDefault="00D07601" w:rsidP="008C3CFA">
      <w:pPr>
        <w:pStyle w:val="PlainText"/>
        <w:numPr>
          <w:ilvl w:val="0"/>
          <w:numId w:val="32"/>
        </w:numPr>
        <w:rPr>
          <w:rFonts w:asciiTheme="minorHAnsi" w:eastAsia="MS Gothic" w:hAnsiTheme="minorHAnsi" w:cstheme="minorHAnsi"/>
          <w:sz w:val="24"/>
          <w:szCs w:val="24"/>
        </w:rPr>
      </w:pPr>
      <w:r w:rsidRPr="00D07601">
        <w:rPr>
          <w:rFonts w:asciiTheme="minorHAnsi" w:eastAsia="MS Gothic" w:hAnsiTheme="minorHAnsi" w:cstheme="minorHAnsi"/>
          <w:sz w:val="24"/>
          <w:szCs w:val="24"/>
        </w:rPr>
        <w:t xml:space="preserve">Manage Project </w:t>
      </w:r>
    </w:p>
    <w:p w:rsidR="00DC5F1F" w:rsidRPr="00E821A8" w:rsidRDefault="00D07601" w:rsidP="008C3CFA">
      <w:pPr>
        <w:pStyle w:val="PlainText"/>
        <w:numPr>
          <w:ilvl w:val="0"/>
          <w:numId w:val="32"/>
        </w:numPr>
        <w:rPr>
          <w:rFonts w:asciiTheme="minorHAnsi" w:eastAsia="MS Gothic" w:hAnsiTheme="minorHAnsi" w:cstheme="minorHAnsi"/>
          <w:sz w:val="24"/>
          <w:szCs w:val="24"/>
        </w:rPr>
      </w:pPr>
      <w:r w:rsidRPr="00D07601">
        <w:rPr>
          <w:rFonts w:asciiTheme="minorHAnsi" w:eastAsia="MS Gothic" w:hAnsiTheme="minorHAnsi" w:cstheme="minorHAnsi"/>
          <w:sz w:val="24"/>
          <w:szCs w:val="24"/>
        </w:rPr>
        <w:t xml:space="preserve">Manage Project Team </w:t>
      </w:r>
    </w:p>
    <w:p w:rsidR="00DC5F1F" w:rsidRPr="00E821A8" w:rsidRDefault="00D07601" w:rsidP="008C3CFA">
      <w:pPr>
        <w:pStyle w:val="PlainText"/>
        <w:numPr>
          <w:ilvl w:val="0"/>
          <w:numId w:val="32"/>
        </w:numPr>
        <w:rPr>
          <w:rFonts w:asciiTheme="minorHAnsi" w:eastAsia="MS Gothic" w:hAnsiTheme="minorHAnsi" w:cstheme="minorHAnsi"/>
          <w:sz w:val="24"/>
          <w:szCs w:val="24"/>
        </w:rPr>
      </w:pPr>
      <w:r w:rsidRPr="00D07601">
        <w:rPr>
          <w:rFonts w:asciiTheme="minorHAnsi" w:eastAsia="MS Gothic" w:hAnsiTheme="minorHAnsi" w:cstheme="minorHAnsi"/>
          <w:sz w:val="24"/>
          <w:szCs w:val="24"/>
        </w:rPr>
        <w:t xml:space="preserve">Manage Project Module </w:t>
      </w:r>
    </w:p>
    <w:p w:rsidR="00DC5F1F" w:rsidRPr="00E821A8" w:rsidRDefault="00D07601" w:rsidP="008C3CFA">
      <w:pPr>
        <w:pStyle w:val="PlainText"/>
        <w:numPr>
          <w:ilvl w:val="0"/>
          <w:numId w:val="32"/>
        </w:numPr>
        <w:rPr>
          <w:rFonts w:asciiTheme="minorHAnsi" w:eastAsia="MS Gothic" w:hAnsiTheme="minorHAnsi" w:cstheme="minorHAnsi"/>
          <w:sz w:val="24"/>
          <w:szCs w:val="24"/>
        </w:rPr>
      </w:pPr>
      <w:r w:rsidRPr="00D07601">
        <w:rPr>
          <w:rFonts w:asciiTheme="minorHAnsi" w:eastAsia="MS Gothic" w:hAnsiTheme="minorHAnsi" w:cstheme="minorHAnsi"/>
          <w:sz w:val="24"/>
          <w:szCs w:val="24"/>
        </w:rPr>
        <w:t>Manage Cost</w:t>
      </w:r>
    </w:p>
    <w:p w:rsidR="00DC5F1F" w:rsidRPr="00E821A8" w:rsidRDefault="00D07601" w:rsidP="008C3CFA">
      <w:pPr>
        <w:pStyle w:val="PlainText"/>
        <w:numPr>
          <w:ilvl w:val="0"/>
          <w:numId w:val="32"/>
        </w:numPr>
        <w:rPr>
          <w:rFonts w:asciiTheme="minorHAnsi" w:eastAsia="MS Gothic" w:hAnsiTheme="minorHAnsi" w:cstheme="minorHAnsi"/>
          <w:sz w:val="24"/>
          <w:szCs w:val="24"/>
        </w:rPr>
      </w:pPr>
      <w:r w:rsidRPr="00D07601">
        <w:rPr>
          <w:rFonts w:asciiTheme="minorHAnsi" w:eastAsia="MS Gothic" w:hAnsiTheme="minorHAnsi" w:cstheme="minorHAnsi"/>
          <w:sz w:val="24"/>
          <w:szCs w:val="24"/>
        </w:rPr>
        <w:t>Manage Product</w:t>
      </w:r>
    </w:p>
    <w:p w:rsidR="00DC5F1F" w:rsidRPr="00E821A8" w:rsidRDefault="00D07601" w:rsidP="008C3CFA">
      <w:pPr>
        <w:pStyle w:val="PlainText"/>
        <w:numPr>
          <w:ilvl w:val="0"/>
          <w:numId w:val="32"/>
        </w:numPr>
        <w:rPr>
          <w:rFonts w:asciiTheme="minorHAnsi" w:eastAsia="MS Gothic" w:hAnsiTheme="minorHAnsi" w:cstheme="minorHAnsi"/>
          <w:sz w:val="24"/>
          <w:szCs w:val="24"/>
        </w:rPr>
      </w:pPr>
      <w:r w:rsidRPr="00D07601">
        <w:rPr>
          <w:rFonts w:asciiTheme="minorHAnsi" w:eastAsia="MS Gothic" w:hAnsiTheme="minorHAnsi" w:cstheme="minorHAnsi"/>
          <w:sz w:val="24"/>
          <w:szCs w:val="24"/>
        </w:rPr>
        <w:t>Manage Work Order</w:t>
      </w:r>
    </w:p>
    <w:p w:rsidR="00DC5F1F" w:rsidRPr="00E821A8" w:rsidRDefault="00D07601" w:rsidP="008C3CFA">
      <w:pPr>
        <w:pStyle w:val="PlainText"/>
        <w:numPr>
          <w:ilvl w:val="0"/>
          <w:numId w:val="32"/>
        </w:numPr>
        <w:rPr>
          <w:rFonts w:asciiTheme="minorHAnsi" w:eastAsia="MS Gothic" w:hAnsiTheme="minorHAnsi" w:cstheme="minorHAnsi"/>
          <w:sz w:val="24"/>
          <w:szCs w:val="24"/>
        </w:rPr>
      </w:pPr>
      <w:r w:rsidRPr="00D07601">
        <w:rPr>
          <w:rFonts w:asciiTheme="minorHAnsi" w:eastAsia="MS Gothic" w:hAnsiTheme="minorHAnsi" w:cstheme="minorHAnsi"/>
          <w:sz w:val="24"/>
          <w:szCs w:val="24"/>
        </w:rPr>
        <w:t>Manage Risk, Issue, Change Request</w:t>
      </w:r>
    </w:p>
    <w:p w:rsidR="00DC5F1F" w:rsidRPr="00E821A8" w:rsidRDefault="00DC5F1F" w:rsidP="00DC5F1F">
      <w:pPr>
        <w:rPr>
          <w:rFonts w:cstheme="minorHAnsi"/>
          <w:sz w:val="24"/>
          <w:szCs w:val="24"/>
        </w:rPr>
      </w:pPr>
    </w:p>
    <w:p w:rsidR="00DC5F1F" w:rsidRPr="00E821A8" w:rsidRDefault="00D07601" w:rsidP="008C3CFA">
      <w:pPr>
        <w:pStyle w:val="Heading3"/>
        <w:numPr>
          <w:ilvl w:val="0"/>
          <w:numId w:val="36"/>
        </w:numPr>
        <w:ind w:left="360"/>
        <w:rPr>
          <w:rFonts w:asciiTheme="minorHAnsi" w:hAnsiTheme="minorHAnsi" w:cstheme="minorHAnsi"/>
          <w:sz w:val="24"/>
          <w:szCs w:val="24"/>
        </w:rPr>
      </w:pPr>
      <w:bookmarkStart w:id="159" w:name="_Toc326243618"/>
      <w:bookmarkStart w:id="160" w:name="_Toc332351130"/>
      <w:r w:rsidRPr="00D07601">
        <w:rPr>
          <w:rFonts w:asciiTheme="minorHAnsi" w:hAnsiTheme="minorHAnsi" w:cstheme="minorHAnsi"/>
          <w:sz w:val="24"/>
          <w:szCs w:val="24"/>
        </w:rPr>
        <w:t>Requirements</w:t>
      </w:r>
      <w:bookmarkEnd w:id="159"/>
      <w:bookmarkEnd w:id="160"/>
    </w:p>
    <w:p w:rsidR="00DC5F1F" w:rsidRPr="00E821A8" w:rsidRDefault="00D07601" w:rsidP="008C3CFA">
      <w:pPr>
        <w:pStyle w:val="ListParagraph"/>
        <w:numPr>
          <w:ilvl w:val="0"/>
          <w:numId w:val="29"/>
        </w:numPr>
        <w:rPr>
          <w:rFonts w:cstheme="minorHAnsi"/>
          <w:sz w:val="24"/>
          <w:szCs w:val="24"/>
        </w:rPr>
      </w:pPr>
      <w:r w:rsidRPr="00D07601">
        <w:rPr>
          <w:rFonts w:cstheme="minorHAnsi"/>
          <w:sz w:val="24"/>
          <w:szCs w:val="24"/>
        </w:rPr>
        <w:t>Managing feature enables user to store and manage their requirement documents.</w:t>
      </w:r>
    </w:p>
    <w:p w:rsidR="00DC5F1F" w:rsidRPr="00E821A8" w:rsidRDefault="00D07601" w:rsidP="008C3CFA">
      <w:pPr>
        <w:pStyle w:val="ListParagraph"/>
        <w:numPr>
          <w:ilvl w:val="0"/>
          <w:numId w:val="29"/>
        </w:numPr>
        <w:rPr>
          <w:rFonts w:cstheme="minorHAnsi"/>
          <w:sz w:val="24"/>
          <w:szCs w:val="24"/>
        </w:rPr>
      </w:pPr>
      <w:r w:rsidRPr="00D07601">
        <w:rPr>
          <w:rFonts w:cstheme="minorHAnsi"/>
          <w:sz w:val="24"/>
          <w:szCs w:val="24"/>
        </w:rPr>
        <w:t>Including: Add, update, remove</w:t>
      </w:r>
    </w:p>
    <w:p w:rsidR="00DC5F1F" w:rsidRPr="00E821A8" w:rsidRDefault="00D07601" w:rsidP="008C3CFA">
      <w:pPr>
        <w:pStyle w:val="ListParagraph"/>
        <w:numPr>
          <w:ilvl w:val="0"/>
          <w:numId w:val="29"/>
        </w:numPr>
        <w:rPr>
          <w:rFonts w:cstheme="minorHAnsi"/>
          <w:sz w:val="24"/>
          <w:szCs w:val="24"/>
        </w:rPr>
      </w:pPr>
      <w:r w:rsidRPr="00D07601">
        <w:rPr>
          <w:rFonts w:cstheme="minorHAnsi"/>
          <w:sz w:val="24"/>
          <w:szCs w:val="24"/>
        </w:rPr>
        <w:t>User interface allows user to sort requirement by type, date, priority.</w:t>
      </w:r>
    </w:p>
    <w:p w:rsidR="00DC5F1F" w:rsidRPr="00E821A8" w:rsidRDefault="00D07601" w:rsidP="008C3CFA">
      <w:pPr>
        <w:pStyle w:val="ListParagraph"/>
        <w:numPr>
          <w:ilvl w:val="0"/>
          <w:numId w:val="29"/>
        </w:numPr>
        <w:rPr>
          <w:rFonts w:cstheme="minorHAnsi"/>
          <w:sz w:val="24"/>
          <w:szCs w:val="24"/>
        </w:rPr>
      </w:pPr>
      <w:r w:rsidRPr="00D07601">
        <w:rPr>
          <w:rFonts w:cstheme="minorHAnsi"/>
          <w:sz w:val="24"/>
          <w:szCs w:val="24"/>
        </w:rPr>
        <w:t>Display completeness rate updated by user.</w:t>
      </w:r>
    </w:p>
    <w:p w:rsidR="00DC5F1F" w:rsidRPr="00E821A8" w:rsidRDefault="00DC5F1F" w:rsidP="00DC5F1F">
      <w:pPr>
        <w:rPr>
          <w:rFonts w:cstheme="minorHAnsi"/>
          <w:sz w:val="24"/>
          <w:szCs w:val="24"/>
        </w:rPr>
      </w:pPr>
    </w:p>
    <w:p w:rsidR="00682754" w:rsidRPr="00E821A8" w:rsidRDefault="00D07601" w:rsidP="008C3CFA">
      <w:pPr>
        <w:pStyle w:val="Heading2"/>
        <w:numPr>
          <w:ilvl w:val="0"/>
          <w:numId w:val="10"/>
        </w:numPr>
        <w:tabs>
          <w:tab w:val="left" w:pos="993"/>
        </w:tabs>
        <w:ind w:left="284" w:firstLine="283"/>
        <w:jc w:val="both"/>
        <w:rPr>
          <w:rFonts w:asciiTheme="minorHAnsi" w:hAnsiTheme="minorHAnsi" w:cstheme="minorHAnsi"/>
          <w:sz w:val="24"/>
          <w:szCs w:val="24"/>
        </w:rPr>
      </w:pPr>
      <w:bookmarkStart w:id="161" w:name="_Toc285292849"/>
      <w:bookmarkStart w:id="162" w:name="_Toc332351131"/>
      <w:r w:rsidRPr="00D07601">
        <w:rPr>
          <w:rFonts w:asciiTheme="minorHAnsi" w:hAnsiTheme="minorHAnsi" w:cstheme="minorHAnsi"/>
          <w:sz w:val="24"/>
          <w:szCs w:val="24"/>
        </w:rPr>
        <w:lastRenderedPageBreak/>
        <w:t>System Requirement Specification (Specific Requirements)</w:t>
      </w:r>
      <w:bookmarkEnd w:id="161"/>
      <w:bookmarkEnd w:id="162"/>
    </w:p>
    <w:p w:rsidR="005E0E76" w:rsidRPr="00E821A8" w:rsidRDefault="00D07601" w:rsidP="004971A9">
      <w:pPr>
        <w:pStyle w:val="Heading3"/>
        <w:rPr>
          <w:rFonts w:asciiTheme="minorHAnsi" w:hAnsiTheme="minorHAnsi" w:cstheme="minorHAnsi"/>
          <w:sz w:val="24"/>
          <w:szCs w:val="24"/>
        </w:rPr>
      </w:pPr>
      <w:bookmarkStart w:id="163" w:name="_Toc521150196"/>
      <w:bookmarkStart w:id="164" w:name="_Toc326240988"/>
      <w:bookmarkStart w:id="165" w:name="_Toc332351132"/>
      <w:r w:rsidRPr="00D07601">
        <w:rPr>
          <w:rStyle w:val="Heading3Char"/>
          <w:rFonts w:asciiTheme="minorHAnsi" w:hAnsiTheme="minorHAnsi" w:cstheme="minorHAnsi"/>
          <w:sz w:val="24"/>
          <w:szCs w:val="24"/>
        </w:rPr>
        <w:t>2.1 Introduction</w:t>
      </w:r>
      <w:bookmarkEnd w:id="163"/>
      <w:bookmarkEnd w:id="164"/>
      <w:bookmarkEnd w:id="165"/>
    </w:p>
    <w:p w:rsidR="005E0E76" w:rsidRPr="00E821A8" w:rsidRDefault="00D07601" w:rsidP="005E0E76">
      <w:pPr>
        <w:pStyle w:val="BodyText"/>
        <w:rPr>
          <w:rFonts w:asciiTheme="minorHAnsi" w:hAnsiTheme="minorHAnsi" w:cstheme="minorHAnsi"/>
          <w:sz w:val="24"/>
          <w:szCs w:val="24"/>
        </w:rPr>
      </w:pPr>
      <w:r w:rsidRPr="00D07601">
        <w:rPr>
          <w:rFonts w:asciiTheme="minorHAnsi" w:hAnsiTheme="minorHAnsi" w:cstheme="minorHAnsi"/>
          <w:sz w:val="24"/>
          <w:szCs w:val="24"/>
        </w:rPr>
        <w:tab/>
      </w:r>
      <w:commentRangeStart w:id="166"/>
      <w:r w:rsidRPr="00D07601">
        <w:rPr>
          <w:rFonts w:asciiTheme="minorHAnsi" w:hAnsiTheme="minorHAnsi" w:cstheme="minorHAnsi"/>
          <w:sz w:val="24"/>
          <w:szCs w:val="24"/>
        </w:rPr>
        <w:t>In this accelerating of technologies and economics, Project Management is growing extremely importance to organizations because it deals effectively with the management of change. Modern economics and business environment are complicated than ever, organizations are beginning to realize that the traditional forms of management cannot adapt efficiently to the dynamics and its resulting chaos</w:t>
      </w:r>
      <w:commentRangeEnd w:id="166"/>
      <w:r w:rsidR="00103230">
        <w:rPr>
          <w:rStyle w:val="CommentReference"/>
          <w:rFonts w:asciiTheme="minorHAnsi" w:eastAsiaTheme="minorHAnsi" w:hAnsiTheme="minorHAnsi" w:cstheme="minorBidi"/>
          <w:lang w:eastAsia="en-US"/>
        </w:rPr>
        <w:commentReference w:id="166"/>
      </w:r>
      <w:r w:rsidRPr="00D07601">
        <w:rPr>
          <w:rFonts w:asciiTheme="minorHAnsi" w:hAnsiTheme="minorHAnsi" w:cstheme="minorHAnsi"/>
          <w:sz w:val="24"/>
          <w:szCs w:val="24"/>
        </w:rPr>
        <w:t xml:space="preserve">. </w:t>
      </w:r>
    </w:p>
    <w:p w:rsidR="005E0E76" w:rsidRPr="00E821A8" w:rsidRDefault="005E0E76" w:rsidP="005E0E76">
      <w:pPr>
        <w:rPr>
          <w:rFonts w:cstheme="minorHAnsi"/>
          <w:sz w:val="24"/>
          <w:szCs w:val="24"/>
        </w:rPr>
      </w:pPr>
    </w:p>
    <w:p w:rsidR="005E0E76" w:rsidRPr="00E821A8" w:rsidRDefault="00D07601" w:rsidP="005E0E76">
      <w:pPr>
        <w:rPr>
          <w:rFonts w:cstheme="minorHAnsi"/>
          <w:sz w:val="24"/>
          <w:szCs w:val="24"/>
        </w:rPr>
      </w:pPr>
      <w:r w:rsidRPr="00D07601">
        <w:rPr>
          <w:rFonts w:cstheme="minorHAnsi"/>
          <w:sz w:val="24"/>
          <w:szCs w:val="24"/>
        </w:rPr>
        <w:t>In the future, software industries could very well depend on how quickly the procedures and systems of project management are adopted. Therefore, Project Manager will play a very important role within organizations. Our mission is to provide an online system that actively assists those managers in managing their project. The approaches and techniques that are used in the project management process are of interest to all those who wish to be more certain about achieving predetermined targets.</w:t>
      </w:r>
    </w:p>
    <w:p w:rsidR="005E0E76" w:rsidRPr="00E821A8" w:rsidRDefault="005E0E76" w:rsidP="005E0E76">
      <w:pPr>
        <w:rPr>
          <w:rFonts w:cstheme="minorHAnsi"/>
          <w:sz w:val="24"/>
          <w:szCs w:val="24"/>
        </w:rPr>
      </w:pPr>
    </w:p>
    <w:p w:rsidR="005E0E76" w:rsidRPr="00E821A8" w:rsidRDefault="00D07601" w:rsidP="00DC771B">
      <w:pPr>
        <w:pStyle w:val="Heading4"/>
        <w:rPr>
          <w:rFonts w:asciiTheme="minorHAnsi" w:hAnsiTheme="minorHAnsi" w:cstheme="minorHAnsi"/>
          <w:sz w:val="24"/>
          <w:szCs w:val="24"/>
        </w:rPr>
      </w:pPr>
      <w:bookmarkStart w:id="167" w:name="_Toc521150197"/>
      <w:bookmarkStart w:id="168" w:name="_Toc326240989"/>
      <w:bookmarkStart w:id="169" w:name="_Toc332351133"/>
      <w:r w:rsidRPr="00D07601">
        <w:rPr>
          <w:rStyle w:val="Heading4Char"/>
          <w:rFonts w:asciiTheme="minorHAnsi" w:hAnsiTheme="minorHAnsi" w:cstheme="minorHAnsi"/>
          <w:sz w:val="24"/>
          <w:szCs w:val="24"/>
        </w:rPr>
        <w:t>2.1.1 Purpose</w:t>
      </w:r>
      <w:bookmarkEnd w:id="167"/>
      <w:bookmarkEnd w:id="168"/>
      <w:bookmarkEnd w:id="169"/>
    </w:p>
    <w:p w:rsidR="005E0E76" w:rsidRPr="00E821A8" w:rsidRDefault="00D07601" w:rsidP="005E0E76">
      <w:pPr>
        <w:pStyle w:val="BodyText"/>
        <w:rPr>
          <w:rFonts w:asciiTheme="minorHAnsi" w:hAnsiTheme="minorHAnsi" w:cstheme="minorHAnsi"/>
          <w:sz w:val="24"/>
          <w:szCs w:val="24"/>
        </w:rPr>
      </w:pPr>
      <w:r w:rsidRPr="00D07601">
        <w:rPr>
          <w:rFonts w:asciiTheme="minorHAnsi" w:hAnsiTheme="minorHAnsi" w:cstheme="minorHAnsi"/>
          <w:sz w:val="24"/>
          <w:szCs w:val="24"/>
        </w:rPr>
        <w:t>This Software Requirements Specification provides a complete description of all the functional requirements, non-functional requirements, constraints and other requirement specification of the “Project Management System”.</w:t>
      </w:r>
    </w:p>
    <w:p w:rsidR="005E0E76" w:rsidRPr="00E821A8" w:rsidRDefault="00D07601" w:rsidP="000F28C2">
      <w:pPr>
        <w:pStyle w:val="Heading4"/>
        <w:rPr>
          <w:rFonts w:asciiTheme="minorHAnsi" w:hAnsiTheme="minorHAnsi" w:cstheme="minorHAnsi"/>
          <w:sz w:val="24"/>
          <w:szCs w:val="24"/>
        </w:rPr>
      </w:pPr>
      <w:bookmarkStart w:id="170" w:name="_Toc521150198"/>
      <w:bookmarkStart w:id="171" w:name="_Toc326240990"/>
      <w:bookmarkStart w:id="172" w:name="_Toc332351134"/>
      <w:commentRangeStart w:id="173"/>
      <w:r w:rsidRPr="00D07601">
        <w:rPr>
          <w:rFonts w:asciiTheme="minorHAnsi" w:hAnsiTheme="minorHAnsi" w:cstheme="minorHAnsi"/>
          <w:sz w:val="24"/>
          <w:szCs w:val="24"/>
        </w:rPr>
        <w:t>2.1.2</w:t>
      </w:r>
      <w:r w:rsidRPr="00D07601">
        <w:rPr>
          <w:rStyle w:val="Heading4Char"/>
          <w:rFonts w:asciiTheme="minorHAnsi" w:hAnsiTheme="minorHAnsi" w:cstheme="minorHAnsi"/>
          <w:sz w:val="24"/>
          <w:szCs w:val="24"/>
        </w:rPr>
        <w:t>Scope</w:t>
      </w:r>
      <w:bookmarkEnd w:id="170"/>
      <w:bookmarkEnd w:id="171"/>
      <w:bookmarkEnd w:id="172"/>
      <w:commentRangeEnd w:id="173"/>
      <w:r w:rsidR="00103230">
        <w:rPr>
          <w:rStyle w:val="CommentReference"/>
          <w:rFonts w:asciiTheme="minorHAnsi" w:eastAsiaTheme="minorHAnsi" w:hAnsiTheme="minorHAnsi" w:cstheme="minorBidi"/>
          <w:b w:val="0"/>
          <w:bCs w:val="0"/>
          <w:i w:val="0"/>
          <w:iCs w:val="0"/>
          <w:color w:val="auto"/>
        </w:rPr>
        <w:commentReference w:id="173"/>
      </w:r>
    </w:p>
    <w:p w:rsidR="005E0E76" w:rsidRPr="00E821A8" w:rsidRDefault="00D07601" w:rsidP="005E0E76">
      <w:pPr>
        <w:rPr>
          <w:rFonts w:cstheme="minorHAnsi"/>
          <w:sz w:val="24"/>
          <w:szCs w:val="24"/>
        </w:rPr>
      </w:pPr>
      <w:bookmarkStart w:id="174" w:name="_Toc521150199"/>
      <w:r w:rsidRPr="00D07601">
        <w:rPr>
          <w:rFonts w:cstheme="minorHAnsi"/>
          <w:sz w:val="24"/>
          <w:szCs w:val="24"/>
        </w:rPr>
        <w:t>This project aims to create an online Software Project Management System. With friendly interface, powerful tools, OOPMS provides powerful and efficient customized service for numerous kinds of managers from small to medium projects. Besides, OOPMS can deploy on J2EE portal servers (JSR168, JSR268).</w:t>
      </w:r>
    </w:p>
    <w:p w:rsidR="00AA7E02" w:rsidRPr="00E821A8" w:rsidRDefault="00AA7E02" w:rsidP="005E0E76">
      <w:pPr>
        <w:rPr>
          <w:rFonts w:cstheme="minorHAnsi"/>
          <w:sz w:val="24"/>
          <w:szCs w:val="24"/>
        </w:rPr>
      </w:pPr>
    </w:p>
    <w:p w:rsidR="00AA7E02" w:rsidRPr="00E821A8" w:rsidRDefault="00AA7E02" w:rsidP="005E0E76">
      <w:pPr>
        <w:rPr>
          <w:rFonts w:eastAsia="MS Gothic" w:cstheme="minorHAnsi"/>
          <w:b/>
          <w:bCs/>
          <w:color w:val="4F81BD"/>
          <w:sz w:val="24"/>
          <w:szCs w:val="24"/>
        </w:rPr>
      </w:pPr>
    </w:p>
    <w:p w:rsidR="005E0E76" w:rsidRPr="00E821A8" w:rsidRDefault="00D07601" w:rsidP="000F28C2">
      <w:pPr>
        <w:pStyle w:val="Heading4"/>
        <w:rPr>
          <w:rFonts w:asciiTheme="minorHAnsi" w:hAnsiTheme="minorHAnsi" w:cstheme="minorHAnsi"/>
          <w:sz w:val="24"/>
          <w:szCs w:val="24"/>
        </w:rPr>
      </w:pPr>
      <w:bookmarkStart w:id="175" w:name="_Toc326240991"/>
      <w:bookmarkStart w:id="176" w:name="_Toc332351135"/>
      <w:r w:rsidRPr="00D07601">
        <w:rPr>
          <w:rFonts w:asciiTheme="minorHAnsi" w:hAnsiTheme="minorHAnsi" w:cstheme="minorHAnsi"/>
          <w:sz w:val="24"/>
          <w:szCs w:val="24"/>
        </w:rPr>
        <w:t>2.1.3Definitions, Acronyms, and Abbreviations</w:t>
      </w:r>
      <w:bookmarkEnd w:id="174"/>
      <w:bookmarkEnd w:id="175"/>
      <w:bookmarkEnd w:id="176"/>
    </w:p>
    <w:p w:rsidR="005E0E76" w:rsidRPr="00E821A8" w:rsidRDefault="00D07601" w:rsidP="005E0E76">
      <w:pPr>
        <w:pStyle w:val="BodyText"/>
        <w:ind w:left="-1170" w:firstLine="1170"/>
        <w:rPr>
          <w:rFonts w:asciiTheme="minorHAnsi" w:hAnsiTheme="minorHAnsi" w:cstheme="minorHAnsi"/>
          <w:sz w:val="24"/>
          <w:szCs w:val="24"/>
        </w:rPr>
      </w:pPr>
      <w:r w:rsidRPr="00D07601">
        <w:rPr>
          <w:rFonts w:asciiTheme="minorHAnsi" w:hAnsiTheme="minorHAnsi" w:cstheme="minorHAnsi"/>
          <w:sz w:val="24"/>
          <w:szCs w:val="24"/>
        </w:rPr>
        <w:tab/>
      </w:r>
    </w:p>
    <w:p w:rsidR="005E0E76" w:rsidRPr="00E821A8" w:rsidRDefault="00D07601" w:rsidP="005E0E76">
      <w:pPr>
        <w:pStyle w:val="Caption"/>
        <w:rPr>
          <w:rFonts w:asciiTheme="minorHAnsi" w:hAnsiTheme="minorHAnsi" w:cstheme="minorHAnsi"/>
          <w:sz w:val="24"/>
          <w:szCs w:val="24"/>
        </w:rPr>
      </w:pPr>
      <w:bookmarkStart w:id="177" w:name="_Toc285402299"/>
      <w:bookmarkStart w:id="178" w:name="_Toc286123827"/>
      <w:bookmarkStart w:id="179" w:name="_Toc286124585"/>
      <w:bookmarkStart w:id="180" w:name="_Toc286124620"/>
      <w:bookmarkStart w:id="181" w:name="_Toc286128696"/>
      <w:bookmarkStart w:id="182" w:name="_Toc286128733"/>
      <w:bookmarkStart w:id="183" w:name="_Toc286136530"/>
      <w:r w:rsidRPr="00D07601">
        <w:rPr>
          <w:rFonts w:asciiTheme="minorHAnsi" w:hAnsiTheme="minorHAnsi" w:cstheme="minorHAnsi"/>
          <w:sz w:val="24"/>
          <w:szCs w:val="24"/>
        </w:rPr>
        <w:t xml:space="preserve">Table </w:t>
      </w:r>
      <w:r w:rsidRPr="00D07601">
        <w:rPr>
          <w:rFonts w:asciiTheme="minorHAnsi" w:hAnsiTheme="minorHAnsi" w:cstheme="minorHAnsi"/>
          <w:sz w:val="24"/>
          <w:szCs w:val="24"/>
        </w:rPr>
        <w:fldChar w:fldCharType="begin"/>
      </w:r>
      <w:r w:rsidRPr="00D07601">
        <w:rPr>
          <w:rFonts w:asciiTheme="minorHAnsi" w:hAnsiTheme="minorHAnsi" w:cstheme="minorHAnsi"/>
          <w:sz w:val="24"/>
          <w:szCs w:val="24"/>
        </w:rPr>
        <w:instrText xml:space="preserve"> SEQ Table \* ARABIC </w:instrText>
      </w:r>
      <w:r w:rsidRPr="00D07601">
        <w:rPr>
          <w:rFonts w:asciiTheme="minorHAnsi" w:hAnsiTheme="minorHAnsi" w:cstheme="minorHAnsi"/>
          <w:sz w:val="24"/>
          <w:szCs w:val="24"/>
        </w:rPr>
        <w:fldChar w:fldCharType="separate"/>
      </w:r>
      <w:r w:rsidRPr="00D07601">
        <w:rPr>
          <w:rFonts w:asciiTheme="minorHAnsi" w:hAnsiTheme="minorHAnsi" w:cstheme="minorHAnsi"/>
          <w:noProof/>
          <w:sz w:val="24"/>
          <w:szCs w:val="24"/>
        </w:rPr>
        <w:t>1</w:t>
      </w:r>
      <w:r w:rsidRPr="00D07601">
        <w:rPr>
          <w:rFonts w:asciiTheme="minorHAnsi" w:hAnsiTheme="minorHAnsi" w:cstheme="minorHAnsi"/>
          <w:noProof/>
          <w:sz w:val="24"/>
          <w:szCs w:val="24"/>
        </w:rPr>
        <w:fldChar w:fldCharType="end"/>
      </w:r>
      <w:r w:rsidRPr="00D07601">
        <w:rPr>
          <w:rFonts w:asciiTheme="minorHAnsi" w:hAnsiTheme="minorHAnsi" w:cstheme="minorHAnsi"/>
          <w:sz w:val="24"/>
          <w:szCs w:val="24"/>
        </w:rPr>
        <w:t xml:space="preserve"> Abbreviations</w:t>
      </w:r>
      <w:bookmarkEnd w:id="177"/>
      <w:bookmarkEnd w:id="178"/>
      <w:bookmarkEnd w:id="179"/>
      <w:bookmarkEnd w:id="180"/>
      <w:bookmarkEnd w:id="181"/>
      <w:bookmarkEnd w:id="182"/>
      <w:bookmarkEnd w:id="183"/>
    </w:p>
    <w:tbl>
      <w:tblPr>
        <w:tblStyle w:val="TableGrid"/>
        <w:tblW w:w="0" w:type="auto"/>
        <w:tblInd w:w="926" w:type="dxa"/>
        <w:tblLook w:val="04A0"/>
      </w:tblPr>
      <w:tblGrid>
        <w:gridCol w:w="658"/>
        <w:gridCol w:w="2236"/>
        <w:gridCol w:w="5184"/>
      </w:tblGrid>
      <w:tr w:rsidR="005E0E76" w:rsidRPr="00E821A8" w:rsidTr="00946F40">
        <w:tc>
          <w:tcPr>
            <w:tcW w:w="660" w:type="dxa"/>
            <w:shd w:val="clear" w:color="auto" w:fill="DBE5F1" w:themeFill="accent1" w:themeFillTint="33"/>
          </w:tcPr>
          <w:p w:rsidR="005E0E76" w:rsidRPr="00E821A8" w:rsidRDefault="00D07601" w:rsidP="00946F40">
            <w:pPr>
              <w:spacing w:after="200" w:line="276" w:lineRule="auto"/>
              <w:rPr>
                <w:rFonts w:cstheme="minorHAnsi"/>
                <w:sz w:val="24"/>
                <w:szCs w:val="24"/>
              </w:rPr>
            </w:pPr>
            <w:r w:rsidRPr="00D07601">
              <w:rPr>
                <w:rFonts w:cstheme="minorHAnsi"/>
                <w:sz w:val="24"/>
                <w:szCs w:val="24"/>
              </w:rPr>
              <w:t>No.</w:t>
            </w:r>
          </w:p>
        </w:tc>
        <w:tc>
          <w:tcPr>
            <w:tcW w:w="2263" w:type="dxa"/>
            <w:shd w:val="clear" w:color="auto" w:fill="DBE5F1" w:themeFill="accent1" w:themeFillTint="33"/>
          </w:tcPr>
          <w:p w:rsidR="005E0E76" w:rsidRPr="00E821A8" w:rsidRDefault="00D07601" w:rsidP="00946F40">
            <w:pPr>
              <w:spacing w:after="200" w:line="276" w:lineRule="auto"/>
              <w:rPr>
                <w:rFonts w:cstheme="minorHAnsi"/>
                <w:sz w:val="24"/>
                <w:szCs w:val="24"/>
              </w:rPr>
            </w:pPr>
            <w:r w:rsidRPr="00D07601">
              <w:rPr>
                <w:rFonts w:cstheme="minorHAnsi"/>
                <w:sz w:val="24"/>
                <w:szCs w:val="24"/>
              </w:rPr>
              <w:t>Key word</w:t>
            </w:r>
          </w:p>
        </w:tc>
        <w:tc>
          <w:tcPr>
            <w:tcW w:w="5250" w:type="dxa"/>
            <w:shd w:val="clear" w:color="auto" w:fill="DBE5F1" w:themeFill="accent1" w:themeFillTint="33"/>
          </w:tcPr>
          <w:p w:rsidR="005E0E76" w:rsidRPr="00E821A8" w:rsidRDefault="00D07601" w:rsidP="00946F40">
            <w:pPr>
              <w:spacing w:after="200" w:line="276" w:lineRule="auto"/>
              <w:rPr>
                <w:rFonts w:cstheme="minorHAnsi"/>
                <w:sz w:val="24"/>
                <w:szCs w:val="24"/>
              </w:rPr>
            </w:pPr>
            <w:r w:rsidRPr="00D07601">
              <w:rPr>
                <w:rFonts w:cstheme="minorHAnsi"/>
                <w:sz w:val="24"/>
                <w:szCs w:val="24"/>
              </w:rPr>
              <w:t>Meaning</w:t>
            </w:r>
          </w:p>
        </w:tc>
      </w:tr>
      <w:tr w:rsidR="005E0E76" w:rsidRPr="00E821A8" w:rsidTr="00946F40">
        <w:tc>
          <w:tcPr>
            <w:tcW w:w="660" w:type="dxa"/>
          </w:tcPr>
          <w:p w:rsidR="005E0E76" w:rsidRPr="00E821A8" w:rsidRDefault="00D07601" w:rsidP="00946F40">
            <w:pPr>
              <w:spacing w:after="200" w:line="276" w:lineRule="auto"/>
              <w:rPr>
                <w:rFonts w:cstheme="minorHAnsi"/>
                <w:sz w:val="24"/>
                <w:szCs w:val="24"/>
              </w:rPr>
            </w:pPr>
            <w:r w:rsidRPr="00D07601">
              <w:rPr>
                <w:rFonts w:cstheme="minorHAnsi"/>
                <w:sz w:val="24"/>
                <w:szCs w:val="24"/>
              </w:rPr>
              <w:t>1</w:t>
            </w:r>
          </w:p>
        </w:tc>
        <w:tc>
          <w:tcPr>
            <w:tcW w:w="2263" w:type="dxa"/>
          </w:tcPr>
          <w:p w:rsidR="005E0E76" w:rsidRPr="00E821A8" w:rsidRDefault="00D07601" w:rsidP="00946F40">
            <w:pPr>
              <w:shd w:val="clear" w:color="FFFFCC" w:fill="FFFFFF"/>
              <w:spacing w:before="100" w:beforeAutospacing="1" w:after="100" w:afterAutospacing="1" w:line="276" w:lineRule="auto"/>
              <w:rPr>
                <w:rFonts w:cstheme="minorHAnsi"/>
                <w:sz w:val="24"/>
                <w:szCs w:val="24"/>
              </w:rPr>
            </w:pPr>
            <w:r w:rsidRPr="00D07601">
              <w:rPr>
                <w:rFonts w:cstheme="minorHAnsi"/>
                <w:sz w:val="24"/>
                <w:szCs w:val="24"/>
              </w:rPr>
              <w:t>PM</w:t>
            </w:r>
          </w:p>
        </w:tc>
        <w:tc>
          <w:tcPr>
            <w:tcW w:w="5250" w:type="dxa"/>
          </w:tcPr>
          <w:p w:rsidR="005E0E76" w:rsidRPr="00E821A8" w:rsidRDefault="00D07601" w:rsidP="00946F40">
            <w:pPr>
              <w:shd w:val="clear" w:color="FFFFCC" w:fill="FFFFFF"/>
              <w:spacing w:before="100" w:beforeAutospacing="1" w:after="100" w:afterAutospacing="1" w:line="276" w:lineRule="auto"/>
              <w:rPr>
                <w:rFonts w:cstheme="minorHAnsi"/>
                <w:sz w:val="24"/>
                <w:szCs w:val="24"/>
              </w:rPr>
            </w:pPr>
            <w:r w:rsidRPr="00D07601">
              <w:rPr>
                <w:rFonts w:cstheme="minorHAnsi"/>
                <w:sz w:val="24"/>
                <w:szCs w:val="24"/>
              </w:rPr>
              <w:t>Project Manager</w:t>
            </w:r>
          </w:p>
        </w:tc>
      </w:tr>
      <w:tr w:rsidR="005E0E76" w:rsidRPr="00E821A8" w:rsidTr="00946F40">
        <w:tc>
          <w:tcPr>
            <w:tcW w:w="660" w:type="dxa"/>
          </w:tcPr>
          <w:p w:rsidR="005E0E76" w:rsidRPr="00E821A8" w:rsidRDefault="00D07601" w:rsidP="00946F40">
            <w:pPr>
              <w:shd w:val="clear" w:color="FFFFCC" w:fill="FFFFFF"/>
              <w:spacing w:before="100" w:beforeAutospacing="1" w:after="100" w:afterAutospacing="1" w:line="276" w:lineRule="auto"/>
              <w:rPr>
                <w:rFonts w:cstheme="minorHAnsi"/>
                <w:sz w:val="24"/>
                <w:szCs w:val="24"/>
              </w:rPr>
            </w:pPr>
            <w:r w:rsidRPr="00D07601">
              <w:rPr>
                <w:rFonts w:cstheme="minorHAnsi"/>
                <w:sz w:val="24"/>
                <w:szCs w:val="24"/>
              </w:rPr>
              <w:t>2</w:t>
            </w:r>
          </w:p>
        </w:tc>
        <w:tc>
          <w:tcPr>
            <w:tcW w:w="2263" w:type="dxa"/>
          </w:tcPr>
          <w:p w:rsidR="005E0E76" w:rsidRPr="00E821A8" w:rsidRDefault="00D07601" w:rsidP="00946F40">
            <w:pPr>
              <w:shd w:val="clear" w:color="FFFFCC" w:fill="FFFFFF"/>
              <w:spacing w:before="100" w:beforeAutospacing="1" w:after="100" w:afterAutospacing="1" w:line="276" w:lineRule="auto"/>
              <w:rPr>
                <w:rFonts w:cstheme="minorHAnsi"/>
                <w:sz w:val="24"/>
                <w:szCs w:val="24"/>
              </w:rPr>
            </w:pPr>
            <w:r w:rsidRPr="00D07601">
              <w:rPr>
                <w:rFonts w:cstheme="minorHAnsi"/>
                <w:sz w:val="24"/>
                <w:szCs w:val="24"/>
              </w:rPr>
              <w:t>PMS</w:t>
            </w:r>
          </w:p>
        </w:tc>
        <w:tc>
          <w:tcPr>
            <w:tcW w:w="5250" w:type="dxa"/>
          </w:tcPr>
          <w:p w:rsidR="005E0E76" w:rsidRPr="00E821A8" w:rsidRDefault="00D07601" w:rsidP="00946F40">
            <w:pPr>
              <w:shd w:val="clear" w:color="FFFFCC" w:fill="FFFFFF"/>
              <w:spacing w:before="100" w:beforeAutospacing="1" w:after="100" w:afterAutospacing="1" w:line="276" w:lineRule="auto"/>
              <w:rPr>
                <w:rFonts w:cstheme="minorHAnsi"/>
                <w:sz w:val="24"/>
                <w:szCs w:val="24"/>
              </w:rPr>
            </w:pPr>
            <w:r w:rsidRPr="00D07601">
              <w:rPr>
                <w:rFonts w:cstheme="minorHAnsi"/>
                <w:sz w:val="24"/>
                <w:szCs w:val="24"/>
              </w:rPr>
              <w:t>Project Management System</w:t>
            </w:r>
          </w:p>
        </w:tc>
      </w:tr>
      <w:tr w:rsidR="005E0E76" w:rsidRPr="00E821A8" w:rsidTr="00946F40">
        <w:tc>
          <w:tcPr>
            <w:tcW w:w="660" w:type="dxa"/>
          </w:tcPr>
          <w:p w:rsidR="005E0E76" w:rsidRPr="00E821A8" w:rsidRDefault="00D07601" w:rsidP="00946F40">
            <w:pPr>
              <w:shd w:val="clear" w:color="FFFFCC" w:fill="FFFFFF"/>
              <w:spacing w:before="100" w:beforeAutospacing="1" w:after="100" w:afterAutospacing="1" w:line="276" w:lineRule="auto"/>
              <w:rPr>
                <w:rFonts w:cstheme="minorHAnsi"/>
                <w:sz w:val="24"/>
                <w:szCs w:val="24"/>
              </w:rPr>
            </w:pPr>
            <w:r w:rsidRPr="00D07601">
              <w:rPr>
                <w:rFonts w:cstheme="minorHAnsi"/>
                <w:sz w:val="24"/>
                <w:szCs w:val="24"/>
              </w:rPr>
              <w:t>3</w:t>
            </w:r>
          </w:p>
        </w:tc>
        <w:tc>
          <w:tcPr>
            <w:tcW w:w="2263" w:type="dxa"/>
          </w:tcPr>
          <w:p w:rsidR="005E0E76" w:rsidRPr="00E821A8" w:rsidRDefault="00D07601" w:rsidP="00946F40">
            <w:pPr>
              <w:shd w:val="clear" w:color="FFFFCC" w:fill="FFFFFF"/>
              <w:spacing w:before="100" w:beforeAutospacing="1" w:after="100" w:afterAutospacing="1" w:line="276" w:lineRule="auto"/>
              <w:rPr>
                <w:rFonts w:cstheme="minorHAnsi"/>
                <w:sz w:val="24"/>
                <w:szCs w:val="24"/>
              </w:rPr>
            </w:pPr>
            <w:r w:rsidRPr="00D07601">
              <w:rPr>
                <w:rFonts w:cstheme="minorHAnsi"/>
                <w:sz w:val="24"/>
                <w:szCs w:val="24"/>
              </w:rPr>
              <w:t>ISO</w:t>
            </w:r>
          </w:p>
        </w:tc>
        <w:tc>
          <w:tcPr>
            <w:tcW w:w="5250" w:type="dxa"/>
          </w:tcPr>
          <w:p w:rsidR="005E0E76" w:rsidRPr="00E821A8" w:rsidRDefault="00D07601" w:rsidP="00946F40">
            <w:pPr>
              <w:shd w:val="clear" w:color="FFFFCC" w:fill="FFFFFF"/>
              <w:spacing w:before="100" w:beforeAutospacing="1" w:after="100" w:afterAutospacing="1" w:line="276" w:lineRule="auto"/>
              <w:rPr>
                <w:rFonts w:cstheme="minorHAnsi"/>
                <w:sz w:val="24"/>
                <w:szCs w:val="24"/>
              </w:rPr>
            </w:pPr>
            <w:r w:rsidRPr="00D07601">
              <w:rPr>
                <w:rFonts w:cstheme="minorHAnsi"/>
                <w:sz w:val="24"/>
                <w:szCs w:val="24"/>
              </w:rPr>
              <w:t>International Standard Organization</w:t>
            </w:r>
          </w:p>
        </w:tc>
      </w:tr>
    </w:tbl>
    <w:p w:rsidR="005E0E76" w:rsidRPr="00E821A8" w:rsidRDefault="005E0E76" w:rsidP="005E0E76">
      <w:pPr>
        <w:pStyle w:val="BodyText"/>
        <w:rPr>
          <w:rFonts w:asciiTheme="minorHAnsi" w:hAnsiTheme="minorHAnsi" w:cstheme="minorHAnsi"/>
          <w:sz w:val="24"/>
          <w:szCs w:val="24"/>
        </w:rPr>
      </w:pPr>
    </w:p>
    <w:p w:rsidR="005E0E76" w:rsidRPr="00E821A8" w:rsidRDefault="00D07601" w:rsidP="005E0E76">
      <w:pPr>
        <w:pStyle w:val="BodyText"/>
        <w:rPr>
          <w:rFonts w:asciiTheme="minorHAnsi" w:hAnsiTheme="minorHAnsi" w:cstheme="minorHAnsi"/>
          <w:sz w:val="24"/>
          <w:szCs w:val="24"/>
        </w:rPr>
      </w:pPr>
      <w:r w:rsidRPr="00D07601">
        <w:rPr>
          <w:rFonts w:asciiTheme="minorHAnsi" w:hAnsiTheme="minorHAnsi" w:cstheme="minorHAnsi"/>
          <w:sz w:val="24"/>
          <w:szCs w:val="24"/>
        </w:rPr>
        <w:lastRenderedPageBreak/>
        <w:tab/>
      </w:r>
      <w:r w:rsidRPr="00D07601">
        <w:rPr>
          <w:rFonts w:asciiTheme="minorHAnsi" w:hAnsiTheme="minorHAnsi" w:cstheme="minorHAnsi"/>
          <w:sz w:val="24"/>
          <w:szCs w:val="24"/>
        </w:rPr>
        <w:tab/>
      </w:r>
      <w:r w:rsidRPr="00D07601">
        <w:rPr>
          <w:rFonts w:asciiTheme="minorHAnsi" w:hAnsiTheme="minorHAnsi" w:cstheme="minorHAnsi"/>
          <w:sz w:val="24"/>
          <w:szCs w:val="24"/>
        </w:rPr>
        <w:tab/>
        <w:t>Table: Abbreviations</w:t>
      </w:r>
    </w:p>
    <w:p w:rsidR="005E0E76" w:rsidRPr="00E821A8" w:rsidRDefault="00D07601" w:rsidP="008B0176">
      <w:pPr>
        <w:pStyle w:val="Heading4"/>
        <w:rPr>
          <w:rFonts w:asciiTheme="minorHAnsi" w:hAnsiTheme="minorHAnsi" w:cstheme="minorHAnsi"/>
          <w:sz w:val="24"/>
          <w:szCs w:val="24"/>
        </w:rPr>
      </w:pPr>
      <w:bookmarkStart w:id="184" w:name="_Toc521150200"/>
      <w:bookmarkStart w:id="185" w:name="_Toc326240992"/>
      <w:bookmarkStart w:id="186" w:name="_Toc332351136"/>
      <w:r w:rsidRPr="00D07601">
        <w:rPr>
          <w:rFonts w:asciiTheme="minorHAnsi" w:hAnsiTheme="minorHAnsi" w:cstheme="minorHAnsi"/>
          <w:sz w:val="24"/>
          <w:szCs w:val="24"/>
        </w:rPr>
        <w:t>2.1.4 References</w:t>
      </w:r>
      <w:bookmarkEnd w:id="184"/>
      <w:bookmarkEnd w:id="185"/>
      <w:bookmarkEnd w:id="186"/>
    </w:p>
    <w:p w:rsidR="005E0E76" w:rsidRPr="00E821A8" w:rsidRDefault="00D07601" w:rsidP="005E0E76">
      <w:pPr>
        <w:rPr>
          <w:rFonts w:cstheme="minorHAnsi"/>
          <w:sz w:val="24"/>
          <w:szCs w:val="24"/>
        </w:rPr>
      </w:pPr>
      <w:commentRangeStart w:id="187"/>
      <w:r w:rsidRPr="00D07601">
        <w:rPr>
          <w:rFonts w:cstheme="minorHAnsi"/>
          <w:sz w:val="24"/>
          <w:szCs w:val="24"/>
        </w:rPr>
        <w:t>FSOFT PMS System</w:t>
      </w:r>
      <w:commentRangeEnd w:id="187"/>
      <w:r w:rsidR="00085523">
        <w:rPr>
          <w:rStyle w:val="CommentReference"/>
        </w:rPr>
        <w:commentReference w:id="187"/>
      </w:r>
    </w:p>
    <w:p w:rsidR="005E0E76" w:rsidRPr="00E821A8" w:rsidRDefault="00D07601" w:rsidP="000F28C2">
      <w:pPr>
        <w:pStyle w:val="Heading3"/>
        <w:rPr>
          <w:rFonts w:asciiTheme="minorHAnsi" w:hAnsiTheme="minorHAnsi" w:cstheme="minorHAnsi"/>
          <w:sz w:val="24"/>
          <w:szCs w:val="24"/>
        </w:rPr>
      </w:pPr>
      <w:bookmarkStart w:id="188" w:name="_Toc521150202"/>
      <w:bookmarkStart w:id="189" w:name="_Toc326240994"/>
      <w:bookmarkStart w:id="190" w:name="_Toc332351137"/>
      <w:r w:rsidRPr="00D07601">
        <w:rPr>
          <w:rFonts w:asciiTheme="minorHAnsi" w:hAnsiTheme="minorHAnsi" w:cstheme="minorHAnsi"/>
          <w:sz w:val="24"/>
          <w:szCs w:val="24"/>
        </w:rPr>
        <w:t xml:space="preserve">2.2 </w:t>
      </w:r>
      <w:r w:rsidRPr="00D07601">
        <w:rPr>
          <w:rStyle w:val="Heading3Char"/>
          <w:rFonts w:asciiTheme="minorHAnsi" w:hAnsiTheme="minorHAnsi" w:cstheme="minorHAnsi"/>
          <w:b/>
          <w:bCs/>
          <w:sz w:val="24"/>
          <w:szCs w:val="24"/>
        </w:rPr>
        <w:t>Overall Description</w:t>
      </w:r>
      <w:bookmarkEnd w:id="188"/>
      <w:bookmarkEnd w:id="189"/>
      <w:bookmarkEnd w:id="190"/>
    </w:p>
    <w:p w:rsidR="005E0E76" w:rsidRPr="00E821A8" w:rsidRDefault="005E0E76" w:rsidP="005E0E76">
      <w:pPr>
        <w:pStyle w:val="BodyText"/>
        <w:rPr>
          <w:rFonts w:asciiTheme="minorHAnsi" w:hAnsiTheme="minorHAnsi" w:cstheme="minorHAnsi"/>
          <w:sz w:val="24"/>
          <w:szCs w:val="24"/>
        </w:rPr>
      </w:pPr>
    </w:p>
    <w:p w:rsidR="005E0E76" w:rsidRPr="00E821A8" w:rsidRDefault="00D07601" w:rsidP="005E0E76">
      <w:pPr>
        <w:rPr>
          <w:rFonts w:cstheme="minorHAnsi"/>
          <w:sz w:val="24"/>
          <w:szCs w:val="24"/>
        </w:rPr>
      </w:pPr>
      <w:r w:rsidRPr="00D07601">
        <w:rPr>
          <w:rFonts w:cstheme="minorHAnsi"/>
          <w:sz w:val="24"/>
          <w:szCs w:val="24"/>
        </w:rPr>
        <w:t>This chapter describes an overview description of this document by listing all the functions, characteristics, constraints of the application.</w:t>
      </w:r>
    </w:p>
    <w:p w:rsidR="005E0E76" w:rsidRPr="00E821A8" w:rsidRDefault="005E0E76" w:rsidP="005E0E76">
      <w:pPr>
        <w:rPr>
          <w:rFonts w:cstheme="minorHAnsi"/>
          <w:sz w:val="24"/>
          <w:szCs w:val="24"/>
        </w:rPr>
      </w:pPr>
    </w:p>
    <w:commentRangeStart w:id="191"/>
    <w:p w:rsidR="005E0E76" w:rsidRPr="00E821A8" w:rsidRDefault="005E0E76" w:rsidP="005E0E76">
      <w:pPr>
        <w:rPr>
          <w:rFonts w:cstheme="minorHAnsi"/>
          <w:sz w:val="24"/>
          <w:szCs w:val="24"/>
        </w:rPr>
      </w:pPr>
      <w:r w:rsidRPr="00E821A8">
        <w:rPr>
          <w:rFonts w:cstheme="minorHAnsi"/>
          <w:sz w:val="24"/>
          <w:szCs w:val="24"/>
        </w:rPr>
        <w:object w:dxaOrig="11576" w:dyaOrig="485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8.75pt;height:189.2pt" o:ole="">
            <v:imagedata r:id="rId15" o:title=""/>
          </v:shape>
          <o:OLEObject Type="Embed" ProgID="Visio.Drawing.11" ShapeID="_x0000_i1025" DrawAspect="Content" ObjectID="_1406444818" r:id="rId16"/>
        </w:object>
      </w:r>
      <w:commentRangeEnd w:id="191"/>
      <w:r w:rsidR="00085523">
        <w:rPr>
          <w:rStyle w:val="CommentReference"/>
        </w:rPr>
        <w:commentReference w:id="191"/>
      </w:r>
    </w:p>
    <w:p w:rsidR="005E0E76" w:rsidRPr="00E821A8" w:rsidRDefault="005E0E76" w:rsidP="005E0E76">
      <w:pPr>
        <w:rPr>
          <w:rFonts w:cstheme="minorHAnsi"/>
          <w:sz w:val="24"/>
          <w:szCs w:val="24"/>
        </w:rPr>
      </w:pPr>
    </w:p>
    <w:p w:rsidR="005E0E76" w:rsidRPr="00E821A8" w:rsidRDefault="00D07601" w:rsidP="008B0176">
      <w:pPr>
        <w:pStyle w:val="Heading4"/>
        <w:rPr>
          <w:rFonts w:asciiTheme="minorHAnsi" w:hAnsiTheme="minorHAnsi" w:cstheme="minorHAnsi"/>
          <w:sz w:val="24"/>
          <w:szCs w:val="24"/>
        </w:rPr>
      </w:pPr>
      <w:bookmarkStart w:id="192" w:name="_Toc326240995"/>
      <w:bookmarkStart w:id="193" w:name="_Toc332351138"/>
      <w:r w:rsidRPr="00D07601">
        <w:rPr>
          <w:rFonts w:asciiTheme="minorHAnsi" w:hAnsiTheme="minorHAnsi" w:cstheme="minorHAnsi"/>
          <w:sz w:val="24"/>
          <w:szCs w:val="24"/>
        </w:rPr>
        <w:t>2.2.1 Product perspective:</w:t>
      </w:r>
      <w:bookmarkEnd w:id="192"/>
      <w:bookmarkEnd w:id="193"/>
    </w:p>
    <w:p w:rsidR="005E0E76" w:rsidRPr="00E821A8" w:rsidRDefault="00D07601" w:rsidP="005E0E76">
      <w:pPr>
        <w:rPr>
          <w:rFonts w:cstheme="minorHAnsi"/>
          <w:sz w:val="24"/>
          <w:szCs w:val="24"/>
        </w:rPr>
      </w:pPr>
      <w:r w:rsidRPr="00D07601">
        <w:rPr>
          <w:rFonts w:cstheme="minorHAnsi"/>
          <w:sz w:val="24"/>
          <w:szCs w:val="24"/>
        </w:rPr>
        <w:t>The OOPMS develop to manage requirements, tasks, defects, time tracking and report in software projects.</w:t>
      </w:r>
    </w:p>
    <w:p w:rsidR="005E0E76" w:rsidRPr="00E821A8" w:rsidRDefault="005E0E76" w:rsidP="005E0E76">
      <w:pPr>
        <w:rPr>
          <w:rFonts w:cstheme="minorHAnsi"/>
          <w:sz w:val="24"/>
          <w:szCs w:val="24"/>
        </w:rPr>
      </w:pPr>
    </w:p>
    <w:p w:rsidR="005E0E76" w:rsidRPr="00E821A8" w:rsidRDefault="005E0E76" w:rsidP="005E0E76">
      <w:pPr>
        <w:rPr>
          <w:rFonts w:cstheme="minorHAnsi"/>
          <w:sz w:val="24"/>
          <w:szCs w:val="24"/>
        </w:rPr>
      </w:pPr>
    </w:p>
    <w:p w:rsidR="005E0E76" w:rsidRPr="00E821A8" w:rsidRDefault="00D07601" w:rsidP="008B0176">
      <w:pPr>
        <w:pStyle w:val="Heading4"/>
        <w:rPr>
          <w:rFonts w:asciiTheme="minorHAnsi" w:hAnsiTheme="minorHAnsi" w:cstheme="minorHAnsi"/>
          <w:sz w:val="24"/>
          <w:szCs w:val="24"/>
        </w:rPr>
      </w:pPr>
      <w:bookmarkStart w:id="194" w:name="_Toc326240996"/>
      <w:bookmarkStart w:id="195" w:name="_Toc332351139"/>
      <w:r w:rsidRPr="00D07601">
        <w:rPr>
          <w:rFonts w:asciiTheme="minorHAnsi" w:hAnsiTheme="minorHAnsi" w:cstheme="minorHAnsi"/>
          <w:sz w:val="24"/>
          <w:szCs w:val="24"/>
        </w:rPr>
        <w:t>2.2.2 Product functions:</w:t>
      </w:r>
      <w:bookmarkEnd w:id="194"/>
      <w:bookmarkEnd w:id="195"/>
    </w:p>
    <w:p w:rsidR="005E0E76" w:rsidRPr="00E821A8" w:rsidRDefault="00D07601" w:rsidP="005E0E76">
      <w:pPr>
        <w:rPr>
          <w:rFonts w:cstheme="minorHAnsi"/>
          <w:sz w:val="24"/>
          <w:szCs w:val="24"/>
        </w:rPr>
      </w:pPr>
      <w:r w:rsidRPr="00D07601">
        <w:rPr>
          <w:rFonts w:cstheme="minorHAnsi"/>
          <w:sz w:val="24"/>
          <w:szCs w:val="24"/>
        </w:rPr>
        <w:t>The PMS provides functions as below:</w:t>
      </w:r>
    </w:p>
    <w:p w:rsidR="005E0E76" w:rsidRPr="00E821A8" w:rsidRDefault="00D07601" w:rsidP="008C3CFA">
      <w:pPr>
        <w:pStyle w:val="ListParagraph"/>
        <w:numPr>
          <w:ilvl w:val="0"/>
          <w:numId w:val="39"/>
        </w:numPr>
        <w:rPr>
          <w:rFonts w:cstheme="minorHAnsi"/>
          <w:sz w:val="24"/>
          <w:szCs w:val="24"/>
        </w:rPr>
      </w:pPr>
      <w:bookmarkStart w:id="196" w:name="_Toc326240997"/>
      <w:r w:rsidRPr="00D07601">
        <w:rPr>
          <w:rFonts w:cstheme="minorHAnsi"/>
          <w:sz w:val="24"/>
          <w:szCs w:val="24"/>
        </w:rPr>
        <w:t>Dashboard</w:t>
      </w:r>
      <w:bookmarkEnd w:id="196"/>
    </w:p>
    <w:p w:rsidR="005E0E76" w:rsidRPr="00E821A8" w:rsidRDefault="00D07601" w:rsidP="008C3CFA">
      <w:pPr>
        <w:pStyle w:val="ListParagraph"/>
        <w:numPr>
          <w:ilvl w:val="0"/>
          <w:numId w:val="39"/>
        </w:numPr>
        <w:rPr>
          <w:rFonts w:cstheme="minorHAnsi"/>
          <w:sz w:val="24"/>
          <w:szCs w:val="24"/>
        </w:rPr>
      </w:pPr>
      <w:bookmarkStart w:id="197" w:name="_Toc326240998"/>
      <w:r w:rsidRPr="00D07601">
        <w:rPr>
          <w:rFonts w:cstheme="minorHAnsi"/>
          <w:sz w:val="24"/>
          <w:szCs w:val="24"/>
        </w:rPr>
        <w:t>Planner</w:t>
      </w:r>
      <w:bookmarkEnd w:id="197"/>
    </w:p>
    <w:p w:rsidR="005E0E76" w:rsidRPr="00E821A8" w:rsidRDefault="00D07601" w:rsidP="008C3CFA">
      <w:pPr>
        <w:pStyle w:val="ListParagraph"/>
        <w:numPr>
          <w:ilvl w:val="0"/>
          <w:numId w:val="39"/>
        </w:numPr>
        <w:rPr>
          <w:rFonts w:cstheme="minorHAnsi"/>
          <w:sz w:val="24"/>
          <w:szCs w:val="24"/>
        </w:rPr>
      </w:pPr>
      <w:bookmarkStart w:id="198" w:name="_Toc326240999"/>
      <w:r w:rsidRPr="00D07601">
        <w:rPr>
          <w:rFonts w:cstheme="minorHAnsi"/>
          <w:sz w:val="24"/>
          <w:szCs w:val="24"/>
        </w:rPr>
        <w:t>Report</w:t>
      </w:r>
      <w:bookmarkEnd w:id="198"/>
    </w:p>
    <w:p w:rsidR="005E0E76" w:rsidRPr="00E821A8" w:rsidRDefault="00D07601" w:rsidP="008C3CFA">
      <w:pPr>
        <w:pStyle w:val="ListParagraph"/>
        <w:numPr>
          <w:ilvl w:val="0"/>
          <w:numId w:val="39"/>
        </w:numPr>
        <w:rPr>
          <w:rFonts w:cstheme="minorHAnsi"/>
          <w:sz w:val="24"/>
          <w:szCs w:val="24"/>
        </w:rPr>
      </w:pPr>
      <w:bookmarkStart w:id="199" w:name="_Toc326241000"/>
      <w:r w:rsidRPr="00D07601">
        <w:rPr>
          <w:rFonts w:cstheme="minorHAnsi"/>
          <w:sz w:val="24"/>
          <w:szCs w:val="24"/>
        </w:rPr>
        <w:t>Project Eye</w:t>
      </w:r>
      <w:bookmarkEnd w:id="199"/>
    </w:p>
    <w:p w:rsidR="005E0E76" w:rsidRPr="00E821A8" w:rsidRDefault="00D07601" w:rsidP="008C3CFA">
      <w:pPr>
        <w:pStyle w:val="ListParagraph"/>
        <w:numPr>
          <w:ilvl w:val="0"/>
          <w:numId w:val="39"/>
        </w:numPr>
        <w:rPr>
          <w:rFonts w:cstheme="minorHAnsi"/>
          <w:sz w:val="24"/>
          <w:szCs w:val="24"/>
        </w:rPr>
      </w:pPr>
      <w:bookmarkStart w:id="200" w:name="_Toc326241001"/>
      <w:r w:rsidRPr="00D07601">
        <w:rPr>
          <w:rFonts w:cstheme="minorHAnsi"/>
          <w:sz w:val="24"/>
          <w:szCs w:val="24"/>
        </w:rPr>
        <w:t>Time Tracking</w:t>
      </w:r>
      <w:bookmarkEnd w:id="200"/>
    </w:p>
    <w:p w:rsidR="005E0E76" w:rsidRPr="00E821A8" w:rsidRDefault="00D07601" w:rsidP="008C3CFA">
      <w:pPr>
        <w:pStyle w:val="ListParagraph"/>
        <w:numPr>
          <w:ilvl w:val="0"/>
          <w:numId w:val="39"/>
        </w:numPr>
        <w:rPr>
          <w:rFonts w:cstheme="minorHAnsi"/>
          <w:sz w:val="24"/>
          <w:szCs w:val="24"/>
        </w:rPr>
      </w:pPr>
      <w:bookmarkStart w:id="201" w:name="_Toc326241002"/>
      <w:r w:rsidRPr="00D07601">
        <w:rPr>
          <w:rFonts w:cstheme="minorHAnsi"/>
          <w:sz w:val="24"/>
          <w:szCs w:val="24"/>
        </w:rPr>
        <w:t>DMS</w:t>
      </w:r>
      <w:bookmarkEnd w:id="201"/>
    </w:p>
    <w:p w:rsidR="005E0E76" w:rsidRPr="00E821A8" w:rsidRDefault="00D07601" w:rsidP="008C3CFA">
      <w:pPr>
        <w:pStyle w:val="ListParagraph"/>
        <w:numPr>
          <w:ilvl w:val="0"/>
          <w:numId w:val="39"/>
        </w:numPr>
        <w:rPr>
          <w:rFonts w:cstheme="minorHAnsi"/>
          <w:sz w:val="24"/>
          <w:szCs w:val="24"/>
        </w:rPr>
      </w:pPr>
      <w:bookmarkStart w:id="202" w:name="_Toc326241003"/>
      <w:r w:rsidRPr="00D07601">
        <w:rPr>
          <w:rFonts w:cstheme="minorHAnsi"/>
          <w:sz w:val="24"/>
          <w:szCs w:val="24"/>
        </w:rPr>
        <w:lastRenderedPageBreak/>
        <w:t>Requirement</w:t>
      </w:r>
      <w:bookmarkEnd w:id="202"/>
    </w:p>
    <w:p w:rsidR="005E0E76" w:rsidRPr="00E821A8" w:rsidRDefault="00D07601" w:rsidP="008C3CFA">
      <w:pPr>
        <w:pStyle w:val="ListParagraph"/>
        <w:numPr>
          <w:ilvl w:val="0"/>
          <w:numId w:val="39"/>
        </w:numPr>
        <w:rPr>
          <w:rFonts w:cstheme="minorHAnsi"/>
          <w:sz w:val="24"/>
          <w:szCs w:val="24"/>
        </w:rPr>
      </w:pPr>
      <w:bookmarkStart w:id="203" w:name="_Toc326241004"/>
      <w:r w:rsidRPr="00D07601">
        <w:rPr>
          <w:rFonts w:cstheme="minorHAnsi"/>
          <w:sz w:val="24"/>
          <w:szCs w:val="24"/>
        </w:rPr>
        <w:t>Admin</w:t>
      </w:r>
      <w:bookmarkEnd w:id="203"/>
    </w:p>
    <w:p w:rsidR="005E0E76" w:rsidRPr="00E821A8" w:rsidRDefault="00D07601" w:rsidP="005437DB">
      <w:pPr>
        <w:pStyle w:val="Heading4"/>
        <w:rPr>
          <w:rFonts w:asciiTheme="minorHAnsi" w:hAnsiTheme="minorHAnsi" w:cstheme="minorHAnsi"/>
          <w:sz w:val="24"/>
          <w:szCs w:val="24"/>
        </w:rPr>
      </w:pPr>
      <w:bookmarkStart w:id="204" w:name="_Toc326241005"/>
      <w:bookmarkStart w:id="205" w:name="_Toc332351140"/>
      <w:r w:rsidRPr="00D07601">
        <w:rPr>
          <w:rFonts w:asciiTheme="minorHAnsi" w:hAnsiTheme="minorHAnsi" w:cstheme="minorHAnsi"/>
          <w:sz w:val="24"/>
          <w:szCs w:val="24"/>
        </w:rPr>
        <w:t>2.2.3 User characteristics:</w:t>
      </w:r>
      <w:bookmarkEnd w:id="204"/>
      <w:bookmarkEnd w:id="205"/>
    </w:p>
    <w:p w:rsidR="005E0E76" w:rsidRPr="00E821A8" w:rsidRDefault="00D07601" w:rsidP="005E0E76">
      <w:pPr>
        <w:rPr>
          <w:rFonts w:cstheme="minorHAnsi"/>
          <w:sz w:val="24"/>
          <w:szCs w:val="24"/>
        </w:rPr>
      </w:pPr>
      <w:r w:rsidRPr="00D07601">
        <w:rPr>
          <w:rFonts w:cstheme="minorHAnsi"/>
          <w:sz w:val="24"/>
          <w:szCs w:val="24"/>
        </w:rPr>
        <w:t xml:space="preserve">The PMS is designed for human operators who are assumed to have the following characteristics: </w:t>
      </w:r>
    </w:p>
    <w:p w:rsidR="005E0E76" w:rsidRPr="00E821A8" w:rsidRDefault="00D07601" w:rsidP="005E0E76">
      <w:pPr>
        <w:rPr>
          <w:rFonts w:cstheme="minorHAnsi"/>
          <w:sz w:val="24"/>
          <w:szCs w:val="24"/>
        </w:rPr>
      </w:pPr>
      <w:r w:rsidRPr="00D07601">
        <w:rPr>
          <w:rFonts w:cstheme="minorHAnsi"/>
          <w:sz w:val="24"/>
          <w:szCs w:val="24"/>
        </w:rPr>
        <w:t>+ Fully understand the process of Software project management and how it is crucial to business.</w:t>
      </w:r>
    </w:p>
    <w:p w:rsidR="005E0E76" w:rsidRPr="00E821A8" w:rsidRDefault="00D07601" w:rsidP="005E0E76">
      <w:pPr>
        <w:rPr>
          <w:rFonts w:cstheme="minorHAnsi"/>
          <w:sz w:val="24"/>
          <w:szCs w:val="24"/>
        </w:rPr>
      </w:pPr>
      <w:r w:rsidRPr="00D07601">
        <w:rPr>
          <w:rFonts w:cstheme="minorHAnsi"/>
          <w:sz w:val="24"/>
          <w:szCs w:val="24"/>
        </w:rPr>
        <w:t>+ No special knowledge or skills.</w:t>
      </w:r>
    </w:p>
    <w:p w:rsidR="005E0E76" w:rsidRPr="00E821A8" w:rsidRDefault="00D07601" w:rsidP="00521C8E">
      <w:pPr>
        <w:pStyle w:val="Heading4"/>
        <w:rPr>
          <w:rFonts w:asciiTheme="minorHAnsi" w:hAnsiTheme="minorHAnsi" w:cstheme="minorHAnsi"/>
          <w:sz w:val="24"/>
          <w:szCs w:val="24"/>
        </w:rPr>
      </w:pPr>
      <w:bookmarkStart w:id="206" w:name="_Toc326241006"/>
      <w:bookmarkStart w:id="207" w:name="_Toc332351141"/>
      <w:r w:rsidRPr="00D07601">
        <w:rPr>
          <w:rFonts w:asciiTheme="minorHAnsi" w:hAnsiTheme="minorHAnsi" w:cstheme="minorHAnsi"/>
          <w:sz w:val="24"/>
          <w:szCs w:val="24"/>
        </w:rPr>
        <w:t>2.2.4 Constraints:</w:t>
      </w:r>
      <w:bookmarkEnd w:id="206"/>
      <w:bookmarkEnd w:id="207"/>
    </w:p>
    <w:p w:rsidR="005E0E76" w:rsidRPr="00E821A8" w:rsidRDefault="00D07601" w:rsidP="005E0E76">
      <w:pPr>
        <w:rPr>
          <w:rFonts w:cstheme="minorHAnsi"/>
          <w:sz w:val="24"/>
          <w:szCs w:val="24"/>
        </w:rPr>
      </w:pPr>
      <w:r w:rsidRPr="00D07601">
        <w:rPr>
          <w:rFonts w:cstheme="minorHAnsi"/>
          <w:sz w:val="24"/>
          <w:szCs w:val="24"/>
        </w:rPr>
        <w:t>The PMS is a real time system that is responsible for managing project information. It must operate correctly, accurately and in time.</w:t>
      </w:r>
    </w:p>
    <w:p w:rsidR="005E0E76" w:rsidRPr="00E821A8" w:rsidRDefault="00D07601" w:rsidP="00521C8E">
      <w:pPr>
        <w:pStyle w:val="Heading4"/>
        <w:rPr>
          <w:rFonts w:asciiTheme="minorHAnsi" w:hAnsiTheme="minorHAnsi" w:cstheme="minorHAnsi"/>
          <w:sz w:val="24"/>
          <w:szCs w:val="24"/>
        </w:rPr>
      </w:pPr>
      <w:bookmarkStart w:id="208" w:name="_Toc326241007"/>
      <w:bookmarkStart w:id="209" w:name="_Toc332351142"/>
      <w:r w:rsidRPr="00D07601">
        <w:rPr>
          <w:rFonts w:asciiTheme="minorHAnsi" w:hAnsiTheme="minorHAnsi" w:cstheme="minorHAnsi"/>
          <w:sz w:val="24"/>
          <w:szCs w:val="24"/>
        </w:rPr>
        <w:t>2.2.5 Assumptions and dependencies:</w:t>
      </w:r>
      <w:bookmarkEnd w:id="208"/>
      <w:bookmarkEnd w:id="209"/>
    </w:p>
    <w:p w:rsidR="005E0E76" w:rsidRPr="00E821A8" w:rsidRDefault="00D07601" w:rsidP="005E0E76">
      <w:pPr>
        <w:pStyle w:val="BodyText"/>
        <w:rPr>
          <w:rFonts w:asciiTheme="minorHAnsi" w:hAnsiTheme="minorHAnsi" w:cstheme="minorHAnsi"/>
          <w:sz w:val="24"/>
          <w:szCs w:val="24"/>
        </w:rPr>
      </w:pPr>
      <w:r w:rsidRPr="00D07601">
        <w:rPr>
          <w:rFonts w:asciiTheme="minorHAnsi" w:hAnsiTheme="minorHAnsi" w:cstheme="minorHAnsi"/>
          <w:sz w:val="24"/>
          <w:szCs w:val="24"/>
        </w:rPr>
        <w:t>None</w:t>
      </w:r>
    </w:p>
    <w:p w:rsidR="005E0E76" w:rsidRPr="00E821A8" w:rsidRDefault="00D07601" w:rsidP="000F28C2">
      <w:pPr>
        <w:pStyle w:val="Heading3"/>
        <w:rPr>
          <w:rFonts w:asciiTheme="minorHAnsi" w:hAnsiTheme="minorHAnsi" w:cstheme="minorHAnsi"/>
          <w:sz w:val="24"/>
          <w:szCs w:val="24"/>
        </w:rPr>
      </w:pPr>
      <w:bookmarkStart w:id="210" w:name="_Toc521150203"/>
      <w:bookmarkStart w:id="211" w:name="_Toc326241008"/>
      <w:bookmarkStart w:id="212" w:name="_Toc332351143"/>
      <w:r w:rsidRPr="00D07601">
        <w:rPr>
          <w:rFonts w:asciiTheme="minorHAnsi" w:hAnsiTheme="minorHAnsi" w:cstheme="minorHAnsi"/>
          <w:sz w:val="24"/>
          <w:szCs w:val="24"/>
        </w:rPr>
        <w:t>2.3</w:t>
      </w:r>
      <w:r w:rsidRPr="00D07601">
        <w:rPr>
          <w:rStyle w:val="Heading3Char"/>
          <w:rFonts w:asciiTheme="minorHAnsi" w:hAnsiTheme="minorHAnsi" w:cstheme="minorHAnsi"/>
          <w:b/>
          <w:bCs/>
          <w:sz w:val="24"/>
          <w:szCs w:val="24"/>
        </w:rPr>
        <w:t>FUNCTIONAL Requirements</w:t>
      </w:r>
      <w:bookmarkEnd w:id="210"/>
      <w:bookmarkEnd w:id="211"/>
      <w:bookmarkEnd w:id="212"/>
    </w:p>
    <w:p w:rsidR="005E0E76" w:rsidRPr="00E821A8" w:rsidRDefault="005E0E76" w:rsidP="005E0E76">
      <w:pPr>
        <w:pStyle w:val="BodyText"/>
        <w:rPr>
          <w:rFonts w:asciiTheme="minorHAnsi" w:hAnsiTheme="minorHAnsi" w:cstheme="minorHAnsi"/>
          <w:sz w:val="24"/>
          <w:szCs w:val="24"/>
        </w:rPr>
      </w:pPr>
    </w:p>
    <w:p w:rsidR="005E0E76" w:rsidRPr="00E821A8" w:rsidRDefault="00D07601" w:rsidP="005E0E76">
      <w:pPr>
        <w:rPr>
          <w:rFonts w:cstheme="minorHAnsi"/>
          <w:sz w:val="24"/>
          <w:szCs w:val="24"/>
        </w:rPr>
      </w:pPr>
      <w:r w:rsidRPr="00D07601">
        <w:rPr>
          <w:rFonts w:cstheme="minorHAnsi"/>
          <w:sz w:val="24"/>
          <w:szCs w:val="24"/>
        </w:rPr>
        <w:t xml:space="preserve">This chapter of the document describes all the functions that the OOPMS application shall provide, and how the system operating these functions using natural language and model, chart. </w:t>
      </w:r>
    </w:p>
    <w:p w:rsidR="005E0E76" w:rsidRPr="00E821A8" w:rsidRDefault="00D07601" w:rsidP="00B57868">
      <w:pPr>
        <w:pStyle w:val="Heading4"/>
        <w:rPr>
          <w:rFonts w:asciiTheme="minorHAnsi" w:hAnsiTheme="minorHAnsi" w:cstheme="minorHAnsi"/>
          <w:sz w:val="24"/>
          <w:szCs w:val="24"/>
        </w:rPr>
      </w:pPr>
      <w:bookmarkStart w:id="213" w:name="_Toc332351144"/>
      <w:r w:rsidRPr="00D07601">
        <w:rPr>
          <w:rFonts w:asciiTheme="minorHAnsi" w:hAnsiTheme="minorHAnsi" w:cstheme="minorHAnsi"/>
          <w:sz w:val="24"/>
          <w:szCs w:val="24"/>
        </w:rPr>
        <w:t>2.3.1 Dashboard</w:t>
      </w:r>
      <w:bookmarkEnd w:id="213"/>
      <w:r w:rsidRPr="00D07601">
        <w:rPr>
          <w:rFonts w:asciiTheme="minorHAnsi" w:hAnsiTheme="minorHAnsi" w:cstheme="minorHAnsi"/>
          <w:sz w:val="24"/>
          <w:szCs w:val="24"/>
        </w:rPr>
        <w:br/>
      </w:r>
    </w:p>
    <w:p w:rsidR="005E0E76" w:rsidRPr="00E821A8" w:rsidRDefault="00D07601" w:rsidP="005E0E76">
      <w:pPr>
        <w:rPr>
          <w:rFonts w:cstheme="minorHAnsi"/>
          <w:sz w:val="24"/>
          <w:szCs w:val="24"/>
        </w:rPr>
      </w:pPr>
      <w:r w:rsidRPr="00D07601">
        <w:rPr>
          <w:rFonts w:cstheme="minorHAnsi"/>
          <w:sz w:val="24"/>
          <w:szCs w:val="24"/>
        </w:rPr>
        <w:t>This function provides brief information about all projects in the system:</w:t>
      </w:r>
    </w:p>
    <w:p w:rsidR="005E0E76" w:rsidRPr="00E821A8" w:rsidRDefault="00D07601" w:rsidP="008C3CFA">
      <w:pPr>
        <w:pStyle w:val="ListParagraph"/>
        <w:numPr>
          <w:ilvl w:val="0"/>
          <w:numId w:val="33"/>
        </w:numPr>
        <w:tabs>
          <w:tab w:val="left" w:pos="180"/>
        </w:tabs>
        <w:spacing w:after="160" w:line="264" w:lineRule="auto"/>
        <w:rPr>
          <w:rFonts w:cstheme="minorHAnsi"/>
          <w:sz w:val="24"/>
          <w:szCs w:val="24"/>
        </w:rPr>
      </w:pPr>
      <w:r w:rsidRPr="00D07601">
        <w:rPr>
          <w:rFonts w:cstheme="minorHAnsi"/>
          <w:sz w:val="24"/>
          <w:szCs w:val="24"/>
        </w:rPr>
        <w:t>Provide overall information about projects</w:t>
      </w:r>
      <w:commentRangeStart w:id="214"/>
      <w:r w:rsidRPr="00D07601">
        <w:rPr>
          <w:rFonts w:cstheme="minorHAnsi"/>
          <w:sz w:val="24"/>
          <w:szCs w:val="24"/>
        </w:rPr>
        <w:t xml:space="preserve"> </w:t>
      </w:r>
      <w:commentRangeEnd w:id="214"/>
      <w:r w:rsidR="00085523">
        <w:rPr>
          <w:rStyle w:val="CommentReference"/>
        </w:rPr>
        <w:commentReference w:id="214"/>
      </w:r>
      <w:r w:rsidRPr="00D07601">
        <w:rPr>
          <w:rFonts w:cstheme="minorHAnsi"/>
          <w:sz w:val="24"/>
          <w:szCs w:val="24"/>
        </w:rPr>
        <w:t>‘status including name, health, cost, progress, quality, efficiency, date, effort.</w:t>
      </w:r>
    </w:p>
    <w:p w:rsidR="005E0E76" w:rsidRPr="00E821A8" w:rsidRDefault="00D07601" w:rsidP="008C3CFA">
      <w:pPr>
        <w:pStyle w:val="ListParagraph"/>
        <w:numPr>
          <w:ilvl w:val="0"/>
          <w:numId w:val="33"/>
        </w:numPr>
        <w:tabs>
          <w:tab w:val="left" w:pos="180"/>
        </w:tabs>
        <w:spacing w:after="160" w:line="264" w:lineRule="auto"/>
        <w:rPr>
          <w:rFonts w:cstheme="minorHAnsi"/>
          <w:sz w:val="24"/>
          <w:szCs w:val="24"/>
        </w:rPr>
      </w:pPr>
      <w:r w:rsidRPr="00D07601">
        <w:rPr>
          <w:rFonts w:cstheme="minorHAnsi"/>
          <w:sz w:val="24"/>
          <w:szCs w:val="24"/>
        </w:rPr>
        <w:t>Allow user to filter projects by status, category, date, cost, progress, efficiency.</w:t>
      </w:r>
    </w:p>
    <w:p w:rsidR="005E0E76" w:rsidRPr="00E821A8" w:rsidRDefault="00D07601" w:rsidP="008C3CFA">
      <w:pPr>
        <w:pStyle w:val="ListParagraph"/>
        <w:numPr>
          <w:ilvl w:val="0"/>
          <w:numId w:val="33"/>
        </w:numPr>
        <w:tabs>
          <w:tab w:val="left" w:pos="180"/>
        </w:tabs>
        <w:spacing w:after="160" w:line="264" w:lineRule="auto"/>
        <w:rPr>
          <w:rFonts w:cstheme="minorHAnsi"/>
          <w:sz w:val="24"/>
          <w:szCs w:val="24"/>
        </w:rPr>
      </w:pPr>
      <w:r w:rsidRPr="00D07601">
        <w:rPr>
          <w:rFonts w:cstheme="minorHAnsi"/>
          <w:sz w:val="24"/>
          <w:szCs w:val="24"/>
        </w:rPr>
        <w:t>Allow user to sort projects by name, date, project manager.</w:t>
      </w:r>
    </w:p>
    <w:p w:rsidR="005E0E76" w:rsidRPr="00E821A8" w:rsidRDefault="00D07601" w:rsidP="008C3CFA">
      <w:pPr>
        <w:pStyle w:val="ListParagraph"/>
        <w:numPr>
          <w:ilvl w:val="0"/>
          <w:numId w:val="33"/>
        </w:numPr>
        <w:tabs>
          <w:tab w:val="left" w:pos="180"/>
        </w:tabs>
        <w:spacing w:after="160" w:line="264" w:lineRule="auto"/>
        <w:rPr>
          <w:rFonts w:cstheme="minorHAnsi"/>
          <w:sz w:val="24"/>
          <w:szCs w:val="24"/>
        </w:rPr>
      </w:pPr>
      <w:r w:rsidRPr="00D07601">
        <w:rPr>
          <w:rFonts w:cstheme="minorHAnsi"/>
          <w:sz w:val="24"/>
          <w:szCs w:val="24"/>
        </w:rPr>
        <w:t>Provide link to project detail information and export feature.</w:t>
      </w:r>
    </w:p>
    <w:p w:rsidR="005E0E76" w:rsidRPr="00E821A8" w:rsidRDefault="00D07601" w:rsidP="00B57868">
      <w:pPr>
        <w:pStyle w:val="Heading4"/>
        <w:rPr>
          <w:rFonts w:asciiTheme="minorHAnsi" w:hAnsiTheme="minorHAnsi" w:cstheme="minorHAnsi"/>
          <w:sz w:val="24"/>
          <w:szCs w:val="24"/>
        </w:rPr>
      </w:pPr>
      <w:bookmarkStart w:id="215" w:name="_Toc332351145"/>
      <w:r w:rsidRPr="00D07601">
        <w:rPr>
          <w:rFonts w:asciiTheme="minorHAnsi" w:hAnsiTheme="minorHAnsi" w:cstheme="minorHAnsi"/>
          <w:sz w:val="24"/>
          <w:szCs w:val="24"/>
        </w:rPr>
        <w:t>2.3.2 Planner</w:t>
      </w:r>
      <w:bookmarkEnd w:id="215"/>
      <w:r w:rsidRPr="00D07601">
        <w:rPr>
          <w:rFonts w:asciiTheme="minorHAnsi" w:hAnsiTheme="minorHAnsi" w:cstheme="minorHAnsi"/>
          <w:sz w:val="24"/>
          <w:szCs w:val="24"/>
        </w:rPr>
        <w:br/>
      </w:r>
    </w:p>
    <w:p w:rsidR="005E0E76" w:rsidRPr="00E821A8" w:rsidRDefault="00D07601" w:rsidP="005E0E76">
      <w:pPr>
        <w:rPr>
          <w:rFonts w:cstheme="minorHAnsi"/>
          <w:sz w:val="24"/>
          <w:szCs w:val="24"/>
        </w:rPr>
      </w:pPr>
      <w:r w:rsidRPr="00D07601">
        <w:rPr>
          <w:rFonts w:cstheme="minorHAnsi"/>
          <w:sz w:val="24"/>
          <w:szCs w:val="24"/>
        </w:rPr>
        <w:t>This function allow user to keep track of tasks, progress of project:</w:t>
      </w:r>
    </w:p>
    <w:p w:rsidR="005E0E76" w:rsidRPr="00E821A8" w:rsidRDefault="00D07601" w:rsidP="008C3CFA">
      <w:pPr>
        <w:pStyle w:val="ListParagraph"/>
        <w:numPr>
          <w:ilvl w:val="0"/>
          <w:numId w:val="33"/>
        </w:numPr>
        <w:tabs>
          <w:tab w:val="left" w:pos="180"/>
        </w:tabs>
        <w:spacing w:after="160" w:line="264" w:lineRule="auto"/>
        <w:rPr>
          <w:rFonts w:cstheme="minorHAnsi"/>
          <w:sz w:val="24"/>
          <w:szCs w:val="24"/>
        </w:rPr>
      </w:pPr>
      <w:r w:rsidRPr="00D07601">
        <w:rPr>
          <w:rFonts w:cstheme="minorHAnsi"/>
          <w:sz w:val="24"/>
          <w:szCs w:val="24"/>
        </w:rPr>
        <w:t>Allow project manager to manage tasks: add new task, update, delete, assign, monitor progress, completeness rate, and date.</w:t>
      </w:r>
    </w:p>
    <w:p w:rsidR="005E0E76" w:rsidRPr="00E821A8" w:rsidRDefault="00D07601" w:rsidP="008C3CFA">
      <w:pPr>
        <w:pStyle w:val="ListParagraph"/>
        <w:numPr>
          <w:ilvl w:val="0"/>
          <w:numId w:val="33"/>
        </w:numPr>
        <w:tabs>
          <w:tab w:val="left" w:pos="180"/>
        </w:tabs>
        <w:spacing w:after="160" w:line="264" w:lineRule="auto"/>
        <w:rPr>
          <w:rFonts w:cstheme="minorHAnsi"/>
          <w:sz w:val="24"/>
          <w:szCs w:val="24"/>
        </w:rPr>
      </w:pPr>
      <w:r w:rsidRPr="00D07601">
        <w:rPr>
          <w:rFonts w:cstheme="minorHAnsi"/>
          <w:sz w:val="24"/>
          <w:szCs w:val="24"/>
        </w:rPr>
        <w:t>Feature filter projects by status, assigned to.</w:t>
      </w:r>
    </w:p>
    <w:p w:rsidR="005E0E76" w:rsidRPr="00E821A8" w:rsidRDefault="00D07601" w:rsidP="008C3CFA">
      <w:pPr>
        <w:pStyle w:val="ListParagraph"/>
        <w:numPr>
          <w:ilvl w:val="0"/>
          <w:numId w:val="33"/>
        </w:numPr>
        <w:tabs>
          <w:tab w:val="left" w:pos="180"/>
        </w:tabs>
        <w:spacing w:after="160" w:line="264" w:lineRule="auto"/>
        <w:rPr>
          <w:rFonts w:cstheme="minorHAnsi"/>
          <w:sz w:val="24"/>
          <w:szCs w:val="24"/>
        </w:rPr>
      </w:pPr>
      <w:r w:rsidRPr="00D07601">
        <w:rPr>
          <w:rFonts w:cstheme="minorHAnsi"/>
          <w:sz w:val="24"/>
          <w:szCs w:val="24"/>
        </w:rPr>
        <w:t>Allow user to sort status, date, assigned to.</w:t>
      </w:r>
    </w:p>
    <w:p w:rsidR="005E0E76" w:rsidRPr="00E821A8" w:rsidRDefault="00D07601" w:rsidP="008C3CFA">
      <w:pPr>
        <w:pStyle w:val="ListParagraph"/>
        <w:numPr>
          <w:ilvl w:val="0"/>
          <w:numId w:val="33"/>
        </w:numPr>
        <w:tabs>
          <w:tab w:val="left" w:pos="180"/>
        </w:tabs>
        <w:spacing w:after="160" w:line="264" w:lineRule="auto"/>
        <w:rPr>
          <w:rFonts w:cstheme="minorHAnsi"/>
          <w:sz w:val="24"/>
          <w:szCs w:val="24"/>
        </w:rPr>
      </w:pPr>
      <w:r w:rsidRPr="00D07601">
        <w:rPr>
          <w:rFonts w:cstheme="minorHAnsi"/>
          <w:sz w:val="24"/>
          <w:szCs w:val="24"/>
        </w:rPr>
        <w:t>Import feature using Microsoft Project and export report.</w:t>
      </w:r>
    </w:p>
    <w:p w:rsidR="005E0E76" w:rsidRPr="00E821A8" w:rsidRDefault="00D07601" w:rsidP="008C3CFA">
      <w:pPr>
        <w:pStyle w:val="CommentText"/>
        <w:numPr>
          <w:ilvl w:val="0"/>
          <w:numId w:val="33"/>
        </w:numPr>
        <w:tabs>
          <w:tab w:val="left" w:pos="180"/>
        </w:tabs>
        <w:spacing w:after="160" w:line="264" w:lineRule="auto"/>
        <w:rPr>
          <w:rFonts w:cstheme="minorHAnsi"/>
          <w:sz w:val="24"/>
          <w:szCs w:val="24"/>
        </w:rPr>
      </w:pPr>
      <w:r w:rsidRPr="00D07601">
        <w:rPr>
          <w:rFonts w:cstheme="minorHAnsi"/>
          <w:sz w:val="24"/>
          <w:szCs w:val="24"/>
        </w:rPr>
        <w:lastRenderedPageBreak/>
        <w:t xml:space="preserve">Team member can update task’s </w:t>
      </w:r>
      <w:commentRangeStart w:id="216"/>
      <w:proofErr w:type="spellStart"/>
      <w:r w:rsidRPr="00D07601">
        <w:rPr>
          <w:rFonts w:cstheme="minorHAnsi"/>
          <w:sz w:val="24"/>
          <w:szCs w:val="24"/>
        </w:rPr>
        <w:t>progess</w:t>
      </w:r>
      <w:commentRangeEnd w:id="216"/>
      <w:proofErr w:type="spellEnd"/>
      <w:r w:rsidR="00085523">
        <w:rPr>
          <w:rStyle w:val="CommentReference"/>
        </w:rPr>
        <w:commentReference w:id="216"/>
      </w:r>
      <w:r w:rsidRPr="00D07601">
        <w:rPr>
          <w:rFonts w:cstheme="minorHAnsi"/>
          <w:sz w:val="24"/>
          <w:szCs w:val="24"/>
        </w:rPr>
        <w:t>.</w:t>
      </w:r>
    </w:p>
    <w:p w:rsidR="005E0E76" w:rsidRPr="00E821A8" w:rsidRDefault="00D07601" w:rsidP="00B57868">
      <w:pPr>
        <w:pStyle w:val="Heading4"/>
        <w:rPr>
          <w:rFonts w:asciiTheme="minorHAnsi" w:hAnsiTheme="minorHAnsi" w:cstheme="minorHAnsi"/>
          <w:sz w:val="24"/>
          <w:szCs w:val="24"/>
        </w:rPr>
      </w:pPr>
      <w:bookmarkStart w:id="217" w:name="_Toc332351146"/>
      <w:r w:rsidRPr="00D07601">
        <w:rPr>
          <w:rFonts w:asciiTheme="minorHAnsi" w:hAnsiTheme="minorHAnsi" w:cstheme="minorHAnsi"/>
          <w:sz w:val="24"/>
          <w:szCs w:val="24"/>
        </w:rPr>
        <w:t>2.3.3 Report</w:t>
      </w:r>
      <w:bookmarkEnd w:id="217"/>
    </w:p>
    <w:p w:rsidR="005E0E76" w:rsidRPr="00E821A8" w:rsidRDefault="00D07601" w:rsidP="005E0E76">
      <w:pPr>
        <w:rPr>
          <w:rFonts w:cstheme="minorHAnsi"/>
          <w:sz w:val="24"/>
          <w:szCs w:val="24"/>
        </w:rPr>
      </w:pPr>
      <w:r w:rsidRPr="00D07601">
        <w:rPr>
          <w:rFonts w:cstheme="minorHAnsi"/>
          <w:sz w:val="24"/>
          <w:szCs w:val="24"/>
        </w:rPr>
        <w:br/>
        <w:t xml:space="preserve">This function provides report features: </w:t>
      </w:r>
    </w:p>
    <w:p w:rsidR="005E0E76" w:rsidRPr="00E821A8" w:rsidRDefault="00D07601" w:rsidP="008C3CFA">
      <w:pPr>
        <w:pStyle w:val="ListParagraph"/>
        <w:numPr>
          <w:ilvl w:val="0"/>
          <w:numId w:val="34"/>
        </w:numPr>
        <w:tabs>
          <w:tab w:val="left" w:pos="180"/>
        </w:tabs>
        <w:spacing w:after="160" w:line="264" w:lineRule="auto"/>
        <w:rPr>
          <w:rFonts w:cstheme="minorHAnsi"/>
          <w:sz w:val="24"/>
          <w:szCs w:val="24"/>
        </w:rPr>
      </w:pPr>
      <w:r w:rsidRPr="00D07601">
        <w:rPr>
          <w:rFonts w:cstheme="minorHAnsi"/>
          <w:sz w:val="24"/>
          <w:szCs w:val="24"/>
        </w:rPr>
        <w:t>Project information</w:t>
      </w:r>
    </w:p>
    <w:p w:rsidR="005E0E76" w:rsidRPr="00E821A8" w:rsidRDefault="00D07601" w:rsidP="008C3CFA">
      <w:pPr>
        <w:pStyle w:val="ListParagraph"/>
        <w:numPr>
          <w:ilvl w:val="0"/>
          <w:numId w:val="34"/>
        </w:numPr>
        <w:tabs>
          <w:tab w:val="left" w:pos="180"/>
        </w:tabs>
        <w:spacing w:after="160" w:line="264" w:lineRule="auto"/>
        <w:rPr>
          <w:rFonts w:cstheme="minorHAnsi"/>
          <w:sz w:val="24"/>
          <w:szCs w:val="24"/>
        </w:rPr>
      </w:pPr>
      <w:r w:rsidRPr="00D07601">
        <w:rPr>
          <w:rFonts w:cstheme="minorHAnsi"/>
          <w:sz w:val="24"/>
          <w:szCs w:val="24"/>
        </w:rPr>
        <w:t>Planner</w:t>
      </w:r>
    </w:p>
    <w:p w:rsidR="005E0E76" w:rsidRPr="00E821A8" w:rsidRDefault="00D07601" w:rsidP="008C3CFA">
      <w:pPr>
        <w:pStyle w:val="ListParagraph"/>
        <w:numPr>
          <w:ilvl w:val="0"/>
          <w:numId w:val="34"/>
        </w:numPr>
        <w:tabs>
          <w:tab w:val="left" w:pos="180"/>
        </w:tabs>
        <w:spacing w:after="160" w:line="264" w:lineRule="auto"/>
        <w:rPr>
          <w:rFonts w:cstheme="minorHAnsi"/>
          <w:sz w:val="24"/>
          <w:szCs w:val="24"/>
        </w:rPr>
      </w:pPr>
      <w:r w:rsidRPr="00D07601">
        <w:rPr>
          <w:rFonts w:cstheme="minorHAnsi"/>
          <w:sz w:val="24"/>
          <w:szCs w:val="24"/>
        </w:rPr>
        <w:t>DMS</w:t>
      </w:r>
    </w:p>
    <w:p w:rsidR="005E0E76" w:rsidRPr="00E821A8" w:rsidRDefault="00D07601" w:rsidP="008C3CFA">
      <w:pPr>
        <w:pStyle w:val="ListParagraph"/>
        <w:numPr>
          <w:ilvl w:val="0"/>
          <w:numId w:val="34"/>
        </w:numPr>
        <w:tabs>
          <w:tab w:val="left" w:pos="180"/>
        </w:tabs>
        <w:spacing w:after="160" w:line="264" w:lineRule="auto"/>
        <w:rPr>
          <w:rFonts w:cstheme="minorHAnsi"/>
          <w:sz w:val="24"/>
          <w:szCs w:val="24"/>
        </w:rPr>
      </w:pPr>
      <w:r w:rsidRPr="00D07601">
        <w:rPr>
          <w:rFonts w:cstheme="minorHAnsi"/>
          <w:sz w:val="24"/>
          <w:szCs w:val="24"/>
        </w:rPr>
        <w:t>Timesheet</w:t>
      </w:r>
      <w:r w:rsidRPr="00D07601">
        <w:rPr>
          <w:rFonts w:cstheme="minorHAnsi"/>
          <w:sz w:val="24"/>
          <w:szCs w:val="24"/>
        </w:rPr>
        <w:br/>
      </w:r>
    </w:p>
    <w:p w:rsidR="005E0E76" w:rsidRPr="00E821A8" w:rsidRDefault="00D07601" w:rsidP="00B57868">
      <w:pPr>
        <w:pStyle w:val="Heading4"/>
        <w:rPr>
          <w:rFonts w:asciiTheme="minorHAnsi" w:hAnsiTheme="minorHAnsi" w:cstheme="minorHAnsi"/>
          <w:sz w:val="24"/>
          <w:szCs w:val="24"/>
        </w:rPr>
      </w:pPr>
      <w:bookmarkStart w:id="218" w:name="_Toc332351147"/>
      <w:r w:rsidRPr="00D07601">
        <w:rPr>
          <w:rFonts w:asciiTheme="minorHAnsi" w:hAnsiTheme="minorHAnsi" w:cstheme="minorHAnsi"/>
          <w:sz w:val="24"/>
          <w:szCs w:val="24"/>
        </w:rPr>
        <w:t>2.3.4 Project Eye</w:t>
      </w:r>
      <w:bookmarkEnd w:id="218"/>
      <w:r w:rsidRPr="00D07601">
        <w:rPr>
          <w:rFonts w:asciiTheme="minorHAnsi" w:hAnsiTheme="minorHAnsi" w:cstheme="minorHAnsi"/>
          <w:sz w:val="24"/>
          <w:szCs w:val="24"/>
        </w:rPr>
        <w:br/>
      </w:r>
    </w:p>
    <w:p w:rsidR="005E0E76" w:rsidRPr="00E821A8" w:rsidRDefault="00D07601" w:rsidP="005E0E76">
      <w:pPr>
        <w:pStyle w:val="PlainText"/>
        <w:rPr>
          <w:rFonts w:asciiTheme="minorHAnsi" w:hAnsiTheme="minorHAnsi" w:cstheme="minorHAnsi"/>
          <w:sz w:val="24"/>
          <w:szCs w:val="24"/>
        </w:rPr>
      </w:pPr>
      <w:r w:rsidRPr="00D07601">
        <w:rPr>
          <w:rFonts w:asciiTheme="minorHAnsi" w:hAnsiTheme="minorHAnsi" w:cstheme="minorHAnsi"/>
          <w:sz w:val="24"/>
          <w:szCs w:val="24"/>
        </w:rPr>
        <w:t>This function allows Admin and Project Manager to create new project, edit a project’s information. The function also provides Admin with search function to help them quickly find a project.</w:t>
      </w:r>
    </w:p>
    <w:p w:rsidR="005E0E76" w:rsidRPr="00E821A8" w:rsidRDefault="005E0E76" w:rsidP="005E0E76">
      <w:pPr>
        <w:pStyle w:val="PlainText"/>
        <w:rPr>
          <w:rFonts w:asciiTheme="minorHAnsi" w:hAnsiTheme="minorHAnsi" w:cstheme="minorHAnsi"/>
          <w:sz w:val="24"/>
          <w:szCs w:val="24"/>
        </w:rPr>
      </w:pPr>
    </w:p>
    <w:p w:rsidR="005E0E76" w:rsidRPr="00E821A8" w:rsidRDefault="00D07601" w:rsidP="005E0E76">
      <w:pPr>
        <w:pStyle w:val="PlainText"/>
        <w:rPr>
          <w:rFonts w:asciiTheme="minorHAnsi" w:hAnsiTheme="minorHAnsi" w:cstheme="minorHAnsi"/>
          <w:sz w:val="24"/>
          <w:szCs w:val="24"/>
        </w:rPr>
      </w:pPr>
      <w:r w:rsidRPr="00D07601">
        <w:rPr>
          <w:rFonts w:asciiTheme="minorHAnsi" w:hAnsiTheme="minorHAnsi" w:cstheme="minorHAnsi"/>
          <w:sz w:val="24"/>
          <w:szCs w:val="24"/>
        </w:rPr>
        <w:t>2.3.4.1 Manage User</w:t>
      </w:r>
      <w:r w:rsidRPr="00D07601">
        <w:rPr>
          <w:rFonts w:asciiTheme="minorHAnsi" w:hAnsiTheme="minorHAnsi" w:cstheme="minorHAnsi"/>
          <w:sz w:val="24"/>
          <w:szCs w:val="24"/>
        </w:rPr>
        <w:br/>
      </w:r>
    </w:p>
    <w:p w:rsidR="005E0E76" w:rsidRPr="00E821A8" w:rsidRDefault="00D07601" w:rsidP="005E0E76">
      <w:pPr>
        <w:pStyle w:val="PlainText"/>
        <w:rPr>
          <w:rFonts w:asciiTheme="minorHAnsi" w:hAnsiTheme="minorHAnsi" w:cstheme="minorHAnsi"/>
          <w:sz w:val="24"/>
          <w:szCs w:val="24"/>
        </w:rPr>
      </w:pPr>
      <w:commentRangeStart w:id="219"/>
      <w:r w:rsidRPr="00D07601">
        <w:rPr>
          <w:rFonts w:asciiTheme="minorHAnsi" w:hAnsiTheme="minorHAnsi" w:cstheme="minorHAnsi"/>
          <w:sz w:val="24"/>
          <w:szCs w:val="24"/>
        </w:rPr>
        <w:t>This function provides Admin with the ability manage users of the PMS system. This function includes search users, create user, and edit user’s information and status.</w:t>
      </w:r>
      <w:commentRangeEnd w:id="219"/>
      <w:r w:rsidR="00085523">
        <w:rPr>
          <w:rStyle w:val="CommentReference"/>
          <w:rFonts w:asciiTheme="minorHAnsi" w:eastAsiaTheme="minorHAnsi" w:hAnsiTheme="minorHAnsi"/>
          <w:lang w:eastAsia="en-US"/>
        </w:rPr>
        <w:commentReference w:id="219"/>
      </w:r>
    </w:p>
    <w:p w:rsidR="005E0E76" w:rsidRPr="00E821A8" w:rsidRDefault="005E0E76" w:rsidP="005E0E76">
      <w:pPr>
        <w:pStyle w:val="PlainText"/>
        <w:rPr>
          <w:rFonts w:asciiTheme="minorHAnsi" w:hAnsiTheme="minorHAnsi" w:cstheme="minorHAnsi"/>
          <w:sz w:val="24"/>
          <w:szCs w:val="24"/>
        </w:rPr>
      </w:pPr>
    </w:p>
    <w:p w:rsidR="005E0E76" w:rsidRPr="00E821A8" w:rsidRDefault="00D07601" w:rsidP="005E0E76">
      <w:pPr>
        <w:pStyle w:val="PlainText"/>
        <w:rPr>
          <w:rFonts w:asciiTheme="minorHAnsi" w:hAnsiTheme="minorHAnsi" w:cstheme="minorHAnsi"/>
          <w:sz w:val="24"/>
          <w:szCs w:val="24"/>
        </w:rPr>
      </w:pPr>
      <w:r w:rsidRPr="00D07601">
        <w:rPr>
          <w:rFonts w:asciiTheme="minorHAnsi" w:hAnsiTheme="minorHAnsi" w:cstheme="minorHAnsi"/>
          <w:sz w:val="24"/>
          <w:szCs w:val="24"/>
        </w:rPr>
        <w:t>2.3.4.2 Manage Project Team</w:t>
      </w:r>
      <w:r w:rsidRPr="00D07601">
        <w:rPr>
          <w:rFonts w:asciiTheme="minorHAnsi" w:hAnsiTheme="minorHAnsi" w:cstheme="minorHAnsi"/>
          <w:sz w:val="24"/>
          <w:szCs w:val="24"/>
        </w:rPr>
        <w:br/>
      </w:r>
    </w:p>
    <w:p w:rsidR="005E0E76" w:rsidRPr="00E821A8" w:rsidRDefault="00D07601" w:rsidP="005E0E76">
      <w:pPr>
        <w:pStyle w:val="PlainText"/>
        <w:rPr>
          <w:rFonts w:asciiTheme="minorHAnsi" w:hAnsiTheme="minorHAnsi" w:cstheme="minorHAnsi"/>
          <w:sz w:val="24"/>
          <w:szCs w:val="24"/>
        </w:rPr>
      </w:pPr>
      <w:r w:rsidRPr="00D07601">
        <w:rPr>
          <w:rFonts w:asciiTheme="minorHAnsi" w:hAnsiTheme="minorHAnsi" w:cstheme="minorHAnsi"/>
          <w:sz w:val="24"/>
          <w:szCs w:val="24"/>
        </w:rPr>
        <w:t>This function provides Admin and Project Manager the ability to manage a project’s team. This function includes search users to add to project’s team, change team member’s role, and remove member from project’s team.</w:t>
      </w:r>
    </w:p>
    <w:p w:rsidR="005E0E76" w:rsidRPr="00E821A8" w:rsidRDefault="005E0E76" w:rsidP="005E0E76">
      <w:pPr>
        <w:pStyle w:val="PlainText"/>
        <w:rPr>
          <w:rFonts w:asciiTheme="minorHAnsi" w:hAnsiTheme="minorHAnsi" w:cstheme="minorHAnsi"/>
          <w:sz w:val="24"/>
          <w:szCs w:val="24"/>
        </w:rPr>
      </w:pPr>
    </w:p>
    <w:p w:rsidR="005E0E76" w:rsidRPr="00E821A8" w:rsidRDefault="00D07601" w:rsidP="005E0E76">
      <w:pPr>
        <w:pStyle w:val="PlainText"/>
        <w:rPr>
          <w:rFonts w:asciiTheme="minorHAnsi" w:hAnsiTheme="minorHAnsi" w:cstheme="minorHAnsi"/>
          <w:sz w:val="24"/>
          <w:szCs w:val="24"/>
        </w:rPr>
      </w:pPr>
      <w:r w:rsidRPr="00D07601">
        <w:rPr>
          <w:rFonts w:asciiTheme="minorHAnsi" w:hAnsiTheme="minorHAnsi" w:cstheme="minorHAnsi"/>
          <w:sz w:val="24"/>
          <w:szCs w:val="24"/>
        </w:rPr>
        <w:t>2.3.4.3 Manage Project Module</w:t>
      </w:r>
      <w:r w:rsidRPr="00D07601">
        <w:rPr>
          <w:rFonts w:asciiTheme="minorHAnsi" w:hAnsiTheme="minorHAnsi" w:cstheme="minorHAnsi"/>
          <w:sz w:val="24"/>
          <w:szCs w:val="24"/>
        </w:rPr>
        <w:br/>
      </w:r>
    </w:p>
    <w:p w:rsidR="005E0E76" w:rsidRPr="00E821A8" w:rsidRDefault="00D07601" w:rsidP="005E0E76">
      <w:pPr>
        <w:pStyle w:val="PlainText"/>
        <w:rPr>
          <w:rFonts w:asciiTheme="minorHAnsi" w:hAnsiTheme="minorHAnsi" w:cstheme="minorHAnsi"/>
          <w:sz w:val="24"/>
          <w:szCs w:val="24"/>
        </w:rPr>
      </w:pPr>
      <w:r w:rsidRPr="00D07601">
        <w:rPr>
          <w:rFonts w:asciiTheme="minorHAnsi" w:hAnsiTheme="minorHAnsi" w:cstheme="minorHAnsi"/>
          <w:sz w:val="24"/>
          <w:szCs w:val="24"/>
        </w:rPr>
        <w:t xml:space="preserve">This function provides Admin and Project Manager the ability to manage a project’s modules usage. This function will help admin and project manager to choose what modules they want to use in a project. </w:t>
      </w:r>
    </w:p>
    <w:p w:rsidR="005E0E76" w:rsidRPr="00E821A8" w:rsidRDefault="00D07601" w:rsidP="005E0E76">
      <w:pPr>
        <w:pStyle w:val="PlainText"/>
        <w:rPr>
          <w:rFonts w:asciiTheme="minorHAnsi" w:hAnsiTheme="minorHAnsi" w:cstheme="minorHAnsi"/>
          <w:sz w:val="24"/>
          <w:szCs w:val="24"/>
        </w:rPr>
      </w:pPr>
      <w:r w:rsidRPr="00D07601">
        <w:rPr>
          <w:rFonts w:asciiTheme="minorHAnsi" w:hAnsiTheme="minorHAnsi" w:cstheme="minorHAnsi"/>
          <w:sz w:val="24"/>
          <w:szCs w:val="24"/>
        </w:rPr>
        <w:t xml:space="preserve">Here is the list of modules: </w:t>
      </w:r>
    </w:p>
    <w:p w:rsidR="005E0E76" w:rsidRPr="00E821A8" w:rsidRDefault="00D07601" w:rsidP="008C3CFA">
      <w:pPr>
        <w:pStyle w:val="PlainText"/>
        <w:numPr>
          <w:ilvl w:val="0"/>
          <w:numId w:val="30"/>
        </w:numPr>
        <w:tabs>
          <w:tab w:val="left" w:pos="180"/>
        </w:tabs>
        <w:spacing w:after="160" w:line="264" w:lineRule="auto"/>
        <w:rPr>
          <w:rFonts w:asciiTheme="minorHAnsi" w:hAnsiTheme="minorHAnsi" w:cstheme="minorHAnsi"/>
          <w:sz w:val="24"/>
          <w:szCs w:val="24"/>
        </w:rPr>
      </w:pPr>
      <w:r w:rsidRPr="00D07601">
        <w:rPr>
          <w:rFonts w:asciiTheme="minorHAnsi" w:hAnsiTheme="minorHAnsi" w:cstheme="minorHAnsi"/>
          <w:sz w:val="24"/>
          <w:szCs w:val="24"/>
        </w:rPr>
        <w:t>Time Sheet</w:t>
      </w:r>
    </w:p>
    <w:p w:rsidR="005E0E76" w:rsidRPr="00E821A8" w:rsidRDefault="00D07601" w:rsidP="008C3CFA">
      <w:pPr>
        <w:pStyle w:val="PlainText"/>
        <w:numPr>
          <w:ilvl w:val="0"/>
          <w:numId w:val="30"/>
        </w:numPr>
        <w:tabs>
          <w:tab w:val="left" w:pos="180"/>
        </w:tabs>
        <w:spacing w:after="160" w:line="264" w:lineRule="auto"/>
        <w:rPr>
          <w:rFonts w:asciiTheme="minorHAnsi" w:hAnsiTheme="minorHAnsi" w:cstheme="minorHAnsi"/>
          <w:sz w:val="24"/>
          <w:szCs w:val="24"/>
        </w:rPr>
      </w:pPr>
      <w:r w:rsidRPr="00D07601">
        <w:rPr>
          <w:rFonts w:asciiTheme="minorHAnsi" w:hAnsiTheme="minorHAnsi" w:cstheme="minorHAnsi"/>
          <w:sz w:val="24"/>
          <w:szCs w:val="24"/>
        </w:rPr>
        <w:t>Project Planner</w:t>
      </w:r>
    </w:p>
    <w:p w:rsidR="005E0E76" w:rsidRPr="00E821A8" w:rsidRDefault="00D07601" w:rsidP="008C3CFA">
      <w:pPr>
        <w:pStyle w:val="PlainText"/>
        <w:numPr>
          <w:ilvl w:val="0"/>
          <w:numId w:val="30"/>
        </w:numPr>
        <w:tabs>
          <w:tab w:val="left" w:pos="180"/>
        </w:tabs>
        <w:spacing w:after="160" w:line="264" w:lineRule="auto"/>
        <w:rPr>
          <w:rFonts w:asciiTheme="minorHAnsi" w:hAnsiTheme="minorHAnsi" w:cstheme="minorHAnsi"/>
          <w:sz w:val="24"/>
          <w:szCs w:val="24"/>
        </w:rPr>
      </w:pPr>
      <w:r w:rsidRPr="00D07601">
        <w:rPr>
          <w:rFonts w:asciiTheme="minorHAnsi" w:hAnsiTheme="minorHAnsi" w:cstheme="minorHAnsi"/>
          <w:sz w:val="24"/>
          <w:szCs w:val="24"/>
        </w:rPr>
        <w:t>Defect Management</w:t>
      </w:r>
    </w:p>
    <w:p w:rsidR="005E0E76" w:rsidRPr="00E821A8" w:rsidRDefault="00D07601" w:rsidP="008C3CFA">
      <w:pPr>
        <w:pStyle w:val="PlainText"/>
        <w:numPr>
          <w:ilvl w:val="0"/>
          <w:numId w:val="30"/>
        </w:numPr>
        <w:tabs>
          <w:tab w:val="left" w:pos="180"/>
        </w:tabs>
        <w:spacing w:after="160" w:line="264" w:lineRule="auto"/>
        <w:rPr>
          <w:rFonts w:asciiTheme="minorHAnsi" w:hAnsiTheme="minorHAnsi" w:cstheme="minorHAnsi"/>
          <w:sz w:val="24"/>
          <w:szCs w:val="24"/>
        </w:rPr>
      </w:pPr>
      <w:r w:rsidRPr="00D07601">
        <w:rPr>
          <w:rFonts w:asciiTheme="minorHAnsi" w:hAnsiTheme="minorHAnsi" w:cstheme="minorHAnsi"/>
          <w:sz w:val="24"/>
          <w:szCs w:val="24"/>
        </w:rPr>
        <w:t>Report</w:t>
      </w:r>
    </w:p>
    <w:p w:rsidR="005E0E76" w:rsidRPr="00E821A8" w:rsidRDefault="00D07601" w:rsidP="008C3CFA">
      <w:pPr>
        <w:pStyle w:val="PlainText"/>
        <w:numPr>
          <w:ilvl w:val="0"/>
          <w:numId w:val="30"/>
        </w:numPr>
        <w:tabs>
          <w:tab w:val="left" w:pos="180"/>
        </w:tabs>
        <w:spacing w:after="160" w:line="264" w:lineRule="auto"/>
        <w:rPr>
          <w:rFonts w:asciiTheme="minorHAnsi" w:hAnsiTheme="minorHAnsi" w:cstheme="minorHAnsi"/>
          <w:sz w:val="24"/>
          <w:szCs w:val="24"/>
        </w:rPr>
      </w:pPr>
      <w:r w:rsidRPr="00D07601">
        <w:rPr>
          <w:rFonts w:asciiTheme="minorHAnsi" w:hAnsiTheme="minorHAnsi" w:cstheme="minorHAnsi"/>
          <w:sz w:val="24"/>
          <w:szCs w:val="24"/>
        </w:rPr>
        <w:t>Requirement Management</w:t>
      </w:r>
    </w:p>
    <w:p w:rsidR="005E0E76" w:rsidRPr="00E821A8" w:rsidRDefault="00D07601" w:rsidP="008C3CFA">
      <w:pPr>
        <w:pStyle w:val="PlainText"/>
        <w:numPr>
          <w:ilvl w:val="0"/>
          <w:numId w:val="30"/>
        </w:numPr>
        <w:tabs>
          <w:tab w:val="left" w:pos="180"/>
        </w:tabs>
        <w:spacing w:after="160" w:line="264" w:lineRule="auto"/>
        <w:rPr>
          <w:rFonts w:asciiTheme="minorHAnsi" w:hAnsiTheme="minorHAnsi" w:cstheme="minorHAnsi"/>
          <w:sz w:val="24"/>
          <w:szCs w:val="24"/>
        </w:rPr>
      </w:pPr>
      <w:r w:rsidRPr="00D07601">
        <w:rPr>
          <w:rFonts w:asciiTheme="minorHAnsi" w:hAnsiTheme="minorHAnsi" w:cstheme="minorHAnsi"/>
          <w:sz w:val="24"/>
          <w:szCs w:val="24"/>
        </w:rPr>
        <w:t>Risk, Issue Management</w:t>
      </w:r>
    </w:p>
    <w:p w:rsidR="005E0E76" w:rsidRPr="00E821A8" w:rsidRDefault="00D07601" w:rsidP="008C3CFA">
      <w:pPr>
        <w:pStyle w:val="PlainText"/>
        <w:numPr>
          <w:ilvl w:val="0"/>
          <w:numId w:val="30"/>
        </w:numPr>
        <w:tabs>
          <w:tab w:val="left" w:pos="180"/>
        </w:tabs>
        <w:spacing w:after="160" w:line="264" w:lineRule="auto"/>
        <w:rPr>
          <w:rFonts w:asciiTheme="minorHAnsi" w:hAnsiTheme="minorHAnsi" w:cstheme="minorHAnsi"/>
          <w:sz w:val="24"/>
          <w:szCs w:val="24"/>
        </w:rPr>
      </w:pPr>
      <w:r w:rsidRPr="00D07601">
        <w:rPr>
          <w:rFonts w:asciiTheme="minorHAnsi" w:hAnsiTheme="minorHAnsi" w:cstheme="minorHAnsi"/>
          <w:sz w:val="24"/>
          <w:szCs w:val="24"/>
        </w:rPr>
        <w:t>Change Request Management</w:t>
      </w:r>
    </w:p>
    <w:p w:rsidR="005E0E76" w:rsidRPr="00E821A8" w:rsidRDefault="00D07601" w:rsidP="008C3CFA">
      <w:pPr>
        <w:pStyle w:val="PlainText"/>
        <w:numPr>
          <w:ilvl w:val="0"/>
          <w:numId w:val="30"/>
        </w:numPr>
        <w:tabs>
          <w:tab w:val="left" w:pos="180"/>
        </w:tabs>
        <w:spacing w:after="160" w:line="264" w:lineRule="auto"/>
        <w:rPr>
          <w:rFonts w:asciiTheme="minorHAnsi" w:hAnsiTheme="minorHAnsi" w:cstheme="minorHAnsi"/>
          <w:sz w:val="24"/>
          <w:szCs w:val="24"/>
        </w:rPr>
      </w:pPr>
      <w:r w:rsidRPr="00D07601">
        <w:rPr>
          <w:rFonts w:asciiTheme="minorHAnsi" w:hAnsiTheme="minorHAnsi" w:cstheme="minorHAnsi"/>
          <w:sz w:val="24"/>
          <w:szCs w:val="24"/>
        </w:rPr>
        <w:lastRenderedPageBreak/>
        <w:t>Cost Management</w:t>
      </w:r>
    </w:p>
    <w:p w:rsidR="005E0E76" w:rsidRPr="00E821A8" w:rsidRDefault="005E0E76" w:rsidP="005E0E76">
      <w:pPr>
        <w:pStyle w:val="PlainText"/>
        <w:rPr>
          <w:rFonts w:asciiTheme="minorHAnsi" w:hAnsiTheme="minorHAnsi" w:cstheme="minorHAnsi"/>
          <w:sz w:val="24"/>
          <w:szCs w:val="24"/>
        </w:rPr>
      </w:pPr>
    </w:p>
    <w:p w:rsidR="005E0E76" w:rsidRPr="00E821A8" w:rsidRDefault="00D07601" w:rsidP="005E0E76">
      <w:pPr>
        <w:pStyle w:val="PlainText"/>
        <w:rPr>
          <w:rFonts w:asciiTheme="minorHAnsi" w:hAnsiTheme="minorHAnsi" w:cstheme="minorHAnsi"/>
          <w:sz w:val="24"/>
          <w:szCs w:val="24"/>
        </w:rPr>
      </w:pPr>
      <w:r w:rsidRPr="00D07601">
        <w:rPr>
          <w:rFonts w:asciiTheme="minorHAnsi" w:hAnsiTheme="minorHAnsi" w:cstheme="minorHAnsi"/>
          <w:sz w:val="24"/>
          <w:szCs w:val="24"/>
        </w:rPr>
        <w:t>2.3.4.4 Change User’s Information</w:t>
      </w:r>
      <w:r w:rsidRPr="00D07601">
        <w:rPr>
          <w:rFonts w:asciiTheme="minorHAnsi" w:hAnsiTheme="minorHAnsi" w:cstheme="minorHAnsi"/>
          <w:sz w:val="24"/>
          <w:szCs w:val="24"/>
        </w:rPr>
        <w:br/>
      </w:r>
    </w:p>
    <w:p w:rsidR="005E0E76" w:rsidRPr="00E821A8" w:rsidRDefault="00D07601" w:rsidP="005E0E76">
      <w:pPr>
        <w:pStyle w:val="PlainText"/>
        <w:rPr>
          <w:rFonts w:asciiTheme="minorHAnsi" w:hAnsiTheme="minorHAnsi" w:cstheme="minorHAnsi"/>
          <w:sz w:val="24"/>
          <w:szCs w:val="24"/>
        </w:rPr>
      </w:pPr>
      <w:commentRangeStart w:id="220"/>
      <w:r w:rsidRPr="00D07601">
        <w:rPr>
          <w:rFonts w:asciiTheme="minorHAnsi" w:hAnsiTheme="minorHAnsi" w:cstheme="minorHAnsi"/>
          <w:sz w:val="24"/>
          <w:szCs w:val="24"/>
        </w:rPr>
        <w:t>This function provides users of PMS system the ability to change their user’s information. This also includes changing password function.</w:t>
      </w:r>
      <w:commentRangeEnd w:id="220"/>
      <w:r w:rsidR="00085523">
        <w:rPr>
          <w:rStyle w:val="CommentReference"/>
          <w:rFonts w:asciiTheme="minorHAnsi" w:eastAsiaTheme="minorHAnsi" w:hAnsiTheme="minorHAnsi"/>
          <w:lang w:eastAsia="en-US"/>
        </w:rPr>
        <w:commentReference w:id="220"/>
      </w:r>
    </w:p>
    <w:p w:rsidR="005E0E76" w:rsidRPr="00E821A8" w:rsidRDefault="00D07601" w:rsidP="005E0E76">
      <w:pPr>
        <w:pStyle w:val="PlainText"/>
        <w:rPr>
          <w:rFonts w:asciiTheme="minorHAnsi" w:hAnsiTheme="minorHAnsi" w:cstheme="minorHAnsi"/>
          <w:sz w:val="24"/>
          <w:szCs w:val="24"/>
        </w:rPr>
      </w:pPr>
      <w:r w:rsidRPr="00D07601">
        <w:rPr>
          <w:rFonts w:asciiTheme="minorHAnsi" w:hAnsiTheme="minorHAnsi" w:cstheme="minorHAnsi"/>
          <w:sz w:val="24"/>
          <w:szCs w:val="24"/>
        </w:rPr>
        <w:br/>
        <w:t>Reset Password</w:t>
      </w:r>
    </w:p>
    <w:p w:rsidR="005E0E76" w:rsidRPr="00E821A8" w:rsidRDefault="00D07601" w:rsidP="005E0E76">
      <w:pPr>
        <w:pStyle w:val="PlainText"/>
        <w:rPr>
          <w:rFonts w:asciiTheme="minorHAnsi" w:hAnsiTheme="minorHAnsi" w:cstheme="minorHAnsi"/>
          <w:sz w:val="24"/>
          <w:szCs w:val="24"/>
        </w:rPr>
      </w:pPr>
      <w:r w:rsidRPr="00D07601">
        <w:rPr>
          <w:rFonts w:asciiTheme="minorHAnsi" w:hAnsiTheme="minorHAnsi" w:cstheme="minorHAnsi"/>
          <w:sz w:val="24"/>
          <w:szCs w:val="24"/>
        </w:rPr>
        <w:t>This function will help users of PMS system when they forget their password. Users provide their username and this function will reset and send their password to their Email in user’s information.</w:t>
      </w:r>
    </w:p>
    <w:p w:rsidR="005E0E76" w:rsidRPr="00E821A8" w:rsidRDefault="005E0E76" w:rsidP="005E0E76">
      <w:pPr>
        <w:pStyle w:val="PlainText"/>
        <w:rPr>
          <w:rFonts w:asciiTheme="minorHAnsi" w:hAnsiTheme="minorHAnsi" w:cstheme="minorHAnsi"/>
          <w:sz w:val="24"/>
          <w:szCs w:val="24"/>
        </w:rPr>
      </w:pPr>
    </w:p>
    <w:p w:rsidR="005E0E76" w:rsidRPr="00E821A8" w:rsidRDefault="00D07601" w:rsidP="005E0E76">
      <w:pPr>
        <w:pStyle w:val="PlainText"/>
        <w:rPr>
          <w:rFonts w:asciiTheme="minorHAnsi" w:hAnsiTheme="minorHAnsi" w:cstheme="minorHAnsi"/>
          <w:sz w:val="24"/>
          <w:szCs w:val="24"/>
        </w:rPr>
      </w:pPr>
      <w:r w:rsidRPr="00D07601">
        <w:rPr>
          <w:rFonts w:asciiTheme="minorHAnsi" w:hAnsiTheme="minorHAnsi" w:cstheme="minorHAnsi"/>
          <w:sz w:val="24"/>
          <w:szCs w:val="24"/>
        </w:rPr>
        <w:t>2.3.4.5 Manage Cost</w:t>
      </w:r>
      <w:r w:rsidRPr="00D07601">
        <w:rPr>
          <w:rFonts w:asciiTheme="minorHAnsi" w:hAnsiTheme="minorHAnsi" w:cstheme="minorHAnsi"/>
          <w:sz w:val="24"/>
          <w:szCs w:val="24"/>
        </w:rPr>
        <w:br/>
      </w:r>
    </w:p>
    <w:p w:rsidR="005E0E76" w:rsidRPr="00E821A8" w:rsidRDefault="00D07601" w:rsidP="005E0E76">
      <w:pPr>
        <w:pStyle w:val="PlainText"/>
        <w:rPr>
          <w:rFonts w:asciiTheme="minorHAnsi" w:hAnsiTheme="minorHAnsi" w:cstheme="minorHAnsi"/>
          <w:sz w:val="24"/>
          <w:szCs w:val="24"/>
        </w:rPr>
      </w:pPr>
      <w:r w:rsidRPr="00D07601">
        <w:rPr>
          <w:rFonts w:asciiTheme="minorHAnsi" w:hAnsiTheme="minorHAnsi" w:cstheme="minorHAnsi"/>
          <w:sz w:val="24"/>
          <w:szCs w:val="24"/>
        </w:rPr>
        <w:t>This function provides Project Managers the ability to control a project’s finance. This function will help them manage budget and tracking expense daily. It also alarms them when their project will be over budget at the time they planning the project’s expense. Project Managers can defy their project’s buffer, the Manage Cost module will notice them the status of the current buffer.</w:t>
      </w:r>
    </w:p>
    <w:p w:rsidR="005E0E76" w:rsidRPr="00E821A8" w:rsidRDefault="005E0E76" w:rsidP="005E0E76">
      <w:pPr>
        <w:pStyle w:val="PlainText"/>
        <w:rPr>
          <w:rFonts w:asciiTheme="minorHAnsi" w:hAnsiTheme="minorHAnsi" w:cstheme="minorHAnsi"/>
          <w:sz w:val="24"/>
          <w:szCs w:val="24"/>
        </w:rPr>
      </w:pPr>
    </w:p>
    <w:p w:rsidR="005E0E76" w:rsidRPr="00E821A8" w:rsidRDefault="005E0E76" w:rsidP="005E0E76">
      <w:pPr>
        <w:pStyle w:val="PlainText"/>
        <w:rPr>
          <w:rFonts w:asciiTheme="minorHAnsi" w:hAnsiTheme="minorHAnsi" w:cstheme="minorHAnsi"/>
          <w:sz w:val="24"/>
          <w:szCs w:val="24"/>
        </w:rPr>
      </w:pPr>
    </w:p>
    <w:p w:rsidR="005E0E76" w:rsidRPr="00E821A8" w:rsidRDefault="00D07601" w:rsidP="005E0E76">
      <w:pPr>
        <w:pStyle w:val="PlainText"/>
        <w:rPr>
          <w:rFonts w:asciiTheme="minorHAnsi" w:hAnsiTheme="minorHAnsi" w:cstheme="minorHAnsi"/>
          <w:sz w:val="24"/>
          <w:szCs w:val="24"/>
        </w:rPr>
      </w:pPr>
      <w:r w:rsidRPr="00D07601">
        <w:rPr>
          <w:rFonts w:asciiTheme="minorHAnsi" w:hAnsiTheme="minorHAnsi" w:cstheme="minorHAnsi"/>
          <w:sz w:val="24"/>
          <w:szCs w:val="24"/>
        </w:rPr>
        <w:t>2.3.4.6 Manage Product</w:t>
      </w:r>
      <w:r w:rsidRPr="00D07601">
        <w:rPr>
          <w:rFonts w:asciiTheme="minorHAnsi" w:hAnsiTheme="minorHAnsi" w:cstheme="minorHAnsi"/>
          <w:sz w:val="24"/>
          <w:szCs w:val="24"/>
        </w:rPr>
        <w:br/>
      </w:r>
    </w:p>
    <w:p w:rsidR="005E0E76" w:rsidRPr="00E821A8" w:rsidRDefault="00D07601" w:rsidP="005E0E76">
      <w:pPr>
        <w:pStyle w:val="PlainText"/>
        <w:rPr>
          <w:rFonts w:asciiTheme="minorHAnsi" w:hAnsiTheme="minorHAnsi" w:cstheme="minorHAnsi"/>
          <w:sz w:val="24"/>
          <w:szCs w:val="24"/>
        </w:rPr>
      </w:pPr>
      <w:r w:rsidRPr="00D07601">
        <w:rPr>
          <w:rFonts w:asciiTheme="minorHAnsi" w:hAnsiTheme="minorHAnsi" w:cstheme="minorHAnsi"/>
          <w:sz w:val="24"/>
          <w:szCs w:val="24"/>
        </w:rPr>
        <w:t>This function provides Project Manager and Team Member the ability to control a project’s products. Project Manager and Team Member can add, modify and delete products.</w:t>
      </w:r>
    </w:p>
    <w:p w:rsidR="005E0E76" w:rsidRPr="00E821A8" w:rsidRDefault="005E0E76" w:rsidP="005E0E76">
      <w:pPr>
        <w:pStyle w:val="PlainText"/>
        <w:rPr>
          <w:rFonts w:asciiTheme="minorHAnsi" w:hAnsiTheme="minorHAnsi" w:cstheme="minorHAnsi"/>
          <w:sz w:val="24"/>
          <w:szCs w:val="24"/>
        </w:rPr>
      </w:pPr>
    </w:p>
    <w:p w:rsidR="005E0E76" w:rsidRPr="00E821A8" w:rsidRDefault="00D07601" w:rsidP="005E0E76">
      <w:pPr>
        <w:pStyle w:val="PlainText"/>
        <w:rPr>
          <w:rFonts w:asciiTheme="minorHAnsi" w:hAnsiTheme="minorHAnsi" w:cstheme="minorHAnsi"/>
          <w:sz w:val="24"/>
          <w:szCs w:val="24"/>
        </w:rPr>
      </w:pPr>
      <w:r w:rsidRPr="00D07601">
        <w:rPr>
          <w:rFonts w:asciiTheme="minorHAnsi" w:hAnsiTheme="minorHAnsi" w:cstheme="minorHAnsi"/>
          <w:sz w:val="24"/>
          <w:szCs w:val="24"/>
        </w:rPr>
        <w:t>2.3.4.7 Manage Work Order</w:t>
      </w:r>
      <w:r w:rsidRPr="00D07601">
        <w:rPr>
          <w:rFonts w:asciiTheme="minorHAnsi" w:hAnsiTheme="minorHAnsi" w:cstheme="minorHAnsi"/>
          <w:sz w:val="24"/>
          <w:szCs w:val="24"/>
        </w:rPr>
        <w:br/>
      </w:r>
    </w:p>
    <w:p w:rsidR="005E0E76" w:rsidRPr="00E821A8" w:rsidRDefault="00D07601" w:rsidP="005E0E76">
      <w:pPr>
        <w:pStyle w:val="PlainText"/>
        <w:rPr>
          <w:rFonts w:asciiTheme="minorHAnsi" w:hAnsiTheme="minorHAnsi" w:cstheme="minorHAnsi"/>
          <w:sz w:val="24"/>
          <w:szCs w:val="24"/>
        </w:rPr>
      </w:pPr>
      <w:r w:rsidRPr="00D07601">
        <w:rPr>
          <w:rFonts w:asciiTheme="minorHAnsi" w:hAnsiTheme="minorHAnsi" w:cstheme="minorHAnsi"/>
          <w:sz w:val="24"/>
          <w:szCs w:val="24"/>
        </w:rPr>
        <w:t>This function provides Project Manager the ability to control a project’s stage and deliverables’ schedule. Project Managers can set how many stages a project has and their duration. They can also set when and which product to deliver in each stage.</w:t>
      </w:r>
    </w:p>
    <w:p w:rsidR="005E0E76" w:rsidRPr="00E821A8" w:rsidRDefault="005E0E76" w:rsidP="005E0E76">
      <w:pPr>
        <w:pStyle w:val="PlainText"/>
        <w:rPr>
          <w:rFonts w:asciiTheme="minorHAnsi" w:hAnsiTheme="minorHAnsi" w:cstheme="minorHAnsi"/>
          <w:sz w:val="24"/>
          <w:szCs w:val="24"/>
        </w:rPr>
      </w:pPr>
    </w:p>
    <w:p w:rsidR="005E0E76" w:rsidRPr="00E821A8" w:rsidRDefault="00D07601" w:rsidP="005E0E76">
      <w:pPr>
        <w:pStyle w:val="PlainText"/>
        <w:rPr>
          <w:rFonts w:asciiTheme="minorHAnsi" w:hAnsiTheme="minorHAnsi" w:cstheme="minorHAnsi"/>
          <w:sz w:val="24"/>
          <w:szCs w:val="24"/>
        </w:rPr>
      </w:pPr>
      <w:r w:rsidRPr="00D07601">
        <w:rPr>
          <w:rFonts w:asciiTheme="minorHAnsi" w:hAnsiTheme="minorHAnsi" w:cstheme="minorHAnsi"/>
          <w:sz w:val="24"/>
          <w:szCs w:val="24"/>
        </w:rPr>
        <w:t>2.3.4.8 Manage Risk, Issue, Change Request</w:t>
      </w:r>
      <w:r w:rsidRPr="00D07601">
        <w:rPr>
          <w:rFonts w:asciiTheme="minorHAnsi" w:hAnsiTheme="minorHAnsi" w:cstheme="minorHAnsi"/>
          <w:sz w:val="24"/>
          <w:szCs w:val="24"/>
        </w:rPr>
        <w:br/>
      </w:r>
    </w:p>
    <w:p w:rsidR="005E0E76" w:rsidRPr="00E821A8" w:rsidRDefault="00D07601" w:rsidP="005E0E76">
      <w:pPr>
        <w:rPr>
          <w:rFonts w:cstheme="minorHAnsi"/>
          <w:sz w:val="24"/>
          <w:szCs w:val="24"/>
        </w:rPr>
      </w:pPr>
      <w:r w:rsidRPr="00D07601">
        <w:rPr>
          <w:rFonts w:eastAsia="MS Gothic" w:cstheme="minorHAnsi"/>
          <w:sz w:val="24"/>
          <w:szCs w:val="24"/>
        </w:rPr>
        <w:t>This function provides Project Manager and Team Member the ability to control a project’s risk, issue and change request. They can add, modify and delete risk, issue and change request.</w:t>
      </w:r>
    </w:p>
    <w:p w:rsidR="005E0E76" w:rsidRPr="00E821A8" w:rsidRDefault="00D07601" w:rsidP="00B57868">
      <w:pPr>
        <w:pStyle w:val="Heading4"/>
        <w:rPr>
          <w:rFonts w:asciiTheme="minorHAnsi" w:hAnsiTheme="minorHAnsi" w:cstheme="minorHAnsi"/>
          <w:sz w:val="24"/>
          <w:szCs w:val="24"/>
        </w:rPr>
      </w:pPr>
      <w:bookmarkStart w:id="221" w:name="_Toc332351148"/>
      <w:r w:rsidRPr="00D07601">
        <w:rPr>
          <w:rFonts w:asciiTheme="minorHAnsi" w:hAnsiTheme="minorHAnsi" w:cstheme="minorHAnsi"/>
          <w:sz w:val="24"/>
          <w:szCs w:val="24"/>
        </w:rPr>
        <w:t>2.3.5 Timesheet</w:t>
      </w:r>
      <w:bookmarkEnd w:id="221"/>
      <w:r w:rsidRPr="00D07601">
        <w:rPr>
          <w:rFonts w:asciiTheme="minorHAnsi" w:hAnsiTheme="minorHAnsi" w:cstheme="minorHAnsi"/>
          <w:sz w:val="24"/>
          <w:szCs w:val="24"/>
        </w:rPr>
        <w:br/>
      </w:r>
    </w:p>
    <w:p w:rsidR="005E0E76" w:rsidRPr="00E821A8" w:rsidRDefault="00D07601" w:rsidP="005E0E76">
      <w:pPr>
        <w:rPr>
          <w:rFonts w:cstheme="minorHAnsi"/>
          <w:sz w:val="24"/>
          <w:szCs w:val="24"/>
        </w:rPr>
      </w:pPr>
      <w:r w:rsidRPr="00D07601">
        <w:rPr>
          <w:rFonts w:cstheme="minorHAnsi"/>
          <w:sz w:val="24"/>
          <w:szCs w:val="24"/>
        </w:rPr>
        <w:t>This function allows manager to keep track of time and effort:</w:t>
      </w:r>
    </w:p>
    <w:p w:rsidR="005E0E76" w:rsidRPr="00E821A8" w:rsidRDefault="00D07601" w:rsidP="008C3CFA">
      <w:pPr>
        <w:pStyle w:val="ListParagraph"/>
        <w:numPr>
          <w:ilvl w:val="0"/>
          <w:numId w:val="33"/>
        </w:numPr>
        <w:tabs>
          <w:tab w:val="left" w:pos="180"/>
        </w:tabs>
        <w:spacing w:after="160" w:line="264" w:lineRule="auto"/>
        <w:rPr>
          <w:rFonts w:cstheme="minorHAnsi"/>
          <w:sz w:val="24"/>
          <w:szCs w:val="24"/>
        </w:rPr>
      </w:pPr>
      <w:r w:rsidRPr="00D07601">
        <w:rPr>
          <w:rFonts w:cstheme="minorHAnsi"/>
          <w:sz w:val="24"/>
          <w:szCs w:val="24"/>
        </w:rPr>
        <w:t>Allow project manager to monitor timework and effort of team member.</w:t>
      </w:r>
    </w:p>
    <w:p w:rsidR="005E0E76" w:rsidRPr="00E821A8" w:rsidRDefault="00D07601" w:rsidP="008C3CFA">
      <w:pPr>
        <w:pStyle w:val="ListParagraph"/>
        <w:numPr>
          <w:ilvl w:val="0"/>
          <w:numId w:val="33"/>
        </w:numPr>
        <w:tabs>
          <w:tab w:val="left" w:pos="180"/>
        </w:tabs>
        <w:spacing w:after="160" w:line="264" w:lineRule="auto"/>
        <w:rPr>
          <w:rFonts w:cstheme="minorHAnsi"/>
          <w:sz w:val="24"/>
          <w:szCs w:val="24"/>
        </w:rPr>
      </w:pPr>
      <w:r w:rsidRPr="00D07601">
        <w:rPr>
          <w:rFonts w:cstheme="minorHAnsi"/>
          <w:sz w:val="24"/>
          <w:szCs w:val="24"/>
        </w:rPr>
        <w:t>Feature filter projects by date, status, project.</w:t>
      </w:r>
    </w:p>
    <w:p w:rsidR="005E0E76" w:rsidRPr="00E821A8" w:rsidRDefault="00D07601" w:rsidP="008C3CFA">
      <w:pPr>
        <w:pStyle w:val="ListParagraph"/>
        <w:numPr>
          <w:ilvl w:val="0"/>
          <w:numId w:val="33"/>
        </w:numPr>
        <w:tabs>
          <w:tab w:val="left" w:pos="180"/>
        </w:tabs>
        <w:spacing w:after="160" w:line="264" w:lineRule="auto"/>
        <w:rPr>
          <w:rFonts w:cstheme="minorHAnsi"/>
          <w:sz w:val="24"/>
          <w:szCs w:val="24"/>
        </w:rPr>
      </w:pPr>
      <w:r w:rsidRPr="00D07601">
        <w:rPr>
          <w:rFonts w:cstheme="minorHAnsi"/>
          <w:sz w:val="24"/>
          <w:szCs w:val="24"/>
        </w:rPr>
        <w:lastRenderedPageBreak/>
        <w:t>Team members can log timesheet as their works daily or weekly.</w:t>
      </w:r>
    </w:p>
    <w:p w:rsidR="005E0E76" w:rsidRPr="00E821A8" w:rsidRDefault="00D07601" w:rsidP="00B57868">
      <w:pPr>
        <w:pStyle w:val="Heading4"/>
        <w:rPr>
          <w:rFonts w:asciiTheme="minorHAnsi" w:hAnsiTheme="minorHAnsi" w:cstheme="minorHAnsi"/>
          <w:sz w:val="24"/>
          <w:szCs w:val="24"/>
        </w:rPr>
      </w:pPr>
      <w:bookmarkStart w:id="222" w:name="_Toc332351149"/>
      <w:r w:rsidRPr="00D07601">
        <w:rPr>
          <w:rFonts w:asciiTheme="minorHAnsi" w:hAnsiTheme="minorHAnsi" w:cstheme="minorHAnsi"/>
          <w:sz w:val="24"/>
          <w:szCs w:val="24"/>
        </w:rPr>
        <w:t>2.3.6 DMS</w:t>
      </w:r>
      <w:bookmarkEnd w:id="222"/>
    </w:p>
    <w:p w:rsidR="005E0E76" w:rsidRPr="00E821A8" w:rsidRDefault="00D07601" w:rsidP="005E0E76">
      <w:pPr>
        <w:rPr>
          <w:rFonts w:cstheme="minorHAnsi"/>
          <w:sz w:val="24"/>
          <w:szCs w:val="24"/>
        </w:rPr>
      </w:pPr>
      <w:r w:rsidRPr="00D07601">
        <w:rPr>
          <w:rFonts w:cstheme="minorHAnsi"/>
          <w:sz w:val="24"/>
          <w:szCs w:val="24"/>
        </w:rPr>
        <w:br/>
        <w:t>This function allows manager to keep track of defects:</w:t>
      </w:r>
    </w:p>
    <w:p w:rsidR="005E0E76" w:rsidRPr="00E821A8" w:rsidRDefault="00D07601" w:rsidP="008C3CFA">
      <w:pPr>
        <w:pStyle w:val="ListParagraph"/>
        <w:numPr>
          <w:ilvl w:val="0"/>
          <w:numId w:val="35"/>
        </w:numPr>
        <w:tabs>
          <w:tab w:val="left" w:pos="180"/>
        </w:tabs>
        <w:spacing w:after="160" w:line="264" w:lineRule="auto"/>
        <w:rPr>
          <w:rFonts w:cstheme="minorHAnsi"/>
          <w:sz w:val="24"/>
          <w:szCs w:val="24"/>
        </w:rPr>
      </w:pPr>
      <w:r w:rsidRPr="00D07601">
        <w:rPr>
          <w:rFonts w:cstheme="minorHAnsi"/>
          <w:sz w:val="24"/>
          <w:szCs w:val="24"/>
        </w:rPr>
        <w:t>Allow project manager to monitor defect</w:t>
      </w:r>
      <w:r w:rsidR="009B7B41">
        <w:rPr>
          <w:rFonts w:cstheme="minorHAnsi"/>
          <w:sz w:val="24"/>
          <w:szCs w:val="24"/>
        </w:rPr>
        <w:t xml:space="preserve"> </w:t>
      </w:r>
      <w:r w:rsidRPr="00D07601">
        <w:rPr>
          <w:rFonts w:cstheme="minorHAnsi"/>
          <w:sz w:val="24"/>
          <w:szCs w:val="24"/>
        </w:rPr>
        <w:t>and fix bug effort of team.</w:t>
      </w:r>
    </w:p>
    <w:p w:rsidR="005E0E76" w:rsidRPr="00E821A8" w:rsidRDefault="00D07601" w:rsidP="008C3CFA">
      <w:pPr>
        <w:pStyle w:val="ListParagraph"/>
        <w:numPr>
          <w:ilvl w:val="0"/>
          <w:numId w:val="35"/>
        </w:numPr>
        <w:tabs>
          <w:tab w:val="left" w:pos="180"/>
        </w:tabs>
        <w:spacing w:after="160" w:line="264" w:lineRule="auto"/>
        <w:rPr>
          <w:rFonts w:cstheme="minorHAnsi"/>
          <w:sz w:val="24"/>
          <w:szCs w:val="24"/>
        </w:rPr>
      </w:pPr>
      <w:r w:rsidRPr="00D07601">
        <w:rPr>
          <w:rFonts w:cstheme="minorHAnsi"/>
          <w:sz w:val="24"/>
          <w:szCs w:val="24"/>
        </w:rPr>
        <w:t>Feature filter projects by date, status, and project, creator, assigned to.</w:t>
      </w:r>
    </w:p>
    <w:p w:rsidR="005E0E76" w:rsidRPr="00E821A8" w:rsidRDefault="00D07601" w:rsidP="008C3CFA">
      <w:pPr>
        <w:pStyle w:val="ListParagraph"/>
        <w:numPr>
          <w:ilvl w:val="0"/>
          <w:numId w:val="35"/>
        </w:numPr>
        <w:tabs>
          <w:tab w:val="left" w:pos="180"/>
        </w:tabs>
        <w:spacing w:after="160" w:line="264" w:lineRule="auto"/>
        <w:rPr>
          <w:rFonts w:cstheme="minorHAnsi"/>
          <w:sz w:val="24"/>
          <w:szCs w:val="24"/>
        </w:rPr>
      </w:pPr>
      <w:r w:rsidRPr="00D07601">
        <w:rPr>
          <w:rFonts w:cstheme="minorHAnsi"/>
          <w:sz w:val="24"/>
          <w:szCs w:val="24"/>
        </w:rPr>
        <w:t>Team members can update defect status.</w:t>
      </w:r>
    </w:p>
    <w:p w:rsidR="005E0E76" w:rsidRPr="00E821A8" w:rsidRDefault="00D07601" w:rsidP="00B57868">
      <w:pPr>
        <w:pStyle w:val="Heading4"/>
        <w:rPr>
          <w:rFonts w:asciiTheme="minorHAnsi" w:hAnsiTheme="minorHAnsi" w:cstheme="minorHAnsi"/>
          <w:sz w:val="24"/>
          <w:szCs w:val="24"/>
        </w:rPr>
      </w:pPr>
      <w:bookmarkStart w:id="223" w:name="_Toc332351150"/>
      <w:r w:rsidRPr="00D07601">
        <w:rPr>
          <w:rFonts w:asciiTheme="minorHAnsi" w:hAnsiTheme="minorHAnsi" w:cstheme="minorHAnsi"/>
          <w:sz w:val="24"/>
          <w:szCs w:val="24"/>
        </w:rPr>
        <w:t>2.3.7 Admin</w:t>
      </w:r>
      <w:bookmarkEnd w:id="223"/>
      <w:r w:rsidRPr="00D07601">
        <w:rPr>
          <w:rFonts w:asciiTheme="minorHAnsi" w:hAnsiTheme="minorHAnsi" w:cstheme="minorHAnsi"/>
          <w:sz w:val="24"/>
          <w:szCs w:val="24"/>
        </w:rPr>
        <w:br/>
      </w:r>
    </w:p>
    <w:p w:rsidR="005E0E76" w:rsidRPr="00E821A8" w:rsidRDefault="00D07601" w:rsidP="005E0E76">
      <w:pPr>
        <w:pStyle w:val="PlainText"/>
        <w:rPr>
          <w:rFonts w:asciiTheme="minorHAnsi" w:hAnsiTheme="minorHAnsi" w:cstheme="minorHAnsi"/>
          <w:sz w:val="24"/>
          <w:szCs w:val="24"/>
        </w:rPr>
      </w:pPr>
      <w:r w:rsidRPr="00D07601">
        <w:rPr>
          <w:rFonts w:asciiTheme="minorHAnsi" w:hAnsiTheme="minorHAnsi" w:cstheme="minorHAnsi"/>
          <w:sz w:val="24"/>
          <w:szCs w:val="24"/>
        </w:rPr>
        <w:t>2.4.7.1 Admin</w:t>
      </w:r>
      <w:r w:rsidRPr="00D07601">
        <w:rPr>
          <w:rFonts w:asciiTheme="minorHAnsi" w:hAnsiTheme="minorHAnsi" w:cstheme="minorHAnsi"/>
          <w:sz w:val="24"/>
          <w:szCs w:val="24"/>
        </w:rPr>
        <w:br/>
      </w:r>
    </w:p>
    <w:p w:rsidR="005E0E76" w:rsidRPr="00E821A8" w:rsidRDefault="00D07601" w:rsidP="008C3CFA">
      <w:pPr>
        <w:pStyle w:val="PlainText"/>
        <w:numPr>
          <w:ilvl w:val="0"/>
          <w:numId w:val="31"/>
        </w:numPr>
        <w:tabs>
          <w:tab w:val="left" w:pos="180"/>
        </w:tabs>
        <w:spacing w:after="160" w:line="264" w:lineRule="auto"/>
        <w:rPr>
          <w:rFonts w:asciiTheme="minorHAnsi" w:hAnsiTheme="minorHAnsi" w:cstheme="minorHAnsi"/>
          <w:sz w:val="24"/>
          <w:szCs w:val="24"/>
        </w:rPr>
      </w:pPr>
      <w:r w:rsidRPr="00D07601">
        <w:rPr>
          <w:rFonts w:asciiTheme="minorHAnsi" w:hAnsiTheme="minorHAnsi" w:cstheme="minorHAnsi"/>
          <w:sz w:val="24"/>
          <w:szCs w:val="24"/>
        </w:rPr>
        <w:t xml:space="preserve">Manage Project </w:t>
      </w:r>
    </w:p>
    <w:p w:rsidR="005E0E76" w:rsidRPr="00E821A8" w:rsidRDefault="00D07601" w:rsidP="008C3CFA">
      <w:pPr>
        <w:pStyle w:val="PlainText"/>
        <w:numPr>
          <w:ilvl w:val="0"/>
          <w:numId w:val="31"/>
        </w:numPr>
        <w:tabs>
          <w:tab w:val="left" w:pos="180"/>
        </w:tabs>
        <w:spacing w:after="160" w:line="264" w:lineRule="auto"/>
        <w:rPr>
          <w:rFonts w:asciiTheme="minorHAnsi" w:hAnsiTheme="minorHAnsi" w:cstheme="minorHAnsi"/>
          <w:sz w:val="24"/>
          <w:szCs w:val="24"/>
        </w:rPr>
      </w:pPr>
      <w:r w:rsidRPr="00D07601">
        <w:rPr>
          <w:rFonts w:asciiTheme="minorHAnsi" w:hAnsiTheme="minorHAnsi" w:cstheme="minorHAnsi"/>
          <w:sz w:val="24"/>
          <w:szCs w:val="24"/>
        </w:rPr>
        <w:t xml:space="preserve">Manage User </w:t>
      </w:r>
    </w:p>
    <w:p w:rsidR="005E0E76" w:rsidRPr="00E821A8" w:rsidRDefault="00D07601" w:rsidP="008C3CFA">
      <w:pPr>
        <w:pStyle w:val="PlainText"/>
        <w:numPr>
          <w:ilvl w:val="0"/>
          <w:numId w:val="31"/>
        </w:numPr>
        <w:tabs>
          <w:tab w:val="left" w:pos="180"/>
        </w:tabs>
        <w:spacing w:after="160" w:line="264" w:lineRule="auto"/>
        <w:rPr>
          <w:rFonts w:asciiTheme="minorHAnsi" w:hAnsiTheme="minorHAnsi" w:cstheme="minorHAnsi"/>
          <w:sz w:val="24"/>
          <w:szCs w:val="24"/>
        </w:rPr>
      </w:pPr>
      <w:r w:rsidRPr="00D07601">
        <w:rPr>
          <w:rFonts w:asciiTheme="minorHAnsi" w:hAnsiTheme="minorHAnsi" w:cstheme="minorHAnsi"/>
          <w:sz w:val="24"/>
          <w:szCs w:val="24"/>
        </w:rPr>
        <w:t xml:space="preserve">Manage Project Team </w:t>
      </w:r>
    </w:p>
    <w:p w:rsidR="005E0E76" w:rsidRPr="00E821A8" w:rsidRDefault="00D07601" w:rsidP="008C3CFA">
      <w:pPr>
        <w:pStyle w:val="PlainText"/>
        <w:numPr>
          <w:ilvl w:val="0"/>
          <w:numId w:val="31"/>
        </w:numPr>
        <w:tabs>
          <w:tab w:val="left" w:pos="180"/>
        </w:tabs>
        <w:spacing w:after="160" w:line="264" w:lineRule="auto"/>
        <w:rPr>
          <w:rFonts w:asciiTheme="minorHAnsi" w:hAnsiTheme="minorHAnsi" w:cstheme="minorHAnsi"/>
          <w:sz w:val="24"/>
          <w:szCs w:val="24"/>
        </w:rPr>
      </w:pPr>
      <w:r w:rsidRPr="00D07601">
        <w:rPr>
          <w:rFonts w:asciiTheme="minorHAnsi" w:hAnsiTheme="minorHAnsi" w:cstheme="minorHAnsi"/>
          <w:sz w:val="24"/>
          <w:szCs w:val="24"/>
        </w:rPr>
        <w:t xml:space="preserve">Manage Project Module </w:t>
      </w:r>
    </w:p>
    <w:p w:rsidR="005E0E76" w:rsidRPr="00E821A8" w:rsidRDefault="00D07601" w:rsidP="005E0E76">
      <w:pPr>
        <w:pStyle w:val="PlainText"/>
        <w:rPr>
          <w:rFonts w:asciiTheme="minorHAnsi" w:hAnsiTheme="minorHAnsi" w:cstheme="minorHAnsi"/>
          <w:sz w:val="24"/>
          <w:szCs w:val="24"/>
        </w:rPr>
      </w:pPr>
      <w:r w:rsidRPr="00D07601">
        <w:rPr>
          <w:rFonts w:asciiTheme="minorHAnsi" w:hAnsiTheme="minorHAnsi" w:cstheme="minorHAnsi"/>
          <w:sz w:val="24"/>
          <w:szCs w:val="24"/>
        </w:rPr>
        <w:br/>
        <w:t>2.3.7.2 User</w:t>
      </w:r>
      <w:r w:rsidRPr="00D07601">
        <w:rPr>
          <w:rFonts w:asciiTheme="minorHAnsi" w:hAnsiTheme="minorHAnsi" w:cstheme="minorHAnsi"/>
          <w:sz w:val="24"/>
          <w:szCs w:val="24"/>
        </w:rPr>
        <w:br/>
      </w:r>
    </w:p>
    <w:p w:rsidR="005E0E76" w:rsidRPr="00E821A8" w:rsidRDefault="00D07601" w:rsidP="008C3CFA">
      <w:pPr>
        <w:pStyle w:val="PlainText"/>
        <w:numPr>
          <w:ilvl w:val="0"/>
          <w:numId w:val="32"/>
        </w:numPr>
        <w:tabs>
          <w:tab w:val="left" w:pos="180"/>
        </w:tabs>
        <w:spacing w:after="160" w:line="264" w:lineRule="auto"/>
        <w:rPr>
          <w:rFonts w:asciiTheme="minorHAnsi" w:hAnsiTheme="minorHAnsi" w:cstheme="minorHAnsi"/>
          <w:sz w:val="24"/>
          <w:szCs w:val="24"/>
        </w:rPr>
      </w:pPr>
      <w:r w:rsidRPr="00D07601">
        <w:rPr>
          <w:rFonts w:asciiTheme="minorHAnsi" w:hAnsiTheme="minorHAnsi" w:cstheme="minorHAnsi"/>
          <w:sz w:val="24"/>
          <w:szCs w:val="24"/>
        </w:rPr>
        <w:t>Change User’s Information</w:t>
      </w:r>
    </w:p>
    <w:p w:rsidR="005E0E76" w:rsidRPr="00E821A8" w:rsidRDefault="00D07601" w:rsidP="008C3CFA">
      <w:pPr>
        <w:pStyle w:val="PlainText"/>
        <w:numPr>
          <w:ilvl w:val="0"/>
          <w:numId w:val="32"/>
        </w:numPr>
        <w:tabs>
          <w:tab w:val="left" w:pos="180"/>
        </w:tabs>
        <w:spacing w:after="160" w:line="264" w:lineRule="auto"/>
        <w:rPr>
          <w:rFonts w:asciiTheme="minorHAnsi" w:hAnsiTheme="minorHAnsi" w:cstheme="minorHAnsi"/>
          <w:sz w:val="24"/>
          <w:szCs w:val="24"/>
        </w:rPr>
      </w:pPr>
      <w:r w:rsidRPr="00D07601">
        <w:rPr>
          <w:rFonts w:asciiTheme="minorHAnsi" w:hAnsiTheme="minorHAnsi" w:cstheme="minorHAnsi"/>
          <w:sz w:val="24"/>
          <w:szCs w:val="24"/>
        </w:rPr>
        <w:t>Reset Password</w:t>
      </w:r>
    </w:p>
    <w:p w:rsidR="005E0E76" w:rsidRPr="00E821A8" w:rsidRDefault="00D07601" w:rsidP="008C3CFA">
      <w:pPr>
        <w:pStyle w:val="PlainText"/>
        <w:numPr>
          <w:ilvl w:val="0"/>
          <w:numId w:val="32"/>
        </w:numPr>
        <w:tabs>
          <w:tab w:val="left" w:pos="180"/>
        </w:tabs>
        <w:spacing w:after="160" w:line="264" w:lineRule="auto"/>
        <w:rPr>
          <w:rFonts w:asciiTheme="minorHAnsi" w:hAnsiTheme="minorHAnsi" w:cstheme="minorHAnsi"/>
          <w:sz w:val="24"/>
          <w:szCs w:val="24"/>
        </w:rPr>
      </w:pPr>
      <w:r w:rsidRPr="00D07601">
        <w:rPr>
          <w:rFonts w:asciiTheme="minorHAnsi" w:hAnsiTheme="minorHAnsi" w:cstheme="minorHAnsi"/>
          <w:sz w:val="24"/>
          <w:szCs w:val="24"/>
        </w:rPr>
        <w:t xml:space="preserve">Manage Project </w:t>
      </w:r>
    </w:p>
    <w:p w:rsidR="005E0E76" w:rsidRPr="00E821A8" w:rsidRDefault="00D07601" w:rsidP="008C3CFA">
      <w:pPr>
        <w:pStyle w:val="PlainText"/>
        <w:numPr>
          <w:ilvl w:val="0"/>
          <w:numId w:val="32"/>
        </w:numPr>
        <w:tabs>
          <w:tab w:val="left" w:pos="180"/>
        </w:tabs>
        <w:spacing w:after="160" w:line="264" w:lineRule="auto"/>
        <w:rPr>
          <w:rFonts w:asciiTheme="minorHAnsi" w:hAnsiTheme="minorHAnsi" w:cstheme="minorHAnsi"/>
          <w:sz w:val="24"/>
          <w:szCs w:val="24"/>
        </w:rPr>
      </w:pPr>
      <w:r w:rsidRPr="00D07601">
        <w:rPr>
          <w:rFonts w:asciiTheme="minorHAnsi" w:hAnsiTheme="minorHAnsi" w:cstheme="minorHAnsi"/>
          <w:sz w:val="24"/>
          <w:szCs w:val="24"/>
        </w:rPr>
        <w:t xml:space="preserve">Manage Project Team </w:t>
      </w:r>
    </w:p>
    <w:p w:rsidR="005E0E76" w:rsidRPr="00E821A8" w:rsidRDefault="00D07601" w:rsidP="008C3CFA">
      <w:pPr>
        <w:pStyle w:val="PlainText"/>
        <w:numPr>
          <w:ilvl w:val="0"/>
          <w:numId w:val="32"/>
        </w:numPr>
        <w:tabs>
          <w:tab w:val="left" w:pos="180"/>
        </w:tabs>
        <w:spacing w:after="160" w:line="264" w:lineRule="auto"/>
        <w:rPr>
          <w:rFonts w:asciiTheme="minorHAnsi" w:hAnsiTheme="minorHAnsi" w:cstheme="minorHAnsi"/>
          <w:sz w:val="24"/>
          <w:szCs w:val="24"/>
        </w:rPr>
      </w:pPr>
      <w:r w:rsidRPr="00D07601">
        <w:rPr>
          <w:rFonts w:asciiTheme="minorHAnsi" w:hAnsiTheme="minorHAnsi" w:cstheme="minorHAnsi"/>
          <w:sz w:val="24"/>
          <w:szCs w:val="24"/>
        </w:rPr>
        <w:t xml:space="preserve">Manage Project Module </w:t>
      </w:r>
    </w:p>
    <w:p w:rsidR="005E0E76" w:rsidRPr="00E821A8" w:rsidRDefault="00D07601" w:rsidP="008C3CFA">
      <w:pPr>
        <w:pStyle w:val="PlainText"/>
        <w:numPr>
          <w:ilvl w:val="0"/>
          <w:numId w:val="32"/>
        </w:numPr>
        <w:tabs>
          <w:tab w:val="left" w:pos="180"/>
        </w:tabs>
        <w:spacing w:after="160" w:line="264" w:lineRule="auto"/>
        <w:rPr>
          <w:rFonts w:asciiTheme="minorHAnsi" w:hAnsiTheme="minorHAnsi" w:cstheme="minorHAnsi"/>
          <w:sz w:val="24"/>
          <w:szCs w:val="24"/>
        </w:rPr>
      </w:pPr>
      <w:r w:rsidRPr="00D07601">
        <w:rPr>
          <w:rFonts w:asciiTheme="minorHAnsi" w:hAnsiTheme="minorHAnsi" w:cstheme="minorHAnsi"/>
          <w:sz w:val="24"/>
          <w:szCs w:val="24"/>
        </w:rPr>
        <w:t>Manage Cost</w:t>
      </w:r>
    </w:p>
    <w:p w:rsidR="005E0E76" w:rsidRPr="00E821A8" w:rsidRDefault="00D07601" w:rsidP="008C3CFA">
      <w:pPr>
        <w:pStyle w:val="PlainText"/>
        <w:numPr>
          <w:ilvl w:val="0"/>
          <w:numId w:val="32"/>
        </w:numPr>
        <w:tabs>
          <w:tab w:val="left" w:pos="180"/>
        </w:tabs>
        <w:spacing w:after="160" w:line="264" w:lineRule="auto"/>
        <w:rPr>
          <w:rFonts w:asciiTheme="minorHAnsi" w:hAnsiTheme="minorHAnsi" w:cstheme="minorHAnsi"/>
          <w:sz w:val="24"/>
          <w:szCs w:val="24"/>
        </w:rPr>
      </w:pPr>
      <w:r w:rsidRPr="00D07601">
        <w:rPr>
          <w:rFonts w:asciiTheme="minorHAnsi" w:hAnsiTheme="minorHAnsi" w:cstheme="minorHAnsi"/>
          <w:sz w:val="24"/>
          <w:szCs w:val="24"/>
        </w:rPr>
        <w:t>Manage Product</w:t>
      </w:r>
    </w:p>
    <w:p w:rsidR="005E0E76" w:rsidRPr="00E821A8" w:rsidRDefault="00D07601" w:rsidP="008C3CFA">
      <w:pPr>
        <w:pStyle w:val="PlainText"/>
        <w:numPr>
          <w:ilvl w:val="0"/>
          <w:numId w:val="32"/>
        </w:numPr>
        <w:tabs>
          <w:tab w:val="left" w:pos="180"/>
        </w:tabs>
        <w:spacing w:after="160" w:line="264" w:lineRule="auto"/>
        <w:rPr>
          <w:rFonts w:asciiTheme="minorHAnsi" w:hAnsiTheme="minorHAnsi" w:cstheme="minorHAnsi"/>
          <w:sz w:val="24"/>
          <w:szCs w:val="24"/>
        </w:rPr>
      </w:pPr>
      <w:r w:rsidRPr="00D07601">
        <w:rPr>
          <w:rFonts w:asciiTheme="minorHAnsi" w:hAnsiTheme="minorHAnsi" w:cstheme="minorHAnsi"/>
          <w:sz w:val="24"/>
          <w:szCs w:val="24"/>
        </w:rPr>
        <w:t>Manage Work Order</w:t>
      </w:r>
    </w:p>
    <w:p w:rsidR="005E0E76" w:rsidRPr="00E821A8" w:rsidRDefault="00D07601" w:rsidP="008C3CFA">
      <w:pPr>
        <w:pStyle w:val="PlainText"/>
        <w:numPr>
          <w:ilvl w:val="0"/>
          <w:numId w:val="32"/>
        </w:numPr>
        <w:tabs>
          <w:tab w:val="left" w:pos="180"/>
        </w:tabs>
        <w:spacing w:after="160" w:line="264" w:lineRule="auto"/>
        <w:rPr>
          <w:rFonts w:asciiTheme="minorHAnsi" w:hAnsiTheme="minorHAnsi" w:cstheme="minorHAnsi"/>
          <w:sz w:val="24"/>
          <w:szCs w:val="24"/>
        </w:rPr>
      </w:pPr>
      <w:r w:rsidRPr="00D07601">
        <w:rPr>
          <w:rFonts w:asciiTheme="minorHAnsi" w:hAnsiTheme="minorHAnsi" w:cstheme="minorHAnsi"/>
          <w:sz w:val="24"/>
          <w:szCs w:val="24"/>
        </w:rPr>
        <w:t>Manage Risk, Issue, Change Request</w:t>
      </w:r>
    </w:p>
    <w:p w:rsidR="005E0E76" w:rsidRPr="00E821A8" w:rsidRDefault="005E0E76" w:rsidP="005E0E76">
      <w:pPr>
        <w:rPr>
          <w:rFonts w:cstheme="minorHAnsi"/>
          <w:sz w:val="24"/>
          <w:szCs w:val="24"/>
        </w:rPr>
      </w:pPr>
    </w:p>
    <w:p w:rsidR="005E0E76" w:rsidRPr="00E821A8" w:rsidRDefault="00D07601" w:rsidP="00B57868">
      <w:pPr>
        <w:pStyle w:val="Heading4"/>
        <w:rPr>
          <w:rFonts w:asciiTheme="minorHAnsi" w:hAnsiTheme="minorHAnsi" w:cstheme="minorHAnsi"/>
          <w:sz w:val="24"/>
          <w:szCs w:val="24"/>
        </w:rPr>
      </w:pPr>
      <w:bookmarkStart w:id="224" w:name="_Toc332351151"/>
      <w:r w:rsidRPr="00D07601">
        <w:rPr>
          <w:rFonts w:asciiTheme="minorHAnsi" w:hAnsiTheme="minorHAnsi" w:cstheme="minorHAnsi"/>
          <w:sz w:val="24"/>
          <w:szCs w:val="24"/>
        </w:rPr>
        <w:t>2.3.8 Requirements</w:t>
      </w:r>
      <w:bookmarkEnd w:id="224"/>
    </w:p>
    <w:p w:rsidR="005E0E76" w:rsidRPr="00E821A8" w:rsidRDefault="00D07601" w:rsidP="008C3CFA">
      <w:pPr>
        <w:pStyle w:val="ListParagraph"/>
        <w:numPr>
          <w:ilvl w:val="0"/>
          <w:numId w:val="29"/>
        </w:numPr>
        <w:tabs>
          <w:tab w:val="left" w:pos="180"/>
        </w:tabs>
        <w:spacing w:after="160" w:line="264" w:lineRule="auto"/>
        <w:rPr>
          <w:rFonts w:cstheme="minorHAnsi"/>
          <w:sz w:val="24"/>
          <w:szCs w:val="24"/>
        </w:rPr>
      </w:pPr>
      <w:r w:rsidRPr="00D07601">
        <w:rPr>
          <w:rFonts w:cstheme="minorHAnsi"/>
          <w:sz w:val="24"/>
          <w:szCs w:val="24"/>
        </w:rPr>
        <w:t>Managing feature enables user to store and manage their requirement documents.</w:t>
      </w:r>
    </w:p>
    <w:p w:rsidR="005E0E76" w:rsidRPr="00E821A8" w:rsidRDefault="00D07601" w:rsidP="008C3CFA">
      <w:pPr>
        <w:pStyle w:val="ListParagraph"/>
        <w:numPr>
          <w:ilvl w:val="0"/>
          <w:numId w:val="29"/>
        </w:numPr>
        <w:tabs>
          <w:tab w:val="left" w:pos="180"/>
        </w:tabs>
        <w:spacing w:after="160" w:line="264" w:lineRule="auto"/>
        <w:rPr>
          <w:rFonts w:cstheme="minorHAnsi"/>
          <w:sz w:val="24"/>
          <w:szCs w:val="24"/>
        </w:rPr>
      </w:pPr>
      <w:r w:rsidRPr="00D07601">
        <w:rPr>
          <w:rFonts w:cstheme="minorHAnsi"/>
          <w:sz w:val="24"/>
          <w:szCs w:val="24"/>
        </w:rPr>
        <w:t>Including: Add, update, remove</w:t>
      </w:r>
    </w:p>
    <w:p w:rsidR="005E0E76" w:rsidRPr="00E821A8" w:rsidRDefault="00D07601" w:rsidP="008C3CFA">
      <w:pPr>
        <w:pStyle w:val="ListParagraph"/>
        <w:numPr>
          <w:ilvl w:val="0"/>
          <w:numId w:val="29"/>
        </w:numPr>
        <w:tabs>
          <w:tab w:val="left" w:pos="180"/>
        </w:tabs>
        <w:spacing w:after="160" w:line="264" w:lineRule="auto"/>
        <w:rPr>
          <w:rFonts w:cstheme="minorHAnsi"/>
          <w:sz w:val="24"/>
          <w:szCs w:val="24"/>
        </w:rPr>
      </w:pPr>
      <w:r w:rsidRPr="00D07601">
        <w:rPr>
          <w:rFonts w:cstheme="minorHAnsi"/>
          <w:sz w:val="24"/>
          <w:szCs w:val="24"/>
        </w:rPr>
        <w:t>User interface allows user to sort requirement by type, date, priority.</w:t>
      </w:r>
    </w:p>
    <w:p w:rsidR="001441F6" w:rsidRPr="00E821A8" w:rsidRDefault="00D07601" w:rsidP="008C3CFA">
      <w:pPr>
        <w:pStyle w:val="ListParagraph"/>
        <w:numPr>
          <w:ilvl w:val="0"/>
          <w:numId w:val="29"/>
        </w:numPr>
        <w:tabs>
          <w:tab w:val="left" w:pos="180"/>
        </w:tabs>
        <w:spacing w:after="160" w:line="264" w:lineRule="auto"/>
        <w:rPr>
          <w:rFonts w:cstheme="minorHAnsi"/>
          <w:sz w:val="24"/>
          <w:szCs w:val="24"/>
        </w:rPr>
      </w:pPr>
      <w:r w:rsidRPr="00D07601">
        <w:rPr>
          <w:rFonts w:cstheme="minorHAnsi"/>
          <w:sz w:val="24"/>
          <w:szCs w:val="24"/>
        </w:rPr>
        <w:lastRenderedPageBreak/>
        <w:t>Display completeness rate updated by user.</w:t>
      </w:r>
      <w:bookmarkStart w:id="225" w:name="_Toc262849982"/>
      <w:bookmarkStart w:id="226" w:name="_Toc326241025"/>
    </w:p>
    <w:p w:rsidR="005E0E76" w:rsidRPr="00E821A8" w:rsidRDefault="00D07601" w:rsidP="001E5A08">
      <w:pPr>
        <w:pStyle w:val="Heading3"/>
        <w:rPr>
          <w:rFonts w:asciiTheme="minorHAnsi" w:hAnsiTheme="minorHAnsi" w:cstheme="minorHAnsi"/>
          <w:sz w:val="24"/>
          <w:szCs w:val="24"/>
        </w:rPr>
      </w:pPr>
      <w:bookmarkStart w:id="227" w:name="_Toc332351152"/>
      <w:r w:rsidRPr="00D07601">
        <w:rPr>
          <w:rFonts w:asciiTheme="minorHAnsi" w:hAnsiTheme="minorHAnsi" w:cstheme="minorHAnsi"/>
          <w:sz w:val="24"/>
          <w:szCs w:val="24"/>
        </w:rPr>
        <w:t>2.4 Use case model</w:t>
      </w:r>
      <w:bookmarkEnd w:id="225"/>
      <w:bookmarkEnd w:id="226"/>
      <w:bookmarkEnd w:id="227"/>
    </w:p>
    <w:p w:rsidR="005E0E76" w:rsidRPr="00E821A8" w:rsidRDefault="00D07601" w:rsidP="005E0E76">
      <w:pPr>
        <w:rPr>
          <w:rFonts w:eastAsiaTheme="minorEastAsia" w:cstheme="minorHAnsi"/>
          <w:sz w:val="24"/>
          <w:szCs w:val="24"/>
          <w:lang w:eastAsia="ja-JP"/>
        </w:rPr>
      </w:pPr>
      <w:r w:rsidRPr="00D07601">
        <w:rPr>
          <w:rFonts w:eastAsiaTheme="minorEastAsia" w:cstheme="minorHAnsi"/>
          <w:sz w:val="24"/>
          <w:szCs w:val="24"/>
          <w:lang w:eastAsia="ja-JP"/>
        </w:rPr>
        <w:t>This chapter describes PMS’s features and functions using abstract Use Cases and detail scenarios.</w:t>
      </w:r>
    </w:p>
    <w:p w:rsidR="005E0E76" w:rsidRPr="00E821A8" w:rsidRDefault="00D07601" w:rsidP="005E0E76">
      <w:pPr>
        <w:rPr>
          <w:rFonts w:cstheme="minorHAnsi"/>
          <w:sz w:val="24"/>
          <w:szCs w:val="24"/>
        </w:rPr>
      </w:pPr>
      <w:r w:rsidRPr="00D07601">
        <w:rPr>
          <w:rFonts w:eastAsiaTheme="minorEastAsia" w:cstheme="minorHAnsi"/>
          <w:sz w:val="24"/>
          <w:szCs w:val="24"/>
          <w:lang w:eastAsia="ja-JP"/>
        </w:rPr>
        <w:t>A use case is a description of a sequence of actions (including its variations) that the system carries out to create an observable result for an actor.</w:t>
      </w:r>
    </w:p>
    <w:p w:rsidR="005E0E76" w:rsidRPr="00E821A8" w:rsidRDefault="00D07601" w:rsidP="005E0E76">
      <w:pPr>
        <w:rPr>
          <w:rFonts w:cstheme="minorHAnsi"/>
          <w:sz w:val="24"/>
          <w:szCs w:val="24"/>
        </w:rPr>
      </w:pPr>
      <w:r w:rsidRPr="00D07601">
        <w:rPr>
          <w:rFonts w:cstheme="minorHAnsi"/>
          <w:sz w:val="24"/>
          <w:szCs w:val="24"/>
        </w:rPr>
        <w:t>A scenario is a temporal sequence of interaction events among agent instances.</w:t>
      </w:r>
    </w:p>
    <w:p w:rsidR="005E0E76" w:rsidRPr="00E821A8" w:rsidRDefault="00D07601" w:rsidP="009F47EF">
      <w:pPr>
        <w:rPr>
          <w:rFonts w:cstheme="minorHAnsi"/>
          <w:b/>
          <w:sz w:val="24"/>
          <w:szCs w:val="24"/>
        </w:rPr>
      </w:pPr>
      <w:bookmarkStart w:id="228" w:name="_Toc326241027"/>
      <w:r w:rsidRPr="00D07601">
        <w:rPr>
          <w:rFonts w:cstheme="minorHAnsi"/>
          <w:b/>
          <w:sz w:val="24"/>
          <w:szCs w:val="24"/>
        </w:rPr>
        <w:t>Main Use Case Diagrams of the PMS</w:t>
      </w:r>
      <w:bookmarkEnd w:id="228"/>
    </w:p>
    <w:bookmarkStart w:id="229" w:name="_Toc262849987"/>
    <w:commentRangeStart w:id="230"/>
    <w:p w:rsidR="005E0E76" w:rsidRPr="00E821A8" w:rsidRDefault="00607639" w:rsidP="005E0E76">
      <w:pPr>
        <w:rPr>
          <w:rFonts w:cstheme="minorHAnsi"/>
          <w:sz w:val="24"/>
          <w:szCs w:val="24"/>
        </w:rPr>
      </w:pPr>
      <w:r w:rsidRPr="00E821A8">
        <w:rPr>
          <w:rFonts w:cstheme="minorHAnsi"/>
          <w:sz w:val="24"/>
          <w:szCs w:val="24"/>
        </w:rPr>
        <w:object w:dxaOrig="7607" w:dyaOrig="7526">
          <v:shape id="_x0000_i1026" type="#_x0000_t75" style="width:357.5pt;height:353.3pt" o:ole="">
            <v:imagedata r:id="rId17" o:title=""/>
          </v:shape>
          <o:OLEObject Type="Embed" ProgID="Visio.Drawing.11" ShapeID="_x0000_i1026" DrawAspect="Content" ObjectID="_1406444819" r:id="rId18"/>
        </w:object>
      </w:r>
      <w:commentRangeEnd w:id="230"/>
      <w:r w:rsidR="00085523">
        <w:rPr>
          <w:rStyle w:val="CommentReference"/>
        </w:rPr>
        <w:commentReference w:id="230"/>
      </w:r>
    </w:p>
    <w:p w:rsidR="005E0E76" w:rsidRPr="00E821A8" w:rsidRDefault="00D07601" w:rsidP="005E0E76">
      <w:pPr>
        <w:rPr>
          <w:rFonts w:cstheme="minorHAnsi"/>
          <w:sz w:val="24"/>
          <w:szCs w:val="24"/>
        </w:rPr>
      </w:pPr>
      <w:r w:rsidRPr="00D07601">
        <w:rPr>
          <w:rFonts w:cstheme="minorHAnsi"/>
          <w:sz w:val="24"/>
          <w:szCs w:val="24"/>
        </w:rPr>
        <w:t>This main Use Case Diagrams of the PMS show all main functions placing inside the system boundary and all actors that associate with those functions.</w:t>
      </w:r>
    </w:p>
    <w:p w:rsidR="005E0E76" w:rsidRPr="00E821A8" w:rsidRDefault="00D07601" w:rsidP="001E5A08">
      <w:pPr>
        <w:pStyle w:val="Heading4"/>
        <w:rPr>
          <w:rFonts w:asciiTheme="minorHAnsi" w:hAnsiTheme="minorHAnsi" w:cstheme="minorHAnsi"/>
          <w:sz w:val="24"/>
          <w:szCs w:val="24"/>
        </w:rPr>
      </w:pPr>
      <w:bookmarkStart w:id="231" w:name="_Toc326241028"/>
      <w:bookmarkStart w:id="232" w:name="_Toc332351153"/>
      <w:r w:rsidRPr="00D07601">
        <w:rPr>
          <w:rFonts w:asciiTheme="minorHAnsi" w:hAnsiTheme="minorHAnsi" w:cstheme="minorHAnsi"/>
          <w:sz w:val="24"/>
          <w:szCs w:val="24"/>
        </w:rPr>
        <w:lastRenderedPageBreak/>
        <w:t xml:space="preserve">2.4.1 </w:t>
      </w:r>
      <w:r w:rsidRPr="00D07601">
        <w:rPr>
          <w:rStyle w:val="Heading4Char"/>
          <w:rFonts w:asciiTheme="minorHAnsi" w:hAnsiTheme="minorHAnsi" w:cstheme="minorHAnsi"/>
          <w:sz w:val="24"/>
          <w:szCs w:val="24"/>
        </w:rPr>
        <w:t>General</w:t>
      </w:r>
      <w:bookmarkEnd w:id="231"/>
      <w:bookmarkEnd w:id="232"/>
    </w:p>
    <w:p w:rsidR="005E0E76" w:rsidRPr="00E821A8" w:rsidRDefault="005E0E76" w:rsidP="005E0E76">
      <w:pPr>
        <w:rPr>
          <w:rFonts w:cstheme="minorHAnsi"/>
          <w:sz w:val="24"/>
          <w:szCs w:val="24"/>
        </w:rPr>
      </w:pPr>
      <w:r w:rsidRPr="00E821A8">
        <w:rPr>
          <w:rFonts w:cstheme="minorHAnsi"/>
          <w:sz w:val="24"/>
          <w:szCs w:val="24"/>
        </w:rPr>
        <w:object w:dxaOrig="3745" w:dyaOrig="6266">
          <v:shape id="_x0000_i1027" type="#_x0000_t75" style="width:323.15pt;height:542.5pt" o:ole="">
            <v:imagedata r:id="rId19" o:title=""/>
          </v:shape>
          <o:OLEObject Type="Embed" ProgID="Visio.Drawing.11" ShapeID="_x0000_i1027" DrawAspect="Content" ObjectID="_1406444820" r:id="rId20"/>
        </w:object>
      </w:r>
    </w:p>
    <w:p w:rsidR="005E0E76" w:rsidRPr="00E821A8" w:rsidRDefault="005E0E76" w:rsidP="005E0E76">
      <w:pPr>
        <w:rPr>
          <w:rFonts w:cstheme="minorHAnsi"/>
          <w:sz w:val="24"/>
          <w:szCs w:val="24"/>
        </w:rPr>
      </w:pPr>
      <w:bookmarkStart w:id="233" w:name="_Toc326241029"/>
    </w:p>
    <w:p w:rsidR="005E0E76" w:rsidRPr="00FD1446" w:rsidRDefault="005E0E76" w:rsidP="005E0E76">
      <w:pPr>
        <w:rPr>
          <w:rFonts w:cstheme="minorHAnsi"/>
          <w:sz w:val="24"/>
          <w:szCs w:val="24"/>
        </w:rPr>
      </w:pPr>
    </w:p>
    <w:p w:rsidR="005E0E76" w:rsidRPr="00E821A8" w:rsidRDefault="00D07601" w:rsidP="001E5A08">
      <w:pPr>
        <w:pStyle w:val="Heading5"/>
        <w:rPr>
          <w:rFonts w:asciiTheme="minorHAnsi" w:hAnsiTheme="minorHAnsi" w:cstheme="minorHAnsi"/>
          <w:sz w:val="24"/>
          <w:szCs w:val="24"/>
        </w:rPr>
      </w:pPr>
      <w:r w:rsidRPr="00D07601">
        <w:rPr>
          <w:rFonts w:asciiTheme="minorHAnsi" w:hAnsiTheme="minorHAnsi" w:cstheme="minorHAnsi"/>
          <w:sz w:val="24"/>
          <w:szCs w:val="24"/>
        </w:rPr>
        <w:lastRenderedPageBreak/>
        <w:br/>
      </w:r>
      <w:r w:rsidRPr="00D07601">
        <w:rPr>
          <w:rFonts w:asciiTheme="minorHAnsi" w:hAnsiTheme="minorHAnsi" w:cstheme="minorHAnsi"/>
          <w:sz w:val="24"/>
          <w:szCs w:val="24"/>
        </w:rPr>
        <w:br/>
      </w:r>
      <w:r w:rsidRPr="00D07601">
        <w:rPr>
          <w:rFonts w:asciiTheme="minorHAnsi" w:hAnsiTheme="minorHAnsi" w:cstheme="minorHAnsi"/>
          <w:sz w:val="24"/>
          <w:szCs w:val="24"/>
        </w:rPr>
        <w:br/>
      </w:r>
      <w:bookmarkEnd w:id="229"/>
      <w:r w:rsidRPr="00D07601">
        <w:rPr>
          <w:rFonts w:asciiTheme="minorHAnsi" w:hAnsiTheme="minorHAnsi" w:cstheme="minorHAnsi"/>
          <w:sz w:val="24"/>
          <w:szCs w:val="24"/>
        </w:rPr>
        <w:t>2.4.1.1 Log-in</w:t>
      </w:r>
      <w:bookmarkEnd w:id="233"/>
    </w:p>
    <w:p w:rsidR="005E0E76" w:rsidRPr="00E821A8" w:rsidRDefault="005E0E76" w:rsidP="005E0E76">
      <w:pPr>
        <w:rPr>
          <w:rFonts w:cstheme="minorHAnsi"/>
          <w:sz w:val="24"/>
          <w:szCs w:val="24"/>
        </w:rPr>
      </w:pPr>
      <w:r w:rsidRPr="00E821A8">
        <w:rPr>
          <w:rFonts w:cstheme="minorHAnsi"/>
          <w:sz w:val="24"/>
          <w:szCs w:val="24"/>
        </w:rPr>
        <w:object w:dxaOrig="3683" w:dyaOrig="1660">
          <v:shape id="_x0000_i1028" type="#_x0000_t75" style="width:184.2pt;height:82.9pt" o:ole="">
            <v:imagedata r:id="rId21" o:title=""/>
          </v:shape>
          <o:OLEObject Type="Embed" ProgID="Visio.Drawing.11" ShapeID="_x0000_i1028" DrawAspect="Content" ObjectID="_1406444821" r:id="rId22"/>
        </w:object>
      </w:r>
    </w:p>
    <w:p w:rsidR="005E0E76" w:rsidRPr="00E821A8" w:rsidRDefault="00D07601" w:rsidP="005E0E76">
      <w:pPr>
        <w:rPr>
          <w:rFonts w:cstheme="minorHAnsi"/>
          <w:sz w:val="24"/>
          <w:szCs w:val="24"/>
        </w:rPr>
      </w:pPr>
      <w:r w:rsidRPr="00D07601">
        <w:rPr>
          <w:rFonts w:cstheme="minorHAnsi"/>
          <w:sz w:val="24"/>
          <w:szCs w:val="24"/>
        </w:rPr>
        <w:tab/>
      </w:r>
      <w:r w:rsidRPr="00D07601">
        <w:rPr>
          <w:rFonts w:cstheme="minorHAnsi"/>
          <w:sz w:val="24"/>
          <w:szCs w:val="24"/>
        </w:rPr>
        <w:tab/>
      </w:r>
    </w:p>
    <w:p w:rsidR="005E0E76" w:rsidRPr="00E821A8" w:rsidRDefault="00D07601" w:rsidP="005E0E76">
      <w:pPr>
        <w:rPr>
          <w:rFonts w:cstheme="minorHAnsi"/>
          <w:sz w:val="24"/>
          <w:szCs w:val="24"/>
        </w:rPr>
      </w:pPr>
      <w:r w:rsidRPr="00D07601">
        <w:rPr>
          <w:rFonts w:cstheme="minorHAnsi"/>
          <w:sz w:val="24"/>
          <w:szCs w:val="24"/>
        </w:rPr>
        <w:t>Use Case scenario:</w:t>
      </w:r>
    </w:p>
    <w:tbl>
      <w:tblPr>
        <w:tblW w:w="0" w:type="auto"/>
        <w:tblCellMar>
          <w:left w:w="0" w:type="dxa"/>
          <w:right w:w="0" w:type="dxa"/>
        </w:tblCellMar>
        <w:tblLook w:val="0000"/>
      </w:tblPr>
      <w:tblGrid>
        <w:gridCol w:w="1801"/>
        <w:gridCol w:w="3644"/>
        <w:gridCol w:w="3559"/>
      </w:tblGrid>
      <w:tr w:rsidR="005E0E76" w:rsidRPr="00E821A8" w:rsidTr="00946F40">
        <w:tc>
          <w:tcPr>
            <w:tcW w:w="1818"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D07601" w:rsidP="00946F40">
            <w:pPr>
              <w:rPr>
                <w:rFonts w:eastAsia="MS PGothic" w:cstheme="minorHAnsi"/>
                <w:sz w:val="24"/>
                <w:szCs w:val="24"/>
              </w:rPr>
            </w:pPr>
            <w:r w:rsidRPr="00D07601">
              <w:rPr>
                <w:rFonts w:eastAsia="MS PGothic" w:cstheme="minorHAnsi"/>
                <w:sz w:val="24"/>
                <w:szCs w:val="24"/>
              </w:rPr>
              <w:t>User Case ID</w:t>
            </w:r>
          </w:p>
        </w:tc>
        <w:tc>
          <w:tcPr>
            <w:tcW w:w="7398"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5E0E76" w:rsidRPr="00E821A8" w:rsidRDefault="00D07601" w:rsidP="00946F40">
            <w:pPr>
              <w:rPr>
                <w:rFonts w:eastAsia="MS PGothic" w:cstheme="minorHAnsi"/>
                <w:sz w:val="24"/>
                <w:szCs w:val="24"/>
              </w:rPr>
            </w:pPr>
            <w:r w:rsidRPr="00D07601">
              <w:rPr>
                <w:rFonts w:eastAsia="SimSun" w:cstheme="minorHAnsi"/>
                <w:sz w:val="24"/>
                <w:szCs w:val="24"/>
                <w:lang w:eastAsia="zh-CN"/>
              </w:rPr>
              <w:t>General_UC01</w:t>
            </w:r>
          </w:p>
        </w:tc>
      </w:tr>
      <w:tr w:rsidR="005E0E76" w:rsidRPr="00E821A8"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D07601" w:rsidP="00946F40">
            <w:pPr>
              <w:rPr>
                <w:rFonts w:eastAsia="MS PGothic" w:cstheme="minorHAnsi"/>
                <w:sz w:val="24"/>
                <w:szCs w:val="24"/>
              </w:rPr>
            </w:pPr>
            <w:r w:rsidRPr="00D07601">
              <w:rPr>
                <w:rFonts w:eastAsia="MS PGothic" w:cstheme="minorHAnsi"/>
                <w:sz w:val="24"/>
                <w:szCs w:val="24"/>
              </w:rPr>
              <w:t>Name</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SimSun" w:cstheme="minorHAnsi"/>
                <w:sz w:val="24"/>
                <w:szCs w:val="24"/>
                <w:lang w:eastAsia="zh-CN"/>
              </w:rPr>
            </w:pPr>
            <w:r w:rsidRPr="00D07601">
              <w:rPr>
                <w:rFonts w:cstheme="minorHAnsi"/>
                <w:sz w:val="24"/>
                <w:szCs w:val="24"/>
              </w:rPr>
              <w:t>Log-in Use Case</w:t>
            </w:r>
          </w:p>
        </w:tc>
      </w:tr>
      <w:tr w:rsidR="005E0E76" w:rsidRPr="00E821A8"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MS PGothic" w:cstheme="minorHAnsi"/>
                <w:sz w:val="24"/>
                <w:szCs w:val="24"/>
              </w:rPr>
            </w:pPr>
            <w:r w:rsidRPr="00D07601">
              <w:rPr>
                <w:rFonts w:eastAsia="MS PGothic" w:cstheme="minorHAnsi"/>
                <w:sz w:val="24"/>
                <w:szCs w:val="24"/>
              </w:rPr>
              <w:t>Goal</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SimSun" w:cstheme="minorHAnsi"/>
                <w:sz w:val="24"/>
                <w:szCs w:val="24"/>
                <w:lang w:eastAsia="zh-CN"/>
              </w:rPr>
            </w:pPr>
            <w:r w:rsidRPr="00D07601">
              <w:rPr>
                <w:rFonts w:cstheme="minorHAnsi"/>
                <w:sz w:val="24"/>
                <w:szCs w:val="24"/>
              </w:rPr>
              <w:t>Authenticate guests then authorize them.</w:t>
            </w:r>
          </w:p>
        </w:tc>
      </w:tr>
      <w:tr w:rsidR="005E0E76" w:rsidRPr="00E821A8"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MS PGothic" w:cstheme="minorHAnsi"/>
                <w:sz w:val="24"/>
                <w:szCs w:val="24"/>
              </w:rPr>
            </w:pPr>
            <w:r w:rsidRPr="00D07601">
              <w:rPr>
                <w:rFonts w:eastAsia="MS PGothic" w:cstheme="minorHAnsi"/>
                <w:sz w:val="24"/>
                <w:szCs w:val="24"/>
              </w:rPr>
              <w:t>Actors</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SimSun" w:cstheme="minorHAnsi"/>
                <w:sz w:val="24"/>
                <w:szCs w:val="24"/>
                <w:lang w:eastAsia="zh-CN"/>
              </w:rPr>
            </w:pPr>
            <w:r w:rsidRPr="00D07601">
              <w:rPr>
                <w:rFonts w:eastAsia="SimSun" w:cstheme="minorHAnsi"/>
                <w:sz w:val="24"/>
                <w:szCs w:val="24"/>
                <w:lang w:eastAsia="zh-CN"/>
              </w:rPr>
              <w:t xml:space="preserve">Guest </w:t>
            </w:r>
          </w:p>
        </w:tc>
      </w:tr>
      <w:tr w:rsidR="005E0E76" w:rsidRPr="00E821A8"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MS PGothic" w:cstheme="minorHAnsi"/>
                <w:sz w:val="24"/>
                <w:szCs w:val="24"/>
              </w:rPr>
            </w:pPr>
            <w:r w:rsidRPr="00D07601">
              <w:rPr>
                <w:rFonts w:eastAsia="MS PGothic" w:cstheme="minorHAnsi"/>
                <w:sz w:val="24"/>
                <w:szCs w:val="24"/>
              </w:rPr>
              <w:t>Pre-conditions</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SimSun" w:cstheme="minorHAnsi"/>
                <w:sz w:val="24"/>
                <w:szCs w:val="24"/>
                <w:lang w:eastAsia="zh-CN"/>
              </w:rPr>
            </w:pPr>
            <w:commentRangeStart w:id="234"/>
            <w:r w:rsidRPr="00D07601">
              <w:rPr>
                <w:rFonts w:eastAsia="SimSun" w:cstheme="minorHAnsi"/>
                <w:sz w:val="24"/>
                <w:szCs w:val="24"/>
                <w:lang w:eastAsia="zh-CN"/>
              </w:rPr>
              <w:t>None</w:t>
            </w:r>
            <w:commentRangeEnd w:id="234"/>
            <w:r w:rsidR="00085523">
              <w:rPr>
                <w:rStyle w:val="CommentReference"/>
              </w:rPr>
              <w:commentReference w:id="234"/>
            </w:r>
          </w:p>
        </w:tc>
      </w:tr>
      <w:tr w:rsidR="005E0E76" w:rsidRPr="00E821A8"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MS PGothic" w:cstheme="minorHAnsi"/>
                <w:sz w:val="24"/>
                <w:szCs w:val="24"/>
              </w:rPr>
            </w:pPr>
            <w:r w:rsidRPr="00D07601">
              <w:rPr>
                <w:rFonts w:eastAsia="MS PGothic" w:cstheme="minorHAnsi"/>
                <w:sz w:val="24"/>
                <w:szCs w:val="24"/>
              </w:rPr>
              <w:t>Post-conditions</w:t>
            </w:r>
          </w:p>
        </w:tc>
        <w:tc>
          <w:tcPr>
            <w:tcW w:w="7398" w:type="dxa"/>
            <w:gridSpan w:val="2"/>
            <w:tcBorders>
              <w:top w:val="nil"/>
              <w:left w:val="nil"/>
              <w:right w:val="single" w:sz="8"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SimSun" w:cstheme="minorHAnsi"/>
                <w:sz w:val="24"/>
                <w:szCs w:val="24"/>
                <w:lang w:eastAsia="zh-CN"/>
              </w:rPr>
            </w:pPr>
            <w:r w:rsidRPr="00D07601">
              <w:rPr>
                <w:rFonts w:eastAsia="SimSun" w:cstheme="minorHAnsi"/>
                <w:sz w:val="24"/>
                <w:szCs w:val="24"/>
                <w:lang w:eastAsia="zh-CN"/>
              </w:rPr>
              <w:t>None</w:t>
            </w:r>
          </w:p>
        </w:tc>
      </w:tr>
      <w:tr w:rsidR="005E0E76" w:rsidRPr="00E821A8" w:rsidTr="00946F40">
        <w:trPr>
          <w:trHeight w:val="2743"/>
        </w:trPr>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MS PGothic" w:cstheme="minorHAnsi"/>
                <w:sz w:val="24"/>
                <w:szCs w:val="24"/>
              </w:rPr>
            </w:pPr>
            <w:r w:rsidRPr="00D07601">
              <w:rPr>
                <w:rFonts w:eastAsia="MS PGothic" w:cstheme="minorHAnsi"/>
                <w:sz w:val="24"/>
                <w:szCs w:val="24"/>
              </w:rPr>
              <w:t>Main Flow</w:t>
            </w:r>
          </w:p>
        </w:tc>
        <w:tc>
          <w:tcPr>
            <w:tcW w:w="3743"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SimSun" w:cstheme="minorHAnsi"/>
                <w:sz w:val="24"/>
                <w:szCs w:val="24"/>
                <w:lang w:eastAsia="zh-CN"/>
              </w:rPr>
            </w:pPr>
            <w:r w:rsidRPr="00D07601">
              <w:rPr>
                <w:rFonts w:eastAsia="SimSun" w:cstheme="minorHAnsi"/>
                <w:sz w:val="24"/>
                <w:szCs w:val="24"/>
                <w:lang w:eastAsia="zh-CN"/>
              </w:rPr>
              <w:t xml:space="preserve">1. User goes </w:t>
            </w:r>
            <w:proofErr w:type="spellStart"/>
            <w:r w:rsidRPr="00D07601">
              <w:rPr>
                <w:rFonts w:eastAsia="SimSun" w:cstheme="minorHAnsi"/>
                <w:sz w:val="24"/>
                <w:szCs w:val="24"/>
                <w:lang w:eastAsia="zh-CN"/>
              </w:rPr>
              <w:t>intoPMS</w:t>
            </w:r>
            <w:proofErr w:type="spellEnd"/>
            <w:r w:rsidRPr="00D07601">
              <w:rPr>
                <w:rFonts w:eastAsia="SimSun" w:cstheme="minorHAnsi"/>
                <w:sz w:val="24"/>
                <w:szCs w:val="24"/>
                <w:lang w:eastAsia="zh-CN"/>
              </w:rPr>
              <w:t xml:space="preserve"> Homepage.</w:t>
            </w:r>
          </w:p>
          <w:p w:rsidR="005E0E76" w:rsidRPr="00E821A8" w:rsidRDefault="005E0E76" w:rsidP="00946F40">
            <w:pPr>
              <w:rPr>
                <w:rFonts w:eastAsia="SimSun" w:cstheme="minorHAnsi"/>
                <w:sz w:val="24"/>
                <w:szCs w:val="24"/>
                <w:lang w:eastAsia="zh-CN"/>
              </w:rPr>
            </w:pPr>
          </w:p>
          <w:p w:rsidR="005E0E76" w:rsidRPr="00E821A8" w:rsidRDefault="005E0E76" w:rsidP="00946F40">
            <w:pPr>
              <w:rPr>
                <w:rFonts w:eastAsia="SimSun" w:cstheme="minorHAnsi"/>
                <w:sz w:val="24"/>
                <w:szCs w:val="24"/>
                <w:lang w:eastAsia="zh-CN"/>
              </w:rPr>
            </w:pPr>
          </w:p>
          <w:p w:rsidR="005E0E76" w:rsidRPr="00E821A8" w:rsidRDefault="00D07601" w:rsidP="00946F40">
            <w:pPr>
              <w:rPr>
                <w:rFonts w:eastAsia="SimSun" w:cstheme="minorHAnsi"/>
                <w:sz w:val="24"/>
                <w:szCs w:val="24"/>
                <w:lang w:eastAsia="zh-CN"/>
              </w:rPr>
            </w:pPr>
            <w:r w:rsidRPr="00D07601">
              <w:rPr>
                <w:rFonts w:eastAsia="SimSun" w:cstheme="minorHAnsi"/>
                <w:sz w:val="24"/>
                <w:szCs w:val="24"/>
                <w:lang w:eastAsia="zh-CN"/>
              </w:rPr>
              <w:t xml:space="preserve">3. Users enter </w:t>
            </w:r>
            <w:r w:rsidRPr="00D07601">
              <w:rPr>
                <w:rFonts w:cstheme="minorHAnsi"/>
                <w:sz w:val="24"/>
                <w:szCs w:val="24"/>
              </w:rPr>
              <w:t xml:space="preserve">user’s </w:t>
            </w:r>
            <w:r w:rsidRPr="00D07601">
              <w:rPr>
                <w:rFonts w:eastAsia="SimSun" w:cstheme="minorHAnsi"/>
                <w:sz w:val="24"/>
                <w:szCs w:val="24"/>
                <w:lang w:eastAsia="zh-CN"/>
              </w:rPr>
              <w:t>information: Username, Password and hit “Log-in” button.</w:t>
            </w:r>
          </w:p>
          <w:p w:rsidR="005E0E76" w:rsidRPr="00E821A8" w:rsidRDefault="005E0E76" w:rsidP="00946F40">
            <w:pPr>
              <w:rPr>
                <w:rFonts w:eastAsia="SimSun" w:cstheme="minorHAnsi"/>
                <w:sz w:val="24"/>
                <w:szCs w:val="24"/>
                <w:lang w:eastAsia="zh-CN"/>
              </w:rPr>
            </w:pPr>
          </w:p>
          <w:p w:rsidR="005E0E76" w:rsidRPr="00FD1446" w:rsidRDefault="005E0E76" w:rsidP="00946F40">
            <w:pPr>
              <w:rPr>
                <w:rFonts w:eastAsia="SimSun" w:cstheme="minorHAnsi"/>
                <w:sz w:val="24"/>
                <w:szCs w:val="24"/>
                <w:lang w:eastAsia="zh-CN"/>
              </w:rPr>
            </w:pPr>
          </w:p>
          <w:p w:rsidR="005E0E76" w:rsidRPr="00E821A8" w:rsidRDefault="005E0E76" w:rsidP="00946F40">
            <w:pPr>
              <w:rPr>
                <w:rFonts w:eastAsia="SimSun" w:cstheme="minorHAnsi"/>
                <w:sz w:val="24"/>
                <w:szCs w:val="24"/>
                <w:lang w:eastAsia="zh-CN"/>
              </w:rPr>
            </w:pPr>
          </w:p>
        </w:tc>
        <w:tc>
          <w:tcPr>
            <w:tcW w:w="3655" w:type="dxa"/>
            <w:tcBorders>
              <w:top w:val="nil"/>
              <w:left w:val="nil"/>
              <w:bottom w:val="single" w:sz="8" w:space="0" w:color="auto"/>
              <w:right w:val="single" w:sz="8" w:space="0" w:color="auto"/>
            </w:tcBorders>
            <w:shd w:val="clear" w:color="auto" w:fill="FFFF99"/>
          </w:tcPr>
          <w:p w:rsidR="005E0E76" w:rsidRPr="00E821A8" w:rsidRDefault="005E0E76" w:rsidP="00946F40">
            <w:pPr>
              <w:rPr>
                <w:rFonts w:eastAsia="SimSun" w:cstheme="minorHAnsi"/>
                <w:sz w:val="24"/>
                <w:szCs w:val="24"/>
                <w:lang w:eastAsia="zh-CN"/>
              </w:rPr>
            </w:pPr>
          </w:p>
          <w:p w:rsidR="005E0E76" w:rsidRPr="00E821A8" w:rsidRDefault="00D07601" w:rsidP="00946F40">
            <w:pPr>
              <w:rPr>
                <w:rFonts w:eastAsia="SimSun" w:cstheme="minorHAnsi"/>
                <w:sz w:val="24"/>
                <w:szCs w:val="24"/>
                <w:lang w:eastAsia="zh-CN"/>
              </w:rPr>
            </w:pPr>
            <w:r w:rsidRPr="00D07601">
              <w:rPr>
                <w:rFonts w:eastAsia="SimSun" w:cstheme="minorHAnsi"/>
                <w:sz w:val="24"/>
                <w:szCs w:val="24"/>
                <w:lang w:eastAsia="zh-CN"/>
              </w:rPr>
              <w:t xml:space="preserve">2. Display </w:t>
            </w:r>
            <w:r w:rsidRPr="00D07601">
              <w:rPr>
                <w:rFonts w:cstheme="minorHAnsi"/>
                <w:sz w:val="24"/>
                <w:szCs w:val="24"/>
              </w:rPr>
              <w:t>Home Screen</w:t>
            </w:r>
            <w:r w:rsidRPr="00D07601">
              <w:rPr>
                <w:rFonts w:eastAsia="SimSun" w:cstheme="minorHAnsi"/>
                <w:sz w:val="24"/>
                <w:szCs w:val="24"/>
                <w:lang w:eastAsia="zh-CN"/>
              </w:rPr>
              <w:t xml:space="preserve"> and request user to log in.</w:t>
            </w:r>
          </w:p>
          <w:p w:rsidR="005E0E76" w:rsidRPr="00E821A8" w:rsidRDefault="005E0E76" w:rsidP="00946F40">
            <w:pPr>
              <w:rPr>
                <w:rFonts w:eastAsia="SimSun" w:cstheme="minorHAnsi"/>
                <w:sz w:val="24"/>
                <w:szCs w:val="24"/>
                <w:lang w:eastAsia="zh-CN"/>
              </w:rPr>
            </w:pPr>
          </w:p>
          <w:p w:rsidR="005E0E76" w:rsidRPr="00FD1446" w:rsidRDefault="005E0E76" w:rsidP="00946F40">
            <w:pPr>
              <w:rPr>
                <w:rFonts w:eastAsia="SimSun" w:cstheme="minorHAnsi"/>
                <w:sz w:val="24"/>
                <w:szCs w:val="24"/>
                <w:lang w:eastAsia="zh-CN"/>
              </w:rPr>
            </w:pPr>
          </w:p>
          <w:p w:rsidR="005E0E76" w:rsidRPr="00E821A8" w:rsidRDefault="00D07601" w:rsidP="00946F40">
            <w:pPr>
              <w:rPr>
                <w:rFonts w:eastAsia="SimSun" w:cstheme="minorHAnsi"/>
                <w:sz w:val="24"/>
                <w:szCs w:val="24"/>
                <w:lang w:eastAsia="zh-CN"/>
              </w:rPr>
            </w:pPr>
            <w:r w:rsidRPr="00D07601">
              <w:rPr>
                <w:rFonts w:eastAsia="SimSun" w:cstheme="minorHAnsi"/>
                <w:sz w:val="24"/>
                <w:szCs w:val="24"/>
                <w:lang w:eastAsia="zh-CN"/>
              </w:rPr>
              <w:t xml:space="preserve">4. Validate </w:t>
            </w:r>
            <w:r w:rsidRPr="00D07601">
              <w:rPr>
                <w:rFonts w:cstheme="minorHAnsi"/>
                <w:sz w:val="24"/>
                <w:szCs w:val="24"/>
              </w:rPr>
              <w:t>user’s</w:t>
            </w:r>
            <w:r w:rsidRPr="00D07601">
              <w:rPr>
                <w:rFonts w:eastAsia="SimSun" w:cstheme="minorHAnsi"/>
                <w:sz w:val="24"/>
                <w:szCs w:val="24"/>
                <w:lang w:eastAsia="zh-CN"/>
              </w:rPr>
              <w:t xml:space="preserve"> information.</w:t>
            </w:r>
          </w:p>
          <w:p w:rsidR="005E0E76" w:rsidRPr="00E821A8" w:rsidRDefault="005E0E76" w:rsidP="00946F40">
            <w:pPr>
              <w:rPr>
                <w:rFonts w:eastAsia="SimSun" w:cstheme="minorHAnsi"/>
                <w:sz w:val="24"/>
                <w:szCs w:val="24"/>
                <w:lang w:eastAsia="zh-CN"/>
              </w:rPr>
            </w:pPr>
          </w:p>
          <w:p w:rsidR="005E0E76" w:rsidRPr="00E821A8" w:rsidRDefault="00D07601" w:rsidP="00946F40">
            <w:pPr>
              <w:rPr>
                <w:rFonts w:eastAsia="SimSun" w:cstheme="minorHAnsi"/>
                <w:sz w:val="24"/>
                <w:szCs w:val="24"/>
                <w:lang w:eastAsia="zh-CN"/>
              </w:rPr>
            </w:pPr>
            <w:proofErr w:type="gramStart"/>
            <w:r w:rsidRPr="00D07601">
              <w:rPr>
                <w:rFonts w:eastAsia="SimSun" w:cstheme="minorHAnsi"/>
                <w:sz w:val="24"/>
                <w:szCs w:val="24"/>
                <w:lang w:eastAsia="zh-CN"/>
              </w:rPr>
              <w:t>5.Display</w:t>
            </w:r>
            <w:proofErr w:type="gramEnd"/>
            <w:r w:rsidRPr="00D07601">
              <w:rPr>
                <w:rFonts w:eastAsia="SimSun" w:cstheme="minorHAnsi"/>
                <w:sz w:val="24"/>
                <w:szCs w:val="24"/>
                <w:lang w:eastAsia="zh-CN"/>
              </w:rPr>
              <w:t xml:space="preserve"> monitor screen to corresponding user.</w:t>
            </w:r>
          </w:p>
        </w:tc>
      </w:tr>
      <w:tr w:rsidR="005E0E76" w:rsidRPr="00E821A8" w:rsidTr="00946F40">
        <w:tc>
          <w:tcPr>
            <w:tcW w:w="1818"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E0E76" w:rsidRPr="00E821A8" w:rsidRDefault="00D07601" w:rsidP="00946F40">
            <w:pPr>
              <w:rPr>
                <w:rFonts w:eastAsia="MS PGothic" w:cstheme="minorHAnsi"/>
                <w:sz w:val="24"/>
                <w:szCs w:val="24"/>
              </w:rPr>
            </w:pPr>
            <w:r w:rsidRPr="00D07601">
              <w:rPr>
                <w:rFonts w:eastAsia="MS PGothic" w:cstheme="minorHAnsi"/>
                <w:sz w:val="24"/>
                <w:szCs w:val="24"/>
              </w:rPr>
              <w:t>Exception</w:t>
            </w:r>
          </w:p>
        </w:tc>
        <w:tc>
          <w:tcPr>
            <w:tcW w:w="7398" w:type="dxa"/>
            <w:gridSpan w:val="2"/>
            <w:tcBorders>
              <w:top w:val="nil"/>
              <w:left w:val="nil"/>
              <w:bottom w:val="single" w:sz="4" w:space="0" w:color="auto"/>
              <w:right w:val="single" w:sz="8"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SimSun" w:cstheme="minorHAnsi"/>
                <w:sz w:val="24"/>
                <w:szCs w:val="24"/>
                <w:lang w:eastAsia="zh-CN"/>
              </w:rPr>
            </w:pPr>
            <w:r w:rsidRPr="00D07601">
              <w:rPr>
                <w:rFonts w:eastAsia="SimSun" w:cstheme="minorHAnsi"/>
                <w:sz w:val="24"/>
                <w:szCs w:val="24"/>
                <w:lang w:eastAsia="zh-CN"/>
              </w:rPr>
              <w:t xml:space="preserve">If username or password is not correct, the </w:t>
            </w:r>
            <w:commentRangeStart w:id="235"/>
            <w:proofErr w:type="spellStart"/>
            <w:r w:rsidRPr="00D07601">
              <w:rPr>
                <w:rFonts w:eastAsia="SimSun" w:cstheme="minorHAnsi"/>
                <w:sz w:val="24"/>
                <w:szCs w:val="24"/>
                <w:lang w:eastAsia="zh-CN"/>
              </w:rPr>
              <w:t>PMSwill</w:t>
            </w:r>
            <w:commentRangeEnd w:id="235"/>
            <w:proofErr w:type="spellEnd"/>
            <w:r w:rsidR="00085523">
              <w:rPr>
                <w:rStyle w:val="CommentReference"/>
              </w:rPr>
              <w:commentReference w:id="235"/>
            </w:r>
            <w:r w:rsidRPr="00D07601">
              <w:rPr>
                <w:rFonts w:eastAsia="SimSun" w:cstheme="minorHAnsi"/>
                <w:sz w:val="24"/>
                <w:szCs w:val="24"/>
                <w:lang w:eastAsia="zh-CN"/>
              </w:rPr>
              <w:t xml:space="preserve"> show error message and ask user to log in again.</w:t>
            </w:r>
          </w:p>
        </w:tc>
      </w:tr>
      <w:tr w:rsidR="005E0E76" w:rsidRPr="00E821A8"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MS PGothic" w:cstheme="minorHAnsi"/>
                <w:sz w:val="24"/>
                <w:szCs w:val="24"/>
              </w:rPr>
            </w:pPr>
            <w:r w:rsidRPr="00D07601">
              <w:rPr>
                <w:rFonts w:eastAsia="MS PGothic" w:cstheme="minorHAnsi"/>
                <w:sz w:val="24"/>
                <w:szCs w:val="24"/>
              </w:rPr>
              <w:t>Open Issues</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MS PGothic" w:cstheme="minorHAnsi"/>
                <w:sz w:val="24"/>
                <w:szCs w:val="24"/>
              </w:rPr>
            </w:pPr>
            <w:r w:rsidRPr="00D07601">
              <w:rPr>
                <w:rFonts w:eastAsia="MS PGothic" w:cstheme="minorHAnsi"/>
                <w:sz w:val="24"/>
                <w:szCs w:val="24"/>
              </w:rPr>
              <w:t>N/A</w:t>
            </w:r>
          </w:p>
        </w:tc>
      </w:tr>
      <w:tr w:rsidR="005E0E76" w:rsidRPr="00E821A8"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MS PGothic" w:cstheme="minorHAnsi"/>
                <w:sz w:val="24"/>
                <w:szCs w:val="24"/>
              </w:rPr>
            </w:pPr>
            <w:r w:rsidRPr="00D07601">
              <w:rPr>
                <w:rFonts w:eastAsia="MS PGothic" w:cstheme="minorHAnsi"/>
                <w:sz w:val="24"/>
                <w:szCs w:val="24"/>
              </w:rPr>
              <w:t>Relationship</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MS PGothic" w:cstheme="minorHAnsi"/>
                <w:sz w:val="24"/>
                <w:szCs w:val="24"/>
              </w:rPr>
            </w:pPr>
            <w:r w:rsidRPr="00D07601">
              <w:rPr>
                <w:rFonts w:eastAsia="MS PGothic" w:cstheme="minorHAnsi"/>
                <w:sz w:val="24"/>
                <w:szCs w:val="24"/>
              </w:rPr>
              <w:t>N/A</w:t>
            </w:r>
          </w:p>
        </w:tc>
      </w:tr>
      <w:tr w:rsidR="005E0E76" w:rsidRPr="00E821A8"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MS PGothic" w:cstheme="minorHAnsi"/>
                <w:sz w:val="24"/>
                <w:szCs w:val="24"/>
              </w:rPr>
            </w:pPr>
            <w:r w:rsidRPr="00D07601">
              <w:rPr>
                <w:rFonts w:eastAsia="MS PGothic" w:cstheme="minorHAnsi"/>
                <w:sz w:val="24"/>
                <w:szCs w:val="24"/>
              </w:rPr>
              <w:t>Business Rule</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MS PGothic" w:cstheme="minorHAnsi"/>
                <w:sz w:val="24"/>
                <w:szCs w:val="24"/>
              </w:rPr>
            </w:pPr>
            <w:r w:rsidRPr="00D07601">
              <w:rPr>
                <w:rFonts w:eastAsia="MS PGothic" w:cstheme="minorHAnsi"/>
                <w:sz w:val="24"/>
                <w:szCs w:val="24"/>
              </w:rPr>
              <w:t>N/A</w:t>
            </w:r>
          </w:p>
        </w:tc>
      </w:tr>
      <w:tr w:rsidR="005E0E76" w:rsidRPr="00E821A8"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MS PGothic" w:cstheme="minorHAnsi"/>
                <w:sz w:val="24"/>
                <w:szCs w:val="24"/>
              </w:rPr>
            </w:pPr>
            <w:r w:rsidRPr="00D07601">
              <w:rPr>
                <w:rFonts w:eastAsia="MS PGothic" w:cstheme="minorHAnsi"/>
                <w:sz w:val="24"/>
                <w:szCs w:val="24"/>
              </w:rPr>
              <w:t>Priority</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MS PGothic" w:cstheme="minorHAnsi"/>
                <w:sz w:val="24"/>
                <w:szCs w:val="24"/>
              </w:rPr>
            </w:pPr>
            <w:r w:rsidRPr="00D07601">
              <w:rPr>
                <w:rFonts w:eastAsia="MS PGothic" w:cstheme="minorHAnsi"/>
                <w:sz w:val="24"/>
                <w:szCs w:val="24"/>
              </w:rPr>
              <w:t>N/A</w:t>
            </w:r>
          </w:p>
        </w:tc>
      </w:tr>
    </w:tbl>
    <w:p w:rsidR="005E0E76" w:rsidRPr="00E821A8" w:rsidRDefault="005E0E76" w:rsidP="005E0E76">
      <w:pPr>
        <w:rPr>
          <w:rFonts w:cstheme="minorHAnsi"/>
          <w:sz w:val="24"/>
          <w:szCs w:val="24"/>
        </w:rPr>
      </w:pPr>
    </w:p>
    <w:p w:rsidR="005E0E76" w:rsidRPr="00E821A8" w:rsidRDefault="00D07601" w:rsidP="001E5A08">
      <w:pPr>
        <w:pStyle w:val="Heading5"/>
        <w:rPr>
          <w:rFonts w:asciiTheme="minorHAnsi" w:hAnsiTheme="minorHAnsi" w:cstheme="minorHAnsi"/>
          <w:sz w:val="24"/>
          <w:szCs w:val="24"/>
        </w:rPr>
      </w:pPr>
      <w:bookmarkStart w:id="236" w:name="_Toc326241030"/>
      <w:r w:rsidRPr="00D07601">
        <w:rPr>
          <w:rFonts w:asciiTheme="minorHAnsi" w:hAnsiTheme="minorHAnsi" w:cstheme="minorHAnsi"/>
          <w:sz w:val="24"/>
          <w:szCs w:val="24"/>
        </w:rPr>
        <w:lastRenderedPageBreak/>
        <w:t>2.4.1.2 Log-out</w:t>
      </w:r>
    </w:p>
    <w:p w:rsidR="003D7084" w:rsidRDefault="005E0E76">
      <w:pPr>
        <w:rPr>
          <w:rFonts w:cstheme="minorHAnsi"/>
          <w:sz w:val="24"/>
          <w:szCs w:val="24"/>
        </w:rPr>
      </w:pPr>
      <w:r w:rsidRPr="00E821A8">
        <w:rPr>
          <w:rFonts w:cstheme="minorHAnsi"/>
          <w:sz w:val="24"/>
          <w:szCs w:val="24"/>
        </w:rPr>
        <w:object w:dxaOrig="3638" w:dyaOrig="1660">
          <v:shape id="_x0000_i1029" type="#_x0000_t75" style="width:181.65pt;height:82.9pt" o:ole="">
            <v:imagedata r:id="rId23" o:title=""/>
          </v:shape>
          <o:OLEObject Type="Embed" ProgID="Visio.Drawing.11" ShapeID="_x0000_i1029" DrawAspect="Content" ObjectID="_1406444822" r:id="rId24"/>
        </w:object>
      </w:r>
      <w:bookmarkEnd w:id="236"/>
    </w:p>
    <w:p w:rsidR="005E0E76" w:rsidRPr="00E821A8" w:rsidRDefault="00D07601" w:rsidP="005E0E76">
      <w:pPr>
        <w:rPr>
          <w:rFonts w:cstheme="minorHAnsi"/>
          <w:sz w:val="24"/>
          <w:szCs w:val="24"/>
        </w:rPr>
      </w:pPr>
      <w:commentRangeStart w:id="237"/>
      <w:r w:rsidRPr="00D07601">
        <w:rPr>
          <w:rFonts w:cstheme="minorHAnsi"/>
          <w:sz w:val="24"/>
          <w:szCs w:val="24"/>
        </w:rPr>
        <w:t>Use Case scenario:</w:t>
      </w:r>
      <w:commentRangeEnd w:id="237"/>
      <w:r w:rsidR="00085523">
        <w:rPr>
          <w:rStyle w:val="CommentReference"/>
        </w:rPr>
        <w:commentReference w:id="237"/>
      </w:r>
    </w:p>
    <w:tbl>
      <w:tblPr>
        <w:tblW w:w="0" w:type="auto"/>
        <w:tblCellMar>
          <w:left w:w="0" w:type="dxa"/>
          <w:right w:w="0" w:type="dxa"/>
        </w:tblCellMar>
        <w:tblLook w:val="0000"/>
      </w:tblPr>
      <w:tblGrid>
        <w:gridCol w:w="1802"/>
        <w:gridCol w:w="3666"/>
        <w:gridCol w:w="3536"/>
      </w:tblGrid>
      <w:tr w:rsidR="005E0E76" w:rsidRPr="00E821A8" w:rsidTr="00946F40">
        <w:tc>
          <w:tcPr>
            <w:tcW w:w="1818"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D07601" w:rsidP="00946F40">
            <w:pPr>
              <w:rPr>
                <w:rFonts w:eastAsia="MS PGothic" w:cstheme="minorHAnsi"/>
                <w:sz w:val="24"/>
                <w:szCs w:val="24"/>
              </w:rPr>
            </w:pPr>
            <w:r w:rsidRPr="00D07601">
              <w:rPr>
                <w:rFonts w:eastAsia="MS PGothic" w:cstheme="minorHAnsi"/>
                <w:sz w:val="24"/>
                <w:szCs w:val="24"/>
              </w:rPr>
              <w:t>User Case ID</w:t>
            </w:r>
          </w:p>
        </w:tc>
        <w:tc>
          <w:tcPr>
            <w:tcW w:w="7398"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5E0E76" w:rsidRPr="00E821A8" w:rsidRDefault="00D07601" w:rsidP="00946F40">
            <w:pPr>
              <w:rPr>
                <w:rFonts w:eastAsia="MS PGothic" w:cstheme="minorHAnsi"/>
                <w:sz w:val="24"/>
                <w:szCs w:val="24"/>
              </w:rPr>
            </w:pPr>
            <w:r w:rsidRPr="00D07601">
              <w:rPr>
                <w:rFonts w:eastAsia="SimSun" w:cstheme="minorHAnsi"/>
                <w:sz w:val="24"/>
                <w:szCs w:val="24"/>
                <w:lang w:eastAsia="zh-CN"/>
              </w:rPr>
              <w:t>General_UC02</w:t>
            </w:r>
          </w:p>
        </w:tc>
      </w:tr>
      <w:tr w:rsidR="005E0E76" w:rsidRPr="00E821A8"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D07601" w:rsidP="00946F40">
            <w:pPr>
              <w:rPr>
                <w:rFonts w:eastAsia="MS PGothic" w:cstheme="minorHAnsi"/>
                <w:sz w:val="24"/>
                <w:szCs w:val="24"/>
              </w:rPr>
            </w:pPr>
            <w:r w:rsidRPr="00D07601">
              <w:rPr>
                <w:rFonts w:eastAsia="MS PGothic" w:cstheme="minorHAnsi"/>
                <w:sz w:val="24"/>
                <w:szCs w:val="24"/>
              </w:rPr>
              <w:t>Name</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SimSun" w:cstheme="minorHAnsi"/>
                <w:sz w:val="24"/>
                <w:szCs w:val="24"/>
                <w:lang w:eastAsia="zh-CN"/>
              </w:rPr>
            </w:pPr>
            <w:r w:rsidRPr="00D07601">
              <w:rPr>
                <w:rFonts w:cstheme="minorHAnsi"/>
                <w:sz w:val="24"/>
                <w:szCs w:val="24"/>
              </w:rPr>
              <w:t>Log-out Use Case</w:t>
            </w:r>
          </w:p>
        </w:tc>
      </w:tr>
      <w:tr w:rsidR="005E0E76" w:rsidRPr="00E821A8"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MS PGothic" w:cstheme="minorHAnsi"/>
                <w:sz w:val="24"/>
                <w:szCs w:val="24"/>
              </w:rPr>
            </w:pPr>
            <w:r w:rsidRPr="00D07601">
              <w:rPr>
                <w:rFonts w:eastAsia="MS PGothic" w:cstheme="minorHAnsi"/>
                <w:sz w:val="24"/>
                <w:szCs w:val="24"/>
              </w:rPr>
              <w:t>Goal</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SimSun" w:cstheme="minorHAnsi"/>
                <w:sz w:val="24"/>
                <w:szCs w:val="24"/>
                <w:lang w:eastAsia="zh-CN"/>
              </w:rPr>
            </w:pPr>
            <w:r w:rsidRPr="00D07601">
              <w:rPr>
                <w:rFonts w:cstheme="minorHAnsi"/>
                <w:sz w:val="24"/>
                <w:szCs w:val="24"/>
              </w:rPr>
              <w:t>Provide Log-out function for User to check out</w:t>
            </w:r>
          </w:p>
        </w:tc>
      </w:tr>
      <w:tr w:rsidR="005E0E76" w:rsidRPr="00E821A8"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MS PGothic" w:cstheme="minorHAnsi"/>
                <w:sz w:val="24"/>
                <w:szCs w:val="24"/>
              </w:rPr>
            </w:pPr>
            <w:r w:rsidRPr="00D07601">
              <w:rPr>
                <w:rFonts w:eastAsia="MS PGothic" w:cstheme="minorHAnsi"/>
                <w:sz w:val="24"/>
                <w:szCs w:val="24"/>
              </w:rPr>
              <w:t>Actors</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SimSun" w:cstheme="minorHAnsi"/>
                <w:sz w:val="24"/>
                <w:szCs w:val="24"/>
                <w:lang w:eastAsia="zh-CN"/>
              </w:rPr>
            </w:pPr>
            <w:r w:rsidRPr="00D07601">
              <w:rPr>
                <w:rFonts w:eastAsia="SimSun" w:cstheme="minorHAnsi"/>
                <w:sz w:val="24"/>
                <w:szCs w:val="24"/>
                <w:lang w:eastAsia="zh-CN"/>
              </w:rPr>
              <w:t>User(include member, admin, project manager)</w:t>
            </w:r>
          </w:p>
        </w:tc>
      </w:tr>
      <w:tr w:rsidR="005E0E76" w:rsidRPr="00E821A8"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MS PGothic" w:cstheme="minorHAnsi"/>
                <w:sz w:val="24"/>
                <w:szCs w:val="24"/>
              </w:rPr>
            </w:pPr>
            <w:r w:rsidRPr="00D07601">
              <w:rPr>
                <w:rFonts w:eastAsia="MS PGothic" w:cstheme="minorHAnsi"/>
                <w:sz w:val="24"/>
                <w:szCs w:val="24"/>
              </w:rPr>
              <w:t>Pre-conditions</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SimSun" w:cstheme="minorHAnsi"/>
                <w:sz w:val="24"/>
                <w:szCs w:val="24"/>
                <w:lang w:eastAsia="zh-CN"/>
              </w:rPr>
            </w:pPr>
            <w:r w:rsidRPr="00D07601">
              <w:rPr>
                <w:rFonts w:eastAsia="SimSun" w:cstheme="minorHAnsi"/>
                <w:sz w:val="24"/>
                <w:szCs w:val="24"/>
                <w:lang w:eastAsia="zh-CN"/>
              </w:rPr>
              <w:t>Logged user</w:t>
            </w:r>
          </w:p>
        </w:tc>
      </w:tr>
      <w:tr w:rsidR="005E0E76" w:rsidRPr="00E821A8"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MS PGothic" w:cstheme="minorHAnsi"/>
                <w:sz w:val="24"/>
                <w:szCs w:val="24"/>
              </w:rPr>
            </w:pPr>
            <w:r w:rsidRPr="00D07601">
              <w:rPr>
                <w:rFonts w:eastAsia="MS PGothic" w:cstheme="minorHAnsi"/>
                <w:sz w:val="24"/>
                <w:szCs w:val="24"/>
              </w:rPr>
              <w:t>Post-conditions</w:t>
            </w:r>
          </w:p>
        </w:tc>
        <w:tc>
          <w:tcPr>
            <w:tcW w:w="7398" w:type="dxa"/>
            <w:gridSpan w:val="2"/>
            <w:tcBorders>
              <w:top w:val="nil"/>
              <w:left w:val="nil"/>
              <w:right w:val="single" w:sz="8"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SimSun" w:cstheme="minorHAnsi"/>
                <w:sz w:val="24"/>
                <w:szCs w:val="24"/>
                <w:lang w:eastAsia="zh-CN"/>
              </w:rPr>
            </w:pPr>
            <w:r w:rsidRPr="00D07601">
              <w:rPr>
                <w:rFonts w:eastAsia="SimSun" w:cstheme="minorHAnsi"/>
                <w:sz w:val="24"/>
                <w:szCs w:val="24"/>
                <w:lang w:eastAsia="zh-CN"/>
              </w:rPr>
              <w:t>None</w:t>
            </w:r>
          </w:p>
        </w:tc>
      </w:tr>
      <w:tr w:rsidR="005E0E76" w:rsidRPr="00E821A8" w:rsidTr="00946F40">
        <w:trPr>
          <w:trHeight w:val="1807"/>
        </w:trPr>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MS PGothic" w:cstheme="minorHAnsi"/>
                <w:sz w:val="24"/>
                <w:szCs w:val="24"/>
              </w:rPr>
            </w:pPr>
            <w:r w:rsidRPr="00D07601">
              <w:rPr>
                <w:rFonts w:eastAsia="MS PGothic" w:cstheme="minorHAnsi"/>
                <w:sz w:val="24"/>
                <w:szCs w:val="24"/>
              </w:rPr>
              <w:t>Main Flow</w:t>
            </w:r>
          </w:p>
        </w:tc>
        <w:tc>
          <w:tcPr>
            <w:tcW w:w="3743"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SimSun" w:cstheme="minorHAnsi"/>
                <w:sz w:val="24"/>
                <w:szCs w:val="24"/>
                <w:lang w:eastAsia="zh-CN"/>
              </w:rPr>
            </w:pPr>
            <w:r w:rsidRPr="00D07601">
              <w:rPr>
                <w:rFonts w:eastAsia="SimSun" w:cstheme="minorHAnsi"/>
                <w:sz w:val="24"/>
                <w:szCs w:val="24"/>
                <w:lang w:eastAsia="zh-CN"/>
              </w:rPr>
              <w:t xml:space="preserve">1. Users </w:t>
            </w:r>
            <w:proofErr w:type="spellStart"/>
            <w:r w:rsidRPr="00D07601">
              <w:rPr>
                <w:rFonts w:eastAsia="SimSun" w:cstheme="minorHAnsi"/>
                <w:sz w:val="24"/>
                <w:szCs w:val="24"/>
                <w:lang w:eastAsia="zh-CN"/>
              </w:rPr>
              <w:t>areusingPMSand</w:t>
            </w:r>
            <w:proofErr w:type="spellEnd"/>
            <w:r w:rsidRPr="00D07601">
              <w:rPr>
                <w:rFonts w:eastAsia="SimSun" w:cstheme="minorHAnsi"/>
                <w:sz w:val="24"/>
                <w:szCs w:val="24"/>
                <w:lang w:eastAsia="zh-CN"/>
              </w:rPr>
              <w:t xml:space="preserve"> click “Log-Out” button.</w:t>
            </w:r>
          </w:p>
          <w:p w:rsidR="005E0E76" w:rsidRPr="00E821A8" w:rsidRDefault="005E0E76" w:rsidP="00946F40">
            <w:pPr>
              <w:rPr>
                <w:rFonts w:eastAsia="SimSun" w:cstheme="minorHAnsi"/>
                <w:sz w:val="24"/>
                <w:szCs w:val="24"/>
                <w:lang w:eastAsia="zh-CN"/>
              </w:rPr>
            </w:pPr>
          </w:p>
        </w:tc>
        <w:tc>
          <w:tcPr>
            <w:tcW w:w="3655" w:type="dxa"/>
            <w:tcBorders>
              <w:top w:val="nil"/>
              <w:left w:val="nil"/>
              <w:bottom w:val="single" w:sz="8" w:space="0" w:color="auto"/>
              <w:right w:val="single" w:sz="8" w:space="0" w:color="auto"/>
            </w:tcBorders>
            <w:shd w:val="clear" w:color="auto" w:fill="FFFF99"/>
          </w:tcPr>
          <w:p w:rsidR="005E0E76" w:rsidRPr="00E821A8" w:rsidRDefault="005E0E76" w:rsidP="00946F40">
            <w:pPr>
              <w:rPr>
                <w:rFonts w:eastAsia="SimSun" w:cstheme="minorHAnsi"/>
                <w:sz w:val="24"/>
                <w:szCs w:val="24"/>
                <w:lang w:eastAsia="zh-CN"/>
              </w:rPr>
            </w:pPr>
          </w:p>
          <w:p w:rsidR="005E0E76" w:rsidRPr="00E821A8" w:rsidRDefault="00D07601" w:rsidP="00946F40">
            <w:pPr>
              <w:rPr>
                <w:rFonts w:eastAsia="SimSun" w:cstheme="minorHAnsi"/>
                <w:sz w:val="24"/>
                <w:szCs w:val="24"/>
                <w:lang w:eastAsia="zh-CN"/>
              </w:rPr>
            </w:pPr>
            <w:r w:rsidRPr="00D07601">
              <w:rPr>
                <w:rFonts w:eastAsia="SimSun" w:cstheme="minorHAnsi"/>
                <w:sz w:val="24"/>
                <w:szCs w:val="24"/>
                <w:lang w:eastAsia="zh-CN"/>
              </w:rPr>
              <w:t>2. Log user out and display Home Screen.</w:t>
            </w:r>
          </w:p>
        </w:tc>
      </w:tr>
      <w:tr w:rsidR="005E0E76" w:rsidRPr="00E821A8" w:rsidTr="00946F40">
        <w:tc>
          <w:tcPr>
            <w:tcW w:w="1818"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E0E76" w:rsidRPr="00E821A8" w:rsidRDefault="00D07601" w:rsidP="00946F40">
            <w:pPr>
              <w:rPr>
                <w:rFonts w:eastAsia="MS PGothic" w:cstheme="minorHAnsi"/>
                <w:sz w:val="24"/>
                <w:szCs w:val="24"/>
              </w:rPr>
            </w:pPr>
            <w:r w:rsidRPr="00D07601">
              <w:rPr>
                <w:rFonts w:eastAsia="MS PGothic" w:cstheme="minorHAnsi"/>
                <w:sz w:val="24"/>
                <w:szCs w:val="24"/>
              </w:rPr>
              <w:t>Exception</w:t>
            </w:r>
          </w:p>
        </w:tc>
        <w:tc>
          <w:tcPr>
            <w:tcW w:w="7398" w:type="dxa"/>
            <w:gridSpan w:val="2"/>
            <w:tcBorders>
              <w:top w:val="nil"/>
              <w:left w:val="nil"/>
              <w:bottom w:val="single" w:sz="4" w:space="0" w:color="auto"/>
              <w:right w:val="single" w:sz="8"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SimSun" w:cstheme="minorHAnsi"/>
                <w:sz w:val="24"/>
                <w:szCs w:val="24"/>
                <w:lang w:eastAsia="zh-CN"/>
              </w:rPr>
            </w:pPr>
            <w:r w:rsidRPr="00D07601">
              <w:rPr>
                <w:rFonts w:eastAsia="SimSun" w:cstheme="minorHAnsi"/>
                <w:sz w:val="24"/>
                <w:szCs w:val="24"/>
                <w:lang w:eastAsia="zh-CN"/>
              </w:rPr>
              <w:t>None</w:t>
            </w:r>
          </w:p>
        </w:tc>
      </w:tr>
      <w:tr w:rsidR="005E0E76" w:rsidRPr="00E821A8"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MS PGothic" w:cstheme="minorHAnsi"/>
                <w:sz w:val="24"/>
                <w:szCs w:val="24"/>
              </w:rPr>
            </w:pPr>
            <w:r w:rsidRPr="00D07601">
              <w:rPr>
                <w:rFonts w:eastAsia="MS PGothic" w:cstheme="minorHAnsi"/>
                <w:sz w:val="24"/>
                <w:szCs w:val="24"/>
              </w:rPr>
              <w:t>Open Issues</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MS PGothic" w:cstheme="minorHAnsi"/>
                <w:sz w:val="24"/>
                <w:szCs w:val="24"/>
              </w:rPr>
            </w:pPr>
            <w:r w:rsidRPr="00D07601">
              <w:rPr>
                <w:rFonts w:eastAsia="MS PGothic" w:cstheme="minorHAnsi"/>
                <w:sz w:val="24"/>
                <w:szCs w:val="24"/>
              </w:rPr>
              <w:t>N/A</w:t>
            </w:r>
          </w:p>
        </w:tc>
      </w:tr>
      <w:tr w:rsidR="005E0E76" w:rsidRPr="00E821A8"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MS PGothic" w:cstheme="minorHAnsi"/>
                <w:sz w:val="24"/>
                <w:szCs w:val="24"/>
              </w:rPr>
            </w:pPr>
            <w:r w:rsidRPr="00D07601">
              <w:rPr>
                <w:rFonts w:eastAsia="MS PGothic" w:cstheme="minorHAnsi"/>
                <w:sz w:val="24"/>
                <w:szCs w:val="24"/>
              </w:rPr>
              <w:t>Relationship</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MS PGothic" w:cstheme="minorHAnsi"/>
                <w:sz w:val="24"/>
                <w:szCs w:val="24"/>
              </w:rPr>
            </w:pPr>
            <w:r w:rsidRPr="00D07601">
              <w:rPr>
                <w:rFonts w:eastAsia="MS PGothic" w:cstheme="minorHAnsi"/>
                <w:sz w:val="24"/>
                <w:szCs w:val="24"/>
              </w:rPr>
              <w:t>N/A</w:t>
            </w:r>
          </w:p>
        </w:tc>
      </w:tr>
      <w:tr w:rsidR="005E0E76" w:rsidRPr="00E821A8"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MS PGothic" w:cstheme="minorHAnsi"/>
                <w:sz w:val="24"/>
                <w:szCs w:val="24"/>
              </w:rPr>
            </w:pPr>
            <w:r w:rsidRPr="00D07601">
              <w:rPr>
                <w:rFonts w:eastAsia="MS PGothic" w:cstheme="minorHAnsi"/>
                <w:sz w:val="24"/>
                <w:szCs w:val="24"/>
              </w:rPr>
              <w:t>Business Rule</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MS PGothic" w:cstheme="minorHAnsi"/>
                <w:sz w:val="24"/>
                <w:szCs w:val="24"/>
              </w:rPr>
            </w:pPr>
            <w:r w:rsidRPr="00D07601">
              <w:rPr>
                <w:rFonts w:eastAsia="MS PGothic" w:cstheme="minorHAnsi"/>
                <w:sz w:val="24"/>
                <w:szCs w:val="24"/>
              </w:rPr>
              <w:t>N/A</w:t>
            </w:r>
          </w:p>
        </w:tc>
      </w:tr>
      <w:tr w:rsidR="005E0E76" w:rsidRPr="00E821A8"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MS PGothic" w:cstheme="minorHAnsi"/>
                <w:sz w:val="24"/>
                <w:szCs w:val="24"/>
              </w:rPr>
            </w:pPr>
            <w:r w:rsidRPr="00D07601">
              <w:rPr>
                <w:rFonts w:eastAsia="MS PGothic" w:cstheme="minorHAnsi"/>
                <w:sz w:val="24"/>
                <w:szCs w:val="24"/>
              </w:rPr>
              <w:t>Priority</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MS PGothic" w:cstheme="minorHAnsi"/>
                <w:sz w:val="24"/>
                <w:szCs w:val="24"/>
              </w:rPr>
            </w:pPr>
            <w:r w:rsidRPr="00D07601">
              <w:rPr>
                <w:rFonts w:eastAsia="MS PGothic" w:cstheme="minorHAnsi"/>
                <w:sz w:val="24"/>
                <w:szCs w:val="24"/>
              </w:rPr>
              <w:t>N/A</w:t>
            </w:r>
          </w:p>
        </w:tc>
      </w:tr>
    </w:tbl>
    <w:p w:rsidR="005E0E76" w:rsidRPr="00E821A8" w:rsidRDefault="00D07601" w:rsidP="005E0E76">
      <w:pPr>
        <w:rPr>
          <w:rFonts w:eastAsia="MS PGothic" w:cstheme="minorHAnsi"/>
          <w:sz w:val="24"/>
          <w:szCs w:val="24"/>
        </w:rPr>
      </w:pPr>
      <w:r w:rsidRPr="00D07601">
        <w:rPr>
          <w:rFonts w:eastAsia="MS PGothic" w:cstheme="minorHAnsi"/>
          <w:sz w:val="24"/>
          <w:szCs w:val="24"/>
        </w:rPr>
        <w:tab/>
      </w:r>
      <w:r w:rsidRPr="00D07601">
        <w:rPr>
          <w:rFonts w:eastAsia="MS PGothic" w:cstheme="minorHAnsi"/>
          <w:sz w:val="24"/>
          <w:szCs w:val="24"/>
        </w:rPr>
        <w:tab/>
      </w:r>
    </w:p>
    <w:p w:rsidR="005E0E76" w:rsidRPr="00E821A8" w:rsidRDefault="00D07601" w:rsidP="001E5A08">
      <w:pPr>
        <w:pStyle w:val="Heading5"/>
        <w:rPr>
          <w:rFonts w:asciiTheme="minorHAnsi" w:hAnsiTheme="minorHAnsi" w:cstheme="minorHAnsi"/>
          <w:sz w:val="24"/>
          <w:szCs w:val="24"/>
        </w:rPr>
      </w:pPr>
      <w:bookmarkStart w:id="238" w:name="_Toc326241031"/>
      <w:r w:rsidRPr="00D07601">
        <w:rPr>
          <w:rFonts w:asciiTheme="minorHAnsi" w:hAnsiTheme="minorHAnsi" w:cstheme="minorHAnsi"/>
          <w:sz w:val="24"/>
          <w:szCs w:val="24"/>
        </w:rPr>
        <w:br/>
        <w:t xml:space="preserve">2.4.1.3 </w:t>
      </w:r>
      <w:r w:rsidRPr="00D07601">
        <w:rPr>
          <w:rStyle w:val="Heading4Char"/>
          <w:rFonts w:asciiTheme="minorHAnsi" w:hAnsiTheme="minorHAnsi" w:cstheme="minorHAnsi"/>
          <w:sz w:val="24"/>
          <w:szCs w:val="24"/>
        </w:rPr>
        <w:t>Change Password</w:t>
      </w:r>
      <w:bookmarkEnd w:id="238"/>
    </w:p>
    <w:p w:rsidR="005E0E76" w:rsidRPr="00E821A8" w:rsidRDefault="005E0E76" w:rsidP="005E0E76">
      <w:pPr>
        <w:rPr>
          <w:rFonts w:cstheme="minorHAnsi"/>
          <w:sz w:val="24"/>
          <w:szCs w:val="24"/>
        </w:rPr>
      </w:pPr>
      <w:r w:rsidRPr="00E821A8">
        <w:rPr>
          <w:rFonts w:cstheme="minorHAnsi"/>
          <w:sz w:val="24"/>
          <w:szCs w:val="24"/>
        </w:rPr>
        <w:object w:dxaOrig="4442" w:dyaOrig="1660">
          <v:shape id="_x0000_i1030" type="#_x0000_t75" style="width:222.7pt;height:82.9pt" o:ole="">
            <v:imagedata r:id="rId25" o:title=""/>
          </v:shape>
          <o:OLEObject Type="Embed" ProgID="Visio.Drawing.11" ShapeID="_x0000_i1030" DrawAspect="Content" ObjectID="_1406444823" r:id="rId26"/>
        </w:object>
      </w:r>
    </w:p>
    <w:p w:rsidR="005E0E76" w:rsidRPr="00E821A8" w:rsidRDefault="00D07601" w:rsidP="005E0E76">
      <w:pPr>
        <w:rPr>
          <w:rFonts w:cstheme="minorHAnsi"/>
          <w:sz w:val="24"/>
          <w:szCs w:val="24"/>
        </w:rPr>
      </w:pPr>
      <w:r w:rsidRPr="00D07601">
        <w:rPr>
          <w:rFonts w:cstheme="minorHAnsi"/>
          <w:sz w:val="24"/>
          <w:szCs w:val="24"/>
        </w:rPr>
        <w:tab/>
      </w:r>
      <w:r w:rsidRPr="00D07601">
        <w:rPr>
          <w:rFonts w:cstheme="minorHAnsi"/>
          <w:sz w:val="24"/>
          <w:szCs w:val="24"/>
        </w:rPr>
        <w:tab/>
      </w:r>
    </w:p>
    <w:p w:rsidR="005E0E76" w:rsidRPr="00E821A8" w:rsidRDefault="00D07601" w:rsidP="005E0E76">
      <w:pPr>
        <w:rPr>
          <w:rFonts w:cstheme="minorHAnsi"/>
          <w:sz w:val="24"/>
          <w:szCs w:val="24"/>
        </w:rPr>
      </w:pPr>
      <w:r w:rsidRPr="00D07601">
        <w:rPr>
          <w:rFonts w:cstheme="minorHAnsi"/>
          <w:sz w:val="24"/>
          <w:szCs w:val="24"/>
        </w:rPr>
        <w:t>Use Case scenario:</w:t>
      </w:r>
    </w:p>
    <w:tbl>
      <w:tblPr>
        <w:tblW w:w="0" w:type="auto"/>
        <w:tblInd w:w="2" w:type="dxa"/>
        <w:tblCellMar>
          <w:left w:w="0" w:type="dxa"/>
          <w:right w:w="0" w:type="dxa"/>
        </w:tblCellMar>
        <w:tblLook w:val="0000"/>
      </w:tblPr>
      <w:tblGrid>
        <w:gridCol w:w="1788"/>
        <w:gridCol w:w="3630"/>
        <w:gridCol w:w="3528"/>
      </w:tblGrid>
      <w:tr w:rsidR="005E0E76" w:rsidRPr="00E821A8" w:rsidTr="00946F40">
        <w:tc>
          <w:tcPr>
            <w:tcW w:w="1788"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D07601" w:rsidP="00946F40">
            <w:pPr>
              <w:rPr>
                <w:rFonts w:cstheme="minorHAnsi"/>
                <w:sz w:val="24"/>
                <w:szCs w:val="24"/>
              </w:rPr>
            </w:pPr>
            <w:r w:rsidRPr="00D07601">
              <w:rPr>
                <w:rFonts w:cstheme="minorHAnsi"/>
                <w:sz w:val="24"/>
                <w:szCs w:val="24"/>
              </w:rPr>
              <w:t>User Case ID</w:t>
            </w:r>
          </w:p>
        </w:tc>
        <w:tc>
          <w:tcPr>
            <w:tcW w:w="7158"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5E0E76" w:rsidRPr="00E821A8" w:rsidRDefault="00D07601" w:rsidP="00946F40">
            <w:pPr>
              <w:rPr>
                <w:rFonts w:cstheme="minorHAnsi"/>
                <w:sz w:val="24"/>
                <w:szCs w:val="24"/>
              </w:rPr>
            </w:pPr>
            <w:r w:rsidRPr="00D07601">
              <w:rPr>
                <w:rFonts w:eastAsia="SimSun" w:cstheme="minorHAnsi"/>
                <w:sz w:val="24"/>
                <w:szCs w:val="24"/>
                <w:lang w:eastAsia="zh-CN"/>
              </w:rPr>
              <w:t>General _UC03</w:t>
            </w:r>
          </w:p>
        </w:tc>
      </w:tr>
      <w:tr w:rsidR="005E0E76" w:rsidRPr="00E821A8" w:rsidTr="00946F40">
        <w:tc>
          <w:tcPr>
            <w:tcW w:w="178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D07601" w:rsidP="00946F40">
            <w:pPr>
              <w:rPr>
                <w:rFonts w:cstheme="minorHAnsi"/>
                <w:sz w:val="24"/>
                <w:szCs w:val="24"/>
              </w:rPr>
            </w:pPr>
            <w:r w:rsidRPr="00D07601">
              <w:rPr>
                <w:rFonts w:cstheme="minorHAnsi"/>
                <w:sz w:val="24"/>
                <w:szCs w:val="24"/>
              </w:rPr>
              <w:lastRenderedPageBreak/>
              <w:t>Name</w:t>
            </w:r>
          </w:p>
        </w:tc>
        <w:tc>
          <w:tcPr>
            <w:tcW w:w="715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SimSun" w:cstheme="minorHAnsi"/>
                <w:sz w:val="24"/>
                <w:szCs w:val="24"/>
                <w:lang w:eastAsia="zh-CN"/>
              </w:rPr>
            </w:pPr>
            <w:r w:rsidRPr="00D07601">
              <w:rPr>
                <w:rFonts w:cstheme="minorHAnsi"/>
                <w:sz w:val="24"/>
                <w:szCs w:val="24"/>
              </w:rPr>
              <w:t xml:space="preserve">  Change Password Use Case</w:t>
            </w:r>
          </w:p>
        </w:tc>
      </w:tr>
      <w:tr w:rsidR="005E0E76" w:rsidRPr="00E821A8" w:rsidTr="00946F40">
        <w:tc>
          <w:tcPr>
            <w:tcW w:w="178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Goal</w:t>
            </w:r>
          </w:p>
        </w:tc>
        <w:tc>
          <w:tcPr>
            <w:tcW w:w="715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SimSun" w:cstheme="minorHAnsi"/>
                <w:sz w:val="24"/>
                <w:szCs w:val="24"/>
                <w:lang w:eastAsia="zh-CN"/>
              </w:rPr>
            </w:pPr>
            <w:r w:rsidRPr="00D07601">
              <w:rPr>
                <w:rFonts w:cstheme="minorHAnsi"/>
                <w:sz w:val="24"/>
                <w:szCs w:val="24"/>
              </w:rPr>
              <w:t>This function allows user to change password</w:t>
            </w:r>
          </w:p>
        </w:tc>
      </w:tr>
      <w:tr w:rsidR="005E0E76" w:rsidRPr="00E821A8" w:rsidTr="00946F40">
        <w:tc>
          <w:tcPr>
            <w:tcW w:w="178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Actors</w:t>
            </w:r>
          </w:p>
        </w:tc>
        <w:tc>
          <w:tcPr>
            <w:tcW w:w="715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SimSun" w:cstheme="minorHAnsi"/>
                <w:sz w:val="24"/>
                <w:szCs w:val="24"/>
                <w:lang w:eastAsia="zh-CN"/>
              </w:rPr>
            </w:pPr>
            <w:r w:rsidRPr="00D07601">
              <w:rPr>
                <w:rFonts w:cstheme="minorHAnsi"/>
                <w:sz w:val="24"/>
                <w:szCs w:val="24"/>
              </w:rPr>
              <w:t>User</w:t>
            </w:r>
          </w:p>
        </w:tc>
      </w:tr>
      <w:tr w:rsidR="005E0E76" w:rsidRPr="00E821A8" w:rsidTr="00946F40">
        <w:tc>
          <w:tcPr>
            <w:tcW w:w="178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Pre-conditions</w:t>
            </w:r>
          </w:p>
        </w:tc>
        <w:tc>
          <w:tcPr>
            <w:tcW w:w="715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SimSun" w:cstheme="minorHAnsi"/>
                <w:sz w:val="24"/>
                <w:szCs w:val="24"/>
                <w:lang w:eastAsia="zh-CN"/>
              </w:rPr>
            </w:pPr>
            <w:r w:rsidRPr="00D07601">
              <w:rPr>
                <w:rFonts w:eastAsia="SimSun" w:cstheme="minorHAnsi"/>
                <w:sz w:val="24"/>
                <w:szCs w:val="24"/>
                <w:lang w:eastAsia="zh-CN"/>
              </w:rPr>
              <w:t>None</w:t>
            </w:r>
          </w:p>
        </w:tc>
      </w:tr>
      <w:tr w:rsidR="005E0E76" w:rsidRPr="00E821A8" w:rsidTr="00946F40">
        <w:tc>
          <w:tcPr>
            <w:tcW w:w="178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Post-conditions</w:t>
            </w:r>
          </w:p>
        </w:tc>
        <w:tc>
          <w:tcPr>
            <w:tcW w:w="7158" w:type="dxa"/>
            <w:gridSpan w:val="2"/>
            <w:tcBorders>
              <w:top w:val="nil"/>
              <w:left w:val="nil"/>
              <w:right w:val="single" w:sz="8"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SimSun" w:cstheme="minorHAnsi"/>
                <w:sz w:val="24"/>
                <w:szCs w:val="24"/>
                <w:lang w:eastAsia="zh-CN"/>
              </w:rPr>
            </w:pPr>
            <w:r w:rsidRPr="00D07601">
              <w:rPr>
                <w:rFonts w:eastAsia="SimSun" w:cstheme="minorHAnsi"/>
                <w:sz w:val="24"/>
                <w:szCs w:val="24"/>
                <w:lang w:eastAsia="zh-CN"/>
              </w:rPr>
              <w:t>None</w:t>
            </w:r>
          </w:p>
        </w:tc>
      </w:tr>
      <w:tr w:rsidR="005E0E76" w:rsidRPr="00E821A8" w:rsidTr="00946F40">
        <w:trPr>
          <w:trHeight w:val="2248"/>
        </w:trPr>
        <w:tc>
          <w:tcPr>
            <w:tcW w:w="178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Main Flow</w:t>
            </w:r>
          </w:p>
        </w:tc>
        <w:tc>
          <w:tcPr>
            <w:tcW w:w="3630"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SimSun" w:cstheme="minorHAnsi"/>
                <w:sz w:val="24"/>
                <w:szCs w:val="24"/>
                <w:lang w:eastAsia="zh-CN"/>
              </w:rPr>
            </w:pPr>
            <w:r w:rsidRPr="00D07601">
              <w:rPr>
                <w:rFonts w:eastAsia="SimSun" w:cstheme="minorHAnsi"/>
                <w:sz w:val="24"/>
                <w:szCs w:val="24"/>
                <w:lang w:eastAsia="zh-CN"/>
              </w:rPr>
              <w:t>1. Select link “Change Your Information”</w:t>
            </w:r>
          </w:p>
          <w:p w:rsidR="005E0E76" w:rsidRPr="00E821A8" w:rsidRDefault="005E0E76" w:rsidP="00946F40">
            <w:pPr>
              <w:rPr>
                <w:rFonts w:eastAsia="SimSun" w:cstheme="minorHAnsi"/>
                <w:sz w:val="24"/>
                <w:szCs w:val="24"/>
                <w:lang w:eastAsia="zh-CN"/>
              </w:rPr>
            </w:pPr>
          </w:p>
          <w:p w:rsidR="005E0E76" w:rsidRPr="00E821A8" w:rsidRDefault="005E0E76" w:rsidP="00946F40">
            <w:pPr>
              <w:rPr>
                <w:rFonts w:eastAsia="SimSun" w:cstheme="minorHAnsi"/>
                <w:sz w:val="24"/>
                <w:szCs w:val="24"/>
                <w:lang w:eastAsia="zh-CN"/>
              </w:rPr>
            </w:pPr>
          </w:p>
        </w:tc>
        <w:tc>
          <w:tcPr>
            <w:tcW w:w="3528" w:type="dxa"/>
            <w:tcBorders>
              <w:top w:val="nil"/>
              <w:left w:val="nil"/>
              <w:bottom w:val="single" w:sz="8" w:space="0" w:color="auto"/>
              <w:right w:val="single" w:sz="8" w:space="0" w:color="auto"/>
            </w:tcBorders>
            <w:shd w:val="clear" w:color="auto" w:fill="FFFF99"/>
          </w:tcPr>
          <w:p w:rsidR="005E0E76" w:rsidRPr="00FD1446" w:rsidRDefault="005E0E76" w:rsidP="00946F40">
            <w:pPr>
              <w:rPr>
                <w:rFonts w:eastAsia="SimSun" w:cstheme="minorHAnsi"/>
                <w:sz w:val="24"/>
                <w:szCs w:val="24"/>
                <w:lang w:eastAsia="zh-CN"/>
              </w:rPr>
            </w:pPr>
          </w:p>
          <w:p w:rsidR="005E0E76" w:rsidRPr="00E821A8" w:rsidRDefault="00D07601" w:rsidP="00946F40">
            <w:pPr>
              <w:rPr>
                <w:rFonts w:eastAsia="SimSun" w:cstheme="minorHAnsi"/>
                <w:sz w:val="24"/>
                <w:szCs w:val="24"/>
                <w:lang w:eastAsia="zh-CN"/>
              </w:rPr>
            </w:pPr>
            <w:r w:rsidRPr="00D07601">
              <w:rPr>
                <w:rFonts w:eastAsia="SimSun" w:cstheme="minorHAnsi"/>
                <w:sz w:val="24"/>
                <w:szCs w:val="24"/>
                <w:lang w:eastAsia="zh-CN"/>
              </w:rPr>
              <w:t>2. Fill in “Old Password”, “New Password”, “Retype New Password” and then select button “Reset Password”</w:t>
            </w:r>
          </w:p>
          <w:p w:rsidR="005E0E76" w:rsidRPr="00E821A8" w:rsidRDefault="005E0E76" w:rsidP="00946F40">
            <w:pPr>
              <w:rPr>
                <w:rFonts w:eastAsia="SimSun" w:cstheme="minorHAnsi"/>
                <w:sz w:val="24"/>
                <w:szCs w:val="24"/>
                <w:lang w:eastAsia="zh-CN"/>
              </w:rPr>
            </w:pPr>
          </w:p>
          <w:p w:rsidR="005E0E76" w:rsidRPr="00FD1446" w:rsidRDefault="005E0E76" w:rsidP="00946F40">
            <w:pPr>
              <w:rPr>
                <w:rFonts w:eastAsia="SimSun" w:cstheme="minorHAnsi"/>
                <w:sz w:val="24"/>
                <w:szCs w:val="24"/>
                <w:lang w:eastAsia="zh-CN"/>
              </w:rPr>
            </w:pPr>
          </w:p>
        </w:tc>
      </w:tr>
      <w:tr w:rsidR="005E0E76" w:rsidRPr="00E821A8" w:rsidTr="00946F40">
        <w:tc>
          <w:tcPr>
            <w:tcW w:w="1788"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rPr>
                <w:rFonts w:cstheme="minorHAnsi"/>
                <w:sz w:val="24"/>
                <w:szCs w:val="24"/>
              </w:rPr>
            </w:pPr>
          </w:p>
        </w:tc>
        <w:tc>
          <w:tcPr>
            <w:tcW w:w="7158" w:type="dxa"/>
            <w:gridSpan w:val="2"/>
            <w:tcBorders>
              <w:top w:val="nil"/>
              <w:left w:val="nil"/>
              <w:bottom w:val="single" w:sz="4" w:space="0" w:color="auto"/>
              <w:right w:val="single" w:sz="8" w:space="0" w:color="auto"/>
            </w:tcBorders>
            <w:tcMar>
              <w:top w:w="0" w:type="dxa"/>
              <w:left w:w="108" w:type="dxa"/>
              <w:bottom w:w="0" w:type="dxa"/>
              <w:right w:w="108" w:type="dxa"/>
            </w:tcMar>
          </w:tcPr>
          <w:p w:rsidR="005E0E76" w:rsidRPr="00E821A8" w:rsidRDefault="005E0E76" w:rsidP="00946F40">
            <w:pPr>
              <w:rPr>
                <w:rFonts w:eastAsia="SimSun" w:cstheme="minorHAnsi"/>
                <w:sz w:val="24"/>
                <w:szCs w:val="24"/>
                <w:lang w:eastAsia="zh-CN"/>
              </w:rPr>
            </w:pPr>
          </w:p>
        </w:tc>
      </w:tr>
      <w:tr w:rsidR="005E0E76" w:rsidRPr="00E821A8" w:rsidTr="00946F40">
        <w:tc>
          <w:tcPr>
            <w:tcW w:w="178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Open Issues</w:t>
            </w:r>
          </w:p>
        </w:tc>
        <w:tc>
          <w:tcPr>
            <w:tcW w:w="715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N/A</w:t>
            </w:r>
          </w:p>
        </w:tc>
      </w:tr>
      <w:tr w:rsidR="005E0E76" w:rsidRPr="00E821A8" w:rsidTr="00946F40">
        <w:tc>
          <w:tcPr>
            <w:tcW w:w="178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Relationship</w:t>
            </w:r>
          </w:p>
        </w:tc>
        <w:tc>
          <w:tcPr>
            <w:tcW w:w="715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N/A</w:t>
            </w:r>
          </w:p>
        </w:tc>
      </w:tr>
      <w:tr w:rsidR="005E0E76" w:rsidRPr="00E821A8" w:rsidTr="00946F40">
        <w:tc>
          <w:tcPr>
            <w:tcW w:w="178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Business Rule</w:t>
            </w:r>
          </w:p>
        </w:tc>
        <w:tc>
          <w:tcPr>
            <w:tcW w:w="715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N/A</w:t>
            </w:r>
          </w:p>
        </w:tc>
      </w:tr>
      <w:tr w:rsidR="005E0E76" w:rsidRPr="00E821A8" w:rsidTr="00946F40">
        <w:tc>
          <w:tcPr>
            <w:tcW w:w="178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Priority</w:t>
            </w:r>
          </w:p>
        </w:tc>
        <w:tc>
          <w:tcPr>
            <w:tcW w:w="715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N/A</w:t>
            </w:r>
          </w:p>
        </w:tc>
      </w:tr>
    </w:tbl>
    <w:p w:rsidR="005E0E76" w:rsidRPr="00E821A8" w:rsidRDefault="005E0E76" w:rsidP="005E0E76">
      <w:pPr>
        <w:pStyle w:val="Caption"/>
        <w:rPr>
          <w:rFonts w:asciiTheme="minorHAnsi" w:hAnsiTheme="minorHAnsi" w:cstheme="minorHAnsi"/>
          <w:sz w:val="24"/>
          <w:szCs w:val="24"/>
        </w:rPr>
      </w:pPr>
    </w:p>
    <w:p w:rsidR="005E0E76" w:rsidRPr="00E821A8" w:rsidRDefault="005E0E76" w:rsidP="005E0E76">
      <w:pPr>
        <w:rPr>
          <w:rFonts w:cstheme="minorHAnsi"/>
          <w:sz w:val="24"/>
          <w:szCs w:val="24"/>
        </w:rPr>
      </w:pPr>
    </w:p>
    <w:p w:rsidR="005E0E76" w:rsidRPr="00E821A8" w:rsidRDefault="00D07601" w:rsidP="001E5A08">
      <w:pPr>
        <w:pStyle w:val="Heading5"/>
        <w:rPr>
          <w:rFonts w:asciiTheme="minorHAnsi" w:hAnsiTheme="minorHAnsi" w:cstheme="minorHAnsi"/>
          <w:sz w:val="24"/>
          <w:szCs w:val="24"/>
        </w:rPr>
      </w:pPr>
      <w:bookmarkStart w:id="239" w:name="_Toc326241032"/>
      <w:r w:rsidRPr="00D07601">
        <w:rPr>
          <w:rFonts w:asciiTheme="minorHAnsi" w:hAnsiTheme="minorHAnsi" w:cstheme="minorHAnsi"/>
          <w:sz w:val="24"/>
          <w:szCs w:val="24"/>
        </w:rPr>
        <w:t>2.4.1.4 Edit User’s Information</w:t>
      </w:r>
      <w:bookmarkEnd w:id="239"/>
    </w:p>
    <w:p w:rsidR="005E0E76" w:rsidRPr="00E821A8" w:rsidRDefault="005E0E76" w:rsidP="005E0E76">
      <w:pPr>
        <w:rPr>
          <w:rFonts w:cstheme="minorHAnsi"/>
          <w:sz w:val="24"/>
          <w:szCs w:val="24"/>
        </w:rPr>
      </w:pPr>
      <w:r w:rsidRPr="00E821A8">
        <w:rPr>
          <w:rFonts w:cstheme="minorHAnsi"/>
          <w:sz w:val="24"/>
          <w:szCs w:val="24"/>
        </w:rPr>
        <w:object w:dxaOrig="4451" w:dyaOrig="1660">
          <v:shape id="_x0000_i1031" type="#_x0000_t75" style="width:222.7pt;height:82.9pt" o:ole="">
            <v:imagedata r:id="rId27" o:title=""/>
          </v:shape>
          <o:OLEObject Type="Embed" ProgID="Visio.Drawing.11" ShapeID="_x0000_i1031" DrawAspect="Content" ObjectID="_1406444824" r:id="rId28"/>
        </w:object>
      </w:r>
    </w:p>
    <w:p w:rsidR="005E0E76" w:rsidRPr="00E821A8" w:rsidRDefault="00D07601" w:rsidP="005E0E76">
      <w:pPr>
        <w:rPr>
          <w:rFonts w:cstheme="minorHAnsi"/>
          <w:sz w:val="24"/>
          <w:szCs w:val="24"/>
        </w:rPr>
      </w:pPr>
      <w:r w:rsidRPr="00D07601">
        <w:rPr>
          <w:rFonts w:cstheme="minorHAnsi"/>
          <w:sz w:val="24"/>
          <w:szCs w:val="24"/>
        </w:rPr>
        <w:tab/>
      </w:r>
      <w:r w:rsidRPr="00D07601">
        <w:rPr>
          <w:rFonts w:cstheme="minorHAnsi"/>
          <w:sz w:val="24"/>
          <w:szCs w:val="24"/>
        </w:rPr>
        <w:tab/>
      </w:r>
    </w:p>
    <w:p w:rsidR="005E0E76" w:rsidRPr="00E821A8" w:rsidRDefault="00D07601" w:rsidP="005E0E76">
      <w:pPr>
        <w:rPr>
          <w:rFonts w:cstheme="minorHAnsi"/>
          <w:sz w:val="24"/>
          <w:szCs w:val="24"/>
        </w:rPr>
      </w:pPr>
      <w:r w:rsidRPr="00D07601">
        <w:rPr>
          <w:rFonts w:cstheme="minorHAnsi"/>
          <w:sz w:val="24"/>
          <w:szCs w:val="24"/>
        </w:rPr>
        <w:t>Use Case scenario:</w:t>
      </w:r>
    </w:p>
    <w:tbl>
      <w:tblPr>
        <w:tblW w:w="0" w:type="auto"/>
        <w:tblInd w:w="2" w:type="dxa"/>
        <w:tblCellMar>
          <w:left w:w="0" w:type="dxa"/>
          <w:right w:w="0" w:type="dxa"/>
        </w:tblCellMar>
        <w:tblLook w:val="0000"/>
      </w:tblPr>
      <w:tblGrid>
        <w:gridCol w:w="1788"/>
        <w:gridCol w:w="3629"/>
        <w:gridCol w:w="3529"/>
      </w:tblGrid>
      <w:tr w:rsidR="005E0E76" w:rsidRPr="00E821A8" w:rsidTr="00946F40">
        <w:tc>
          <w:tcPr>
            <w:tcW w:w="1788"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D07601" w:rsidP="00946F40">
            <w:pPr>
              <w:rPr>
                <w:rFonts w:cstheme="minorHAnsi"/>
                <w:sz w:val="24"/>
                <w:szCs w:val="24"/>
              </w:rPr>
            </w:pPr>
            <w:r w:rsidRPr="00D07601">
              <w:rPr>
                <w:rFonts w:cstheme="minorHAnsi"/>
                <w:sz w:val="24"/>
                <w:szCs w:val="24"/>
              </w:rPr>
              <w:t>User Case ID</w:t>
            </w:r>
          </w:p>
        </w:tc>
        <w:tc>
          <w:tcPr>
            <w:tcW w:w="7158"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5E0E76" w:rsidRPr="00E821A8" w:rsidRDefault="00D07601" w:rsidP="00946F40">
            <w:pPr>
              <w:rPr>
                <w:rFonts w:cstheme="minorHAnsi"/>
                <w:sz w:val="24"/>
                <w:szCs w:val="24"/>
              </w:rPr>
            </w:pPr>
            <w:r w:rsidRPr="00D07601">
              <w:rPr>
                <w:rFonts w:eastAsia="SimSun" w:cstheme="minorHAnsi"/>
                <w:sz w:val="24"/>
                <w:szCs w:val="24"/>
                <w:lang w:eastAsia="zh-CN"/>
              </w:rPr>
              <w:t>General_UC04</w:t>
            </w:r>
          </w:p>
        </w:tc>
      </w:tr>
      <w:tr w:rsidR="005E0E76" w:rsidRPr="00E821A8" w:rsidTr="00946F40">
        <w:tc>
          <w:tcPr>
            <w:tcW w:w="178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D07601" w:rsidP="00946F40">
            <w:pPr>
              <w:rPr>
                <w:rFonts w:cstheme="minorHAnsi"/>
                <w:sz w:val="24"/>
                <w:szCs w:val="24"/>
              </w:rPr>
            </w:pPr>
            <w:r w:rsidRPr="00D07601">
              <w:rPr>
                <w:rFonts w:cstheme="minorHAnsi"/>
                <w:sz w:val="24"/>
                <w:szCs w:val="24"/>
              </w:rPr>
              <w:t>Name</w:t>
            </w:r>
          </w:p>
        </w:tc>
        <w:tc>
          <w:tcPr>
            <w:tcW w:w="715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SimSun" w:cstheme="minorHAnsi"/>
                <w:sz w:val="24"/>
                <w:szCs w:val="24"/>
                <w:lang w:eastAsia="zh-CN"/>
              </w:rPr>
            </w:pPr>
            <w:r w:rsidRPr="00D07601">
              <w:rPr>
                <w:rFonts w:cstheme="minorHAnsi"/>
                <w:sz w:val="24"/>
                <w:szCs w:val="24"/>
              </w:rPr>
              <w:t>Edit User Use Case</w:t>
            </w:r>
          </w:p>
        </w:tc>
      </w:tr>
      <w:tr w:rsidR="005E0E76" w:rsidRPr="00E821A8" w:rsidTr="00946F40">
        <w:tc>
          <w:tcPr>
            <w:tcW w:w="178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Goal</w:t>
            </w:r>
          </w:p>
        </w:tc>
        <w:tc>
          <w:tcPr>
            <w:tcW w:w="715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SimSun" w:cstheme="minorHAnsi"/>
                <w:sz w:val="24"/>
                <w:szCs w:val="24"/>
                <w:lang w:eastAsia="zh-CN"/>
              </w:rPr>
            </w:pPr>
            <w:r w:rsidRPr="00D07601">
              <w:rPr>
                <w:rFonts w:cstheme="minorHAnsi"/>
                <w:sz w:val="24"/>
                <w:szCs w:val="24"/>
              </w:rPr>
              <w:t>This function allows users to edit their profile</w:t>
            </w:r>
          </w:p>
        </w:tc>
      </w:tr>
      <w:tr w:rsidR="005E0E76" w:rsidRPr="00E821A8" w:rsidTr="00946F40">
        <w:tc>
          <w:tcPr>
            <w:tcW w:w="178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Actors</w:t>
            </w:r>
          </w:p>
        </w:tc>
        <w:tc>
          <w:tcPr>
            <w:tcW w:w="715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SimSun" w:cstheme="minorHAnsi"/>
                <w:sz w:val="24"/>
                <w:szCs w:val="24"/>
                <w:lang w:eastAsia="zh-CN"/>
              </w:rPr>
            </w:pPr>
            <w:r w:rsidRPr="00D07601">
              <w:rPr>
                <w:rFonts w:cstheme="minorHAnsi"/>
                <w:sz w:val="24"/>
                <w:szCs w:val="24"/>
              </w:rPr>
              <w:t>User</w:t>
            </w:r>
          </w:p>
        </w:tc>
      </w:tr>
      <w:tr w:rsidR="005E0E76" w:rsidRPr="00E821A8" w:rsidTr="00946F40">
        <w:tc>
          <w:tcPr>
            <w:tcW w:w="178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Pre-conditions</w:t>
            </w:r>
          </w:p>
        </w:tc>
        <w:tc>
          <w:tcPr>
            <w:tcW w:w="715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SimSun" w:cstheme="minorHAnsi"/>
                <w:sz w:val="24"/>
                <w:szCs w:val="24"/>
                <w:lang w:eastAsia="zh-CN"/>
              </w:rPr>
            </w:pPr>
            <w:r w:rsidRPr="00D07601">
              <w:rPr>
                <w:rFonts w:eastAsia="SimSun" w:cstheme="minorHAnsi"/>
                <w:sz w:val="24"/>
                <w:szCs w:val="24"/>
                <w:lang w:eastAsia="zh-CN"/>
              </w:rPr>
              <w:t>Logged user</w:t>
            </w:r>
          </w:p>
        </w:tc>
      </w:tr>
      <w:tr w:rsidR="005E0E76" w:rsidRPr="00E821A8" w:rsidTr="00946F40">
        <w:tc>
          <w:tcPr>
            <w:tcW w:w="178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Post-conditions</w:t>
            </w:r>
          </w:p>
        </w:tc>
        <w:tc>
          <w:tcPr>
            <w:tcW w:w="7158" w:type="dxa"/>
            <w:gridSpan w:val="2"/>
            <w:tcBorders>
              <w:top w:val="nil"/>
              <w:left w:val="nil"/>
              <w:right w:val="single" w:sz="8"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SimSun" w:cstheme="minorHAnsi"/>
                <w:sz w:val="24"/>
                <w:szCs w:val="24"/>
                <w:lang w:eastAsia="zh-CN"/>
              </w:rPr>
            </w:pPr>
            <w:r w:rsidRPr="00D07601">
              <w:rPr>
                <w:rFonts w:eastAsia="SimSun" w:cstheme="minorHAnsi"/>
                <w:sz w:val="24"/>
                <w:szCs w:val="24"/>
                <w:lang w:eastAsia="zh-CN"/>
              </w:rPr>
              <w:t>None</w:t>
            </w:r>
          </w:p>
        </w:tc>
      </w:tr>
      <w:tr w:rsidR="005E0E76" w:rsidRPr="00E821A8" w:rsidTr="00946F40">
        <w:trPr>
          <w:trHeight w:val="2248"/>
        </w:trPr>
        <w:tc>
          <w:tcPr>
            <w:tcW w:w="178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lastRenderedPageBreak/>
              <w:t>Main Flow</w:t>
            </w:r>
          </w:p>
        </w:tc>
        <w:tc>
          <w:tcPr>
            <w:tcW w:w="3629"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SimSun" w:cstheme="minorHAnsi"/>
                <w:sz w:val="24"/>
                <w:szCs w:val="24"/>
                <w:lang w:eastAsia="zh-CN"/>
              </w:rPr>
            </w:pPr>
            <w:r w:rsidRPr="00D07601">
              <w:rPr>
                <w:rFonts w:eastAsia="SimSun" w:cstheme="minorHAnsi"/>
                <w:sz w:val="24"/>
                <w:szCs w:val="24"/>
                <w:lang w:eastAsia="zh-CN"/>
              </w:rPr>
              <w:t>1. Select link “Change your Information”</w:t>
            </w:r>
          </w:p>
          <w:p w:rsidR="005E0E76" w:rsidRPr="00E821A8" w:rsidRDefault="005E0E76" w:rsidP="00946F40">
            <w:pPr>
              <w:rPr>
                <w:rFonts w:eastAsia="SimSun" w:cstheme="minorHAnsi"/>
                <w:sz w:val="24"/>
                <w:szCs w:val="24"/>
                <w:lang w:eastAsia="zh-CN"/>
              </w:rPr>
            </w:pPr>
          </w:p>
          <w:p w:rsidR="005E0E76" w:rsidRPr="00E821A8" w:rsidRDefault="005E0E76" w:rsidP="00946F40">
            <w:pPr>
              <w:rPr>
                <w:rFonts w:eastAsia="SimSun" w:cstheme="minorHAnsi"/>
                <w:sz w:val="24"/>
                <w:szCs w:val="24"/>
                <w:lang w:eastAsia="zh-CN"/>
              </w:rPr>
            </w:pPr>
          </w:p>
        </w:tc>
        <w:tc>
          <w:tcPr>
            <w:tcW w:w="3529" w:type="dxa"/>
            <w:tcBorders>
              <w:top w:val="nil"/>
              <w:left w:val="nil"/>
              <w:bottom w:val="single" w:sz="8" w:space="0" w:color="auto"/>
              <w:right w:val="single" w:sz="8" w:space="0" w:color="auto"/>
            </w:tcBorders>
            <w:shd w:val="clear" w:color="auto" w:fill="FFFF99"/>
          </w:tcPr>
          <w:p w:rsidR="005E0E76" w:rsidRPr="00FD1446" w:rsidRDefault="005E0E76" w:rsidP="00946F40">
            <w:pPr>
              <w:rPr>
                <w:rFonts w:eastAsia="SimSun" w:cstheme="minorHAnsi"/>
                <w:sz w:val="24"/>
                <w:szCs w:val="24"/>
                <w:lang w:eastAsia="zh-CN"/>
              </w:rPr>
            </w:pPr>
          </w:p>
          <w:p w:rsidR="005E0E76" w:rsidRPr="00E821A8" w:rsidRDefault="005E0E76" w:rsidP="00946F40">
            <w:pPr>
              <w:rPr>
                <w:rFonts w:eastAsia="SimSun" w:cstheme="minorHAnsi"/>
                <w:sz w:val="24"/>
                <w:szCs w:val="24"/>
                <w:lang w:eastAsia="zh-CN"/>
              </w:rPr>
            </w:pPr>
          </w:p>
          <w:p w:rsidR="005E0E76" w:rsidRPr="00E821A8" w:rsidRDefault="00D07601" w:rsidP="00946F40">
            <w:pPr>
              <w:rPr>
                <w:rFonts w:eastAsia="SimSun" w:cstheme="minorHAnsi"/>
                <w:sz w:val="24"/>
                <w:szCs w:val="24"/>
                <w:lang w:eastAsia="zh-CN"/>
              </w:rPr>
            </w:pPr>
            <w:r w:rsidRPr="00D07601">
              <w:rPr>
                <w:rFonts w:eastAsia="SimSun" w:cstheme="minorHAnsi"/>
                <w:sz w:val="24"/>
                <w:szCs w:val="24"/>
                <w:lang w:eastAsia="zh-CN"/>
              </w:rPr>
              <w:t>2. Change User’s information then select button “Save Change”</w:t>
            </w:r>
          </w:p>
          <w:p w:rsidR="005E0E76" w:rsidRPr="00E821A8" w:rsidRDefault="005E0E76" w:rsidP="00946F40">
            <w:pPr>
              <w:rPr>
                <w:rFonts w:eastAsia="SimSun" w:cstheme="minorHAnsi"/>
                <w:sz w:val="24"/>
                <w:szCs w:val="24"/>
                <w:lang w:eastAsia="zh-CN"/>
              </w:rPr>
            </w:pPr>
          </w:p>
          <w:p w:rsidR="005E0E76" w:rsidRPr="00FD1446" w:rsidRDefault="005E0E76" w:rsidP="00946F40">
            <w:pPr>
              <w:rPr>
                <w:rFonts w:eastAsia="SimSun" w:cstheme="minorHAnsi"/>
                <w:sz w:val="24"/>
                <w:szCs w:val="24"/>
                <w:lang w:eastAsia="zh-CN"/>
              </w:rPr>
            </w:pPr>
          </w:p>
          <w:p w:rsidR="005E0E76" w:rsidRPr="00E821A8" w:rsidRDefault="005E0E76" w:rsidP="00946F40">
            <w:pPr>
              <w:rPr>
                <w:rFonts w:eastAsia="SimSun" w:cstheme="minorHAnsi"/>
                <w:sz w:val="24"/>
                <w:szCs w:val="24"/>
                <w:lang w:eastAsia="zh-CN"/>
              </w:rPr>
            </w:pPr>
          </w:p>
          <w:p w:rsidR="005E0E76" w:rsidRPr="00E821A8" w:rsidRDefault="005E0E76" w:rsidP="00946F40">
            <w:pPr>
              <w:rPr>
                <w:rFonts w:eastAsia="SimSun" w:cstheme="minorHAnsi"/>
                <w:sz w:val="24"/>
                <w:szCs w:val="24"/>
                <w:lang w:eastAsia="zh-CN"/>
              </w:rPr>
            </w:pPr>
          </w:p>
        </w:tc>
      </w:tr>
      <w:tr w:rsidR="005E0E76" w:rsidRPr="00E821A8" w:rsidTr="00946F40">
        <w:tc>
          <w:tcPr>
            <w:tcW w:w="1788"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rPr>
                <w:rFonts w:cstheme="minorHAnsi"/>
                <w:sz w:val="24"/>
                <w:szCs w:val="24"/>
              </w:rPr>
            </w:pPr>
          </w:p>
        </w:tc>
        <w:tc>
          <w:tcPr>
            <w:tcW w:w="7158" w:type="dxa"/>
            <w:gridSpan w:val="2"/>
            <w:tcBorders>
              <w:top w:val="nil"/>
              <w:left w:val="nil"/>
              <w:bottom w:val="single" w:sz="4" w:space="0" w:color="auto"/>
              <w:right w:val="single" w:sz="8" w:space="0" w:color="auto"/>
            </w:tcBorders>
            <w:tcMar>
              <w:top w:w="0" w:type="dxa"/>
              <w:left w:w="108" w:type="dxa"/>
              <w:bottom w:w="0" w:type="dxa"/>
              <w:right w:w="108" w:type="dxa"/>
            </w:tcMar>
          </w:tcPr>
          <w:p w:rsidR="005E0E76" w:rsidRPr="00E821A8" w:rsidRDefault="005E0E76" w:rsidP="00946F40">
            <w:pPr>
              <w:rPr>
                <w:rFonts w:eastAsia="SimSun" w:cstheme="minorHAnsi"/>
                <w:sz w:val="24"/>
                <w:szCs w:val="24"/>
                <w:lang w:eastAsia="zh-CN"/>
              </w:rPr>
            </w:pPr>
          </w:p>
        </w:tc>
      </w:tr>
      <w:tr w:rsidR="005E0E76" w:rsidRPr="00E821A8" w:rsidTr="00946F40">
        <w:tc>
          <w:tcPr>
            <w:tcW w:w="178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Open Issues</w:t>
            </w:r>
          </w:p>
        </w:tc>
        <w:tc>
          <w:tcPr>
            <w:tcW w:w="715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N/A</w:t>
            </w:r>
          </w:p>
        </w:tc>
      </w:tr>
      <w:tr w:rsidR="005E0E76" w:rsidRPr="00E821A8" w:rsidTr="00946F40">
        <w:tc>
          <w:tcPr>
            <w:tcW w:w="178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Relationship</w:t>
            </w:r>
          </w:p>
        </w:tc>
        <w:tc>
          <w:tcPr>
            <w:tcW w:w="715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N/A</w:t>
            </w:r>
          </w:p>
        </w:tc>
      </w:tr>
      <w:tr w:rsidR="005E0E76" w:rsidRPr="00E821A8" w:rsidTr="00946F40">
        <w:tc>
          <w:tcPr>
            <w:tcW w:w="178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Business Rule</w:t>
            </w:r>
          </w:p>
        </w:tc>
        <w:tc>
          <w:tcPr>
            <w:tcW w:w="715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N/A</w:t>
            </w:r>
          </w:p>
        </w:tc>
      </w:tr>
      <w:tr w:rsidR="005E0E76" w:rsidRPr="00E821A8" w:rsidTr="00946F40">
        <w:tc>
          <w:tcPr>
            <w:tcW w:w="178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Priority</w:t>
            </w:r>
          </w:p>
        </w:tc>
        <w:tc>
          <w:tcPr>
            <w:tcW w:w="715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N/A</w:t>
            </w:r>
          </w:p>
        </w:tc>
      </w:tr>
    </w:tbl>
    <w:p w:rsidR="005E0E76" w:rsidRPr="00E821A8" w:rsidRDefault="005E0E76" w:rsidP="005E0E76">
      <w:pPr>
        <w:pStyle w:val="Caption"/>
        <w:rPr>
          <w:rFonts w:asciiTheme="minorHAnsi" w:hAnsiTheme="minorHAnsi" w:cstheme="minorHAnsi"/>
          <w:sz w:val="24"/>
          <w:szCs w:val="24"/>
        </w:rPr>
      </w:pPr>
    </w:p>
    <w:p w:rsidR="005E0E76" w:rsidRPr="00E821A8" w:rsidRDefault="005E0E76" w:rsidP="005E0E76">
      <w:pPr>
        <w:rPr>
          <w:rFonts w:cstheme="minorHAnsi"/>
          <w:sz w:val="24"/>
          <w:szCs w:val="24"/>
        </w:rPr>
      </w:pPr>
    </w:p>
    <w:p w:rsidR="005E0E76" w:rsidRPr="00E821A8" w:rsidRDefault="005E0E76" w:rsidP="005E0E76">
      <w:pPr>
        <w:rPr>
          <w:rFonts w:cstheme="minorHAnsi"/>
          <w:sz w:val="24"/>
          <w:szCs w:val="24"/>
        </w:rPr>
      </w:pPr>
    </w:p>
    <w:p w:rsidR="005E0E76" w:rsidRPr="00FD1446" w:rsidRDefault="005E0E76" w:rsidP="005E0E76">
      <w:pPr>
        <w:rPr>
          <w:rFonts w:cstheme="minorHAnsi"/>
          <w:sz w:val="24"/>
          <w:szCs w:val="24"/>
        </w:rPr>
      </w:pPr>
    </w:p>
    <w:p w:rsidR="005E0E76" w:rsidRPr="00E821A8" w:rsidRDefault="005E0E76" w:rsidP="005E0E76">
      <w:pPr>
        <w:rPr>
          <w:rFonts w:cstheme="minorHAnsi"/>
          <w:sz w:val="24"/>
          <w:szCs w:val="24"/>
        </w:rPr>
      </w:pPr>
    </w:p>
    <w:p w:rsidR="005E0E76" w:rsidRPr="00E821A8" w:rsidRDefault="005E0E76" w:rsidP="005E0E76">
      <w:pPr>
        <w:rPr>
          <w:rFonts w:cstheme="minorHAnsi"/>
          <w:sz w:val="24"/>
          <w:szCs w:val="24"/>
        </w:rPr>
      </w:pPr>
    </w:p>
    <w:p w:rsidR="005E0E76" w:rsidRPr="00E821A8" w:rsidRDefault="005E0E76" w:rsidP="005E0E76">
      <w:pPr>
        <w:rPr>
          <w:rFonts w:cstheme="minorHAnsi"/>
          <w:sz w:val="24"/>
          <w:szCs w:val="24"/>
        </w:rPr>
      </w:pPr>
    </w:p>
    <w:p w:rsidR="005E0E76" w:rsidRPr="00E821A8" w:rsidRDefault="005E0E76" w:rsidP="005E0E76">
      <w:pPr>
        <w:rPr>
          <w:rFonts w:cstheme="minorHAnsi"/>
          <w:sz w:val="24"/>
          <w:szCs w:val="24"/>
        </w:rPr>
      </w:pPr>
    </w:p>
    <w:p w:rsidR="005E0E76" w:rsidRPr="00E821A8" w:rsidRDefault="005E0E76" w:rsidP="005E0E76">
      <w:pPr>
        <w:rPr>
          <w:rFonts w:cstheme="minorHAnsi"/>
          <w:sz w:val="24"/>
          <w:szCs w:val="24"/>
        </w:rPr>
      </w:pPr>
    </w:p>
    <w:p w:rsidR="005E0E76" w:rsidRPr="00E821A8" w:rsidRDefault="00D07601" w:rsidP="001E5A08">
      <w:pPr>
        <w:pStyle w:val="Heading5"/>
        <w:rPr>
          <w:rFonts w:asciiTheme="minorHAnsi" w:hAnsiTheme="minorHAnsi" w:cstheme="minorHAnsi"/>
          <w:sz w:val="24"/>
          <w:szCs w:val="24"/>
        </w:rPr>
      </w:pPr>
      <w:bookmarkStart w:id="240" w:name="_Toc326241033"/>
      <w:r w:rsidRPr="00D07601">
        <w:rPr>
          <w:rFonts w:asciiTheme="minorHAnsi" w:hAnsiTheme="minorHAnsi" w:cstheme="minorHAnsi"/>
          <w:sz w:val="24"/>
          <w:szCs w:val="24"/>
        </w:rPr>
        <w:t>2.4.1.5 Register New Account</w:t>
      </w:r>
      <w:bookmarkEnd w:id="240"/>
    </w:p>
    <w:p w:rsidR="005E0E76" w:rsidRPr="00E821A8" w:rsidRDefault="005E0E76" w:rsidP="005E0E76">
      <w:pPr>
        <w:rPr>
          <w:rFonts w:cstheme="minorHAnsi"/>
          <w:sz w:val="24"/>
          <w:szCs w:val="24"/>
        </w:rPr>
      </w:pPr>
      <w:r w:rsidRPr="00E821A8">
        <w:rPr>
          <w:rFonts w:cstheme="minorHAnsi"/>
          <w:sz w:val="24"/>
          <w:szCs w:val="24"/>
        </w:rPr>
        <w:object w:dxaOrig="4481" w:dyaOrig="1660">
          <v:shape id="_x0000_i1032" type="#_x0000_t75" style="width:224.35pt;height:82.9pt" o:ole="">
            <v:imagedata r:id="rId29" o:title=""/>
          </v:shape>
          <o:OLEObject Type="Embed" ProgID="Visio.Drawing.11" ShapeID="_x0000_i1032" DrawAspect="Content" ObjectID="_1406444825" r:id="rId30"/>
        </w:object>
      </w:r>
    </w:p>
    <w:p w:rsidR="005E0E76" w:rsidRPr="00E821A8" w:rsidRDefault="00D07601" w:rsidP="005E0E76">
      <w:pPr>
        <w:rPr>
          <w:rFonts w:cstheme="minorHAnsi"/>
          <w:sz w:val="24"/>
          <w:szCs w:val="24"/>
        </w:rPr>
      </w:pPr>
      <w:r w:rsidRPr="00D07601">
        <w:rPr>
          <w:rFonts w:cstheme="minorHAnsi"/>
          <w:sz w:val="24"/>
          <w:szCs w:val="24"/>
        </w:rPr>
        <w:tab/>
      </w:r>
      <w:r w:rsidRPr="00D07601">
        <w:rPr>
          <w:rFonts w:cstheme="minorHAnsi"/>
          <w:sz w:val="24"/>
          <w:szCs w:val="24"/>
        </w:rPr>
        <w:tab/>
      </w:r>
    </w:p>
    <w:p w:rsidR="005E0E76" w:rsidRPr="00E821A8" w:rsidRDefault="00D07601" w:rsidP="005E0E76">
      <w:pPr>
        <w:rPr>
          <w:rFonts w:cstheme="minorHAnsi"/>
          <w:sz w:val="24"/>
          <w:szCs w:val="24"/>
        </w:rPr>
      </w:pPr>
      <w:r w:rsidRPr="00D07601">
        <w:rPr>
          <w:rFonts w:cstheme="minorHAnsi"/>
          <w:sz w:val="24"/>
          <w:szCs w:val="24"/>
        </w:rPr>
        <w:t>Use Case scenario:</w:t>
      </w:r>
    </w:p>
    <w:tbl>
      <w:tblPr>
        <w:tblW w:w="0" w:type="auto"/>
        <w:tblInd w:w="2" w:type="dxa"/>
        <w:tblCellMar>
          <w:left w:w="0" w:type="dxa"/>
          <w:right w:w="0" w:type="dxa"/>
        </w:tblCellMar>
        <w:tblLook w:val="0000"/>
      </w:tblPr>
      <w:tblGrid>
        <w:gridCol w:w="1789"/>
        <w:gridCol w:w="3630"/>
        <w:gridCol w:w="3527"/>
      </w:tblGrid>
      <w:tr w:rsidR="005E0E76" w:rsidRPr="00E821A8" w:rsidTr="00946F40">
        <w:tc>
          <w:tcPr>
            <w:tcW w:w="1789"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D07601" w:rsidP="00946F40">
            <w:pPr>
              <w:rPr>
                <w:rFonts w:cstheme="minorHAnsi"/>
                <w:sz w:val="24"/>
                <w:szCs w:val="24"/>
              </w:rPr>
            </w:pPr>
            <w:r w:rsidRPr="00D07601">
              <w:rPr>
                <w:rFonts w:cstheme="minorHAnsi"/>
                <w:sz w:val="24"/>
                <w:szCs w:val="24"/>
              </w:rPr>
              <w:lastRenderedPageBreak/>
              <w:t>User Case ID</w:t>
            </w:r>
          </w:p>
        </w:tc>
        <w:tc>
          <w:tcPr>
            <w:tcW w:w="7157"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5E0E76" w:rsidRPr="00E821A8" w:rsidRDefault="00D07601" w:rsidP="00946F40">
            <w:pPr>
              <w:rPr>
                <w:rFonts w:cstheme="minorHAnsi"/>
                <w:sz w:val="24"/>
                <w:szCs w:val="24"/>
              </w:rPr>
            </w:pPr>
            <w:r w:rsidRPr="00D07601">
              <w:rPr>
                <w:rFonts w:eastAsia="SimSun" w:cstheme="minorHAnsi"/>
                <w:sz w:val="24"/>
                <w:szCs w:val="24"/>
                <w:lang w:eastAsia="zh-CN"/>
              </w:rPr>
              <w:t>General_UC05</w:t>
            </w:r>
          </w:p>
        </w:tc>
      </w:tr>
      <w:tr w:rsidR="005E0E76" w:rsidRPr="00E821A8" w:rsidTr="00946F40">
        <w:tc>
          <w:tcPr>
            <w:tcW w:w="178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D07601" w:rsidP="00946F40">
            <w:pPr>
              <w:rPr>
                <w:rFonts w:cstheme="minorHAnsi"/>
                <w:sz w:val="24"/>
                <w:szCs w:val="24"/>
              </w:rPr>
            </w:pPr>
            <w:r w:rsidRPr="00D07601">
              <w:rPr>
                <w:rFonts w:cstheme="minorHAnsi"/>
                <w:sz w:val="24"/>
                <w:szCs w:val="24"/>
              </w:rPr>
              <w:t>Name</w:t>
            </w:r>
          </w:p>
        </w:tc>
        <w:tc>
          <w:tcPr>
            <w:tcW w:w="7157"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SimSun" w:cstheme="minorHAnsi"/>
                <w:sz w:val="24"/>
                <w:szCs w:val="24"/>
                <w:lang w:eastAsia="zh-CN"/>
              </w:rPr>
            </w:pPr>
            <w:r w:rsidRPr="00D07601">
              <w:rPr>
                <w:rFonts w:cstheme="minorHAnsi"/>
                <w:sz w:val="24"/>
                <w:szCs w:val="24"/>
              </w:rPr>
              <w:t>Register New Account Use Case</w:t>
            </w:r>
          </w:p>
        </w:tc>
      </w:tr>
      <w:tr w:rsidR="005E0E76" w:rsidRPr="00E821A8" w:rsidTr="00946F40">
        <w:tc>
          <w:tcPr>
            <w:tcW w:w="178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Goal</w:t>
            </w:r>
          </w:p>
        </w:tc>
        <w:tc>
          <w:tcPr>
            <w:tcW w:w="7157"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SimSun" w:cstheme="minorHAnsi"/>
                <w:sz w:val="24"/>
                <w:szCs w:val="24"/>
                <w:lang w:eastAsia="zh-CN"/>
              </w:rPr>
            </w:pPr>
            <w:r w:rsidRPr="00D07601">
              <w:rPr>
                <w:rFonts w:cstheme="minorHAnsi"/>
                <w:sz w:val="24"/>
                <w:szCs w:val="24"/>
              </w:rPr>
              <w:t>This function allows guest to register a new account</w:t>
            </w:r>
          </w:p>
        </w:tc>
      </w:tr>
      <w:tr w:rsidR="005E0E76" w:rsidRPr="00E821A8" w:rsidTr="00946F40">
        <w:tc>
          <w:tcPr>
            <w:tcW w:w="178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Actors</w:t>
            </w:r>
          </w:p>
        </w:tc>
        <w:tc>
          <w:tcPr>
            <w:tcW w:w="7157"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SimSun" w:cstheme="minorHAnsi"/>
                <w:sz w:val="24"/>
                <w:szCs w:val="24"/>
                <w:lang w:eastAsia="zh-CN"/>
              </w:rPr>
            </w:pPr>
            <w:r w:rsidRPr="00D07601">
              <w:rPr>
                <w:rFonts w:cstheme="minorHAnsi"/>
                <w:sz w:val="24"/>
                <w:szCs w:val="24"/>
              </w:rPr>
              <w:t>Guest</w:t>
            </w:r>
          </w:p>
        </w:tc>
      </w:tr>
      <w:tr w:rsidR="005E0E76" w:rsidRPr="00E821A8" w:rsidTr="00946F40">
        <w:tc>
          <w:tcPr>
            <w:tcW w:w="178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Pre-conditions</w:t>
            </w:r>
          </w:p>
        </w:tc>
        <w:tc>
          <w:tcPr>
            <w:tcW w:w="7157"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SimSun" w:cstheme="minorHAnsi"/>
                <w:sz w:val="24"/>
                <w:szCs w:val="24"/>
                <w:lang w:eastAsia="zh-CN"/>
              </w:rPr>
            </w:pPr>
            <w:r w:rsidRPr="00D07601">
              <w:rPr>
                <w:rFonts w:eastAsia="SimSun" w:cstheme="minorHAnsi"/>
                <w:sz w:val="24"/>
                <w:szCs w:val="24"/>
                <w:lang w:eastAsia="zh-CN"/>
              </w:rPr>
              <w:t>None</w:t>
            </w:r>
          </w:p>
        </w:tc>
      </w:tr>
      <w:tr w:rsidR="005E0E76" w:rsidRPr="00E821A8" w:rsidTr="00946F40">
        <w:tc>
          <w:tcPr>
            <w:tcW w:w="178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Post-conditions</w:t>
            </w:r>
          </w:p>
        </w:tc>
        <w:tc>
          <w:tcPr>
            <w:tcW w:w="7157" w:type="dxa"/>
            <w:gridSpan w:val="2"/>
            <w:tcBorders>
              <w:top w:val="nil"/>
              <w:left w:val="nil"/>
              <w:right w:val="single" w:sz="8"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SimSun" w:cstheme="minorHAnsi"/>
                <w:sz w:val="24"/>
                <w:szCs w:val="24"/>
                <w:lang w:eastAsia="zh-CN"/>
              </w:rPr>
            </w:pPr>
            <w:r w:rsidRPr="00D07601">
              <w:rPr>
                <w:rFonts w:eastAsia="SimSun" w:cstheme="minorHAnsi"/>
                <w:sz w:val="24"/>
                <w:szCs w:val="24"/>
                <w:lang w:eastAsia="zh-CN"/>
              </w:rPr>
              <w:t>None</w:t>
            </w:r>
          </w:p>
        </w:tc>
      </w:tr>
      <w:tr w:rsidR="005E0E76" w:rsidRPr="00E821A8" w:rsidTr="00946F40">
        <w:trPr>
          <w:trHeight w:val="2248"/>
        </w:trPr>
        <w:tc>
          <w:tcPr>
            <w:tcW w:w="178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Main Flow</w:t>
            </w:r>
          </w:p>
        </w:tc>
        <w:tc>
          <w:tcPr>
            <w:tcW w:w="3630"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SimSun" w:cstheme="minorHAnsi"/>
                <w:sz w:val="24"/>
                <w:szCs w:val="24"/>
                <w:lang w:eastAsia="zh-CN"/>
              </w:rPr>
            </w:pPr>
            <w:r w:rsidRPr="00D07601">
              <w:rPr>
                <w:rFonts w:eastAsia="SimSun" w:cstheme="minorHAnsi"/>
                <w:sz w:val="24"/>
                <w:szCs w:val="24"/>
                <w:lang w:eastAsia="zh-CN"/>
              </w:rPr>
              <w:t>1. User goes into PMS Homepage</w:t>
            </w:r>
          </w:p>
          <w:p w:rsidR="005E0E76" w:rsidRPr="00E821A8" w:rsidRDefault="005E0E76" w:rsidP="00946F40">
            <w:pPr>
              <w:rPr>
                <w:rFonts w:eastAsia="SimSun" w:cstheme="minorHAnsi"/>
                <w:sz w:val="24"/>
                <w:szCs w:val="24"/>
                <w:lang w:eastAsia="zh-CN"/>
              </w:rPr>
            </w:pPr>
          </w:p>
          <w:p w:rsidR="005E0E76" w:rsidRPr="00E821A8" w:rsidRDefault="005E0E76" w:rsidP="00946F40">
            <w:pPr>
              <w:rPr>
                <w:rFonts w:eastAsia="SimSun" w:cstheme="minorHAnsi"/>
                <w:sz w:val="24"/>
                <w:szCs w:val="24"/>
                <w:lang w:eastAsia="zh-CN"/>
              </w:rPr>
            </w:pPr>
          </w:p>
          <w:p w:rsidR="005E0E76" w:rsidRPr="00E821A8" w:rsidRDefault="00D07601" w:rsidP="00946F40">
            <w:pPr>
              <w:rPr>
                <w:rFonts w:eastAsia="SimSun" w:cstheme="minorHAnsi"/>
                <w:sz w:val="24"/>
                <w:szCs w:val="24"/>
                <w:lang w:eastAsia="zh-CN"/>
              </w:rPr>
            </w:pPr>
            <w:r w:rsidRPr="00D07601">
              <w:rPr>
                <w:rFonts w:eastAsia="SimSun" w:cstheme="minorHAnsi"/>
                <w:sz w:val="24"/>
                <w:szCs w:val="24"/>
                <w:lang w:eastAsia="zh-CN"/>
              </w:rPr>
              <w:t>3. Fill in User’s information then select button “Submit”</w:t>
            </w:r>
          </w:p>
          <w:p w:rsidR="005E0E76" w:rsidRPr="00E821A8" w:rsidRDefault="005E0E76" w:rsidP="00946F40">
            <w:pPr>
              <w:rPr>
                <w:rFonts w:eastAsia="SimSun" w:cstheme="minorHAnsi"/>
                <w:sz w:val="24"/>
                <w:szCs w:val="24"/>
                <w:lang w:eastAsia="zh-CN"/>
              </w:rPr>
            </w:pPr>
          </w:p>
        </w:tc>
        <w:tc>
          <w:tcPr>
            <w:tcW w:w="3527" w:type="dxa"/>
            <w:tcBorders>
              <w:top w:val="nil"/>
              <w:left w:val="nil"/>
              <w:bottom w:val="single" w:sz="8" w:space="0" w:color="auto"/>
              <w:right w:val="single" w:sz="8" w:space="0" w:color="auto"/>
            </w:tcBorders>
            <w:shd w:val="clear" w:color="auto" w:fill="FFFF99"/>
          </w:tcPr>
          <w:p w:rsidR="005E0E76" w:rsidRPr="00FD1446" w:rsidRDefault="005E0E76" w:rsidP="00946F40">
            <w:pPr>
              <w:rPr>
                <w:rFonts w:eastAsia="SimSun" w:cstheme="minorHAnsi"/>
                <w:sz w:val="24"/>
                <w:szCs w:val="24"/>
                <w:lang w:eastAsia="zh-CN"/>
              </w:rPr>
            </w:pPr>
          </w:p>
          <w:p w:rsidR="005E0E76" w:rsidRPr="00E821A8" w:rsidRDefault="00D07601" w:rsidP="00946F40">
            <w:pPr>
              <w:rPr>
                <w:rFonts w:eastAsia="SimSun" w:cstheme="minorHAnsi"/>
                <w:sz w:val="24"/>
                <w:szCs w:val="24"/>
                <w:lang w:eastAsia="zh-CN"/>
              </w:rPr>
            </w:pPr>
            <w:r w:rsidRPr="00D07601">
              <w:rPr>
                <w:rFonts w:eastAsia="SimSun" w:cstheme="minorHAnsi"/>
                <w:sz w:val="24"/>
                <w:szCs w:val="24"/>
                <w:lang w:eastAsia="zh-CN"/>
              </w:rPr>
              <w:t>2. Select link “Register New Account”</w:t>
            </w:r>
          </w:p>
          <w:p w:rsidR="005E0E76" w:rsidRPr="00E821A8" w:rsidRDefault="005E0E76" w:rsidP="00946F40">
            <w:pPr>
              <w:rPr>
                <w:rFonts w:eastAsia="SimSun" w:cstheme="minorHAnsi"/>
                <w:sz w:val="24"/>
                <w:szCs w:val="24"/>
                <w:lang w:eastAsia="zh-CN"/>
              </w:rPr>
            </w:pPr>
          </w:p>
          <w:p w:rsidR="005E0E76" w:rsidRPr="00FD1446" w:rsidRDefault="005E0E76" w:rsidP="00946F40">
            <w:pPr>
              <w:rPr>
                <w:rFonts w:eastAsia="SimSun" w:cstheme="minorHAnsi"/>
                <w:sz w:val="24"/>
                <w:szCs w:val="24"/>
                <w:lang w:eastAsia="zh-CN"/>
              </w:rPr>
            </w:pPr>
          </w:p>
        </w:tc>
      </w:tr>
      <w:tr w:rsidR="005E0E76" w:rsidRPr="00E821A8" w:rsidTr="00946F40">
        <w:tc>
          <w:tcPr>
            <w:tcW w:w="1789"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rPr>
                <w:rFonts w:cstheme="minorHAnsi"/>
                <w:sz w:val="24"/>
                <w:szCs w:val="24"/>
              </w:rPr>
            </w:pPr>
          </w:p>
        </w:tc>
        <w:tc>
          <w:tcPr>
            <w:tcW w:w="7157" w:type="dxa"/>
            <w:gridSpan w:val="2"/>
            <w:tcBorders>
              <w:top w:val="nil"/>
              <w:left w:val="nil"/>
              <w:bottom w:val="single" w:sz="4" w:space="0" w:color="auto"/>
              <w:right w:val="single" w:sz="8" w:space="0" w:color="auto"/>
            </w:tcBorders>
            <w:tcMar>
              <w:top w:w="0" w:type="dxa"/>
              <w:left w:w="108" w:type="dxa"/>
              <w:bottom w:w="0" w:type="dxa"/>
              <w:right w:w="108" w:type="dxa"/>
            </w:tcMar>
          </w:tcPr>
          <w:p w:rsidR="005E0E76" w:rsidRPr="00E821A8" w:rsidRDefault="005E0E76" w:rsidP="00946F40">
            <w:pPr>
              <w:rPr>
                <w:rFonts w:eastAsia="SimSun" w:cstheme="minorHAnsi"/>
                <w:sz w:val="24"/>
                <w:szCs w:val="24"/>
                <w:lang w:eastAsia="zh-CN"/>
              </w:rPr>
            </w:pPr>
          </w:p>
        </w:tc>
      </w:tr>
      <w:tr w:rsidR="005E0E76" w:rsidRPr="00E821A8" w:rsidTr="00946F40">
        <w:tc>
          <w:tcPr>
            <w:tcW w:w="1789"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Open Issues</w:t>
            </w:r>
          </w:p>
        </w:tc>
        <w:tc>
          <w:tcPr>
            <w:tcW w:w="7157"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N/A</w:t>
            </w:r>
          </w:p>
        </w:tc>
      </w:tr>
      <w:tr w:rsidR="005E0E76" w:rsidRPr="00E821A8" w:rsidTr="00946F40">
        <w:tc>
          <w:tcPr>
            <w:tcW w:w="1789"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Relationship</w:t>
            </w:r>
          </w:p>
        </w:tc>
        <w:tc>
          <w:tcPr>
            <w:tcW w:w="7157"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N/A</w:t>
            </w:r>
          </w:p>
        </w:tc>
      </w:tr>
      <w:tr w:rsidR="005E0E76" w:rsidRPr="00E821A8" w:rsidTr="00946F40">
        <w:tc>
          <w:tcPr>
            <w:tcW w:w="1789"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Business Rule</w:t>
            </w:r>
          </w:p>
        </w:tc>
        <w:tc>
          <w:tcPr>
            <w:tcW w:w="7157"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N/A</w:t>
            </w:r>
          </w:p>
        </w:tc>
      </w:tr>
      <w:tr w:rsidR="005E0E76" w:rsidRPr="00E821A8" w:rsidTr="00946F40">
        <w:tc>
          <w:tcPr>
            <w:tcW w:w="1789"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Priority</w:t>
            </w:r>
          </w:p>
        </w:tc>
        <w:tc>
          <w:tcPr>
            <w:tcW w:w="7157"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N/A</w:t>
            </w:r>
          </w:p>
        </w:tc>
      </w:tr>
    </w:tbl>
    <w:p w:rsidR="005E0E76" w:rsidRPr="00E821A8" w:rsidRDefault="00D07601" w:rsidP="001E5A08">
      <w:pPr>
        <w:pStyle w:val="Heading5"/>
        <w:rPr>
          <w:rFonts w:asciiTheme="minorHAnsi" w:hAnsiTheme="minorHAnsi" w:cstheme="minorHAnsi"/>
          <w:sz w:val="24"/>
          <w:szCs w:val="24"/>
        </w:rPr>
      </w:pPr>
      <w:bookmarkStart w:id="241" w:name="_Toc326241034"/>
      <w:r w:rsidRPr="00D07601">
        <w:rPr>
          <w:rFonts w:asciiTheme="minorHAnsi" w:eastAsiaTheme="minorHAnsi" w:hAnsiTheme="minorHAnsi" w:cstheme="minorHAnsi"/>
          <w:color w:val="auto"/>
          <w:sz w:val="24"/>
          <w:szCs w:val="24"/>
        </w:rPr>
        <w:br/>
      </w:r>
      <w:r w:rsidRPr="00D07601">
        <w:rPr>
          <w:rFonts w:asciiTheme="minorHAnsi" w:hAnsiTheme="minorHAnsi" w:cstheme="minorHAnsi"/>
          <w:sz w:val="24"/>
          <w:szCs w:val="24"/>
        </w:rPr>
        <w:t>2.4.1.6 Reset Password</w:t>
      </w:r>
      <w:bookmarkEnd w:id="241"/>
    </w:p>
    <w:p w:rsidR="005E0E76" w:rsidRPr="00E821A8" w:rsidRDefault="005E0E76" w:rsidP="005E0E76">
      <w:pPr>
        <w:rPr>
          <w:rFonts w:cstheme="minorHAnsi"/>
          <w:sz w:val="24"/>
          <w:szCs w:val="24"/>
        </w:rPr>
      </w:pPr>
      <w:r w:rsidRPr="00E821A8">
        <w:rPr>
          <w:rFonts w:cstheme="minorHAnsi"/>
          <w:sz w:val="24"/>
          <w:szCs w:val="24"/>
        </w:rPr>
        <w:object w:dxaOrig="4460" w:dyaOrig="1660">
          <v:shape id="_x0000_i1033" type="#_x0000_t75" style="width:222.7pt;height:82.9pt" o:ole="">
            <v:imagedata r:id="rId31" o:title=""/>
          </v:shape>
          <o:OLEObject Type="Embed" ProgID="Visio.Drawing.11" ShapeID="_x0000_i1033" DrawAspect="Content" ObjectID="_1406444826" r:id="rId32"/>
        </w:object>
      </w:r>
    </w:p>
    <w:p w:rsidR="005E0E76" w:rsidRPr="00E821A8" w:rsidRDefault="00D07601" w:rsidP="005E0E76">
      <w:pPr>
        <w:rPr>
          <w:rFonts w:cstheme="minorHAnsi"/>
          <w:sz w:val="24"/>
          <w:szCs w:val="24"/>
        </w:rPr>
      </w:pPr>
      <w:r w:rsidRPr="00D07601">
        <w:rPr>
          <w:rFonts w:cstheme="minorHAnsi"/>
          <w:sz w:val="24"/>
          <w:szCs w:val="24"/>
        </w:rPr>
        <w:tab/>
      </w:r>
      <w:r w:rsidRPr="00D07601">
        <w:rPr>
          <w:rFonts w:cstheme="minorHAnsi"/>
          <w:sz w:val="24"/>
          <w:szCs w:val="24"/>
        </w:rPr>
        <w:tab/>
      </w:r>
    </w:p>
    <w:p w:rsidR="005E0E76" w:rsidRPr="00E821A8" w:rsidRDefault="00D07601" w:rsidP="005E0E76">
      <w:pPr>
        <w:rPr>
          <w:rFonts w:cstheme="minorHAnsi"/>
          <w:sz w:val="24"/>
          <w:szCs w:val="24"/>
        </w:rPr>
      </w:pPr>
      <w:r w:rsidRPr="00D07601">
        <w:rPr>
          <w:rFonts w:cstheme="minorHAnsi"/>
          <w:sz w:val="24"/>
          <w:szCs w:val="24"/>
        </w:rPr>
        <w:t>Use Case scenario:</w:t>
      </w:r>
    </w:p>
    <w:tbl>
      <w:tblPr>
        <w:tblW w:w="0" w:type="auto"/>
        <w:tblInd w:w="2" w:type="dxa"/>
        <w:tblCellMar>
          <w:left w:w="0" w:type="dxa"/>
          <w:right w:w="0" w:type="dxa"/>
        </w:tblCellMar>
        <w:tblLook w:val="0000"/>
      </w:tblPr>
      <w:tblGrid>
        <w:gridCol w:w="1790"/>
        <w:gridCol w:w="3627"/>
        <w:gridCol w:w="3529"/>
      </w:tblGrid>
      <w:tr w:rsidR="005E0E76" w:rsidRPr="00E821A8" w:rsidTr="00946F40">
        <w:tc>
          <w:tcPr>
            <w:tcW w:w="1790"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D07601" w:rsidP="00946F40">
            <w:pPr>
              <w:rPr>
                <w:rFonts w:cstheme="minorHAnsi"/>
                <w:sz w:val="24"/>
                <w:szCs w:val="24"/>
              </w:rPr>
            </w:pPr>
            <w:r w:rsidRPr="00D07601">
              <w:rPr>
                <w:rFonts w:cstheme="minorHAnsi"/>
                <w:sz w:val="24"/>
                <w:szCs w:val="24"/>
              </w:rPr>
              <w:t>User Case ID</w:t>
            </w:r>
          </w:p>
        </w:tc>
        <w:tc>
          <w:tcPr>
            <w:tcW w:w="7156"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5E0E76" w:rsidRPr="00E821A8" w:rsidRDefault="00D07601" w:rsidP="00946F40">
            <w:pPr>
              <w:rPr>
                <w:rFonts w:cstheme="minorHAnsi"/>
                <w:sz w:val="24"/>
                <w:szCs w:val="24"/>
              </w:rPr>
            </w:pPr>
            <w:r w:rsidRPr="00D07601">
              <w:rPr>
                <w:rFonts w:eastAsia="SimSun" w:cstheme="minorHAnsi"/>
                <w:sz w:val="24"/>
                <w:szCs w:val="24"/>
                <w:lang w:eastAsia="zh-CN"/>
              </w:rPr>
              <w:t>General _UC06</w:t>
            </w:r>
          </w:p>
        </w:tc>
      </w:tr>
      <w:tr w:rsidR="005E0E76" w:rsidRPr="00E821A8" w:rsidTr="00946F40">
        <w:tc>
          <w:tcPr>
            <w:tcW w:w="179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D07601" w:rsidP="00946F40">
            <w:pPr>
              <w:rPr>
                <w:rFonts w:cstheme="minorHAnsi"/>
                <w:sz w:val="24"/>
                <w:szCs w:val="24"/>
              </w:rPr>
            </w:pPr>
            <w:r w:rsidRPr="00D07601">
              <w:rPr>
                <w:rFonts w:cstheme="minorHAnsi"/>
                <w:sz w:val="24"/>
                <w:szCs w:val="24"/>
              </w:rPr>
              <w:t>Name</w:t>
            </w:r>
          </w:p>
        </w:tc>
        <w:tc>
          <w:tcPr>
            <w:tcW w:w="7156"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SimSun" w:cstheme="minorHAnsi"/>
                <w:sz w:val="24"/>
                <w:szCs w:val="24"/>
                <w:lang w:eastAsia="zh-CN"/>
              </w:rPr>
            </w:pPr>
            <w:r w:rsidRPr="00D07601">
              <w:rPr>
                <w:rFonts w:cstheme="minorHAnsi"/>
                <w:sz w:val="24"/>
                <w:szCs w:val="24"/>
              </w:rPr>
              <w:t xml:space="preserve">  Reset Password Use Case</w:t>
            </w:r>
          </w:p>
        </w:tc>
      </w:tr>
      <w:tr w:rsidR="005E0E76" w:rsidRPr="00E821A8" w:rsidTr="00946F40">
        <w:tc>
          <w:tcPr>
            <w:tcW w:w="179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Goal</w:t>
            </w:r>
          </w:p>
        </w:tc>
        <w:tc>
          <w:tcPr>
            <w:tcW w:w="7156"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SimSun" w:cstheme="minorHAnsi"/>
                <w:sz w:val="24"/>
                <w:szCs w:val="24"/>
                <w:lang w:eastAsia="zh-CN"/>
              </w:rPr>
            </w:pPr>
            <w:r w:rsidRPr="00D07601">
              <w:rPr>
                <w:rFonts w:cstheme="minorHAnsi"/>
                <w:sz w:val="24"/>
                <w:szCs w:val="24"/>
              </w:rPr>
              <w:t>This function allows user to reset password when they forget password</w:t>
            </w:r>
          </w:p>
        </w:tc>
      </w:tr>
      <w:tr w:rsidR="005E0E76" w:rsidRPr="00E821A8" w:rsidTr="00946F40">
        <w:tc>
          <w:tcPr>
            <w:tcW w:w="179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Actors</w:t>
            </w:r>
          </w:p>
        </w:tc>
        <w:tc>
          <w:tcPr>
            <w:tcW w:w="7156"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SimSun" w:cstheme="minorHAnsi"/>
                <w:sz w:val="24"/>
                <w:szCs w:val="24"/>
                <w:lang w:eastAsia="zh-CN"/>
              </w:rPr>
            </w:pPr>
            <w:r w:rsidRPr="00D07601">
              <w:rPr>
                <w:rFonts w:cstheme="minorHAnsi"/>
                <w:sz w:val="24"/>
                <w:szCs w:val="24"/>
              </w:rPr>
              <w:t>Guest</w:t>
            </w:r>
          </w:p>
        </w:tc>
      </w:tr>
      <w:tr w:rsidR="005E0E76" w:rsidRPr="00E821A8" w:rsidTr="00946F40">
        <w:tc>
          <w:tcPr>
            <w:tcW w:w="179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Pre-conditions</w:t>
            </w:r>
          </w:p>
        </w:tc>
        <w:tc>
          <w:tcPr>
            <w:tcW w:w="7156"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SimSun" w:cstheme="minorHAnsi"/>
                <w:sz w:val="24"/>
                <w:szCs w:val="24"/>
                <w:lang w:eastAsia="zh-CN"/>
              </w:rPr>
            </w:pPr>
            <w:r w:rsidRPr="00D07601">
              <w:rPr>
                <w:rFonts w:eastAsia="SimSun" w:cstheme="minorHAnsi"/>
                <w:sz w:val="24"/>
                <w:szCs w:val="24"/>
                <w:lang w:eastAsia="zh-CN"/>
              </w:rPr>
              <w:t>None</w:t>
            </w:r>
          </w:p>
        </w:tc>
      </w:tr>
      <w:tr w:rsidR="005E0E76" w:rsidRPr="00E821A8" w:rsidTr="00946F40">
        <w:tc>
          <w:tcPr>
            <w:tcW w:w="179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Post-conditions</w:t>
            </w:r>
          </w:p>
        </w:tc>
        <w:tc>
          <w:tcPr>
            <w:tcW w:w="7156" w:type="dxa"/>
            <w:gridSpan w:val="2"/>
            <w:tcBorders>
              <w:top w:val="nil"/>
              <w:left w:val="nil"/>
              <w:right w:val="single" w:sz="8"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SimSun" w:cstheme="minorHAnsi"/>
                <w:sz w:val="24"/>
                <w:szCs w:val="24"/>
                <w:lang w:eastAsia="zh-CN"/>
              </w:rPr>
            </w:pPr>
            <w:r w:rsidRPr="00D07601">
              <w:rPr>
                <w:rFonts w:eastAsia="SimSun" w:cstheme="minorHAnsi"/>
                <w:sz w:val="24"/>
                <w:szCs w:val="24"/>
                <w:lang w:eastAsia="zh-CN"/>
              </w:rPr>
              <w:t>None</w:t>
            </w:r>
          </w:p>
        </w:tc>
      </w:tr>
      <w:tr w:rsidR="005E0E76" w:rsidRPr="00E821A8" w:rsidTr="00946F40">
        <w:trPr>
          <w:trHeight w:val="2248"/>
        </w:trPr>
        <w:tc>
          <w:tcPr>
            <w:tcW w:w="179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lastRenderedPageBreak/>
              <w:t>Main Flow</w:t>
            </w:r>
          </w:p>
        </w:tc>
        <w:tc>
          <w:tcPr>
            <w:tcW w:w="3627"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SimSun" w:cstheme="minorHAnsi"/>
                <w:sz w:val="24"/>
                <w:szCs w:val="24"/>
                <w:lang w:eastAsia="zh-CN"/>
              </w:rPr>
            </w:pPr>
            <w:r w:rsidRPr="00D07601">
              <w:rPr>
                <w:rFonts w:eastAsia="SimSun" w:cstheme="minorHAnsi"/>
                <w:sz w:val="24"/>
                <w:szCs w:val="24"/>
                <w:lang w:eastAsia="zh-CN"/>
              </w:rPr>
              <w:t>1. User goes into PMS Homepage</w:t>
            </w:r>
          </w:p>
          <w:p w:rsidR="005E0E76" w:rsidRPr="00E821A8" w:rsidRDefault="005E0E76" w:rsidP="00946F40">
            <w:pPr>
              <w:rPr>
                <w:rFonts w:eastAsia="SimSun" w:cstheme="minorHAnsi"/>
                <w:sz w:val="24"/>
                <w:szCs w:val="24"/>
                <w:lang w:eastAsia="zh-CN"/>
              </w:rPr>
            </w:pPr>
          </w:p>
          <w:p w:rsidR="005E0E76" w:rsidRPr="00E821A8" w:rsidRDefault="005E0E76" w:rsidP="00946F40">
            <w:pPr>
              <w:rPr>
                <w:rFonts w:eastAsia="SimSun" w:cstheme="minorHAnsi"/>
                <w:sz w:val="24"/>
                <w:szCs w:val="24"/>
                <w:lang w:eastAsia="zh-CN"/>
              </w:rPr>
            </w:pPr>
          </w:p>
          <w:p w:rsidR="005E0E76" w:rsidRPr="00E821A8" w:rsidRDefault="00D07601" w:rsidP="00946F40">
            <w:pPr>
              <w:rPr>
                <w:rFonts w:eastAsia="SimSun" w:cstheme="minorHAnsi"/>
                <w:sz w:val="24"/>
                <w:szCs w:val="24"/>
                <w:lang w:eastAsia="zh-CN"/>
              </w:rPr>
            </w:pPr>
            <w:r w:rsidRPr="00D07601">
              <w:rPr>
                <w:rFonts w:eastAsia="SimSun" w:cstheme="minorHAnsi"/>
                <w:sz w:val="24"/>
                <w:szCs w:val="24"/>
                <w:lang w:eastAsia="zh-CN"/>
              </w:rPr>
              <w:t>3. Fill in Username and select button “Reset Password”</w:t>
            </w:r>
          </w:p>
          <w:p w:rsidR="005E0E76" w:rsidRPr="00E821A8" w:rsidRDefault="005E0E76" w:rsidP="00946F40">
            <w:pPr>
              <w:rPr>
                <w:rFonts w:eastAsia="SimSun" w:cstheme="minorHAnsi"/>
                <w:sz w:val="24"/>
                <w:szCs w:val="24"/>
                <w:lang w:eastAsia="zh-CN"/>
              </w:rPr>
            </w:pPr>
          </w:p>
        </w:tc>
        <w:tc>
          <w:tcPr>
            <w:tcW w:w="3529" w:type="dxa"/>
            <w:tcBorders>
              <w:top w:val="nil"/>
              <w:left w:val="nil"/>
              <w:bottom w:val="single" w:sz="8" w:space="0" w:color="auto"/>
              <w:right w:val="single" w:sz="8" w:space="0" w:color="auto"/>
            </w:tcBorders>
            <w:shd w:val="clear" w:color="auto" w:fill="FFFF99"/>
          </w:tcPr>
          <w:p w:rsidR="005E0E76" w:rsidRPr="00FD1446" w:rsidRDefault="005E0E76" w:rsidP="00946F40">
            <w:pPr>
              <w:rPr>
                <w:rFonts w:eastAsia="SimSun" w:cstheme="minorHAnsi"/>
                <w:sz w:val="24"/>
                <w:szCs w:val="24"/>
                <w:lang w:eastAsia="zh-CN"/>
              </w:rPr>
            </w:pPr>
          </w:p>
          <w:p w:rsidR="005E0E76" w:rsidRPr="00E821A8" w:rsidRDefault="00D07601" w:rsidP="00946F40">
            <w:pPr>
              <w:rPr>
                <w:rFonts w:eastAsia="SimSun" w:cstheme="minorHAnsi"/>
                <w:sz w:val="24"/>
                <w:szCs w:val="24"/>
                <w:lang w:eastAsia="zh-CN"/>
              </w:rPr>
            </w:pPr>
            <w:r w:rsidRPr="00D07601">
              <w:rPr>
                <w:rFonts w:eastAsia="SimSun" w:cstheme="minorHAnsi"/>
                <w:sz w:val="24"/>
                <w:szCs w:val="24"/>
                <w:lang w:eastAsia="zh-CN"/>
              </w:rPr>
              <w:t>2. Select link “Forget Your Password</w:t>
            </w:r>
          </w:p>
          <w:p w:rsidR="005E0E76" w:rsidRPr="00E821A8" w:rsidRDefault="005E0E76" w:rsidP="00946F40">
            <w:pPr>
              <w:rPr>
                <w:rFonts w:eastAsia="SimSun" w:cstheme="minorHAnsi"/>
                <w:sz w:val="24"/>
                <w:szCs w:val="24"/>
                <w:lang w:eastAsia="zh-CN"/>
              </w:rPr>
            </w:pPr>
          </w:p>
          <w:p w:rsidR="005E0E76" w:rsidRPr="00FD1446" w:rsidRDefault="005E0E76" w:rsidP="00946F40">
            <w:pPr>
              <w:rPr>
                <w:rFonts w:eastAsia="SimSun" w:cstheme="minorHAnsi"/>
                <w:sz w:val="24"/>
                <w:szCs w:val="24"/>
                <w:lang w:eastAsia="zh-CN"/>
              </w:rPr>
            </w:pPr>
          </w:p>
        </w:tc>
      </w:tr>
      <w:tr w:rsidR="005E0E76" w:rsidRPr="00E821A8" w:rsidTr="00946F40">
        <w:tc>
          <w:tcPr>
            <w:tcW w:w="1790"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rPr>
                <w:rFonts w:cstheme="minorHAnsi"/>
                <w:sz w:val="24"/>
                <w:szCs w:val="24"/>
              </w:rPr>
            </w:pPr>
          </w:p>
        </w:tc>
        <w:tc>
          <w:tcPr>
            <w:tcW w:w="7156" w:type="dxa"/>
            <w:gridSpan w:val="2"/>
            <w:tcBorders>
              <w:top w:val="nil"/>
              <w:left w:val="nil"/>
              <w:bottom w:val="single" w:sz="4" w:space="0" w:color="auto"/>
              <w:right w:val="single" w:sz="8" w:space="0" w:color="auto"/>
            </w:tcBorders>
            <w:tcMar>
              <w:top w:w="0" w:type="dxa"/>
              <w:left w:w="108" w:type="dxa"/>
              <w:bottom w:w="0" w:type="dxa"/>
              <w:right w:w="108" w:type="dxa"/>
            </w:tcMar>
          </w:tcPr>
          <w:p w:rsidR="005E0E76" w:rsidRPr="00E821A8" w:rsidRDefault="005E0E76" w:rsidP="00946F40">
            <w:pPr>
              <w:rPr>
                <w:rFonts w:eastAsia="SimSun" w:cstheme="minorHAnsi"/>
                <w:sz w:val="24"/>
                <w:szCs w:val="24"/>
                <w:lang w:eastAsia="zh-CN"/>
              </w:rPr>
            </w:pPr>
          </w:p>
        </w:tc>
      </w:tr>
      <w:tr w:rsidR="005E0E76" w:rsidRPr="00E821A8" w:rsidTr="00946F40">
        <w:tc>
          <w:tcPr>
            <w:tcW w:w="1790"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Open Issues</w:t>
            </w:r>
          </w:p>
        </w:tc>
        <w:tc>
          <w:tcPr>
            <w:tcW w:w="7156"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N/A</w:t>
            </w:r>
          </w:p>
        </w:tc>
      </w:tr>
      <w:tr w:rsidR="005E0E76" w:rsidRPr="00E821A8" w:rsidTr="00946F40">
        <w:tc>
          <w:tcPr>
            <w:tcW w:w="1790"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Relationship</w:t>
            </w:r>
          </w:p>
        </w:tc>
        <w:tc>
          <w:tcPr>
            <w:tcW w:w="7156"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N/A</w:t>
            </w:r>
          </w:p>
        </w:tc>
      </w:tr>
      <w:tr w:rsidR="005E0E76" w:rsidRPr="00E821A8" w:rsidTr="00946F40">
        <w:tc>
          <w:tcPr>
            <w:tcW w:w="1790"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Business Rule</w:t>
            </w:r>
          </w:p>
        </w:tc>
        <w:tc>
          <w:tcPr>
            <w:tcW w:w="7156"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N/A</w:t>
            </w:r>
          </w:p>
        </w:tc>
      </w:tr>
      <w:tr w:rsidR="005E0E76" w:rsidRPr="00E821A8" w:rsidTr="00946F40">
        <w:tc>
          <w:tcPr>
            <w:tcW w:w="1790"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Priority</w:t>
            </w:r>
          </w:p>
        </w:tc>
        <w:tc>
          <w:tcPr>
            <w:tcW w:w="7156"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N/A</w:t>
            </w:r>
          </w:p>
        </w:tc>
      </w:tr>
    </w:tbl>
    <w:p w:rsidR="005E0E76" w:rsidRPr="00E821A8" w:rsidRDefault="005E0E76" w:rsidP="005E0E76">
      <w:pPr>
        <w:pStyle w:val="Caption"/>
        <w:rPr>
          <w:rFonts w:asciiTheme="minorHAnsi" w:hAnsiTheme="minorHAnsi" w:cstheme="minorHAnsi"/>
          <w:sz w:val="24"/>
          <w:szCs w:val="24"/>
        </w:rPr>
      </w:pPr>
    </w:p>
    <w:p w:rsidR="005E0E76" w:rsidRPr="00E821A8" w:rsidRDefault="005E0E76" w:rsidP="005E0E76">
      <w:pPr>
        <w:rPr>
          <w:rFonts w:cstheme="minorHAnsi"/>
          <w:snapToGrid w:val="0"/>
          <w:sz w:val="24"/>
          <w:szCs w:val="24"/>
        </w:rPr>
      </w:pPr>
    </w:p>
    <w:p w:rsidR="005E0E76" w:rsidRPr="00E821A8" w:rsidRDefault="005E0E76" w:rsidP="005E0E76">
      <w:pPr>
        <w:rPr>
          <w:rFonts w:cstheme="minorHAnsi"/>
          <w:snapToGrid w:val="0"/>
          <w:sz w:val="24"/>
          <w:szCs w:val="24"/>
        </w:rPr>
      </w:pPr>
    </w:p>
    <w:p w:rsidR="005E0E76" w:rsidRPr="00FD1446" w:rsidRDefault="005E0E76" w:rsidP="005E0E76">
      <w:pPr>
        <w:rPr>
          <w:rFonts w:cstheme="minorHAnsi"/>
          <w:snapToGrid w:val="0"/>
          <w:sz w:val="24"/>
          <w:szCs w:val="24"/>
        </w:rPr>
      </w:pPr>
    </w:p>
    <w:p w:rsidR="005E0E76" w:rsidRPr="00E821A8" w:rsidRDefault="005E0E76" w:rsidP="005E0E76">
      <w:pPr>
        <w:rPr>
          <w:rFonts w:cstheme="minorHAnsi"/>
          <w:snapToGrid w:val="0"/>
          <w:sz w:val="24"/>
          <w:szCs w:val="24"/>
        </w:rPr>
      </w:pPr>
    </w:p>
    <w:p w:rsidR="005E0E76" w:rsidRPr="00E821A8" w:rsidRDefault="005E0E76" w:rsidP="005E0E76">
      <w:pPr>
        <w:rPr>
          <w:rFonts w:cstheme="minorHAnsi"/>
          <w:snapToGrid w:val="0"/>
          <w:sz w:val="24"/>
          <w:szCs w:val="24"/>
        </w:rPr>
      </w:pPr>
    </w:p>
    <w:p w:rsidR="005E0E76" w:rsidRPr="00E821A8" w:rsidRDefault="005E0E76" w:rsidP="005E0E76">
      <w:pPr>
        <w:rPr>
          <w:rFonts w:cstheme="minorHAnsi"/>
          <w:snapToGrid w:val="0"/>
          <w:sz w:val="24"/>
          <w:szCs w:val="24"/>
        </w:rPr>
      </w:pPr>
    </w:p>
    <w:p w:rsidR="005E0E76" w:rsidRPr="00E821A8" w:rsidRDefault="005E0E76" w:rsidP="005E0E76">
      <w:pPr>
        <w:rPr>
          <w:rFonts w:cstheme="minorHAnsi"/>
          <w:snapToGrid w:val="0"/>
          <w:sz w:val="24"/>
          <w:szCs w:val="24"/>
        </w:rPr>
      </w:pPr>
    </w:p>
    <w:p w:rsidR="005E0E76" w:rsidRPr="00E821A8" w:rsidRDefault="005E0E76" w:rsidP="005E0E76">
      <w:pPr>
        <w:rPr>
          <w:rFonts w:cstheme="minorHAnsi"/>
          <w:snapToGrid w:val="0"/>
          <w:sz w:val="24"/>
          <w:szCs w:val="24"/>
        </w:rPr>
      </w:pPr>
    </w:p>
    <w:p w:rsidR="005E0E76" w:rsidRPr="00E821A8" w:rsidRDefault="00D07601" w:rsidP="005E0E76">
      <w:pPr>
        <w:rPr>
          <w:rFonts w:cstheme="minorHAnsi"/>
          <w:snapToGrid w:val="0"/>
          <w:sz w:val="24"/>
          <w:szCs w:val="24"/>
        </w:rPr>
      </w:pPr>
      <w:r w:rsidRPr="00D07601">
        <w:rPr>
          <w:rFonts w:cstheme="minorHAnsi"/>
          <w:snapToGrid w:val="0"/>
          <w:sz w:val="24"/>
          <w:szCs w:val="24"/>
        </w:rPr>
        <w:br/>
      </w:r>
      <w:r w:rsidRPr="00D07601">
        <w:rPr>
          <w:rFonts w:cstheme="minorHAnsi"/>
          <w:snapToGrid w:val="0"/>
          <w:sz w:val="24"/>
          <w:szCs w:val="24"/>
        </w:rPr>
        <w:br/>
      </w:r>
      <w:r w:rsidRPr="00D07601">
        <w:rPr>
          <w:rFonts w:cstheme="minorHAnsi"/>
          <w:snapToGrid w:val="0"/>
          <w:sz w:val="24"/>
          <w:szCs w:val="24"/>
        </w:rPr>
        <w:br/>
      </w:r>
      <w:r w:rsidRPr="00D07601">
        <w:rPr>
          <w:rFonts w:cstheme="minorHAnsi"/>
          <w:snapToGrid w:val="0"/>
          <w:sz w:val="24"/>
          <w:szCs w:val="24"/>
        </w:rPr>
        <w:br/>
      </w:r>
    </w:p>
    <w:p w:rsidR="005E0E76" w:rsidRPr="00E821A8" w:rsidRDefault="00D07601" w:rsidP="00A0402B">
      <w:pPr>
        <w:pStyle w:val="Heading4"/>
        <w:rPr>
          <w:rFonts w:asciiTheme="minorHAnsi" w:hAnsiTheme="minorHAnsi" w:cstheme="minorHAnsi"/>
          <w:snapToGrid w:val="0"/>
          <w:sz w:val="24"/>
          <w:szCs w:val="24"/>
        </w:rPr>
      </w:pPr>
      <w:bookmarkStart w:id="242" w:name="_Toc332351154"/>
      <w:r w:rsidRPr="00D07601">
        <w:rPr>
          <w:rFonts w:asciiTheme="minorHAnsi" w:hAnsiTheme="minorHAnsi" w:cstheme="minorHAnsi"/>
          <w:snapToGrid w:val="0"/>
          <w:sz w:val="24"/>
          <w:szCs w:val="24"/>
        </w:rPr>
        <w:lastRenderedPageBreak/>
        <w:t>2.4.2 Admin</w:t>
      </w:r>
      <w:bookmarkEnd w:id="242"/>
    </w:p>
    <w:p w:rsidR="005E0E76" w:rsidRPr="00E821A8" w:rsidRDefault="005E0E76" w:rsidP="005E0E76">
      <w:pPr>
        <w:rPr>
          <w:rFonts w:cstheme="minorHAnsi"/>
          <w:sz w:val="24"/>
          <w:szCs w:val="24"/>
        </w:rPr>
      </w:pPr>
      <w:r w:rsidRPr="00E821A8">
        <w:rPr>
          <w:rFonts w:cstheme="minorHAnsi"/>
          <w:sz w:val="24"/>
          <w:szCs w:val="24"/>
        </w:rPr>
        <w:object w:dxaOrig="3845" w:dyaOrig="8390">
          <v:shape id="_x0000_i1034" type="#_x0000_t75" style="width:192.55pt;height:420.3pt" o:ole="">
            <v:imagedata r:id="rId33" o:title=""/>
          </v:shape>
          <o:OLEObject Type="Embed" ProgID="Visio.Drawing.11" ShapeID="_x0000_i1034" DrawAspect="Content" ObjectID="_1406444827" r:id="rId34"/>
        </w:object>
      </w:r>
    </w:p>
    <w:p w:rsidR="005E0E76" w:rsidRPr="00E821A8" w:rsidRDefault="00D07601" w:rsidP="00A0402B">
      <w:pPr>
        <w:pStyle w:val="Heading5"/>
        <w:rPr>
          <w:rFonts w:asciiTheme="minorHAnsi" w:hAnsiTheme="minorHAnsi" w:cstheme="minorHAnsi"/>
          <w:sz w:val="24"/>
          <w:szCs w:val="24"/>
        </w:rPr>
      </w:pPr>
      <w:bookmarkStart w:id="243" w:name="_Toc326241035"/>
      <w:r w:rsidRPr="00D07601">
        <w:rPr>
          <w:rFonts w:asciiTheme="minorHAnsi" w:hAnsiTheme="minorHAnsi" w:cstheme="minorHAnsi"/>
          <w:sz w:val="24"/>
          <w:szCs w:val="24"/>
        </w:rPr>
        <w:t>2.4.2.1 Admin Create New Project</w:t>
      </w:r>
      <w:bookmarkEnd w:id="243"/>
    </w:p>
    <w:p w:rsidR="005E0E76" w:rsidRPr="00E821A8" w:rsidRDefault="005E0E76" w:rsidP="005E0E76">
      <w:pPr>
        <w:rPr>
          <w:rFonts w:cstheme="minorHAnsi"/>
          <w:sz w:val="24"/>
          <w:szCs w:val="24"/>
        </w:rPr>
      </w:pPr>
    </w:p>
    <w:p w:rsidR="005E0E76" w:rsidRPr="00E821A8" w:rsidRDefault="005E0E76" w:rsidP="005E0E76">
      <w:pPr>
        <w:rPr>
          <w:rFonts w:cstheme="minorHAnsi"/>
          <w:sz w:val="24"/>
          <w:szCs w:val="24"/>
        </w:rPr>
      </w:pPr>
      <w:r w:rsidRPr="00E821A8">
        <w:rPr>
          <w:rFonts w:cstheme="minorHAnsi"/>
          <w:sz w:val="24"/>
          <w:szCs w:val="24"/>
        </w:rPr>
        <w:object w:dxaOrig="4069" w:dyaOrig="1660">
          <v:shape id="_x0000_i1035" type="#_x0000_t75" style="width:204.3pt;height:82.9pt" o:ole="">
            <v:imagedata r:id="rId35" o:title=""/>
          </v:shape>
          <o:OLEObject Type="Embed" ProgID="Visio.Drawing.11" ShapeID="_x0000_i1035" DrawAspect="Content" ObjectID="_1406444828" r:id="rId36"/>
        </w:object>
      </w:r>
    </w:p>
    <w:p w:rsidR="00A0402B" w:rsidRPr="00E821A8" w:rsidRDefault="00A0402B" w:rsidP="005E0E76">
      <w:pPr>
        <w:rPr>
          <w:rFonts w:cstheme="minorHAnsi"/>
          <w:sz w:val="24"/>
          <w:szCs w:val="24"/>
        </w:rPr>
      </w:pPr>
    </w:p>
    <w:p w:rsidR="00A0402B" w:rsidRPr="00FD1446" w:rsidRDefault="00A0402B" w:rsidP="005E0E76">
      <w:pPr>
        <w:rPr>
          <w:rFonts w:cstheme="minorHAnsi"/>
          <w:sz w:val="24"/>
          <w:szCs w:val="24"/>
        </w:rPr>
      </w:pPr>
    </w:p>
    <w:p w:rsidR="00A0402B" w:rsidRPr="00E821A8" w:rsidRDefault="00A0402B" w:rsidP="005E0E76">
      <w:pPr>
        <w:rPr>
          <w:rFonts w:cstheme="minorHAnsi"/>
          <w:sz w:val="24"/>
          <w:szCs w:val="24"/>
        </w:rPr>
      </w:pPr>
    </w:p>
    <w:p w:rsidR="00A0402B" w:rsidRPr="00E821A8" w:rsidRDefault="00A0402B" w:rsidP="005E0E76">
      <w:pPr>
        <w:rPr>
          <w:rFonts w:cstheme="minorHAnsi"/>
          <w:sz w:val="24"/>
          <w:szCs w:val="24"/>
        </w:rPr>
      </w:pPr>
    </w:p>
    <w:p w:rsidR="00A0402B" w:rsidRPr="00E821A8" w:rsidRDefault="00D07601" w:rsidP="005E0E76">
      <w:pPr>
        <w:rPr>
          <w:rFonts w:cstheme="minorHAnsi"/>
          <w:sz w:val="24"/>
          <w:szCs w:val="24"/>
        </w:rPr>
      </w:pPr>
      <w:r w:rsidRPr="00D07601">
        <w:rPr>
          <w:rFonts w:cstheme="minorHAnsi"/>
          <w:sz w:val="24"/>
          <w:szCs w:val="24"/>
        </w:rPr>
        <w:lastRenderedPageBreak/>
        <w:t>Use Case scenario:</w:t>
      </w:r>
    </w:p>
    <w:tbl>
      <w:tblPr>
        <w:tblpPr w:leftFromText="180" w:rightFromText="180" w:vertAnchor="text" w:horzAnchor="margin" w:tblpY="324"/>
        <w:tblW w:w="0" w:type="auto"/>
        <w:tblCellMar>
          <w:left w:w="0" w:type="dxa"/>
          <w:right w:w="0" w:type="dxa"/>
        </w:tblCellMar>
        <w:tblLook w:val="0000"/>
      </w:tblPr>
      <w:tblGrid>
        <w:gridCol w:w="1789"/>
        <w:gridCol w:w="3636"/>
        <w:gridCol w:w="3521"/>
      </w:tblGrid>
      <w:tr w:rsidR="001409C1" w:rsidRPr="00E821A8" w:rsidTr="001409C1">
        <w:tc>
          <w:tcPr>
            <w:tcW w:w="1789"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1409C1" w:rsidRPr="00E821A8" w:rsidRDefault="001409C1" w:rsidP="001409C1">
            <w:pPr>
              <w:rPr>
                <w:rFonts w:cstheme="minorHAnsi"/>
                <w:sz w:val="24"/>
                <w:szCs w:val="24"/>
              </w:rPr>
            </w:pPr>
            <w:r w:rsidRPr="00E821A8">
              <w:rPr>
                <w:rFonts w:cstheme="minorHAnsi"/>
                <w:sz w:val="24"/>
                <w:szCs w:val="24"/>
              </w:rPr>
              <w:t>User Case ID</w:t>
            </w:r>
          </w:p>
        </w:tc>
        <w:tc>
          <w:tcPr>
            <w:tcW w:w="7157"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1409C1" w:rsidRPr="00E821A8" w:rsidRDefault="001409C1" w:rsidP="001409C1">
            <w:pPr>
              <w:rPr>
                <w:rFonts w:cstheme="minorHAnsi"/>
                <w:sz w:val="24"/>
                <w:szCs w:val="24"/>
              </w:rPr>
            </w:pPr>
            <w:r w:rsidRPr="00E821A8">
              <w:rPr>
                <w:rFonts w:eastAsia="SimSun" w:cstheme="minorHAnsi"/>
                <w:sz w:val="24"/>
                <w:szCs w:val="24"/>
                <w:lang w:eastAsia="zh-CN"/>
              </w:rPr>
              <w:t>Admin_UC01</w:t>
            </w:r>
          </w:p>
        </w:tc>
      </w:tr>
      <w:tr w:rsidR="001409C1" w:rsidRPr="00E821A8" w:rsidTr="001409C1">
        <w:tc>
          <w:tcPr>
            <w:tcW w:w="178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1409C1" w:rsidRPr="00E821A8" w:rsidRDefault="001409C1" w:rsidP="001409C1">
            <w:pPr>
              <w:rPr>
                <w:rFonts w:cstheme="minorHAnsi"/>
                <w:sz w:val="24"/>
                <w:szCs w:val="24"/>
              </w:rPr>
            </w:pPr>
            <w:r w:rsidRPr="00E821A8">
              <w:rPr>
                <w:rFonts w:cstheme="minorHAnsi"/>
                <w:sz w:val="24"/>
                <w:szCs w:val="24"/>
              </w:rPr>
              <w:t>Name</w:t>
            </w:r>
          </w:p>
        </w:tc>
        <w:tc>
          <w:tcPr>
            <w:tcW w:w="7157" w:type="dxa"/>
            <w:gridSpan w:val="2"/>
            <w:tcBorders>
              <w:top w:val="nil"/>
              <w:left w:val="nil"/>
              <w:bottom w:val="single" w:sz="8" w:space="0" w:color="auto"/>
              <w:right w:val="single" w:sz="8" w:space="0" w:color="auto"/>
            </w:tcBorders>
            <w:tcMar>
              <w:top w:w="0" w:type="dxa"/>
              <w:left w:w="108" w:type="dxa"/>
              <w:bottom w:w="0" w:type="dxa"/>
              <w:right w:w="108" w:type="dxa"/>
            </w:tcMar>
          </w:tcPr>
          <w:p w:rsidR="001409C1" w:rsidRPr="00E821A8" w:rsidRDefault="001409C1" w:rsidP="001409C1">
            <w:pPr>
              <w:shd w:val="clear" w:color="FFFFCC" w:fill="FFFFFF"/>
              <w:spacing w:before="100" w:beforeAutospacing="1" w:after="100" w:afterAutospacing="1" w:line="240" w:lineRule="auto"/>
              <w:rPr>
                <w:rFonts w:eastAsia="SimSun" w:cstheme="minorHAnsi"/>
                <w:sz w:val="24"/>
                <w:szCs w:val="24"/>
                <w:lang w:eastAsia="zh-CN"/>
              </w:rPr>
            </w:pPr>
            <w:r w:rsidRPr="00E821A8">
              <w:rPr>
                <w:rFonts w:cstheme="minorHAnsi"/>
                <w:sz w:val="24"/>
                <w:szCs w:val="24"/>
              </w:rPr>
              <w:t>Admin Create new Project Use Case</w:t>
            </w:r>
          </w:p>
        </w:tc>
      </w:tr>
      <w:tr w:rsidR="001409C1" w:rsidRPr="00E821A8" w:rsidTr="001409C1">
        <w:tc>
          <w:tcPr>
            <w:tcW w:w="178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1409C1" w:rsidRPr="00E821A8" w:rsidRDefault="001409C1" w:rsidP="001409C1">
            <w:pPr>
              <w:shd w:val="clear" w:color="FFFFCC" w:fill="FFFFFF"/>
              <w:spacing w:before="100" w:beforeAutospacing="1" w:after="100" w:afterAutospacing="1" w:line="240" w:lineRule="auto"/>
              <w:rPr>
                <w:rFonts w:cstheme="minorHAnsi"/>
                <w:sz w:val="24"/>
                <w:szCs w:val="24"/>
              </w:rPr>
            </w:pPr>
            <w:r w:rsidRPr="00E821A8">
              <w:rPr>
                <w:rFonts w:cstheme="minorHAnsi"/>
                <w:sz w:val="24"/>
                <w:szCs w:val="24"/>
              </w:rPr>
              <w:t>Goal</w:t>
            </w:r>
          </w:p>
        </w:tc>
        <w:tc>
          <w:tcPr>
            <w:tcW w:w="7157" w:type="dxa"/>
            <w:gridSpan w:val="2"/>
            <w:tcBorders>
              <w:top w:val="nil"/>
              <w:left w:val="nil"/>
              <w:bottom w:val="single" w:sz="8" w:space="0" w:color="auto"/>
              <w:right w:val="single" w:sz="8" w:space="0" w:color="auto"/>
            </w:tcBorders>
            <w:tcMar>
              <w:top w:w="0" w:type="dxa"/>
              <w:left w:w="108" w:type="dxa"/>
              <w:bottom w:w="0" w:type="dxa"/>
              <w:right w:w="108" w:type="dxa"/>
            </w:tcMar>
          </w:tcPr>
          <w:p w:rsidR="001409C1" w:rsidRPr="00E821A8" w:rsidRDefault="001409C1" w:rsidP="001409C1">
            <w:pPr>
              <w:shd w:val="clear" w:color="FFFFCC" w:fill="FFFFFF"/>
              <w:spacing w:before="100" w:beforeAutospacing="1" w:after="100" w:afterAutospacing="1" w:line="240" w:lineRule="auto"/>
              <w:rPr>
                <w:rFonts w:eastAsia="SimSun" w:cstheme="minorHAnsi"/>
                <w:sz w:val="24"/>
                <w:szCs w:val="24"/>
                <w:lang w:eastAsia="zh-CN"/>
              </w:rPr>
            </w:pPr>
            <w:r w:rsidRPr="00E821A8">
              <w:rPr>
                <w:rFonts w:cstheme="minorHAnsi"/>
                <w:sz w:val="24"/>
                <w:szCs w:val="24"/>
              </w:rPr>
              <w:t>This function allows admin to create a new project.</w:t>
            </w:r>
          </w:p>
        </w:tc>
      </w:tr>
      <w:tr w:rsidR="001409C1" w:rsidRPr="00E821A8" w:rsidTr="001409C1">
        <w:tc>
          <w:tcPr>
            <w:tcW w:w="178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1409C1" w:rsidRPr="00E821A8" w:rsidRDefault="001409C1" w:rsidP="001409C1">
            <w:pPr>
              <w:shd w:val="clear" w:color="FFFFCC" w:fill="FFFFFF"/>
              <w:spacing w:before="100" w:beforeAutospacing="1" w:after="100" w:afterAutospacing="1" w:line="240" w:lineRule="auto"/>
              <w:rPr>
                <w:rFonts w:cstheme="minorHAnsi"/>
                <w:sz w:val="24"/>
                <w:szCs w:val="24"/>
              </w:rPr>
            </w:pPr>
            <w:r w:rsidRPr="00E821A8">
              <w:rPr>
                <w:rFonts w:cstheme="minorHAnsi"/>
                <w:sz w:val="24"/>
                <w:szCs w:val="24"/>
              </w:rPr>
              <w:t>Actors</w:t>
            </w:r>
          </w:p>
        </w:tc>
        <w:tc>
          <w:tcPr>
            <w:tcW w:w="7157" w:type="dxa"/>
            <w:gridSpan w:val="2"/>
            <w:tcBorders>
              <w:top w:val="nil"/>
              <w:left w:val="nil"/>
              <w:bottom w:val="single" w:sz="8" w:space="0" w:color="auto"/>
              <w:right w:val="single" w:sz="8" w:space="0" w:color="auto"/>
            </w:tcBorders>
            <w:tcMar>
              <w:top w:w="0" w:type="dxa"/>
              <w:left w:w="108" w:type="dxa"/>
              <w:bottom w:w="0" w:type="dxa"/>
              <w:right w:w="108" w:type="dxa"/>
            </w:tcMar>
          </w:tcPr>
          <w:p w:rsidR="001409C1" w:rsidRPr="00E821A8" w:rsidRDefault="001409C1" w:rsidP="001409C1">
            <w:pPr>
              <w:shd w:val="clear" w:color="FFFFCC" w:fill="FFFFFF"/>
              <w:spacing w:before="100" w:beforeAutospacing="1" w:after="100" w:afterAutospacing="1" w:line="240" w:lineRule="auto"/>
              <w:rPr>
                <w:rFonts w:eastAsia="SimSun" w:cstheme="minorHAnsi"/>
                <w:sz w:val="24"/>
                <w:szCs w:val="24"/>
                <w:lang w:eastAsia="zh-CN"/>
              </w:rPr>
            </w:pPr>
            <w:r w:rsidRPr="00E821A8">
              <w:rPr>
                <w:rFonts w:cstheme="minorHAnsi"/>
                <w:sz w:val="24"/>
                <w:szCs w:val="24"/>
              </w:rPr>
              <w:t>Admin</w:t>
            </w:r>
          </w:p>
        </w:tc>
      </w:tr>
      <w:tr w:rsidR="001409C1" w:rsidRPr="00E821A8" w:rsidTr="001409C1">
        <w:tc>
          <w:tcPr>
            <w:tcW w:w="178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1409C1" w:rsidRPr="00E821A8" w:rsidRDefault="001409C1" w:rsidP="001409C1">
            <w:pPr>
              <w:shd w:val="clear" w:color="FFFFCC" w:fill="FFFFFF"/>
              <w:spacing w:before="100" w:beforeAutospacing="1" w:after="100" w:afterAutospacing="1" w:line="240" w:lineRule="auto"/>
              <w:rPr>
                <w:rFonts w:cstheme="minorHAnsi"/>
                <w:sz w:val="24"/>
                <w:szCs w:val="24"/>
              </w:rPr>
            </w:pPr>
            <w:r w:rsidRPr="00E821A8">
              <w:rPr>
                <w:rFonts w:cstheme="minorHAnsi"/>
                <w:sz w:val="24"/>
                <w:szCs w:val="24"/>
              </w:rPr>
              <w:t>Pre-conditions</w:t>
            </w:r>
          </w:p>
        </w:tc>
        <w:tc>
          <w:tcPr>
            <w:tcW w:w="7157" w:type="dxa"/>
            <w:gridSpan w:val="2"/>
            <w:tcBorders>
              <w:top w:val="nil"/>
              <w:left w:val="nil"/>
              <w:bottom w:val="single" w:sz="8" w:space="0" w:color="auto"/>
              <w:right w:val="single" w:sz="8" w:space="0" w:color="auto"/>
            </w:tcBorders>
            <w:tcMar>
              <w:top w:w="0" w:type="dxa"/>
              <w:left w:w="108" w:type="dxa"/>
              <w:bottom w:w="0" w:type="dxa"/>
              <w:right w:w="108" w:type="dxa"/>
            </w:tcMar>
          </w:tcPr>
          <w:p w:rsidR="001409C1" w:rsidRPr="00E821A8" w:rsidRDefault="001409C1" w:rsidP="001409C1">
            <w:pPr>
              <w:shd w:val="clear" w:color="FFFFCC" w:fill="FFFFFF"/>
              <w:spacing w:before="100" w:beforeAutospacing="1" w:after="100" w:afterAutospacing="1" w:line="240" w:lineRule="auto"/>
              <w:rPr>
                <w:rFonts w:eastAsia="SimSun" w:cstheme="minorHAnsi"/>
                <w:sz w:val="24"/>
                <w:szCs w:val="24"/>
                <w:lang w:eastAsia="zh-CN"/>
              </w:rPr>
            </w:pPr>
            <w:r w:rsidRPr="00E821A8">
              <w:rPr>
                <w:rFonts w:eastAsia="SimSun" w:cstheme="minorHAnsi"/>
                <w:sz w:val="24"/>
                <w:szCs w:val="24"/>
                <w:lang w:eastAsia="zh-CN"/>
              </w:rPr>
              <w:t>Logged user with admin role</w:t>
            </w:r>
          </w:p>
        </w:tc>
      </w:tr>
      <w:tr w:rsidR="001409C1" w:rsidRPr="00E821A8" w:rsidTr="001409C1">
        <w:tc>
          <w:tcPr>
            <w:tcW w:w="178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1409C1" w:rsidRPr="00E821A8" w:rsidRDefault="001409C1" w:rsidP="001409C1">
            <w:pPr>
              <w:shd w:val="clear" w:color="FFFFCC" w:fill="FFFFFF"/>
              <w:spacing w:before="100" w:beforeAutospacing="1" w:after="100" w:afterAutospacing="1" w:line="240" w:lineRule="auto"/>
              <w:rPr>
                <w:rFonts w:cstheme="minorHAnsi"/>
                <w:sz w:val="24"/>
                <w:szCs w:val="24"/>
              </w:rPr>
            </w:pPr>
            <w:r w:rsidRPr="00E821A8">
              <w:rPr>
                <w:rFonts w:cstheme="minorHAnsi"/>
                <w:sz w:val="24"/>
                <w:szCs w:val="24"/>
              </w:rPr>
              <w:t>Post-conditions</w:t>
            </w:r>
          </w:p>
        </w:tc>
        <w:tc>
          <w:tcPr>
            <w:tcW w:w="7157" w:type="dxa"/>
            <w:gridSpan w:val="2"/>
            <w:tcBorders>
              <w:top w:val="nil"/>
              <w:left w:val="nil"/>
              <w:right w:val="single" w:sz="8" w:space="0" w:color="auto"/>
            </w:tcBorders>
            <w:tcMar>
              <w:top w:w="0" w:type="dxa"/>
              <w:left w:w="108" w:type="dxa"/>
              <w:bottom w:w="0" w:type="dxa"/>
              <w:right w:w="108" w:type="dxa"/>
            </w:tcMar>
          </w:tcPr>
          <w:p w:rsidR="001409C1" w:rsidRPr="00E821A8" w:rsidRDefault="001409C1" w:rsidP="001409C1">
            <w:pPr>
              <w:shd w:val="clear" w:color="FFFFCC" w:fill="FFFFFF"/>
              <w:spacing w:before="100" w:beforeAutospacing="1" w:after="100" w:afterAutospacing="1" w:line="240" w:lineRule="auto"/>
              <w:rPr>
                <w:rFonts w:eastAsia="SimSun" w:cstheme="minorHAnsi"/>
                <w:sz w:val="24"/>
                <w:szCs w:val="24"/>
                <w:lang w:eastAsia="zh-CN"/>
              </w:rPr>
            </w:pPr>
            <w:r w:rsidRPr="00E821A8">
              <w:rPr>
                <w:rFonts w:eastAsia="SimSun" w:cstheme="minorHAnsi"/>
                <w:sz w:val="24"/>
                <w:szCs w:val="24"/>
                <w:lang w:eastAsia="zh-CN"/>
              </w:rPr>
              <w:t>None</w:t>
            </w:r>
          </w:p>
        </w:tc>
      </w:tr>
      <w:tr w:rsidR="001409C1" w:rsidRPr="00E821A8" w:rsidTr="001409C1">
        <w:trPr>
          <w:trHeight w:val="2248"/>
        </w:trPr>
        <w:tc>
          <w:tcPr>
            <w:tcW w:w="178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1409C1" w:rsidRPr="00E821A8" w:rsidRDefault="001409C1" w:rsidP="001409C1">
            <w:pPr>
              <w:shd w:val="clear" w:color="FFFFCC" w:fill="FFFFFF"/>
              <w:spacing w:before="100" w:beforeAutospacing="1" w:after="100" w:afterAutospacing="1" w:line="240" w:lineRule="auto"/>
              <w:rPr>
                <w:rFonts w:cstheme="minorHAnsi"/>
                <w:sz w:val="24"/>
                <w:szCs w:val="24"/>
              </w:rPr>
            </w:pPr>
            <w:r w:rsidRPr="00E821A8">
              <w:rPr>
                <w:rFonts w:cstheme="minorHAnsi"/>
                <w:sz w:val="24"/>
                <w:szCs w:val="24"/>
              </w:rPr>
              <w:t>Main Flow</w:t>
            </w:r>
          </w:p>
        </w:tc>
        <w:tc>
          <w:tcPr>
            <w:tcW w:w="3636"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rsidR="001409C1" w:rsidRPr="00E821A8" w:rsidRDefault="001409C1" w:rsidP="001409C1">
            <w:pPr>
              <w:shd w:val="clear" w:color="FFFFCC" w:fill="FFFFFF"/>
              <w:spacing w:before="100" w:beforeAutospacing="1" w:after="100" w:afterAutospacing="1" w:line="240" w:lineRule="auto"/>
              <w:rPr>
                <w:rFonts w:eastAsia="SimSun" w:cstheme="minorHAnsi"/>
                <w:sz w:val="24"/>
                <w:szCs w:val="24"/>
                <w:lang w:eastAsia="zh-CN"/>
              </w:rPr>
            </w:pPr>
            <w:r w:rsidRPr="00E821A8">
              <w:rPr>
                <w:rFonts w:eastAsia="SimSun" w:cstheme="minorHAnsi"/>
                <w:sz w:val="24"/>
                <w:szCs w:val="24"/>
                <w:lang w:eastAsia="zh-CN"/>
              </w:rPr>
              <w:t>1. Choose tab Project Management</w:t>
            </w:r>
          </w:p>
          <w:p w:rsidR="001409C1" w:rsidRPr="00E821A8" w:rsidRDefault="001409C1" w:rsidP="001409C1">
            <w:pPr>
              <w:rPr>
                <w:rFonts w:eastAsia="SimSun" w:cstheme="minorHAnsi"/>
                <w:sz w:val="24"/>
                <w:szCs w:val="24"/>
                <w:lang w:eastAsia="zh-CN"/>
              </w:rPr>
            </w:pPr>
          </w:p>
          <w:p w:rsidR="001409C1" w:rsidRPr="00E821A8" w:rsidRDefault="001409C1" w:rsidP="001409C1">
            <w:pPr>
              <w:rPr>
                <w:rFonts w:eastAsia="SimSun" w:cstheme="minorHAnsi"/>
                <w:sz w:val="24"/>
                <w:szCs w:val="24"/>
                <w:lang w:eastAsia="zh-CN"/>
              </w:rPr>
            </w:pPr>
          </w:p>
          <w:p w:rsidR="001409C1" w:rsidRPr="00E821A8" w:rsidRDefault="001409C1" w:rsidP="001409C1">
            <w:pPr>
              <w:rPr>
                <w:rFonts w:eastAsia="SimSun" w:cstheme="minorHAnsi"/>
                <w:sz w:val="24"/>
                <w:szCs w:val="24"/>
                <w:lang w:eastAsia="zh-CN"/>
              </w:rPr>
            </w:pPr>
            <w:r w:rsidRPr="00E821A8">
              <w:rPr>
                <w:rFonts w:eastAsia="SimSun" w:cstheme="minorHAnsi"/>
                <w:sz w:val="24"/>
                <w:szCs w:val="24"/>
                <w:lang w:eastAsia="zh-CN"/>
              </w:rPr>
              <w:t>3. Fill in Project’s information then select button “Submit”</w:t>
            </w:r>
          </w:p>
          <w:p w:rsidR="001409C1" w:rsidRPr="00E821A8" w:rsidRDefault="001409C1" w:rsidP="001409C1">
            <w:pPr>
              <w:rPr>
                <w:rFonts w:eastAsia="SimSun" w:cstheme="minorHAnsi"/>
                <w:sz w:val="24"/>
                <w:szCs w:val="24"/>
                <w:lang w:eastAsia="zh-CN"/>
              </w:rPr>
            </w:pPr>
          </w:p>
          <w:p w:rsidR="001409C1" w:rsidRPr="00E821A8" w:rsidRDefault="001409C1" w:rsidP="001409C1">
            <w:pPr>
              <w:rPr>
                <w:rFonts w:eastAsia="SimSun" w:cstheme="minorHAnsi"/>
                <w:sz w:val="24"/>
                <w:szCs w:val="24"/>
                <w:lang w:eastAsia="zh-CN"/>
              </w:rPr>
            </w:pPr>
          </w:p>
          <w:p w:rsidR="001409C1" w:rsidRPr="00E821A8" w:rsidRDefault="001409C1" w:rsidP="001409C1">
            <w:pPr>
              <w:rPr>
                <w:rFonts w:eastAsia="SimSun" w:cstheme="minorHAnsi"/>
                <w:sz w:val="24"/>
                <w:szCs w:val="24"/>
                <w:lang w:eastAsia="zh-CN"/>
              </w:rPr>
            </w:pPr>
          </w:p>
        </w:tc>
        <w:tc>
          <w:tcPr>
            <w:tcW w:w="3521" w:type="dxa"/>
            <w:tcBorders>
              <w:top w:val="nil"/>
              <w:left w:val="nil"/>
              <w:bottom w:val="single" w:sz="8" w:space="0" w:color="auto"/>
              <w:right w:val="single" w:sz="8" w:space="0" w:color="auto"/>
            </w:tcBorders>
            <w:shd w:val="clear" w:color="auto" w:fill="FFFF99"/>
          </w:tcPr>
          <w:p w:rsidR="001409C1" w:rsidRPr="00E821A8" w:rsidRDefault="001409C1" w:rsidP="001409C1">
            <w:pPr>
              <w:rPr>
                <w:rFonts w:eastAsia="SimSun" w:cstheme="minorHAnsi"/>
                <w:sz w:val="24"/>
                <w:szCs w:val="24"/>
                <w:lang w:eastAsia="zh-CN"/>
              </w:rPr>
            </w:pPr>
          </w:p>
          <w:p w:rsidR="001409C1" w:rsidRPr="00E821A8" w:rsidRDefault="001409C1" w:rsidP="001409C1">
            <w:pPr>
              <w:rPr>
                <w:rFonts w:eastAsia="SimSun" w:cstheme="minorHAnsi"/>
                <w:sz w:val="24"/>
                <w:szCs w:val="24"/>
                <w:lang w:eastAsia="zh-CN"/>
              </w:rPr>
            </w:pPr>
            <w:r w:rsidRPr="00E821A8">
              <w:rPr>
                <w:rFonts w:eastAsia="SimSun" w:cstheme="minorHAnsi"/>
                <w:sz w:val="24"/>
                <w:szCs w:val="24"/>
                <w:lang w:eastAsia="zh-CN"/>
              </w:rPr>
              <w:t>2. Select link “Create New Project”</w:t>
            </w:r>
          </w:p>
          <w:p w:rsidR="001409C1" w:rsidRPr="00E821A8" w:rsidRDefault="001409C1" w:rsidP="001409C1">
            <w:pPr>
              <w:rPr>
                <w:rFonts w:eastAsia="SimSun" w:cstheme="minorHAnsi"/>
                <w:sz w:val="24"/>
                <w:szCs w:val="24"/>
                <w:lang w:eastAsia="zh-CN"/>
              </w:rPr>
            </w:pPr>
          </w:p>
          <w:p w:rsidR="001409C1" w:rsidRPr="00E821A8" w:rsidRDefault="001409C1" w:rsidP="001409C1">
            <w:pPr>
              <w:rPr>
                <w:rFonts w:eastAsia="SimSun" w:cstheme="minorHAnsi"/>
                <w:sz w:val="24"/>
                <w:szCs w:val="24"/>
                <w:lang w:eastAsia="zh-CN"/>
              </w:rPr>
            </w:pPr>
          </w:p>
          <w:p w:rsidR="001409C1" w:rsidRPr="00E821A8" w:rsidRDefault="001409C1" w:rsidP="001409C1">
            <w:pPr>
              <w:rPr>
                <w:rFonts w:eastAsia="SimSun" w:cstheme="minorHAnsi"/>
                <w:sz w:val="24"/>
                <w:szCs w:val="24"/>
                <w:lang w:eastAsia="zh-CN"/>
              </w:rPr>
            </w:pPr>
          </w:p>
        </w:tc>
      </w:tr>
      <w:tr w:rsidR="001409C1" w:rsidRPr="00E821A8" w:rsidTr="001409C1">
        <w:tc>
          <w:tcPr>
            <w:tcW w:w="1789"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1409C1" w:rsidRPr="00E821A8" w:rsidRDefault="001409C1" w:rsidP="001409C1">
            <w:pPr>
              <w:rPr>
                <w:rFonts w:cstheme="minorHAnsi"/>
                <w:sz w:val="24"/>
                <w:szCs w:val="24"/>
              </w:rPr>
            </w:pPr>
          </w:p>
        </w:tc>
        <w:tc>
          <w:tcPr>
            <w:tcW w:w="7157" w:type="dxa"/>
            <w:gridSpan w:val="2"/>
            <w:tcBorders>
              <w:top w:val="nil"/>
              <w:left w:val="nil"/>
              <w:bottom w:val="single" w:sz="4" w:space="0" w:color="auto"/>
              <w:right w:val="single" w:sz="8" w:space="0" w:color="auto"/>
            </w:tcBorders>
            <w:tcMar>
              <w:top w:w="0" w:type="dxa"/>
              <w:left w:w="108" w:type="dxa"/>
              <w:bottom w:w="0" w:type="dxa"/>
              <w:right w:w="108" w:type="dxa"/>
            </w:tcMar>
          </w:tcPr>
          <w:p w:rsidR="001409C1" w:rsidRPr="00E821A8" w:rsidRDefault="001409C1" w:rsidP="001409C1">
            <w:pPr>
              <w:rPr>
                <w:rFonts w:eastAsia="SimSun" w:cstheme="minorHAnsi"/>
                <w:sz w:val="24"/>
                <w:szCs w:val="24"/>
                <w:lang w:eastAsia="zh-CN"/>
              </w:rPr>
            </w:pPr>
          </w:p>
        </w:tc>
      </w:tr>
      <w:tr w:rsidR="001409C1" w:rsidRPr="00E821A8" w:rsidTr="001409C1">
        <w:tc>
          <w:tcPr>
            <w:tcW w:w="1789"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1409C1" w:rsidRPr="00E821A8" w:rsidRDefault="001409C1" w:rsidP="001409C1">
            <w:pPr>
              <w:shd w:val="clear" w:color="FFFFCC" w:fill="FFFFFF"/>
              <w:spacing w:before="100" w:beforeAutospacing="1" w:after="100" w:afterAutospacing="1" w:line="240" w:lineRule="auto"/>
              <w:rPr>
                <w:rFonts w:cstheme="minorHAnsi"/>
                <w:sz w:val="24"/>
                <w:szCs w:val="24"/>
              </w:rPr>
            </w:pPr>
            <w:r w:rsidRPr="00E821A8">
              <w:rPr>
                <w:rFonts w:cstheme="minorHAnsi"/>
                <w:sz w:val="24"/>
                <w:szCs w:val="24"/>
              </w:rPr>
              <w:t>Open Issues</w:t>
            </w:r>
          </w:p>
        </w:tc>
        <w:tc>
          <w:tcPr>
            <w:tcW w:w="7157"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1409C1" w:rsidRPr="00E821A8" w:rsidRDefault="001409C1" w:rsidP="001409C1">
            <w:pPr>
              <w:shd w:val="clear" w:color="FFFFCC" w:fill="FFFFFF"/>
              <w:spacing w:before="100" w:beforeAutospacing="1" w:after="100" w:afterAutospacing="1" w:line="240" w:lineRule="auto"/>
              <w:rPr>
                <w:rFonts w:cstheme="minorHAnsi"/>
                <w:sz w:val="24"/>
                <w:szCs w:val="24"/>
              </w:rPr>
            </w:pPr>
            <w:r w:rsidRPr="00E821A8">
              <w:rPr>
                <w:rFonts w:cstheme="minorHAnsi"/>
                <w:sz w:val="24"/>
                <w:szCs w:val="24"/>
              </w:rPr>
              <w:t>N/A</w:t>
            </w:r>
          </w:p>
        </w:tc>
      </w:tr>
      <w:tr w:rsidR="001409C1" w:rsidRPr="00E821A8" w:rsidTr="001409C1">
        <w:tc>
          <w:tcPr>
            <w:tcW w:w="1789"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1409C1" w:rsidRPr="00E821A8" w:rsidRDefault="001409C1" w:rsidP="001409C1">
            <w:pPr>
              <w:shd w:val="clear" w:color="FFFFCC" w:fill="FFFFFF"/>
              <w:spacing w:before="100" w:beforeAutospacing="1" w:after="100" w:afterAutospacing="1" w:line="240" w:lineRule="auto"/>
              <w:rPr>
                <w:rFonts w:cstheme="minorHAnsi"/>
                <w:sz w:val="24"/>
                <w:szCs w:val="24"/>
              </w:rPr>
            </w:pPr>
            <w:r w:rsidRPr="00E821A8">
              <w:rPr>
                <w:rFonts w:cstheme="minorHAnsi"/>
                <w:sz w:val="24"/>
                <w:szCs w:val="24"/>
              </w:rPr>
              <w:t>Relationship</w:t>
            </w:r>
          </w:p>
        </w:tc>
        <w:tc>
          <w:tcPr>
            <w:tcW w:w="7157"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1409C1" w:rsidRPr="00E821A8" w:rsidRDefault="001409C1" w:rsidP="001409C1">
            <w:pPr>
              <w:shd w:val="clear" w:color="FFFFCC" w:fill="FFFFFF"/>
              <w:spacing w:before="100" w:beforeAutospacing="1" w:after="100" w:afterAutospacing="1" w:line="240" w:lineRule="auto"/>
              <w:rPr>
                <w:rFonts w:cstheme="minorHAnsi"/>
                <w:sz w:val="24"/>
                <w:szCs w:val="24"/>
              </w:rPr>
            </w:pPr>
            <w:r w:rsidRPr="00E821A8">
              <w:rPr>
                <w:rFonts w:cstheme="minorHAnsi"/>
                <w:sz w:val="24"/>
                <w:szCs w:val="24"/>
              </w:rPr>
              <w:t>N/A</w:t>
            </w:r>
          </w:p>
        </w:tc>
      </w:tr>
      <w:tr w:rsidR="001409C1" w:rsidRPr="00E821A8" w:rsidTr="001409C1">
        <w:tc>
          <w:tcPr>
            <w:tcW w:w="1789"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1409C1" w:rsidRPr="00E821A8" w:rsidRDefault="001409C1" w:rsidP="001409C1">
            <w:pPr>
              <w:shd w:val="clear" w:color="FFFFCC" w:fill="FFFFFF"/>
              <w:spacing w:before="100" w:beforeAutospacing="1" w:after="100" w:afterAutospacing="1" w:line="240" w:lineRule="auto"/>
              <w:rPr>
                <w:rFonts w:cstheme="minorHAnsi"/>
                <w:sz w:val="24"/>
                <w:szCs w:val="24"/>
              </w:rPr>
            </w:pPr>
            <w:r w:rsidRPr="00E821A8">
              <w:rPr>
                <w:rFonts w:cstheme="minorHAnsi"/>
                <w:sz w:val="24"/>
                <w:szCs w:val="24"/>
              </w:rPr>
              <w:t>Business Rule</w:t>
            </w:r>
          </w:p>
        </w:tc>
        <w:tc>
          <w:tcPr>
            <w:tcW w:w="7157"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1409C1" w:rsidRPr="00E821A8" w:rsidRDefault="001409C1" w:rsidP="001409C1">
            <w:pPr>
              <w:shd w:val="clear" w:color="FFFFCC" w:fill="FFFFFF"/>
              <w:spacing w:before="100" w:beforeAutospacing="1" w:after="100" w:afterAutospacing="1" w:line="240" w:lineRule="auto"/>
              <w:rPr>
                <w:rFonts w:cstheme="minorHAnsi"/>
                <w:sz w:val="24"/>
                <w:szCs w:val="24"/>
              </w:rPr>
            </w:pPr>
            <w:r w:rsidRPr="00E821A8">
              <w:rPr>
                <w:rFonts w:cstheme="minorHAnsi"/>
                <w:sz w:val="24"/>
                <w:szCs w:val="24"/>
              </w:rPr>
              <w:t>N/A</w:t>
            </w:r>
          </w:p>
        </w:tc>
      </w:tr>
      <w:tr w:rsidR="001409C1" w:rsidRPr="00E821A8" w:rsidTr="001409C1">
        <w:tc>
          <w:tcPr>
            <w:tcW w:w="1789"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1409C1" w:rsidRPr="00E821A8" w:rsidRDefault="001409C1" w:rsidP="001409C1">
            <w:pPr>
              <w:shd w:val="clear" w:color="FFFFCC" w:fill="FFFFFF"/>
              <w:spacing w:before="100" w:beforeAutospacing="1" w:after="100" w:afterAutospacing="1" w:line="240" w:lineRule="auto"/>
              <w:rPr>
                <w:rFonts w:cstheme="minorHAnsi"/>
                <w:sz w:val="24"/>
                <w:szCs w:val="24"/>
              </w:rPr>
            </w:pPr>
            <w:r w:rsidRPr="00E821A8">
              <w:rPr>
                <w:rFonts w:cstheme="minorHAnsi"/>
                <w:sz w:val="24"/>
                <w:szCs w:val="24"/>
              </w:rPr>
              <w:t>Priority</w:t>
            </w:r>
          </w:p>
        </w:tc>
        <w:tc>
          <w:tcPr>
            <w:tcW w:w="7157"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1409C1" w:rsidRPr="00E821A8" w:rsidRDefault="001409C1" w:rsidP="001409C1">
            <w:pPr>
              <w:shd w:val="clear" w:color="FFFFCC" w:fill="FFFFFF"/>
              <w:spacing w:before="100" w:beforeAutospacing="1" w:after="100" w:afterAutospacing="1" w:line="240" w:lineRule="auto"/>
              <w:rPr>
                <w:rFonts w:cstheme="minorHAnsi"/>
                <w:sz w:val="24"/>
                <w:szCs w:val="24"/>
              </w:rPr>
            </w:pPr>
            <w:r w:rsidRPr="00E821A8">
              <w:rPr>
                <w:rFonts w:cstheme="minorHAnsi"/>
                <w:sz w:val="24"/>
                <w:szCs w:val="24"/>
              </w:rPr>
              <w:t>N/A</w:t>
            </w:r>
          </w:p>
        </w:tc>
      </w:tr>
    </w:tbl>
    <w:p w:rsidR="005E0E76" w:rsidRPr="00E821A8" w:rsidRDefault="005E0E76" w:rsidP="00D91F49">
      <w:pPr>
        <w:rPr>
          <w:rFonts w:cstheme="minorHAnsi"/>
          <w:sz w:val="24"/>
          <w:szCs w:val="24"/>
        </w:rPr>
      </w:pPr>
    </w:p>
    <w:p w:rsidR="005E0E76" w:rsidRPr="00E821A8" w:rsidRDefault="005E0E76" w:rsidP="005E0E76">
      <w:pPr>
        <w:rPr>
          <w:rFonts w:cstheme="minorHAnsi"/>
          <w:sz w:val="24"/>
          <w:szCs w:val="24"/>
        </w:rPr>
      </w:pPr>
    </w:p>
    <w:p w:rsidR="005E0E76" w:rsidRPr="00E821A8" w:rsidRDefault="00D07601" w:rsidP="00D91F49">
      <w:pPr>
        <w:pStyle w:val="Heading5"/>
        <w:rPr>
          <w:rFonts w:asciiTheme="minorHAnsi" w:hAnsiTheme="minorHAnsi" w:cstheme="minorHAnsi"/>
          <w:sz w:val="24"/>
          <w:szCs w:val="24"/>
        </w:rPr>
      </w:pPr>
      <w:bookmarkStart w:id="244" w:name="_Toc326241036"/>
      <w:r w:rsidRPr="00D07601">
        <w:rPr>
          <w:rFonts w:asciiTheme="minorHAnsi" w:hAnsiTheme="minorHAnsi" w:cstheme="minorHAnsi"/>
          <w:sz w:val="24"/>
          <w:szCs w:val="24"/>
        </w:rPr>
        <w:t>2.4.2.2 Admin Search Project</w:t>
      </w:r>
      <w:bookmarkEnd w:id="244"/>
    </w:p>
    <w:p w:rsidR="005E0E76" w:rsidRPr="00E821A8" w:rsidRDefault="005E0E76" w:rsidP="005E0E76">
      <w:pPr>
        <w:rPr>
          <w:rFonts w:cstheme="minorHAnsi"/>
          <w:sz w:val="24"/>
          <w:szCs w:val="24"/>
        </w:rPr>
      </w:pPr>
      <w:r w:rsidRPr="00E821A8">
        <w:rPr>
          <w:rFonts w:cstheme="minorHAnsi"/>
          <w:sz w:val="24"/>
          <w:szCs w:val="24"/>
        </w:rPr>
        <w:object w:dxaOrig="4082" w:dyaOrig="1660">
          <v:shape id="_x0000_i1036" type="#_x0000_t75" style="width:204.3pt;height:82.9pt" o:ole="">
            <v:imagedata r:id="rId37" o:title=""/>
          </v:shape>
          <o:OLEObject Type="Embed" ProgID="Visio.Drawing.11" ShapeID="_x0000_i1036" DrawAspect="Content" ObjectID="_1406444829" r:id="rId38"/>
        </w:object>
      </w:r>
    </w:p>
    <w:p w:rsidR="005E0E76" w:rsidRPr="00E821A8" w:rsidRDefault="00D07601" w:rsidP="005E0E76">
      <w:pPr>
        <w:rPr>
          <w:rFonts w:cstheme="minorHAnsi"/>
          <w:sz w:val="24"/>
          <w:szCs w:val="24"/>
        </w:rPr>
      </w:pPr>
      <w:r w:rsidRPr="00D07601">
        <w:rPr>
          <w:rFonts w:cstheme="minorHAnsi"/>
          <w:sz w:val="24"/>
          <w:szCs w:val="24"/>
        </w:rPr>
        <w:tab/>
      </w:r>
      <w:r w:rsidRPr="00D07601">
        <w:rPr>
          <w:rFonts w:cstheme="minorHAnsi"/>
          <w:sz w:val="24"/>
          <w:szCs w:val="24"/>
        </w:rPr>
        <w:tab/>
      </w:r>
    </w:p>
    <w:p w:rsidR="005E0E76" w:rsidRPr="00E821A8" w:rsidRDefault="00D07601" w:rsidP="005E0E76">
      <w:pPr>
        <w:rPr>
          <w:rFonts w:cstheme="minorHAnsi"/>
          <w:sz w:val="24"/>
          <w:szCs w:val="24"/>
        </w:rPr>
      </w:pPr>
      <w:r w:rsidRPr="00D07601">
        <w:rPr>
          <w:rFonts w:cstheme="minorHAnsi"/>
          <w:sz w:val="24"/>
          <w:szCs w:val="24"/>
        </w:rPr>
        <w:t>Use Case scenario:</w:t>
      </w:r>
    </w:p>
    <w:tbl>
      <w:tblPr>
        <w:tblW w:w="0" w:type="auto"/>
        <w:tblInd w:w="2" w:type="dxa"/>
        <w:tblCellMar>
          <w:left w:w="0" w:type="dxa"/>
          <w:right w:w="0" w:type="dxa"/>
        </w:tblCellMar>
        <w:tblLook w:val="0000"/>
      </w:tblPr>
      <w:tblGrid>
        <w:gridCol w:w="1789"/>
        <w:gridCol w:w="3633"/>
        <w:gridCol w:w="3524"/>
      </w:tblGrid>
      <w:tr w:rsidR="005E0E76" w:rsidRPr="00E821A8" w:rsidTr="00946F40">
        <w:tc>
          <w:tcPr>
            <w:tcW w:w="1789"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D07601" w:rsidP="00946F40">
            <w:pPr>
              <w:rPr>
                <w:rFonts w:cstheme="minorHAnsi"/>
                <w:sz w:val="24"/>
                <w:szCs w:val="24"/>
              </w:rPr>
            </w:pPr>
            <w:r w:rsidRPr="00D07601">
              <w:rPr>
                <w:rFonts w:cstheme="minorHAnsi"/>
                <w:sz w:val="24"/>
                <w:szCs w:val="24"/>
              </w:rPr>
              <w:lastRenderedPageBreak/>
              <w:t>User Case ID</w:t>
            </w:r>
          </w:p>
        </w:tc>
        <w:tc>
          <w:tcPr>
            <w:tcW w:w="7157"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5E0E76" w:rsidRPr="00E821A8" w:rsidRDefault="00D07601" w:rsidP="00946F40">
            <w:pPr>
              <w:rPr>
                <w:rFonts w:cstheme="minorHAnsi"/>
                <w:sz w:val="24"/>
                <w:szCs w:val="24"/>
              </w:rPr>
            </w:pPr>
            <w:r w:rsidRPr="00D07601">
              <w:rPr>
                <w:rFonts w:eastAsia="SimSun" w:cstheme="minorHAnsi"/>
                <w:sz w:val="24"/>
                <w:szCs w:val="24"/>
                <w:lang w:eastAsia="zh-CN"/>
              </w:rPr>
              <w:t>ADMIN_UC02</w:t>
            </w:r>
          </w:p>
        </w:tc>
      </w:tr>
      <w:tr w:rsidR="005E0E76" w:rsidRPr="00E821A8" w:rsidTr="00946F40">
        <w:tc>
          <w:tcPr>
            <w:tcW w:w="178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D07601" w:rsidP="00946F40">
            <w:pPr>
              <w:rPr>
                <w:rFonts w:cstheme="minorHAnsi"/>
                <w:sz w:val="24"/>
                <w:szCs w:val="24"/>
              </w:rPr>
            </w:pPr>
            <w:r w:rsidRPr="00D07601">
              <w:rPr>
                <w:rFonts w:cstheme="minorHAnsi"/>
                <w:sz w:val="24"/>
                <w:szCs w:val="24"/>
              </w:rPr>
              <w:t>Name</w:t>
            </w:r>
          </w:p>
        </w:tc>
        <w:tc>
          <w:tcPr>
            <w:tcW w:w="7157"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SimSun" w:cstheme="minorHAnsi"/>
                <w:sz w:val="24"/>
                <w:szCs w:val="24"/>
                <w:lang w:eastAsia="zh-CN"/>
              </w:rPr>
            </w:pPr>
            <w:r w:rsidRPr="00D07601">
              <w:rPr>
                <w:rFonts w:cstheme="minorHAnsi"/>
                <w:sz w:val="24"/>
                <w:szCs w:val="24"/>
              </w:rPr>
              <w:t>Admin Search Project Use Case</w:t>
            </w:r>
          </w:p>
        </w:tc>
      </w:tr>
      <w:tr w:rsidR="005E0E76" w:rsidRPr="00E821A8" w:rsidTr="00946F40">
        <w:tc>
          <w:tcPr>
            <w:tcW w:w="178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Goal</w:t>
            </w:r>
          </w:p>
        </w:tc>
        <w:tc>
          <w:tcPr>
            <w:tcW w:w="7157"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SimSun" w:cstheme="minorHAnsi"/>
                <w:sz w:val="24"/>
                <w:szCs w:val="24"/>
                <w:lang w:eastAsia="zh-CN"/>
              </w:rPr>
            </w:pPr>
            <w:r w:rsidRPr="00D07601">
              <w:rPr>
                <w:rFonts w:cstheme="minorHAnsi"/>
                <w:sz w:val="24"/>
                <w:szCs w:val="24"/>
              </w:rPr>
              <w:t>This function allows admin to search project</w:t>
            </w:r>
          </w:p>
        </w:tc>
      </w:tr>
      <w:tr w:rsidR="005E0E76" w:rsidRPr="00E821A8" w:rsidTr="00946F40">
        <w:tc>
          <w:tcPr>
            <w:tcW w:w="178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Actors</w:t>
            </w:r>
          </w:p>
        </w:tc>
        <w:tc>
          <w:tcPr>
            <w:tcW w:w="7157"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SimSun" w:cstheme="minorHAnsi"/>
                <w:sz w:val="24"/>
                <w:szCs w:val="24"/>
                <w:lang w:eastAsia="zh-CN"/>
              </w:rPr>
            </w:pPr>
            <w:r w:rsidRPr="00D07601">
              <w:rPr>
                <w:rFonts w:cstheme="minorHAnsi"/>
                <w:sz w:val="24"/>
                <w:szCs w:val="24"/>
              </w:rPr>
              <w:t>Admin</w:t>
            </w:r>
          </w:p>
        </w:tc>
      </w:tr>
      <w:tr w:rsidR="005E0E76" w:rsidRPr="00E821A8" w:rsidTr="00946F40">
        <w:tc>
          <w:tcPr>
            <w:tcW w:w="178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Pre-conditions</w:t>
            </w:r>
          </w:p>
        </w:tc>
        <w:tc>
          <w:tcPr>
            <w:tcW w:w="7157"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SimSun" w:cstheme="minorHAnsi"/>
                <w:sz w:val="24"/>
                <w:szCs w:val="24"/>
                <w:lang w:eastAsia="zh-CN"/>
              </w:rPr>
            </w:pPr>
            <w:r w:rsidRPr="00D07601">
              <w:rPr>
                <w:rFonts w:eastAsia="SimSun" w:cstheme="minorHAnsi"/>
                <w:sz w:val="24"/>
                <w:szCs w:val="24"/>
                <w:lang w:eastAsia="zh-CN"/>
              </w:rPr>
              <w:t>Logged user with admin role</w:t>
            </w:r>
          </w:p>
        </w:tc>
      </w:tr>
      <w:tr w:rsidR="005E0E76" w:rsidRPr="00E821A8" w:rsidTr="00946F40">
        <w:tc>
          <w:tcPr>
            <w:tcW w:w="178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Post-conditions</w:t>
            </w:r>
          </w:p>
        </w:tc>
        <w:tc>
          <w:tcPr>
            <w:tcW w:w="7157" w:type="dxa"/>
            <w:gridSpan w:val="2"/>
            <w:tcBorders>
              <w:top w:val="nil"/>
              <w:left w:val="nil"/>
              <w:right w:val="single" w:sz="8"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SimSun" w:cstheme="minorHAnsi"/>
                <w:sz w:val="24"/>
                <w:szCs w:val="24"/>
                <w:lang w:eastAsia="zh-CN"/>
              </w:rPr>
            </w:pPr>
            <w:r w:rsidRPr="00D07601">
              <w:rPr>
                <w:rFonts w:eastAsia="SimSun" w:cstheme="minorHAnsi"/>
                <w:sz w:val="24"/>
                <w:szCs w:val="24"/>
                <w:lang w:eastAsia="zh-CN"/>
              </w:rPr>
              <w:t>None</w:t>
            </w:r>
          </w:p>
        </w:tc>
      </w:tr>
      <w:tr w:rsidR="005E0E76" w:rsidRPr="00E821A8" w:rsidTr="00946F40">
        <w:trPr>
          <w:trHeight w:val="2248"/>
        </w:trPr>
        <w:tc>
          <w:tcPr>
            <w:tcW w:w="178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Main Flow</w:t>
            </w:r>
          </w:p>
        </w:tc>
        <w:tc>
          <w:tcPr>
            <w:tcW w:w="3633"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SimSun" w:cstheme="minorHAnsi"/>
                <w:sz w:val="24"/>
                <w:szCs w:val="24"/>
                <w:lang w:eastAsia="zh-CN"/>
              </w:rPr>
            </w:pPr>
            <w:r w:rsidRPr="00D07601">
              <w:rPr>
                <w:rFonts w:eastAsia="SimSun" w:cstheme="minorHAnsi"/>
                <w:sz w:val="24"/>
                <w:szCs w:val="24"/>
                <w:lang w:eastAsia="zh-CN"/>
              </w:rPr>
              <w:t>1. Choose tab Project Management</w:t>
            </w:r>
          </w:p>
          <w:p w:rsidR="005E0E76" w:rsidRPr="00E821A8" w:rsidRDefault="005E0E76" w:rsidP="00946F40">
            <w:pPr>
              <w:rPr>
                <w:rFonts w:eastAsia="SimSun" w:cstheme="minorHAnsi"/>
                <w:sz w:val="24"/>
                <w:szCs w:val="24"/>
                <w:lang w:eastAsia="zh-CN"/>
              </w:rPr>
            </w:pPr>
          </w:p>
          <w:p w:rsidR="005E0E76" w:rsidRPr="00E821A8" w:rsidRDefault="00D07601" w:rsidP="00946F40">
            <w:pPr>
              <w:rPr>
                <w:rFonts w:eastAsia="SimSun" w:cstheme="minorHAnsi"/>
                <w:sz w:val="24"/>
                <w:szCs w:val="24"/>
                <w:lang w:eastAsia="zh-CN"/>
              </w:rPr>
            </w:pPr>
            <w:r w:rsidRPr="00D07601">
              <w:rPr>
                <w:rFonts w:eastAsia="SimSun" w:cstheme="minorHAnsi"/>
                <w:sz w:val="24"/>
                <w:szCs w:val="24"/>
                <w:lang w:eastAsia="zh-CN"/>
              </w:rPr>
              <w:t>3. Click button “Search”</w:t>
            </w:r>
          </w:p>
          <w:p w:rsidR="005E0E76" w:rsidRPr="00E821A8" w:rsidRDefault="005E0E76" w:rsidP="00946F40">
            <w:pPr>
              <w:rPr>
                <w:rFonts w:eastAsia="SimSun" w:cstheme="minorHAnsi"/>
                <w:sz w:val="24"/>
                <w:szCs w:val="24"/>
                <w:lang w:eastAsia="zh-CN"/>
              </w:rPr>
            </w:pPr>
          </w:p>
          <w:p w:rsidR="005E0E76" w:rsidRPr="00FD1446" w:rsidRDefault="005E0E76" w:rsidP="00946F40">
            <w:pPr>
              <w:rPr>
                <w:rFonts w:eastAsia="SimSun" w:cstheme="minorHAnsi"/>
                <w:sz w:val="24"/>
                <w:szCs w:val="24"/>
                <w:lang w:eastAsia="zh-CN"/>
              </w:rPr>
            </w:pPr>
          </w:p>
          <w:p w:rsidR="005E0E76" w:rsidRPr="00E821A8" w:rsidRDefault="005E0E76" w:rsidP="00946F40">
            <w:pPr>
              <w:rPr>
                <w:rFonts w:eastAsia="SimSun" w:cstheme="minorHAnsi"/>
                <w:sz w:val="24"/>
                <w:szCs w:val="24"/>
                <w:lang w:eastAsia="zh-CN"/>
              </w:rPr>
            </w:pPr>
          </w:p>
        </w:tc>
        <w:tc>
          <w:tcPr>
            <w:tcW w:w="3524" w:type="dxa"/>
            <w:tcBorders>
              <w:top w:val="nil"/>
              <w:left w:val="nil"/>
              <w:bottom w:val="single" w:sz="8" w:space="0" w:color="auto"/>
              <w:right w:val="single" w:sz="8" w:space="0" w:color="auto"/>
            </w:tcBorders>
            <w:shd w:val="clear" w:color="auto" w:fill="FFFF99"/>
          </w:tcPr>
          <w:p w:rsidR="005E0E76" w:rsidRPr="00E821A8" w:rsidRDefault="005E0E76" w:rsidP="00946F40">
            <w:pPr>
              <w:rPr>
                <w:rFonts w:eastAsia="SimSun" w:cstheme="minorHAnsi"/>
                <w:sz w:val="24"/>
                <w:szCs w:val="24"/>
                <w:lang w:eastAsia="zh-CN"/>
              </w:rPr>
            </w:pPr>
          </w:p>
          <w:p w:rsidR="005E0E76" w:rsidRPr="00E821A8" w:rsidRDefault="00D07601" w:rsidP="00946F40">
            <w:pPr>
              <w:rPr>
                <w:rFonts w:eastAsia="SimSun" w:cstheme="minorHAnsi"/>
                <w:sz w:val="24"/>
                <w:szCs w:val="24"/>
                <w:lang w:eastAsia="zh-CN"/>
              </w:rPr>
            </w:pPr>
            <w:r w:rsidRPr="00D07601">
              <w:rPr>
                <w:rFonts w:eastAsia="SimSun" w:cstheme="minorHAnsi"/>
                <w:sz w:val="24"/>
                <w:szCs w:val="24"/>
                <w:lang w:eastAsia="zh-CN"/>
              </w:rPr>
              <w:t>2. Select search condition</w:t>
            </w:r>
          </w:p>
          <w:p w:rsidR="005E0E76" w:rsidRPr="00E821A8" w:rsidRDefault="005E0E76" w:rsidP="00946F40">
            <w:pPr>
              <w:rPr>
                <w:rFonts w:eastAsia="SimSun" w:cstheme="minorHAnsi"/>
                <w:sz w:val="24"/>
                <w:szCs w:val="24"/>
                <w:lang w:eastAsia="zh-CN"/>
              </w:rPr>
            </w:pPr>
          </w:p>
          <w:p w:rsidR="005E0E76" w:rsidRPr="00FD1446" w:rsidRDefault="005E0E76" w:rsidP="00946F40">
            <w:pPr>
              <w:rPr>
                <w:rFonts w:eastAsia="SimSun" w:cstheme="minorHAnsi"/>
                <w:sz w:val="24"/>
                <w:szCs w:val="24"/>
                <w:lang w:eastAsia="zh-CN"/>
              </w:rPr>
            </w:pPr>
          </w:p>
          <w:p w:rsidR="005E0E76" w:rsidRPr="00E821A8" w:rsidRDefault="005E0E76" w:rsidP="00946F40">
            <w:pPr>
              <w:rPr>
                <w:rFonts w:eastAsia="SimSun" w:cstheme="minorHAnsi"/>
                <w:sz w:val="24"/>
                <w:szCs w:val="24"/>
                <w:lang w:eastAsia="zh-CN"/>
              </w:rPr>
            </w:pPr>
          </w:p>
        </w:tc>
      </w:tr>
      <w:tr w:rsidR="005E0E76" w:rsidRPr="00E821A8" w:rsidTr="00946F40">
        <w:tc>
          <w:tcPr>
            <w:tcW w:w="1789"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rPr>
                <w:rFonts w:cstheme="minorHAnsi"/>
                <w:sz w:val="24"/>
                <w:szCs w:val="24"/>
              </w:rPr>
            </w:pPr>
          </w:p>
        </w:tc>
        <w:tc>
          <w:tcPr>
            <w:tcW w:w="7157" w:type="dxa"/>
            <w:gridSpan w:val="2"/>
            <w:tcBorders>
              <w:top w:val="nil"/>
              <w:left w:val="nil"/>
              <w:bottom w:val="single" w:sz="4" w:space="0" w:color="auto"/>
              <w:right w:val="single" w:sz="8" w:space="0" w:color="auto"/>
            </w:tcBorders>
            <w:tcMar>
              <w:top w:w="0" w:type="dxa"/>
              <w:left w:w="108" w:type="dxa"/>
              <w:bottom w:w="0" w:type="dxa"/>
              <w:right w:w="108" w:type="dxa"/>
            </w:tcMar>
          </w:tcPr>
          <w:p w:rsidR="005E0E76" w:rsidRPr="00E821A8" w:rsidRDefault="005E0E76" w:rsidP="00946F40">
            <w:pPr>
              <w:rPr>
                <w:rFonts w:eastAsia="SimSun" w:cstheme="minorHAnsi"/>
                <w:sz w:val="24"/>
                <w:szCs w:val="24"/>
                <w:lang w:eastAsia="zh-CN"/>
              </w:rPr>
            </w:pPr>
          </w:p>
        </w:tc>
      </w:tr>
      <w:tr w:rsidR="005E0E76" w:rsidRPr="00E821A8" w:rsidTr="00946F40">
        <w:tc>
          <w:tcPr>
            <w:tcW w:w="1789"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Open Issues</w:t>
            </w:r>
          </w:p>
        </w:tc>
        <w:tc>
          <w:tcPr>
            <w:tcW w:w="7157"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N/A</w:t>
            </w:r>
          </w:p>
        </w:tc>
      </w:tr>
      <w:tr w:rsidR="005E0E76" w:rsidRPr="00E821A8" w:rsidTr="00946F40">
        <w:tc>
          <w:tcPr>
            <w:tcW w:w="1789"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Relationship</w:t>
            </w:r>
          </w:p>
        </w:tc>
        <w:tc>
          <w:tcPr>
            <w:tcW w:w="7157"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N/A</w:t>
            </w:r>
          </w:p>
        </w:tc>
      </w:tr>
      <w:tr w:rsidR="005E0E76" w:rsidRPr="00E821A8" w:rsidTr="00946F40">
        <w:tc>
          <w:tcPr>
            <w:tcW w:w="1789"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Business Rule</w:t>
            </w:r>
          </w:p>
        </w:tc>
        <w:tc>
          <w:tcPr>
            <w:tcW w:w="7157"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N/A</w:t>
            </w:r>
          </w:p>
        </w:tc>
      </w:tr>
      <w:tr w:rsidR="005E0E76" w:rsidRPr="00E821A8" w:rsidTr="00946F40">
        <w:tc>
          <w:tcPr>
            <w:tcW w:w="1789"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Priority</w:t>
            </w:r>
          </w:p>
        </w:tc>
        <w:tc>
          <w:tcPr>
            <w:tcW w:w="7157"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N/A</w:t>
            </w:r>
          </w:p>
        </w:tc>
      </w:tr>
    </w:tbl>
    <w:p w:rsidR="005E0E76" w:rsidRPr="00E821A8" w:rsidRDefault="005E0E76" w:rsidP="005E0E76">
      <w:pPr>
        <w:pStyle w:val="Caption"/>
        <w:rPr>
          <w:rFonts w:asciiTheme="minorHAnsi" w:hAnsiTheme="minorHAnsi" w:cstheme="minorHAnsi"/>
          <w:sz w:val="24"/>
          <w:szCs w:val="24"/>
        </w:rPr>
      </w:pPr>
    </w:p>
    <w:p w:rsidR="005E0E76" w:rsidRPr="00E821A8" w:rsidRDefault="00D07601" w:rsidP="00D91F49">
      <w:pPr>
        <w:pStyle w:val="Heading5"/>
        <w:rPr>
          <w:rFonts w:asciiTheme="minorHAnsi" w:hAnsiTheme="minorHAnsi" w:cstheme="minorHAnsi"/>
          <w:sz w:val="24"/>
          <w:szCs w:val="24"/>
        </w:rPr>
      </w:pPr>
      <w:bookmarkStart w:id="245" w:name="_Toc326241037"/>
      <w:r w:rsidRPr="00D07601">
        <w:rPr>
          <w:rFonts w:asciiTheme="minorHAnsi" w:hAnsiTheme="minorHAnsi" w:cstheme="minorHAnsi"/>
          <w:sz w:val="24"/>
          <w:szCs w:val="24"/>
        </w:rPr>
        <w:t>2.4.2.3 Admin Edit Project</w:t>
      </w:r>
      <w:bookmarkEnd w:id="245"/>
    </w:p>
    <w:p w:rsidR="005E0E76" w:rsidRPr="00E821A8" w:rsidRDefault="005E0E76" w:rsidP="005E0E76">
      <w:pPr>
        <w:rPr>
          <w:rFonts w:cstheme="minorHAnsi"/>
          <w:sz w:val="24"/>
          <w:szCs w:val="24"/>
        </w:rPr>
      </w:pPr>
      <w:r w:rsidRPr="00E821A8">
        <w:rPr>
          <w:rFonts w:cstheme="minorHAnsi"/>
          <w:sz w:val="24"/>
          <w:szCs w:val="24"/>
        </w:rPr>
        <w:object w:dxaOrig="4041" w:dyaOrig="1660">
          <v:shape id="_x0000_i1037" type="#_x0000_t75" style="width:201.75pt;height:82.9pt" o:ole="">
            <v:imagedata r:id="rId39" o:title=""/>
          </v:shape>
          <o:OLEObject Type="Embed" ProgID="Visio.Drawing.11" ShapeID="_x0000_i1037" DrawAspect="Content" ObjectID="_1406444830" r:id="rId40"/>
        </w:object>
      </w:r>
    </w:p>
    <w:p w:rsidR="005E0E76" w:rsidRPr="00E821A8" w:rsidRDefault="00D07601" w:rsidP="005E0E76">
      <w:pPr>
        <w:rPr>
          <w:rFonts w:cstheme="minorHAnsi"/>
          <w:sz w:val="24"/>
          <w:szCs w:val="24"/>
        </w:rPr>
      </w:pPr>
      <w:r w:rsidRPr="00D07601">
        <w:rPr>
          <w:rFonts w:cstheme="minorHAnsi"/>
          <w:sz w:val="24"/>
          <w:szCs w:val="24"/>
        </w:rPr>
        <w:tab/>
      </w:r>
      <w:r w:rsidRPr="00D07601">
        <w:rPr>
          <w:rFonts w:cstheme="minorHAnsi"/>
          <w:sz w:val="24"/>
          <w:szCs w:val="24"/>
        </w:rPr>
        <w:tab/>
      </w:r>
    </w:p>
    <w:p w:rsidR="005E0E76" w:rsidRPr="00E821A8" w:rsidRDefault="00D07601" w:rsidP="005E0E76">
      <w:pPr>
        <w:rPr>
          <w:rFonts w:cstheme="minorHAnsi"/>
          <w:sz w:val="24"/>
          <w:szCs w:val="24"/>
        </w:rPr>
      </w:pPr>
      <w:r w:rsidRPr="00D07601">
        <w:rPr>
          <w:rFonts w:cstheme="minorHAnsi"/>
          <w:sz w:val="24"/>
          <w:szCs w:val="24"/>
        </w:rPr>
        <w:t>Use Case scenario:</w:t>
      </w:r>
    </w:p>
    <w:tbl>
      <w:tblPr>
        <w:tblW w:w="0" w:type="auto"/>
        <w:tblInd w:w="2" w:type="dxa"/>
        <w:tblCellMar>
          <w:left w:w="0" w:type="dxa"/>
          <w:right w:w="0" w:type="dxa"/>
        </w:tblCellMar>
        <w:tblLook w:val="0000"/>
      </w:tblPr>
      <w:tblGrid>
        <w:gridCol w:w="1788"/>
        <w:gridCol w:w="3629"/>
        <w:gridCol w:w="3529"/>
      </w:tblGrid>
      <w:tr w:rsidR="005E0E76" w:rsidRPr="00E821A8" w:rsidTr="00946F40">
        <w:tc>
          <w:tcPr>
            <w:tcW w:w="1788"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D07601" w:rsidP="00946F40">
            <w:pPr>
              <w:rPr>
                <w:rFonts w:cstheme="minorHAnsi"/>
                <w:sz w:val="24"/>
                <w:szCs w:val="24"/>
              </w:rPr>
            </w:pPr>
            <w:r w:rsidRPr="00D07601">
              <w:rPr>
                <w:rFonts w:cstheme="minorHAnsi"/>
                <w:sz w:val="24"/>
                <w:szCs w:val="24"/>
              </w:rPr>
              <w:t>User Case ID</w:t>
            </w:r>
          </w:p>
        </w:tc>
        <w:tc>
          <w:tcPr>
            <w:tcW w:w="7158"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5E0E76" w:rsidRPr="00E821A8" w:rsidRDefault="00D07601" w:rsidP="00946F40">
            <w:pPr>
              <w:rPr>
                <w:rFonts w:cstheme="minorHAnsi"/>
                <w:sz w:val="24"/>
                <w:szCs w:val="24"/>
              </w:rPr>
            </w:pPr>
            <w:r w:rsidRPr="00D07601">
              <w:rPr>
                <w:rFonts w:eastAsia="SimSun" w:cstheme="minorHAnsi"/>
                <w:sz w:val="24"/>
                <w:szCs w:val="24"/>
                <w:lang w:eastAsia="zh-CN"/>
              </w:rPr>
              <w:t>ADMIN_UC03</w:t>
            </w:r>
          </w:p>
        </w:tc>
      </w:tr>
      <w:tr w:rsidR="005E0E76" w:rsidRPr="00E821A8" w:rsidTr="00946F40">
        <w:tc>
          <w:tcPr>
            <w:tcW w:w="178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D07601" w:rsidP="00946F40">
            <w:pPr>
              <w:rPr>
                <w:rFonts w:cstheme="minorHAnsi"/>
                <w:sz w:val="24"/>
                <w:szCs w:val="24"/>
              </w:rPr>
            </w:pPr>
            <w:r w:rsidRPr="00D07601">
              <w:rPr>
                <w:rFonts w:cstheme="minorHAnsi"/>
                <w:sz w:val="24"/>
                <w:szCs w:val="24"/>
              </w:rPr>
              <w:t>Name</w:t>
            </w:r>
          </w:p>
        </w:tc>
        <w:tc>
          <w:tcPr>
            <w:tcW w:w="715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SimSun" w:cstheme="minorHAnsi"/>
                <w:sz w:val="24"/>
                <w:szCs w:val="24"/>
                <w:lang w:eastAsia="zh-CN"/>
              </w:rPr>
            </w:pPr>
            <w:r w:rsidRPr="00D07601">
              <w:rPr>
                <w:rFonts w:cstheme="minorHAnsi"/>
                <w:sz w:val="24"/>
                <w:szCs w:val="24"/>
              </w:rPr>
              <w:t>Admin Edit Project Use Case</w:t>
            </w:r>
          </w:p>
        </w:tc>
      </w:tr>
      <w:tr w:rsidR="005E0E76" w:rsidRPr="00E821A8" w:rsidTr="00946F40">
        <w:tc>
          <w:tcPr>
            <w:tcW w:w="178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Goal</w:t>
            </w:r>
          </w:p>
        </w:tc>
        <w:tc>
          <w:tcPr>
            <w:tcW w:w="715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SimSun" w:cstheme="minorHAnsi"/>
                <w:sz w:val="24"/>
                <w:szCs w:val="24"/>
                <w:lang w:eastAsia="zh-CN"/>
              </w:rPr>
            </w:pPr>
            <w:r w:rsidRPr="00D07601">
              <w:rPr>
                <w:rFonts w:cstheme="minorHAnsi"/>
                <w:sz w:val="24"/>
                <w:szCs w:val="24"/>
              </w:rPr>
              <w:t>This function allows admin to edit information of a project</w:t>
            </w:r>
          </w:p>
        </w:tc>
      </w:tr>
      <w:tr w:rsidR="005E0E76" w:rsidRPr="00E821A8" w:rsidTr="00946F40">
        <w:tc>
          <w:tcPr>
            <w:tcW w:w="178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Actors</w:t>
            </w:r>
          </w:p>
        </w:tc>
        <w:tc>
          <w:tcPr>
            <w:tcW w:w="715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SimSun" w:cstheme="minorHAnsi"/>
                <w:sz w:val="24"/>
                <w:szCs w:val="24"/>
                <w:lang w:eastAsia="zh-CN"/>
              </w:rPr>
            </w:pPr>
            <w:r w:rsidRPr="00D07601">
              <w:rPr>
                <w:rFonts w:cstheme="minorHAnsi"/>
                <w:sz w:val="24"/>
                <w:szCs w:val="24"/>
              </w:rPr>
              <w:t>Admin</w:t>
            </w:r>
          </w:p>
        </w:tc>
      </w:tr>
      <w:tr w:rsidR="005E0E76" w:rsidRPr="00E821A8" w:rsidTr="00946F40">
        <w:tc>
          <w:tcPr>
            <w:tcW w:w="178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Pre-conditions</w:t>
            </w:r>
          </w:p>
        </w:tc>
        <w:tc>
          <w:tcPr>
            <w:tcW w:w="715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SimSun" w:cstheme="minorHAnsi"/>
                <w:sz w:val="24"/>
                <w:szCs w:val="24"/>
                <w:lang w:eastAsia="zh-CN"/>
              </w:rPr>
            </w:pPr>
            <w:r w:rsidRPr="00D07601">
              <w:rPr>
                <w:rFonts w:eastAsia="SimSun" w:cstheme="minorHAnsi"/>
                <w:sz w:val="24"/>
                <w:szCs w:val="24"/>
                <w:lang w:eastAsia="zh-CN"/>
              </w:rPr>
              <w:t>Logged user with admin role</w:t>
            </w:r>
          </w:p>
        </w:tc>
      </w:tr>
      <w:tr w:rsidR="005E0E76" w:rsidRPr="00E821A8" w:rsidTr="00946F40">
        <w:tc>
          <w:tcPr>
            <w:tcW w:w="178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lastRenderedPageBreak/>
              <w:t>Post-conditions</w:t>
            </w:r>
          </w:p>
        </w:tc>
        <w:tc>
          <w:tcPr>
            <w:tcW w:w="7158" w:type="dxa"/>
            <w:gridSpan w:val="2"/>
            <w:tcBorders>
              <w:top w:val="nil"/>
              <w:left w:val="nil"/>
              <w:right w:val="single" w:sz="8"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SimSun" w:cstheme="minorHAnsi"/>
                <w:sz w:val="24"/>
                <w:szCs w:val="24"/>
                <w:lang w:eastAsia="zh-CN"/>
              </w:rPr>
            </w:pPr>
            <w:r w:rsidRPr="00D07601">
              <w:rPr>
                <w:rFonts w:eastAsia="SimSun" w:cstheme="minorHAnsi"/>
                <w:sz w:val="24"/>
                <w:szCs w:val="24"/>
                <w:lang w:eastAsia="zh-CN"/>
              </w:rPr>
              <w:t>None</w:t>
            </w:r>
          </w:p>
        </w:tc>
      </w:tr>
      <w:tr w:rsidR="005E0E76" w:rsidRPr="00E821A8" w:rsidTr="00946F40">
        <w:trPr>
          <w:trHeight w:val="2248"/>
        </w:trPr>
        <w:tc>
          <w:tcPr>
            <w:tcW w:w="178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Main Flow</w:t>
            </w:r>
          </w:p>
        </w:tc>
        <w:tc>
          <w:tcPr>
            <w:tcW w:w="3629"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SimSun" w:cstheme="minorHAnsi"/>
                <w:sz w:val="24"/>
                <w:szCs w:val="24"/>
                <w:lang w:eastAsia="zh-CN"/>
              </w:rPr>
            </w:pPr>
            <w:r w:rsidRPr="00D07601">
              <w:rPr>
                <w:rFonts w:eastAsia="SimSun" w:cstheme="minorHAnsi"/>
                <w:sz w:val="24"/>
                <w:szCs w:val="24"/>
                <w:lang w:eastAsia="zh-CN"/>
              </w:rPr>
              <w:t>1. Choose tab Project Management</w:t>
            </w:r>
          </w:p>
          <w:p w:rsidR="005E0E76" w:rsidRPr="00E821A8" w:rsidRDefault="005E0E76" w:rsidP="00946F40">
            <w:pPr>
              <w:rPr>
                <w:rFonts w:eastAsia="SimSun" w:cstheme="minorHAnsi"/>
                <w:sz w:val="24"/>
                <w:szCs w:val="24"/>
                <w:lang w:eastAsia="zh-CN"/>
              </w:rPr>
            </w:pPr>
          </w:p>
          <w:p w:rsidR="005E0E76" w:rsidRPr="00E821A8" w:rsidRDefault="00D07601" w:rsidP="00946F40">
            <w:pPr>
              <w:rPr>
                <w:rFonts w:eastAsia="SimSun" w:cstheme="minorHAnsi"/>
                <w:sz w:val="24"/>
                <w:szCs w:val="24"/>
                <w:lang w:eastAsia="zh-CN"/>
              </w:rPr>
            </w:pPr>
            <w:r w:rsidRPr="00D07601">
              <w:rPr>
                <w:rFonts w:eastAsia="SimSun" w:cstheme="minorHAnsi"/>
                <w:sz w:val="24"/>
                <w:szCs w:val="24"/>
                <w:lang w:eastAsia="zh-CN"/>
              </w:rPr>
              <w:t>3. Click button “Search”</w:t>
            </w:r>
          </w:p>
          <w:p w:rsidR="005E0E76" w:rsidRPr="00E821A8" w:rsidRDefault="005E0E76" w:rsidP="00946F40">
            <w:pPr>
              <w:rPr>
                <w:rFonts w:eastAsia="SimSun" w:cstheme="minorHAnsi"/>
                <w:sz w:val="24"/>
                <w:szCs w:val="24"/>
                <w:lang w:eastAsia="zh-CN"/>
              </w:rPr>
            </w:pPr>
          </w:p>
          <w:p w:rsidR="005E0E76" w:rsidRPr="00E821A8" w:rsidRDefault="00D07601" w:rsidP="00946F40">
            <w:pPr>
              <w:rPr>
                <w:rFonts w:eastAsia="SimSun" w:cstheme="minorHAnsi"/>
                <w:sz w:val="24"/>
                <w:szCs w:val="24"/>
                <w:lang w:eastAsia="zh-CN"/>
              </w:rPr>
            </w:pPr>
            <w:r w:rsidRPr="00D07601">
              <w:rPr>
                <w:rFonts w:eastAsia="SimSun" w:cstheme="minorHAnsi"/>
                <w:sz w:val="24"/>
                <w:szCs w:val="24"/>
                <w:lang w:eastAsia="zh-CN"/>
              </w:rPr>
              <w:t>5. Select link “Change Project Info”</w:t>
            </w:r>
          </w:p>
          <w:p w:rsidR="005E0E76" w:rsidRPr="00E821A8" w:rsidRDefault="005E0E76" w:rsidP="00946F40">
            <w:pPr>
              <w:rPr>
                <w:rFonts w:eastAsia="SimSun" w:cstheme="minorHAnsi"/>
                <w:sz w:val="24"/>
                <w:szCs w:val="24"/>
                <w:lang w:eastAsia="zh-CN"/>
              </w:rPr>
            </w:pPr>
          </w:p>
        </w:tc>
        <w:tc>
          <w:tcPr>
            <w:tcW w:w="3529" w:type="dxa"/>
            <w:tcBorders>
              <w:top w:val="nil"/>
              <w:left w:val="nil"/>
              <w:bottom w:val="single" w:sz="8" w:space="0" w:color="auto"/>
              <w:right w:val="single" w:sz="8" w:space="0" w:color="auto"/>
            </w:tcBorders>
            <w:shd w:val="clear" w:color="auto" w:fill="FFFF99"/>
          </w:tcPr>
          <w:p w:rsidR="005E0E76" w:rsidRPr="00FD1446" w:rsidRDefault="005E0E76" w:rsidP="00946F40">
            <w:pPr>
              <w:rPr>
                <w:rFonts w:eastAsia="SimSun" w:cstheme="minorHAnsi"/>
                <w:sz w:val="24"/>
                <w:szCs w:val="24"/>
                <w:lang w:eastAsia="zh-CN"/>
              </w:rPr>
            </w:pPr>
          </w:p>
          <w:p w:rsidR="005E0E76" w:rsidRPr="00E821A8" w:rsidRDefault="00D07601" w:rsidP="00946F40">
            <w:pPr>
              <w:rPr>
                <w:rFonts w:eastAsia="SimSun" w:cstheme="minorHAnsi"/>
                <w:sz w:val="24"/>
                <w:szCs w:val="24"/>
                <w:lang w:eastAsia="zh-CN"/>
              </w:rPr>
            </w:pPr>
            <w:r w:rsidRPr="00D07601">
              <w:rPr>
                <w:rFonts w:eastAsia="SimSun" w:cstheme="minorHAnsi"/>
                <w:sz w:val="24"/>
                <w:szCs w:val="24"/>
                <w:lang w:eastAsia="zh-CN"/>
              </w:rPr>
              <w:t>2. Select search condition</w:t>
            </w:r>
          </w:p>
          <w:p w:rsidR="005E0E76" w:rsidRPr="00E821A8" w:rsidRDefault="005E0E76" w:rsidP="00946F40">
            <w:pPr>
              <w:rPr>
                <w:rFonts w:eastAsia="SimSun" w:cstheme="minorHAnsi"/>
                <w:sz w:val="24"/>
                <w:szCs w:val="24"/>
                <w:lang w:eastAsia="zh-CN"/>
              </w:rPr>
            </w:pPr>
          </w:p>
          <w:p w:rsidR="005E0E76" w:rsidRPr="00E821A8" w:rsidRDefault="00D07601" w:rsidP="00946F40">
            <w:pPr>
              <w:rPr>
                <w:rFonts w:eastAsia="SimSun" w:cstheme="minorHAnsi"/>
                <w:sz w:val="24"/>
                <w:szCs w:val="24"/>
                <w:lang w:eastAsia="zh-CN"/>
              </w:rPr>
            </w:pPr>
            <w:r w:rsidRPr="00D07601">
              <w:rPr>
                <w:rFonts w:eastAsia="SimSun" w:cstheme="minorHAnsi"/>
                <w:sz w:val="24"/>
                <w:szCs w:val="24"/>
                <w:lang w:eastAsia="zh-CN"/>
              </w:rPr>
              <w:t>4. Choose the project want to edit</w:t>
            </w:r>
          </w:p>
          <w:p w:rsidR="005E0E76" w:rsidRPr="00E821A8" w:rsidRDefault="005E0E76" w:rsidP="00946F40">
            <w:pPr>
              <w:rPr>
                <w:rFonts w:eastAsia="SimSun" w:cstheme="minorHAnsi"/>
                <w:sz w:val="24"/>
                <w:szCs w:val="24"/>
                <w:lang w:eastAsia="zh-CN"/>
              </w:rPr>
            </w:pPr>
          </w:p>
          <w:p w:rsidR="005E0E76" w:rsidRPr="00FD1446" w:rsidRDefault="005E0E76" w:rsidP="00946F40">
            <w:pPr>
              <w:rPr>
                <w:rFonts w:eastAsia="SimSun" w:cstheme="minorHAnsi"/>
                <w:sz w:val="24"/>
                <w:szCs w:val="24"/>
                <w:lang w:eastAsia="zh-CN"/>
              </w:rPr>
            </w:pPr>
          </w:p>
          <w:p w:rsidR="005E0E76" w:rsidRPr="00E821A8" w:rsidRDefault="00D07601" w:rsidP="00946F40">
            <w:pPr>
              <w:rPr>
                <w:rFonts w:eastAsia="SimSun" w:cstheme="minorHAnsi"/>
                <w:sz w:val="24"/>
                <w:szCs w:val="24"/>
                <w:lang w:eastAsia="zh-CN"/>
              </w:rPr>
            </w:pPr>
            <w:r w:rsidRPr="00D07601">
              <w:rPr>
                <w:rFonts w:eastAsia="SimSun" w:cstheme="minorHAnsi"/>
                <w:sz w:val="24"/>
                <w:szCs w:val="24"/>
                <w:lang w:eastAsia="zh-CN"/>
              </w:rPr>
              <w:t>6. Change Project’s information then select button “Save Change”</w:t>
            </w:r>
          </w:p>
        </w:tc>
      </w:tr>
      <w:tr w:rsidR="005E0E76" w:rsidRPr="00E821A8" w:rsidTr="00946F40">
        <w:tc>
          <w:tcPr>
            <w:tcW w:w="1788"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rPr>
                <w:rFonts w:cstheme="minorHAnsi"/>
                <w:sz w:val="24"/>
                <w:szCs w:val="24"/>
              </w:rPr>
            </w:pPr>
          </w:p>
        </w:tc>
        <w:tc>
          <w:tcPr>
            <w:tcW w:w="7158" w:type="dxa"/>
            <w:gridSpan w:val="2"/>
            <w:tcBorders>
              <w:top w:val="nil"/>
              <w:left w:val="nil"/>
              <w:bottom w:val="single" w:sz="4" w:space="0" w:color="auto"/>
              <w:right w:val="single" w:sz="8" w:space="0" w:color="auto"/>
            </w:tcBorders>
            <w:tcMar>
              <w:top w:w="0" w:type="dxa"/>
              <w:left w:w="108" w:type="dxa"/>
              <w:bottom w:w="0" w:type="dxa"/>
              <w:right w:w="108" w:type="dxa"/>
            </w:tcMar>
          </w:tcPr>
          <w:p w:rsidR="005E0E76" w:rsidRPr="00E821A8" w:rsidRDefault="005E0E76" w:rsidP="00946F40">
            <w:pPr>
              <w:rPr>
                <w:rFonts w:eastAsia="SimSun" w:cstheme="minorHAnsi"/>
                <w:sz w:val="24"/>
                <w:szCs w:val="24"/>
                <w:lang w:eastAsia="zh-CN"/>
              </w:rPr>
            </w:pPr>
          </w:p>
        </w:tc>
      </w:tr>
      <w:tr w:rsidR="005E0E76" w:rsidRPr="00E821A8" w:rsidTr="00946F40">
        <w:tc>
          <w:tcPr>
            <w:tcW w:w="178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Open Issues</w:t>
            </w:r>
          </w:p>
        </w:tc>
        <w:tc>
          <w:tcPr>
            <w:tcW w:w="715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N/A</w:t>
            </w:r>
          </w:p>
        </w:tc>
      </w:tr>
      <w:tr w:rsidR="005E0E76" w:rsidRPr="00E821A8" w:rsidTr="00946F40">
        <w:tc>
          <w:tcPr>
            <w:tcW w:w="178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Relationship</w:t>
            </w:r>
          </w:p>
        </w:tc>
        <w:tc>
          <w:tcPr>
            <w:tcW w:w="715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N/A</w:t>
            </w:r>
          </w:p>
        </w:tc>
      </w:tr>
      <w:tr w:rsidR="005E0E76" w:rsidRPr="00E821A8" w:rsidTr="00946F40">
        <w:tc>
          <w:tcPr>
            <w:tcW w:w="178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Business Rule</w:t>
            </w:r>
          </w:p>
        </w:tc>
        <w:tc>
          <w:tcPr>
            <w:tcW w:w="715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N/A</w:t>
            </w:r>
          </w:p>
        </w:tc>
      </w:tr>
      <w:tr w:rsidR="005E0E76" w:rsidRPr="00E821A8" w:rsidTr="00946F40">
        <w:tc>
          <w:tcPr>
            <w:tcW w:w="178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Priority</w:t>
            </w:r>
          </w:p>
        </w:tc>
        <w:tc>
          <w:tcPr>
            <w:tcW w:w="715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N/A</w:t>
            </w:r>
          </w:p>
        </w:tc>
      </w:tr>
    </w:tbl>
    <w:p w:rsidR="005E0E76" w:rsidRPr="00E821A8" w:rsidRDefault="005E0E76" w:rsidP="005E0E76">
      <w:pPr>
        <w:pStyle w:val="Caption"/>
        <w:rPr>
          <w:rFonts w:asciiTheme="minorHAnsi" w:hAnsiTheme="minorHAnsi" w:cstheme="minorHAnsi"/>
          <w:sz w:val="24"/>
          <w:szCs w:val="24"/>
        </w:rPr>
      </w:pPr>
    </w:p>
    <w:p w:rsidR="005E0E76" w:rsidRPr="00E821A8" w:rsidRDefault="005E0E76" w:rsidP="005E0E76">
      <w:pPr>
        <w:rPr>
          <w:rFonts w:cstheme="minorHAnsi"/>
          <w:sz w:val="24"/>
          <w:szCs w:val="24"/>
        </w:rPr>
      </w:pPr>
    </w:p>
    <w:p w:rsidR="005E0E76" w:rsidRPr="00E821A8" w:rsidRDefault="005E0E76" w:rsidP="005E0E76">
      <w:pPr>
        <w:rPr>
          <w:rFonts w:cstheme="minorHAnsi"/>
          <w:sz w:val="24"/>
          <w:szCs w:val="24"/>
        </w:rPr>
      </w:pPr>
    </w:p>
    <w:p w:rsidR="005E0E76" w:rsidRPr="00FD1446" w:rsidRDefault="005E0E76" w:rsidP="005E0E76">
      <w:pPr>
        <w:rPr>
          <w:rFonts w:cstheme="minorHAnsi"/>
          <w:sz w:val="24"/>
          <w:szCs w:val="24"/>
        </w:rPr>
      </w:pPr>
    </w:p>
    <w:p w:rsidR="005E0E76" w:rsidRPr="00E821A8" w:rsidRDefault="005E0E76" w:rsidP="005E0E76">
      <w:pPr>
        <w:rPr>
          <w:rFonts w:cstheme="minorHAnsi"/>
          <w:sz w:val="24"/>
          <w:szCs w:val="24"/>
        </w:rPr>
      </w:pPr>
    </w:p>
    <w:p w:rsidR="005E0E76" w:rsidRPr="00E821A8" w:rsidRDefault="005E0E76" w:rsidP="005E0E76">
      <w:pPr>
        <w:rPr>
          <w:rFonts w:cstheme="minorHAnsi"/>
          <w:sz w:val="24"/>
          <w:szCs w:val="24"/>
        </w:rPr>
      </w:pPr>
    </w:p>
    <w:p w:rsidR="005E0E76" w:rsidRPr="00E821A8" w:rsidRDefault="005E0E76" w:rsidP="005E0E76">
      <w:pPr>
        <w:rPr>
          <w:rFonts w:cstheme="minorHAnsi"/>
          <w:sz w:val="24"/>
          <w:szCs w:val="24"/>
        </w:rPr>
      </w:pPr>
    </w:p>
    <w:p w:rsidR="005E0E76" w:rsidRPr="00E821A8" w:rsidRDefault="00D07601" w:rsidP="00D91F49">
      <w:pPr>
        <w:pStyle w:val="Heading5"/>
        <w:rPr>
          <w:rFonts w:asciiTheme="minorHAnsi" w:hAnsiTheme="minorHAnsi" w:cstheme="minorHAnsi"/>
          <w:sz w:val="24"/>
          <w:szCs w:val="24"/>
        </w:rPr>
      </w:pPr>
      <w:bookmarkStart w:id="246" w:name="_Toc326241038"/>
      <w:r w:rsidRPr="00D07601">
        <w:rPr>
          <w:rFonts w:asciiTheme="minorHAnsi" w:hAnsiTheme="minorHAnsi" w:cstheme="minorHAnsi"/>
          <w:sz w:val="24"/>
          <w:szCs w:val="24"/>
        </w:rPr>
        <w:t>2.4.2.4 Admin Manage Module</w:t>
      </w:r>
      <w:bookmarkEnd w:id="246"/>
    </w:p>
    <w:p w:rsidR="005E0E76" w:rsidRPr="00E821A8" w:rsidRDefault="005E0E76" w:rsidP="005E0E76">
      <w:pPr>
        <w:rPr>
          <w:rFonts w:cstheme="minorHAnsi"/>
          <w:sz w:val="24"/>
          <w:szCs w:val="24"/>
        </w:rPr>
      </w:pPr>
      <w:r w:rsidRPr="00E821A8">
        <w:rPr>
          <w:rFonts w:cstheme="minorHAnsi"/>
          <w:sz w:val="24"/>
          <w:szCs w:val="24"/>
        </w:rPr>
        <w:object w:dxaOrig="4132" w:dyaOrig="1660">
          <v:shape id="_x0000_i1038" type="#_x0000_t75" style="width:205.95pt;height:82.9pt" o:ole="">
            <v:imagedata r:id="rId41" o:title=""/>
          </v:shape>
          <o:OLEObject Type="Embed" ProgID="Visio.Drawing.11" ShapeID="_x0000_i1038" DrawAspect="Content" ObjectID="_1406444831" r:id="rId42"/>
        </w:object>
      </w:r>
    </w:p>
    <w:p w:rsidR="005E0E76" w:rsidRPr="00E821A8" w:rsidRDefault="00D07601" w:rsidP="005E0E76">
      <w:pPr>
        <w:rPr>
          <w:rFonts w:cstheme="minorHAnsi"/>
          <w:sz w:val="24"/>
          <w:szCs w:val="24"/>
        </w:rPr>
      </w:pPr>
      <w:r w:rsidRPr="00D07601">
        <w:rPr>
          <w:rFonts w:cstheme="minorHAnsi"/>
          <w:sz w:val="24"/>
          <w:szCs w:val="24"/>
        </w:rPr>
        <w:tab/>
      </w:r>
      <w:r w:rsidRPr="00D07601">
        <w:rPr>
          <w:rFonts w:cstheme="minorHAnsi"/>
          <w:sz w:val="24"/>
          <w:szCs w:val="24"/>
        </w:rPr>
        <w:tab/>
      </w:r>
    </w:p>
    <w:p w:rsidR="005E0E76" w:rsidRPr="00E821A8" w:rsidRDefault="00D07601" w:rsidP="005E0E76">
      <w:pPr>
        <w:rPr>
          <w:rFonts w:cstheme="minorHAnsi"/>
          <w:sz w:val="24"/>
          <w:szCs w:val="24"/>
        </w:rPr>
      </w:pPr>
      <w:r w:rsidRPr="00D07601">
        <w:rPr>
          <w:rFonts w:cstheme="minorHAnsi"/>
          <w:sz w:val="24"/>
          <w:szCs w:val="24"/>
        </w:rPr>
        <w:t>Use Case scenario:</w:t>
      </w:r>
    </w:p>
    <w:tbl>
      <w:tblPr>
        <w:tblW w:w="0" w:type="auto"/>
        <w:tblInd w:w="2" w:type="dxa"/>
        <w:tblCellMar>
          <w:left w:w="0" w:type="dxa"/>
          <w:right w:w="0" w:type="dxa"/>
        </w:tblCellMar>
        <w:tblLook w:val="0000"/>
      </w:tblPr>
      <w:tblGrid>
        <w:gridCol w:w="1788"/>
        <w:gridCol w:w="3637"/>
        <w:gridCol w:w="3521"/>
      </w:tblGrid>
      <w:tr w:rsidR="005E0E76" w:rsidRPr="00E821A8" w:rsidTr="00946F40">
        <w:tc>
          <w:tcPr>
            <w:tcW w:w="1788"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D07601" w:rsidP="00946F40">
            <w:pPr>
              <w:rPr>
                <w:rFonts w:cstheme="minorHAnsi"/>
                <w:sz w:val="24"/>
                <w:szCs w:val="24"/>
              </w:rPr>
            </w:pPr>
            <w:r w:rsidRPr="00D07601">
              <w:rPr>
                <w:rFonts w:cstheme="minorHAnsi"/>
                <w:sz w:val="24"/>
                <w:szCs w:val="24"/>
              </w:rPr>
              <w:lastRenderedPageBreak/>
              <w:t>User Case ID</w:t>
            </w:r>
          </w:p>
        </w:tc>
        <w:tc>
          <w:tcPr>
            <w:tcW w:w="7158"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5E0E76" w:rsidRPr="00E821A8" w:rsidRDefault="00D07601" w:rsidP="00946F40">
            <w:pPr>
              <w:rPr>
                <w:rFonts w:cstheme="minorHAnsi"/>
                <w:sz w:val="24"/>
                <w:szCs w:val="24"/>
              </w:rPr>
            </w:pPr>
            <w:r w:rsidRPr="00D07601">
              <w:rPr>
                <w:rFonts w:eastAsia="SimSun" w:cstheme="minorHAnsi"/>
                <w:sz w:val="24"/>
                <w:szCs w:val="24"/>
                <w:lang w:eastAsia="zh-CN"/>
              </w:rPr>
              <w:t>ADMIN_UC04</w:t>
            </w:r>
          </w:p>
        </w:tc>
      </w:tr>
      <w:tr w:rsidR="005E0E76" w:rsidRPr="00E821A8" w:rsidTr="00946F40">
        <w:tc>
          <w:tcPr>
            <w:tcW w:w="178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D07601" w:rsidP="00946F40">
            <w:pPr>
              <w:rPr>
                <w:rFonts w:cstheme="minorHAnsi"/>
                <w:sz w:val="24"/>
                <w:szCs w:val="24"/>
              </w:rPr>
            </w:pPr>
            <w:r w:rsidRPr="00D07601">
              <w:rPr>
                <w:rFonts w:cstheme="minorHAnsi"/>
                <w:sz w:val="24"/>
                <w:szCs w:val="24"/>
              </w:rPr>
              <w:t>Name</w:t>
            </w:r>
          </w:p>
        </w:tc>
        <w:tc>
          <w:tcPr>
            <w:tcW w:w="715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SimSun" w:cstheme="minorHAnsi"/>
                <w:sz w:val="24"/>
                <w:szCs w:val="24"/>
                <w:lang w:eastAsia="zh-CN"/>
              </w:rPr>
            </w:pPr>
            <w:r w:rsidRPr="00D07601">
              <w:rPr>
                <w:rFonts w:cstheme="minorHAnsi"/>
                <w:sz w:val="24"/>
                <w:szCs w:val="24"/>
              </w:rPr>
              <w:t>Admin Mange Module Use Case</w:t>
            </w:r>
          </w:p>
        </w:tc>
      </w:tr>
      <w:tr w:rsidR="005E0E76" w:rsidRPr="00E821A8" w:rsidTr="00946F40">
        <w:tc>
          <w:tcPr>
            <w:tcW w:w="178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Goal</w:t>
            </w:r>
          </w:p>
        </w:tc>
        <w:tc>
          <w:tcPr>
            <w:tcW w:w="715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SimSun" w:cstheme="minorHAnsi"/>
                <w:sz w:val="24"/>
                <w:szCs w:val="24"/>
                <w:lang w:eastAsia="zh-CN"/>
              </w:rPr>
            </w:pPr>
            <w:r w:rsidRPr="00D07601">
              <w:rPr>
                <w:rFonts w:cstheme="minorHAnsi"/>
                <w:sz w:val="24"/>
                <w:szCs w:val="24"/>
              </w:rPr>
              <w:t xml:space="preserve">This function allows admin to manage a project’s modules usage </w:t>
            </w:r>
          </w:p>
        </w:tc>
      </w:tr>
      <w:tr w:rsidR="005E0E76" w:rsidRPr="00E821A8" w:rsidTr="00946F40">
        <w:tc>
          <w:tcPr>
            <w:tcW w:w="178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Actors</w:t>
            </w:r>
          </w:p>
        </w:tc>
        <w:tc>
          <w:tcPr>
            <w:tcW w:w="715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SimSun" w:cstheme="minorHAnsi"/>
                <w:sz w:val="24"/>
                <w:szCs w:val="24"/>
                <w:lang w:eastAsia="zh-CN"/>
              </w:rPr>
            </w:pPr>
            <w:r w:rsidRPr="00D07601">
              <w:rPr>
                <w:rFonts w:cstheme="minorHAnsi"/>
                <w:sz w:val="24"/>
                <w:szCs w:val="24"/>
              </w:rPr>
              <w:t>Admin</w:t>
            </w:r>
          </w:p>
        </w:tc>
      </w:tr>
      <w:tr w:rsidR="005E0E76" w:rsidRPr="00E821A8" w:rsidTr="00946F40">
        <w:tc>
          <w:tcPr>
            <w:tcW w:w="178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Pre-conditions</w:t>
            </w:r>
          </w:p>
        </w:tc>
        <w:tc>
          <w:tcPr>
            <w:tcW w:w="715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SimSun" w:cstheme="minorHAnsi"/>
                <w:sz w:val="24"/>
                <w:szCs w:val="24"/>
                <w:lang w:eastAsia="zh-CN"/>
              </w:rPr>
            </w:pPr>
            <w:r w:rsidRPr="00D07601">
              <w:rPr>
                <w:rFonts w:eastAsia="SimSun" w:cstheme="minorHAnsi"/>
                <w:sz w:val="24"/>
                <w:szCs w:val="24"/>
                <w:lang w:eastAsia="zh-CN"/>
              </w:rPr>
              <w:t>Logged user with admin role</w:t>
            </w:r>
          </w:p>
        </w:tc>
      </w:tr>
      <w:tr w:rsidR="005E0E76" w:rsidRPr="00E821A8" w:rsidTr="00946F40">
        <w:tc>
          <w:tcPr>
            <w:tcW w:w="178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Post-conditions</w:t>
            </w:r>
          </w:p>
        </w:tc>
        <w:tc>
          <w:tcPr>
            <w:tcW w:w="7158" w:type="dxa"/>
            <w:gridSpan w:val="2"/>
            <w:tcBorders>
              <w:top w:val="nil"/>
              <w:left w:val="nil"/>
              <w:right w:val="single" w:sz="8"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SimSun" w:cstheme="minorHAnsi"/>
                <w:sz w:val="24"/>
                <w:szCs w:val="24"/>
                <w:lang w:eastAsia="zh-CN"/>
              </w:rPr>
            </w:pPr>
            <w:r w:rsidRPr="00D07601">
              <w:rPr>
                <w:rFonts w:eastAsia="SimSun" w:cstheme="minorHAnsi"/>
                <w:sz w:val="24"/>
                <w:szCs w:val="24"/>
                <w:lang w:eastAsia="zh-CN"/>
              </w:rPr>
              <w:t>None</w:t>
            </w:r>
          </w:p>
        </w:tc>
      </w:tr>
      <w:tr w:rsidR="005E0E76" w:rsidRPr="00E821A8" w:rsidTr="00946F40">
        <w:trPr>
          <w:trHeight w:val="2248"/>
        </w:trPr>
        <w:tc>
          <w:tcPr>
            <w:tcW w:w="178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Main Flow</w:t>
            </w:r>
          </w:p>
        </w:tc>
        <w:tc>
          <w:tcPr>
            <w:tcW w:w="3637"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SimSun" w:cstheme="minorHAnsi"/>
                <w:sz w:val="24"/>
                <w:szCs w:val="24"/>
                <w:lang w:eastAsia="zh-CN"/>
              </w:rPr>
            </w:pPr>
            <w:r w:rsidRPr="00D07601">
              <w:rPr>
                <w:rFonts w:eastAsia="SimSun" w:cstheme="minorHAnsi"/>
                <w:sz w:val="24"/>
                <w:szCs w:val="24"/>
                <w:lang w:eastAsia="zh-CN"/>
              </w:rPr>
              <w:t>1. Choose tab Project Management</w:t>
            </w:r>
          </w:p>
          <w:p w:rsidR="005E0E76" w:rsidRPr="00E821A8" w:rsidRDefault="005E0E76" w:rsidP="00946F40">
            <w:pPr>
              <w:rPr>
                <w:rFonts w:eastAsia="SimSun" w:cstheme="minorHAnsi"/>
                <w:sz w:val="24"/>
                <w:szCs w:val="24"/>
                <w:lang w:eastAsia="zh-CN"/>
              </w:rPr>
            </w:pPr>
          </w:p>
          <w:p w:rsidR="005E0E76" w:rsidRPr="00E821A8" w:rsidRDefault="00D07601" w:rsidP="00946F40">
            <w:pPr>
              <w:rPr>
                <w:rFonts w:eastAsia="SimSun" w:cstheme="minorHAnsi"/>
                <w:sz w:val="24"/>
                <w:szCs w:val="24"/>
                <w:lang w:eastAsia="zh-CN"/>
              </w:rPr>
            </w:pPr>
            <w:r w:rsidRPr="00D07601">
              <w:rPr>
                <w:rFonts w:eastAsia="SimSun" w:cstheme="minorHAnsi"/>
                <w:sz w:val="24"/>
                <w:szCs w:val="24"/>
                <w:lang w:eastAsia="zh-CN"/>
              </w:rPr>
              <w:t>3. Click button “Search”</w:t>
            </w:r>
          </w:p>
          <w:p w:rsidR="005E0E76" w:rsidRPr="00E821A8" w:rsidRDefault="005E0E76" w:rsidP="00946F40">
            <w:pPr>
              <w:rPr>
                <w:rFonts w:eastAsia="SimSun" w:cstheme="minorHAnsi"/>
                <w:sz w:val="24"/>
                <w:szCs w:val="24"/>
                <w:lang w:eastAsia="zh-CN"/>
              </w:rPr>
            </w:pPr>
          </w:p>
          <w:p w:rsidR="005E0E76" w:rsidRPr="00E821A8" w:rsidRDefault="00D07601" w:rsidP="00946F40">
            <w:pPr>
              <w:rPr>
                <w:rFonts w:eastAsia="SimSun" w:cstheme="minorHAnsi"/>
                <w:sz w:val="24"/>
                <w:szCs w:val="24"/>
                <w:lang w:eastAsia="zh-CN"/>
              </w:rPr>
            </w:pPr>
            <w:r w:rsidRPr="00D07601">
              <w:rPr>
                <w:rFonts w:eastAsia="SimSun" w:cstheme="minorHAnsi"/>
                <w:sz w:val="24"/>
                <w:szCs w:val="24"/>
                <w:lang w:eastAsia="zh-CN"/>
              </w:rPr>
              <w:t>5. Select link “Modules Management”</w:t>
            </w:r>
          </w:p>
          <w:p w:rsidR="005E0E76" w:rsidRPr="00E821A8" w:rsidRDefault="005E0E76" w:rsidP="00946F40">
            <w:pPr>
              <w:rPr>
                <w:rFonts w:eastAsia="SimSun" w:cstheme="minorHAnsi"/>
                <w:sz w:val="24"/>
                <w:szCs w:val="24"/>
                <w:lang w:eastAsia="zh-CN"/>
              </w:rPr>
            </w:pPr>
          </w:p>
        </w:tc>
        <w:tc>
          <w:tcPr>
            <w:tcW w:w="3521" w:type="dxa"/>
            <w:tcBorders>
              <w:top w:val="nil"/>
              <w:left w:val="nil"/>
              <w:bottom w:val="single" w:sz="8" w:space="0" w:color="auto"/>
              <w:right w:val="single" w:sz="8" w:space="0" w:color="auto"/>
            </w:tcBorders>
            <w:shd w:val="clear" w:color="auto" w:fill="FFFF99"/>
          </w:tcPr>
          <w:p w:rsidR="005E0E76" w:rsidRPr="00FD1446" w:rsidRDefault="005E0E76" w:rsidP="00946F40">
            <w:pPr>
              <w:rPr>
                <w:rFonts w:eastAsia="SimSun" w:cstheme="minorHAnsi"/>
                <w:sz w:val="24"/>
                <w:szCs w:val="24"/>
                <w:lang w:eastAsia="zh-CN"/>
              </w:rPr>
            </w:pPr>
          </w:p>
          <w:p w:rsidR="005E0E76" w:rsidRPr="00E821A8" w:rsidRDefault="00D07601" w:rsidP="00946F40">
            <w:pPr>
              <w:rPr>
                <w:rFonts w:eastAsia="SimSun" w:cstheme="minorHAnsi"/>
                <w:sz w:val="24"/>
                <w:szCs w:val="24"/>
                <w:lang w:eastAsia="zh-CN"/>
              </w:rPr>
            </w:pPr>
            <w:r w:rsidRPr="00D07601">
              <w:rPr>
                <w:rFonts w:eastAsia="SimSun" w:cstheme="minorHAnsi"/>
                <w:sz w:val="24"/>
                <w:szCs w:val="24"/>
                <w:lang w:eastAsia="zh-CN"/>
              </w:rPr>
              <w:t>2. Select search condition</w:t>
            </w:r>
          </w:p>
          <w:p w:rsidR="005E0E76" w:rsidRPr="00E821A8" w:rsidRDefault="005E0E76" w:rsidP="00946F40">
            <w:pPr>
              <w:rPr>
                <w:rFonts w:eastAsia="SimSun" w:cstheme="minorHAnsi"/>
                <w:sz w:val="24"/>
                <w:szCs w:val="24"/>
                <w:lang w:eastAsia="zh-CN"/>
              </w:rPr>
            </w:pPr>
          </w:p>
          <w:p w:rsidR="005E0E76" w:rsidRPr="00E821A8" w:rsidRDefault="00D07601" w:rsidP="00946F40">
            <w:pPr>
              <w:rPr>
                <w:rFonts w:eastAsia="SimSun" w:cstheme="minorHAnsi"/>
                <w:sz w:val="24"/>
                <w:szCs w:val="24"/>
                <w:lang w:eastAsia="zh-CN"/>
              </w:rPr>
            </w:pPr>
            <w:r w:rsidRPr="00D07601">
              <w:rPr>
                <w:rFonts w:eastAsia="SimSun" w:cstheme="minorHAnsi"/>
                <w:sz w:val="24"/>
                <w:szCs w:val="24"/>
                <w:lang w:eastAsia="zh-CN"/>
              </w:rPr>
              <w:t>4. Choose the project want to edit</w:t>
            </w:r>
          </w:p>
          <w:p w:rsidR="005E0E76" w:rsidRPr="00E821A8" w:rsidRDefault="005E0E76" w:rsidP="00946F40">
            <w:pPr>
              <w:rPr>
                <w:rFonts w:eastAsia="SimSun" w:cstheme="minorHAnsi"/>
                <w:sz w:val="24"/>
                <w:szCs w:val="24"/>
                <w:lang w:eastAsia="zh-CN"/>
              </w:rPr>
            </w:pPr>
          </w:p>
          <w:p w:rsidR="005E0E76" w:rsidRPr="00FD1446" w:rsidRDefault="005E0E76" w:rsidP="00946F40">
            <w:pPr>
              <w:rPr>
                <w:rFonts w:eastAsia="SimSun" w:cstheme="minorHAnsi"/>
                <w:sz w:val="24"/>
                <w:szCs w:val="24"/>
                <w:lang w:eastAsia="zh-CN"/>
              </w:rPr>
            </w:pPr>
          </w:p>
          <w:p w:rsidR="005E0E76" w:rsidRPr="00E821A8" w:rsidRDefault="00D07601" w:rsidP="00946F40">
            <w:pPr>
              <w:rPr>
                <w:rFonts w:eastAsia="SimSun" w:cstheme="minorHAnsi"/>
                <w:sz w:val="24"/>
                <w:szCs w:val="24"/>
                <w:lang w:eastAsia="zh-CN"/>
              </w:rPr>
            </w:pPr>
            <w:r w:rsidRPr="00D07601">
              <w:rPr>
                <w:rFonts w:eastAsia="SimSun" w:cstheme="minorHAnsi"/>
                <w:sz w:val="24"/>
                <w:szCs w:val="24"/>
                <w:lang w:eastAsia="zh-CN"/>
              </w:rPr>
              <w:t>6. Choose modules and then select button “OK”</w:t>
            </w:r>
          </w:p>
        </w:tc>
      </w:tr>
      <w:tr w:rsidR="005E0E76" w:rsidRPr="00E821A8" w:rsidTr="00946F40">
        <w:tc>
          <w:tcPr>
            <w:tcW w:w="1788"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rPr>
                <w:rFonts w:cstheme="minorHAnsi"/>
                <w:sz w:val="24"/>
                <w:szCs w:val="24"/>
              </w:rPr>
            </w:pPr>
          </w:p>
        </w:tc>
        <w:tc>
          <w:tcPr>
            <w:tcW w:w="7158" w:type="dxa"/>
            <w:gridSpan w:val="2"/>
            <w:tcBorders>
              <w:top w:val="nil"/>
              <w:left w:val="nil"/>
              <w:bottom w:val="single" w:sz="4" w:space="0" w:color="auto"/>
              <w:right w:val="single" w:sz="8" w:space="0" w:color="auto"/>
            </w:tcBorders>
            <w:tcMar>
              <w:top w:w="0" w:type="dxa"/>
              <w:left w:w="108" w:type="dxa"/>
              <w:bottom w:w="0" w:type="dxa"/>
              <w:right w:w="108" w:type="dxa"/>
            </w:tcMar>
          </w:tcPr>
          <w:p w:rsidR="005E0E76" w:rsidRPr="00E821A8" w:rsidRDefault="005E0E76" w:rsidP="00946F40">
            <w:pPr>
              <w:rPr>
                <w:rFonts w:eastAsia="SimSun" w:cstheme="minorHAnsi"/>
                <w:sz w:val="24"/>
                <w:szCs w:val="24"/>
                <w:lang w:eastAsia="zh-CN"/>
              </w:rPr>
            </w:pPr>
          </w:p>
        </w:tc>
      </w:tr>
      <w:tr w:rsidR="005E0E76" w:rsidRPr="00E821A8" w:rsidTr="00946F40">
        <w:tc>
          <w:tcPr>
            <w:tcW w:w="178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Open Issues</w:t>
            </w:r>
          </w:p>
        </w:tc>
        <w:tc>
          <w:tcPr>
            <w:tcW w:w="715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N/A</w:t>
            </w:r>
          </w:p>
        </w:tc>
      </w:tr>
      <w:tr w:rsidR="005E0E76" w:rsidRPr="00E821A8" w:rsidTr="00946F40">
        <w:tc>
          <w:tcPr>
            <w:tcW w:w="178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Relationship</w:t>
            </w:r>
          </w:p>
        </w:tc>
        <w:tc>
          <w:tcPr>
            <w:tcW w:w="715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N/A</w:t>
            </w:r>
          </w:p>
        </w:tc>
      </w:tr>
      <w:tr w:rsidR="005E0E76" w:rsidRPr="00E821A8" w:rsidTr="00946F40">
        <w:tc>
          <w:tcPr>
            <w:tcW w:w="178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Business Rule</w:t>
            </w:r>
          </w:p>
        </w:tc>
        <w:tc>
          <w:tcPr>
            <w:tcW w:w="715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N/A</w:t>
            </w:r>
          </w:p>
        </w:tc>
      </w:tr>
      <w:tr w:rsidR="005E0E76" w:rsidRPr="00E821A8" w:rsidTr="00946F40">
        <w:tc>
          <w:tcPr>
            <w:tcW w:w="178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Priority</w:t>
            </w:r>
          </w:p>
        </w:tc>
        <w:tc>
          <w:tcPr>
            <w:tcW w:w="715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N/A</w:t>
            </w:r>
          </w:p>
        </w:tc>
      </w:tr>
    </w:tbl>
    <w:p w:rsidR="005E0E76" w:rsidRPr="00E821A8" w:rsidRDefault="005E0E76" w:rsidP="005E0E76">
      <w:pPr>
        <w:pStyle w:val="Caption"/>
        <w:rPr>
          <w:rFonts w:asciiTheme="minorHAnsi" w:hAnsiTheme="minorHAnsi" w:cstheme="minorHAnsi"/>
          <w:sz w:val="24"/>
          <w:szCs w:val="24"/>
        </w:rPr>
      </w:pPr>
    </w:p>
    <w:p w:rsidR="005E0E76" w:rsidRPr="00E821A8" w:rsidRDefault="005E0E76" w:rsidP="005E0E76">
      <w:pPr>
        <w:rPr>
          <w:rFonts w:cstheme="minorHAnsi"/>
          <w:sz w:val="24"/>
          <w:szCs w:val="24"/>
        </w:rPr>
      </w:pPr>
    </w:p>
    <w:p w:rsidR="005E0E76" w:rsidRPr="00E821A8" w:rsidRDefault="005E0E76" w:rsidP="005E0E76">
      <w:pPr>
        <w:rPr>
          <w:rFonts w:cstheme="minorHAnsi"/>
          <w:sz w:val="24"/>
          <w:szCs w:val="24"/>
        </w:rPr>
      </w:pPr>
    </w:p>
    <w:p w:rsidR="005E0E76" w:rsidRPr="00FD1446" w:rsidRDefault="005E0E76" w:rsidP="005E0E76">
      <w:pPr>
        <w:rPr>
          <w:rFonts w:cstheme="minorHAnsi"/>
          <w:sz w:val="24"/>
          <w:szCs w:val="24"/>
        </w:rPr>
      </w:pPr>
    </w:p>
    <w:p w:rsidR="005E0E76" w:rsidRPr="00E821A8" w:rsidRDefault="005E0E76" w:rsidP="005E0E76">
      <w:pPr>
        <w:rPr>
          <w:rFonts w:cstheme="minorHAnsi"/>
          <w:sz w:val="24"/>
          <w:szCs w:val="24"/>
        </w:rPr>
      </w:pPr>
    </w:p>
    <w:p w:rsidR="005E0E76" w:rsidRPr="00E821A8" w:rsidRDefault="005E0E76" w:rsidP="005E0E76">
      <w:pPr>
        <w:rPr>
          <w:rFonts w:cstheme="minorHAnsi"/>
          <w:sz w:val="24"/>
          <w:szCs w:val="24"/>
        </w:rPr>
      </w:pPr>
    </w:p>
    <w:p w:rsidR="005E0E76" w:rsidRPr="00E821A8" w:rsidRDefault="005E0E76" w:rsidP="005E0E76">
      <w:pPr>
        <w:rPr>
          <w:rFonts w:cstheme="minorHAnsi"/>
          <w:sz w:val="24"/>
          <w:szCs w:val="24"/>
        </w:rPr>
      </w:pPr>
    </w:p>
    <w:p w:rsidR="005E0E76" w:rsidRPr="00E821A8" w:rsidRDefault="00D07601" w:rsidP="00D91F49">
      <w:pPr>
        <w:pStyle w:val="Heading5"/>
        <w:rPr>
          <w:rFonts w:asciiTheme="minorHAnsi" w:hAnsiTheme="minorHAnsi" w:cstheme="minorHAnsi"/>
          <w:sz w:val="24"/>
          <w:szCs w:val="24"/>
        </w:rPr>
      </w:pPr>
      <w:bookmarkStart w:id="247" w:name="_Toc326241039"/>
      <w:r w:rsidRPr="00D07601">
        <w:rPr>
          <w:rFonts w:asciiTheme="minorHAnsi" w:hAnsiTheme="minorHAnsi" w:cstheme="minorHAnsi"/>
          <w:sz w:val="24"/>
          <w:szCs w:val="24"/>
        </w:rPr>
        <w:lastRenderedPageBreak/>
        <w:t>2.4.2.5 Admin Team Management</w:t>
      </w:r>
      <w:bookmarkEnd w:id="247"/>
    </w:p>
    <w:p w:rsidR="005E0E76" w:rsidRPr="00E821A8" w:rsidRDefault="005E0E76" w:rsidP="005E0E76">
      <w:pPr>
        <w:rPr>
          <w:rFonts w:cstheme="minorHAnsi"/>
          <w:sz w:val="24"/>
          <w:szCs w:val="24"/>
        </w:rPr>
      </w:pPr>
      <w:r w:rsidRPr="00E821A8">
        <w:rPr>
          <w:rFonts w:cstheme="minorHAnsi"/>
          <w:sz w:val="24"/>
          <w:szCs w:val="24"/>
        </w:rPr>
        <w:object w:dxaOrig="4617" w:dyaOrig="1660">
          <v:shape id="_x0000_i1039" type="#_x0000_t75" style="width:231.05pt;height:82.9pt" o:ole="">
            <v:imagedata r:id="rId43" o:title=""/>
          </v:shape>
          <o:OLEObject Type="Embed" ProgID="Visio.Drawing.11" ShapeID="_x0000_i1039" DrawAspect="Content" ObjectID="_1406444832" r:id="rId44"/>
        </w:object>
      </w:r>
    </w:p>
    <w:p w:rsidR="005E0E76" w:rsidRPr="00E821A8" w:rsidRDefault="00D07601" w:rsidP="005E0E76">
      <w:pPr>
        <w:rPr>
          <w:rFonts w:cstheme="minorHAnsi"/>
          <w:sz w:val="24"/>
          <w:szCs w:val="24"/>
        </w:rPr>
      </w:pPr>
      <w:r w:rsidRPr="00D07601">
        <w:rPr>
          <w:rFonts w:cstheme="minorHAnsi"/>
          <w:sz w:val="24"/>
          <w:szCs w:val="24"/>
        </w:rPr>
        <w:tab/>
      </w:r>
      <w:r w:rsidRPr="00D07601">
        <w:rPr>
          <w:rFonts w:cstheme="minorHAnsi"/>
          <w:sz w:val="24"/>
          <w:szCs w:val="24"/>
        </w:rPr>
        <w:tab/>
      </w:r>
    </w:p>
    <w:p w:rsidR="005E0E76" w:rsidRPr="00E821A8" w:rsidRDefault="00D07601" w:rsidP="005E0E76">
      <w:pPr>
        <w:rPr>
          <w:rFonts w:cstheme="minorHAnsi"/>
          <w:sz w:val="24"/>
          <w:szCs w:val="24"/>
        </w:rPr>
      </w:pPr>
      <w:r w:rsidRPr="00D07601">
        <w:rPr>
          <w:rFonts w:cstheme="minorHAnsi"/>
          <w:sz w:val="24"/>
          <w:szCs w:val="24"/>
        </w:rPr>
        <w:t>Use Case scenario:</w:t>
      </w:r>
    </w:p>
    <w:tbl>
      <w:tblPr>
        <w:tblW w:w="0" w:type="auto"/>
        <w:tblInd w:w="2" w:type="dxa"/>
        <w:tblCellMar>
          <w:left w:w="0" w:type="dxa"/>
          <w:right w:w="0" w:type="dxa"/>
        </w:tblCellMar>
        <w:tblLook w:val="0000"/>
      </w:tblPr>
      <w:tblGrid>
        <w:gridCol w:w="1788"/>
        <w:gridCol w:w="3637"/>
        <w:gridCol w:w="3521"/>
      </w:tblGrid>
      <w:tr w:rsidR="005E0E76" w:rsidRPr="00E821A8" w:rsidTr="00946F40">
        <w:tc>
          <w:tcPr>
            <w:tcW w:w="1788"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D07601" w:rsidP="00946F40">
            <w:pPr>
              <w:rPr>
                <w:rFonts w:cstheme="minorHAnsi"/>
                <w:sz w:val="24"/>
                <w:szCs w:val="24"/>
              </w:rPr>
            </w:pPr>
            <w:r w:rsidRPr="00D07601">
              <w:rPr>
                <w:rFonts w:cstheme="minorHAnsi"/>
                <w:sz w:val="24"/>
                <w:szCs w:val="24"/>
              </w:rPr>
              <w:t>User Case ID</w:t>
            </w:r>
          </w:p>
        </w:tc>
        <w:tc>
          <w:tcPr>
            <w:tcW w:w="7158"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5E0E76" w:rsidRPr="00E821A8" w:rsidRDefault="00D07601" w:rsidP="00946F40">
            <w:pPr>
              <w:rPr>
                <w:rFonts w:cstheme="minorHAnsi"/>
                <w:sz w:val="24"/>
                <w:szCs w:val="24"/>
              </w:rPr>
            </w:pPr>
            <w:r w:rsidRPr="00D07601">
              <w:rPr>
                <w:rFonts w:eastAsia="SimSun" w:cstheme="minorHAnsi"/>
                <w:sz w:val="24"/>
                <w:szCs w:val="24"/>
                <w:lang w:eastAsia="zh-CN"/>
              </w:rPr>
              <w:t>ADMIN_UC05</w:t>
            </w:r>
          </w:p>
        </w:tc>
      </w:tr>
      <w:tr w:rsidR="005E0E76" w:rsidRPr="00E821A8" w:rsidTr="00946F40">
        <w:tc>
          <w:tcPr>
            <w:tcW w:w="178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D07601" w:rsidP="00946F40">
            <w:pPr>
              <w:rPr>
                <w:rFonts w:cstheme="minorHAnsi"/>
                <w:sz w:val="24"/>
                <w:szCs w:val="24"/>
              </w:rPr>
            </w:pPr>
            <w:r w:rsidRPr="00D07601">
              <w:rPr>
                <w:rFonts w:cstheme="minorHAnsi"/>
                <w:sz w:val="24"/>
                <w:szCs w:val="24"/>
              </w:rPr>
              <w:t>Name</w:t>
            </w:r>
          </w:p>
        </w:tc>
        <w:tc>
          <w:tcPr>
            <w:tcW w:w="715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SimSun" w:cstheme="minorHAnsi"/>
                <w:sz w:val="24"/>
                <w:szCs w:val="24"/>
                <w:lang w:eastAsia="zh-CN"/>
              </w:rPr>
            </w:pPr>
            <w:r w:rsidRPr="00D07601">
              <w:rPr>
                <w:rFonts w:cstheme="minorHAnsi"/>
                <w:sz w:val="24"/>
                <w:szCs w:val="24"/>
              </w:rPr>
              <w:t>Admin Team Management Use Case</w:t>
            </w:r>
          </w:p>
        </w:tc>
      </w:tr>
      <w:tr w:rsidR="005E0E76" w:rsidRPr="00E821A8" w:rsidTr="00946F40">
        <w:tc>
          <w:tcPr>
            <w:tcW w:w="178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Goal</w:t>
            </w:r>
          </w:p>
        </w:tc>
        <w:tc>
          <w:tcPr>
            <w:tcW w:w="715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SimSun" w:cstheme="minorHAnsi"/>
                <w:sz w:val="24"/>
                <w:szCs w:val="24"/>
                <w:lang w:eastAsia="zh-CN"/>
              </w:rPr>
            </w:pPr>
            <w:r w:rsidRPr="00D07601">
              <w:rPr>
                <w:rFonts w:cstheme="minorHAnsi"/>
                <w:sz w:val="24"/>
                <w:szCs w:val="24"/>
              </w:rPr>
              <w:t>This function allows admin to manage a project’s team members</w:t>
            </w:r>
          </w:p>
        </w:tc>
      </w:tr>
      <w:tr w:rsidR="005E0E76" w:rsidRPr="00E821A8" w:rsidTr="00946F40">
        <w:tc>
          <w:tcPr>
            <w:tcW w:w="178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Actors</w:t>
            </w:r>
          </w:p>
        </w:tc>
        <w:tc>
          <w:tcPr>
            <w:tcW w:w="715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SimSun" w:cstheme="minorHAnsi"/>
                <w:sz w:val="24"/>
                <w:szCs w:val="24"/>
                <w:lang w:eastAsia="zh-CN"/>
              </w:rPr>
            </w:pPr>
            <w:r w:rsidRPr="00D07601">
              <w:rPr>
                <w:rFonts w:cstheme="minorHAnsi"/>
                <w:sz w:val="24"/>
                <w:szCs w:val="24"/>
              </w:rPr>
              <w:t>Admin</w:t>
            </w:r>
          </w:p>
        </w:tc>
      </w:tr>
      <w:tr w:rsidR="005E0E76" w:rsidRPr="00E821A8" w:rsidTr="00946F40">
        <w:tc>
          <w:tcPr>
            <w:tcW w:w="178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Pre-conditions</w:t>
            </w:r>
          </w:p>
        </w:tc>
        <w:tc>
          <w:tcPr>
            <w:tcW w:w="715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SimSun" w:cstheme="minorHAnsi"/>
                <w:sz w:val="24"/>
                <w:szCs w:val="24"/>
                <w:lang w:eastAsia="zh-CN"/>
              </w:rPr>
            </w:pPr>
            <w:r w:rsidRPr="00D07601">
              <w:rPr>
                <w:rFonts w:eastAsia="SimSun" w:cstheme="minorHAnsi"/>
                <w:sz w:val="24"/>
                <w:szCs w:val="24"/>
                <w:lang w:eastAsia="zh-CN"/>
              </w:rPr>
              <w:t>Logged user with admin role</w:t>
            </w:r>
          </w:p>
        </w:tc>
      </w:tr>
      <w:tr w:rsidR="005E0E76" w:rsidRPr="00E821A8" w:rsidTr="00946F40">
        <w:tc>
          <w:tcPr>
            <w:tcW w:w="178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Post-conditions</w:t>
            </w:r>
          </w:p>
        </w:tc>
        <w:tc>
          <w:tcPr>
            <w:tcW w:w="7158" w:type="dxa"/>
            <w:gridSpan w:val="2"/>
            <w:tcBorders>
              <w:top w:val="nil"/>
              <w:left w:val="nil"/>
              <w:right w:val="single" w:sz="8"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SimSun" w:cstheme="minorHAnsi"/>
                <w:sz w:val="24"/>
                <w:szCs w:val="24"/>
                <w:lang w:eastAsia="zh-CN"/>
              </w:rPr>
            </w:pPr>
            <w:r w:rsidRPr="00D07601">
              <w:rPr>
                <w:rFonts w:eastAsia="SimSun" w:cstheme="minorHAnsi"/>
                <w:sz w:val="24"/>
                <w:szCs w:val="24"/>
                <w:lang w:eastAsia="zh-CN"/>
              </w:rPr>
              <w:t>None</w:t>
            </w:r>
          </w:p>
        </w:tc>
      </w:tr>
      <w:tr w:rsidR="005E0E76" w:rsidRPr="00E821A8" w:rsidTr="00946F40">
        <w:trPr>
          <w:trHeight w:val="2248"/>
        </w:trPr>
        <w:tc>
          <w:tcPr>
            <w:tcW w:w="178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Main Flow</w:t>
            </w:r>
          </w:p>
        </w:tc>
        <w:tc>
          <w:tcPr>
            <w:tcW w:w="3637"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SimSun" w:cstheme="minorHAnsi"/>
                <w:sz w:val="24"/>
                <w:szCs w:val="24"/>
                <w:lang w:eastAsia="zh-CN"/>
              </w:rPr>
            </w:pPr>
            <w:r w:rsidRPr="00D07601">
              <w:rPr>
                <w:rFonts w:eastAsia="SimSun" w:cstheme="minorHAnsi"/>
                <w:sz w:val="24"/>
                <w:szCs w:val="24"/>
                <w:lang w:eastAsia="zh-CN"/>
              </w:rPr>
              <w:t>1. Choose tab Project Management</w:t>
            </w:r>
          </w:p>
          <w:p w:rsidR="005E0E76" w:rsidRPr="00E821A8" w:rsidRDefault="005E0E76" w:rsidP="00946F40">
            <w:pPr>
              <w:rPr>
                <w:rFonts w:eastAsia="SimSun" w:cstheme="minorHAnsi"/>
                <w:sz w:val="24"/>
                <w:szCs w:val="24"/>
                <w:lang w:eastAsia="zh-CN"/>
              </w:rPr>
            </w:pPr>
          </w:p>
          <w:p w:rsidR="005E0E76" w:rsidRPr="00E821A8" w:rsidRDefault="00D07601" w:rsidP="00946F40">
            <w:pPr>
              <w:rPr>
                <w:rFonts w:eastAsia="SimSun" w:cstheme="minorHAnsi"/>
                <w:sz w:val="24"/>
                <w:szCs w:val="24"/>
                <w:lang w:eastAsia="zh-CN"/>
              </w:rPr>
            </w:pPr>
            <w:r w:rsidRPr="00D07601">
              <w:rPr>
                <w:rFonts w:eastAsia="SimSun" w:cstheme="minorHAnsi"/>
                <w:sz w:val="24"/>
                <w:szCs w:val="24"/>
                <w:lang w:eastAsia="zh-CN"/>
              </w:rPr>
              <w:t>3. Click button “Search”</w:t>
            </w:r>
          </w:p>
          <w:p w:rsidR="005E0E76" w:rsidRPr="00E821A8" w:rsidRDefault="005E0E76" w:rsidP="00946F40">
            <w:pPr>
              <w:rPr>
                <w:rFonts w:eastAsia="SimSun" w:cstheme="minorHAnsi"/>
                <w:sz w:val="24"/>
                <w:szCs w:val="24"/>
                <w:lang w:eastAsia="zh-CN"/>
              </w:rPr>
            </w:pPr>
          </w:p>
          <w:p w:rsidR="005E0E76" w:rsidRPr="00E821A8" w:rsidRDefault="00D07601" w:rsidP="00946F40">
            <w:pPr>
              <w:rPr>
                <w:rFonts w:eastAsia="SimSun" w:cstheme="minorHAnsi"/>
                <w:sz w:val="24"/>
                <w:szCs w:val="24"/>
                <w:lang w:eastAsia="zh-CN"/>
              </w:rPr>
            </w:pPr>
            <w:r w:rsidRPr="00D07601">
              <w:rPr>
                <w:rFonts w:eastAsia="SimSun" w:cstheme="minorHAnsi"/>
                <w:sz w:val="24"/>
                <w:szCs w:val="24"/>
                <w:lang w:eastAsia="zh-CN"/>
              </w:rPr>
              <w:t>5. Select link “Team Management”</w:t>
            </w:r>
          </w:p>
          <w:p w:rsidR="005E0E76" w:rsidRPr="00E821A8" w:rsidRDefault="005E0E76" w:rsidP="00946F40">
            <w:pPr>
              <w:rPr>
                <w:rFonts w:eastAsia="SimSun" w:cstheme="minorHAnsi"/>
                <w:sz w:val="24"/>
                <w:szCs w:val="24"/>
                <w:lang w:eastAsia="zh-CN"/>
              </w:rPr>
            </w:pPr>
          </w:p>
        </w:tc>
        <w:tc>
          <w:tcPr>
            <w:tcW w:w="3521" w:type="dxa"/>
            <w:tcBorders>
              <w:top w:val="nil"/>
              <w:left w:val="nil"/>
              <w:bottom w:val="single" w:sz="8" w:space="0" w:color="auto"/>
              <w:right w:val="single" w:sz="8" w:space="0" w:color="auto"/>
            </w:tcBorders>
            <w:shd w:val="clear" w:color="auto" w:fill="FFFF99"/>
          </w:tcPr>
          <w:p w:rsidR="005E0E76" w:rsidRPr="00FD1446" w:rsidRDefault="005E0E76" w:rsidP="00946F40">
            <w:pPr>
              <w:rPr>
                <w:rFonts w:eastAsia="SimSun" w:cstheme="minorHAnsi"/>
                <w:sz w:val="24"/>
                <w:szCs w:val="24"/>
                <w:lang w:eastAsia="zh-CN"/>
              </w:rPr>
            </w:pPr>
          </w:p>
          <w:p w:rsidR="005E0E76" w:rsidRPr="00E821A8" w:rsidRDefault="00D07601" w:rsidP="00946F40">
            <w:pPr>
              <w:rPr>
                <w:rFonts w:eastAsia="SimSun" w:cstheme="minorHAnsi"/>
                <w:sz w:val="24"/>
                <w:szCs w:val="24"/>
                <w:lang w:eastAsia="zh-CN"/>
              </w:rPr>
            </w:pPr>
            <w:r w:rsidRPr="00D07601">
              <w:rPr>
                <w:rFonts w:eastAsia="SimSun" w:cstheme="minorHAnsi"/>
                <w:sz w:val="24"/>
                <w:szCs w:val="24"/>
                <w:lang w:eastAsia="zh-CN"/>
              </w:rPr>
              <w:t>2. Select search condition</w:t>
            </w:r>
          </w:p>
          <w:p w:rsidR="005E0E76" w:rsidRPr="00E821A8" w:rsidRDefault="005E0E76" w:rsidP="00946F40">
            <w:pPr>
              <w:rPr>
                <w:rFonts w:eastAsia="SimSun" w:cstheme="minorHAnsi"/>
                <w:sz w:val="24"/>
                <w:szCs w:val="24"/>
                <w:lang w:eastAsia="zh-CN"/>
              </w:rPr>
            </w:pPr>
          </w:p>
          <w:p w:rsidR="005E0E76" w:rsidRPr="00E821A8" w:rsidRDefault="00D07601" w:rsidP="00946F40">
            <w:pPr>
              <w:rPr>
                <w:rFonts w:eastAsia="SimSun" w:cstheme="minorHAnsi"/>
                <w:sz w:val="24"/>
                <w:szCs w:val="24"/>
                <w:lang w:eastAsia="zh-CN"/>
              </w:rPr>
            </w:pPr>
            <w:r w:rsidRPr="00D07601">
              <w:rPr>
                <w:rFonts w:eastAsia="SimSun" w:cstheme="minorHAnsi"/>
                <w:sz w:val="24"/>
                <w:szCs w:val="24"/>
                <w:lang w:eastAsia="zh-CN"/>
              </w:rPr>
              <w:t>4. Choose the project want to edit</w:t>
            </w:r>
          </w:p>
          <w:p w:rsidR="005E0E76" w:rsidRPr="00E821A8" w:rsidRDefault="005E0E76" w:rsidP="00946F40">
            <w:pPr>
              <w:rPr>
                <w:rFonts w:eastAsia="SimSun" w:cstheme="minorHAnsi"/>
                <w:sz w:val="24"/>
                <w:szCs w:val="24"/>
                <w:lang w:eastAsia="zh-CN"/>
              </w:rPr>
            </w:pPr>
          </w:p>
          <w:p w:rsidR="005E0E76" w:rsidRPr="00FD1446" w:rsidRDefault="005E0E76" w:rsidP="00946F40">
            <w:pPr>
              <w:rPr>
                <w:rFonts w:eastAsia="SimSun" w:cstheme="minorHAnsi"/>
                <w:sz w:val="24"/>
                <w:szCs w:val="24"/>
                <w:lang w:eastAsia="zh-CN"/>
              </w:rPr>
            </w:pPr>
          </w:p>
          <w:p w:rsidR="005E0E76" w:rsidRPr="00E821A8" w:rsidRDefault="00D07601" w:rsidP="00946F40">
            <w:pPr>
              <w:rPr>
                <w:rFonts w:eastAsia="SimSun" w:cstheme="minorHAnsi"/>
                <w:sz w:val="24"/>
                <w:szCs w:val="24"/>
                <w:lang w:eastAsia="zh-CN"/>
              </w:rPr>
            </w:pPr>
            <w:r w:rsidRPr="00D07601">
              <w:rPr>
                <w:rFonts w:eastAsia="SimSun" w:cstheme="minorHAnsi"/>
                <w:sz w:val="24"/>
                <w:szCs w:val="24"/>
                <w:lang w:eastAsia="zh-CN"/>
              </w:rPr>
              <w:t>6. Edit Project’s team member then select button “Save Change”</w:t>
            </w:r>
          </w:p>
        </w:tc>
      </w:tr>
      <w:tr w:rsidR="005E0E76" w:rsidRPr="00E821A8" w:rsidTr="00946F40">
        <w:tc>
          <w:tcPr>
            <w:tcW w:w="1788"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rPr>
                <w:rFonts w:cstheme="minorHAnsi"/>
                <w:sz w:val="24"/>
                <w:szCs w:val="24"/>
              </w:rPr>
            </w:pPr>
          </w:p>
        </w:tc>
        <w:tc>
          <w:tcPr>
            <w:tcW w:w="7158" w:type="dxa"/>
            <w:gridSpan w:val="2"/>
            <w:tcBorders>
              <w:top w:val="nil"/>
              <w:left w:val="nil"/>
              <w:bottom w:val="single" w:sz="4" w:space="0" w:color="auto"/>
              <w:right w:val="single" w:sz="8" w:space="0" w:color="auto"/>
            </w:tcBorders>
            <w:tcMar>
              <w:top w:w="0" w:type="dxa"/>
              <w:left w:w="108" w:type="dxa"/>
              <w:bottom w:w="0" w:type="dxa"/>
              <w:right w:w="108" w:type="dxa"/>
            </w:tcMar>
          </w:tcPr>
          <w:p w:rsidR="005E0E76" w:rsidRPr="00E821A8" w:rsidRDefault="005E0E76" w:rsidP="00946F40">
            <w:pPr>
              <w:rPr>
                <w:rFonts w:eastAsia="SimSun" w:cstheme="minorHAnsi"/>
                <w:sz w:val="24"/>
                <w:szCs w:val="24"/>
                <w:lang w:eastAsia="zh-CN"/>
              </w:rPr>
            </w:pPr>
          </w:p>
        </w:tc>
      </w:tr>
      <w:tr w:rsidR="005E0E76" w:rsidRPr="00E821A8" w:rsidTr="00946F40">
        <w:tc>
          <w:tcPr>
            <w:tcW w:w="178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Open Issues</w:t>
            </w:r>
          </w:p>
        </w:tc>
        <w:tc>
          <w:tcPr>
            <w:tcW w:w="715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N/A</w:t>
            </w:r>
          </w:p>
        </w:tc>
      </w:tr>
      <w:tr w:rsidR="005E0E76" w:rsidRPr="00E821A8" w:rsidTr="00946F40">
        <w:tc>
          <w:tcPr>
            <w:tcW w:w="178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Relationship</w:t>
            </w:r>
          </w:p>
        </w:tc>
        <w:tc>
          <w:tcPr>
            <w:tcW w:w="715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N/A</w:t>
            </w:r>
          </w:p>
        </w:tc>
      </w:tr>
      <w:tr w:rsidR="005E0E76" w:rsidRPr="00E821A8" w:rsidTr="00946F40">
        <w:tc>
          <w:tcPr>
            <w:tcW w:w="178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Business Rule</w:t>
            </w:r>
          </w:p>
        </w:tc>
        <w:tc>
          <w:tcPr>
            <w:tcW w:w="715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N/A</w:t>
            </w:r>
          </w:p>
        </w:tc>
      </w:tr>
      <w:tr w:rsidR="005E0E76" w:rsidRPr="00E821A8" w:rsidTr="00946F40">
        <w:tc>
          <w:tcPr>
            <w:tcW w:w="178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Priority</w:t>
            </w:r>
          </w:p>
        </w:tc>
        <w:tc>
          <w:tcPr>
            <w:tcW w:w="715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N/A</w:t>
            </w:r>
          </w:p>
        </w:tc>
      </w:tr>
    </w:tbl>
    <w:p w:rsidR="005E0E76" w:rsidRPr="00E821A8" w:rsidRDefault="005E0E76" w:rsidP="005E0E76">
      <w:pPr>
        <w:pStyle w:val="Caption"/>
        <w:rPr>
          <w:rFonts w:asciiTheme="minorHAnsi" w:hAnsiTheme="minorHAnsi" w:cstheme="minorHAnsi"/>
          <w:sz w:val="24"/>
          <w:szCs w:val="24"/>
        </w:rPr>
      </w:pPr>
    </w:p>
    <w:p w:rsidR="005E0E76" w:rsidRPr="00E821A8" w:rsidRDefault="00D07601" w:rsidP="005E0E76">
      <w:pPr>
        <w:rPr>
          <w:rFonts w:cstheme="minorHAnsi"/>
          <w:sz w:val="24"/>
          <w:szCs w:val="24"/>
        </w:rPr>
      </w:pPr>
      <w:r w:rsidRPr="00D07601">
        <w:rPr>
          <w:rFonts w:cstheme="minorHAnsi"/>
          <w:sz w:val="24"/>
          <w:szCs w:val="24"/>
        </w:rPr>
        <w:br/>
      </w:r>
      <w:r w:rsidRPr="00D07601">
        <w:rPr>
          <w:rFonts w:cstheme="minorHAnsi"/>
          <w:sz w:val="24"/>
          <w:szCs w:val="24"/>
        </w:rPr>
        <w:br/>
      </w:r>
      <w:r w:rsidRPr="00D07601">
        <w:rPr>
          <w:rFonts w:cstheme="minorHAnsi"/>
          <w:sz w:val="24"/>
          <w:szCs w:val="24"/>
        </w:rPr>
        <w:br/>
      </w:r>
    </w:p>
    <w:p w:rsidR="005E0E76" w:rsidRPr="00E821A8" w:rsidRDefault="00D07601" w:rsidP="00D91F49">
      <w:pPr>
        <w:pStyle w:val="Heading5"/>
        <w:rPr>
          <w:rFonts w:asciiTheme="minorHAnsi" w:hAnsiTheme="minorHAnsi" w:cstheme="minorHAnsi"/>
          <w:sz w:val="24"/>
          <w:szCs w:val="24"/>
        </w:rPr>
      </w:pPr>
      <w:bookmarkStart w:id="248" w:name="_Toc326241040"/>
      <w:r w:rsidRPr="00D07601">
        <w:rPr>
          <w:rFonts w:asciiTheme="minorHAnsi" w:hAnsiTheme="minorHAnsi" w:cstheme="minorHAnsi"/>
          <w:sz w:val="24"/>
          <w:szCs w:val="24"/>
        </w:rPr>
        <w:lastRenderedPageBreak/>
        <w:t>2.4.2.6 Admin Search User</w:t>
      </w:r>
      <w:bookmarkEnd w:id="248"/>
    </w:p>
    <w:p w:rsidR="005E0E76" w:rsidRPr="00E821A8" w:rsidRDefault="005E0E76" w:rsidP="005E0E76">
      <w:pPr>
        <w:rPr>
          <w:rFonts w:cstheme="minorHAnsi"/>
          <w:sz w:val="24"/>
          <w:szCs w:val="24"/>
        </w:rPr>
      </w:pPr>
      <w:r w:rsidRPr="00E821A8">
        <w:rPr>
          <w:rFonts w:cstheme="minorHAnsi"/>
          <w:sz w:val="24"/>
          <w:szCs w:val="24"/>
        </w:rPr>
        <w:object w:dxaOrig="4329" w:dyaOrig="1660">
          <v:shape id="_x0000_i1040" type="#_x0000_t75" style="width:216.85pt;height:82.9pt" o:ole="">
            <v:imagedata r:id="rId45" o:title=""/>
          </v:shape>
          <o:OLEObject Type="Embed" ProgID="Visio.Drawing.11" ShapeID="_x0000_i1040" DrawAspect="Content" ObjectID="_1406444833" r:id="rId46"/>
        </w:object>
      </w:r>
    </w:p>
    <w:p w:rsidR="005E0E76" w:rsidRPr="00E821A8" w:rsidRDefault="00D07601" w:rsidP="005E0E76">
      <w:pPr>
        <w:rPr>
          <w:rFonts w:cstheme="minorHAnsi"/>
          <w:sz w:val="24"/>
          <w:szCs w:val="24"/>
        </w:rPr>
      </w:pPr>
      <w:r w:rsidRPr="00D07601">
        <w:rPr>
          <w:rFonts w:cstheme="minorHAnsi"/>
          <w:sz w:val="24"/>
          <w:szCs w:val="24"/>
        </w:rPr>
        <w:tab/>
      </w:r>
      <w:r w:rsidRPr="00D07601">
        <w:rPr>
          <w:rFonts w:cstheme="minorHAnsi"/>
          <w:sz w:val="24"/>
          <w:szCs w:val="24"/>
        </w:rPr>
        <w:tab/>
      </w:r>
    </w:p>
    <w:p w:rsidR="005E0E76" w:rsidRPr="00E821A8" w:rsidRDefault="00D07601" w:rsidP="005E0E76">
      <w:pPr>
        <w:rPr>
          <w:rFonts w:cstheme="minorHAnsi"/>
          <w:sz w:val="24"/>
          <w:szCs w:val="24"/>
        </w:rPr>
      </w:pPr>
      <w:r w:rsidRPr="00D07601">
        <w:rPr>
          <w:rFonts w:cstheme="minorHAnsi"/>
          <w:sz w:val="24"/>
          <w:szCs w:val="24"/>
        </w:rPr>
        <w:t>Use Case scenario:</w:t>
      </w:r>
    </w:p>
    <w:tbl>
      <w:tblPr>
        <w:tblW w:w="0" w:type="auto"/>
        <w:tblInd w:w="2" w:type="dxa"/>
        <w:tblCellMar>
          <w:left w:w="0" w:type="dxa"/>
          <w:right w:w="0" w:type="dxa"/>
        </w:tblCellMar>
        <w:tblLook w:val="0000"/>
      </w:tblPr>
      <w:tblGrid>
        <w:gridCol w:w="1789"/>
        <w:gridCol w:w="3633"/>
        <w:gridCol w:w="3524"/>
      </w:tblGrid>
      <w:tr w:rsidR="005E0E76" w:rsidRPr="00E821A8" w:rsidTr="00946F40">
        <w:tc>
          <w:tcPr>
            <w:tcW w:w="1789"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D07601" w:rsidP="00946F40">
            <w:pPr>
              <w:rPr>
                <w:rFonts w:cstheme="minorHAnsi"/>
                <w:sz w:val="24"/>
                <w:szCs w:val="24"/>
              </w:rPr>
            </w:pPr>
            <w:r w:rsidRPr="00D07601">
              <w:rPr>
                <w:rFonts w:cstheme="minorHAnsi"/>
                <w:sz w:val="24"/>
                <w:szCs w:val="24"/>
              </w:rPr>
              <w:t>User Case ID</w:t>
            </w:r>
          </w:p>
        </w:tc>
        <w:tc>
          <w:tcPr>
            <w:tcW w:w="7157"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5E0E76" w:rsidRPr="00E821A8" w:rsidRDefault="00D07601" w:rsidP="00946F40">
            <w:pPr>
              <w:rPr>
                <w:rFonts w:cstheme="minorHAnsi"/>
                <w:sz w:val="24"/>
                <w:szCs w:val="24"/>
              </w:rPr>
            </w:pPr>
            <w:r w:rsidRPr="00D07601">
              <w:rPr>
                <w:rFonts w:eastAsia="SimSun" w:cstheme="minorHAnsi"/>
                <w:sz w:val="24"/>
                <w:szCs w:val="24"/>
                <w:lang w:eastAsia="zh-CN"/>
              </w:rPr>
              <w:t>ADMIN_UC06</w:t>
            </w:r>
          </w:p>
        </w:tc>
      </w:tr>
      <w:tr w:rsidR="005E0E76" w:rsidRPr="00E821A8" w:rsidTr="00946F40">
        <w:tc>
          <w:tcPr>
            <w:tcW w:w="178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D07601" w:rsidP="00946F40">
            <w:pPr>
              <w:rPr>
                <w:rFonts w:cstheme="minorHAnsi"/>
                <w:sz w:val="24"/>
                <w:szCs w:val="24"/>
              </w:rPr>
            </w:pPr>
            <w:r w:rsidRPr="00D07601">
              <w:rPr>
                <w:rFonts w:cstheme="minorHAnsi"/>
                <w:sz w:val="24"/>
                <w:szCs w:val="24"/>
              </w:rPr>
              <w:t>Name</w:t>
            </w:r>
          </w:p>
        </w:tc>
        <w:tc>
          <w:tcPr>
            <w:tcW w:w="7157"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SimSun" w:cstheme="minorHAnsi"/>
                <w:sz w:val="24"/>
                <w:szCs w:val="24"/>
                <w:lang w:eastAsia="zh-CN"/>
              </w:rPr>
            </w:pPr>
            <w:r w:rsidRPr="00D07601">
              <w:rPr>
                <w:rFonts w:cstheme="minorHAnsi"/>
                <w:sz w:val="24"/>
                <w:szCs w:val="24"/>
              </w:rPr>
              <w:t>Admin Search User Use Case</w:t>
            </w:r>
          </w:p>
        </w:tc>
      </w:tr>
      <w:tr w:rsidR="005E0E76" w:rsidRPr="00E821A8" w:rsidTr="00946F40">
        <w:tc>
          <w:tcPr>
            <w:tcW w:w="178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Goal</w:t>
            </w:r>
          </w:p>
        </w:tc>
        <w:tc>
          <w:tcPr>
            <w:tcW w:w="7157"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SimSun" w:cstheme="minorHAnsi"/>
                <w:sz w:val="24"/>
                <w:szCs w:val="24"/>
                <w:lang w:eastAsia="zh-CN"/>
              </w:rPr>
            </w:pPr>
            <w:r w:rsidRPr="00D07601">
              <w:rPr>
                <w:rFonts w:cstheme="minorHAnsi"/>
                <w:sz w:val="24"/>
                <w:szCs w:val="24"/>
              </w:rPr>
              <w:t>This function allows admin to search user</w:t>
            </w:r>
          </w:p>
        </w:tc>
      </w:tr>
      <w:tr w:rsidR="005E0E76" w:rsidRPr="00E821A8" w:rsidTr="00946F40">
        <w:tc>
          <w:tcPr>
            <w:tcW w:w="178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Actors</w:t>
            </w:r>
          </w:p>
        </w:tc>
        <w:tc>
          <w:tcPr>
            <w:tcW w:w="7157"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SimSun" w:cstheme="minorHAnsi"/>
                <w:sz w:val="24"/>
                <w:szCs w:val="24"/>
                <w:lang w:eastAsia="zh-CN"/>
              </w:rPr>
            </w:pPr>
            <w:r w:rsidRPr="00D07601">
              <w:rPr>
                <w:rFonts w:cstheme="minorHAnsi"/>
                <w:sz w:val="24"/>
                <w:szCs w:val="24"/>
              </w:rPr>
              <w:t>Admin</w:t>
            </w:r>
          </w:p>
        </w:tc>
      </w:tr>
      <w:tr w:rsidR="005E0E76" w:rsidRPr="00E821A8" w:rsidTr="00946F40">
        <w:tc>
          <w:tcPr>
            <w:tcW w:w="178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Pre-conditions</w:t>
            </w:r>
          </w:p>
        </w:tc>
        <w:tc>
          <w:tcPr>
            <w:tcW w:w="7157"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SimSun" w:cstheme="minorHAnsi"/>
                <w:sz w:val="24"/>
                <w:szCs w:val="24"/>
                <w:lang w:eastAsia="zh-CN"/>
              </w:rPr>
            </w:pPr>
            <w:r w:rsidRPr="00D07601">
              <w:rPr>
                <w:rFonts w:eastAsia="SimSun" w:cstheme="minorHAnsi"/>
                <w:sz w:val="24"/>
                <w:szCs w:val="24"/>
                <w:lang w:eastAsia="zh-CN"/>
              </w:rPr>
              <w:t>Logged user with admin role</w:t>
            </w:r>
          </w:p>
        </w:tc>
      </w:tr>
      <w:tr w:rsidR="005E0E76" w:rsidRPr="00E821A8" w:rsidTr="00946F40">
        <w:tc>
          <w:tcPr>
            <w:tcW w:w="178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Post-conditions</w:t>
            </w:r>
          </w:p>
        </w:tc>
        <w:tc>
          <w:tcPr>
            <w:tcW w:w="7157" w:type="dxa"/>
            <w:gridSpan w:val="2"/>
            <w:tcBorders>
              <w:top w:val="nil"/>
              <w:left w:val="nil"/>
              <w:right w:val="single" w:sz="8"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SimSun" w:cstheme="minorHAnsi"/>
                <w:sz w:val="24"/>
                <w:szCs w:val="24"/>
                <w:lang w:eastAsia="zh-CN"/>
              </w:rPr>
            </w:pPr>
            <w:r w:rsidRPr="00D07601">
              <w:rPr>
                <w:rFonts w:eastAsia="SimSun" w:cstheme="minorHAnsi"/>
                <w:sz w:val="24"/>
                <w:szCs w:val="24"/>
                <w:lang w:eastAsia="zh-CN"/>
              </w:rPr>
              <w:t>None</w:t>
            </w:r>
          </w:p>
        </w:tc>
      </w:tr>
      <w:tr w:rsidR="005E0E76" w:rsidRPr="00E821A8" w:rsidTr="00946F40">
        <w:trPr>
          <w:trHeight w:val="2248"/>
        </w:trPr>
        <w:tc>
          <w:tcPr>
            <w:tcW w:w="178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Main Flow</w:t>
            </w:r>
          </w:p>
        </w:tc>
        <w:tc>
          <w:tcPr>
            <w:tcW w:w="3633"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SimSun" w:cstheme="minorHAnsi"/>
                <w:sz w:val="24"/>
                <w:szCs w:val="24"/>
                <w:lang w:eastAsia="zh-CN"/>
              </w:rPr>
            </w:pPr>
            <w:r w:rsidRPr="00D07601">
              <w:rPr>
                <w:rFonts w:eastAsia="SimSun" w:cstheme="minorHAnsi"/>
                <w:sz w:val="24"/>
                <w:szCs w:val="24"/>
                <w:lang w:eastAsia="zh-CN"/>
              </w:rPr>
              <w:t>1. Choose tab User Management</w:t>
            </w:r>
          </w:p>
          <w:p w:rsidR="005E0E76" w:rsidRPr="00E821A8" w:rsidRDefault="005E0E76" w:rsidP="00946F40">
            <w:pPr>
              <w:rPr>
                <w:rFonts w:eastAsia="SimSun" w:cstheme="minorHAnsi"/>
                <w:sz w:val="24"/>
                <w:szCs w:val="24"/>
                <w:lang w:eastAsia="zh-CN"/>
              </w:rPr>
            </w:pPr>
          </w:p>
          <w:p w:rsidR="005E0E76" w:rsidRPr="00E821A8" w:rsidRDefault="00D07601" w:rsidP="00946F40">
            <w:pPr>
              <w:rPr>
                <w:rFonts w:eastAsia="SimSun" w:cstheme="minorHAnsi"/>
                <w:sz w:val="24"/>
                <w:szCs w:val="24"/>
                <w:lang w:eastAsia="zh-CN"/>
              </w:rPr>
            </w:pPr>
            <w:r w:rsidRPr="00D07601">
              <w:rPr>
                <w:rFonts w:eastAsia="SimSun" w:cstheme="minorHAnsi"/>
                <w:sz w:val="24"/>
                <w:szCs w:val="24"/>
                <w:lang w:eastAsia="zh-CN"/>
              </w:rPr>
              <w:t>3. Click button “Search”</w:t>
            </w:r>
          </w:p>
          <w:p w:rsidR="005E0E76" w:rsidRPr="00E821A8" w:rsidRDefault="005E0E76" w:rsidP="00946F40">
            <w:pPr>
              <w:rPr>
                <w:rFonts w:eastAsia="SimSun" w:cstheme="minorHAnsi"/>
                <w:sz w:val="24"/>
                <w:szCs w:val="24"/>
                <w:lang w:eastAsia="zh-CN"/>
              </w:rPr>
            </w:pPr>
          </w:p>
        </w:tc>
        <w:tc>
          <w:tcPr>
            <w:tcW w:w="3524" w:type="dxa"/>
            <w:tcBorders>
              <w:top w:val="nil"/>
              <w:left w:val="nil"/>
              <w:bottom w:val="single" w:sz="8" w:space="0" w:color="auto"/>
              <w:right w:val="single" w:sz="8" w:space="0" w:color="auto"/>
            </w:tcBorders>
            <w:shd w:val="clear" w:color="auto" w:fill="FFFF99"/>
          </w:tcPr>
          <w:p w:rsidR="005E0E76" w:rsidRPr="00FD1446" w:rsidRDefault="005E0E76" w:rsidP="00946F40">
            <w:pPr>
              <w:rPr>
                <w:rFonts w:eastAsia="SimSun" w:cstheme="minorHAnsi"/>
                <w:sz w:val="24"/>
                <w:szCs w:val="24"/>
                <w:lang w:eastAsia="zh-CN"/>
              </w:rPr>
            </w:pPr>
          </w:p>
          <w:p w:rsidR="005E0E76" w:rsidRPr="00E821A8" w:rsidRDefault="00D07601" w:rsidP="00946F40">
            <w:pPr>
              <w:rPr>
                <w:rFonts w:eastAsia="SimSun" w:cstheme="minorHAnsi"/>
                <w:sz w:val="24"/>
                <w:szCs w:val="24"/>
                <w:lang w:eastAsia="zh-CN"/>
              </w:rPr>
            </w:pPr>
            <w:r w:rsidRPr="00D07601">
              <w:rPr>
                <w:rFonts w:eastAsia="SimSun" w:cstheme="minorHAnsi"/>
                <w:sz w:val="24"/>
                <w:szCs w:val="24"/>
                <w:lang w:eastAsia="zh-CN"/>
              </w:rPr>
              <w:t>2. Select search condition</w:t>
            </w:r>
          </w:p>
          <w:p w:rsidR="005E0E76" w:rsidRPr="00E821A8" w:rsidRDefault="005E0E76" w:rsidP="00946F40">
            <w:pPr>
              <w:rPr>
                <w:rFonts w:eastAsia="SimSun" w:cstheme="minorHAnsi"/>
                <w:sz w:val="24"/>
                <w:szCs w:val="24"/>
                <w:lang w:eastAsia="zh-CN"/>
              </w:rPr>
            </w:pPr>
          </w:p>
          <w:p w:rsidR="005E0E76" w:rsidRPr="00FD1446" w:rsidRDefault="005E0E76" w:rsidP="00946F40">
            <w:pPr>
              <w:rPr>
                <w:rFonts w:eastAsia="SimSun" w:cstheme="minorHAnsi"/>
                <w:sz w:val="24"/>
                <w:szCs w:val="24"/>
                <w:lang w:eastAsia="zh-CN"/>
              </w:rPr>
            </w:pPr>
          </w:p>
        </w:tc>
      </w:tr>
      <w:tr w:rsidR="005E0E76" w:rsidRPr="00E821A8" w:rsidTr="00946F40">
        <w:tc>
          <w:tcPr>
            <w:tcW w:w="1789"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rPr>
                <w:rFonts w:cstheme="minorHAnsi"/>
                <w:sz w:val="24"/>
                <w:szCs w:val="24"/>
              </w:rPr>
            </w:pPr>
          </w:p>
        </w:tc>
        <w:tc>
          <w:tcPr>
            <w:tcW w:w="7157" w:type="dxa"/>
            <w:gridSpan w:val="2"/>
            <w:tcBorders>
              <w:top w:val="nil"/>
              <w:left w:val="nil"/>
              <w:bottom w:val="single" w:sz="4" w:space="0" w:color="auto"/>
              <w:right w:val="single" w:sz="8" w:space="0" w:color="auto"/>
            </w:tcBorders>
            <w:tcMar>
              <w:top w:w="0" w:type="dxa"/>
              <w:left w:w="108" w:type="dxa"/>
              <w:bottom w:w="0" w:type="dxa"/>
              <w:right w:w="108" w:type="dxa"/>
            </w:tcMar>
          </w:tcPr>
          <w:p w:rsidR="005E0E76" w:rsidRPr="00E821A8" w:rsidRDefault="005E0E76" w:rsidP="00946F40">
            <w:pPr>
              <w:rPr>
                <w:rFonts w:eastAsia="SimSun" w:cstheme="minorHAnsi"/>
                <w:sz w:val="24"/>
                <w:szCs w:val="24"/>
                <w:lang w:eastAsia="zh-CN"/>
              </w:rPr>
            </w:pPr>
          </w:p>
        </w:tc>
      </w:tr>
      <w:tr w:rsidR="005E0E76" w:rsidRPr="00E821A8" w:rsidTr="00946F40">
        <w:tc>
          <w:tcPr>
            <w:tcW w:w="1789"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Open Issues</w:t>
            </w:r>
          </w:p>
        </w:tc>
        <w:tc>
          <w:tcPr>
            <w:tcW w:w="7157"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N/A</w:t>
            </w:r>
          </w:p>
        </w:tc>
      </w:tr>
      <w:tr w:rsidR="005E0E76" w:rsidRPr="00E821A8" w:rsidTr="00946F40">
        <w:tc>
          <w:tcPr>
            <w:tcW w:w="1789"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Relationship</w:t>
            </w:r>
          </w:p>
        </w:tc>
        <w:tc>
          <w:tcPr>
            <w:tcW w:w="7157"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N/A</w:t>
            </w:r>
          </w:p>
        </w:tc>
      </w:tr>
      <w:tr w:rsidR="005E0E76" w:rsidRPr="00E821A8" w:rsidTr="00946F40">
        <w:tc>
          <w:tcPr>
            <w:tcW w:w="1789"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Business Rule</w:t>
            </w:r>
          </w:p>
        </w:tc>
        <w:tc>
          <w:tcPr>
            <w:tcW w:w="7157"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N/A</w:t>
            </w:r>
          </w:p>
        </w:tc>
      </w:tr>
      <w:tr w:rsidR="005E0E76" w:rsidRPr="00E821A8" w:rsidTr="00946F40">
        <w:tc>
          <w:tcPr>
            <w:tcW w:w="1789"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Priority</w:t>
            </w:r>
          </w:p>
        </w:tc>
        <w:tc>
          <w:tcPr>
            <w:tcW w:w="7157"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N/A</w:t>
            </w:r>
          </w:p>
        </w:tc>
      </w:tr>
    </w:tbl>
    <w:p w:rsidR="005E0E76" w:rsidRPr="00E821A8" w:rsidRDefault="005E0E76" w:rsidP="005E0E76">
      <w:pPr>
        <w:pStyle w:val="Caption"/>
        <w:rPr>
          <w:rFonts w:asciiTheme="minorHAnsi" w:hAnsiTheme="minorHAnsi" w:cstheme="minorHAnsi"/>
          <w:sz w:val="24"/>
          <w:szCs w:val="24"/>
        </w:rPr>
      </w:pPr>
    </w:p>
    <w:p w:rsidR="005E0E76" w:rsidRPr="00E821A8" w:rsidRDefault="005E0E76" w:rsidP="005E0E76">
      <w:pPr>
        <w:rPr>
          <w:rFonts w:cstheme="minorHAnsi"/>
          <w:sz w:val="24"/>
          <w:szCs w:val="24"/>
        </w:rPr>
      </w:pPr>
    </w:p>
    <w:p w:rsidR="005E0E76" w:rsidRPr="00E821A8" w:rsidRDefault="005E0E76" w:rsidP="005E0E76">
      <w:pPr>
        <w:rPr>
          <w:rFonts w:cstheme="minorHAnsi"/>
          <w:sz w:val="24"/>
          <w:szCs w:val="24"/>
        </w:rPr>
      </w:pPr>
    </w:p>
    <w:p w:rsidR="005E0E76" w:rsidRPr="00FD1446" w:rsidRDefault="005E0E76" w:rsidP="005E0E76">
      <w:pPr>
        <w:rPr>
          <w:rFonts w:cstheme="minorHAnsi"/>
          <w:sz w:val="24"/>
          <w:szCs w:val="24"/>
        </w:rPr>
      </w:pPr>
    </w:p>
    <w:p w:rsidR="005E0E76" w:rsidRPr="00E821A8" w:rsidRDefault="005E0E76" w:rsidP="005E0E76">
      <w:pPr>
        <w:rPr>
          <w:rFonts w:cstheme="minorHAnsi"/>
          <w:sz w:val="24"/>
          <w:szCs w:val="24"/>
        </w:rPr>
      </w:pPr>
    </w:p>
    <w:p w:rsidR="005E0E76" w:rsidRPr="00E821A8" w:rsidRDefault="00D07601" w:rsidP="00D91F49">
      <w:pPr>
        <w:pStyle w:val="Heading5"/>
        <w:rPr>
          <w:rFonts w:asciiTheme="minorHAnsi" w:hAnsiTheme="minorHAnsi" w:cstheme="minorHAnsi"/>
          <w:sz w:val="24"/>
          <w:szCs w:val="24"/>
        </w:rPr>
      </w:pPr>
      <w:bookmarkStart w:id="249" w:name="_Toc326241041"/>
      <w:r w:rsidRPr="00D07601">
        <w:rPr>
          <w:rFonts w:asciiTheme="minorHAnsi" w:hAnsiTheme="minorHAnsi" w:cstheme="minorHAnsi"/>
          <w:sz w:val="24"/>
          <w:szCs w:val="24"/>
        </w:rPr>
        <w:lastRenderedPageBreak/>
        <w:t>2.4.2.7 Admin Create User</w:t>
      </w:r>
      <w:bookmarkEnd w:id="249"/>
    </w:p>
    <w:p w:rsidR="005E0E76" w:rsidRPr="00E821A8" w:rsidRDefault="005E0E76" w:rsidP="005E0E76">
      <w:pPr>
        <w:rPr>
          <w:rFonts w:cstheme="minorHAnsi"/>
          <w:sz w:val="24"/>
          <w:szCs w:val="24"/>
        </w:rPr>
      </w:pPr>
      <w:r w:rsidRPr="00E821A8">
        <w:rPr>
          <w:rFonts w:cstheme="minorHAnsi"/>
          <w:sz w:val="24"/>
          <w:szCs w:val="24"/>
        </w:rPr>
        <w:object w:dxaOrig="4329" w:dyaOrig="1660">
          <v:shape id="_x0000_i1041" type="#_x0000_t75" style="width:216.85pt;height:82.9pt" o:ole="">
            <v:imagedata r:id="rId47" o:title=""/>
          </v:shape>
          <o:OLEObject Type="Embed" ProgID="Visio.Drawing.11" ShapeID="_x0000_i1041" DrawAspect="Content" ObjectID="_1406444834" r:id="rId48"/>
        </w:object>
      </w:r>
    </w:p>
    <w:p w:rsidR="005E0E76" w:rsidRPr="00E821A8" w:rsidRDefault="00D07601" w:rsidP="005E0E76">
      <w:pPr>
        <w:rPr>
          <w:rFonts w:cstheme="minorHAnsi"/>
          <w:sz w:val="24"/>
          <w:szCs w:val="24"/>
        </w:rPr>
      </w:pPr>
      <w:r w:rsidRPr="00D07601">
        <w:rPr>
          <w:rFonts w:cstheme="minorHAnsi"/>
          <w:sz w:val="24"/>
          <w:szCs w:val="24"/>
        </w:rPr>
        <w:tab/>
      </w:r>
      <w:r w:rsidRPr="00D07601">
        <w:rPr>
          <w:rFonts w:cstheme="minorHAnsi"/>
          <w:sz w:val="24"/>
          <w:szCs w:val="24"/>
        </w:rPr>
        <w:tab/>
      </w:r>
    </w:p>
    <w:p w:rsidR="005E0E76" w:rsidRPr="00E821A8" w:rsidRDefault="00D07601" w:rsidP="005E0E76">
      <w:pPr>
        <w:rPr>
          <w:rFonts w:cstheme="minorHAnsi"/>
          <w:sz w:val="24"/>
          <w:szCs w:val="24"/>
        </w:rPr>
      </w:pPr>
      <w:r w:rsidRPr="00D07601">
        <w:rPr>
          <w:rFonts w:cstheme="minorHAnsi"/>
          <w:sz w:val="24"/>
          <w:szCs w:val="24"/>
        </w:rPr>
        <w:t>Use Case scenario:</w:t>
      </w:r>
    </w:p>
    <w:tbl>
      <w:tblPr>
        <w:tblW w:w="0" w:type="auto"/>
        <w:tblInd w:w="2" w:type="dxa"/>
        <w:tblCellMar>
          <w:left w:w="0" w:type="dxa"/>
          <w:right w:w="0" w:type="dxa"/>
        </w:tblCellMar>
        <w:tblLook w:val="0000"/>
      </w:tblPr>
      <w:tblGrid>
        <w:gridCol w:w="1790"/>
        <w:gridCol w:w="3637"/>
        <w:gridCol w:w="3519"/>
      </w:tblGrid>
      <w:tr w:rsidR="005E0E76" w:rsidRPr="00E821A8" w:rsidTr="00946F40">
        <w:tc>
          <w:tcPr>
            <w:tcW w:w="1790"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D07601" w:rsidP="00946F40">
            <w:pPr>
              <w:rPr>
                <w:rFonts w:cstheme="minorHAnsi"/>
                <w:sz w:val="24"/>
                <w:szCs w:val="24"/>
              </w:rPr>
            </w:pPr>
            <w:r w:rsidRPr="00D07601">
              <w:rPr>
                <w:rFonts w:cstheme="minorHAnsi"/>
                <w:sz w:val="24"/>
                <w:szCs w:val="24"/>
              </w:rPr>
              <w:t>User Case ID</w:t>
            </w:r>
          </w:p>
        </w:tc>
        <w:tc>
          <w:tcPr>
            <w:tcW w:w="7156"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5E0E76" w:rsidRPr="00E821A8" w:rsidRDefault="00D07601" w:rsidP="00946F40">
            <w:pPr>
              <w:rPr>
                <w:rFonts w:cstheme="minorHAnsi"/>
                <w:sz w:val="24"/>
                <w:szCs w:val="24"/>
              </w:rPr>
            </w:pPr>
            <w:r w:rsidRPr="00D07601">
              <w:rPr>
                <w:rFonts w:eastAsia="SimSun" w:cstheme="minorHAnsi"/>
                <w:sz w:val="24"/>
                <w:szCs w:val="24"/>
                <w:lang w:eastAsia="zh-CN"/>
              </w:rPr>
              <w:t>ADMIN_UC07</w:t>
            </w:r>
          </w:p>
        </w:tc>
      </w:tr>
      <w:tr w:rsidR="005E0E76" w:rsidRPr="00E821A8" w:rsidTr="00946F40">
        <w:tc>
          <w:tcPr>
            <w:tcW w:w="179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D07601" w:rsidP="00946F40">
            <w:pPr>
              <w:rPr>
                <w:rFonts w:cstheme="minorHAnsi"/>
                <w:sz w:val="24"/>
                <w:szCs w:val="24"/>
              </w:rPr>
            </w:pPr>
            <w:r w:rsidRPr="00D07601">
              <w:rPr>
                <w:rFonts w:cstheme="minorHAnsi"/>
                <w:sz w:val="24"/>
                <w:szCs w:val="24"/>
              </w:rPr>
              <w:t>Name</w:t>
            </w:r>
          </w:p>
        </w:tc>
        <w:tc>
          <w:tcPr>
            <w:tcW w:w="7156"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SimSun" w:cstheme="minorHAnsi"/>
                <w:sz w:val="24"/>
                <w:szCs w:val="24"/>
                <w:lang w:eastAsia="zh-CN"/>
              </w:rPr>
            </w:pPr>
            <w:r w:rsidRPr="00D07601">
              <w:rPr>
                <w:rFonts w:cstheme="minorHAnsi"/>
                <w:sz w:val="24"/>
                <w:szCs w:val="24"/>
              </w:rPr>
              <w:t>Admin Create User Use Case</w:t>
            </w:r>
          </w:p>
        </w:tc>
      </w:tr>
      <w:tr w:rsidR="005E0E76" w:rsidRPr="00E821A8" w:rsidTr="00946F40">
        <w:tc>
          <w:tcPr>
            <w:tcW w:w="179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Goal</w:t>
            </w:r>
          </w:p>
        </w:tc>
        <w:tc>
          <w:tcPr>
            <w:tcW w:w="7156"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SimSun" w:cstheme="minorHAnsi"/>
                <w:sz w:val="24"/>
                <w:szCs w:val="24"/>
                <w:lang w:eastAsia="zh-CN"/>
              </w:rPr>
            </w:pPr>
            <w:r w:rsidRPr="00D07601">
              <w:rPr>
                <w:rFonts w:cstheme="minorHAnsi"/>
                <w:sz w:val="24"/>
                <w:szCs w:val="24"/>
              </w:rPr>
              <w:t>This function allows admin to create new user</w:t>
            </w:r>
          </w:p>
        </w:tc>
      </w:tr>
      <w:tr w:rsidR="005E0E76" w:rsidRPr="00E821A8" w:rsidTr="00946F40">
        <w:tc>
          <w:tcPr>
            <w:tcW w:w="179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Actors</w:t>
            </w:r>
          </w:p>
        </w:tc>
        <w:tc>
          <w:tcPr>
            <w:tcW w:w="7156"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SimSun" w:cstheme="minorHAnsi"/>
                <w:sz w:val="24"/>
                <w:szCs w:val="24"/>
                <w:lang w:eastAsia="zh-CN"/>
              </w:rPr>
            </w:pPr>
            <w:r w:rsidRPr="00D07601">
              <w:rPr>
                <w:rFonts w:cstheme="minorHAnsi"/>
                <w:sz w:val="24"/>
                <w:szCs w:val="24"/>
              </w:rPr>
              <w:t>Admin</w:t>
            </w:r>
          </w:p>
        </w:tc>
      </w:tr>
      <w:tr w:rsidR="005E0E76" w:rsidRPr="00E821A8" w:rsidTr="00946F40">
        <w:tc>
          <w:tcPr>
            <w:tcW w:w="179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Pre-conditions</w:t>
            </w:r>
          </w:p>
        </w:tc>
        <w:tc>
          <w:tcPr>
            <w:tcW w:w="7156"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SimSun" w:cstheme="minorHAnsi"/>
                <w:sz w:val="24"/>
                <w:szCs w:val="24"/>
                <w:lang w:eastAsia="zh-CN"/>
              </w:rPr>
            </w:pPr>
            <w:r w:rsidRPr="00D07601">
              <w:rPr>
                <w:rFonts w:eastAsia="SimSun" w:cstheme="minorHAnsi"/>
                <w:sz w:val="24"/>
                <w:szCs w:val="24"/>
                <w:lang w:eastAsia="zh-CN"/>
              </w:rPr>
              <w:t>Logged user with admin role</w:t>
            </w:r>
          </w:p>
        </w:tc>
      </w:tr>
      <w:tr w:rsidR="005E0E76" w:rsidRPr="00E821A8" w:rsidTr="00946F40">
        <w:tc>
          <w:tcPr>
            <w:tcW w:w="179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Post-conditions</w:t>
            </w:r>
          </w:p>
        </w:tc>
        <w:tc>
          <w:tcPr>
            <w:tcW w:w="7156" w:type="dxa"/>
            <w:gridSpan w:val="2"/>
            <w:tcBorders>
              <w:top w:val="nil"/>
              <w:left w:val="nil"/>
              <w:right w:val="single" w:sz="8"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SimSun" w:cstheme="minorHAnsi"/>
                <w:sz w:val="24"/>
                <w:szCs w:val="24"/>
                <w:lang w:eastAsia="zh-CN"/>
              </w:rPr>
            </w:pPr>
            <w:r w:rsidRPr="00D07601">
              <w:rPr>
                <w:rFonts w:eastAsia="SimSun" w:cstheme="minorHAnsi"/>
                <w:sz w:val="24"/>
                <w:szCs w:val="24"/>
                <w:lang w:eastAsia="zh-CN"/>
              </w:rPr>
              <w:t>None</w:t>
            </w:r>
          </w:p>
        </w:tc>
      </w:tr>
      <w:tr w:rsidR="005E0E76" w:rsidRPr="00E821A8" w:rsidTr="00946F40">
        <w:trPr>
          <w:trHeight w:val="2248"/>
        </w:trPr>
        <w:tc>
          <w:tcPr>
            <w:tcW w:w="179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Main Flow</w:t>
            </w:r>
          </w:p>
        </w:tc>
        <w:tc>
          <w:tcPr>
            <w:tcW w:w="3637"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SimSun" w:cstheme="minorHAnsi"/>
                <w:sz w:val="24"/>
                <w:szCs w:val="24"/>
                <w:lang w:eastAsia="zh-CN"/>
              </w:rPr>
            </w:pPr>
            <w:r w:rsidRPr="00D07601">
              <w:rPr>
                <w:rFonts w:eastAsia="SimSun" w:cstheme="minorHAnsi"/>
                <w:sz w:val="24"/>
                <w:szCs w:val="24"/>
                <w:lang w:eastAsia="zh-CN"/>
              </w:rPr>
              <w:t>1. Choose tab User Management</w:t>
            </w:r>
          </w:p>
          <w:p w:rsidR="005E0E76" w:rsidRPr="00E821A8" w:rsidRDefault="005E0E76" w:rsidP="00946F40">
            <w:pPr>
              <w:keepNext/>
              <w:keepLines/>
              <w:spacing w:before="200" w:after="0"/>
              <w:outlineLvl w:val="5"/>
              <w:rPr>
                <w:rFonts w:eastAsia="SimSun" w:cstheme="minorHAnsi"/>
                <w:sz w:val="24"/>
                <w:szCs w:val="24"/>
                <w:lang w:eastAsia="zh-CN"/>
              </w:rPr>
            </w:pPr>
          </w:p>
          <w:p w:rsidR="005E0E76" w:rsidRPr="00E821A8" w:rsidRDefault="00D07601" w:rsidP="00946F40">
            <w:pPr>
              <w:rPr>
                <w:rFonts w:eastAsia="SimSun" w:cstheme="minorHAnsi"/>
                <w:sz w:val="24"/>
                <w:szCs w:val="24"/>
                <w:lang w:eastAsia="zh-CN"/>
              </w:rPr>
            </w:pPr>
            <w:r w:rsidRPr="00D07601">
              <w:rPr>
                <w:rFonts w:eastAsia="SimSun" w:cstheme="minorHAnsi"/>
                <w:sz w:val="24"/>
                <w:szCs w:val="24"/>
                <w:lang w:eastAsia="zh-CN"/>
              </w:rPr>
              <w:t>3. Fill in User’s information then select button “Submit”</w:t>
            </w:r>
          </w:p>
          <w:p w:rsidR="005E0E76" w:rsidRPr="00E821A8" w:rsidRDefault="005E0E76" w:rsidP="00946F40">
            <w:pPr>
              <w:rPr>
                <w:rFonts w:eastAsia="SimSun" w:cstheme="minorHAnsi"/>
                <w:sz w:val="24"/>
                <w:szCs w:val="24"/>
                <w:lang w:eastAsia="zh-CN"/>
              </w:rPr>
            </w:pPr>
          </w:p>
        </w:tc>
        <w:tc>
          <w:tcPr>
            <w:tcW w:w="3519" w:type="dxa"/>
            <w:tcBorders>
              <w:top w:val="nil"/>
              <w:left w:val="nil"/>
              <w:bottom w:val="single" w:sz="8" w:space="0" w:color="auto"/>
              <w:right w:val="single" w:sz="8" w:space="0" w:color="auto"/>
            </w:tcBorders>
            <w:shd w:val="clear" w:color="auto" w:fill="FFFF99"/>
          </w:tcPr>
          <w:p w:rsidR="005E0E76" w:rsidRPr="00FD1446" w:rsidRDefault="005E0E76" w:rsidP="00946F40">
            <w:pPr>
              <w:rPr>
                <w:rFonts w:eastAsia="SimSun" w:cstheme="minorHAnsi"/>
                <w:sz w:val="24"/>
                <w:szCs w:val="24"/>
                <w:lang w:eastAsia="zh-CN"/>
              </w:rPr>
            </w:pPr>
          </w:p>
          <w:p w:rsidR="005E0E76" w:rsidRPr="00E821A8" w:rsidRDefault="00D07601" w:rsidP="00946F40">
            <w:pPr>
              <w:rPr>
                <w:rFonts w:eastAsia="SimSun" w:cstheme="minorHAnsi"/>
                <w:sz w:val="24"/>
                <w:szCs w:val="24"/>
                <w:lang w:eastAsia="zh-CN"/>
              </w:rPr>
            </w:pPr>
            <w:r w:rsidRPr="00D07601">
              <w:rPr>
                <w:rFonts w:eastAsia="SimSun" w:cstheme="minorHAnsi"/>
                <w:sz w:val="24"/>
                <w:szCs w:val="24"/>
                <w:lang w:eastAsia="zh-CN"/>
              </w:rPr>
              <w:t>2. Select link “Create New User”</w:t>
            </w:r>
          </w:p>
          <w:p w:rsidR="005E0E76" w:rsidRPr="00E821A8" w:rsidRDefault="005E0E76" w:rsidP="00946F40">
            <w:pPr>
              <w:rPr>
                <w:rFonts w:eastAsia="SimSun" w:cstheme="minorHAnsi"/>
                <w:sz w:val="24"/>
                <w:szCs w:val="24"/>
                <w:lang w:eastAsia="zh-CN"/>
              </w:rPr>
            </w:pPr>
          </w:p>
          <w:p w:rsidR="005E0E76" w:rsidRPr="00FD1446" w:rsidRDefault="005E0E76" w:rsidP="00946F40">
            <w:pPr>
              <w:rPr>
                <w:rFonts w:eastAsia="SimSun" w:cstheme="minorHAnsi"/>
                <w:sz w:val="24"/>
                <w:szCs w:val="24"/>
                <w:lang w:eastAsia="zh-CN"/>
              </w:rPr>
            </w:pPr>
          </w:p>
        </w:tc>
      </w:tr>
      <w:tr w:rsidR="005E0E76" w:rsidRPr="00E821A8" w:rsidTr="00946F40">
        <w:tc>
          <w:tcPr>
            <w:tcW w:w="1790"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rPr>
                <w:rFonts w:cstheme="minorHAnsi"/>
                <w:sz w:val="24"/>
                <w:szCs w:val="24"/>
              </w:rPr>
            </w:pPr>
          </w:p>
        </w:tc>
        <w:tc>
          <w:tcPr>
            <w:tcW w:w="7156" w:type="dxa"/>
            <w:gridSpan w:val="2"/>
            <w:tcBorders>
              <w:top w:val="nil"/>
              <w:left w:val="nil"/>
              <w:bottom w:val="single" w:sz="4" w:space="0" w:color="auto"/>
              <w:right w:val="single" w:sz="8" w:space="0" w:color="auto"/>
            </w:tcBorders>
            <w:tcMar>
              <w:top w:w="0" w:type="dxa"/>
              <w:left w:w="108" w:type="dxa"/>
              <w:bottom w:w="0" w:type="dxa"/>
              <w:right w:w="108" w:type="dxa"/>
            </w:tcMar>
          </w:tcPr>
          <w:p w:rsidR="005E0E76" w:rsidRPr="00E821A8" w:rsidRDefault="005E0E76" w:rsidP="00946F40">
            <w:pPr>
              <w:rPr>
                <w:rFonts w:eastAsia="SimSun" w:cstheme="minorHAnsi"/>
                <w:sz w:val="24"/>
                <w:szCs w:val="24"/>
                <w:lang w:eastAsia="zh-CN"/>
              </w:rPr>
            </w:pPr>
          </w:p>
        </w:tc>
      </w:tr>
      <w:tr w:rsidR="005E0E76" w:rsidRPr="00E821A8" w:rsidTr="00946F40">
        <w:tc>
          <w:tcPr>
            <w:tcW w:w="1790"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Open Issues</w:t>
            </w:r>
          </w:p>
        </w:tc>
        <w:tc>
          <w:tcPr>
            <w:tcW w:w="7156"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N/A</w:t>
            </w:r>
          </w:p>
        </w:tc>
      </w:tr>
      <w:tr w:rsidR="005E0E76" w:rsidRPr="00E821A8" w:rsidTr="00946F40">
        <w:tc>
          <w:tcPr>
            <w:tcW w:w="1790"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Relationship</w:t>
            </w:r>
          </w:p>
        </w:tc>
        <w:tc>
          <w:tcPr>
            <w:tcW w:w="7156"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N/A</w:t>
            </w:r>
          </w:p>
        </w:tc>
      </w:tr>
      <w:tr w:rsidR="005E0E76" w:rsidRPr="00E821A8" w:rsidTr="00946F40">
        <w:tc>
          <w:tcPr>
            <w:tcW w:w="1790"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Business Rule</w:t>
            </w:r>
          </w:p>
        </w:tc>
        <w:tc>
          <w:tcPr>
            <w:tcW w:w="7156"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N/A</w:t>
            </w:r>
          </w:p>
        </w:tc>
      </w:tr>
      <w:tr w:rsidR="005E0E76" w:rsidRPr="00E821A8" w:rsidTr="00946F40">
        <w:tc>
          <w:tcPr>
            <w:tcW w:w="1790"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Priority</w:t>
            </w:r>
          </w:p>
        </w:tc>
        <w:tc>
          <w:tcPr>
            <w:tcW w:w="7156"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N/A</w:t>
            </w:r>
          </w:p>
        </w:tc>
      </w:tr>
    </w:tbl>
    <w:p w:rsidR="005E0E76" w:rsidRPr="00E821A8" w:rsidRDefault="005E0E76" w:rsidP="005E0E76">
      <w:pPr>
        <w:pStyle w:val="Caption"/>
        <w:rPr>
          <w:rFonts w:asciiTheme="minorHAnsi" w:hAnsiTheme="minorHAnsi" w:cstheme="minorHAnsi"/>
          <w:sz w:val="24"/>
          <w:szCs w:val="24"/>
        </w:rPr>
      </w:pPr>
    </w:p>
    <w:p w:rsidR="005E0E76" w:rsidRPr="00E821A8" w:rsidRDefault="005E0E76" w:rsidP="005E0E76">
      <w:pPr>
        <w:rPr>
          <w:rFonts w:cstheme="minorHAnsi"/>
          <w:sz w:val="24"/>
          <w:szCs w:val="24"/>
        </w:rPr>
      </w:pPr>
    </w:p>
    <w:p w:rsidR="005E0E76" w:rsidRPr="00E821A8" w:rsidRDefault="005E0E76" w:rsidP="005E0E76">
      <w:pPr>
        <w:rPr>
          <w:rFonts w:cstheme="minorHAnsi"/>
          <w:sz w:val="24"/>
          <w:szCs w:val="24"/>
        </w:rPr>
      </w:pPr>
    </w:p>
    <w:p w:rsidR="005E0E76" w:rsidRPr="00FD1446" w:rsidRDefault="005E0E76" w:rsidP="005E0E76">
      <w:pPr>
        <w:rPr>
          <w:rFonts w:cstheme="minorHAnsi"/>
          <w:sz w:val="24"/>
          <w:szCs w:val="24"/>
        </w:rPr>
      </w:pPr>
    </w:p>
    <w:p w:rsidR="005E0E76" w:rsidRPr="00E821A8" w:rsidRDefault="005E0E76" w:rsidP="005E0E76">
      <w:pPr>
        <w:rPr>
          <w:rFonts w:cstheme="minorHAnsi"/>
          <w:sz w:val="24"/>
          <w:szCs w:val="24"/>
        </w:rPr>
      </w:pPr>
    </w:p>
    <w:p w:rsidR="005E0E76" w:rsidRPr="00E821A8" w:rsidRDefault="005E0E76" w:rsidP="005E0E76">
      <w:pPr>
        <w:rPr>
          <w:rFonts w:cstheme="minorHAnsi"/>
          <w:sz w:val="24"/>
          <w:szCs w:val="24"/>
        </w:rPr>
      </w:pPr>
    </w:p>
    <w:p w:rsidR="005E0E76" w:rsidRPr="00E821A8" w:rsidRDefault="005E0E76" w:rsidP="005E0E76">
      <w:pPr>
        <w:rPr>
          <w:rFonts w:cstheme="minorHAnsi"/>
          <w:sz w:val="24"/>
          <w:szCs w:val="24"/>
        </w:rPr>
      </w:pPr>
    </w:p>
    <w:p w:rsidR="005E0E76" w:rsidRPr="00E821A8" w:rsidRDefault="00D07601" w:rsidP="00D91F49">
      <w:pPr>
        <w:pStyle w:val="Heading5"/>
        <w:rPr>
          <w:rFonts w:asciiTheme="minorHAnsi" w:hAnsiTheme="minorHAnsi" w:cstheme="minorHAnsi"/>
          <w:sz w:val="24"/>
          <w:szCs w:val="24"/>
        </w:rPr>
      </w:pPr>
      <w:bookmarkStart w:id="250" w:name="_Toc326241042"/>
      <w:r w:rsidRPr="00D07601">
        <w:rPr>
          <w:rFonts w:asciiTheme="minorHAnsi" w:hAnsiTheme="minorHAnsi" w:cstheme="minorHAnsi"/>
          <w:sz w:val="24"/>
          <w:szCs w:val="24"/>
        </w:rPr>
        <w:lastRenderedPageBreak/>
        <w:t>2.4.2.8 Admin Edit User</w:t>
      </w:r>
      <w:bookmarkEnd w:id="250"/>
    </w:p>
    <w:p w:rsidR="005E0E76" w:rsidRPr="00E821A8" w:rsidRDefault="005E0E76" w:rsidP="005E0E76">
      <w:pPr>
        <w:rPr>
          <w:rFonts w:cstheme="minorHAnsi"/>
          <w:sz w:val="24"/>
          <w:szCs w:val="24"/>
        </w:rPr>
      </w:pPr>
      <w:r w:rsidRPr="00E821A8">
        <w:rPr>
          <w:rFonts w:cstheme="minorHAnsi"/>
          <w:sz w:val="24"/>
          <w:szCs w:val="24"/>
        </w:rPr>
        <w:object w:dxaOrig="4329" w:dyaOrig="1660">
          <v:shape id="_x0000_i1042" type="#_x0000_t75" style="width:216.85pt;height:82.9pt" o:ole="">
            <v:imagedata r:id="rId49" o:title=""/>
          </v:shape>
          <o:OLEObject Type="Embed" ProgID="Visio.Drawing.11" ShapeID="_x0000_i1042" DrawAspect="Content" ObjectID="_1406444835" r:id="rId50"/>
        </w:object>
      </w:r>
    </w:p>
    <w:p w:rsidR="005E0E76" w:rsidRPr="00E821A8" w:rsidRDefault="00D07601" w:rsidP="005E0E76">
      <w:pPr>
        <w:rPr>
          <w:rFonts w:cstheme="minorHAnsi"/>
          <w:sz w:val="24"/>
          <w:szCs w:val="24"/>
        </w:rPr>
      </w:pPr>
      <w:r w:rsidRPr="00D07601">
        <w:rPr>
          <w:rFonts w:cstheme="minorHAnsi"/>
          <w:sz w:val="24"/>
          <w:szCs w:val="24"/>
        </w:rPr>
        <w:tab/>
      </w:r>
      <w:r w:rsidRPr="00D07601">
        <w:rPr>
          <w:rFonts w:cstheme="minorHAnsi"/>
          <w:sz w:val="24"/>
          <w:szCs w:val="24"/>
        </w:rPr>
        <w:tab/>
      </w:r>
    </w:p>
    <w:p w:rsidR="005E0E76" w:rsidRPr="00E821A8" w:rsidRDefault="00D07601" w:rsidP="005E0E76">
      <w:pPr>
        <w:rPr>
          <w:rFonts w:cstheme="minorHAnsi"/>
          <w:sz w:val="24"/>
          <w:szCs w:val="24"/>
        </w:rPr>
      </w:pPr>
      <w:r w:rsidRPr="00D07601">
        <w:rPr>
          <w:rFonts w:cstheme="minorHAnsi"/>
          <w:sz w:val="24"/>
          <w:szCs w:val="24"/>
        </w:rPr>
        <w:t>Use Case scenario:</w:t>
      </w:r>
    </w:p>
    <w:tbl>
      <w:tblPr>
        <w:tblW w:w="0" w:type="auto"/>
        <w:tblInd w:w="2" w:type="dxa"/>
        <w:tblCellMar>
          <w:left w:w="0" w:type="dxa"/>
          <w:right w:w="0" w:type="dxa"/>
        </w:tblCellMar>
        <w:tblLook w:val="0000"/>
      </w:tblPr>
      <w:tblGrid>
        <w:gridCol w:w="1789"/>
        <w:gridCol w:w="3633"/>
        <w:gridCol w:w="3524"/>
      </w:tblGrid>
      <w:tr w:rsidR="005E0E76" w:rsidRPr="00E821A8" w:rsidTr="00946F40">
        <w:tc>
          <w:tcPr>
            <w:tcW w:w="1789"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D07601" w:rsidP="00946F40">
            <w:pPr>
              <w:rPr>
                <w:rFonts w:cstheme="minorHAnsi"/>
                <w:sz w:val="24"/>
                <w:szCs w:val="24"/>
              </w:rPr>
            </w:pPr>
            <w:r w:rsidRPr="00D07601">
              <w:rPr>
                <w:rFonts w:cstheme="minorHAnsi"/>
                <w:sz w:val="24"/>
                <w:szCs w:val="24"/>
              </w:rPr>
              <w:t>User Case ID</w:t>
            </w:r>
          </w:p>
        </w:tc>
        <w:tc>
          <w:tcPr>
            <w:tcW w:w="7157"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5E0E76" w:rsidRPr="00E821A8" w:rsidRDefault="00D07601" w:rsidP="00946F40">
            <w:pPr>
              <w:rPr>
                <w:rFonts w:cstheme="minorHAnsi"/>
                <w:sz w:val="24"/>
                <w:szCs w:val="24"/>
              </w:rPr>
            </w:pPr>
            <w:r w:rsidRPr="00D07601">
              <w:rPr>
                <w:rFonts w:eastAsia="SimSun" w:cstheme="minorHAnsi"/>
                <w:sz w:val="24"/>
                <w:szCs w:val="24"/>
                <w:lang w:eastAsia="zh-CN"/>
              </w:rPr>
              <w:t>ADMIN_UC08</w:t>
            </w:r>
          </w:p>
        </w:tc>
      </w:tr>
      <w:tr w:rsidR="005E0E76" w:rsidRPr="00E821A8" w:rsidTr="00946F40">
        <w:tc>
          <w:tcPr>
            <w:tcW w:w="178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D07601" w:rsidP="00946F40">
            <w:pPr>
              <w:rPr>
                <w:rFonts w:cstheme="minorHAnsi"/>
                <w:sz w:val="24"/>
                <w:szCs w:val="24"/>
              </w:rPr>
            </w:pPr>
            <w:r w:rsidRPr="00D07601">
              <w:rPr>
                <w:rFonts w:cstheme="minorHAnsi"/>
                <w:sz w:val="24"/>
                <w:szCs w:val="24"/>
              </w:rPr>
              <w:t>Name</w:t>
            </w:r>
          </w:p>
        </w:tc>
        <w:tc>
          <w:tcPr>
            <w:tcW w:w="7157"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SimSun" w:cstheme="minorHAnsi"/>
                <w:sz w:val="24"/>
                <w:szCs w:val="24"/>
                <w:lang w:eastAsia="zh-CN"/>
              </w:rPr>
            </w:pPr>
            <w:r w:rsidRPr="00D07601">
              <w:rPr>
                <w:rFonts w:cstheme="minorHAnsi"/>
                <w:sz w:val="24"/>
                <w:szCs w:val="24"/>
              </w:rPr>
              <w:t>Admin Edit User Use Case</w:t>
            </w:r>
          </w:p>
        </w:tc>
      </w:tr>
      <w:tr w:rsidR="005E0E76" w:rsidRPr="00E821A8" w:rsidTr="00946F40">
        <w:tc>
          <w:tcPr>
            <w:tcW w:w="178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Goal</w:t>
            </w:r>
          </w:p>
        </w:tc>
        <w:tc>
          <w:tcPr>
            <w:tcW w:w="7157"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SimSun" w:cstheme="minorHAnsi"/>
                <w:sz w:val="24"/>
                <w:szCs w:val="24"/>
                <w:lang w:eastAsia="zh-CN"/>
              </w:rPr>
            </w:pPr>
            <w:r w:rsidRPr="00D07601">
              <w:rPr>
                <w:rFonts w:cstheme="minorHAnsi"/>
                <w:sz w:val="24"/>
                <w:szCs w:val="24"/>
              </w:rPr>
              <w:t>This function allows admin to edit information of an user</w:t>
            </w:r>
          </w:p>
        </w:tc>
      </w:tr>
      <w:tr w:rsidR="005E0E76" w:rsidRPr="00E821A8" w:rsidTr="00946F40">
        <w:tc>
          <w:tcPr>
            <w:tcW w:w="178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Actors</w:t>
            </w:r>
          </w:p>
        </w:tc>
        <w:tc>
          <w:tcPr>
            <w:tcW w:w="7157"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SimSun" w:cstheme="minorHAnsi"/>
                <w:sz w:val="24"/>
                <w:szCs w:val="24"/>
                <w:lang w:eastAsia="zh-CN"/>
              </w:rPr>
            </w:pPr>
            <w:r w:rsidRPr="00D07601">
              <w:rPr>
                <w:rFonts w:cstheme="minorHAnsi"/>
                <w:sz w:val="24"/>
                <w:szCs w:val="24"/>
              </w:rPr>
              <w:t>Admin</w:t>
            </w:r>
          </w:p>
        </w:tc>
      </w:tr>
      <w:tr w:rsidR="005E0E76" w:rsidRPr="00E821A8" w:rsidTr="00946F40">
        <w:tc>
          <w:tcPr>
            <w:tcW w:w="178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Pre-conditions</w:t>
            </w:r>
          </w:p>
        </w:tc>
        <w:tc>
          <w:tcPr>
            <w:tcW w:w="7157"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SimSun" w:cstheme="minorHAnsi"/>
                <w:sz w:val="24"/>
                <w:szCs w:val="24"/>
                <w:lang w:eastAsia="zh-CN"/>
              </w:rPr>
            </w:pPr>
            <w:r w:rsidRPr="00D07601">
              <w:rPr>
                <w:rFonts w:eastAsia="SimSun" w:cstheme="minorHAnsi"/>
                <w:sz w:val="24"/>
                <w:szCs w:val="24"/>
                <w:lang w:eastAsia="zh-CN"/>
              </w:rPr>
              <w:t>Logged user with admin role</w:t>
            </w:r>
          </w:p>
        </w:tc>
      </w:tr>
      <w:tr w:rsidR="005E0E76" w:rsidRPr="00E821A8" w:rsidTr="00946F40">
        <w:tc>
          <w:tcPr>
            <w:tcW w:w="178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Post-conditions</w:t>
            </w:r>
          </w:p>
        </w:tc>
        <w:tc>
          <w:tcPr>
            <w:tcW w:w="7157" w:type="dxa"/>
            <w:gridSpan w:val="2"/>
            <w:tcBorders>
              <w:top w:val="nil"/>
              <w:left w:val="nil"/>
              <w:right w:val="single" w:sz="8"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SimSun" w:cstheme="minorHAnsi"/>
                <w:sz w:val="24"/>
                <w:szCs w:val="24"/>
                <w:lang w:eastAsia="zh-CN"/>
              </w:rPr>
            </w:pPr>
            <w:r w:rsidRPr="00D07601">
              <w:rPr>
                <w:rFonts w:eastAsia="SimSun" w:cstheme="minorHAnsi"/>
                <w:sz w:val="24"/>
                <w:szCs w:val="24"/>
                <w:lang w:eastAsia="zh-CN"/>
              </w:rPr>
              <w:t>None</w:t>
            </w:r>
          </w:p>
        </w:tc>
      </w:tr>
      <w:tr w:rsidR="005E0E76" w:rsidRPr="00E821A8" w:rsidTr="00946F40">
        <w:trPr>
          <w:trHeight w:val="2248"/>
        </w:trPr>
        <w:tc>
          <w:tcPr>
            <w:tcW w:w="178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Main Flow</w:t>
            </w:r>
          </w:p>
        </w:tc>
        <w:tc>
          <w:tcPr>
            <w:tcW w:w="3633"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SimSun" w:cstheme="minorHAnsi"/>
                <w:sz w:val="24"/>
                <w:szCs w:val="24"/>
                <w:lang w:eastAsia="zh-CN"/>
              </w:rPr>
            </w:pPr>
            <w:r w:rsidRPr="00D07601">
              <w:rPr>
                <w:rFonts w:eastAsia="SimSun" w:cstheme="minorHAnsi"/>
                <w:sz w:val="24"/>
                <w:szCs w:val="24"/>
                <w:lang w:eastAsia="zh-CN"/>
              </w:rPr>
              <w:t>1. Choose tab User Management</w:t>
            </w:r>
          </w:p>
          <w:p w:rsidR="005E0E76" w:rsidRPr="00E821A8" w:rsidRDefault="005E0E76" w:rsidP="00946F40">
            <w:pPr>
              <w:rPr>
                <w:rFonts w:eastAsia="SimSun" w:cstheme="minorHAnsi"/>
                <w:sz w:val="24"/>
                <w:szCs w:val="24"/>
                <w:lang w:eastAsia="zh-CN"/>
              </w:rPr>
            </w:pPr>
          </w:p>
          <w:p w:rsidR="005E0E76" w:rsidRPr="00E821A8" w:rsidRDefault="00D07601" w:rsidP="00946F40">
            <w:pPr>
              <w:rPr>
                <w:rFonts w:eastAsia="SimSun" w:cstheme="minorHAnsi"/>
                <w:sz w:val="24"/>
                <w:szCs w:val="24"/>
                <w:lang w:eastAsia="zh-CN"/>
              </w:rPr>
            </w:pPr>
            <w:r w:rsidRPr="00D07601">
              <w:rPr>
                <w:rFonts w:eastAsia="SimSun" w:cstheme="minorHAnsi"/>
                <w:sz w:val="24"/>
                <w:szCs w:val="24"/>
                <w:lang w:eastAsia="zh-CN"/>
              </w:rPr>
              <w:t>3. Click button “Search”</w:t>
            </w:r>
          </w:p>
          <w:p w:rsidR="005E0E76" w:rsidRPr="00E821A8" w:rsidRDefault="005E0E76" w:rsidP="00946F40">
            <w:pPr>
              <w:rPr>
                <w:rFonts w:eastAsia="SimSun" w:cstheme="minorHAnsi"/>
                <w:sz w:val="24"/>
                <w:szCs w:val="24"/>
                <w:lang w:eastAsia="zh-CN"/>
              </w:rPr>
            </w:pPr>
          </w:p>
          <w:p w:rsidR="005E0E76" w:rsidRPr="00E821A8" w:rsidRDefault="00D07601" w:rsidP="00946F40">
            <w:pPr>
              <w:rPr>
                <w:rFonts w:eastAsia="SimSun" w:cstheme="minorHAnsi"/>
                <w:sz w:val="24"/>
                <w:szCs w:val="24"/>
                <w:lang w:eastAsia="zh-CN"/>
              </w:rPr>
            </w:pPr>
            <w:r w:rsidRPr="00D07601">
              <w:rPr>
                <w:rFonts w:eastAsia="SimSun" w:cstheme="minorHAnsi"/>
                <w:sz w:val="24"/>
                <w:szCs w:val="24"/>
                <w:lang w:eastAsia="zh-CN"/>
              </w:rPr>
              <w:t>5. Change User’s information then select button “Save Change”</w:t>
            </w:r>
          </w:p>
          <w:p w:rsidR="005E0E76" w:rsidRPr="00E821A8" w:rsidRDefault="005E0E76" w:rsidP="00946F40">
            <w:pPr>
              <w:rPr>
                <w:rFonts w:eastAsia="SimSun" w:cstheme="minorHAnsi"/>
                <w:sz w:val="24"/>
                <w:szCs w:val="24"/>
                <w:lang w:eastAsia="zh-CN"/>
              </w:rPr>
            </w:pPr>
          </w:p>
        </w:tc>
        <w:tc>
          <w:tcPr>
            <w:tcW w:w="3524" w:type="dxa"/>
            <w:tcBorders>
              <w:top w:val="nil"/>
              <w:left w:val="nil"/>
              <w:bottom w:val="single" w:sz="8" w:space="0" w:color="auto"/>
              <w:right w:val="single" w:sz="8" w:space="0" w:color="auto"/>
            </w:tcBorders>
            <w:shd w:val="clear" w:color="auto" w:fill="FFFF99"/>
          </w:tcPr>
          <w:p w:rsidR="005E0E76" w:rsidRPr="00FD1446" w:rsidRDefault="005E0E76" w:rsidP="00946F40">
            <w:pPr>
              <w:rPr>
                <w:rFonts w:eastAsia="SimSun" w:cstheme="minorHAnsi"/>
                <w:sz w:val="24"/>
                <w:szCs w:val="24"/>
                <w:lang w:eastAsia="zh-CN"/>
              </w:rPr>
            </w:pPr>
          </w:p>
          <w:p w:rsidR="005E0E76" w:rsidRPr="00E821A8" w:rsidRDefault="00D07601" w:rsidP="00946F40">
            <w:pPr>
              <w:rPr>
                <w:rFonts w:eastAsia="SimSun" w:cstheme="minorHAnsi"/>
                <w:sz w:val="24"/>
                <w:szCs w:val="24"/>
                <w:lang w:eastAsia="zh-CN"/>
              </w:rPr>
            </w:pPr>
            <w:r w:rsidRPr="00D07601">
              <w:rPr>
                <w:rFonts w:eastAsia="SimSun" w:cstheme="minorHAnsi"/>
                <w:sz w:val="24"/>
                <w:szCs w:val="24"/>
                <w:lang w:eastAsia="zh-CN"/>
              </w:rPr>
              <w:t>2. Select search condition</w:t>
            </w:r>
          </w:p>
          <w:p w:rsidR="005E0E76" w:rsidRPr="00E821A8" w:rsidRDefault="005E0E76" w:rsidP="00946F40">
            <w:pPr>
              <w:rPr>
                <w:rFonts w:eastAsia="SimSun" w:cstheme="minorHAnsi"/>
                <w:sz w:val="24"/>
                <w:szCs w:val="24"/>
                <w:lang w:eastAsia="zh-CN"/>
              </w:rPr>
            </w:pPr>
          </w:p>
          <w:p w:rsidR="005E0E76" w:rsidRPr="00E821A8" w:rsidRDefault="00D07601" w:rsidP="00946F40">
            <w:pPr>
              <w:rPr>
                <w:rFonts w:eastAsia="SimSun" w:cstheme="minorHAnsi"/>
                <w:sz w:val="24"/>
                <w:szCs w:val="24"/>
                <w:lang w:eastAsia="zh-CN"/>
              </w:rPr>
            </w:pPr>
            <w:r w:rsidRPr="00D07601">
              <w:rPr>
                <w:rFonts w:eastAsia="SimSun" w:cstheme="minorHAnsi"/>
                <w:sz w:val="24"/>
                <w:szCs w:val="24"/>
                <w:lang w:eastAsia="zh-CN"/>
              </w:rPr>
              <w:t>4. Choose the user want to edit</w:t>
            </w:r>
          </w:p>
          <w:p w:rsidR="005E0E76" w:rsidRPr="00E821A8" w:rsidRDefault="005E0E76" w:rsidP="00946F40">
            <w:pPr>
              <w:rPr>
                <w:rFonts w:eastAsia="SimSun" w:cstheme="minorHAnsi"/>
                <w:sz w:val="24"/>
                <w:szCs w:val="24"/>
                <w:lang w:eastAsia="zh-CN"/>
              </w:rPr>
            </w:pPr>
          </w:p>
          <w:p w:rsidR="005E0E76" w:rsidRPr="00FD1446" w:rsidRDefault="005E0E76" w:rsidP="00946F40">
            <w:pPr>
              <w:rPr>
                <w:rFonts w:eastAsia="SimSun" w:cstheme="minorHAnsi"/>
                <w:sz w:val="24"/>
                <w:szCs w:val="24"/>
                <w:lang w:eastAsia="zh-CN"/>
              </w:rPr>
            </w:pPr>
          </w:p>
          <w:p w:rsidR="005E0E76" w:rsidRPr="00E821A8" w:rsidRDefault="005E0E76" w:rsidP="00946F40">
            <w:pPr>
              <w:rPr>
                <w:rFonts w:eastAsia="SimSun" w:cstheme="minorHAnsi"/>
                <w:sz w:val="24"/>
                <w:szCs w:val="24"/>
                <w:lang w:eastAsia="zh-CN"/>
              </w:rPr>
            </w:pPr>
          </w:p>
        </w:tc>
      </w:tr>
      <w:tr w:rsidR="005E0E76" w:rsidRPr="00E821A8" w:rsidTr="00946F40">
        <w:tc>
          <w:tcPr>
            <w:tcW w:w="1789"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rPr>
                <w:rFonts w:cstheme="minorHAnsi"/>
                <w:sz w:val="24"/>
                <w:szCs w:val="24"/>
              </w:rPr>
            </w:pPr>
          </w:p>
        </w:tc>
        <w:tc>
          <w:tcPr>
            <w:tcW w:w="7157" w:type="dxa"/>
            <w:gridSpan w:val="2"/>
            <w:tcBorders>
              <w:top w:val="nil"/>
              <w:left w:val="nil"/>
              <w:bottom w:val="single" w:sz="4" w:space="0" w:color="auto"/>
              <w:right w:val="single" w:sz="8" w:space="0" w:color="auto"/>
            </w:tcBorders>
            <w:tcMar>
              <w:top w:w="0" w:type="dxa"/>
              <w:left w:w="108" w:type="dxa"/>
              <w:bottom w:w="0" w:type="dxa"/>
              <w:right w:w="108" w:type="dxa"/>
            </w:tcMar>
          </w:tcPr>
          <w:p w:rsidR="005E0E76" w:rsidRPr="00E821A8" w:rsidRDefault="005E0E76" w:rsidP="00946F40">
            <w:pPr>
              <w:rPr>
                <w:rFonts w:eastAsia="SimSun" w:cstheme="minorHAnsi"/>
                <w:sz w:val="24"/>
                <w:szCs w:val="24"/>
                <w:lang w:eastAsia="zh-CN"/>
              </w:rPr>
            </w:pPr>
          </w:p>
        </w:tc>
      </w:tr>
      <w:tr w:rsidR="005E0E76" w:rsidRPr="00E821A8" w:rsidTr="00946F40">
        <w:tc>
          <w:tcPr>
            <w:tcW w:w="1789"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Open Issues</w:t>
            </w:r>
          </w:p>
        </w:tc>
        <w:tc>
          <w:tcPr>
            <w:tcW w:w="7157"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N/A</w:t>
            </w:r>
          </w:p>
        </w:tc>
      </w:tr>
      <w:tr w:rsidR="005E0E76" w:rsidRPr="00E821A8" w:rsidTr="00946F40">
        <w:tc>
          <w:tcPr>
            <w:tcW w:w="1789"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Relationship</w:t>
            </w:r>
          </w:p>
        </w:tc>
        <w:tc>
          <w:tcPr>
            <w:tcW w:w="7157"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N/A</w:t>
            </w:r>
          </w:p>
        </w:tc>
      </w:tr>
      <w:tr w:rsidR="005E0E76" w:rsidRPr="00E821A8" w:rsidTr="00946F40">
        <w:tc>
          <w:tcPr>
            <w:tcW w:w="1789"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Business Rule</w:t>
            </w:r>
          </w:p>
        </w:tc>
        <w:tc>
          <w:tcPr>
            <w:tcW w:w="7157"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N/A</w:t>
            </w:r>
          </w:p>
        </w:tc>
      </w:tr>
      <w:tr w:rsidR="005E0E76" w:rsidRPr="00E821A8" w:rsidTr="00946F40">
        <w:tc>
          <w:tcPr>
            <w:tcW w:w="1789"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Priority</w:t>
            </w:r>
          </w:p>
        </w:tc>
        <w:tc>
          <w:tcPr>
            <w:tcW w:w="7157"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N/A</w:t>
            </w:r>
          </w:p>
        </w:tc>
      </w:tr>
    </w:tbl>
    <w:p w:rsidR="005E0E76" w:rsidRPr="00E821A8" w:rsidRDefault="005E0E76" w:rsidP="005E0E76">
      <w:pPr>
        <w:pStyle w:val="Caption"/>
        <w:rPr>
          <w:rFonts w:asciiTheme="minorHAnsi" w:hAnsiTheme="minorHAnsi" w:cstheme="minorHAnsi"/>
          <w:sz w:val="24"/>
          <w:szCs w:val="24"/>
        </w:rPr>
      </w:pPr>
    </w:p>
    <w:p w:rsidR="005E0E76" w:rsidRPr="00E821A8" w:rsidRDefault="00D07601" w:rsidP="005E0E76">
      <w:pPr>
        <w:rPr>
          <w:rFonts w:cstheme="minorHAnsi"/>
          <w:sz w:val="24"/>
          <w:szCs w:val="24"/>
        </w:rPr>
      </w:pPr>
      <w:r w:rsidRPr="00D07601">
        <w:rPr>
          <w:rFonts w:cstheme="minorHAnsi"/>
          <w:sz w:val="24"/>
          <w:szCs w:val="24"/>
        </w:rPr>
        <w:br/>
      </w:r>
      <w:r w:rsidRPr="00D07601">
        <w:rPr>
          <w:rFonts w:cstheme="minorHAnsi"/>
          <w:sz w:val="24"/>
          <w:szCs w:val="24"/>
        </w:rPr>
        <w:br/>
      </w:r>
    </w:p>
    <w:p w:rsidR="005E0E76" w:rsidRPr="00E821A8" w:rsidRDefault="005E0E76" w:rsidP="005E0E76">
      <w:pPr>
        <w:rPr>
          <w:rFonts w:cstheme="minorHAnsi"/>
          <w:sz w:val="24"/>
          <w:szCs w:val="24"/>
        </w:rPr>
      </w:pPr>
    </w:p>
    <w:p w:rsidR="005E0E76" w:rsidRPr="00E821A8" w:rsidRDefault="005E0E76" w:rsidP="005E0E76">
      <w:pPr>
        <w:rPr>
          <w:rFonts w:cstheme="minorHAnsi"/>
          <w:sz w:val="24"/>
          <w:szCs w:val="24"/>
        </w:rPr>
      </w:pPr>
    </w:p>
    <w:p w:rsidR="005E0E76" w:rsidRPr="00FD1446" w:rsidRDefault="005E0E76" w:rsidP="005E0E76">
      <w:pPr>
        <w:rPr>
          <w:rFonts w:cstheme="minorHAnsi"/>
          <w:sz w:val="24"/>
          <w:szCs w:val="24"/>
        </w:rPr>
      </w:pPr>
    </w:p>
    <w:p w:rsidR="005E0E76" w:rsidRPr="00E821A8" w:rsidRDefault="00D07601" w:rsidP="00F20525">
      <w:pPr>
        <w:pStyle w:val="Heading5"/>
        <w:rPr>
          <w:rFonts w:asciiTheme="minorHAnsi" w:hAnsiTheme="minorHAnsi" w:cstheme="minorHAnsi"/>
          <w:sz w:val="24"/>
          <w:szCs w:val="24"/>
        </w:rPr>
      </w:pPr>
      <w:bookmarkStart w:id="251" w:name="_Toc326241043"/>
      <w:r w:rsidRPr="00D07601">
        <w:rPr>
          <w:rFonts w:asciiTheme="minorHAnsi" w:hAnsiTheme="minorHAnsi" w:cstheme="minorHAnsi"/>
          <w:sz w:val="24"/>
          <w:szCs w:val="24"/>
        </w:rPr>
        <w:t>2.4.2.9 Admin Change User’s Status</w:t>
      </w:r>
      <w:bookmarkEnd w:id="251"/>
    </w:p>
    <w:p w:rsidR="005E0E76" w:rsidRPr="00E821A8" w:rsidRDefault="005E0E76" w:rsidP="005E0E76">
      <w:pPr>
        <w:rPr>
          <w:rFonts w:cstheme="minorHAnsi"/>
          <w:sz w:val="24"/>
          <w:szCs w:val="24"/>
        </w:rPr>
      </w:pPr>
      <w:r w:rsidRPr="00E821A8">
        <w:rPr>
          <w:rFonts w:cstheme="minorHAnsi"/>
          <w:sz w:val="24"/>
          <w:szCs w:val="24"/>
        </w:rPr>
        <w:object w:dxaOrig="4977" w:dyaOrig="1660">
          <v:shape id="_x0000_i1043" type="#_x0000_t75" style="width:249.5pt;height:82.9pt" o:ole="">
            <v:imagedata r:id="rId51" o:title=""/>
          </v:shape>
          <o:OLEObject Type="Embed" ProgID="Visio.Drawing.11" ShapeID="_x0000_i1043" DrawAspect="Content" ObjectID="_1406444836" r:id="rId52"/>
        </w:object>
      </w:r>
    </w:p>
    <w:p w:rsidR="005E0E76" w:rsidRPr="00E821A8" w:rsidRDefault="00D07601" w:rsidP="005E0E76">
      <w:pPr>
        <w:rPr>
          <w:rFonts w:cstheme="minorHAnsi"/>
          <w:sz w:val="24"/>
          <w:szCs w:val="24"/>
        </w:rPr>
      </w:pPr>
      <w:r w:rsidRPr="00D07601">
        <w:rPr>
          <w:rFonts w:cstheme="minorHAnsi"/>
          <w:sz w:val="24"/>
          <w:szCs w:val="24"/>
        </w:rPr>
        <w:tab/>
      </w:r>
      <w:r w:rsidRPr="00D07601">
        <w:rPr>
          <w:rFonts w:cstheme="minorHAnsi"/>
          <w:sz w:val="24"/>
          <w:szCs w:val="24"/>
        </w:rPr>
        <w:tab/>
      </w:r>
    </w:p>
    <w:p w:rsidR="005E0E76" w:rsidRPr="00E821A8" w:rsidRDefault="00D07601" w:rsidP="005E0E76">
      <w:pPr>
        <w:rPr>
          <w:rFonts w:cstheme="minorHAnsi"/>
          <w:sz w:val="24"/>
          <w:szCs w:val="24"/>
        </w:rPr>
      </w:pPr>
      <w:r w:rsidRPr="00D07601">
        <w:rPr>
          <w:rFonts w:cstheme="minorHAnsi"/>
          <w:sz w:val="24"/>
          <w:szCs w:val="24"/>
        </w:rPr>
        <w:t>Use Case scenario:</w:t>
      </w:r>
    </w:p>
    <w:tbl>
      <w:tblPr>
        <w:tblW w:w="0" w:type="auto"/>
        <w:tblInd w:w="2" w:type="dxa"/>
        <w:tblCellMar>
          <w:left w:w="0" w:type="dxa"/>
          <w:right w:w="0" w:type="dxa"/>
        </w:tblCellMar>
        <w:tblLook w:val="0000"/>
      </w:tblPr>
      <w:tblGrid>
        <w:gridCol w:w="1782"/>
        <w:gridCol w:w="3608"/>
        <w:gridCol w:w="3556"/>
      </w:tblGrid>
      <w:tr w:rsidR="005E0E76" w:rsidRPr="00E821A8" w:rsidTr="00946F40">
        <w:tc>
          <w:tcPr>
            <w:tcW w:w="1782"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D07601" w:rsidP="00946F40">
            <w:pPr>
              <w:rPr>
                <w:rFonts w:cstheme="minorHAnsi"/>
                <w:sz w:val="24"/>
                <w:szCs w:val="24"/>
              </w:rPr>
            </w:pPr>
            <w:r w:rsidRPr="00D07601">
              <w:rPr>
                <w:rFonts w:cstheme="minorHAnsi"/>
                <w:sz w:val="24"/>
                <w:szCs w:val="24"/>
              </w:rPr>
              <w:t>User Case ID</w:t>
            </w:r>
          </w:p>
        </w:tc>
        <w:tc>
          <w:tcPr>
            <w:tcW w:w="7164"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5E0E76" w:rsidRPr="00E821A8" w:rsidRDefault="00D07601" w:rsidP="00946F40">
            <w:pPr>
              <w:rPr>
                <w:rFonts w:cstheme="minorHAnsi"/>
                <w:sz w:val="24"/>
                <w:szCs w:val="24"/>
              </w:rPr>
            </w:pPr>
            <w:r w:rsidRPr="00D07601">
              <w:rPr>
                <w:rFonts w:eastAsia="SimSun" w:cstheme="minorHAnsi"/>
                <w:sz w:val="24"/>
                <w:szCs w:val="24"/>
                <w:lang w:eastAsia="zh-CN"/>
              </w:rPr>
              <w:t>ADMIN_UC09</w:t>
            </w:r>
          </w:p>
        </w:tc>
      </w:tr>
      <w:tr w:rsidR="005E0E76" w:rsidRPr="00E821A8" w:rsidTr="00946F40">
        <w:tc>
          <w:tcPr>
            <w:tcW w:w="1782"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D07601" w:rsidP="00946F40">
            <w:pPr>
              <w:rPr>
                <w:rFonts w:cstheme="minorHAnsi"/>
                <w:sz w:val="24"/>
                <w:szCs w:val="24"/>
              </w:rPr>
            </w:pPr>
            <w:r w:rsidRPr="00D07601">
              <w:rPr>
                <w:rFonts w:cstheme="minorHAnsi"/>
                <w:sz w:val="24"/>
                <w:szCs w:val="24"/>
              </w:rPr>
              <w:t>Name</w:t>
            </w:r>
          </w:p>
        </w:tc>
        <w:tc>
          <w:tcPr>
            <w:tcW w:w="7164"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SimSun" w:cstheme="minorHAnsi"/>
                <w:sz w:val="24"/>
                <w:szCs w:val="24"/>
                <w:lang w:eastAsia="zh-CN"/>
              </w:rPr>
            </w:pPr>
            <w:r w:rsidRPr="00D07601">
              <w:rPr>
                <w:rFonts w:cstheme="minorHAnsi"/>
                <w:sz w:val="24"/>
                <w:szCs w:val="24"/>
              </w:rPr>
              <w:t>Admin Change User’s Status Use Case</w:t>
            </w:r>
          </w:p>
        </w:tc>
      </w:tr>
      <w:tr w:rsidR="005E0E76" w:rsidRPr="00E821A8" w:rsidTr="00946F40">
        <w:tc>
          <w:tcPr>
            <w:tcW w:w="1782"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Goal</w:t>
            </w:r>
          </w:p>
        </w:tc>
        <w:tc>
          <w:tcPr>
            <w:tcW w:w="7164"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SimSun" w:cstheme="minorHAnsi"/>
                <w:sz w:val="24"/>
                <w:szCs w:val="24"/>
                <w:lang w:eastAsia="zh-CN"/>
              </w:rPr>
            </w:pPr>
            <w:r w:rsidRPr="00D07601">
              <w:rPr>
                <w:rFonts w:cstheme="minorHAnsi"/>
                <w:sz w:val="24"/>
                <w:szCs w:val="24"/>
              </w:rPr>
              <w:t>This function allows admin to active, inactive or delete an user</w:t>
            </w:r>
          </w:p>
        </w:tc>
      </w:tr>
      <w:tr w:rsidR="005E0E76" w:rsidRPr="00E821A8" w:rsidTr="00946F40">
        <w:tc>
          <w:tcPr>
            <w:tcW w:w="1782"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Actors</w:t>
            </w:r>
          </w:p>
        </w:tc>
        <w:tc>
          <w:tcPr>
            <w:tcW w:w="7164"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SimSun" w:cstheme="minorHAnsi"/>
                <w:sz w:val="24"/>
                <w:szCs w:val="24"/>
                <w:lang w:eastAsia="zh-CN"/>
              </w:rPr>
            </w:pPr>
            <w:r w:rsidRPr="00D07601">
              <w:rPr>
                <w:rFonts w:cstheme="minorHAnsi"/>
                <w:sz w:val="24"/>
                <w:szCs w:val="24"/>
              </w:rPr>
              <w:t>Admin</w:t>
            </w:r>
          </w:p>
        </w:tc>
      </w:tr>
      <w:tr w:rsidR="005E0E76" w:rsidRPr="00E821A8" w:rsidTr="00946F40">
        <w:tc>
          <w:tcPr>
            <w:tcW w:w="1782"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Pre-conditions</w:t>
            </w:r>
          </w:p>
        </w:tc>
        <w:tc>
          <w:tcPr>
            <w:tcW w:w="7164"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SimSun" w:cstheme="minorHAnsi"/>
                <w:sz w:val="24"/>
                <w:szCs w:val="24"/>
                <w:lang w:eastAsia="zh-CN"/>
              </w:rPr>
            </w:pPr>
            <w:r w:rsidRPr="00D07601">
              <w:rPr>
                <w:rFonts w:eastAsia="SimSun" w:cstheme="minorHAnsi"/>
                <w:sz w:val="24"/>
                <w:szCs w:val="24"/>
                <w:lang w:eastAsia="zh-CN"/>
              </w:rPr>
              <w:t>Logged user with admin role</w:t>
            </w:r>
          </w:p>
        </w:tc>
      </w:tr>
      <w:tr w:rsidR="005E0E76" w:rsidRPr="00E821A8" w:rsidTr="00946F40">
        <w:tc>
          <w:tcPr>
            <w:tcW w:w="1782"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Post-conditions</w:t>
            </w:r>
          </w:p>
        </w:tc>
        <w:tc>
          <w:tcPr>
            <w:tcW w:w="7164" w:type="dxa"/>
            <w:gridSpan w:val="2"/>
            <w:tcBorders>
              <w:top w:val="nil"/>
              <w:left w:val="nil"/>
              <w:right w:val="single" w:sz="8"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SimSun" w:cstheme="minorHAnsi"/>
                <w:sz w:val="24"/>
                <w:szCs w:val="24"/>
                <w:lang w:eastAsia="zh-CN"/>
              </w:rPr>
            </w:pPr>
            <w:r w:rsidRPr="00D07601">
              <w:rPr>
                <w:rFonts w:eastAsia="SimSun" w:cstheme="minorHAnsi"/>
                <w:sz w:val="24"/>
                <w:szCs w:val="24"/>
                <w:lang w:eastAsia="zh-CN"/>
              </w:rPr>
              <w:t>None</w:t>
            </w:r>
          </w:p>
        </w:tc>
      </w:tr>
      <w:tr w:rsidR="005E0E76" w:rsidRPr="00E821A8" w:rsidTr="00946F40">
        <w:trPr>
          <w:trHeight w:val="2248"/>
        </w:trPr>
        <w:tc>
          <w:tcPr>
            <w:tcW w:w="1782"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Main Flow</w:t>
            </w:r>
          </w:p>
        </w:tc>
        <w:tc>
          <w:tcPr>
            <w:tcW w:w="3608"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SimSun" w:cstheme="minorHAnsi"/>
                <w:sz w:val="24"/>
                <w:szCs w:val="24"/>
                <w:lang w:eastAsia="zh-CN"/>
              </w:rPr>
            </w:pPr>
            <w:r w:rsidRPr="00D07601">
              <w:rPr>
                <w:rFonts w:eastAsia="SimSun" w:cstheme="minorHAnsi"/>
                <w:sz w:val="24"/>
                <w:szCs w:val="24"/>
                <w:lang w:eastAsia="zh-CN"/>
              </w:rPr>
              <w:t>1. Choose tab User Management</w:t>
            </w:r>
          </w:p>
          <w:p w:rsidR="005E0E76" w:rsidRPr="00E821A8" w:rsidRDefault="005E0E76" w:rsidP="00946F40">
            <w:pPr>
              <w:rPr>
                <w:rFonts w:eastAsia="SimSun" w:cstheme="minorHAnsi"/>
                <w:sz w:val="24"/>
                <w:szCs w:val="24"/>
                <w:lang w:eastAsia="zh-CN"/>
              </w:rPr>
            </w:pPr>
          </w:p>
          <w:p w:rsidR="005E0E76" w:rsidRPr="00E821A8" w:rsidRDefault="00D07601" w:rsidP="00946F40">
            <w:pPr>
              <w:rPr>
                <w:rFonts w:eastAsia="SimSun" w:cstheme="minorHAnsi"/>
                <w:sz w:val="24"/>
                <w:szCs w:val="24"/>
                <w:lang w:eastAsia="zh-CN"/>
              </w:rPr>
            </w:pPr>
            <w:r w:rsidRPr="00D07601">
              <w:rPr>
                <w:rFonts w:eastAsia="SimSun" w:cstheme="minorHAnsi"/>
                <w:sz w:val="24"/>
                <w:szCs w:val="24"/>
                <w:lang w:eastAsia="zh-CN"/>
              </w:rPr>
              <w:t>3. Click button “Search”</w:t>
            </w:r>
          </w:p>
          <w:p w:rsidR="005E0E76" w:rsidRPr="00E821A8" w:rsidRDefault="005E0E76" w:rsidP="00946F40">
            <w:pPr>
              <w:rPr>
                <w:rFonts w:eastAsia="SimSun" w:cstheme="minorHAnsi"/>
                <w:sz w:val="24"/>
                <w:szCs w:val="24"/>
                <w:lang w:eastAsia="zh-CN"/>
              </w:rPr>
            </w:pPr>
          </w:p>
          <w:p w:rsidR="005E0E76" w:rsidRPr="00FD1446" w:rsidRDefault="005E0E76" w:rsidP="00946F40">
            <w:pPr>
              <w:rPr>
                <w:rFonts w:eastAsia="SimSun" w:cstheme="minorHAnsi"/>
                <w:sz w:val="24"/>
                <w:szCs w:val="24"/>
                <w:lang w:eastAsia="zh-CN"/>
              </w:rPr>
            </w:pPr>
          </w:p>
        </w:tc>
        <w:tc>
          <w:tcPr>
            <w:tcW w:w="3556" w:type="dxa"/>
            <w:tcBorders>
              <w:top w:val="nil"/>
              <w:left w:val="nil"/>
              <w:bottom w:val="single" w:sz="8" w:space="0" w:color="auto"/>
              <w:right w:val="single" w:sz="8" w:space="0" w:color="auto"/>
            </w:tcBorders>
            <w:shd w:val="clear" w:color="auto" w:fill="FFFF99"/>
          </w:tcPr>
          <w:p w:rsidR="005E0E76" w:rsidRPr="00E821A8" w:rsidRDefault="005E0E76" w:rsidP="00946F40">
            <w:pPr>
              <w:rPr>
                <w:rFonts w:eastAsia="SimSun" w:cstheme="minorHAnsi"/>
                <w:sz w:val="24"/>
                <w:szCs w:val="24"/>
                <w:lang w:eastAsia="zh-CN"/>
              </w:rPr>
            </w:pPr>
          </w:p>
          <w:p w:rsidR="005E0E76" w:rsidRPr="00E821A8" w:rsidRDefault="00D07601" w:rsidP="00946F40">
            <w:pPr>
              <w:rPr>
                <w:rFonts w:eastAsia="SimSun" w:cstheme="minorHAnsi"/>
                <w:sz w:val="24"/>
                <w:szCs w:val="24"/>
                <w:lang w:eastAsia="zh-CN"/>
              </w:rPr>
            </w:pPr>
            <w:r w:rsidRPr="00D07601">
              <w:rPr>
                <w:rFonts w:eastAsia="SimSun" w:cstheme="minorHAnsi"/>
                <w:sz w:val="24"/>
                <w:szCs w:val="24"/>
                <w:lang w:eastAsia="zh-CN"/>
              </w:rPr>
              <w:t>2. Select search condition</w:t>
            </w:r>
          </w:p>
          <w:p w:rsidR="005E0E76" w:rsidRPr="00E821A8" w:rsidRDefault="005E0E76" w:rsidP="00946F40">
            <w:pPr>
              <w:rPr>
                <w:rFonts w:eastAsia="SimSun" w:cstheme="minorHAnsi"/>
                <w:sz w:val="24"/>
                <w:szCs w:val="24"/>
                <w:lang w:eastAsia="zh-CN"/>
              </w:rPr>
            </w:pPr>
          </w:p>
          <w:p w:rsidR="005E0E76" w:rsidRPr="00E821A8" w:rsidRDefault="00D07601" w:rsidP="00946F40">
            <w:pPr>
              <w:rPr>
                <w:rFonts w:eastAsia="SimSun" w:cstheme="minorHAnsi"/>
                <w:sz w:val="24"/>
                <w:szCs w:val="24"/>
                <w:lang w:eastAsia="zh-CN"/>
              </w:rPr>
            </w:pPr>
            <w:r w:rsidRPr="00D07601">
              <w:rPr>
                <w:rFonts w:eastAsia="SimSun" w:cstheme="minorHAnsi"/>
                <w:sz w:val="24"/>
                <w:szCs w:val="24"/>
                <w:lang w:eastAsia="zh-CN"/>
              </w:rPr>
              <w:t>4. Select button “Active”, ”Inactive” or “Delete”</w:t>
            </w:r>
          </w:p>
          <w:p w:rsidR="005E0E76" w:rsidRPr="00E821A8" w:rsidRDefault="005E0E76" w:rsidP="00946F40">
            <w:pPr>
              <w:rPr>
                <w:rFonts w:eastAsia="SimSun" w:cstheme="minorHAnsi"/>
                <w:sz w:val="24"/>
                <w:szCs w:val="24"/>
                <w:lang w:eastAsia="zh-CN"/>
              </w:rPr>
            </w:pPr>
          </w:p>
          <w:p w:rsidR="005E0E76" w:rsidRPr="00FD1446" w:rsidRDefault="005E0E76" w:rsidP="00946F40">
            <w:pPr>
              <w:rPr>
                <w:rFonts w:eastAsia="SimSun" w:cstheme="minorHAnsi"/>
                <w:sz w:val="24"/>
                <w:szCs w:val="24"/>
                <w:lang w:eastAsia="zh-CN"/>
              </w:rPr>
            </w:pPr>
          </w:p>
          <w:p w:rsidR="005E0E76" w:rsidRPr="00E821A8" w:rsidRDefault="005E0E76" w:rsidP="00946F40">
            <w:pPr>
              <w:rPr>
                <w:rFonts w:eastAsia="SimSun" w:cstheme="minorHAnsi"/>
                <w:sz w:val="24"/>
                <w:szCs w:val="24"/>
                <w:lang w:eastAsia="zh-CN"/>
              </w:rPr>
            </w:pPr>
          </w:p>
        </w:tc>
      </w:tr>
      <w:tr w:rsidR="005E0E76" w:rsidRPr="00E821A8" w:rsidTr="00946F40">
        <w:tc>
          <w:tcPr>
            <w:tcW w:w="1782"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rPr>
                <w:rFonts w:cstheme="minorHAnsi"/>
                <w:sz w:val="24"/>
                <w:szCs w:val="24"/>
              </w:rPr>
            </w:pPr>
          </w:p>
        </w:tc>
        <w:tc>
          <w:tcPr>
            <w:tcW w:w="7164" w:type="dxa"/>
            <w:gridSpan w:val="2"/>
            <w:tcBorders>
              <w:top w:val="nil"/>
              <w:left w:val="nil"/>
              <w:bottom w:val="single" w:sz="4" w:space="0" w:color="auto"/>
              <w:right w:val="single" w:sz="8" w:space="0" w:color="auto"/>
            </w:tcBorders>
            <w:tcMar>
              <w:top w:w="0" w:type="dxa"/>
              <w:left w:w="108" w:type="dxa"/>
              <w:bottom w:w="0" w:type="dxa"/>
              <w:right w:w="108" w:type="dxa"/>
            </w:tcMar>
          </w:tcPr>
          <w:p w:rsidR="005E0E76" w:rsidRPr="00E821A8" w:rsidRDefault="005E0E76" w:rsidP="00946F40">
            <w:pPr>
              <w:rPr>
                <w:rFonts w:eastAsia="SimSun" w:cstheme="minorHAnsi"/>
                <w:sz w:val="24"/>
                <w:szCs w:val="24"/>
                <w:lang w:eastAsia="zh-CN"/>
              </w:rPr>
            </w:pPr>
          </w:p>
        </w:tc>
      </w:tr>
      <w:tr w:rsidR="005E0E76" w:rsidRPr="00E821A8" w:rsidTr="00946F40">
        <w:tc>
          <w:tcPr>
            <w:tcW w:w="1782"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Open Issues</w:t>
            </w:r>
          </w:p>
        </w:tc>
        <w:tc>
          <w:tcPr>
            <w:tcW w:w="7164"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N/A</w:t>
            </w:r>
          </w:p>
        </w:tc>
      </w:tr>
      <w:tr w:rsidR="005E0E76" w:rsidRPr="00E821A8" w:rsidTr="00946F40">
        <w:tc>
          <w:tcPr>
            <w:tcW w:w="1782"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Relationship</w:t>
            </w:r>
          </w:p>
        </w:tc>
        <w:tc>
          <w:tcPr>
            <w:tcW w:w="7164"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N/A</w:t>
            </w:r>
          </w:p>
        </w:tc>
      </w:tr>
      <w:tr w:rsidR="005E0E76" w:rsidRPr="00E821A8" w:rsidTr="00946F40">
        <w:tc>
          <w:tcPr>
            <w:tcW w:w="1782"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Business Rule</w:t>
            </w:r>
          </w:p>
        </w:tc>
        <w:tc>
          <w:tcPr>
            <w:tcW w:w="7164"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N/A</w:t>
            </w:r>
          </w:p>
        </w:tc>
      </w:tr>
      <w:tr w:rsidR="005E0E76" w:rsidRPr="00E821A8" w:rsidTr="00946F40">
        <w:tc>
          <w:tcPr>
            <w:tcW w:w="1782"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Priority</w:t>
            </w:r>
          </w:p>
        </w:tc>
        <w:tc>
          <w:tcPr>
            <w:tcW w:w="7164"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N/A</w:t>
            </w:r>
          </w:p>
        </w:tc>
      </w:tr>
    </w:tbl>
    <w:p w:rsidR="005E0E76" w:rsidRPr="00E821A8" w:rsidRDefault="00D07601" w:rsidP="00F20525">
      <w:pPr>
        <w:pStyle w:val="Heading4"/>
        <w:rPr>
          <w:rFonts w:asciiTheme="minorHAnsi" w:hAnsiTheme="minorHAnsi" w:cstheme="minorHAnsi"/>
          <w:snapToGrid w:val="0"/>
          <w:sz w:val="24"/>
          <w:szCs w:val="24"/>
        </w:rPr>
      </w:pPr>
      <w:bookmarkStart w:id="252" w:name="_Toc332351155"/>
      <w:r w:rsidRPr="00D07601">
        <w:rPr>
          <w:rFonts w:asciiTheme="minorHAnsi" w:hAnsiTheme="minorHAnsi" w:cstheme="minorHAnsi"/>
          <w:snapToGrid w:val="0"/>
          <w:sz w:val="24"/>
          <w:szCs w:val="24"/>
        </w:rPr>
        <w:t>2.4.3 Planner</w:t>
      </w:r>
      <w:bookmarkEnd w:id="252"/>
    </w:p>
    <w:p w:rsidR="005E0E76" w:rsidRPr="00E821A8" w:rsidRDefault="005E0E76" w:rsidP="005E0E76">
      <w:pPr>
        <w:pStyle w:val="ListParagraph"/>
        <w:rPr>
          <w:rFonts w:cstheme="minorHAnsi"/>
          <w:sz w:val="24"/>
          <w:szCs w:val="24"/>
        </w:rPr>
      </w:pPr>
    </w:p>
    <w:p w:rsidR="005E0E76" w:rsidRPr="00E821A8" w:rsidRDefault="005E0E76" w:rsidP="005E0E76">
      <w:pPr>
        <w:pStyle w:val="ListParagraph"/>
        <w:rPr>
          <w:rFonts w:cstheme="minorHAnsi"/>
          <w:sz w:val="24"/>
          <w:szCs w:val="24"/>
        </w:rPr>
      </w:pPr>
    </w:p>
    <w:p w:rsidR="005E0E76" w:rsidRPr="00E821A8" w:rsidRDefault="005E0E76" w:rsidP="005E0E76">
      <w:pPr>
        <w:pStyle w:val="ListParagraph"/>
        <w:rPr>
          <w:rFonts w:cstheme="minorHAnsi"/>
          <w:sz w:val="24"/>
          <w:szCs w:val="24"/>
        </w:rPr>
      </w:pPr>
      <w:r w:rsidRPr="00E821A8">
        <w:rPr>
          <w:rFonts w:cstheme="minorHAnsi"/>
          <w:sz w:val="24"/>
          <w:szCs w:val="24"/>
        </w:rPr>
        <w:object w:dxaOrig="8918" w:dyaOrig="6378">
          <v:shape id="_x0000_i1044" type="#_x0000_t75" style="width:447.05pt;height:319pt" o:ole="">
            <v:imagedata r:id="rId53" o:title=""/>
          </v:shape>
          <o:OLEObject Type="Embed" ProgID="Visio.Drawing.11" ShapeID="_x0000_i1044" DrawAspect="Content" ObjectID="_1406444837" r:id="rId54"/>
        </w:object>
      </w:r>
    </w:p>
    <w:p w:rsidR="005E0E76" w:rsidRPr="00E821A8" w:rsidRDefault="005E0E76" w:rsidP="005E0E76">
      <w:pPr>
        <w:pStyle w:val="ListParagraph"/>
        <w:rPr>
          <w:rFonts w:cstheme="minorHAnsi"/>
          <w:sz w:val="24"/>
          <w:szCs w:val="24"/>
        </w:rPr>
      </w:pPr>
    </w:p>
    <w:p w:rsidR="005E0E76" w:rsidRPr="00E821A8" w:rsidRDefault="005E0E76" w:rsidP="005E0E76">
      <w:pPr>
        <w:pStyle w:val="ListParagraph"/>
        <w:rPr>
          <w:rFonts w:cstheme="minorHAnsi"/>
          <w:snapToGrid w:val="0"/>
          <w:sz w:val="24"/>
          <w:szCs w:val="24"/>
        </w:rPr>
      </w:pPr>
    </w:p>
    <w:p w:rsidR="005E0E76" w:rsidRPr="00E821A8" w:rsidRDefault="005E0E76" w:rsidP="005E0E76">
      <w:pPr>
        <w:pStyle w:val="ListParagraph"/>
        <w:rPr>
          <w:rFonts w:cstheme="minorHAnsi"/>
          <w:snapToGrid w:val="0"/>
          <w:sz w:val="24"/>
          <w:szCs w:val="24"/>
        </w:rPr>
      </w:pPr>
    </w:p>
    <w:p w:rsidR="005E0E76" w:rsidRPr="00E821A8" w:rsidRDefault="005E0E76" w:rsidP="005E0E76">
      <w:pPr>
        <w:pStyle w:val="ListParagraph"/>
        <w:rPr>
          <w:rFonts w:cstheme="minorHAnsi"/>
          <w:snapToGrid w:val="0"/>
          <w:sz w:val="24"/>
          <w:szCs w:val="24"/>
        </w:rPr>
      </w:pPr>
    </w:p>
    <w:p w:rsidR="005E0E76" w:rsidRPr="00E821A8" w:rsidRDefault="005E0E76" w:rsidP="005E0E76">
      <w:pPr>
        <w:pStyle w:val="ListParagraph"/>
        <w:rPr>
          <w:rFonts w:cstheme="minorHAnsi"/>
          <w:snapToGrid w:val="0"/>
          <w:sz w:val="24"/>
          <w:szCs w:val="24"/>
        </w:rPr>
      </w:pPr>
    </w:p>
    <w:p w:rsidR="005E0E76" w:rsidRPr="00E821A8" w:rsidRDefault="005E0E76" w:rsidP="005E0E76">
      <w:pPr>
        <w:pStyle w:val="ListParagraph"/>
        <w:rPr>
          <w:rFonts w:cstheme="minorHAnsi"/>
          <w:snapToGrid w:val="0"/>
          <w:sz w:val="24"/>
          <w:szCs w:val="24"/>
        </w:rPr>
      </w:pPr>
    </w:p>
    <w:p w:rsidR="005E0E76" w:rsidRPr="00E821A8" w:rsidRDefault="005E0E76" w:rsidP="005E0E76">
      <w:pPr>
        <w:pStyle w:val="ListParagraph"/>
        <w:rPr>
          <w:rFonts w:cstheme="minorHAnsi"/>
          <w:snapToGrid w:val="0"/>
          <w:sz w:val="24"/>
          <w:szCs w:val="24"/>
        </w:rPr>
      </w:pPr>
    </w:p>
    <w:p w:rsidR="005E0E76" w:rsidRPr="00E821A8" w:rsidRDefault="005E0E76" w:rsidP="005E0E76">
      <w:pPr>
        <w:pStyle w:val="ListParagraph"/>
        <w:rPr>
          <w:rFonts w:cstheme="minorHAnsi"/>
          <w:snapToGrid w:val="0"/>
          <w:sz w:val="24"/>
          <w:szCs w:val="24"/>
        </w:rPr>
      </w:pPr>
    </w:p>
    <w:p w:rsidR="005E0E76" w:rsidRPr="00E821A8" w:rsidRDefault="005E0E76" w:rsidP="005E0E76">
      <w:pPr>
        <w:pStyle w:val="ListParagraph"/>
        <w:rPr>
          <w:rFonts w:cstheme="minorHAnsi"/>
          <w:snapToGrid w:val="0"/>
          <w:sz w:val="24"/>
          <w:szCs w:val="24"/>
        </w:rPr>
      </w:pPr>
    </w:p>
    <w:p w:rsidR="005E0E76" w:rsidRPr="00E821A8" w:rsidRDefault="005E0E76" w:rsidP="005E0E76">
      <w:pPr>
        <w:pStyle w:val="ListParagraph"/>
        <w:rPr>
          <w:rFonts w:cstheme="minorHAnsi"/>
          <w:snapToGrid w:val="0"/>
          <w:sz w:val="24"/>
          <w:szCs w:val="24"/>
        </w:rPr>
      </w:pPr>
    </w:p>
    <w:p w:rsidR="005E0E76" w:rsidRPr="00E821A8" w:rsidRDefault="005E0E76" w:rsidP="005E0E76">
      <w:pPr>
        <w:pStyle w:val="ListParagraph"/>
        <w:rPr>
          <w:rFonts w:cstheme="minorHAnsi"/>
          <w:snapToGrid w:val="0"/>
          <w:sz w:val="24"/>
          <w:szCs w:val="24"/>
        </w:rPr>
      </w:pPr>
    </w:p>
    <w:p w:rsidR="005E0E76" w:rsidRPr="00E821A8" w:rsidRDefault="005E0E76" w:rsidP="005E0E76">
      <w:pPr>
        <w:pStyle w:val="ListParagraph"/>
        <w:rPr>
          <w:rFonts w:cstheme="minorHAnsi"/>
          <w:snapToGrid w:val="0"/>
          <w:sz w:val="24"/>
          <w:szCs w:val="24"/>
        </w:rPr>
      </w:pPr>
    </w:p>
    <w:p w:rsidR="005E0E76" w:rsidRPr="00E821A8" w:rsidRDefault="00D07601" w:rsidP="005E0E76">
      <w:pPr>
        <w:pStyle w:val="ListParagraph"/>
        <w:rPr>
          <w:rFonts w:cstheme="minorHAnsi"/>
          <w:snapToGrid w:val="0"/>
          <w:sz w:val="24"/>
          <w:szCs w:val="24"/>
        </w:rPr>
      </w:pPr>
      <w:r w:rsidRPr="00D07601">
        <w:rPr>
          <w:rFonts w:cstheme="minorHAnsi"/>
          <w:snapToGrid w:val="0"/>
          <w:sz w:val="24"/>
          <w:szCs w:val="24"/>
        </w:rPr>
        <w:br/>
      </w:r>
    </w:p>
    <w:p w:rsidR="005E0E76" w:rsidRPr="00E821A8" w:rsidRDefault="005E0E76" w:rsidP="005E0E76">
      <w:pPr>
        <w:pStyle w:val="ListParagraph"/>
        <w:rPr>
          <w:rFonts w:cstheme="minorHAnsi"/>
          <w:snapToGrid w:val="0"/>
          <w:sz w:val="24"/>
          <w:szCs w:val="24"/>
        </w:rPr>
      </w:pPr>
    </w:p>
    <w:p w:rsidR="005E0E76" w:rsidRPr="00FD1446" w:rsidRDefault="005E0E76" w:rsidP="005E0E76">
      <w:pPr>
        <w:pStyle w:val="ListParagraph"/>
        <w:rPr>
          <w:rFonts w:cstheme="minorHAnsi"/>
          <w:snapToGrid w:val="0"/>
          <w:sz w:val="24"/>
          <w:szCs w:val="24"/>
        </w:rPr>
      </w:pPr>
    </w:p>
    <w:p w:rsidR="005E0E76" w:rsidRPr="00E821A8" w:rsidRDefault="005E0E76" w:rsidP="005E0E76">
      <w:pPr>
        <w:pStyle w:val="ListParagraph"/>
        <w:rPr>
          <w:rFonts w:cstheme="minorHAnsi"/>
          <w:snapToGrid w:val="0"/>
          <w:sz w:val="24"/>
          <w:szCs w:val="24"/>
        </w:rPr>
      </w:pPr>
    </w:p>
    <w:p w:rsidR="005E0E76" w:rsidRPr="00E821A8" w:rsidRDefault="005E0E76" w:rsidP="005E0E76">
      <w:pPr>
        <w:pStyle w:val="ListParagraph"/>
        <w:rPr>
          <w:rFonts w:cstheme="minorHAnsi"/>
          <w:snapToGrid w:val="0"/>
          <w:sz w:val="24"/>
          <w:szCs w:val="24"/>
        </w:rPr>
      </w:pPr>
    </w:p>
    <w:p w:rsidR="005E0E76" w:rsidRPr="00E821A8" w:rsidRDefault="00D07601" w:rsidP="00F20525">
      <w:pPr>
        <w:pStyle w:val="Heading5"/>
        <w:rPr>
          <w:rFonts w:asciiTheme="minorHAnsi" w:hAnsiTheme="minorHAnsi" w:cstheme="minorHAnsi"/>
          <w:snapToGrid w:val="0"/>
          <w:sz w:val="24"/>
          <w:szCs w:val="24"/>
        </w:rPr>
      </w:pPr>
      <w:r w:rsidRPr="00D07601">
        <w:rPr>
          <w:rFonts w:asciiTheme="minorHAnsi" w:hAnsiTheme="minorHAnsi" w:cstheme="minorHAnsi"/>
          <w:snapToGrid w:val="0"/>
          <w:sz w:val="24"/>
          <w:szCs w:val="24"/>
        </w:rPr>
        <w:t>2.4.3.1 Filter Task</w:t>
      </w:r>
    </w:p>
    <w:p w:rsidR="005E0E76" w:rsidRPr="00E821A8" w:rsidRDefault="005E0E76" w:rsidP="005E0E76">
      <w:pPr>
        <w:pStyle w:val="ListParagraph"/>
        <w:rPr>
          <w:rFonts w:cstheme="minorHAnsi"/>
          <w:sz w:val="24"/>
          <w:szCs w:val="24"/>
        </w:rPr>
      </w:pPr>
    </w:p>
    <w:p w:rsidR="005E0E76" w:rsidRPr="00E821A8" w:rsidRDefault="005E0E76" w:rsidP="005E0E76">
      <w:pPr>
        <w:pStyle w:val="ListParagraph"/>
        <w:rPr>
          <w:rFonts w:cstheme="minorHAnsi"/>
          <w:color w:val="4BACC6" w:themeColor="accent5"/>
          <w:sz w:val="24"/>
          <w:szCs w:val="24"/>
        </w:rPr>
      </w:pPr>
      <w:r w:rsidRPr="00E821A8">
        <w:rPr>
          <w:rFonts w:cstheme="minorHAnsi"/>
          <w:sz w:val="24"/>
          <w:szCs w:val="24"/>
        </w:rPr>
        <w:object w:dxaOrig="5475" w:dyaOrig="1661">
          <v:shape id="_x0000_i1045" type="#_x0000_t75" style="width:273.75pt;height:82.9pt" o:ole="">
            <v:imagedata r:id="rId55" o:title=""/>
          </v:shape>
          <o:OLEObject Type="Embed" ProgID="Visio.Drawing.11" ShapeID="_x0000_i1045" DrawAspect="Content" ObjectID="_1406444838" r:id="rId56"/>
        </w:object>
      </w:r>
    </w:p>
    <w:p w:rsidR="005E0E76" w:rsidRPr="00E821A8" w:rsidRDefault="00D07601" w:rsidP="005E0E76">
      <w:pPr>
        <w:pStyle w:val="ListParagraph"/>
        <w:rPr>
          <w:rFonts w:cstheme="minorHAnsi"/>
          <w:sz w:val="24"/>
          <w:szCs w:val="24"/>
        </w:rPr>
      </w:pPr>
      <w:r w:rsidRPr="00D07601">
        <w:rPr>
          <w:rFonts w:cstheme="minorHAnsi"/>
          <w:sz w:val="24"/>
          <w:szCs w:val="24"/>
        </w:rPr>
        <w:tab/>
      </w:r>
    </w:p>
    <w:p w:rsidR="005E0E76" w:rsidRPr="00E821A8" w:rsidRDefault="00D07601" w:rsidP="005E0E76">
      <w:pPr>
        <w:rPr>
          <w:rFonts w:cstheme="minorHAnsi"/>
          <w:sz w:val="24"/>
          <w:szCs w:val="24"/>
        </w:rPr>
      </w:pPr>
      <w:r w:rsidRPr="00D07601">
        <w:rPr>
          <w:rFonts w:cstheme="minorHAnsi"/>
          <w:sz w:val="24"/>
          <w:szCs w:val="24"/>
        </w:rPr>
        <w:t>Use Case scenario:</w:t>
      </w:r>
    </w:p>
    <w:tbl>
      <w:tblPr>
        <w:tblW w:w="0" w:type="auto"/>
        <w:tblCellMar>
          <w:left w:w="0" w:type="dxa"/>
          <w:right w:w="0" w:type="dxa"/>
        </w:tblCellMar>
        <w:tblLook w:val="0000"/>
      </w:tblPr>
      <w:tblGrid>
        <w:gridCol w:w="1803"/>
        <w:gridCol w:w="3650"/>
        <w:gridCol w:w="3551"/>
      </w:tblGrid>
      <w:tr w:rsidR="005E0E76" w:rsidRPr="00E821A8" w:rsidTr="00946F40">
        <w:tc>
          <w:tcPr>
            <w:tcW w:w="1818"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D07601" w:rsidP="00946F40">
            <w:pPr>
              <w:rPr>
                <w:rFonts w:eastAsia="MS PGothic" w:cstheme="minorHAnsi"/>
                <w:sz w:val="24"/>
                <w:szCs w:val="24"/>
              </w:rPr>
            </w:pPr>
            <w:r w:rsidRPr="00D07601">
              <w:rPr>
                <w:rFonts w:eastAsia="MS PGothic" w:cstheme="minorHAnsi"/>
                <w:sz w:val="24"/>
                <w:szCs w:val="24"/>
              </w:rPr>
              <w:t>User Case ID</w:t>
            </w:r>
          </w:p>
        </w:tc>
        <w:tc>
          <w:tcPr>
            <w:tcW w:w="7398"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5E0E76" w:rsidRPr="00E821A8" w:rsidRDefault="00D07601" w:rsidP="00946F40">
            <w:pPr>
              <w:rPr>
                <w:rFonts w:eastAsia="MS PGothic" w:cstheme="minorHAnsi"/>
                <w:sz w:val="24"/>
                <w:szCs w:val="24"/>
              </w:rPr>
            </w:pPr>
            <w:r w:rsidRPr="00D07601">
              <w:rPr>
                <w:rFonts w:eastAsia="Calibri" w:cstheme="minorHAnsi"/>
                <w:sz w:val="24"/>
                <w:szCs w:val="24"/>
              </w:rPr>
              <w:t>Planner_UC01</w:t>
            </w:r>
          </w:p>
        </w:tc>
      </w:tr>
      <w:tr w:rsidR="005E0E76" w:rsidRPr="00E821A8"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D07601" w:rsidP="00946F40">
            <w:pPr>
              <w:rPr>
                <w:rFonts w:eastAsia="MS PGothic" w:cstheme="minorHAnsi"/>
                <w:sz w:val="24"/>
                <w:szCs w:val="24"/>
              </w:rPr>
            </w:pPr>
            <w:r w:rsidRPr="00D07601">
              <w:rPr>
                <w:rFonts w:eastAsia="MS PGothic" w:cstheme="minorHAnsi"/>
                <w:sz w:val="24"/>
                <w:szCs w:val="24"/>
              </w:rPr>
              <w:t>Name</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SimSun" w:cstheme="minorHAnsi"/>
                <w:sz w:val="24"/>
                <w:szCs w:val="24"/>
                <w:lang w:eastAsia="zh-CN"/>
              </w:rPr>
            </w:pPr>
            <w:r w:rsidRPr="00D07601">
              <w:rPr>
                <w:rFonts w:eastAsia="Calibri" w:cstheme="minorHAnsi"/>
                <w:sz w:val="24"/>
                <w:szCs w:val="24"/>
              </w:rPr>
              <w:t>Filter Task</w:t>
            </w:r>
          </w:p>
        </w:tc>
      </w:tr>
      <w:tr w:rsidR="005E0E76" w:rsidRPr="00E821A8"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MS PGothic" w:cstheme="minorHAnsi"/>
                <w:sz w:val="24"/>
                <w:szCs w:val="24"/>
              </w:rPr>
            </w:pPr>
            <w:r w:rsidRPr="00D07601">
              <w:rPr>
                <w:rFonts w:eastAsia="MS PGothic" w:cstheme="minorHAnsi"/>
                <w:sz w:val="24"/>
                <w:szCs w:val="24"/>
              </w:rPr>
              <w:t>Goal</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SimSun" w:cstheme="minorHAnsi"/>
                <w:sz w:val="24"/>
                <w:szCs w:val="24"/>
                <w:lang w:eastAsia="zh-CN"/>
              </w:rPr>
            </w:pPr>
            <w:r w:rsidRPr="00D07601">
              <w:rPr>
                <w:rFonts w:cstheme="minorHAnsi"/>
                <w:sz w:val="24"/>
                <w:szCs w:val="24"/>
              </w:rPr>
              <w:t>This function allows Project Manager and Team Member to filter tasks that are displayed on screen.</w:t>
            </w:r>
          </w:p>
        </w:tc>
      </w:tr>
      <w:tr w:rsidR="005E0E76" w:rsidRPr="00E821A8"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MS PGothic" w:cstheme="minorHAnsi"/>
                <w:sz w:val="24"/>
                <w:szCs w:val="24"/>
              </w:rPr>
            </w:pPr>
            <w:r w:rsidRPr="00D07601">
              <w:rPr>
                <w:rFonts w:eastAsia="MS PGothic" w:cstheme="minorHAnsi"/>
                <w:sz w:val="24"/>
                <w:szCs w:val="24"/>
              </w:rPr>
              <w:t>Actors</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SimSun" w:cstheme="minorHAnsi"/>
                <w:sz w:val="24"/>
                <w:szCs w:val="24"/>
                <w:lang w:eastAsia="zh-CN"/>
              </w:rPr>
            </w:pPr>
            <w:r w:rsidRPr="00D07601">
              <w:rPr>
                <w:rFonts w:cstheme="minorHAnsi"/>
                <w:sz w:val="24"/>
                <w:szCs w:val="24"/>
              </w:rPr>
              <w:t xml:space="preserve">Project </w:t>
            </w:r>
            <w:r w:rsidRPr="00D07601">
              <w:rPr>
                <w:rFonts w:eastAsia="SimSun" w:cstheme="minorHAnsi"/>
                <w:sz w:val="24"/>
                <w:szCs w:val="24"/>
                <w:lang w:eastAsia="zh-CN"/>
              </w:rPr>
              <w:t>Manager; Team Member</w:t>
            </w:r>
          </w:p>
        </w:tc>
      </w:tr>
      <w:tr w:rsidR="005E0E76" w:rsidRPr="00E821A8"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MS PGothic" w:cstheme="minorHAnsi"/>
                <w:sz w:val="24"/>
                <w:szCs w:val="24"/>
              </w:rPr>
            </w:pPr>
            <w:r w:rsidRPr="00D07601">
              <w:rPr>
                <w:rFonts w:eastAsia="MS PGothic" w:cstheme="minorHAnsi"/>
                <w:sz w:val="24"/>
                <w:szCs w:val="24"/>
              </w:rPr>
              <w:t>Pre-conditions</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SimSun" w:cstheme="minorHAnsi"/>
                <w:sz w:val="24"/>
                <w:szCs w:val="24"/>
                <w:lang w:eastAsia="zh-CN"/>
              </w:rPr>
            </w:pPr>
            <w:r w:rsidRPr="00D07601">
              <w:rPr>
                <w:rFonts w:eastAsia="SimSun" w:cstheme="minorHAnsi"/>
                <w:sz w:val="24"/>
                <w:szCs w:val="24"/>
                <w:lang w:eastAsia="zh-CN"/>
              </w:rPr>
              <w:t>Users must log in with role “Project Manager” or “Team Member”; Users must go to Planner page</w:t>
            </w:r>
          </w:p>
        </w:tc>
      </w:tr>
      <w:tr w:rsidR="005E0E76" w:rsidRPr="00E821A8"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MS PGothic" w:cstheme="minorHAnsi"/>
                <w:sz w:val="24"/>
                <w:szCs w:val="24"/>
              </w:rPr>
            </w:pPr>
            <w:r w:rsidRPr="00D07601">
              <w:rPr>
                <w:rFonts w:eastAsia="MS PGothic" w:cstheme="minorHAnsi"/>
                <w:sz w:val="24"/>
                <w:szCs w:val="24"/>
              </w:rPr>
              <w:t>Post-conditions</w:t>
            </w:r>
          </w:p>
        </w:tc>
        <w:tc>
          <w:tcPr>
            <w:tcW w:w="7398" w:type="dxa"/>
            <w:gridSpan w:val="2"/>
            <w:tcBorders>
              <w:top w:val="nil"/>
              <w:left w:val="nil"/>
              <w:right w:val="single" w:sz="8"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SimSun" w:cstheme="minorHAnsi"/>
                <w:sz w:val="24"/>
                <w:szCs w:val="24"/>
                <w:lang w:eastAsia="zh-CN"/>
              </w:rPr>
            </w:pPr>
            <w:r w:rsidRPr="00D07601">
              <w:rPr>
                <w:rFonts w:eastAsia="SimSun" w:cstheme="minorHAnsi"/>
                <w:sz w:val="24"/>
                <w:szCs w:val="24"/>
                <w:lang w:eastAsia="zh-CN"/>
              </w:rPr>
              <w:t>N/A</w:t>
            </w:r>
          </w:p>
        </w:tc>
      </w:tr>
      <w:tr w:rsidR="005E0E76" w:rsidRPr="00E821A8" w:rsidTr="00946F40">
        <w:trPr>
          <w:trHeight w:val="2743"/>
        </w:trPr>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MS PGothic" w:cstheme="minorHAnsi"/>
                <w:sz w:val="24"/>
                <w:szCs w:val="24"/>
              </w:rPr>
            </w:pPr>
            <w:r w:rsidRPr="00D07601">
              <w:rPr>
                <w:rFonts w:eastAsia="MS PGothic" w:cstheme="minorHAnsi"/>
                <w:sz w:val="24"/>
                <w:szCs w:val="24"/>
              </w:rPr>
              <w:t>Main Flow</w:t>
            </w:r>
          </w:p>
        </w:tc>
        <w:tc>
          <w:tcPr>
            <w:tcW w:w="3743"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SimSun" w:cstheme="minorHAnsi"/>
                <w:sz w:val="24"/>
                <w:szCs w:val="24"/>
                <w:lang w:eastAsia="zh-CN"/>
              </w:rPr>
            </w:pPr>
            <w:r w:rsidRPr="00D07601">
              <w:rPr>
                <w:rFonts w:eastAsia="SimSun" w:cstheme="minorHAnsi"/>
                <w:sz w:val="24"/>
                <w:szCs w:val="24"/>
                <w:lang w:eastAsia="zh-CN"/>
              </w:rPr>
              <w:t>1.</w:t>
            </w:r>
            <w:r w:rsidRPr="00D07601">
              <w:rPr>
                <w:rFonts w:eastAsia="Calibri" w:cstheme="minorHAnsi"/>
                <w:sz w:val="24"/>
                <w:szCs w:val="24"/>
              </w:rPr>
              <w:t xml:space="preserve"> Select conditions to filter and click “Search” button.</w:t>
            </w:r>
          </w:p>
          <w:p w:rsidR="005E0E76" w:rsidRPr="00E821A8" w:rsidRDefault="005E0E76" w:rsidP="00946F40">
            <w:pPr>
              <w:rPr>
                <w:rFonts w:eastAsia="SimSun" w:cstheme="minorHAnsi"/>
                <w:sz w:val="24"/>
                <w:szCs w:val="24"/>
                <w:lang w:eastAsia="zh-CN"/>
              </w:rPr>
            </w:pPr>
          </w:p>
        </w:tc>
        <w:tc>
          <w:tcPr>
            <w:tcW w:w="3655" w:type="dxa"/>
            <w:tcBorders>
              <w:top w:val="nil"/>
              <w:left w:val="nil"/>
              <w:bottom w:val="single" w:sz="8" w:space="0" w:color="auto"/>
              <w:right w:val="single" w:sz="8" w:space="0" w:color="auto"/>
            </w:tcBorders>
            <w:shd w:val="clear" w:color="auto" w:fill="FFFF99"/>
          </w:tcPr>
          <w:p w:rsidR="005E0E76" w:rsidRPr="00E821A8" w:rsidRDefault="005E0E76" w:rsidP="00946F40">
            <w:pPr>
              <w:rPr>
                <w:rFonts w:eastAsia="SimSun" w:cstheme="minorHAnsi"/>
                <w:sz w:val="24"/>
                <w:szCs w:val="24"/>
                <w:lang w:eastAsia="zh-CN"/>
              </w:rPr>
            </w:pPr>
          </w:p>
          <w:p w:rsidR="005E0E76" w:rsidRPr="00E821A8" w:rsidRDefault="00D07601" w:rsidP="00946F40">
            <w:pPr>
              <w:rPr>
                <w:rFonts w:eastAsia="SimSun" w:cstheme="minorHAnsi"/>
                <w:sz w:val="24"/>
                <w:szCs w:val="24"/>
                <w:lang w:eastAsia="zh-CN"/>
              </w:rPr>
            </w:pPr>
            <w:r w:rsidRPr="00D07601">
              <w:rPr>
                <w:rFonts w:eastAsia="SimSun" w:cstheme="minorHAnsi"/>
                <w:sz w:val="24"/>
                <w:szCs w:val="24"/>
                <w:lang w:eastAsia="zh-CN"/>
              </w:rPr>
              <w:t>2. Show task list after filtering.</w:t>
            </w:r>
          </w:p>
          <w:p w:rsidR="005E0E76" w:rsidRPr="00E821A8" w:rsidRDefault="005E0E76" w:rsidP="00946F40">
            <w:pPr>
              <w:rPr>
                <w:rFonts w:eastAsia="SimSun" w:cstheme="minorHAnsi"/>
                <w:sz w:val="24"/>
                <w:szCs w:val="24"/>
                <w:lang w:eastAsia="zh-CN"/>
              </w:rPr>
            </w:pPr>
          </w:p>
        </w:tc>
      </w:tr>
      <w:tr w:rsidR="005E0E76" w:rsidRPr="00E821A8" w:rsidTr="00946F40">
        <w:tc>
          <w:tcPr>
            <w:tcW w:w="1818"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E0E76" w:rsidRPr="00E821A8" w:rsidRDefault="00D07601" w:rsidP="00946F40">
            <w:pPr>
              <w:rPr>
                <w:rFonts w:eastAsia="MS PGothic" w:cstheme="minorHAnsi"/>
                <w:sz w:val="24"/>
                <w:szCs w:val="24"/>
              </w:rPr>
            </w:pPr>
            <w:r w:rsidRPr="00D07601">
              <w:rPr>
                <w:rFonts w:eastAsia="MS PGothic" w:cstheme="minorHAnsi"/>
                <w:sz w:val="24"/>
                <w:szCs w:val="24"/>
              </w:rPr>
              <w:t>Exception</w:t>
            </w:r>
          </w:p>
        </w:tc>
        <w:tc>
          <w:tcPr>
            <w:tcW w:w="7398" w:type="dxa"/>
            <w:gridSpan w:val="2"/>
            <w:tcBorders>
              <w:top w:val="nil"/>
              <w:left w:val="nil"/>
              <w:bottom w:val="single" w:sz="4" w:space="0" w:color="auto"/>
              <w:right w:val="single" w:sz="8"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SimSun" w:cstheme="minorHAnsi"/>
                <w:sz w:val="24"/>
                <w:szCs w:val="24"/>
                <w:lang w:eastAsia="zh-CN"/>
              </w:rPr>
            </w:pPr>
            <w:r w:rsidRPr="00D07601">
              <w:rPr>
                <w:rFonts w:eastAsia="SimSun" w:cstheme="minorHAnsi"/>
                <w:sz w:val="24"/>
                <w:szCs w:val="24"/>
                <w:lang w:eastAsia="zh-CN"/>
              </w:rPr>
              <w:t>N/A</w:t>
            </w:r>
          </w:p>
        </w:tc>
      </w:tr>
      <w:tr w:rsidR="005E0E76" w:rsidRPr="00E821A8"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MS PGothic" w:cstheme="minorHAnsi"/>
                <w:sz w:val="24"/>
                <w:szCs w:val="24"/>
              </w:rPr>
            </w:pPr>
            <w:r w:rsidRPr="00D07601">
              <w:rPr>
                <w:rFonts w:eastAsia="MS PGothic" w:cstheme="minorHAnsi"/>
                <w:sz w:val="24"/>
                <w:szCs w:val="24"/>
              </w:rPr>
              <w:t>Open Issues</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MS PGothic" w:cstheme="minorHAnsi"/>
                <w:sz w:val="24"/>
                <w:szCs w:val="24"/>
              </w:rPr>
            </w:pPr>
            <w:r w:rsidRPr="00D07601">
              <w:rPr>
                <w:rFonts w:eastAsia="MS PGothic" w:cstheme="minorHAnsi"/>
                <w:sz w:val="24"/>
                <w:szCs w:val="24"/>
              </w:rPr>
              <w:t>N/A</w:t>
            </w:r>
          </w:p>
        </w:tc>
      </w:tr>
      <w:tr w:rsidR="005E0E76" w:rsidRPr="00E821A8"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MS PGothic" w:cstheme="minorHAnsi"/>
                <w:sz w:val="24"/>
                <w:szCs w:val="24"/>
              </w:rPr>
            </w:pPr>
            <w:r w:rsidRPr="00D07601">
              <w:rPr>
                <w:rFonts w:eastAsia="MS PGothic" w:cstheme="minorHAnsi"/>
                <w:sz w:val="24"/>
                <w:szCs w:val="24"/>
              </w:rPr>
              <w:t>Relationship</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MS PGothic" w:cstheme="minorHAnsi"/>
                <w:sz w:val="24"/>
                <w:szCs w:val="24"/>
              </w:rPr>
            </w:pPr>
            <w:r w:rsidRPr="00D07601">
              <w:rPr>
                <w:rFonts w:eastAsia="MS PGothic" w:cstheme="minorHAnsi"/>
                <w:sz w:val="24"/>
                <w:szCs w:val="24"/>
              </w:rPr>
              <w:t>N/A</w:t>
            </w:r>
          </w:p>
        </w:tc>
      </w:tr>
      <w:tr w:rsidR="005E0E76" w:rsidRPr="00E821A8"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MS PGothic" w:cstheme="minorHAnsi"/>
                <w:sz w:val="24"/>
                <w:szCs w:val="24"/>
              </w:rPr>
            </w:pPr>
            <w:r w:rsidRPr="00D07601">
              <w:rPr>
                <w:rFonts w:eastAsia="MS PGothic" w:cstheme="minorHAnsi"/>
                <w:sz w:val="24"/>
                <w:szCs w:val="24"/>
              </w:rPr>
              <w:t>Business rule</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MS PGothic" w:cstheme="minorHAnsi"/>
                <w:sz w:val="24"/>
                <w:szCs w:val="24"/>
              </w:rPr>
            </w:pPr>
            <w:r w:rsidRPr="00D07601">
              <w:rPr>
                <w:rFonts w:eastAsia="MS PGothic" w:cstheme="minorHAnsi"/>
                <w:sz w:val="24"/>
                <w:szCs w:val="24"/>
              </w:rPr>
              <w:t>N/A</w:t>
            </w:r>
          </w:p>
        </w:tc>
      </w:tr>
      <w:tr w:rsidR="005E0E76" w:rsidRPr="00E821A8"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MS PGothic" w:cstheme="minorHAnsi"/>
                <w:sz w:val="24"/>
                <w:szCs w:val="24"/>
              </w:rPr>
            </w:pPr>
            <w:r w:rsidRPr="00D07601">
              <w:rPr>
                <w:rFonts w:eastAsia="MS PGothic" w:cstheme="minorHAnsi"/>
                <w:sz w:val="24"/>
                <w:szCs w:val="24"/>
              </w:rPr>
              <w:t>Priority</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MS PGothic" w:cstheme="minorHAnsi"/>
                <w:sz w:val="24"/>
                <w:szCs w:val="24"/>
              </w:rPr>
            </w:pPr>
            <w:r w:rsidRPr="00D07601">
              <w:rPr>
                <w:rFonts w:eastAsia="MS PGothic" w:cstheme="minorHAnsi"/>
                <w:sz w:val="24"/>
                <w:szCs w:val="24"/>
              </w:rPr>
              <w:t>Normal</w:t>
            </w:r>
          </w:p>
        </w:tc>
      </w:tr>
    </w:tbl>
    <w:p w:rsidR="005E0E76" w:rsidRPr="00E821A8" w:rsidRDefault="005E0E76" w:rsidP="008878F7">
      <w:pPr>
        <w:rPr>
          <w:rFonts w:cstheme="minorHAnsi"/>
          <w:snapToGrid w:val="0"/>
          <w:sz w:val="24"/>
          <w:szCs w:val="24"/>
        </w:rPr>
      </w:pPr>
    </w:p>
    <w:p w:rsidR="00F20525" w:rsidRPr="00E821A8" w:rsidRDefault="00F20525" w:rsidP="008878F7">
      <w:pPr>
        <w:rPr>
          <w:rFonts w:cstheme="minorHAnsi"/>
          <w:snapToGrid w:val="0"/>
          <w:sz w:val="24"/>
          <w:szCs w:val="24"/>
        </w:rPr>
      </w:pPr>
    </w:p>
    <w:p w:rsidR="005E0E76" w:rsidRPr="00E821A8" w:rsidRDefault="00D07601" w:rsidP="00F20525">
      <w:pPr>
        <w:pStyle w:val="Heading5"/>
        <w:rPr>
          <w:rFonts w:asciiTheme="minorHAnsi" w:hAnsiTheme="minorHAnsi" w:cstheme="minorHAnsi"/>
          <w:snapToGrid w:val="0"/>
          <w:sz w:val="24"/>
          <w:szCs w:val="24"/>
        </w:rPr>
      </w:pPr>
      <w:r w:rsidRPr="00D07601">
        <w:rPr>
          <w:rFonts w:asciiTheme="minorHAnsi" w:hAnsiTheme="minorHAnsi" w:cstheme="minorHAnsi"/>
          <w:snapToGrid w:val="0"/>
          <w:sz w:val="24"/>
          <w:szCs w:val="24"/>
        </w:rPr>
        <w:t>2.4.3.2 Add Task</w:t>
      </w:r>
    </w:p>
    <w:p w:rsidR="005E0E76" w:rsidRPr="00E821A8" w:rsidRDefault="005E0E76" w:rsidP="005E0E76">
      <w:pPr>
        <w:rPr>
          <w:rFonts w:cstheme="minorHAnsi"/>
          <w:sz w:val="24"/>
          <w:szCs w:val="24"/>
        </w:rPr>
      </w:pPr>
    </w:p>
    <w:p w:rsidR="005E0E76" w:rsidRPr="00E821A8" w:rsidRDefault="005E0E76" w:rsidP="005E0E76">
      <w:pPr>
        <w:rPr>
          <w:rFonts w:cstheme="minorHAnsi"/>
          <w:sz w:val="24"/>
          <w:szCs w:val="24"/>
        </w:rPr>
      </w:pPr>
    </w:p>
    <w:p w:rsidR="005E0E76" w:rsidRPr="00E821A8" w:rsidRDefault="005E0E76" w:rsidP="005E0E76">
      <w:pPr>
        <w:rPr>
          <w:rFonts w:cstheme="minorHAnsi"/>
          <w:sz w:val="24"/>
          <w:szCs w:val="24"/>
        </w:rPr>
      </w:pPr>
      <w:r w:rsidRPr="00E821A8">
        <w:rPr>
          <w:rFonts w:cstheme="minorHAnsi"/>
          <w:sz w:val="24"/>
          <w:szCs w:val="24"/>
        </w:rPr>
        <w:object w:dxaOrig="3481" w:dyaOrig="1661">
          <v:shape id="_x0000_i1046" type="#_x0000_t75" style="width:174.15pt;height:82.9pt" o:ole="">
            <v:imagedata r:id="rId57" o:title=""/>
          </v:shape>
          <o:OLEObject Type="Embed" ProgID="Visio.Drawing.11" ShapeID="_x0000_i1046" DrawAspect="Content" ObjectID="_1406444839" r:id="rId58"/>
        </w:object>
      </w:r>
    </w:p>
    <w:p w:rsidR="005E0E76" w:rsidRPr="00E821A8" w:rsidRDefault="00D07601" w:rsidP="005E0E76">
      <w:pPr>
        <w:rPr>
          <w:rFonts w:cstheme="minorHAnsi"/>
          <w:sz w:val="24"/>
          <w:szCs w:val="24"/>
        </w:rPr>
      </w:pPr>
      <w:r w:rsidRPr="00D07601">
        <w:rPr>
          <w:rFonts w:cstheme="minorHAnsi"/>
          <w:sz w:val="24"/>
          <w:szCs w:val="24"/>
        </w:rPr>
        <w:t>Use Case scenario:</w:t>
      </w:r>
    </w:p>
    <w:tbl>
      <w:tblPr>
        <w:tblW w:w="0" w:type="auto"/>
        <w:tblCellMar>
          <w:left w:w="0" w:type="dxa"/>
          <w:right w:w="0" w:type="dxa"/>
        </w:tblCellMar>
        <w:tblLook w:val="0000"/>
      </w:tblPr>
      <w:tblGrid>
        <w:gridCol w:w="1802"/>
        <w:gridCol w:w="3647"/>
        <w:gridCol w:w="3555"/>
      </w:tblGrid>
      <w:tr w:rsidR="005E0E76" w:rsidRPr="00E821A8" w:rsidTr="00946F40">
        <w:tc>
          <w:tcPr>
            <w:tcW w:w="1818"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D07601" w:rsidP="00946F40">
            <w:pPr>
              <w:rPr>
                <w:rFonts w:eastAsia="MS PGothic" w:cstheme="minorHAnsi"/>
                <w:sz w:val="24"/>
                <w:szCs w:val="24"/>
              </w:rPr>
            </w:pPr>
            <w:r w:rsidRPr="00D07601">
              <w:rPr>
                <w:rFonts w:eastAsia="MS PGothic" w:cstheme="minorHAnsi"/>
                <w:sz w:val="24"/>
                <w:szCs w:val="24"/>
              </w:rPr>
              <w:t>User Case ID</w:t>
            </w:r>
          </w:p>
        </w:tc>
        <w:tc>
          <w:tcPr>
            <w:tcW w:w="7398"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5E0E76" w:rsidRPr="00E821A8" w:rsidRDefault="00D07601" w:rsidP="00946F40">
            <w:pPr>
              <w:rPr>
                <w:rFonts w:eastAsia="MS PGothic" w:cstheme="minorHAnsi"/>
                <w:sz w:val="24"/>
                <w:szCs w:val="24"/>
              </w:rPr>
            </w:pPr>
            <w:r w:rsidRPr="00D07601">
              <w:rPr>
                <w:rFonts w:eastAsia="Calibri" w:cstheme="minorHAnsi"/>
                <w:sz w:val="24"/>
                <w:szCs w:val="24"/>
              </w:rPr>
              <w:t>Planner_UC02</w:t>
            </w:r>
          </w:p>
        </w:tc>
      </w:tr>
      <w:tr w:rsidR="005E0E76" w:rsidRPr="00E821A8"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D07601" w:rsidP="00946F40">
            <w:pPr>
              <w:rPr>
                <w:rFonts w:eastAsia="MS PGothic" w:cstheme="minorHAnsi"/>
                <w:sz w:val="24"/>
                <w:szCs w:val="24"/>
              </w:rPr>
            </w:pPr>
            <w:r w:rsidRPr="00D07601">
              <w:rPr>
                <w:rFonts w:eastAsia="MS PGothic" w:cstheme="minorHAnsi"/>
                <w:sz w:val="24"/>
                <w:szCs w:val="24"/>
              </w:rPr>
              <w:t>Name</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SimSun" w:cstheme="minorHAnsi"/>
                <w:sz w:val="24"/>
                <w:szCs w:val="24"/>
                <w:lang w:eastAsia="zh-CN"/>
              </w:rPr>
            </w:pPr>
            <w:r w:rsidRPr="00D07601">
              <w:rPr>
                <w:rFonts w:eastAsia="Calibri" w:cstheme="minorHAnsi"/>
                <w:sz w:val="24"/>
                <w:szCs w:val="24"/>
              </w:rPr>
              <w:t>Add Task</w:t>
            </w:r>
          </w:p>
        </w:tc>
      </w:tr>
      <w:tr w:rsidR="005E0E76" w:rsidRPr="00E821A8"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MS PGothic" w:cstheme="minorHAnsi"/>
                <w:sz w:val="24"/>
                <w:szCs w:val="24"/>
              </w:rPr>
            </w:pPr>
            <w:r w:rsidRPr="00D07601">
              <w:rPr>
                <w:rFonts w:eastAsia="MS PGothic" w:cstheme="minorHAnsi"/>
                <w:sz w:val="24"/>
                <w:szCs w:val="24"/>
              </w:rPr>
              <w:t>Goal</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SimSun" w:cstheme="minorHAnsi"/>
                <w:sz w:val="24"/>
                <w:szCs w:val="24"/>
                <w:lang w:eastAsia="zh-CN"/>
              </w:rPr>
            </w:pPr>
            <w:r w:rsidRPr="00D07601">
              <w:rPr>
                <w:rFonts w:cstheme="minorHAnsi"/>
                <w:sz w:val="24"/>
                <w:szCs w:val="24"/>
              </w:rPr>
              <w:t>This function allows Project Manager to plan and add specific tasks to his/her project.</w:t>
            </w:r>
          </w:p>
        </w:tc>
      </w:tr>
      <w:tr w:rsidR="005E0E76" w:rsidRPr="00E821A8"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MS PGothic" w:cstheme="minorHAnsi"/>
                <w:sz w:val="24"/>
                <w:szCs w:val="24"/>
              </w:rPr>
            </w:pPr>
            <w:r w:rsidRPr="00D07601">
              <w:rPr>
                <w:rFonts w:eastAsia="MS PGothic" w:cstheme="minorHAnsi"/>
                <w:sz w:val="24"/>
                <w:szCs w:val="24"/>
              </w:rPr>
              <w:t>Actors</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SimSun" w:cstheme="minorHAnsi"/>
                <w:sz w:val="24"/>
                <w:szCs w:val="24"/>
                <w:lang w:eastAsia="zh-CN"/>
              </w:rPr>
            </w:pPr>
            <w:r w:rsidRPr="00D07601">
              <w:rPr>
                <w:rFonts w:cstheme="minorHAnsi"/>
                <w:sz w:val="24"/>
                <w:szCs w:val="24"/>
              </w:rPr>
              <w:t xml:space="preserve">Project </w:t>
            </w:r>
            <w:r w:rsidRPr="00D07601">
              <w:rPr>
                <w:rFonts w:eastAsia="SimSun" w:cstheme="minorHAnsi"/>
                <w:sz w:val="24"/>
                <w:szCs w:val="24"/>
                <w:lang w:eastAsia="zh-CN"/>
              </w:rPr>
              <w:t>Manager</w:t>
            </w:r>
          </w:p>
        </w:tc>
      </w:tr>
      <w:tr w:rsidR="005E0E76" w:rsidRPr="00E821A8"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MS PGothic" w:cstheme="minorHAnsi"/>
                <w:sz w:val="24"/>
                <w:szCs w:val="24"/>
              </w:rPr>
            </w:pPr>
            <w:r w:rsidRPr="00D07601">
              <w:rPr>
                <w:rFonts w:eastAsia="MS PGothic" w:cstheme="minorHAnsi"/>
                <w:sz w:val="24"/>
                <w:szCs w:val="24"/>
              </w:rPr>
              <w:t>Pre-conditions</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SimSun" w:cstheme="minorHAnsi"/>
                <w:sz w:val="24"/>
                <w:szCs w:val="24"/>
                <w:lang w:eastAsia="zh-CN"/>
              </w:rPr>
            </w:pPr>
            <w:r w:rsidRPr="00D07601">
              <w:rPr>
                <w:rFonts w:eastAsia="SimSun" w:cstheme="minorHAnsi"/>
                <w:sz w:val="24"/>
                <w:szCs w:val="24"/>
                <w:lang w:eastAsia="zh-CN"/>
              </w:rPr>
              <w:t>Users must log in with role “Project Manager”; Users must go to Planner page</w:t>
            </w:r>
          </w:p>
        </w:tc>
      </w:tr>
      <w:tr w:rsidR="005E0E76" w:rsidRPr="00E821A8"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MS PGothic" w:cstheme="minorHAnsi"/>
                <w:sz w:val="24"/>
                <w:szCs w:val="24"/>
              </w:rPr>
            </w:pPr>
            <w:r w:rsidRPr="00D07601">
              <w:rPr>
                <w:rFonts w:eastAsia="MS PGothic" w:cstheme="minorHAnsi"/>
                <w:sz w:val="24"/>
                <w:szCs w:val="24"/>
              </w:rPr>
              <w:t>Post-conditions</w:t>
            </w:r>
          </w:p>
        </w:tc>
        <w:tc>
          <w:tcPr>
            <w:tcW w:w="7398" w:type="dxa"/>
            <w:gridSpan w:val="2"/>
            <w:tcBorders>
              <w:top w:val="nil"/>
              <w:left w:val="nil"/>
              <w:right w:val="single" w:sz="8"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SimSun" w:cstheme="minorHAnsi"/>
                <w:sz w:val="24"/>
                <w:szCs w:val="24"/>
                <w:lang w:eastAsia="zh-CN"/>
              </w:rPr>
            </w:pPr>
            <w:r w:rsidRPr="00D07601">
              <w:rPr>
                <w:rFonts w:eastAsia="SimSun" w:cstheme="minorHAnsi"/>
                <w:sz w:val="24"/>
                <w:szCs w:val="24"/>
                <w:lang w:eastAsia="zh-CN"/>
              </w:rPr>
              <w:t>N/A</w:t>
            </w:r>
          </w:p>
        </w:tc>
      </w:tr>
      <w:tr w:rsidR="005E0E76" w:rsidRPr="00E821A8" w:rsidTr="00946F40">
        <w:trPr>
          <w:trHeight w:val="2743"/>
        </w:trPr>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MS PGothic" w:cstheme="minorHAnsi"/>
                <w:sz w:val="24"/>
                <w:szCs w:val="24"/>
              </w:rPr>
            </w:pPr>
            <w:r w:rsidRPr="00D07601">
              <w:rPr>
                <w:rFonts w:eastAsia="MS PGothic" w:cstheme="minorHAnsi"/>
                <w:sz w:val="24"/>
                <w:szCs w:val="24"/>
              </w:rPr>
              <w:t>Main Flow</w:t>
            </w:r>
          </w:p>
        </w:tc>
        <w:tc>
          <w:tcPr>
            <w:tcW w:w="3743"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SimSun" w:cstheme="minorHAnsi"/>
                <w:sz w:val="24"/>
                <w:szCs w:val="24"/>
                <w:lang w:eastAsia="zh-CN"/>
              </w:rPr>
            </w:pPr>
            <w:r w:rsidRPr="00D07601">
              <w:rPr>
                <w:rFonts w:eastAsia="SimSun" w:cstheme="minorHAnsi"/>
                <w:sz w:val="24"/>
                <w:szCs w:val="24"/>
                <w:lang w:eastAsia="zh-CN"/>
              </w:rPr>
              <w:t>1.</w:t>
            </w:r>
            <w:r w:rsidRPr="00D07601">
              <w:rPr>
                <w:rFonts w:eastAsia="Calibri" w:cstheme="minorHAnsi"/>
                <w:sz w:val="24"/>
                <w:szCs w:val="24"/>
              </w:rPr>
              <w:t xml:space="preserve"> Click “Add New Task” button</w:t>
            </w:r>
          </w:p>
          <w:p w:rsidR="005E0E76" w:rsidRPr="00E821A8" w:rsidRDefault="005E0E76" w:rsidP="00946F40">
            <w:pPr>
              <w:rPr>
                <w:rFonts w:eastAsia="SimSun" w:cstheme="minorHAnsi"/>
                <w:sz w:val="24"/>
                <w:szCs w:val="24"/>
                <w:lang w:eastAsia="zh-CN"/>
              </w:rPr>
            </w:pPr>
          </w:p>
          <w:p w:rsidR="005E0E76" w:rsidRPr="00E821A8" w:rsidRDefault="00D07601" w:rsidP="00946F40">
            <w:pPr>
              <w:rPr>
                <w:rFonts w:eastAsia="SimSun" w:cstheme="minorHAnsi"/>
                <w:sz w:val="24"/>
                <w:szCs w:val="24"/>
                <w:lang w:eastAsia="zh-CN"/>
              </w:rPr>
            </w:pPr>
            <w:r w:rsidRPr="00D07601">
              <w:rPr>
                <w:rFonts w:eastAsia="SimSun" w:cstheme="minorHAnsi"/>
                <w:sz w:val="24"/>
                <w:szCs w:val="24"/>
                <w:lang w:eastAsia="zh-CN"/>
              </w:rPr>
              <w:t xml:space="preserve">3. </w:t>
            </w:r>
            <w:r w:rsidRPr="00D07601">
              <w:rPr>
                <w:rFonts w:eastAsia="Calibri" w:cstheme="minorHAnsi"/>
                <w:sz w:val="24"/>
                <w:szCs w:val="24"/>
              </w:rPr>
              <w:t>Fill up</w:t>
            </w:r>
            <w:r w:rsidRPr="00D07601">
              <w:rPr>
                <w:rFonts w:eastAsia="SimSun" w:cstheme="minorHAnsi"/>
                <w:sz w:val="24"/>
                <w:szCs w:val="24"/>
                <w:lang w:eastAsia="zh-CN"/>
              </w:rPr>
              <w:t xml:space="preserve"> task’s information.</w:t>
            </w:r>
          </w:p>
          <w:p w:rsidR="005E0E76" w:rsidRPr="00E821A8" w:rsidRDefault="005E0E76" w:rsidP="00946F40">
            <w:pPr>
              <w:rPr>
                <w:rFonts w:eastAsia="SimSun" w:cstheme="minorHAnsi"/>
                <w:sz w:val="24"/>
                <w:szCs w:val="24"/>
                <w:lang w:eastAsia="zh-CN"/>
              </w:rPr>
            </w:pPr>
          </w:p>
          <w:p w:rsidR="005E0E76" w:rsidRPr="00E821A8" w:rsidRDefault="00D07601" w:rsidP="00946F40">
            <w:pPr>
              <w:rPr>
                <w:rFonts w:eastAsia="SimSun" w:cstheme="minorHAnsi"/>
                <w:sz w:val="24"/>
                <w:szCs w:val="24"/>
                <w:lang w:eastAsia="zh-CN"/>
              </w:rPr>
            </w:pPr>
            <w:r w:rsidRPr="00D07601">
              <w:rPr>
                <w:rFonts w:eastAsia="SimSun" w:cstheme="minorHAnsi"/>
                <w:sz w:val="24"/>
                <w:szCs w:val="24"/>
                <w:lang w:eastAsia="zh-CN"/>
              </w:rPr>
              <w:t>6. Click “Save” button.</w:t>
            </w:r>
          </w:p>
        </w:tc>
        <w:tc>
          <w:tcPr>
            <w:tcW w:w="3655" w:type="dxa"/>
            <w:tcBorders>
              <w:top w:val="nil"/>
              <w:left w:val="nil"/>
              <w:bottom w:val="single" w:sz="8" w:space="0" w:color="auto"/>
              <w:right w:val="single" w:sz="8" w:space="0" w:color="auto"/>
            </w:tcBorders>
            <w:shd w:val="clear" w:color="auto" w:fill="FFFF99"/>
          </w:tcPr>
          <w:p w:rsidR="005E0E76" w:rsidRPr="00E821A8" w:rsidRDefault="005E0E76" w:rsidP="00946F40">
            <w:pPr>
              <w:rPr>
                <w:rFonts w:eastAsia="SimSun" w:cstheme="minorHAnsi"/>
                <w:sz w:val="24"/>
                <w:szCs w:val="24"/>
                <w:lang w:eastAsia="zh-CN"/>
              </w:rPr>
            </w:pPr>
          </w:p>
          <w:p w:rsidR="005E0E76" w:rsidRPr="00E821A8" w:rsidRDefault="00D07601" w:rsidP="00946F40">
            <w:pPr>
              <w:rPr>
                <w:rFonts w:eastAsia="SimSun" w:cstheme="minorHAnsi"/>
                <w:sz w:val="24"/>
                <w:szCs w:val="24"/>
                <w:lang w:eastAsia="zh-CN"/>
              </w:rPr>
            </w:pPr>
            <w:r w:rsidRPr="00D07601">
              <w:rPr>
                <w:rFonts w:eastAsia="SimSun" w:cstheme="minorHAnsi"/>
                <w:sz w:val="24"/>
                <w:szCs w:val="24"/>
                <w:lang w:eastAsia="zh-CN"/>
              </w:rPr>
              <w:t>2. Redirect to Task Adding Page.</w:t>
            </w:r>
          </w:p>
          <w:p w:rsidR="005E0E76" w:rsidRPr="00E821A8" w:rsidRDefault="005E0E76" w:rsidP="00946F40">
            <w:pPr>
              <w:rPr>
                <w:rFonts w:eastAsia="SimSun" w:cstheme="minorHAnsi"/>
                <w:sz w:val="24"/>
                <w:szCs w:val="24"/>
                <w:lang w:eastAsia="zh-CN"/>
              </w:rPr>
            </w:pPr>
          </w:p>
          <w:p w:rsidR="005E0E76" w:rsidRPr="00E821A8" w:rsidRDefault="00D07601" w:rsidP="00946F40">
            <w:pPr>
              <w:rPr>
                <w:rFonts w:eastAsia="SimSun" w:cstheme="minorHAnsi"/>
                <w:sz w:val="24"/>
                <w:szCs w:val="24"/>
                <w:lang w:eastAsia="zh-CN"/>
              </w:rPr>
            </w:pPr>
            <w:r w:rsidRPr="00D07601">
              <w:rPr>
                <w:rFonts w:eastAsia="SimSun" w:cstheme="minorHAnsi"/>
                <w:sz w:val="24"/>
                <w:szCs w:val="24"/>
                <w:lang w:eastAsia="zh-CN"/>
              </w:rPr>
              <w:t>3. Validate task’s information.</w:t>
            </w:r>
          </w:p>
          <w:p w:rsidR="005E0E76" w:rsidRPr="00E821A8" w:rsidRDefault="005E0E76" w:rsidP="00946F40">
            <w:pPr>
              <w:rPr>
                <w:rFonts w:eastAsia="SimSun" w:cstheme="minorHAnsi"/>
                <w:sz w:val="24"/>
                <w:szCs w:val="24"/>
                <w:lang w:eastAsia="zh-CN"/>
              </w:rPr>
            </w:pPr>
          </w:p>
          <w:p w:rsidR="005E0E76" w:rsidRPr="00E821A8" w:rsidRDefault="00D07601" w:rsidP="00946F40">
            <w:pPr>
              <w:rPr>
                <w:rFonts w:eastAsia="SimSun" w:cstheme="minorHAnsi"/>
                <w:sz w:val="24"/>
                <w:szCs w:val="24"/>
                <w:lang w:eastAsia="zh-CN"/>
              </w:rPr>
            </w:pPr>
            <w:r w:rsidRPr="00D07601">
              <w:rPr>
                <w:rFonts w:eastAsia="SimSun" w:cstheme="minorHAnsi"/>
                <w:sz w:val="24"/>
                <w:szCs w:val="24"/>
                <w:lang w:eastAsia="zh-CN"/>
              </w:rPr>
              <w:t>5. Display “Complete!” message.</w:t>
            </w:r>
          </w:p>
        </w:tc>
      </w:tr>
      <w:tr w:rsidR="005E0E76" w:rsidRPr="00E821A8" w:rsidTr="00946F40">
        <w:tc>
          <w:tcPr>
            <w:tcW w:w="1818"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E0E76" w:rsidRPr="00E821A8" w:rsidRDefault="00D07601" w:rsidP="00946F40">
            <w:pPr>
              <w:rPr>
                <w:rFonts w:eastAsia="MS PGothic" w:cstheme="minorHAnsi"/>
                <w:sz w:val="24"/>
                <w:szCs w:val="24"/>
              </w:rPr>
            </w:pPr>
            <w:r w:rsidRPr="00D07601">
              <w:rPr>
                <w:rFonts w:eastAsia="MS PGothic" w:cstheme="minorHAnsi"/>
                <w:sz w:val="24"/>
                <w:szCs w:val="24"/>
              </w:rPr>
              <w:t>Exception</w:t>
            </w:r>
          </w:p>
        </w:tc>
        <w:tc>
          <w:tcPr>
            <w:tcW w:w="7398" w:type="dxa"/>
            <w:gridSpan w:val="2"/>
            <w:tcBorders>
              <w:top w:val="nil"/>
              <w:left w:val="nil"/>
              <w:bottom w:val="single" w:sz="4" w:space="0" w:color="auto"/>
              <w:right w:val="single" w:sz="8"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SimSun" w:cstheme="minorHAnsi"/>
                <w:sz w:val="24"/>
                <w:szCs w:val="24"/>
                <w:lang w:eastAsia="zh-CN"/>
              </w:rPr>
            </w:pPr>
            <w:r w:rsidRPr="00D07601">
              <w:rPr>
                <w:rFonts w:eastAsia="SimSun" w:cstheme="minorHAnsi"/>
                <w:sz w:val="24"/>
                <w:szCs w:val="24"/>
                <w:lang w:eastAsia="zh-CN"/>
              </w:rPr>
              <w:t xml:space="preserve">3A: if </w:t>
            </w:r>
            <w:r w:rsidRPr="00D07601">
              <w:rPr>
                <w:rFonts w:cstheme="minorHAnsi"/>
                <w:sz w:val="24"/>
                <w:szCs w:val="24"/>
              </w:rPr>
              <w:t>task</w:t>
            </w:r>
            <w:r w:rsidRPr="00D07601">
              <w:rPr>
                <w:rFonts w:eastAsia="SimSun" w:cstheme="minorHAnsi"/>
                <w:sz w:val="24"/>
                <w:szCs w:val="24"/>
                <w:lang w:eastAsia="zh-CN"/>
              </w:rPr>
              <w:t xml:space="preserve"> information is not correct, show error message and ask to input again.</w:t>
            </w:r>
          </w:p>
        </w:tc>
      </w:tr>
      <w:tr w:rsidR="005E0E76" w:rsidRPr="00E821A8"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MS PGothic" w:cstheme="minorHAnsi"/>
                <w:sz w:val="24"/>
                <w:szCs w:val="24"/>
              </w:rPr>
            </w:pPr>
            <w:r w:rsidRPr="00D07601">
              <w:rPr>
                <w:rFonts w:eastAsia="MS PGothic" w:cstheme="minorHAnsi"/>
                <w:sz w:val="24"/>
                <w:szCs w:val="24"/>
              </w:rPr>
              <w:t>Open Issues</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MS PGothic" w:cstheme="minorHAnsi"/>
                <w:sz w:val="24"/>
                <w:szCs w:val="24"/>
              </w:rPr>
            </w:pPr>
            <w:r w:rsidRPr="00D07601">
              <w:rPr>
                <w:rFonts w:eastAsia="MS PGothic" w:cstheme="minorHAnsi"/>
                <w:sz w:val="24"/>
                <w:szCs w:val="24"/>
              </w:rPr>
              <w:t>N/A</w:t>
            </w:r>
          </w:p>
        </w:tc>
      </w:tr>
      <w:tr w:rsidR="005E0E76" w:rsidRPr="00E821A8"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MS PGothic" w:cstheme="minorHAnsi"/>
                <w:sz w:val="24"/>
                <w:szCs w:val="24"/>
              </w:rPr>
            </w:pPr>
            <w:r w:rsidRPr="00D07601">
              <w:rPr>
                <w:rFonts w:eastAsia="MS PGothic" w:cstheme="minorHAnsi"/>
                <w:sz w:val="24"/>
                <w:szCs w:val="24"/>
              </w:rPr>
              <w:t>Relationship</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MS PGothic" w:cstheme="minorHAnsi"/>
                <w:sz w:val="24"/>
                <w:szCs w:val="24"/>
              </w:rPr>
            </w:pPr>
            <w:r w:rsidRPr="00D07601">
              <w:rPr>
                <w:rFonts w:eastAsia="MS PGothic" w:cstheme="minorHAnsi"/>
                <w:sz w:val="24"/>
                <w:szCs w:val="24"/>
              </w:rPr>
              <w:t>N/A</w:t>
            </w:r>
          </w:p>
        </w:tc>
      </w:tr>
      <w:tr w:rsidR="005E0E76" w:rsidRPr="00E821A8"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MS PGothic" w:cstheme="minorHAnsi"/>
                <w:sz w:val="24"/>
                <w:szCs w:val="24"/>
              </w:rPr>
            </w:pPr>
            <w:r w:rsidRPr="00D07601">
              <w:rPr>
                <w:rFonts w:eastAsia="MS PGothic" w:cstheme="minorHAnsi"/>
                <w:sz w:val="24"/>
                <w:szCs w:val="24"/>
              </w:rPr>
              <w:t>Business rule</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MS PGothic" w:cstheme="minorHAnsi"/>
                <w:sz w:val="24"/>
                <w:szCs w:val="24"/>
              </w:rPr>
            </w:pPr>
            <w:r w:rsidRPr="00D07601">
              <w:rPr>
                <w:rFonts w:eastAsia="MS PGothic" w:cstheme="minorHAnsi"/>
                <w:sz w:val="24"/>
                <w:szCs w:val="24"/>
              </w:rPr>
              <w:t>N/A</w:t>
            </w:r>
          </w:p>
        </w:tc>
      </w:tr>
      <w:tr w:rsidR="005E0E76" w:rsidRPr="00E821A8"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MS PGothic" w:cstheme="minorHAnsi"/>
                <w:sz w:val="24"/>
                <w:szCs w:val="24"/>
              </w:rPr>
            </w:pPr>
            <w:r w:rsidRPr="00D07601">
              <w:rPr>
                <w:rFonts w:eastAsia="MS PGothic" w:cstheme="minorHAnsi"/>
                <w:sz w:val="24"/>
                <w:szCs w:val="24"/>
              </w:rPr>
              <w:t>Priority</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MS PGothic" w:cstheme="minorHAnsi"/>
                <w:sz w:val="24"/>
                <w:szCs w:val="24"/>
              </w:rPr>
            </w:pPr>
            <w:r w:rsidRPr="00D07601">
              <w:rPr>
                <w:rFonts w:eastAsia="MS PGothic" w:cstheme="minorHAnsi"/>
                <w:sz w:val="24"/>
                <w:szCs w:val="24"/>
              </w:rPr>
              <w:t>High</w:t>
            </w:r>
          </w:p>
        </w:tc>
      </w:tr>
    </w:tbl>
    <w:p w:rsidR="005E0E76" w:rsidRPr="00E821A8" w:rsidRDefault="005E0E76" w:rsidP="008878F7">
      <w:pPr>
        <w:rPr>
          <w:rFonts w:cstheme="minorHAnsi"/>
          <w:snapToGrid w:val="0"/>
          <w:sz w:val="24"/>
          <w:szCs w:val="24"/>
        </w:rPr>
      </w:pPr>
    </w:p>
    <w:p w:rsidR="005E0E76" w:rsidRPr="00E821A8" w:rsidRDefault="00D07601" w:rsidP="00A200DE">
      <w:pPr>
        <w:pStyle w:val="Heading5"/>
        <w:rPr>
          <w:rFonts w:asciiTheme="minorHAnsi" w:hAnsiTheme="minorHAnsi" w:cstheme="minorHAnsi"/>
          <w:snapToGrid w:val="0"/>
          <w:sz w:val="24"/>
          <w:szCs w:val="24"/>
        </w:rPr>
      </w:pPr>
      <w:r w:rsidRPr="00D07601">
        <w:rPr>
          <w:rFonts w:asciiTheme="minorHAnsi" w:hAnsiTheme="minorHAnsi" w:cstheme="minorHAnsi"/>
          <w:snapToGrid w:val="0"/>
          <w:sz w:val="24"/>
          <w:szCs w:val="24"/>
        </w:rPr>
        <w:t>2.4.3.3 Update Task</w:t>
      </w:r>
    </w:p>
    <w:p w:rsidR="005E0E76" w:rsidRPr="00E821A8" w:rsidRDefault="005E0E76" w:rsidP="005E0E76">
      <w:pPr>
        <w:pStyle w:val="ListParagraph"/>
        <w:rPr>
          <w:rFonts w:cstheme="minorHAnsi"/>
          <w:snapToGrid w:val="0"/>
          <w:sz w:val="24"/>
          <w:szCs w:val="24"/>
        </w:rPr>
      </w:pPr>
    </w:p>
    <w:p w:rsidR="005E0E76" w:rsidRPr="00E821A8" w:rsidRDefault="005E0E76" w:rsidP="005E0E76">
      <w:pPr>
        <w:pStyle w:val="ListParagraph"/>
        <w:rPr>
          <w:rFonts w:cstheme="minorHAnsi"/>
          <w:b/>
          <w:i/>
          <w:iCs/>
          <w:snapToGrid w:val="0"/>
          <w:color w:val="003400"/>
          <w:sz w:val="24"/>
          <w:szCs w:val="24"/>
        </w:rPr>
      </w:pPr>
      <w:r w:rsidRPr="00E821A8">
        <w:rPr>
          <w:rFonts w:cstheme="minorHAnsi"/>
          <w:sz w:val="24"/>
          <w:szCs w:val="24"/>
        </w:rPr>
        <w:object w:dxaOrig="5475" w:dyaOrig="1661">
          <v:shape id="_x0000_i1047" type="#_x0000_t75" style="width:273.75pt;height:82.9pt" o:ole="">
            <v:imagedata r:id="rId59" o:title=""/>
          </v:shape>
          <o:OLEObject Type="Embed" ProgID="Visio.Drawing.11" ShapeID="_x0000_i1047" DrawAspect="Content" ObjectID="_1406444840" r:id="rId60"/>
        </w:object>
      </w:r>
    </w:p>
    <w:p w:rsidR="005E0E76" w:rsidRPr="00E821A8" w:rsidRDefault="00D07601" w:rsidP="005E0E76">
      <w:pPr>
        <w:rPr>
          <w:rFonts w:cstheme="minorHAnsi"/>
          <w:sz w:val="24"/>
          <w:szCs w:val="24"/>
        </w:rPr>
      </w:pPr>
      <w:r w:rsidRPr="00D07601">
        <w:rPr>
          <w:rFonts w:cstheme="minorHAnsi"/>
          <w:sz w:val="24"/>
          <w:szCs w:val="24"/>
        </w:rPr>
        <w:lastRenderedPageBreak/>
        <w:t>Use Case scenario:</w:t>
      </w:r>
    </w:p>
    <w:tbl>
      <w:tblPr>
        <w:tblW w:w="0" w:type="auto"/>
        <w:tblCellMar>
          <w:left w:w="0" w:type="dxa"/>
          <w:right w:w="0" w:type="dxa"/>
        </w:tblCellMar>
        <w:tblLook w:val="0000"/>
      </w:tblPr>
      <w:tblGrid>
        <w:gridCol w:w="1802"/>
        <w:gridCol w:w="3647"/>
        <w:gridCol w:w="3555"/>
      </w:tblGrid>
      <w:tr w:rsidR="005E0E76" w:rsidRPr="00E821A8" w:rsidTr="00946F40">
        <w:tc>
          <w:tcPr>
            <w:tcW w:w="1818"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D07601" w:rsidP="00946F40">
            <w:pPr>
              <w:rPr>
                <w:rFonts w:eastAsia="MS PGothic" w:cstheme="minorHAnsi"/>
                <w:sz w:val="24"/>
                <w:szCs w:val="24"/>
              </w:rPr>
            </w:pPr>
            <w:r w:rsidRPr="00D07601">
              <w:rPr>
                <w:rFonts w:eastAsia="MS PGothic" w:cstheme="minorHAnsi"/>
                <w:sz w:val="24"/>
                <w:szCs w:val="24"/>
              </w:rPr>
              <w:t>User Case ID</w:t>
            </w:r>
          </w:p>
        </w:tc>
        <w:tc>
          <w:tcPr>
            <w:tcW w:w="7398"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5E0E76" w:rsidRPr="00E821A8" w:rsidRDefault="00D07601" w:rsidP="00946F40">
            <w:pPr>
              <w:rPr>
                <w:rFonts w:eastAsia="MS PGothic" w:cstheme="minorHAnsi"/>
                <w:sz w:val="24"/>
                <w:szCs w:val="24"/>
              </w:rPr>
            </w:pPr>
            <w:r w:rsidRPr="00D07601">
              <w:rPr>
                <w:rFonts w:eastAsia="Calibri" w:cstheme="minorHAnsi"/>
                <w:sz w:val="24"/>
                <w:szCs w:val="24"/>
              </w:rPr>
              <w:t>Planner_UC03</w:t>
            </w:r>
          </w:p>
        </w:tc>
      </w:tr>
      <w:tr w:rsidR="005E0E76" w:rsidRPr="00E821A8"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D07601" w:rsidP="00946F40">
            <w:pPr>
              <w:rPr>
                <w:rFonts w:eastAsia="MS PGothic" w:cstheme="minorHAnsi"/>
                <w:sz w:val="24"/>
                <w:szCs w:val="24"/>
              </w:rPr>
            </w:pPr>
            <w:r w:rsidRPr="00D07601">
              <w:rPr>
                <w:rFonts w:eastAsia="MS PGothic" w:cstheme="minorHAnsi"/>
                <w:sz w:val="24"/>
                <w:szCs w:val="24"/>
              </w:rPr>
              <w:t>Name</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SimSun" w:cstheme="minorHAnsi"/>
                <w:sz w:val="24"/>
                <w:szCs w:val="24"/>
                <w:lang w:eastAsia="zh-CN"/>
              </w:rPr>
            </w:pPr>
            <w:r w:rsidRPr="00D07601">
              <w:rPr>
                <w:rFonts w:eastAsia="Calibri" w:cstheme="minorHAnsi"/>
                <w:sz w:val="24"/>
                <w:szCs w:val="24"/>
              </w:rPr>
              <w:t>Update Task</w:t>
            </w:r>
          </w:p>
        </w:tc>
      </w:tr>
      <w:tr w:rsidR="005E0E76" w:rsidRPr="00E821A8"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MS PGothic" w:cstheme="minorHAnsi"/>
                <w:sz w:val="24"/>
                <w:szCs w:val="24"/>
              </w:rPr>
            </w:pPr>
            <w:r w:rsidRPr="00D07601">
              <w:rPr>
                <w:rFonts w:eastAsia="MS PGothic" w:cstheme="minorHAnsi"/>
                <w:sz w:val="24"/>
                <w:szCs w:val="24"/>
              </w:rPr>
              <w:t>Goal</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SimSun" w:cstheme="minorHAnsi"/>
                <w:sz w:val="24"/>
                <w:szCs w:val="24"/>
                <w:lang w:eastAsia="zh-CN"/>
              </w:rPr>
            </w:pPr>
            <w:r w:rsidRPr="00D07601">
              <w:rPr>
                <w:rFonts w:cstheme="minorHAnsi"/>
                <w:sz w:val="24"/>
                <w:szCs w:val="24"/>
              </w:rPr>
              <w:t>This function allows Project Manager and Team Members to update status of tasks or change information of tasks. (modifying scope depend on authority of user)</w:t>
            </w:r>
          </w:p>
        </w:tc>
      </w:tr>
      <w:tr w:rsidR="005E0E76" w:rsidRPr="00E821A8"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MS PGothic" w:cstheme="minorHAnsi"/>
                <w:sz w:val="24"/>
                <w:szCs w:val="24"/>
              </w:rPr>
            </w:pPr>
            <w:r w:rsidRPr="00D07601">
              <w:rPr>
                <w:rFonts w:eastAsia="MS PGothic" w:cstheme="minorHAnsi"/>
                <w:sz w:val="24"/>
                <w:szCs w:val="24"/>
              </w:rPr>
              <w:t>Actors</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SimSun" w:cstheme="minorHAnsi"/>
                <w:sz w:val="24"/>
                <w:szCs w:val="24"/>
                <w:lang w:eastAsia="zh-CN"/>
              </w:rPr>
            </w:pPr>
            <w:r w:rsidRPr="00D07601">
              <w:rPr>
                <w:rFonts w:cstheme="minorHAnsi"/>
                <w:sz w:val="24"/>
                <w:szCs w:val="24"/>
              </w:rPr>
              <w:t xml:space="preserve">Project </w:t>
            </w:r>
            <w:r w:rsidRPr="00D07601">
              <w:rPr>
                <w:rFonts w:eastAsia="SimSun" w:cstheme="minorHAnsi"/>
                <w:sz w:val="24"/>
                <w:szCs w:val="24"/>
                <w:lang w:eastAsia="zh-CN"/>
              </w:rPr>
              <w:t>Manager;</w:t>
            </w:r>
            <w:r w:rsidRPr="00D07601">
              <w:rPr>
                <w:rFonts w:cstheme="minorHAnsi"/>
                <w:sz w:val="24"/>
                <w:szCs w:val="24"/>
              </w:rPr>
              <w:t xml:space="preserve"> Team Member</w:t>
            </w:r>
          </w:p>
        </w:tc>
      </w:tr>
      <w:tr w:rsidR="005E0E76" w:rsidRPr="00E821A8"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MS PGothic" w:cstheme="minorHAnsi"/>
                <w:sz w:val="24"/>
                <w:szCs w:val="24"/>
              </w:rPr>
            </w:pPr>
            <w:r w:rsidRPr="00D07601">
              <w:rPr>
                <w:rFonts w:eastAsia="MS PGothic" w:cstheme="minorHAnsi"/>
                <w:sz w:val="24"/>
                <w:szCs w:val="24"/>
              </w:rPr>
              <w:t>Pre-conditions</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SimSun" w:cstheme="minorHAnsi"/>
                <w:sz w:val="24"/>
                <w:szCs w:val="24"/>
                <w:lang w:eastAsia="zh-CN"/>
              </w:rPr>
            </w:pPr>
            <w:r w:rsidRPr="00D07601">
              <w:rPr>
                <w:rFonts w:eastAsia="SimSun" w:cstheme="minorHAnsi"/>
                <w:sz w:val="24"/>
                <w:szCs w:val="24"/>
                <w:lang w:eastAsia="zh-CN"/>
              </w:rPr>
              <w:t>Users must log in with role “Project Manager” or “</w:t>
            </w:r>
            <w:r w:rsidRPr="00D07601">
              <w:rPr>
                <w:rFonts w:cstheme="minorHAnsi"/>
                <w:sz w:val="24"/>
                <w:szCs w:val="24"/>
              </w:rPr>
              <w:t>Team Member</w:t>
            </w:r>
            <w:r w:rsidRPr="00D07601">
              <w:rPr>
                <w:rFonts w:eastAsia="SimSun" w:cstheme="minorHAnsi"/>
                <w:sz w:val="24"/>
                <w:szCs w:val="24"/>
                <w:lang w:eastAsia="zh-CN"/>
              </w:rPr>
              <w:t>”; Users must go to Planner page</w:t>
            </w:r>
          </w:p>
        </w:tc>
      </w:tr>
      <w:tr w:rsidR="005E0E76" w:rsidRPr="00E821A8"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MS PGothic" w:cstheme="minorHAnsi"/>
                <w:sz w:val="24"/>
                <w:szCs w:val="24"/>
              </w:rPr>
            </w:pPr>
            <w:r w:rsidRPr="00D07601">
              <w:rPr>
                <w:rFonts w:eastAsia="MS PGothic" w:cstheme="minorHAnsi"/>
                <w:sz w:val="24"/>
                <w:szCs w:val="24"/>
              </w:rPr>
              <w:t>Post-conditions</w:t>
            </w:r>
          </w:p>
        </w:tc>
        <w:tc>
          <w:tcPr>
            <w:tcW w:w="7398" w:type="dxa"/>
            <w:gridSpan w:val="2"/>
            <w:tcBorders>
              <w:top w:val="nil"/>
              <w:left w:val="nil"/>
              <w:right w:val="single" w:sz="8"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SimSun" w:cstheme="minorHAnsi"/>
                <w:sz w:val="24"/>
                <w:szCs w:val="24"/>
                <w:lang w:eastAsia="zh-CN"/>
              </w:rPr>
            </w:pPr>
            <w:r w:rsidRPr="00D07601">
              <w:rPr>
                <w:rFonts w:eastAsia="SimSun" w:cstheme="minorHAnsi"/>
                <w:sz w:val="24"/>
                <w:szCs w:val="24"/>
                <w:lang w:eastAsia="zh-CN"/>
              </w:rPr>
              <w:t>N/A</w:t>
            </w:r>
          </w:p>
        </w:tc>
      </w:tr>
      <w:tr w:rsidR="005E0E76" w:rsidRPr="00E821A8" w:rsidTr="00946F40">
        <w:trPr>
          <w:trHeight w:val="2743"/>
        </w:trPr>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MS PGothic" w:cstheme="minorHAnsi"/>
                <w:sz w:val="24"/>
                <w:szCs w:val="24"/>
              </w:rPr>
            </w:pPr>
            <w:r w:rsidRPr="00D07601">
              <w:rPr>
                <w:rFonts w:eastAsia="MS PGothic" w:cstheme="minorHAnsi"/>
                <w:sz w:val="24"/>
                <w:szCs w:val="24"/>
              </w:rPr>
              <w:t>Main Flow</w:t>
            </w:r>
          </w:p>
        </w:tc>
        <w:tc>
          <w:tcPr>
            <w:tcW w:w="3743"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SimSun" w:cstheme="minorHAnsi"/>
                <w:sz w:val="24"/>
                <w:szCs w:val="24"/>
                <w:lang w:eastAsia="zh-CN"/>
              </w:rPr>
            </w:pPr>
            <w:r w:rsidRPr="00D07601">
              <w:rPr>
                <w:rFonts w:eastAsia="SimSun" w:cstheme="minorHAnsi"/>
                <w:sz w:val="24"/>
                <w:szCs w:val="24"/>
                <w:lang w:eastAsia="zh-CN"/>
              </w:rPr>
              <w:t>1.</w:t>
            </w:r>
            <w:r w:rsidRPr="00D07601">
              <w:rPr>
                <w:rFonts w:eastAsia="Calibri" w:cstheme="minorHAnsi"/>
                <w:sz w:val="24"/>
                <w:szCs w:val="24"/>
              </w:rPr>
              <w:t xml:space="preserve"> Filer Planner (optional).</w:t>
            </w:r>
          </w:p>
          <w:p w:rsidR="005E0E76" w:rsidRPr="00E821A8" w:rsidRDefault="00D07601" w:rsidP="00946F40">
            <w:pPr>
              <w:rPr>
                <w:rFonts w:eastAsia="SimSun" w:cstheme="minorHAnsi"/>
                <w:sz w:val="24"/>
                <w:szCs w:val="24"/>
                <w:lang w:eastAsia="zh-CN"/>
              </w:rPr>
            </w:pPr>
            <w:r w:rsidRPr="00D07601">
              <w:rPr>
                <w:rFonts w:eastAsia="SimSun" w:cstheme="minorHAnsi"/>
                <w:sz w:val="24"/>
                <w:szCs w:val="24"/>
                <w:lang w:eastAsia="zh-CN"/>
              </w:rPr>
              <w:t xml:space="preserve">2. </w:t>
            </w:r>
            <w:r w:rsidRPr="00D07601">
              <w:rPr>
                <w:rFonts w:eastAsia="Calibri" w:cstheme="minorHAnsi"/>
                <w:sz w:val="24"/>
                <w:szCs w:val="24"/>
              </w:rPr>
              <w:t>Click on a task tile</w:t>
            </w:r>
            <w:r w:rsidRPr="00D07601">
              <w:rPr>
                <w:rFonts w:eastAsia="SimSun" w:cstheme="minorHAnsi"/>
                <w:sz w:val="24"/>
                <w:szCs w:val="24"/>
                <w:lang w:eastAsia="zh-CN"/>
              </w:rPr>
              <w:t xml:space="preserve">. </w:t>
            </w:r>
          </w:p>
          <w:p w:rsidR="005E0E76" w:rsidRPr="00E821A8" w:rsidRDefault="005E0E76" w:rsidP="00946F40">
            <w:pPr>
              <w:rPr>
                <w:rFonts w:eastAsia="SimSun" w:cstheme="minorHAnsi"/>
                <w:sz w:val="24"/>
                <w:szCs w:val="24"/>
                <w:lang w:eastAsia="zh-CN"/>
              </w:rPr>
            </w:pPr>
          </w:p>
          <w:p w:rsidR="005E0E76" w:rsidRPr="00E821A8" w:rsidRDefault="00D07601" w:rsidP="00946F40">
            <w:pPr>
              <w:rPr>
                <w:rFonts w:eastAsia="SimSun" w:cstheme="minorHAnsi"/>
                <w:sz w:val="24"/>
                <w:szCs w:val="24"/>
                <w:lang w:eastAsia="zh-CN"/>
              </w:rPr>
            </w:pPr>
            <w:r w:rsidRPr="00D07601">
              <w:rPr>
                <w:rFonts w:eastAsia="SimSun" w:cstheme="minorHAnsi"/>
                <w:sz w:val="24"/>
                <w:szCs w:val="24"/>
                <w:lang w:eastAsia="zh-CN"/>
              </w:rPr>
              <w:t>4. Update task’s information.</w:t>
            </w:r>
          </w:p>
          <w:p w:rsidR="005E0E76" w:rsidRPr="00E821A8" w:rsidRDefault="005E0E76" w:rsidP="00946F40">
            <w:pPr>
              <w:rPr>
                <w:rFonts w:eastAsia="SimSun" w:cstheme="minorHAnsi"/>
                <w:sz w:val="24"/>
                <w:szCs w:val="24"/>
                <w:lang w:eastAsia="zh-CN"/>
              </w:rPr>
            </w:pPr>
          </w:p>
          <w:p w:rsidR="005E0E76" w:rsidRPr="00E821A8" w:rsidRDefault="00D07601" w:rsidP="00946F40">
            <w:pPr>
              <w:rPr>
                <w:rFonts w:eastAsia="SimSun" w:cstheme="minorHAnsi"/>
                <w:sz w:val="24"/>
                <w:szCs w:val="24"/>
                <w:lang w:eastAsia="zh-CN"/>
              </w:rPr>
            </w:pPr>
            <w:r w:rsidRPr="00D07601">
              <w:rPr>
                <w:rFonts w:eastAsia="SimSun" w:cstheme="minorHAnsi"/>
                <w:sz w:val="24"/>
                <w:szCs w:val="24"/>
                <w:lang w:eastAsia="zh-CN"/>
              </w:rPr>
              <w:t>6. Click “Save” button.</w:t>
            </w:r>
          </w:p>
        </w:tc>
        <w:tc>
          <w:tcPr>
            <w:tcW w:w="3655" w:type="dxa"/>
            <w:tcBorders>
              <w:top w:val="nil"/>
              <w:left w:val="nil"/>
              <w:bottom w:val="single" w:sz="8" w:space="0" w:color="auto"/>
              <w:right w:val="single" w:sz="8" w:space="0" w:color="auto"/>
            </w:tcBorders>
            <w:shd w:val="clear" w:color="auto" w:fill="FFFF99"/>
          </w:tcPr>
          <w:p w:rsidR="005E0E76" w:rsidRPr="00E821A8" w:rsidRDefault="005E0E76" w:rsidP="00946F40">
            <w:pPr>
              <w:rPr>
                <w:rFonts w:eastAsia="SimSun" w:cstheme="minorHAnsi"/>
                <w:sz w:val="24"/>
                <w:szCs w:val="24"/>
                <w:lang w:eastAsia="zh-CN"/>
              </w:rPr>
            </w:pPr>
          </w:p>
          <w:p w:rsidR="005E0E76" w:rsidRPr="00FD1446" w:rsidRDefault="005E0E76" w:rsidP="00946F40">
            <w:pPr>
              <w:rPr>
                <w:rFonts w:eastAsia="SimSun" w:cstheme="minorHAnsi"/>
                <w:sz w:val="24"/>
                <w:szCs w:val="24"/>
                <w:lang w:eastAsia="zh-CN"/>
              </w:rPr>
            </w:pPr>
          </w:p>
          <w:p w:rsidR="005E0E76" w:rsidRPr="00E821A8" w:rsidRDefault="00D07601" w:rsidP="00946F40">
            <w:pPr>
              <w:rPr>
                <w:rFonts w:eastAsia="SimSun" w:cstheme="minorHAnsi"/>
                <w:sz w:val="24"/>
                <w:szCs w:val="24"/>
                <w:lang w:eastAsia="zh-CN"/>
              </w:rPr>
            </w:pPr>
            <w:proofErr w:type="gramStart"/>
            <w:r w:rsidRPr="00D07601">
              <w:rPr>
                <w:rFonts w:eastAsia="SimSun" w:cstheme="minorHAnsi"/>
                <w:sz w:val="24"/>
                <w:szCs w:val="24"/>
                <w:lang w:eastAsia="zh-CN"/>
              </w:rPr>
              <w:t>3.</w:t>
            </w:r>
            <w:r w:rsidRPr="00D07601">
              <w:rPr>
                <w:rFonts w:eastAsia="Calibri" w:cstheme="minorHAnsi"/>
                <w:sz w:val="24"/>
                <w:szCs w:val="24"/>
              </w:rPr>
              <w:t>Redirect</w:t>
            </w:r>
            <w:proofErr w:type="gramEnd"/>
            <w:r w:rsidRPr="00D07601">
              <w:rPr>
                <w:rFonts w:eastAsia="Calibri" w:cstheme="minorHAnsi"/>
                <w:sz w:val="24"/>
                <w:szCs w:val="24"/>
              </w:rPr>
              <w:t xml:space="preserve"> to Task Updating Page</w:t>
            </w:r>
            <w:r w:rsidRPr="00D07601">
              <w:rPr>
                <w:rFonts w:eastAsia="SimSun" w:cstheme="minorHAnsi"/>
                <w:sz w:val="24"/>
                <w:szCs w:val="24"/>
                <w:lang w:eastAsia="zh-CN"/>
              </w:rPr>
              <w:t>.</w:t>
            </w:r>
          </w:p>
          <w:p w:rsidR="005E0E76" w:rsidRPr="00E821A8" w:rsidRDefault="005E0E76" w:rsidP="00946F40">
            <w:pPr>
              <w:rPr>
                <w:rFonts w:eastAsia="SimSun" w:cstheme="minorHAnsi"/>
                <w:sz w:val="24"/>
                <w:szCs w:val="24"/>
                <w:lang w:eastAsia="zh-CN"/>
              </w:rPr>
            </w:pPr>
          </w:p>
          <w:p w:rsidR="005E0E76" w:rsidRPr="00E821A8" w:rsidRDefault="00D07601" w:rsidP="00946F40">
            <w:pPr>
              <w:rPr>
                <w:rFonts w:eastAsia="SimSun" w:cstheme="minorHAnsi"/>
                <w:sz w:val="24"/>
                <w:szCs w:val="24"/>
                <w:lang w:eastAsia="zh-CN"/>
              </w:rPr>
            </w:pPr>
            <w:r w:rsidRPr="00D07601">
              <w:rPr>
                <w:rFonts w:eastAsia="SimSun" w:cstheme="minorHAnsi"/>
                <w:sz w:val="24"/>
                <w:szCs w:val="24"/>
                <w:lang w:eastAsia="zh-CN"/>
              </w:rPr>
              <w:t>5. Validate task’s information.</w:t>
            </w:r>
          </w:p>
        </w:tc>
      </w:tr>
      <w:tr w:rsidR="005E0E76" w:rsidRPr="00E821A8" w:rsidTr="00946F40">
        <w:tc>
          <w:tcPr>
            <w:tcW w:w="1818"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E0E76" w:rsidRPr="00E821A8" w:rsidRDefault="00D07601" w:rsidP="00946F40">
            <w:pPr>
              <w:rPr>
                <w:rFonts w:eastAsia="MS PGothic" w:cstheme="minorHAnsi"/>
                <w:sz w:val="24"/>
                <w:szCs w:val="24"/>
              </w:rPr>
            </w:pPr>
            <w:r w:rsidRPr="00D07601">
              <w:rPr>
                <w:rFonts w:eastAsia="MS PGothic" w:cstheme="minorHAnsi"/>
                <w:sz w:val="24"/>
                <w:szCs w:val="24"/>
              </w:rPr>
              <w:t>Exception</w:t>
            </w:r>
          </w:p>
        </w:tc>
        <w:tc>
          <w:tcPr>
            <w:tcW w:w="7398" w:type="dxa"/>
            <w:gridSpan w:val="2"/>
            <w:tcBorders>
              <w:top w:val="nil"/>
              <w:left w:val="nil"/>
              <w:bottom w:val="single" w:sz="4" w:space="0" w:color="auto"/>
              <w:right w:val="single" w:sz="8"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SimSun" w:cstheme="minorHAnsi"/>
                <w:sz w:val="24"/>
                <w:szCs w:val="24"/>
                <w:lang w:eastAsia="zh-CN"/>
              </w:rPr>
            </w:pPr>
            <w:r w:rsidRPr="00D07601">
              <w:rPr>
                <w:rFonts w:eastAsia="SimSun" w:cstheme="minorHAnsi"/>
                <w:sz w:val="24"/>
                <w:szCs w:val="24"/>
                <w:lang w:eastAsia="zh-CN"/>
              </w:rPr>
              <w:t xml:space="preserve">5A: if </w:t>
            </w:r>
            <w:r w:rsidRPr="00D07601">
              <w:rPr>
                <w:rFonts w:cstheme="minorHAnsi"/>
                <w:sz w:val="24"/>
                <w:szCs w:val="24"/>
              </w:rPr>
              <w:t>task</w:t>
            </w:r>
            <w:r w:rsidRPr="00D07601">
              <w:rPr>
                <w:rFonts w:eastAsia="SimSun" w:cstheme="minorHAnsi"/>
                <w:sz w:val="24"/>
                <w:szCs w:val="24"/>
                <w:lang w:eastAsia="zh-CN"/>
              </w:rPr>
              <w:t xml:space="preserve"> information is not correct, show error message and ask to input again.</w:t>
            </w:r>
          </w:p>
        </w:tc>
      </w:tr>
      <w:tr w:rsidR="005E0E76" w:rsidRPr="00E821A8"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MS PGothic" w:cstheme="minorHAnsi"/>
                <w:sz w:val="24"/>
                <w:szCs w:val="24"/>
              </w:rPr>
            </w:pPr>
            <w:r w:rsidRPr="00D07601">
              <w:rPr>
                <w:rFonts w:eastAsia="MS PGothic" w:cstheme="minorHAnsi"/>
                <w:sz w:val="24"/>
                <w:szCs w:val="24"/>
              </w:rPr>
              <w:t>Open Issues</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MS PGothic" w:cstheme="minorHAnsi"/>
                <w:sz w:val="24"/>
                <w:szCs w:val="24"/>
              </w:rPr>
            </w:pPr>
            <w:r w:rsidRPr="00D07601">
              <w:rPr>
                <w:rFonts w:eastAsia="MS PGothic" w:cstheme="minorHAnsi"/>
                <w:sz w:val="24"/>
                <w:szCs w:val="24"/>
              </w:rPr>
              <w:t>N/A</w:t>
            </w:r>
          </w:p>
        </w:tc>
      </w:tr>
      <w:tr w:rsidR="005E0E76" w:rsidRPr="00E821A8"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MS PGothic" w:cstheme="minorHAnsi"/>
                <w:sz w:val="24"/>
                <w:szCs w:val="24"/>
              </w:rPr>
            </w:pPr>
            <w:r w:rsidRPr="00D07601">
              <w:rPr>
                <w:rFonts w:eastAsia="MS PGothic" w:cstheme="minorHAnsi"/>
                <w:sz w:val="24"/>
                <w:szCs w:val="24"/>
              </w:rPr>
              <w:t>Relationship</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MS PGothic" w:cstheme="minorHAnsi"/>
                <w:sz w:val="24"/>
                <w:szCs w:val="24"/>
              </w:rPr>
            </w:pPr>
            <w:r w:rsidRPr="00D07601">
              <w:rPr>
                <w:rFonts w:eastAsia="MS PGothic" w:cstheme="minorHAnsi"/>
                <w:sz w:val="24"/>
                <w:szCs w:val="24"/>
              </w:rPr>
              <w:t>N/A</w:t>
            </w:r>
          </w:p>
        </w:tc>
      </w:tr>
      <w:tr w:rsidR="005E0E76" w:rsidRPr="00E821A8"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MS PGothic" w:cstheme="minorHAnsi"/>
                <w:sz w:val="24"/>
                <w:szCs w:val="24"/>
              </w:rPr>
            </w:pPr>
            <w:r w:rsidRPr="00D07601">
              <w:rPr>
                <w:rFonts w:eastAsia="MS PGothic" w:cstheme="minorHAnsi"/>
                <w:sz w:val="24"/>
                <w:szCs w:val="24"/>
              </w:rPr>
              <w:t>Business rule</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MS PGothic" w:cstheme="minorHAnsi"/>
                <w:sz w:val="24"/>
                <w:szCs w:val="24"/>
              </w:rPr>
            </w:pPr>
            <w:r w:rsidRPr="00D07601">
              <w:rPr>
                <w:rFonts w:eastAsia="MS PGothic" w:cstheme="minorHAnsi"/>
                <w:sz w:val="24"/>
                <w:szCs w:val="24"/>
              </w:rPr>
              <w:t>N/A</w:t>
            </w:r>
          </w:p>
        </w:tc>
      </w:tr>
      <w:tr w:rsidR="005E0E76" w:rsidRPr="00E821A8"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MS PGothic" w:cstheme="minorHAnsi"/>
                <w:sz w:val="24"/>
                <w:szCs w:val="24"/>
              </w:rPr>
            </w:pPr>
            <w:r w:rsidRPr="00D07601">
              <w:rPr>
                <w:rFonts w:eastAsia="MS PGothic" w:cstheme="minorHAnsi"/>
                <w:sz w:val="24"/>
                <w:szCs w:val="24"/>
              </w:rPr>
              <w:t>Priority</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MS PGothic" w:cstheme="minorHAnsi"/>
                <w:sz w:val="24"/>
                <w:szCs w:val="24"/>
              </w:rPr>
            </w:pPr>
            <w:r w:rsidRPr="00D07601">
              <w:rPr>
                <w:rFonts w:eastAsia="MS PGothic" w:cstheme="minorHAnsi"/>
                <w:sz w:val="24"/>
                <w:szCs w:val="24"/>
              </w:rPr>
              <w:t>High</w:t>
            </w:r>
          </w:p>
        </w:tc>
      </w:tr>
    </w:tbl>
    <w:p w:rsidR="005E0E76" w:rsidRPr="00E821A8" w:rsidRDefault="005E0E76" w:rsidP="008A4507">
      <w:pPr>
        <w:rPr>
          <w:rFonts w:cstheme="minorHAnsi"/>
          <w:snapToGrid w:val="0"/>
          <w:sz w:val="24"/>
          <w:szCs w:val="24"/>
        </w:rPr>
      </w:pPr>
    </w:p>
    <w:p w:rsidR="005E0E76" w:rsidRPr="00E821A8" w:rsidRDefault="00D07601" w:rsidP="00A200DE">
      <w:pPr>
        <w:pStyle w:val="Heading5"/>
        <w:rPr>
          <w:rFonts w:asciiTheme="minorHAnsi" w:hAnsiTheme="minorHAnsi" w:cstheme="minorHAnsi"/>
          <w:snapToGrid w:val="0"/>
          <w:sz w:val="24"/>
          <w:szCs w:val="24"/>
        </w:rPr>
      </w:pPr>
      <w:r w:rsidRPr="00D07601">
        <w:rPr>
          <w:rFonts w:asciiTheme="minorHAnsi" w:hAnsiTheme="minorHAnsi" w:cstheme="minorHAnsi"/>
          <w:snapToGrid w:val="0"/>
          <w:sz w:val="24"/>
          <w:szCs w:val="24"/>
        </w:rPr>
        <w:t>2.4.3.4 Delete Task</w:t>
      </w:r>
    </w:p>
    <w:p w:rsidR="005E0E76" w:rsidRPr="00E821A8" w:rsidRDefault="005E0E76" w:rsidP="005E0E76">
      <w:pPr>
        <w:pStyle w:val="ListParagraph"/>
        <w:rPr>
          <w:rFonts w:cstheme="minorHAnsi"/>
          <w:snapToGrid w:val="0"/>
          <w:sz w:val="24"/>
          <w:szCs w:val="24"/>
        </w:rPr>
      </w:pPr>
    </w:p>
    <w:p w:rsidR="005E0E76" w:rsidRPr="00E821A8" w:rsidRDefault="005E0E76" w:rsidP="005E0E76">
      <w:pPr>
        <w:pStyle w:val="ListParagraph"/>
        <w:rPr>
          <w:rFonts w:cstheme="minorHAnsi"/>
          <w:b/>
          <w:i/>
          <w:iCs/>
          <w:snapToGrid w:val="0"/>
          <w:color w:val="003400"/>
          <w:sz w:val="24"/>
          <w:szCs w:val="24"/>
        </w:rPr>
      </w:pPr>
      <w:r w:rsidRPr="00E821A8">
        <w:rPr>
          <w:rFonts w:cstheme="minorHAnsi"/>
          <w:sz w:val="24"/>
          <w:szCs w:val="24"/>
        </w:rPr>
        <w:object w:dxaOrig="3481" w:dyaOrig="1661">
          <v:shape id="_x0000_i1048" type="#_x0000_t75" style="width:174.15pt;height:82.9pt" o:ole="">
            <v:imagedata r:id="rId61" o:title=""/>
          </v:shape>
          <o:OLEObject Type="Embed" ProgID="Visio.Drawing.11" ShapeID="_x0000_i1048" DrawAspect="Content" ObjectID="_1406444841" r:id="rId62"/>
        </w:object>
      </w:r>
    </w:p>
    <w:p w:rsidR="005E0E76" w:rsidRPr="00E821A8" w:rsidRDefault="00D07601" w:rsidP="005E0E76">
      <w:pPr>
        <w:rPr>
          <w:rFonts w:cstheme="minorHAnsi"/>
          <w:sz w:val="24"/>
          <w:szCs w:val="24"/>
        </w:rPr>
      </w:pPr>
      <w:r w:rsidRPr="00D07601">
        <w:rPr>
          <w:rFonts w:cstheme="minorHAnsi"/>
          <w:sz w:val="24"/>
          <w:szCs w:val="24"/>
        </w:rPr>
        <w:t>Use Case scenario:</w:t>
      </w:r>
    </w:p>
    <w:tbl>
      <w:tblPr>
        <w:tblW w:w="0" w:type="auto"/>
        <w:tblCellMar>
          <w:left w:w="0" w:type="dxa"/>
          <w:right w:w="0" w:type="dxa"/>
        </w:tblCellMar>
        <w:tblLook w:val="0000"/>
      </w:tblPr>
      <w:tblGrid>
        <w:gridCol w:w="1803"/>
        <w:gridCol w:w="3638"/>
        <w:gridCol w:w="3563"/>
      </w:tblGrid>
      <w:tr w:rsidR="005E0E76" w:rsidRPr="00E821A8" w:rsidTr="00946F40">
        <w:tc>
          <w:tcPr>
            <w:tcW w:w="1818"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D07601" w:rsidP="00946F40">
            <w:pPr>
              <w:rPr>
                <w:rFonts w:eastAsia="MS PGothic" w:cstheme="minorHAnsi"/>
                <w:sz w:val="24"/>
                <w:szCs w:val="24"/>
              </w:rPr>
            </w:pPr>
            <w:r w:rsidRPr="00D07601">
              <w:rPr>
                <w:rFonts w:eastAsia="MS PGothic" w:cstheme="minorHAnsi"/>
                <w:sz w:val="24"/>
                <w:szCs w:val="24"/>
              </w:rPr>
              <w:t>User Case ID</w:t>
            </w:r>
          </w:p>
        </w:tc>
        <w:tc>
          <w:tcPr>
            <w:tcW w:w="7398"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5E0E76" w:rsidRPr="00E821A8" w:rsidRDefault="00D07601" w:rsidP="00946F40">
            <w:pPr>
              <w:rPr>
                <w:rFonts w:eastAsia="MS PGothic" w:cstheme="minorHAnsi"/>
                <w:sz w:val="24"/>
                <w:szCs w:val="24"/>
              </w:rPr>
            </w:pPr>
            <w:r w:rsidRPr="00D07601">
              <w:rPr>
                <w:rFonts w:eastAsia="Calibri" w:cstheme="minorHAnsi"/>
                <w:sz w:val="24"/>
                <w:szCs w:val="24"/>
              </w:rPr>
              <w:t>Planner_UC04</w:t>
            </w:r>
          </w:p>
        </w:tc>
      </w:tr>
      <w:tr w:rsidR="005E0E76" w:rsidRPr="00E821A8"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D07601" w:rsidP="00946F40">
            <w:pPr>
              <w:rPr>
                <w:rFonts w:eastAsia="MS PGothic" w:cstheme="minorHAnsi"/>
                <w:sz w:val="24"/>
                <w:szCs w:val="24"/>
              </w:rPr>
            </w:pPr>
            <w:r w:rsidRPr="00D07601">
              <w:rPr>
                <w:rFonts w:eastAsia="MS PGothic" w:cstheme="minorHAnsi"/>
                <w:sz w:val="24"/>
                <w:szCs w:val="24"/>
              </w:rPr>
              <w:t>Name</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SimSun" w:cstheme="minorHAnsi"/>
                <w:sz w:val="24"/>
                <w:szCs w:val="24"/>
                <w:lang w:eastAsia="zh-CN"/>
              </w:rPr>
            </w:pPr>
            <w:r w:rsidRPr="00D07601">
              <w:rPr>
                <w:rFonts w:eastAsia="Calibri" w:cstheme="minorHAnsi"/>
                <w:sz w:val="24"/>
                <w:szCs w:val="24"/>
              </w:rPr>
              <w:t>Delete Task</w:t>
            </w:r>
          </w:p>
        </w:tc>
      </w:tr>
      <w:tr w:rsidR="005E0E76" w:rsidRPr="00E821A8"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MS PGothic" w:cstheme="minorHAnsi"/>
                <w:sz w:val="24"/>
                <w:szCs w:val="24"/>
              </w:rPr>
            </w:pPr>
            <w:r w:rsidRPr="00D07601">
              <w:rPr>
                <w:rFonts w:eastAsia="MS PGothic" w:cstheme="minorHAnsi"/>
                <w:sz w:val="24"/>
                <w:szCs w:val="24"/>
              </w:rPr>
              <w:lastRenderedPageBreak/>
              <w:t>Goal</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SimSun" w:cstheme="minorHAnsi"/>
                <w:sz w:val="24"/>
                <w:szCs w:val="24"/>
                <w:lang w:eastAsia="zh-CN"/>
              </w:rPr>
            </w:pPr>
            <w:r w:rsidRPr="00D07601">
              <w:rPr>
                <w:rFonts w:cstheme="minorHAnsi"/>
                <w:sz w:val="24"/>
                <w:szCs w:val="24"/>
              </w:rPr>
              <w:t>This function allows Project Manager delete task on Planner page.</w:t>
            </w:r>
          </w:p>
        </w:tc>
      </w:tr>
      <w:tr w:rsidR="005E0E76" w:rsidRPr="00E821A8"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MS PGothic" w:cstheme="minorHAnsi"/>
                <w:sz w:val="24"/>
                <w:szCs w:val="24"/>
              </w:rPr>
            </w:pPr>
            <w:r w:rsidRPr="00D07601">
              <w:rPr>
                <w:rFonts w:eastAsia="MS PGothic" w:cstheme="minorHAnsi"/>
                <w:sz w:val="24"/>
                <w:szCs w:val="24"/>
              </w:rPr>
              <w:t>Actors</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SimSun" w:cstheme="minorHAnsi"/>
                <w:sz w:val="24"/>
                <w:szCs w:val="24"/>
                <w:lang w:eastAsia="zh-CN"/>
              </w:rPr>
            </w:pPr>
            <w:r w:rsidRPr="00D07601">
              <w:rPr>
                <w:rFonts w:cstheme="minorHAnsi"/>
                <w:sz w:val="24"/>
                <w:szCs w:val="24"/>
              </w:rPr>
              <w:t xml:space="preserve">Project </w:t>
            </w:r>
            <w:r w:rsidRPr="00D07601">
              <w:rPr>
                <w:rFonts w:eastAsia="SimSun" w:cstheme="minorHAnsi"/>
                <w:sz w:val="24"/>
                <w:szCs w:val="24"/>
                <w:lang w:eastAsia="zh-CN"/>
              </w:rPr>
              <w:t>Manager</w:t>
            </w:r>
          </w:p>
        </w:tc>
      </w:tr>
      <w:tr w:rsidR="005E0E76" w:rsidRPr="00E821A8"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MS PGothic" w:cstheme="minorHAnsi"/>
                <w:sz w:val="24"/>
                <w:szCs w:val="24"/>
              </w:rPr>
            </w:pPr>
            <w:r w:rsidRPr="00D07601">
              <w:rPr>
                <w:rFonts w:eastAsia="MS PGothic" w:cstheme="minorHAnsi"/>
                <w:sz w:val="24"/>
                <w:szCs w:val="24"/>
              </w:rPr>
              <w:t>Pre-conditions</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SimSun" w:cstheme="minorHAnsi"/>
                <w:sz w:val="24"/>
                <w:szCs w:val="24"/>
                <w:lang w:eastAsia="zh-CN"/>
              </w:rPr>
            </w:pPr>
            <w:r w:rsidRPr="00D07601">
              <w:rPr>
                <w:rFonts w:eastAsia="SimSun" w:cstheme="minorHAnsi"/>
                <w:sz w:val="24"/>
                <w:szCs w:val="24"/>
                <w:lang w:eastAsia="zh-CN"/>
              </w:rPr>
              <w:t>Users must log in with role “Project Manager”; Users must go to Planner page</w:t>
            </w:r>
          </w:p>
        </w:tc>
      </w:tr>
      <w:tr w:rsidR="005E0E76" w:rsidRPr="00E821A8"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MS PGothic" w:cstheme="minorHAnsi"/>
                <w:sz w:val="24"/>
                <w:szCs w:val="24"/>
              </w:rPr>
            </w:pPr>
            <w:r w:rsidRPr="00D07601">
              <w:rPr>
                <w:rFonts w:eastAsia="MS PGothic" w:cstheme="minorHAnsi"/>
                <w:sz w:val="24"/>
                <w:szCs w:val="24"/>
              </w:rPr>
              <w:t>Post-conditions</w:t>
            </w:r>
          </w:p>
        </w:tc>
        <w:tc>
          <w:tcPr>
            <w:tcW w:w="7398" w:type="dxa"/>
            <w:gridSpan w:val="2"/>
            <w:tcBorders>
              <w:top w:val="nil"/>
              <w:left w:val="nil"/>
              <w:right w:val="single" w:sz="8" w:space="0" w:color="auto"/>
            </w:tcBorders>
            <w:tcMar>
              <w:top w:w="0" w:type="dxa"/>
              <w:left w:w="108" w:type="dxa"/>
              <w:bottom w:w="0" w:type="dxa"/>
              <w:right w:w="108" w:type="dxa"/>
            </w:tcMar>
          </w:tcPr>
          <w:p w:rsidR="005E0E76" w:rsidRPr="00E821A8" w:rsidRDefault="005E0E76" w:rsidP="00946F40">
            <w:pPr>
              <w:rPr>
                <w:rFonts w:eastAsia="SimSun" w:cstheme="minorHAnsi"/>
                <w:sz w:val="24"/>
                <w:szCs w:val="24"/>
                <w:lang w:eastAsia="zh-CN"/>
              </w:rPr>
            </w:pPr>
          </w:p>
        </w:tc>
      </w:tr>
      <w:tr w:rsidR="005E0E76" w:rsidRPr="00E821A8" w:rsidTr="00946F40">
        <w:trPr>
          <w:trHeight w:val="2743"/>
        </w:trPr>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MS PGothic" w:cstheme="minorHAnsi"/>
                <w:sz w:val="24"/>
                <w:szCs w:val="24"/>
              </w:rPr>
            </w:pPr>
            <w:r w:rsidRPr="00D07601">
              <w:rPr>
                <w:rFonts w:eastAsia="MS PGothic" w:cstheme="minorHAnsi"/>
                <w:sz w:val="24"/>
                <w:szCs w:val="24"/>
              </w:rPr>
              <w:t>Main Flow</w:t>
            </w:r>
          </w:p>
        </w:tc>
        <w:tc>
          <w:tcPr>
            <w:tcW w:w="3743"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SimSun" w:cstheme="minorHAnsi"/>
                <w:sz w:val="24"/>
                <w:szCs w:val="24"/>
                <w:lang w:eastAsia="zh-CN"/>
              </w:rPr>
            </w:pPr>
            <w:r w:rsidRPr="00D07601">
              <w:rPr>
                <w:rFonts w:eastAsia="SimSun" w:cstheme="minorHAnsi"/>
                <w:sz w:val="24"/>
                <w:szCs w:val="24"/>
                <w:lang w:eastAsia="zh-CN"/>
              </w:rPr>
              <w:t xml:space="preserve">1. </w:t>
            </w:r>
            <w:r w:rsidRPr="00D07601">
              <w:rPr>
                <w:rFonts w:eastAsia="Calibri" w:cstheme="minorHAnsi"/>
                <w:sz w:val="24"/>
                <w:szCs w:val="24"/>
              </w:rPr>
              <w:t>Select a task, which he/she want to delete</w:t>
            </w:r>
            <w:r w:rsidRPr="00D07601">
              <w:rPr>
                <w:rFonts w:eastAsia="SimSun" w:cstheme="minorHAnsi"/>
                <w:sz w:val="24"/>
                <w:szCs w:val="24"/>
                <w:lang w:eastAsia="zh-CN"/>
              </w:rPr>
              <w:t>.</w:t>
            </w:r>
          </w:p>
          <w:p w:rsidR="005E0E76" w:rsidRPr="00E821A8" w:rsidRDefault="00D07601" w:rsidP="00946F40">
            <w:pPr>
              <w:rPr>
                <w:rFonts w:eastAsia="SimSun" w:cstheme="minorHAnsi"/>
                <w:sz w:val="24"/>
                <w:szCs w:val="24"/>
                <w:lang w:eastAsia="zh-CN"/>
              </w:rPr>
            </w:pPr>
            <w:r w:rsidRPr="00D07601">
              <w:rPr>
                <w:rFonts w:eastAsia="SimSun" w:cstheme="minorHAnsi"/>
                <w:sz w:val="24"/>
                <w:szCs w:val="24"/>
                <w:lang w:eastAsia="zh-CN"/>
              </w:rPr>
              <w:t xml:space="preserve">2. </w:t>
            </w:r>
            <w:r w:rsidRPr="00D07601">
              <w:rPr>
                <w:rFonts w:eastAsia="Calibri" w:cstheme="minorHAnsi"/>
                <w:sz w:val="24"/>
                <w:szCs w:val="24"/>
              </w:rPr>
              <w:t>Click “Delete” button</w:t>
            </w:r>
            <w:r w:rsidRPr="00D07601">
              <w:rPr>
                <w:rFonts w:eastAsia="SimSun" w:cstheme="minorHAnsi"/>
                <w:sz w:val="24"/>
                <w:szCs w:val="24"/>
                <w:lang w:eastAsia="zh-CN"/>
              </w:rPr>
              <w:t xml:space="preserve">. </w:t>
            </w:r>
          </w:p>
          <w:p w:rsidR="005E0E76" w:rsidRPr="00E821A8" w:rsidRDefault="005E0E76" w:rsidP="00946F40">
            <w:pPr>
              <w:rPr>
                <w:rFonts w:eastAsia="SimSun" w:cstheme="minorHAnsi"/>
                <w:sz w:val="24"/>
                <w:szCs w:val="24"/>
                <w:lang w:eastAsia="zh-CN"/>
              </w:rPr>
            </w:pPr>
          </w:p>
          <w:p w:rsidR="005E0E76" w:rsidRPr="00FD1446" w:rsidRDefault="005E0E76" w:rsidP="00946F40">
            <w:pPr>
              <w:rPr>
                <w:rFonts w:eastAsia="SimSun" w:cstheme="minorHAnsi"/>
                <w:sz w:val="24"/>
                <w:szCs w:val="24"/>
                <w:lang w:eastAsia="zh-CN"/>
              </w:rPr>
            </w:pPr>
          </w:p>
        </w:tc>
        <w:tc>
          <w:tcPr>
            <w:tcW w:w="3655" w:type="dxa"/>
            <w:tcBorders>
              <w:top w:val="nil"/>
              <w:left w:val="nil"/>
              <w:bottom w:val="single" w:sz="8" w:space="0" w:color="auto"/>
              <w:right w:val="single" w:sz="8" w:space="0" w:color="auto"/>
            </w:tcBorders>
            <w:shd w:val="clear" w:color="auto" w:fill="FFFF99"/>
          </w:tcPr>
          <w:p w:rsidR="005E0E76" w:rsidRPr="00E821A8" w:rsidRDefault="005E0E76" w:rsidP="00946F40">
            <w:pPr>
              <w:rPr>
                <w:rFonts w:eastAsia="SimSun" w:cstheme="minorHAnsi"/>
                <w:sz w:val="24"/>
                <w:szCs w:val="24"/>
                <w:lang w:eastAsia="zh-CN"/>
              </w:rPr>
            </w:pPr>
          </w:p>
          <w:p w:rsidR="005E0E76" w:rsidRPr="00E821A8" w:rsidRDefault="005E0E76" w:rsidP="00946F40">
            <w:pPr>
              <w:rPr>
                <w:rFonts w:eastAsia="SimSun" w:cstheme="minorHAnsi"/>
                <w:sz w:val="24"/>
                <w:szCs w:val="24"/>
                <w:lang w:eastAsia="zh-CN"/>
              </w:rPr>
            </w:pPr>
          </w:p>
          <w:p w:rsidR="005E0E76" w:rsidRPr="00E821A8" w:rsidRDefault="00D07601" w:rsidP="00946F40">
            <w:pPr>
              <w:rPr>
                <w:rFonts w:eastAsia="SimSun" w:cstheme="minorHAnsi"/>
                <w:sz w:val="24"/>
                <w:szCs w:val="24"/>
                <w:lang w:eastAsia="zh-CN"/>
              </w:rPr>
            </w:pPr>
            <w:r w:rsidRPr="00D07601">
              <w:rPr>
                <w:rFonts w:eastAsia="SimSun" w:cstheme="minorHAnsi"/>
                <w:sz w:val="24"/>
                <w:szCs w:val="24"/>
                <w:lang w:eastAsia="zh-CN"/>
              </w:rPr>
              <w:t>3. Display “Delete Successfully” message.</w:t>
            </w:r>
          </w:p>
          <w:p w:rsidR="005E0E76" w:rsidRPr="00E821A8" w:rsidRDefault="005E0E76" w:rsidP="00946F40">
            <w:pPr>
              <w:rPr>
                <w:rFonts w:eastAsia="SimSun" w:cstheme="minorHAnsi"/>
                <w:sz w:val="24"/>
                <w:szCs w:val="24"/>
                <w:lang w:eastAsia="zh-CN"/>
              </w:rPr>
            </w:pPr>
          </w:p>
        </w:tc>
      </w:tr>
      <w:tr w:rsidR="005E0E76" w:rsidRPr="00E821A8" w:rsidTr="00946F40">
        <w:tc>
          <w:tcPr>
            <w:tcW w:w="1818"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E0E76" w:rsidRPr="00E821A8" w:rsidRDefault="00D07601" w:rsidP="00946F40">
            <w:pPr>
              <w:rPr>
                <w:rFonts w:eastAsia="MS PGothic" w:cstheme="minorHAnsi"/>
                <w:sz w:val="24"/>
                <w:szCs w:val="24"/>
              </w:rPr>
            </w:pPr>
            <w:r w:rsidRPr="00D07601">
              <w:rPr>
                <w:rFonts w:eastAsia="MS PGothic" w:cstheme="minorHAnsi"/>
                <w:sz w:val="24"/>
                <w:szCs w:val="24"/>
              </w:rPr>
              <w:t>Exception</w:t>
            </w:r>
          </w:p>
        </w:tc>
        <w:tc>
          <w:tcPr>
            <w:tcW w:w="7398" w:type="dxa"/>
            <w:gridSpan w:val="2"/>
            <w:tcBorders>
              <w:top w:val="nil"/>
              <w:left w:val="nil"/>
              <w:bottom w:val="single" w:sz="4" w:space="0" w:color="auto"/>
              <w:right w:val="single" w:sz="8"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SimSun" w:cstheme="minorHAnsi"/>
                <w:sz w:val="24"/>
                <w:szCs w:val="24"/>
                <w:lang w:eastAsia="zh-CN"/>
              </w:rPr>
            </w:pPr>
            <w:r w:rsidRPr="00D07601">
              <w:rPr>
                <w:rFonts w:eastAsia="SimSun" w:cstheme="minorHAnsi"/>
                <w:sz w:val="24"/>
                <w:szCs w:val="24"/>
                <w:lang w:eastAsia="zh-CN"/>
              </w:rPr>
              <w:t>N/A</w:t>
            </w:r>
          </w:p>
        </w:tc>
      </w:tr>
      <w:tr w:rsidR="005E0E76" w:rsidRPr="00E821A8"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MS PGothic" w:cstheme="minorHAnsi"/>
                <w:sz w:val="24"/>
                <w:szCs w:val="24"/>
              </w:rPr>
            </w:pPr>
            <w:r w:rsidRPr="00D07601">
              <w:rPr>
                <w:rFonts w:eastAsia="MS PGothic" w:cstheme="minorHAnsi"/>
                <w:sz w:val="24"/>
                <w:szCs w:val="24"/>
              </w:rPr>
              <w:t>Open Issues</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MS PGothic" w:cstheme="minorHAnsi"/>
                <w:sz w:val="24"/>
                <w:szCs w:val="24"/>
              </w:rPr>
            </w:pPr>
            <w:r w:rsidRPr="00D07601">
              <w:rPr>
                <w:rFonts w:eastAsia="MS PGothic" w:cstheme="minorHAnsi"/>
                <w:sz w:val="24"/>
                <w:szCs w:val="24"/>
              </w:rPr>
              <w:t>N/A</w:t>
            </w:r>
          </w:p>
        </w:tc>
      </w:tr>
      <w:tr w:rsidR="005E0E76" w:rsidRPr="00E821A8"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MS PGothic" w:cstheme="minorHAnsi"/>
                <w:sz w:val="24"/>
                <w:szCs w:val="24"/>
              </w:rPr>
            </w:pPr>
            <w:r w:rsidRPr="00D07601">
              <w:rPr>
                <w:rFonts w:eastAsia="MS PGothic" w:cstheme="minorHAnsi"/>
                <w:sz w:val="24"/>
                <w:szCs w:val="24"/>
              </w:rPr>
              <w:t>Relationship</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MS PGothic" w:cstheme="minorHAnsi"/>
                <w:sz w:val="24"/>
                <w:szCs w:val="24"/>
              </w:rPr>
            </w:pPr>
            <w:r w:rsidRPr="00D07601">
              <w:rPr>
                <w:rFonts w:eastAsia="MS PGothic" w:cstheme="minorHAnsi"/>
                <w:sz w:val="24"/>
                <w:szCs w:val="24"/>
              </w:rPr>
              <w:t>N/A</w:t>
            </w:r>
          </w:p>
        </w:tc>
      </w:tr>
      <w:tr w:rsidR="005E0E76" w:rsidRPr="00E821A8"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MS PGothic" w:cstheme="minorHAnsi"/>
                <w:sz w:val="24"/>
                <w:szCs w:val="24"/>
              </w:rPr>
            </w:pPr>
            <w:r w:rsidRPr="00D07601">
              <w:rPr>
                <w:rFonts w:eastAsia="MS PGothic" w:cstheme="minorHAnsi"/>
                <w:sz w:val="24"/>
                <w:szCs w:val="24"/>
              </w:rPr>
              <w:t>Business rule</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MS PGothic" w:cstheme="minorHAnsi"/>
                <w:sz w:val="24"/>
                <w:szCs w:val="24"/>
              </w:rPr>
            </w:pPr>
            <w:r w:rsidRPr="00D07601">
              <w:rPr>
                <w:rFonts w:eastAsia="MS PGothic" w:cstheme="minorHAnsi"/>
                <w:sz w:val="24"/>
                <w:szCs w:val="24"/>
              </w:rPr>
              <w:t>N/A</w:t>
            </w:r>
          </w:p>
        </w:tc>
      </w:tr>
      <w:tr w:rsidR="005E0E76" w:rsidRPr="00E821A8"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MS PGothic" w:cstheme="minorHAnsi"/>
                <w:sz w:val="24"/>
                <w:szCs w:val="24"/>
              </w:rPr>
            </w:pPr>
            <w:r w:rsidRPr="00D07601">
              <w:rPr>
                <w:rFonts w:eastAsia="MS PGothic" w:cstheme="minorHAnsi"/>
                <w:sz w:val="24"/>
                <w:szCs w:val="24"/>
              </w:rPr>
              <w:t>Priority</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MS PGothic" w:cstheme="minorHAnsi"/>
                <w:sz w:val="24"/>
                <w:szCs w:val="24"/>
              </w:rPr>
            </w:pPr>
            <w:r w:rsidRPr="00D07601">
              <w:rPr>
                <w:rFonts w:eastAsia="MS PGothic" w:cstheme="minorHAnsi"/>
                <w:sz w:val="24"/>
                <w:szCs w:val="24"/>
              </w:rPr>
              <w:t>High</w:t>
            </w:r>
          </w:p>
        </w:tc>
      </w:tr>
    </w:tbl>
    <w:p w:rsidR="005E0E76" w:rsidRPr="00E821A8" w:rsidRDefault="005E0E76" w:rsidP="00A260F7">
      <w:pPr>
        <w:rPr>
          <w:rFonts w:cstheme="minorHAnsi"/>
          <w:snapToGrid w:val="0"/>
          <w:sz w:val="24"/>
          <w:szCs w:val="24"/>
        </w:rPr>
      </w:pPr>
    </w:p>
    <w:p w:rsidR="005E0E76" w:rsidRPr="00E821A8" w:rsidRDefault="00D07601" w:rsidP="00A200DE">
      <w:pPr>
        <w:pStyle w:val="Heading5"/>
        <w:rPr>
          <w:rFonts w:asciiTheme="minorHAnsi" w:hAnsiTheme="minorHAnsi" w:cstheme="minorHAnsi"/>
          <w:snapToGrid w:val="0"/>
          <w:sz w:val="24"/>
          <w:szCs w:val="24"/>
        </w:rPr>
      </w:pPr>
      <w:r w:rsidRPr="00D07601">
        <w:rPr>
          <w:rFonts w:asciiTheme="minorHAnsi" w:hAnsiTheme="minorHAnsi" w:cstheme="minorHAnsi"/>
          <w:snapToGrid w:val="0"/>
          <w:sz w:val="24"/>
          <w:szCs w:val="24"/>
        </w:rPr>
        <w:t>2.4.3.5 Import Task</w:t>
      </w:r>
    </w:p>
    <w:p w:rsidR="005E0E76" w:rsidRPr="00E821A8" w:rsidRDefault="005E0E76" w:rsidP="005E0E76">
      <w:pPr>
        <w:rPr>
          <w:rFonts w:cstheme="minorHAnsi"/>
          <w:sz w:val="24"/>
          <w:szCs w:val="24"/>
        </w:rPr>
      </w:pPr>
    </w:p>
    <w:p w:rsidR="005E0E76" w:rsidRPr="00E821A8" w:rsidRDefault="005E0E76" w:rsidP="005E0E76">
      <w:pPr>
        <w:rPr>
          <w:rFonts w:cstheme="minorHAnsi"/>
          <w:sz w:val="24"/>
          <w:szCs w:val="24"/>
        </w:rPr>
      </w:pPr>
      <w:r w:rsidRPr="00E821A8">
        <w:rPr>
          <w:rFonts w:cstheme="minorHAnsi"/>
          <w:sz w:val="24"/>
          <w:szCs w:val="24"/>
        </w:rPr>
        <w:object w:dxaOrig="3481" w:dyaOrig="1661">
          <v:shape id="_x0000_i1049" type="#_x0000_t75" style="width:193.4pt;height:93.75pt" o:ole="">
            <v:imagedata r:id="rId63" o:title=""/>
          </v:shape>
          <o:OLEObject Type="Embed" ProgID="Visio.Drawing.11" ShapeID="_x0000_i1049" DrawAspect="Content" ObjectID="_1406444842" r:id="rId64"/>
        </w:object>
      </w:r>
    </w:p>
    <w:p w:rsidR="005E0E76" w:rsidRPr="00E821A8" w:rsidRDefault="00D07601" w:rsidP="005E0E76">
      <w:pPr>
        <w:rPr>
          <w:rFonts w:cstheme="minorHAnsi"/>
          <w:sz w:val="24"/>
          <w:szCs w:val="24"/>
        </w:rPr>
      </w:pPr>
      <w:r w:rsidRPr="00D07601">
        <w:rPr>
          <w:rFonts w:cstheme="minorHAnsi"/>
          <w:sz w:val="24"/>
          <w:szCs w:val="24"/>
        </w:rPr>
        <w:t>Use Case scenario:</w:t>
      </w:r>
    </w:p>
    <w:tbl>
      <w:tblPr>
        <w:tblW w:w="0" w:type="auto"/>
        <w:tblCellMar>
          <w:left w:w="0" w:type="dxa"/>
          <w:right w:w="0" w:type="dxa"/>
        </w:tblCellMar>
        <w:tblLook w:val="0000"/>
      </w:tblPr>
      <w:tblGrid>
        <w:gridCol w:w="1804"/>
        <w:gridCol w:w="3647"/>
        <w:gridCol w:w="3553"/>
      </w:tblGrid>
      <w:tr w:rsidR="005E0E76" w:rsidRPr="00E821A8" w:rsidTr="00946F40">
        <w:tc>
          <w:tcPr>
            <w:tcW w:w="1818"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D07601" w:rsidP="00946F40">
            <w:pPr>
              <w:rPr>
                <w:rFonts w:eastAsia="MS PGothic" w:cstheme="minorHAnsi"/>
                <w:sz w:val="24"/>
                <w:szCs w:val="24"/>
              </w:rPr>
            </w:pPr>
            <w:r w:rsidRPr="00D07601">
              <w:rPr>
                <w:rFonts w:eastAsia="MS PGothic" w:cstheme="minorHAnsi"/>
                <w:sz w:val="24"/>
                <w:szCs w:val="24"/>
              </w:rPr>
              <w:t>User Case ID</w:t>
            </w:r>
          </w:p>
        </w:tc>
        <w:tc>
          <w:tcPr>
            <w:tcW w:w="7398"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5E0E76" w:rsidRPr="00E821A8" w:rsidRDefault="00D07601" w:rsidP="00946F40">
            <w:pPr>
              <w:rPr>
                <w:rFonts w:eastAsia="MS PGothic" w:cstheme="minorHAnsi"/>
                <w:sz w:val="24"/>
                <w:szCs w:val="24"/>
              </w:rPr>
            </w:pPr>
            <w:r w:rsidRPr="00D07601">
              <w:rPr>
                <w:rFonts w:eastAsia="Calibri" w:cstheme="minorHAnsi"/>
                <w:sz w:val="24"/>
                <w:szCs w:val="24"/>
              </w:rPr>
              <w:t>Planner_UC05</w:t>
            </w:r>
          </w:p>
        </w:tc>
      </w:tr>
      <w:tr w:rsidR="005E0E76" w:rsidRPr="00E821A8"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D07601" w:rsidP="00946F40">
            <w:pPr>
              <w:rPr>
                <w:rFonts w:eastAsia="MS PGothic" w:cstheme="minorHAnsi"/>
                <w:sz w:val="24"/>
                <w:szCs w:val="24"/>
              </w:rPr>
            </w:pPr>
            <w:r w:rsidRPr="00D07601">
              <w:rPr>
                <w:rFonts w:eastAsia="MS PGothic" w:cstheme="minorHAnsi"/>
                <w:sz w:val="24"/>
                <w:szCs w:val="24"/>
              </w:rPr>
              <w:t>Name</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SimSun" w:cstheme="minorHAnsi"/>
                <w:sz w:val="24"/>
                <w:szCs w:val="24"/>
                <w:lang w:eastAsia="zh-CN"/>
              </w:rPr>
            </w:pPr>
            <w:r w:rsidRPr="00D07601">
              <w:rPr>
                <w:rFonts w:eastAsia="Calibri" w:cstheme="minorHAnsi"/>
                <w:sz w:val="24"/>
                <w:szCs w:val="24"/>
              </w:rPr>
              <w:t>Import Task</w:t>
            </w:r>
          </w:p>
        </w:tc>
      </w:tr>
      <w:tr w:rsidR="005E0E76" w:rsidRPr="00E821A8"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MS PGothic" w:cstheme="minorHAnsi"/>
                <w:sz w:val="24"/>
                <w:szCs w:val="24"/>
              </w:rPr>
            </w:pPr>
            <w:r w:rsidRPr="00D07601">
              <w:rPr>
                <w:rFonts w:eastAsia="MS PGothic" w:cstheme="minorHAnsi"/>
                <w:sz w:val="24"/>
                <w:szCs w:val="24"/>
              </w:rPr>
              <w:t>Goal</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SimSun" w:cstheme="minorHAnsi"/>
                <w:sz w:val="24"/>
                <w:szCs w:val="24"/>
                <w:lang w:eastAsia="zh-CN"/>
              </w:rPr>
            </w:pPr>
            <w:r w:rsidRPr="00D07601">
              <w:rPr>
                <w:rFonts w:cstheme="minorHAnsi"/>
                <w:sz w:val="24"/>
                <w:szCs w:val="24"/>
              </w:rPr>
              <w:t>This function allows Project Manager to import task from Microsoft Project file.</w:t>
            </w:r>
          </w:p>
        </w:tc>
      </w:tr>
      <w:tr w:rsidR="005E0E76" w:rsidRPr="00E821A8"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MS PGothic" w:cstheme="minorHAnsi"/>
                <w:sz w:val="24"/>
                <w:szCs w:val="24"/>
              </w:rPr>
            </w:pPr>
            <w:r w:rsidRPr="00D07601">
              <w:rPr>
                <w:rFonts w:eastAsia="MS PGothic" w:cstheme="minorHAnsi"/>
                <w:sz w:val="24"/>
                <w:szCs w:val="24"/>
              </w:rPr>
              <w:t>Actors</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SimSun" w:cstheme="minorHAnsi"/>
                <w:sz w:val="24"/>
                <w:szCs w:val="24"/>
                <w:lang w:eastAsia="zh-CN"/>
              </w:rPr>
            </w:pPr>
            <w:r w:rsidRPr="00D07601">
              <w:rPr>
                <w:rFonts w:cstheme="minorHAnsi"/>
                <w:sz w:val="24"/>
                <w:szCs w:val="24"/>
              </w:rPr>
              <w:t xml:space="preserve">Project </w:t>
            </w:r>
            <w:r w:rsidRPr="00D07601">
              <w:rPr>
                <w:rFonts w:eastAsia="SimSun" w:cstheme="minorHAnsi"/>
                <w:sz w:val="24"/>
                <w:szCs w:val="24"/>
                <w:lang w:eastAsia="zh-CN"/>
              </w:rPr>
              <w:t>Manager</w:t>
            </w:r>
          </w:p>
        </w:tc>
      </w:tr>
      <w:tr w:rsidR="005E0E76" w:rsidRPr="00E821A8"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MS PGothic" w:cstheme="minorHAnsi"/>
                <w:sz w:val="24"/>
                <w:szCs w:val="24"/>
              </w:rPr>
            </w:pPr>
            <w:r w:rsidRPr="00D07601">
              <w:rPr>
                <w:rFonts w:eastAsia="MS PGothic" w:cstheme="minorHAnsi"/>
                <w:sz w:val="24"/>
                <w:szCs w:val="24"/>
              </w:rPr>
              <w:t>Pre-conditions</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SimSun" w:cstheme="minorHAnsi"/>
                <w:sz w:val="24"/>
                <w:szCs w:val="24"/>
                <w:lang w:eastAsia="zh-CN"/>
              </w:rPr>
            </w:pPr>
            <w:r w:rsidRPr="00D07601">
              <w:rPr>
                <w:rFonts w:eastAsia="SimSun" w:cstheme="minorHAnsi"/>
                <w:sz w:val="24"/>
                <w:szCs w:val="24"/>
                <w:lang w:eastAsia="zh-CN"/>
              </w:rPr>
              <w:t>Users must log in with role “Project Manager”; Users must go to Planner page</w:t>
            </w:r>
          </w:p>
        </w:tc>
      </w:tr>
      <w:tr w:rsidR="005E0E76" w:rsidRPr="00E821A8"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MS PGothic" w:cstheme="minorHAnsi"/>
                <w:sz w:val="24"/>
                <w:szCs w:val="24"/>
              </w:rPr>
            </w:pPr>
            <w:r w:rsidRPr="00D07601">
              <w:rPr>
                <w:rFonts w:eastAsia="MS PGothic" w:cstheme="minorHAnsi"/>
                <w:sz w:val="24"/>
                <w:szCs w:val="24"/>
              </w:rPr>
              <w:t>Post-conditions</w:t>
            </w:r>
          </w:p>
        </w:tc>
        <w:tc>
          <w:tcPr>
            <w:tcW w:w="7398" w:type="dxa"/>
            <w:gridSpan w:val="2"/>
            <w:tcBorders>
              <w:top w:val="nil"/>
              <w:left w:val="nil"/>
              <w:right w:val="single" w:sz="8"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SimSun" w:cstheme="minorHAnsi"/>
                <w:sz w:val="24"/>
                <w:szCs w:val="24"/>
                <w:lang w:eastAsia="zh-CN"/>
              </w:rPr>
            </w:pPr>
            <w:r w:rsidRPr="00D07601">
              <w:rPr>
                <w:rFonts w:eastAsia="SimSun" w:cstheme="minorHAnsi"/>
                <w:sz w:val="24"/>
                <w:szCs w:val="24"/>
                <w:lang w:eastAsia="zh-CN"/>
              </w:rPr>
              <w:t>N/A</w:t>
            </w:r>
          </w:p>
        </w:tc>
      </w:tr>
      <w:tr w:rsidR="005E0E76" w:rsidRPr="00E821A8" w:rsidTr="00946F40">
        <w:trPr>
          <w:trHeight w:val="2743"/>
        </w:trPr>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MS PGothic" w:cstheme="minorHAnsi"/>
                <w:sz w:val="24"/>
                <w:szCs w:val="24"/>
              </w:rPr>
            </w:pPr>
            <w:r w:rsidRPr="00D07601">
              <w:rPr>
                <w:rFonts w:eastAsia="MS PGothic" w:cstheme="minorHAnsi"/>
                <w:sz w:val="24"/>
                <w:szCs w:val="24"/>
              </w:rPr>
              <w:lastRenderedPageBreak/>
              <w:t>Main Flow</w:t>
            </w:r>
          </w:p>
        </w:tc>
        <w:tc>
          <w:tcPr>
            <w:tcW w:w="3743"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SimSun" w:cstheme="minorHAnsi"/>
                <w:sz w:val="24"/>
                <w:szCs w:val="24"/>
                <w:lang w:eastAsia="zh-CN"/>
              </w:rPr>
            </w:pPr>
            <w:r w:rsidRPr="00D07601">
              <w:rPr>
                <w:rFonts w:eastAsia="SimSun" w:cstheme="minorHAnsi"/>
                <w:sz w:val="24"/>
                <w:szCs w:val="24"/>
                <w:lang w:eastAsia="zh-CN"/>
              </w:rPr>
              <w:t xml:space="preserve">1. </w:t>
            </w:r>
            <w:r w:rsidRPr="00D07601">
              <w:rPr>
                <w:rFonts w:eastAsia="Calibri" w:cstheme="minorHAnsi"/>
                <w:sz w:val="24"/>
                <w:szCs w:val="24"/>
              </w:rPr>
              <w:t>User clicks “Import” button</w:t>
            </w:r>
            <w:r w:rsidRPr="00D07601">
              <w:rPr>
                <w:rFonts w:eastAsia="SimSun" w:cstheme="minorHAnsi"/>
                <w:sz w:val="24"/>
                <w:szCs w:val="24"/>
                <w:lang w:eastAsia="zh-CN"/>
              </w:rPr>
              <w:t>.</w:t>
            </w:r>
          </w:p>
          <w:p w:rsidR="005E0E76" w:rsidRPr="00E821A8" w:rsidRDefault="005E0E76" w:rsidP="00946F40">
            <w:pPr>
              <w:rPr>
                <w:rFonts w:eastAsia="SimSun" w:cstheme="minorHAnsi"/>
                <w:sz w:val="24"/>
                <w:szCs w:val="24"/>
                <w:lang w:eastAsia="zh-CN"/>
              </w:rPr>
            </w:pPr>
          </w:p>
          <w:p w:rsidR="005E0E76" w:rsidRPr="00E821A8" w:rsidRDefault="00D07601" w:rsidP="00946F40">
            <w:pPr>
              <w:rPr>
                <w:rFonts w:eastAsia="SimSun" w:cstheme="minorHAnsi"/>
                <w:sz w:val="24"/>
                <w:szCs w:val="24"/>
                <w:lang w:eastAsia="zh-CN"/>
              </w:rPr>
            </w:pPr>
            <w:r w:rsidRPr="00D07601">
              <w:rPr>
                <w:rFonts w:eastAsia="SimSun" w:cstheme="minorHAnsi"/>
                <w:sz w:val="24"/>
                <w:szCs w:val="24"/>
                <w:lang w:eastAsia="zh-CN"/>
              </w:rPr>
              <w:t xml:space="preserve">3. </w:t>
            </w:r>
            <w:r w:rsidRPr="00D07601">
              <w:rPr>
                <w:rFonts w:eastAsia="Calibri" w:cstheme="minorHAnsi"/>
                <w:sz w:val="24"/>
                <w:szCs w:val="24"/>
              </w:rPr>
              <w:t>User selects a *.mpp file from PC and clicks “OK” button</w:t>
            </w:r>
            <w:r w:rsidRPr="00D07601">
              <w:rPr>
                <w:rFonts w:eastAsia="SimSun" w:cstheme="minorHAnsi"/>
                <w:sz w:val="24"/>
                <w:szCs w:val="24"/>
                <w:lang w:eastAsia="zh-CN"/>
              </w:rPr>
              <w:t xml:space="preserve">. </w:t>
            </w:r>
          </w:p>
          <w:p w:rsidR="005E0E76" w:rsidRPr="00E821A8" w:rsidRDefault="005E0E76" w:rsidP="00946F40">
            <w:pPr>
              <w:rPr>
                <w:rFonts w:eastAsia="SimSun" w:cstheme="minorHAnsi"/>
                <w:sz w:val="24"/>
                <w:szCs w:val="24"/>
                <w:lang w:eastAsia="zh-CN"/>
              </w:rPr>
            </w:pPr>
          </w:p>
          <w:p w:rsidR="005E0E76" w:rsidRPr="00FD1446" w:rsidRDefault="005E0E76" w:rsidP="00946F40">
            <w:pPr>
              <w:rPr>
                <w:rFonts w:eastAsia="SimSun" w:cstheme="minorHAnsi"/>
                <w:sz w:val="24"/>
                <w:szCs w:val="24"/>
                <w:lang w:eastAsia="zh-CN"/>
              </w:rPr>
            </w:pPr>
          </w:p>
        </w:tc>
        <w:tc>
          <w:tcPr>
            <w:tcW w:w="3655" w:type="dxa"/>
            <w:tcBorders>
              <w:top w:val="nil"/>
              <w:left w:val="nil"/>
              <w:bottom w:val="single" w:sz="8" w:space="0" w:color="auto"/>
              <w:right w:val="single" w:sz="8" w:space="0" w:color="auto"/>
            </w:tcBorders>
            <w:shd w:val="clear" w:color="auto" w:fill="FFFF99"/>
          </w:tcPr>
          <w:p w:rsidR="005E0E76" w:rsidRPr="00E821A8" w:rsidRDefault="005E0E76" w:rsidP="00946F40">
            <w:pPr>
              <w:rPr>
                <w:rFonts w:eastAsia="SimSun" w:cstheme="minorHAnsi"/>
                <w:sz w:val="24"/>
                <w:szCs w:val="24"/>
                <w:lang w:eastAsia="zh-CN"/>
              </w:rPr>
            </w:pPr>
          </w:p>
          <w:p w:rsidR="005E0E76" w:rsidRPr="00E821A8" w:rsidRDefault="00D07601" w:rsidP="00946F40">
            <w:pPr>
              <w:rPr>
                <w:rFonts w:eastAsia="SimSun" w:cstheme="minorHAnsi"/>
                <w:sz w:val="24"/>
                <w:szCs w:val="24"/>
                <w:lang w:eastAsia="zh-CN"/>
              </w:rPr>
            </w:pPr>
            <w:r w:rsidRPr="00D07601">
              <w:rPr>
                <w:rFonts w:eastAsia="SimSun" w:cstheme="minorHAnsi"/>
                <w:sz w:val="24"/>
                <w:szCs w:val="24"/>
                <w:lang w:eastAsia="zh-CN"/>
              </w:rPr>
              <w:t xml:space="preserve">2. Display </w:t>
            </w:r>
            <w:r w:rsidRPr="00D07601">
              <w:rPr>
                <w:rFonts w:cstheme="minorHAnsi"/>
                <w:sz w:val="24"/>
                <w:szCs w:val="24"/>
              </w:rPr>
              <w:t>window to user select *.mpp file.</w:t>
            </w:r>
          </w:p>
          <w:p w:rsidR="005E0E76" w:rsidRPr="00E821A8" w:rsidRDefault="005E0E76" w:rsidP="00946F40">
            <w:pPr>
              <w:rPr>
                <w:rFonts w:eastAsia="SimSun" w:cstheme="minorHAnsi"/>
                <w:sz w:val="24"/>
                <w:szCs w:val="24"/>
                <w:lang w:eastAsia="zh-CN"/>
              </w:rPr>
            </w:pPr>
          </w:p>
          <w:p w:rsidR="005E0E76" w:rsidRPr="00E821A8" w:rsidRDefault="00D07601" w:rsidP="00946F40">
            <w:pPr>
              <w:rPr>
                <w:rFonts w:eastAsia="SimSun" w:cstheme="minorHAnsi"/>
                <w:sz w:val="24"/>
                <w:szCs w:val="24"/>
                <w:lang w:eastAsia="zh-CN"/>
              </w:rPr>
            </w:pPr>
            <w:r w:rsidRPr="00D07601">
              <w:rPr>
                <w:rFonts w:eastAsia="SimSun" w:cstheme="minorHAnsi"/>
                <w:sz w:val="24"/>
                <w:szCs w:val="24"/>
                <w:lang w:eastAsia="zh-CN"/>
              </w:rPr>
              <w:t>4. Import tasks in the file to Planner.</w:t>
            </w:r>
          </w:p>
        </w:tc>
      </w:tr>
      <w:tr w:rsidR="005E0E76" w:rsidRPr="00E821A8" w:rsidTr="00946F40">
        <w:tc>
          <w:tcPr>
            <w:tcW w:w="1818"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E0E76" w:rsidRPr="00E821A8" w:rsidRDefault="00D07601" w:rsidP="00946F40">
            <w:pPr>
              <w:rPr>
                <w:rFonts w:eastAsia="MS PGothic" w:cstheme="minorHAnsi"/>
                <w:sz w:val="24"/>
                <w:szCs w:val="24"/>
              </w:rPr>
            </w:pPr>
            <w:r w:rsidRPr="00D07601">
              <w:rPr>
                <w:rFonts w:eastAsia="MS PGothic" w:cstheme="minorHAnsi"/>
                <w:sz w:val="24"/>
                <w:szCs w:val="24"/>
              </w:rPr>
              <w:t>Exception</w:t>
            </w:r>
          </w:p>
        </w:tc>
        <w:tc>
          <w:tcPr>
            <w:tcW w:w="7398" w:type="dxa"/>
            <w:gridSpan w:val="2"/>
            <w:tcBorders>
              <w:top w:val="nil"/>
              <w:left w:val="nil"/>
              <w:bottom w:val="single" w:sz="4" w:space="0" w:color="auto"/>
              <w:right w:val="single" w:sz="8"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SimSun" w:cstheme="minorHAnsi"/>
                <w:sz w:val="24"/>
                <w:szCs w:val="24"/>
                <w:lang w:eastAsia="zh-CN"/>
              </w:rPr>
            </w:pPr>
            <w:r w:rsidRPr="00D07601">
              <w:rPr>
                <w:rFonts w:eastAsia="SimSun" w:cstheme="minorHAnsi"/>
                <w:sz w:val="24"/>
                <w:szCs w:val="24"/>
                <w:lang w:eastAsia="zh-CN"/>
              </w:rPr>
              <w:t xml:space="preserve">3A: if </w:t>
            </w:r>
            <w:r w:rsidRPr="00D07601">
              <w:rPr>
                <w:rFonts w:cstheme="minorHAnsi"/>
                <w:sz w:val="24"/>
                <w:szCs w:val="24"/>
              </w:rPr>
              <w:t>the file</w:t>
            </w:r>
            <w:r w:rsidRPr="00D07601">
              <w:rPr>
                <w:rFonts w:eastAsia="SimSun" w:cstheme="minorHAnsi"/>
                <w:sz w:val="24"/>
                <w:szCs w:val="24"/>
                <w:lang w:eastAsia="zh-CN"/>
              </w:rPr>
              <w:t xml:space="preserve"> is not correct, show error message and ask to input again.</w:t>
            </w:r>
          </w:p>
        </w:tc>
      </w:tr>
      <w:tr w:rsidR="005E0E76" w:rsidRPr="00E821A8"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MS PGothic" w:cstheme="minorHAnsi"/>
                <w:sz w:val="24"/>
                <w:szCs w:val="24"/>
              </w:rPr>
            </w:pPr>
            <w:r w:rsidRPr="00D07601">
              <w:rPr>
                <w:rFonts w:eastAsia="MS PGothic" w:cstheme="minorHAnsi"/>
                <w:sz w:val="24"/>
                <w:szCs w:val="24"/>
              </w:rPr>
              <w:t>Open Issues</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MS PGothic" w:cstheme="minorHAnsi"/>
                <w:sz w:val="24"/>
                <w:szCs w:val="24"/>
              </w:rPr>
            </w:pPr>
            <w:r w:rsidRPr="00D07601">
              <w:rPr>
                <w:rFonts w:eastAsia="MS PGothic" w:cstheme="minorHAnsi"/>
                <w:sz w:val="24"/>
                <w:szCs w:val="24"/>
              </w:rPr>
              <w:t>N/A</w:t>
            </w:r>
          </w:p>
        </w:tc>
      </w:tr>
      <w:tr w:rsidR="005E0E76" w:rsidRPr="00E821A8"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MS PGothic" w:cstheme="minorHAnsi"/>
                <w:sz w:val="24"/>
                <w:szCs w:val="24"/>
              </w:rPr>
            </w:pPr>
            <w:r w:rsidRPr="00D07601">
              <w:rPr>
                <w:rFonts w:eastAsia="MS PGothic" w:cstheme="minorHAnsi"/>
                <w:sz w:val="24"/>
                <w:szCs w:val="24"/>
              </w:rPr>
              <w:t>Relationship</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MS PGothic" w:cstheme="minorHAnsi"/>
                <w:sz w:val="24"/>
                <w:szCs w:val="24"/>
              </w:rPr>
            </w:pPr>
            <w:r w:rsidRPr="00D07601">
              <w:rPr>
                <w:rFonts w:eastAsia="MS PGothic" w:cstheme="minorHAnsi"/>
                <w:sz w:val="24"/>
                <w:szCs w:val="24"/>
              </w:rPr>
              <w:t>N/A</w:t>
            </w:r>
          </w:p>
        </w:tc>
      </w:tr>
      <w:tr w:rsidR="005E0E76" w:rsidRPr="00E821A8"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MS PGothic" w:cstheme="minorHAnsi"/>
                <w:sz w:val="24"/>
                <w:szCs w:val="24"/>
              </w:rPr>
            </w:pPr>
            <w:r w:rsidRPr="00D07601">
              <w:rPr>
                <w:rFonts w:eastAsia="MS PGothic" w:cstheme="minorHAnsi"/>
                <w:sz w:val="24"/>
                <w:szCs w:val="24"/>
              </w:rPr>
              <w:t>Business rule</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MS PGothic" w:cstheme="minorHAnsi"/>
                <w:sz w:val="24"/>
                <w:szCs w:val="24"/>
              </w:rPr>
            </w:pPr>
            <w:r w:rsidRPr="00D07601">
              <w:rPr>
                <w:rFonts w:eastAsia="MS PGothic" w:cstheme="minorHAnsi"/>
                <w:sz w:val="24"/>
                <w:szCs w:val="24"/>
              </w:rPr>
              <w:t>N/A</w:t>
            </w:r>
          </w:p>
        </w:tc>
      </w:tr>
      <w:tr w:rsidR="005E0E76" w:rsidRPr="00E821A8"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MS PGothic" w:cstheme="minorHAnsi"/>
                <w:sz w:val="24"/>
                <w:szCs w:val="24"/>
              </w:rPr>
            </w:pPr>
            <w:r w:rsidRPr="00D07601">
              <w:rPr>
                <w:rFonts w:eastAsia="MS PGothic" w:cstheme="minorHAnsi"/>
                <w:sz w:val="24"/>
                <w:szCs w:val="24"/>
              </w:rPr>
              <w:t>Priority</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MS PGothic" w:cstheme="minorHAnsi"/>
                <w:sz w:val="24"/>
                <w:szCs w:val="24"/>
              </w:rPr>
            </w:pPr>
            <w:r w:rsidRPr="00D07601">
              <w:rPr>
                <w:rFonts w:eastAsia="MS PGothic" w:cstheme="minorHAnsi"/>
                <w:sz w:val="24"/>
                <w:szCs w:val="24"/>
              </w:rPr>
              <w:t>Low</w:t>
            </w:r>
          </w:p>
        </w:tc>
      </w:tr>
    </w:tbl>
    <w:p w:rsidR="005E0E76" w:rsidRPr="00E821A8" w:rsidRDefault="005E0E76" w:rsidP="005E0E76">
      <w:pPr>
        <w:rPr>
          <w:rFonts w:cstheme="minorHAnsi"/>
          <w:snapToGrid w:val="0"/>
          <w:sz w:val="24"/>
          <w:szCs w:val="24"/>
        </w:rPr>
      </w:pPr>
    </w:p>
    <w:p w:rsidR="005E0E76" w:rsidRPr="00E821A8" w:rsidRDefault="005E0E76" w:rsidP="005E0E76">
      <w:pPr>
        <w:rPr>
          <w:rFonts w:cstheme="minorHAnsi"/>
          <w:snapToGrid w:val="0"/>
          <w:sz w:val="24"/>
          <w:szCs w:val="24"/>
        </w:rPr>
      </w:pPr>
    </w:p>
    <w:p w:rsidR="005E0E76" w:rsidRPr="00E821A8" w:rsidRDefault="00D07601" w:rsidP="00A200DE">
      <w:pPr>
        <w:pStyle w:val="Heading4"/>
        <w:rPr>
          <w:rFonts w:asciiTheme="minorHAnsi" w:hAnsiTheme="minorHAnsi" w:cstheme="minorHAnsi"/>
          <w:snapToGrid w:val="0"/>
          <w:sz w:val="24"/>
          <w:szCs w:val="24"/>
        </w:rPr>
      </w:pPr>
      <w:bookmarkStart w:id="253" w:name="_Toc332351156"/>
      <w:r w:rsidRPr="00D07601">
        <w:rPr>
          <w:rFonts w:asciiTheme="minorHAnsi" w:hAnsiTheme="minorHAnsi" w:cstheme="minorHAnsi"/>
          <w:snapToGrid w:val="0"/>
          <w:sz w:val="24"/>
          <w:szCs w:val="24"/>
        </w:rPr>
        <w:t>2.4.4 Project Eye</w:t>
      </w:r>
      <w:bookmarkEnd w:id="253"/>
      <w:r w:rsidRPr="00D07601">
        <w:rPr>
          <w:rFonts w:asciiTheme="minorHAnsi" w:hAnsiTheme="minorHAnsi" w:cstheme="minorHAnsi"/>
          <w:snapToGrid w:val="0"/>
          <w:sz w:val="24"/>
          <w:szCs w:val="24"/>
        </w:rPr>
        <w:br/>
      </w:r>
    </w:p>
    <w:p w:rsidR="005E0E76" w:rsidRPr="00E821A8" w:rsidRDefault="005E0E76" w:rsidP="005E0E76">
      <w:pPr>
        <w:rPr>
          <w:rFonts w:cstheme="minorHAnsi"/>
          <w:b/>
          <w:i/>
          <w:iCs/>
          <w:snapToGrid w:val="0"/>
          <w:color w:val="003400"/>
          <w:sz w:val="24"/>
          <w:szCs w:val="24"/>
        </w:rPr>
      </w:pPr>
      <w:r w:rsidRPr="00E821A8">
        <w:rPr>
          <w:rFonts w:cstheme="minorHAnsi"/>
          <w:sz w:val="24"/>
          <w:szCs w:val="24"/>
        </w:rPr>
        <w:object w:dxaOrig="10154" w:dyaOrig="6482">
          <v:shape id="_x0000_i1050" type="#_x0000_t75" style="width:449.6pt;height:287.15pt" o:ole="">
            <v:imagedata r:id="rId65" o:title=""/>
          </v:shape>
          <o:OLEObject Type="Embed" ProgID="Visio.Drawing.11" ShapeID="_x0000_i1050" DrawAspect="Content" ObjectID="_1406444843" r:id="rId66"/>
        </w:object>
      </w:r>
    </w:p>
    <w:p w:rsidR="005E0E76" w:rsidRPr="00E821A8" w:rsidRDefault="005E0E76" w:rsidP="005E0E76">
      <w:pPr>
        <w:rPr>
          <w:rFonts w:cstheme="minorHAnsi"/>
          <w:snapToGrid w:val="0"/>
          <w:sz w:val="24"/>
          <w:szCs w:val="24"/>
        </w:rPr>
      </w:pPr>
    </w:p>
    <w:p w:rsidR="005E0E76" w:rsidRPr="00FD1446" w:rsidRDefault="005E0E76" w:rsidP="005E0E76">
      <w:pPr>
        <w:rPr>
          <w:rFonts w:cstheme="minorHAnsi"/>
          <w:snapToGrid w:val="0"/>
          <w:sz w:val="24"/>
          <w:szCs w:val="24"/>
        </w:rPr>
      </w:pPr>
    </w:p>
    <w:p w:rsidR="005E0E76" w:rsidRPr="00FD1446" w:rsidRDefault="005E0E76" w:rsidP="005E0E76">
      <w:pPr>
        <w:rPr>
          <w:rFonts w:cstheme="minorHAnsi"/>
          <w:snapToGrid w:val="0"/>
          <w:sz w:val="24"/>
          <w:szCs w:val="24"/>
        </w:rPr>
      </w:pPr>
    </w:p>
    <w:p w:rsidR="005E0E76" w:rsidRPr="00E821A8" w:rsidRDefault="005E0E76" w:rsidP="005E0E76">
      <w:pPr>
        <w:rPr>
          <w:rFonts w:cstheme="minorHAnsi"/>
          <w:snapToGrid w:val="0"/>
          <w:sz w:val="24"/>
          <w:szCs w:val="24"/>
        </w:rPr>
      </w:pPr>
    </w:p>
    <w:p w:rsidR="005E0E76" w:rsidRPr="00E821A8" w:rsidRDefault="005E0E76" w:rsidP="005E0E76">
      <w:pPr>
        <w:rPr>
          <w:rFonts w:cstheme="minorHAnsi"/>
          <w:snapToGrid w:val="0"/>
          <w:sz w:val="24"/>
          <w:szCs w:val="24"/>
        </w:rPr>
      </w:pPr>
    </w:p>
    <w:p w:rsidR="005E0E76" w:rsidRPr="00E821A8" w:rsidRDefault="005E0E76" w:rsidP="005E0E76">
      <w:pPr>
        <w:rPr>
          <w:rFonts w:cstheme="minorHAnsi"/>
          <w:snapToGrid w:val="0"/>
          <w:sz w:val="24"/>
          <w:szCs w:val="24"/>
        </w:rPr>
      </w:pPr>
    </w:p>
    <w:p w:rsidR="005E0E76" w:rsidRPr="00E821A8" w:rsidRDefault="005E0E76" w:rsidP="005E0E76">
      <w:pPr>
        <w:rPr>
          <w:rFonts w:cstheme="minorHAnsi"/>
          <w:snapToGrid w:val="0"/>
          <w:sz w:val="24"/>
          <w:szCs w:val="24"/>
        </w:rPr>
      </w:pPr>
    </w:p>
    <w:p w:rsidR="005E0E76" w:rsidRPr="00E821A8" w:rsidRDefault="005E0E76" w:rsidP="005E0E76">
      <w:pPr>
        <w:rPr>
          <w:rFonts w:cstheme="minorHAnsi"/>
          <w:snapToGrid w:val="0"/>
          <w:sz w:val="24"/>
          <w:szCs w:val="24"/>
        </w:rPr>
      </w:pPr>
    </w:p>
    <w:p w:rsidR="005E0E76" w:rsidRPr="00E821A8" w:rsidRDefault="00D07601" w:rsidP="00A200DE">
      <w:pPr>
        <w:pStyle w:val="Heading5"/>
        <w:rPr>
          <w:rFonts w:asciiTheme="minorHAnsi" w:hAnsiTheme="minorHAnsi" w:cstheme="minorHAnsi"/>
          <w:snapToGrid w:val="0"/>
          <w:sz w:val="24"/>
          <w:szCs w:val="24"/>
        </w:rPr>
      </w:pPr>
      <w:r w:rsidRPr="00D07601">
        <w:rPr>
          <w:rFonts w:asciiTheme="minorHAnsi" w:hAnsiTheme="minorHAnsi" w:cstheme="minorHAnsi"/>
          <w:snapToGrid w:val="0"/>
          <w:sz w:val="24"/>
          <w:szCs w:val="24"/>
        </w:rPr>
        <w:t>2.4.4.1 Create Project</w:t>
      </w:r>
    </w:p>
    <w:p w:rsidR="005E0E76" w:rsidRPr="00E821A8" w:rsidRDefault="005E0E76" w:rsidP="005E0E76">
      <w:pPr>
        <w:rPr>
          <w:rFonts w:cstheme="minorHAnsi"/>
          <w:sz w:val="24"/>
          <w:szCs w:val="24"/>
        </w:rPr>
      </w:pPr>
      <w:r w:rsidRPr="00E821A8">
        <w:rPr>
          <w:rFonts w:cstheme="minorHAnsi"/>
          <w:sz w:val="24"/>
          <w:szCs w:val="24"/>
        </w:rPr>
        <w:object w:dxaOrig="4415" w:dyaOrig="1660">
          <v:shape id="_x0000_i1051" type="#_x0000_t75" style="width:220.2pt;height:82.9pt" o:ole="">
            <v:imagedata r:id="rId67" o:title=""/>
          </v:shape>
          <o:OLEObject Type="Embed" ProgID="Visio.Drawing.11" ShapeID="_x0000_i1051" DrawAspect="Content" ObjectID="_1406444844" r:id="rId68"/>
        </w:object>
      </w:r>
    </w:p>
    <w:p w:rsidR="005E0E76" w:rsidRPr="00E821A8" w:rsidRDefault="00D07601" w:rsidP="005E0E76">
      <w:pPr>
        <w:rPr>
          <w:rFonts w:cstheme="minorHAnsi"/>
          <w:sz w:val="24"/>
          <w:szCs w:val="24"/>
        </w:rPr>
      </w:pPr>
      <w:r w:rsidRPr="00D07601">
        <w:rPr>
          <w:rFonts w:cstheme="minorHAnsi"/>
          <w:sz w:val="24"/>
          <w:szCs w:val="24"/>
        </w:rPr>
        <w:tab/>
      </w:r>
      <w:r w:rsidRPr="00D07601">
        <w:rPr>
          <w:rFonts w:cstheme="minorHAnsi"/>
          <w:sz w:val="24"/>
          <w:szCs w:val="24"/>
        </w:rPr>
        <w:tab/>
      </w:r>
    </w:p>
    <w:p w:rsidR="005E0E76" w:rsidRPr="00E821A8" w:rsidRDefault="00D07601" w:rsidP="005E0E76">
      <w:pPr>
        <w:rPr>
          <w:rFonts w:cstheme="minorHAnsi"/>
          <w:sz w:val="24"/>
          <w:szCs w:val="24"/>
        </w:rPr>
      </w:pPr>
      <w:r w:rsidRPr="00D07601">
        <w:rPr>
          <w:rFonts w:cstheme="minorHAnsi"/>
          <w:sz w:val="24"/>
          <w:szCs w:val="24"/>
        </w:rPr>
        <w:t>Use Case scenario:</w:t>
      </w:r>
    </w:p>
    <w:tbl>
      <w:tblPr>
        <w:tblW w:w="0" w:type="auto"/>
        <w:tblInd w:w="2" w:type="dxa"/>
        <w:tblCellMar>
          <w:left w:w="0" w:type="dxa"/>
          <w:right w:w="0" w:type="dxa"/>
        </w:tblCellMar>
        <w:tblLook w:val="0000"/>
      </w:tblPr>
      <w:tblGrid>
        <w:gridCol w:w="1791"/>
        <w:gridCol w:w="3616"/>
        <w:gridCol w:w="3539"/>
      </w:tblGrid>
      <w:tr w:rsidR="005E0E76" w:rsidRPr="00E821A8" w:rsidTr="00946F40">
        <w:tc>
          <w:tcPr>
            <w:tcW w:w="1791"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D07601" w:rsidP="00946F40">
            <w:pPr>
              <w:rPr>
                <w:rFonts w:cstheme="minorHAnsi"/>
                <w:sz w:val="24"/>
                <w:szCs w:val="24"/>
              </w:rPr>
            </w:pPr>
            <w:r w:rsidRPr="00D07601">
              <w:rPr>
                <w:rFonts w:cstheme="minorHAnsi"/>
                <w:sz w:val="24"/>
                <w:szCs w:val="24"/>
              </w:rPr>
              <w:t>User Case ID</w:t>
            </w:r>
          </w:p>
        </w:tc>
        <w:tc>
          <w:tcPr>
            <w:tcW w:w="7155"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5E0E76" w:rsidRPr="00E821A8" w:rsidRDefault="00D07601" w:rsidP="00946F40">
            <w:pPr>
              <w:rPr>
                <w:rFonts w:cstheme="minorHAnsi"/>
                <w:sz w:val="24"/>
                <w:szCs w:val="24"/>
              </w:rPr>
            </w:pPr>
            <w:r w:rsidRPr="00D07601">
              <w:rPr>
                <w:rFonts w:eastAsia="SimSun" w:cstheme="minorHAnsi"/>
                <w:sz w:val="24"/>
                <w:szCs w:val="24"/>
                <w:lang w:eastAsia="zh-CN"/>
              </w:rPr>
              <w:t>Project Eye_UC01</w:t>
            </w:r>
          </w:p>
        </w:tc>
      </w:tr>
      <w:tr w:rsidR="005E0E76" w:rsidRPr="00E821A8" w:rsidTr="00946F40">
        <w:tc>
          <w:tcPr>
            <w:tcW w:w="1791"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D07601" w:rsidP="00946F40">
            <w:pPr>
              <w:rPr>
                <w:rFonts w:cstheme="minorHAnsi"/>
                <w:sz w:val="24"/>
                <w:szCs w:val="24"/>
              </w:rPr>
            </w:pPr>
            <w:r w:rsidRPr="00D07601">
              <w:rPr>
                <w:rFonts w:cstheme="minorHAnsi"/>
                <w:sz w:val="24"/>
                <w:szCs w:val="24"/>
              </w:rPr>
              <w:t>Name</w:t>
            </w:r>
          </w:p>
        </w:tc>
        <w:tc>
          <w:tcPr>
            <w:tcW w:w="7155"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SimSun" w:cstheme="minorHAnsi"/>
                <w:sz w:val="24"/>
                <w:szCs w:val="24"/>
                <w:lang w:eastAsia="zh-CN"/>
              </w:rPr>
            </w:pPr>
            <w:r w:rsidRPr="00D07601">
              <w:rPr>
                <w:rFonts w:cstheme="minorHAnsi"/>
                <w:sz w:val="24"/>
                <w:szCs w:val="24"/>
              </w:rPr>
              <w:t>Create new Project Use Case</w:t>
            </w:r>
          </w:p>
        </w:tc>
      </w:tr>
      <w:tr w:rsidR="005E0E76" w:rsidRPr="00E821A8" w:rsidTr="00946F40">
        <w:tc>
          <w:tcPr>
            <w:tcW w:w="1791"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Goal</w:t>
            </w:r>
          </w:p>
        </w:tc>
        <w:tc>
          <w:tcPr>
            <w:tcW w:w="7155"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SimSun" w:cstheme="minorHAnsi"/>
                <w:sz w:val="24"/>
                <w:szCs w:val="24"/>
                <w:lang w:eastAsia="zh-CN"/>
              </w:rPr>
            </w:pPr>
            <w:r w:rsidRPr="00D07601">
              <w:rPr>
                <w:rFonts w:cstheme="minorHAnsi"/>
                <w:sz w:val="24"/>
                <w:szCs w:val="24"/>
              </w:rPr>
              <w:t>This function allows user to create a new project.</w:t>
            </w:r>
          </w:p>
        </w:tc>
      </w:tr>
      <w:tr w:rsidR="005E0E76" w:rsidRPr="00E821A8" w:rsidTr="00946F40">
        <w:tc>
          <w:tcPr>
            <w:tcW w:w="1791"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Actors</w:t>
            </w:r>
          </w:p>
        </w:tc>
        <w:tc>
          <w:tcPr>
            <w:tcW w:w="7155"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SimSun" w:cstheme="minorHAnsi"/>
                <w:sz w:val="24"/>
                <w:szCs w:val="24"/>
                <w:lang w:eastAsia="zh-CN"/>
              </w:rPr>
            </w:pPr>
            <w:r w:rsidRPr="00D07601">
              <w:rPr>
                <w:rFonts w:cstheme="minorHAnsi"/>
                <w:sz w:val="24"/>
                <w:szCs w:val="24"/>
              </w:rPr>
              <w:t>User</w:t>
            </w:r>
          </w:p>
        </w:tc>
      </w:tr>
      <w:tr w:rsidR="005E0E76" w:rsidRPr="00E821A8" w:rsidTr="00946F40">
        <w:tc>
          <w:tcPr>
            <w:tcW w:w="1791"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Pre-conditions</w:t>
            </w:r>
          </w:p>
        </w:tc>
        <w:tc>
          <w:tcPr>
            <w:tcW w:w="7155"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SimSun" w:cstheme="minorHAnsi"/>
                <w:sz w:val="24"/>
                <w:szCs w:val="24"/>
                <w:lang w:eastAsia="zh-CN"/>
              </w:rPr>
            </w:pPr>
            <w:r w:rsidRPr="00D07601">
              <w:rPr>
                <w:rFonts w:eastAsia="SimSun" w:cstheme="minorHAnsi"/>
                <w:sz w:val="24"/>
                <w:szCs w:val="24"/>
                <w:lang w:eastAsia="zh-CN"/>
              </w:rPr>
              <w:t>Logged user</w:t>
            </w:r>
          </w:p>
        </w:tc>
      </w:tr>
      <w:tr w:rsidR="005E0E76" w:rsidRPr="00E821A8" w:rsidTr="00946F40">
        <w:tc>
          <w:tcPr>
            <w:tcW w:w="1791"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Post-conditions</w:t>
            </w:r>
          </w:p>
        </w:tc>
        <w:tc>
          <w:tcPr>
            <w:tcW w:w="7155" w:type="dxa"/>
            <w:gridSpan w:val="2"/>
            <w:tcBorders>
              <w:top w:val="nil"/>
              <w:left w:val="nil"/>
              <w:right w:val="single" w:sz="8"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SimSun" w:cstheme="minorHAnsi"/>
                <w:sz w:val="24"/>
                <w:szCs w:val="24"/>
                <w:lang w:eastAsia="zh-CN"/>
              </w:rPr>
            </w:pPr>
            <w:r w:rsidRPr="00D07601">
              <w:rPr>
                <w:rFonts w:eastAsia="SimSun" w:cstheme="minorHAnsi"/>
                <w:sz w:val="24"/>
                <w:szCs w:val="24"/>
                <w:lang w:eastAsia="zh-CN"/>
              </w:rPr>
              <w:t>None</w:t>
            </w:r>
          </w:p>
        </w:tc>
      </w:tr>
      <w:tr w:rsidR="005E0E76" w:rsidRPr="00E821A8" w:rsidTr="00946F40">
        <w:trPr>
          <w:trHeight w:val="2248"/>
        </w:trPr>
        <w:tc>
          <w:tcPr>
            <w:tcW w:w="1791"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Main Flow</w:t>
            </w:r>
          </w:p>
        </w:tc>
        <w:tc>
          <w:tcPr>
            <w:tcW w:w="3616"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SimSun" w:cstheme="minorHAnsi"/>
                <w:sz w:val="24"/>
                <w:szCs w:val="24"/>
                <w:lang w:eastAsia="zh-CN"/>
              </w:rPr>
            </w:pPr>
            <w:r w:rsidRPr="00D07601">
              <w:rPr>
                <w:rFonts w:eastAsia="SimSun" w:cstheme="minorHAnsi"/>
                <w:sz w:val="24"/>
                <w:szCs w:val="24"/>
                <w:lang w:eastAsia="zh-CN"/>
              </w:rPr>
              <w:t>1. Select link “Create New Project”</w:t>
            </w:r>
          </w:p>
          <w:p w:rsidR="005E0E76" w:rsidRPr="00E821A8" w:rsidRDefault="005E0E76" w:rsidP="00946F40">
            <w:pPr>
              <w:rPr>
                <w:rFonts w:eastAsia="SimSun" w:cstheme="minorHAnsi"/>
                <w:sz w:val="24"/>
                <w:szCs w:val="24"/>
                <w:lang w:eastAsia="zh-CN"/>
              </w:rPr>
            </w:pPr>
          </w:p>
          <w:p w:rsidR="005E0E76" w:rsidRPr="00E821A8" w:rsidRDefault="005E0E76" w:rsidP="00946F40">
            <w:pPr>
              <w:rPr>
                <w:rFonts w:eastAsia="SimSun" w:cstheme="minorHAnsi"/>
                <w:sz w:val="24"/>
                <w:szCs w:val="24"/>
                <w:lang w:eastAsia="zh-CN"/>
              </w:rPr>
            </w:pPr>
          </w:p>
          <w:p w:rsidR="005E0E76" w:rsidRPr="00FD1446" w:rsidRDefault="005E0E76" w:rsidP="00946F40">
            <w:pPr>
              <w:rPr>
                <w:rFonts w:eastAsia="SimSun" w:cstheme="minorHAnsi"/>
                <w:sz w:val="24"/>
                <w:szCs w:val="24"/>
                <w:lang w:eastAsia="zh-CN"/>
              </w:rPr>
            </w:pPr>
          </w:p>
          <w:p w:rsidR="005E0E76" w:rsidRPr="00E821A8" w:rsidRDefault="005E0E76" w:rsidP="00946F40">
            <w:pPr>
              <w:rPr>
                <w:rFonts w:eastAsia="SimSun" w:cstheme="minorHAnsi"/>
                <w:sz w:val="24"/>
                <w:szCs w:val="24"/>
                <w:lang w:eastAsia="zh-CN"/>
              </w:rPr>
            </w:pPr>
          </w:p>
          <w:p w:rsidR="005E0E76" w:rsidRPr="00E821A8" w:rsidRDefault="005E0E76" w:rsidP="00946F40">
            <w:pPr>
              <w:rPr>
                <w:rFonts w:eastAsia="SimSun" w:cstheme="minorHAnsi"/>
                <w:sz w:val="24"/>
                <w:szCs w:val="24"/>
                <w:lang w:eastAsia="zh-CN"/>
              </w:rPr>
            </w:pPr>
          </w:p>
        </w:tc>
        <w:tc>
          <w:tcPr>
            <w:tcW w:w="3539" w:type="dxa"/>
            <w:tcBorders>
              <w:top w:val="nil"/>
              <w:left w:val="nil"/>
              <w:bottom w:val="single" w:sz="8" w:space="0" w:color="auto"/>
              <w:right w:val="single" w:sz="8" w:space="0" w:color="auto"/>
            </w:tcBorders>
            <w:shd w:val="clear" w:color="auto" w:fill="FFFF99"/>
          </w:tcPr>
          <w:p w:rsidR="005E0E76" w:rsidRPr="00E821A8" w:rsidRDefault="005E0E76" w:rsidP="00946F40">
            <w:pPr>
              <w:rPr>
                <w:rFonts w:eastAsia="SimSun" w:cstheme="minorHAnsi"/>
                <w:sz w:val="24"/>
                <w:szCs w:val="24"/>
                <w:lang w:eastAsia="zh-CN"/>
              </w:rPr>
            </w:pPr>
          </w:p>
          <w:p w:rsidR="005E0E76" w:rsidRPr="00E821A8" w:rsidRDefault="005E0E76" w:rsidP="00946F40">
            <w:pPr>
              <w:rPr>
                <w:rFonts w:eastAsia="SimSun" w:cstheme="minorHAnsi"/>
                <w:sz w:val="24"/>
                <w:szCs w:val="24"/>
                <w:lang w:eastAsia="zh-CN"/>
              </w:rPr>
            </w:pPr>
          </w:p>
          <w:p w:rsidR="005E0E76" w:rsidRPr="00E821A8" w:rsidRDefault="00D07601" w:rsidP="00946F40">
            <w:pPr>
              <w:rPr>
                <w:rFonts w:eastAsia="SimSun" w:cstheme="minorHAnsi"/>
                <w:sz w:val="24"/>
                <w:szCs w:val="24"/>
                <w:lang w:eastAsia="zh-CN"/>
              </w:rPr>
            </w:pPr>
            <w:r w:rsidRPr="00D07601">
              <w:rPr>
                <w:rFonts w:eastAsia="SimSun" w:cstheme="minorHAnsi"/>
                <w:sz w:val="24"/>
                <w:szCs w:val="24"/>
                <w:lang w:eastAsia="zh-CN"/>
              </w:rPr>
              <w:t>2. Fill in Project’s information then select button “Submit”</w:t>
            </w:r>
          </w:p>
          <w:p w:rsidR="005E0E76" w:rsidRPr="00E821A8" w:rsidRDefault="005E0E76" w:rsidP="00946F40">
            <w:pPr>
              <w:rPr>
                <w:rFonts w:eastAsia="SimSun" w:cstheme="minorHAnsi"/>
                <w:sz w:val="24"/>
                <w:szCs w:val="24"/>
                <w:lang w:eastAsia="zh-CN"/>
              </w:rPr>
            </w:pPr>
          </w:p>
          <w:p w:rsidR="005E0E76" w:rsidRPr="00FD1446" w:rsidRDefault="005E0E76" w:rsidP="00946F40">
            <w:pPr>
              <w:rPr>
                <w:rFonts w:eastAsia="SimSun" w:cstheme="minorHAnsi"/>
                <w:sz w:val="24"/>
                <w:szCs w:val="24"/>
                <w:lang w:eastAsia="zh-CN"/>
              </w:rPr>
            </w:pPr>
          </w:p>
          <w:p w:rsidR="005E0E76" w:rsidRPr="00E821A8" w:rsidRDefault="005E0E76" w:rsidP="00946F40">
            <w:pPr>
              <w:rPr>
                <w:rFonts w:eastAsia="SimSun" w:cstheme="minorHAnsi"/>
                <w:sz w:val="24"/>
                <w:szCs w:val="24"/>
                <w:lang w:eastAsia="zh-CN"/>
              </w:rPr>
            </w:pPr>
          </w:p>
        </w:tc>
      </w:tr>
      <w:tr w:rsidR="005E0E76" w:rsidRPr="00E821A8" w:rsidTr="00946F40">
        <w:tc>
          <w:tcPr>
            <w:tcW w:w="1791"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rPr>
                <w:rFonts w:cstheme="minorHAnsi"/>
                <w:sz w:val="24"/>
                <w:szCs w:val="24"/>
              </w:rPr>
            </w:pPr>
          </w:p>
        </w:tc>
        <w:tc>
          <w:tcPr>
            <w:tcW w:w="7155" w:type="dxa"/>
            <w:gridSpan w:val="2"/>
            <w:tcBorders>
              <w:top w:val="nil"/>
              <w:left w:val="nil"/>
              <w:bottom w:val="single" w:sz="4" w:space="0" w:color="auto"/>
              <w:right w:val="single" w:sz="8" w:space="0" w:color="auto"/>
            </w:tcBorders>
            <w:tcMar>
              <w:top w:w="0" w:type="dxa"/>
              <w:left w:w="108" w:type="dxa"/>
              <w:bottom w:w="0" w:type="dxa"/>
              <w:right w:w="108" w:type="dxa"/>
            </w:tcMar>
          </w:tcPr>
          <w:p w:rsidR="005E0E76" w:rsidRPr="00E821A8" w:rsidRDefault="005E0E76" w:rsidP="00946F40">
            <w:pPr>
              <w:rPr>
                <w:rFonts w:eastAsia="SimSun" w:cstheme="minorHAnsi"/>
                <w:sz w:val="24"/>
                <w:szCs w:val="24"/>
                <w:lang w:eastAsia="zh-CN"/>
              </w:rPr>
            </w:pPr>
          </w:p>
        </w:tc>
      </w:tr>
      <w:tr w:rsidR="005E0E76" w:rsidRPr="00E821A8" w:rsidTr="00946F40">
        <w:tc>
          <w:tcPr>
            <w:tcW w:w="1791"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Open Issues</w:t>
            </w:r>
          </w:p>
        </w:tc>
        <w:tc>
          <w:tcPr>
            <w:tcW w:w="7155"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N/A</w:t>
            </w:r>
          </w:p>
        </w:tc>
      </w:tr>
      <w:tr w:rsidR="005E0E76" w:rsidRPr="00E821A8" w:rsidTr="00946F40">
        <w:tc>
          <w:tcPr>
            <w:tcW w:w="1791"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Relationship</w:t>
            </w:r>
          </w:p>
        </w:tc>
        <w:tc>
          <w:tcPr>
            <w:tcW w:w="7155"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N/A</w:t>
            </w:r>
          </w:p>
        </w:tc>
      </w:tr>
      <w:tr w:rsidR="005E0E76" w:rsidRPr="00E821A8" w:rsidTr="00946F40">
        <w:tc>
          <w:tcPr>
            <w:tcW w:w="1791"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lastRenderedPageBreak/>
              <w:t>Business Rule</w:t>
            </w:r>
          </w:p>
        </w:tc>
        <w:tc>
          <w:tcPr>
            <w:tcW w:w="7155"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N/A</w:t>
            </w:r>
          </w:p>
        </w:tc>
      </w:tr>
      <w:tr w:rsidR="005E0E76" w:rsidRPr="00E821A8" w:rsidTr="00946F40">
        <w:tc>
          <w:tcPr>
            <w:tcW w:w="1791"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Priority</w:t>
            </w:r>
          </w:p>
        </w:tc>
        <w:tc>
          <w:tcPr>
            <w:tcW w:w="7155"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N/A</w:t>
            </w:r>
          </w:p>
        </w:tc>
      </w:tr>
    </w:tbl>
    <w:p w:rsidR="005E0E76" w:rsidRPr="00E821A8" w:rsidRDefault="005E0E76" w:rsidP="005E0E76">
      <w:pPr>
        <w:rPr>
          <w:rFonts w:cstheme="minorHAnsi"/>
          <w:snapToGrid w:val="0"/>
          <w:sz w:val="24"/>
          <w:szCs w:val="24"/>
        </w:rPr>
      </w:pPr>
    </w:p>
    <w:p w:rsidR="005E0E76" w:rsidRPr="00E821A8" w:rsidRDefault="00D07601" w:rsidP="00A200DE">
      <w:pPr>
        <w:pStyle w:val="Heading5"/>
        <w:rPr>
          <w:rFonts w:asciiTheme="minorHAnsi" w:hAnsiTheme="minorHAnsi" w:cstheme="minorHAnsi"/>
          <w:snapToGrid w:val="0"/>
          <w:sz w:val="24"/>
          <w:szCs w:val="24"/>
        </w:rPr>
      </w:pPr>
      <w:r w:rsidRPr="00D07601">
        <w:rPr>
          <w:rFonts w:asciiTheme="minorHAnsi" w:hAnsiTheme="minorHAnsi" w:cstheme="minorHAnsi"/>
          <w:snapToGrid w:val="0"/>
          <w:sz w:val="24"/>
          <w:szCs w:val="24"/>
        </w:rPr>
        <w:t>2.4.4.2 Edit Project</w:t>
      </w:r>
    </w:p>
    <w:p w:rsidR="005E0E76" w:rsidRPr="00E821A8" w:rsidRDefault="005E0E76" w:rsidP="005E0E76">
      <w:pPr>
        <w:rPr>
          <w:rFonts w:cstheme="minorHAnsi"/>
          <w:sz w:val="24"/>
          <w:szCs w:val="24"/>
        </w:rPr>
      </w:pPr>
      <w:r w:rsidRPr="00E821A8">
        <w:rPr>
          <w:rFonts w:cstheme="minorHAnsi"/>
          <w:sz w:val="24"/>
          <w:szCs w:val="24"/>
        </w:rPr>
        <w:object w:dxaOrig="4834" w:dyaOrig="1660">
          <v:shape id="_x0000_i1052" type="#_x0000_t75" style="width:241.95pt;height:82.9pt" o:ole="">
            <v:imagedata r:id="rId69" o:title=""/>
          </v:shape>
          <o:OLEObject Type="Embed" ProgID="Visio.Drawing.11" ShapeID="_x0000_i1052" DrawAspect="Content" ObjectID="_1406444845" r:id="rId70"/>
        </w:object>
      </w:r>
    </w:p>
    <w:p w:rsidR="005E0E76" w:rsidRPr="00E821A8" w:rsidRDefault="00D07601" w:rsidP="005E0E76">
      <w:pPr>
        <w:rPr>
          <w:rFonts w:cstheme="minorHAnsi"/>
          <w:sz w:val="24"/>
          <w:szCs w:val="24"/>
        </w:rPr>
      </w:pPr>
      <w:r w:rsidRPr="00D07601">
        <w:rPr>
          <w:rFonts w:cstheme="minorHAnsi"/>
          <w:sz w:val="24"/>
          <w:szCs w:val="24"/>
        </w:rPr>
        <w:tab/>
      </w:r>
      <w:r w:rsidRPr="00D07601">
        <w:rPr>
          <w:rFonts w:cstheme="minorHAnsi"/>
          <w:sz w:val="24"/>
          <w:szCs w:val="24"/>
        </w:rPr>
        <w:tab/>
      </w:r>
    </w:p>
    <w:p w:rsidR="005E0E76" w:rsidRPr="00E821A8" w:rsidRDefault="00D07601" w:rsidP="005E0E76">
      <w:pPr>
        <w:rPr>
          <w:rFonts w:cstheme="minorHAnsi"/>
          <w:sz w:val="24"/>
          <w:szCs w:val="24"/>
        </w:rPr>
      </w:pPr>
      <w:r w:rsidRPr="00D07601">
        <w:rPr>
          <w:rFonts w:cstheme="minorHAnsi"/>
          <w:sz w:val="24"/>
          <w:szCs w:val="24"/>
        </w:rPr>
        <w:t>Use Case scenario:</w:t>
      </w:r>
    </w:p>
    <w:tbl>
      <w:tblPr>
        <w:tblW w:w="0" w:type="auto"/>
        <w:tblInd w:w="2" w:type="dxa"/>
        <w:tblCellMar>
          <w:left w:w="0" w:type="dxa"/>
          <w:right w:w="0" w:type="dxa"/>
        </w:tblCellMar>
        <w:tblLook w:val="0000"/>
      </w:tblPr>
      <w:tblGrid>
        <w:gridCol w:w="1790"/>
        <w:gridCol w:w="3618"/>
        <w:gridCol w:w="3538"/>
      </w:tblGrid>
      <w:tr w:rsidR="005E0E76" w:rsidRPr="00E821A8" w:rsidTr="00946F40">
        <w:tc>
          <w:tcPr>
            <w:tcW w:w="1790"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D07601" w:rsidP="00946F40">
            <w:pPr>
              <w:rPr>
                <w:rFonts w:cstheme="minorHAnsi"/>
                <w:sz w:val="24"/>
                <w:szCs w:val="24"/>
              </w:rPr>
            </w:pPr>
            <w:r w:rsidRPr="00D07601">
              <w:rPr>
                <w:rFonts w:cstheme="minorHAnsi"/>
                <w:sz w:val="24"/>
                <w:szCs w:val="24"/>
              </w:rPr>
              <w:t>User Case ID</w:t>
            </w:r>
          </w:p>
        </w:tc>
        <w:tc>
          <w:tcPr>
            <w:tcW w:w="7156"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5E0E76" w:rsidRPr="00E821A8" w:rsidRDefault="00D07601" w:rsidP="00946F40">
            <w:pPr>
              <w:rPr>
                <w:rFonts w:cstheme="minorHAnsi"/>
                <w:sz w:val="24"/>
                <w:szCs w:val="24"/>
              </w:rPr>
            </w:pPr>
            <w:r w:rsidRPr="00D07601">
              <w:rPr>
                <w:rFonts w:eastAsia="SimSun" w:cstheme="minorHAnsi"/>
                <w:sz w:val="24"/>
                <w:szCs w:val="24"/>
                <w:lang w:eastAsia="zh-CN"/>
              </w:rPr>
              <w:t>Project Eye_UC02</w:t>
            </w:r>
          </w:p>
        </w:tc>
      </w:tr>
      <w:tr w:rsidR="005E0E76" w:rsidRPr="00E821A8" w:rsidTr="00946F40">
        <w:tc>
          <w:tcPr>
            <w:tcW w:w="179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D07601" w:rsidP="00946F40">
            <w:pPr>
              <w:rPr>
                <w:rFonts w:cstheme="minorHAnsi"/>
                <w:sz w:val="24"/>
                <w:szCs w:val="24"/>
              </w:rPr>
            </w:pPr>
            <w:r w:rsidRPr="00D07601">
              <w:rPr>
                <w:rFonts w:cstheme="minorHAnsi"/>
                <w:sz w:val="24"/>
                <w:szCs w:val="24"/>
              </w:rPr>
              <w:t>Name</w:t>
            </w:r>
          </w:p>
        </w:tc>
        <w:tc>
          <w:tcPr>
            <w:tcW w:w="7156"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SimSun" w:cstheme="minorHAnsi"/>
                <w:sz w:val="24"/>
                <w:szCs w:val="24"/>
                <w:lang w:eastAsia="zh-CN"/>
              </w:rPr>
            </w:pPr>
            <w:r w:rsidRPr="00D07601">
              <w:rPr>
                <w:rFonts w:cstheme="minorHAnsi"/>
                <w:sz w:val="24"/>
                <w:szCs w:val="24"/>
              </w:rPr>
              <w:t>Edit Project Use Case</w:t>
            </w:r>
          </w:p>
        </w:tc>
      </w:tr>
      <w:tr w:rsidR="005E0E76" w:rsidRPr="00E821A8" w:rsidTr="00946F40">
        <w:tc>
          <w:tcPr>
            <w:tcW w:w="179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Goal</w:t>
            </w:r>
          </w:p>
        </w:tc>
        <w:tc>
          <w:tcPr>
            <w:tcW w:w="7156"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SimSun" w:cstheme="minorHAnsi"/>
                <w:sz w:val="24"/>
                <w:szCs w:val="24"/>
                <w:lang w:eastAsia="zh-CN"/>
              </w:rPr>
            </w:pPr>
            <w:r w:rsidRPr="00D07601">
              <w:rPr>
                <w:rFonts w:cstheme="minorHAnsi"/>
                <w:sz w:val="24"/>
                <w:szCs w:val="24"/>
              </w:rPr>
              <w:t>This function allows project managers to edit information of their project</w:t>
            </w:r>
          </w:p>
        </w:tc>
      </w:tr>
      <w:tr w:rsidR="005E0E76" w:rsidRPr="00E821A8" w:rsidTr="00946F40">
        <w:tc>
          <w:tcPr>
            <w:tcW w:w="179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Actors</w:t>
            </w:r>
          </w:p>
        </w:tc>
        <w:tc>
          <w:tcPr>
            <w:tcW w:w="7156"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SimSun" w:cstheme="minorHAnsi"/>
                <w:sz w:val="24"/>
                <w:szCs w:val="24"/>
                <w:lang w:eastAsia="zh-CN"/>
              </w:rPr>
            </w:pPr>
            <w:r w:rsidRPr="00D07601">
              <w:rPr>
                <w:rFonts w:cstheme="minorHAnsi"/>
                <w:sz w:val="24"/>
                <w:szCs w:val="24"/>
              </w:rPr>
              <w:t>Project Manager</w:t>
            </w:r>
          </w:p>
        </w:tc>
      </w:tr>
      <w:tr w:rsidR="005E0E76" w:rsidRPr="00E821A8" w:rsidTr="00946F40">
        <w:tc>
          <w:tcPr>
            <w:tcW w:w="179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Pre-conditions</w:t>
            </w:r>
          </w:p>
        </w:tc>
        <w:tc>
          <w:tcPr>
            <w:tcW w:w="7156"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SimSun" w:cstheme="minorHAnsi"/>
                <w:sz w:val="24"/>
                <w:szCs w:val="24"/>
                <w:lang w:eastAsia="zh-CN"/>
              </w:rPr>
            </w:pPr>
            <w:r w:rsidRPr="00D07601">
              <w:rPr>
                <w:rFonts w:eastAsia="SimSun" w:cstheme="minorHAnsi"/>
                <w:sz w:val="24"/>
                <w:szCs w:val="24"/>
                <w:lang w:eastAsia="zh-CN"/>
              </w:rPr>
              <w:t xml:space="preserve">Logged user that is a project manager </w:t>
            </w:r>
          </w:p>
        </w:tc>
      </w:tr>
      <w:tr w:rsidR="005E0E76" w:rsidRPr="00E821A8" w:rsidTr="00946F40">
        <w:tc>
          <w:tcPr>
            <w:tcW w:w="179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Post-conditions</w:t>
            </w:r>
          </w:p>
        </w:tc>
        <w:tc>
          <w:tcPr>
            <w:tcW w:w="7156" w:type="dxa"/>
            <w:gridSpan w:val="2"/>
            <w:tcBorders>
              <w:top w:val="nil"/>
              <w:left w:val="nil"/>
              <w:right w:val="single" w:sz="8"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SimSun" w:cstheme="minorHAnsi"/>
                <w:sz w:val="24"/>
                <w:szCs w:val="24"/>
                <w:lang w:eastAsia="zh-CN"/>
              </w:rPr>
            </w:pPr>
            <w:r w:rsidRPr="00D07601">
              <w:rPr>
                <w:rFonts w:eastAsia="SimSun" w:cstheme="minorHAnsi"/>
                <w:sz w:val="24"/>
                <w:szCs w:val="24"/>
                <w:lang w:eastAsia="zh-CN"/>
              </w:rPr>
              <w:t>None</w:t>
            </w:r>
          </w:p>
        </w:tc>
      </w:tr>
      <w:tr w:rsidR="005E0E76" w:rsidRPr="00E821A8" w:rsidTr="00946F40">
        <w:trPr>
          <w:trHeight w:val="2248"/>
        </w:trPr>
        <w:tc>
          <w:tcPr>
            <w:tcW w:w="179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Main Flow</w:t>
            </w:r>
          </w:p>
        </w:tc>
        <w:tc>
          <w:tcPr>
            <w:tcW w:w="3618"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SimSun" w:cstheme="minorHAnsi"/>
                <w:sz w:val="24"/>
                <w:szCs w:val="24"/>
                <w:lang w:eastAsia="zh-CN"/>
              </w:rPr>
            </w:pPr>
            <w:r w:rsidRPr="00D07601">
              <w:rPr>
                <w:rFonts w:eastAsia="SimSun" w:cstheme="minorHAnsi"/>
                <w:sz w:val="24"/>
                <w:szCs w:val="24"/>
                <w:lang w:eastAsia="zh-CN"/>
              </w:rPr>
              <w:t>1. Choose tab “Dash Board"</w:t>
            </w:r>
          </w:p>
          <w:p w:rsidR="005E0E76" w:rsidRPr="00E821A8" w:rsidRDefault="005E0E76" w:rsidP="00946F40">
            <w:pPr>
              <w:rPr>
                <w:rFonts w:eastAsia="SimSun" w:cstheme="minorHAnsi"/>
                <w:sz w:val="24"/>
                <w:szCs w:val="24"/>
                <w:lang w:eastAsia="zh-CN"/>
              </w:rPr>
            </w:pPr>
          </w:p>
          <w:p w:rsidR="005E0E76" w:rsidRPr="00E821A8" w:rsidRDefault="00D07601" w:rsidP="00946F40">
            <w:pPr>
              <w:rPr>
                <w:rFonts w:eastAsia="SimSun" w:cstheme="minorHAnsi"/>
                <w:sz w:val="24"/>
                <w:szCs w:val="24"/>
                <w:lang w:eastAsia="zh-CN"/>
              </w:rPr>
            </w:pPr>
            <w:r w:rsidRPr="00D07601">
              <w:rPr>
                <w:rFonts w:eastAsia="SimSun" w:cstheme="minorHAnsi"/>
                <w:sz w:val="24"/>
                <w:szCs w:val="24"/>
                <w:lang w:eastAsia="zh-CN"/>
              </w:rPr>
              <w:t>3. Select link “Change Project Info”</w:t>
            </w:r>
          </w:p>
          <w:p w:rsidR="005E0E76" w:rsidRPr="00E821A8" w:rsidRDefault="005E0E76" w:rsidP="00946F40">
            <w:pPr>
              <w:rPr>
                <w:rFonts w:eastAsia="SimSun" w:cstheme="minorHAnsi"/>
                <w:sz w:val="24"/>
                <w:szCs w:val="24"/>
                <w:lang w:eastAsia="zh-CN"/>
              </w:rPr>
            </w:pPr>
          </w:p>
          <w:p w:rsidR="005E0E76" w:rsidRPr="00FD1446" w:rsidRDefault="005E0E76" w:rsidP="00946F40">
            <w:pPr>
              <w:rPr>
                <w:rFonts w:eastAsia="SimSun" w:cstheme="minorHAnsi"/>
                <w:sz w:val="24"/>
                <w:szCs w:val="24"/>
                <w:lang w:eastAsia="zh-CN"/>
              </w:rPr>
            </w:pPr>
          </w:p>
        </w:tc>
        <w:tc>
          <w:tcPr>
            <w:tcW w:w="3538" w:type="dxa"/>
            <w:tcBorders>
              <w:top w:val="nil"/>
              <w:left w:val="nil"/>
              <w:bottom w:val="single" w:sz="8" w:space="0" w:color="auto"/>
              <w:right w:val="single" w:sz="8" w:space="0" w:color="auto"/>
            </w:tcBorders>
            <w:shd w:val="clear" w:color="auto" w:fill="FFFF99"/>
          </w:tcPr>
          <w:p w:rsidR="005E0E76" w:rsidRPr="00E821A8" w:rsidRDefault="005E0E76" w:rsidP="00946F40">
            <w:pPr>
              <w:rPr>
                <w:rFonts w:eastAsia="SimSun" w:cstheme="minorHAnsi"/>
                <w:sz w:val="24"/>
                <w:szCs w:val="24"/>
                <w:lang w:eastAsia="zh-CN"/>
              </w:rPr>
            </w:pPr>
          </w:p>
          <w:p w:rsidR="005E0E76" w:rsidRPr="00E821A8" w:rsidRDefault="00D07601" w:rsidP="00946F40">
            <w:pPr>
              <w:rPr>
                <w:rFonts w:eastAsia="SimSun" w:cstheme="minorHAnsi"/>
                <w:sz w:val="24"/>
                <w:szCs w:val="24"/>
                <w:lang w:eastAsia="zh-CN"/>
              </w:rPr>
            </w:pPr>
            <w:r w:rsidRPr="00D07601">
              <w:rPr>
                <w:rFonts w:eastAsia="SimSun" w:cstheme="minorHAnsi"/>
                <w:sz w:val="24"/>
                <w:szCs w:val="24"/>
                <w:lang w:eastAsia="zh-CN"/>
              </w:rPr>
              <w:t>2. Choose the project want to edit</w:t>
            </w:r>
          </w:p>
          <w:p w:rsidR="005E0E76" w:rsidRPr="00E821A8" w:rsidRDefault="005E0E76" w:rsidP="00946F40">
            <w:pPr>
              <w:rPr>
                <w:rFonts w:eastAsia="SimSun" w:cstheme="minorHAnsi"/>
                <w:sz w:val="24"/>
                <w:szCs w:val="24"/>
                <w:lang w:eastAsia="zh-CN"/>
              </w:rPr>
            </w:pPr>
          </w:p>
          <w:p w:rsidR="005E0E76" w:rsidRPr="00FD1446" w:rsidRDefault="005E0E76" w:rsidP="00946F40">
            <w:pPr>
              <w:rPr>
                <w:rFonts w:eastAsia="SimSun" w:cstheme="minorHAnsi"/>
                <w:sz w:val="24"/>
                <w:szCs w:val="24"/>
                <w:lang w:eastAsia="zh-CN"/>
              </w:rPr>
            </w:pPr>
          </w:p>
          <w:p w:rsidR="005E0E76" w:rsidRPr="00E821A8" w:rsidRDefault="00D07601" w:rsidP="00946F40">
            <w:pPr>
              <w:rPr>
                <w:rFonts w:eastAsia="SimSun" w:cstheme="minorHAnsi"/>
                <w:sz w:val="24"/>
                <w:szCs w:val="24"/>
                <w:lang w:eastAsia="zh-CN"/>
              </w:rPr>
            </w:pPr>
            <w:r w:rsidRPr="00D07601">
              <w:rPr>
                <w:rFonts w:eastAsia="SimSun" w:cstheme="minorHAnsi"/>
                <w:sz w:val="24"/>
                <w:szCs w:val="24"/>
                <w:lang w:eastAsia="zh-CN"/>
              </w:rPr>
              <w:t>4. Change Project’s information then select button “Save Change”</w:t>
            </w:r>
          </w:p>
          <w:p w:rsidR="005E0E76" w:rsidRPr="00E821A8" w:rsidRDefault="005E0E76" w:rsidP="00946F40">
            <w:pPr>
              <w:rPr>
                <w:rFonts w:eastAsia="SimSun" w:cstheme="minorHAnsi"/>
                <w:sz w:val="24"/>
                <w:szCs w:val="24"/>
                <w:lang w:eastAsia="zh-CN"/>
              </w:rPr>
            </w:pPr>
          </w:p>
          <w:p w:rsidR="005E0E76" w:rsidRPr="00FD1446" w:rsidRDefault="005E0E76" w:rsidP="00946F40">
            <w:pPr>
              <w:rPr>
                <w:rFonts w:eastAsia="SimSun" w:cstheme="minorHAnsi"/>
                <w:sz w:val="24"/>
                <w:szCs w:val="24"/>
                <w:lang w:eastAsia="zh-CN"/>
              </w:rPr>
            </w:pPr>
          </w:p>
          <w:p w:rsidR="005E0E76" w:rsidRPr="00E821A8" w:rsidRDefault="005E0E76" w:rsidP="00946F40">
            <w:pPr>
              <w:rPr>
                <w:rFonts w:eastAsia="SimSun" w:cstheme="minorHAnsi"/>
                <w:sz w:val="24"/>
                <w:szCs w:val="24"/>
                <w:lang w:eastAsia="zh-CN"/>
              </w:rPr>
            </w:pPr>
          </w:p>
        </w:tc>
      </w:tr>
      <w:tr w:rsidR="005E0E76" w:rsidRPr="00E821A8" w:rsidTr="00946F40">
        <w:tc>
          <w:tcPr>
            <w:tcW w:w="1790"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rPr>
                <w:rFonts w:cstheme="minorHAnsi"/>
                <w:sz w:val="24"/>
                <w:szCs w:val="24"/>
              </w:rPr>
            </w:pPr>
          </w:p>
        </w:tc>
        <w:tc>
          <w:tcPr>
            <w:tcW w:w="7156" w:type="dxa"/>
            <w:gridSpan w:val="2"/>
            <w:tcBorders>
              <w:top w:val="nil"/>
              <w:left w:val="nil"/>
              <w:bottom w:val="single" w:sz="4" w:space="0" w:color="auto"/>
              <w:right w:val="single" w:sz="8" w:space="0" w:color="auto"/>
            </w:tcBorders>
            <w:tcMar>
              <w:top w:w="0" w:type="dxa"/>
              <w:left w:w="108" w:type="dxa"/>
              <w:bottom w:w="0" w:type="dxa"/>
              <w:right w:w="108" w:type="dxa"/>
            </w:tcMar>
          </w:tcPr>
          <w:p w:rsidR="005E0E76" w:rsidRPr="00E821A8" w:rsidRDefault="005E0E76" w:rsidP="00946F40">
            <w:pPr>
              <w:rPr>
                <w:rFonts w:eastAsia="SimSun" w:cstheme="minorHAnsi"/>
                <w:sz w:val="24"/>
                <w:szCs w:val="24"/>
                <w:lang w:eastAsia="zh-CN"/>
              </w:rPr>
            </w:pPr>
          </w:p>
        </w:tc>
      </w:tr>
      <w:tr w:rsidR="005E0E76" w:rsidRPr="00E821A8" w:rsidTr="00946F40">
        <w:tc>
          <w:tcPr>
            <w:tcW w:w="1790"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Open Issues</w:t>
            </w:r>
          </w:p>
        </w:tc>
        <w:tc>
          <w:tcPr>
            <w:tcW w:w="7156"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N/A</w:t>
            </w:r>
          </w:p>
        </w:tc>
      </w:tr>
      <w:tr w:rsidR="005E0E76" w:rsidRPr="00E821A8" w:rsidTr="00946F40">
        <w:tc>
          <w:tcPr>
            <w:tcW w:w="1790"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Relationship</w:t>
            </w:r>
          </w:p>
        </w:tc>
        <w:tc>
          <w:tcPr>
            <w:tcW w:w="7156"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N/A</w:t>
            </w:r>
          </w:p>
        </w:tc>
      </w:tr>
      <w:tr w:rsidR="005E0E76" w:rsidRPr="00E821A8" w:rsidTr="00946F40">
        <w:tc>
          <w:tcPr>
            <w:tcW w:w="1790"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Business Rule</w:t>
            </w:r>
          </w:p>
        </w:tc>
        <w:tc>
          <w:tcPr>
            <w:tcW w:w="7156"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N/A</w:t>
            </w:r>
          </w:p>
        </w:tc>
      </w:tr>
      <w:tr w:rsidR="005E0E76" w:rsidRPr="00E821A8" w:rsidTr="00946F40">
        <w:tc>
          <w:tcPr>
            <w:tcW w:w="1790"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Priority</w:t>
            </w:r>
          </w:p>
        </w:tc>
        <w:tc>
          <w:tcPr>
            <w:tcW w:w="7156"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N/A</w:t>
            </w:r>
          </w:p>
        </w:tc>
      </w:tr>
    </w:tbl>
    <w:p w:rsidR="005E0E76" w:rsidRPr="00E821A8" w:rsidRDefault="005E0E76" w:rsidP="005E0E76">
      <w:pPr>
        <w:rPr>
          <w:rFonts w:cstheme="minorHAnsi"/>
          <w:snapToGrid w:val="0"/>
          <w:sz w:val="24"/>
          <w:szCs w:val="24"/>
        </w:rPr>
      </w:pPr>
    </w:p>
    <w:p w:rsidR="005E0E76" w:rsidRPr="00E821A8" w:rsidRDefault="00D07601" w:rsidP="00A200DE">
      <w:pPr>
        <w:pStyle w:val="Heading5"/>
        <w:rPr>
          <w:rFonts w:asciiTheme="minorHAnsi" w:hAnsiTheme="minorHAnsi" w:cstheme="minorHAnsi"/>
          <w:snapToGrid w:val="0"/>
          <w:sz w:val="24"/>
          <w:szCs w:val="24"/>
        </w:rPr>
      </w:pPr>
      <w:r w:rsidRPr="00D07601">
        <w:rPr>
          <w:rFonts w:asciiTheme="minorHAnsi" w:hAnsiTheme="minorHAnsi" w:cstheme="minorHAnsi"/>
          <w:snapToGrid w:val="0"/>
          <w:sz w:val="24"/>
          <w:szCs w:val="24"/>
        </w:rPr>
        <w:t>2.4.4.3 Manage Module</w:t>
      </w:r>
    </w:p>
    <w:p w:rsidR="005E0E76" w:rsidRPr="00E821A8" w:rsidRDefault="005E0E76" w:rsidP="005E0E76">
      <w:pPr>
        <w:rPr>
          <w:rFonts w:cstheme="minorHAnsi"/>
          <w:sz w:val="24"/>
          <w:szCs w:val="24"/>
        </w:rPr>
      </w:pPr>
      <w:r w:rsidRPr="00E821A8">
        <w:rPr>
          <w:rFonts w:cstheme="minorHAnsi"/>
          <w:sz w:val="24"/>
          <w:szCs w:val="24"/>
        </w:rPr>
        <w:object w:dxaOrig="4834" w:dyaOrig="1660">
          <v:shape id="_x0000_i1053" type="#_x0000_t75" style="width:241.95pt;height:82.9pt" o:ole="">
            <v:imagedata r:id="rId71" o:title=""/>
          </v:shape>
          <o:OLEObject Type="Embed" ProgID="Visio.Drawing.11" ShapeID="_x0000_i1053" DrawAspect="Content" ObjectID="_1406444846" r:id="rId72"/>
        </w:object>
      </w:r>
    </w:p>
    <w:p w:rsidR="005E0E76" w:rsidRPr="00E821A8" w:rsidRDefault="00D07601" w:rsidP="005E0E76">
      <w:pPr>
        <w:rPr>
          <w:rFonts w:cstheme="minorHAnsi"/>
          <w:sz w:val="24"/>
          <w:szCs w:val="24"/>
        </w:rPr>
      </w:pPr>
      <w:r w:rsidRPr="00D07601">
        <w:rPr>
          <w:rFonts w:cstheme="minorHAnsi"/>
          <w:sz w:val="24"/>
          <w:szCs w:val="24"/>
        </w:rPr>
        <w:tab/>
      </w:r>
      <w:r w:rsidRPr="00D07601">
        <w:rPr>
          <w:rFonts w:cstheme="minorHAnsi"/>
          <w:sz w:val="24"/>
          <w:szCs w:val="24"/>
        </w:rPr>
        <w:tab/>
      </w:r>
    </w:p>
    <w:p w:rsidR="005E0E76" w:rsidRPr="00E821A8" w:rsidRDefault="00D07601" w:rsidP="005E0E76">
      <w:pPr>
        <w:rPr>
          <w:rFonts w:cstheme="minorHAnsi"/>
          <w:sz w:val="24"/>
          <w:szCs w:val="24"/>
        </w:rPr>
      </w:pPr>
      <w:r w:rsidRPr="00D07601">
        <w:rPr>
          <w:rFonts w:cstheme="minorHAnsi"/>
          <w:sz w:val="24"/>
          <w:szCs w:val="24"/>
        </w:rPr>
        <w:t>Use Case scenario:</w:t>
      </w:r>
    </w:p>
    <w:tbl>
      <w:tblPr>
        <w:tblW w:w="0" w:type="auto"/>
        <w:tblInd w:w="2" w:type="dxa"/>
        <w:tblCellMar>
          <w:left w:w="0" w:type="dxa"/>
          <w:right w:w="0" w:type="dxa"/>
        </w:tblCellMar>
        <w:tblLook w:val="0000"/>
      </w:tblPr>
      <w:tblGrid>
        <w:gridCol w:w="1789"/>
        <w:gridCol w:w="3638"/>
        <w:gridCol w:w="3519"/>
      </w:tblGrid>
      <w:tr w:rsidR="005E0E76" w:rsidRPr="00E821A8" w:rsidTr="00946F40">
        <w:tc>
          <w:tcPr>
            <w:tcW w:w="1789"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D07601" w:rsidP="00946F40">
            <w:pPr>
              <w:rPr>
                <w:rFonts w:cstheme="minorHAnsi"/>
                <w:sz w:val="24"/>
                <w:szCs w:val="24"/>
              </w:rPr>
            </w:pPr>
            <w:r w:rsidRPr="00D07601">
              <w:rPr>
                <w:rFonts w:cstheme="minorHAnsi"/>
                <w:sz w:val="24"/>
                <w:szCs w:val="24"/>
              </w:rPr>
              <w:t>User Case ID</w:t>
            </w:r>
          </w:p>
        </w:tc>
        <w:tc>
          <w:tcPr>
            <w:tcW w:w="7157"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5E0E76" w:rsidRPr="00E821A8" w:rsidRDefault="00D07601" w:rsidP="00946F40">
            <w:pPr>
              <w:rPr>
                <w:rFonts w:cstheme="minorHAnsi"/>
                <w:sz w:val="24"/>
                <w:szCs w:val="24"/>
              </w:rPr>
            </w:pPr>
            <w:r w:rsidRPr="00D07601">
              <w:rPr>
                <w:rFonts w:eastAsia="SimSun" w:cstheme="minorHAnsi"/>
                <w:sz w:val="24"/>
                <w:szCs w:val="24"/>
                <w:lang w:eastAsia="zh-CN"/>
              </w:rPr>
              <w:t>Project Eye_UC03</w:t>
            </w:r>
          </w:p>
        </w:tc>
      </w:tr>
      <w:tr w:rsidR="005E0E76" w:rsidRPr="00E821A8" w:rsidTr="00946F40">
        <w:tc>
          <w:tcPr>
            <w:tcW w:w="178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D07601" w:rsidP="00946F40">
            <w:pPr>
              <w:rPr>
                <w:rFonts w:cstheme="minorHAnsi"/>
                <w:sz w:val="24"/>
                <w:szCs w:val="24"/>
              </w:rPr>
            </w:pPr>
            <w:r w:rsidRPr="00D07601">
              <w:rPr>
                <w:rFonts w:cstheme="minorHAnsi"/>
                <w:sz w:val="24"/>
                <w:szCs w:val="24"/>
              </w:rPr>
              <w:t>Name</w:t>
            </w:r>
          </w:p>
        </w:tc>
        <w:tc>
          <w:tcPr>
            <w:tcW w:w="7157"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SimSun" w:cstheme="minorHAnsi"/>
                <w:sz w:val="24"/>
                <w:szCs w:val="24"/>
                <w:lang w:eastAsia="zh-CN"/>
              </w:rPr>
            </w:pPr>
            <w:r w:rsidRPr="00D07601">
              <w:rPr>
                <w:rFonts w:cstheme="minorHAnsi"/>
                <w:sz w:val="24"/>
                <w:szCs w:val="24"/>
              </w:rPr>
              <w:t>Manage Module Use Case</w:t>
            </w:r>
          </w:p>
        </w:tc>
      </w:tr>
      <w:tr w:rsidR="005E0E76" w:rsidRPr="00E821A8" w:rsidTr="00946F40">
        <w:tc>
          <w:tcPr>
            <w:tcW w:w="178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Goal</w:t>
            </w:r>
          </w:p>
        </w:tc>
        <w:tc>
          <w:tcPr>
            <w:tcW w:w="7157"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SimSun" w:cstheme="minorHAnsi"/>
                <w:sz w:val="24"/>
                <w:szCs w:val="24"/>
                <w:lang w:eastAsia="zh-CN"/>
              </w:rPr>
            </w:pPr>
            <w:r w:rsidRPr="00D07601">
              <w:rPr>
                <w:rFonts w:cstheme="minorHAnsi"/>
                <w:sz w:val="24"/>
                <w:szCs w:val="24"/>
              </w:rPr>
              <w:t xml:space="preserve">This function allows project manager to manage a project’s modules usage </w:t>
            </w:r>
          </w:p>
        </w:tc>
      </w:tr>
      <w:tr w:rsidR="005E0E76" w:rsidRPr="00E821A8" w:rsidTr="00946F40">
        <w:tc>
          <w:tcPr>
            <w:tcW w:w="178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Actors</w:t>
            </w:r>
          </w:p>
        </w:tc>
        <w:tc>
          <w:tcPr>
            <w:tcW w:w="7157"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SimSun" w:cstheme="minorHAnsi"/>
                <w:sz w:val="24"/>
                <w:szCs w:val="24"/>
                <w:lang w:eastAsia="zh-CN"/>
              </w:rPr>
            </w:pPr>
            <w:r w:rsidRPr="00D07601">
              <w:rPr>
                <w:rFonts w:cstheme="minorHAnsi"/>
                <w:sz w:val="24"/>
                <w:szCs w:val="24"/>
              </w:rPr>
              <w:t>Project Manager</w:t>
            </w:r>
          </w:p>
        </w:tc>
      </w:tr>
      <w:tr w:rsidR="005E0E76" w:rsidRPr="00E821A8" w:rsidTr="00946F40">
        <w:tc>
          <w:tcPr>
            <w:tcW w:w="178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Pre-conditions</w:t>
            </w:r>
          </w:p>
        </w:tc>
        <w:tc>
          <w:tcPr>
            <w:tcW w:w="7157"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SimSun" w:cstheme="minorHAnsi"/>
                <w:sz w:val="24"/>
                <w:szCs w:val="24"/>
                <w:lang w:eastAsia="zh-CN"/>
              </w:rPr>
            </w:pPr>
            <w:r w:rsidRPr="00D07601">
              <w:rPr>
                <w:rFonts w:eastAsia="SimSun" w:cstheme="minorHAnsi"/>
                <w:sz w:val="24"/>
                <w:szCs w:val="24"/>
                <w:lang w:eastAsia="zh-CN"/>
              </w:rPr>
              <w:t>Logged user that is a project manager</w:t>
            </w:r>
          </w:p>
        </w:tc>
      </w:tr>
      <w:tr w:rsidR="005E0E76" w:rsidRPr="00E821A8" w:rsidTr="00946F40">
        <w:tc>
          <w:tcPr>
            <w:tcW w:w="178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Post-conditions</w:t>
            </w:r>
          </w:p>
        </w:tc>
        <w:tc>
          <w:tcPr>
            <w:tcW w:w="7157" w:type="dxa"/>
            <w:gridSpan w:val="2"/>
            <w:tcBorders>
              <w:top w:val="nil"/>
              <w:left w:val="nil"/>
              <w:right w:val="single" w:sz="8"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SimSun" w:cstheme="minorHAnsi"/>
                <w:sz w:val="24"/>
                <w:szCs w:val="24"/>
                <w:lang w:eastAsia="zh-CN"/>
              </w:rPr>
            </w:pPr>
            <w:r w:rsidRPr="00D07601">
              <w:rPr>
                <w:rFonts w:eastAsia="SimSun" w:cstheme="minorHAnsi"/>
                <w:sz w:val="24"/>
                <w:szCs w:val="24"/>
                <w:lang w:eastAsia="zh-CN"/>
              </w:rPr>
              <w:t>None</w:t>
            </w:r>
          </w:p>
        </w:tc>
      </w:tr>
      <w:tr w:rsidR="005E0E76" w:rsidRPr="00E821A8" w:rsidTr="00946F40">
        <w:trPr>
          <w:trHeight w:val="2248"/>
        </w:trPr>
        <w:tc>
          <w:tcPr>
            <w:tcW w:w="178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Main Flow</w:t>
            </w:r>
          </w:p>
        </w:tc>
        <w:tc>
          <w:tcPr>
            <w:tcW w:w="3638"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SimSun" w:cstheme="minorHAnsi"/>
                <w:sz w:val="24"/>
                <w:szCs w:val="24"/>
                <w:lang w:eastAsia="zh-CN"/>
              </w:rPr>
            </w:pPr>
            <w:r w:rsidRPr="00D07601">
              <w:rPr>
                <w:rFonts w:eastAsia="SimSun" w:cstheme="minorHAnsi"/>
                <w:sz w:val="24"/>
                <w:szCs w:val="24"/>
                <w:lang w:eastAsia="zh-CN"/>
              </w:rPr>
              <w:t>1. Choose tab “Dash Board”</w:t>
            </w:r>
          </w:p>
          <w:p w:rsidR="005E0E76" w:rsidRPr="00E821A8" w:rsidRDefault="005E0E76" w:rsidP="00946F40">
            <w:pPr>
              <w:rPr>
                <w:rFonts w:eastAsia="SimSun" w:cstheme="minorHAnsi"/>
                <w:sz w:val="24"/>
                <w:szCs w:val="24"/>
                <w:lang w:eastAsia="zh-CN"/>
              </w:rPr>
            </w:pPr>
          </w:p>
          <w:p w:rsidR="005E0E76" w:rsidRPr="00E821A8" w:rsidRDefault="00D07601" w:rsidP="00946F40">
            <w:pPr>
              <w:rPr>
                <w:rFonts w:eastAsia="SimSun" w:cstheme="minorHAnsi"/>
                <w:sz w:val="24"/>
                <w:szCs w:val="24"/>
                <w:lang w:eastAsia="zh-CN"/>
              </w:rPr>
            </w:pPr>
            <w:r w:rsidRPr="00D07601">
              <w:rPr>
                <w:rFonts w:eastAsia="SimSun" w:cstheme="minorHAnsi"/>
                <w:sz w:val="24"/>
                <w:szCs w:val="24"/>
                <w:lang w:eastAsia="zh-CN"/>
              </w:rPr>
              <w:t>3. Select link “Modules Management”</w:t>
            </w:r>
          </w:p>
          <w:p w:rsidR="005E0E76" w:rsidRPr="00E821A8" w:rsidRDefault="005E0E76" w:rsidP="00946F40">
            <w:pPr>
              <w:rPr>
                <w:rFonts w:eastAsia="SimSun" w:cstheme="minorHAnsi"/>
                <w:sz w:val="24"/>
                <w:szCs w:val="24"/>
                <w:lang w:eastAsia="zh-CN"/>
              </w:rPr>
            </w:pPr>
          </w:p>
          <w:p w:rsidR="005E0E76" w:rsidRPr="00FD1446" w:rsidRDefault="005E0E76" w:rsidP="00946F40">
            <w:pPr>
              <w:rPr>
                <w:rFonts w:eastAsia="SimSun" w:cstheme="minorHAnsi"/>
                <w:sz w:val="24"/>
                <w:szCs w:val="24"/>
                <w:lang w:eastAsia="zh-CN"/>
              </w:rPr>
            </w:pPr>
          </w:p>
        </w:tc>
        <w:tc>
          <w:tcPr>
            <w:tcW w:w="3519" w:type="dxa"/>
            <w:tcBorders>
              <w:top w:val="nil"/>
              <w:left w:val="nil"/>
              <w:bottom w:val="single" w:sz="8" w:space="0" w:color="auto"/>
              <w:right w:val="single" w:sz="8" w:space="0" w:color="auto"/>
            </w:tcBorders>
            <w:shd w:val="clear" w:color="auto" w:fill="FFFF99"/>
          </w:tcPr>
          <w:p w:rsidR="005E0E76" w:rsidRPr="00E821A8" w:rsidRDefault="005E0E76" w:rsidP="00946F40">
            <w:pPr>
              <w:rPr>
                <w:rFonts w:eastAsia="SimSun" w:cstheme="minorHAnsi"/>
                <w:sz w:val="24"/>
                <w:szCs w:val="24"/>
                <w:lang w:eastAsia="zh-CN"/>
              </w:rPr>
            </w:pPr>
          </w:p>
          <w:p w:rsidR="005E0E76" w:rsidRPr="00E821A8" w:rsidRDefault="00D07601" w:rsidP="00946F40">
            <w:pPr>
              <w:rPr>
                <w:rFonts w:eastAsia="SimSun" w:cstheme="minorHAnsi"/>
                <w:sz w:val="24"/>
                <w:szCs w:val="24"/>
                <w:lang w:eastAsia="zh-CN"/>
              </w:rPr>
            </w:pPr>
            <w:r w:rsidRPr="00D07601">
              <w:rPr>
                <w:rFonts w:eastAsia="SimSun" w:cstheme="minorHAnsi"/>
                <w:sz w:val="24"/>
                <w:szCs w:val="24"/>
                <w:lang w:eastAsia="zh-CN"/>
              </w:rPr>
              <w:t>2. Choose the project want to edit</w:t>
            </w:r>
          </w:p>
          <w:p w:rsidR="005E0E76" w:rsidRPr="00E821A8" w:rsidRDefault="005E0E76" w:rsidP="00946F40">
            <w:pPr>
              <w:rPr>
                <w:rFonts w:eastAsia="SimSun" w:cstheme="minorHAnsi"/>
                <w:sz w:val="24"/>
                <w:szCs w:val="24"/>
                <w:lang w:eastAsia="zh-CN"/>
              </w:rPr>
            </w:pPr>
          </w:p>
          <w:p w:rsidR="005E0E76" w:rsidRPr="00FD1446" w:rsidRDefault="005E0E76" w:rsidP="00946F40">
            <w:pPr>
              <w:rPr>
                <w:rFonts w:eastAsia="SimSun" w:cstheme="minorHAnsi"/>
                <w:sz w:val="24"/>
                <w:szCs w:val="24"/>
                <w:lang w:eastAsia="zh-CN"/>
              </w:rPr>
            </w:pPr>
          </w:p>
          <w:p w:rsidR="005E0E76" w:rsidRPr="00E821A8" w:rsidRDefault="00D07601" w:rsidP="00946F40">
            <w:pPr>
              <w:rPr>
                <w:rFonts w:eastAsia="SimSun" w:cstheme="minorHAnsi"/>
                <w:sz w:val="24"/>
                <w:szCs w:val="24"/>
                <w:lang w:eastAsia="zh-CN"/>
              </w:rPr>
            </w:pPr>
            <w:r w:rsidRPr="00D07601">
              <w:rPr>
                <w:rFonts w:eastAsia="SimSun" w:cstheme="minorHAnsi"/>
                <w:sz w:val="24"/>
                <w:szCs w:val="24"/>
                <w:lang w:eastAsia="zh-CN"/>
              </w:rPr>
              <w:t>4. Choose modules and then select button “OK”</w:t>
            </w:r>
          </w:p>
          <w:p w:rsidR="005E0E76" w:rsidRPr="00E821A8" w:rsidRDefault="005E0E76" w:rsidP="00946F40">
            <w:pPr>
              <w:rPr>
                <w:rFonts w:eastAsia="SimSun" w:cstheme="minorHAnsi"/>
                <w:sz w:val="24"/>
                <w:szCs w:val="24"/>
                <w:lang w:eastAsia="zh-CN"/>
              </w:rPr>
            </w:pPr>
          </w:p>
          <w:p w:rsidR="005E0E76" w:rsidRPr="00FD1446" w:rsidRDefault="005E0E76" w:rsidP="00946F40">
            <w:pPr>
              <w:rPr>
                <w:rFonts w:eastAsia="SimSun" w:cstheme="minorHAnsi"/>
                <w:sz w:val="24"/>
                <w:szCs w:val="24"/>
                <w:lang w:eastAsia="zh-CN"/>
              </w:rPr>
            </w:pPr>
          </w:p>
        </w:tc>
      </w:tr>
      <w:tr w:rsidR="005E0E76" w:rsidRPr="00E821A8" w:rsidTr="00946F40">
        <w:tc>
          <w:tcPr>
            <w:tcW w:w="1789"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rPr>
                <w:rFonts w:cstheme="minorHAnsi"/>
                <w:sz w:val="24"/>
                <w:szCs w:val="24"/>
              </w:rPr>
            </w:pPr>
          </w:p>
        </w:tc>
        <w:tc>
          <w:tcPr>
            <w:tcW w:w="7157" w:type="dxa"/>
            <w:gridSpan w:val="2"/>
            <w:tcBorders>
              <w:top w:val="nil"/>
              <w:left w:val="nil"/>
              <w:bottom w:val="single" w:sz="4" w:space="0" w:color="auto"/>
              <w:right w:val="single" w:sz="8" w:space="0" w:color="auto"/>
            </w:tcBorders>
            <w:tcMar>
              <w:top w:w="0" w:type="dxa"/>
              <w:left w:w="108" w:type="dxa"/>
              <w:bottom w:w="0" w:type="dxa"/>
              <w:right w:w="108" w:type="dxa"/>
            </w:tcMar>
          </w:tcPr>
          <w:p w:rsidR="005E0E76" w:rsidRPr="00E821A8" w:rsidRDefault="005E0E76" w:rsidP="00946F40">
            <w:pPr>
              <w:rPr>
                <w:rFonts w:eastAsia="SimSun" w:cstheme="minorHAnsi"/>
                <w:sz w:val="24"/>
                <w:szCs w:val="24"/>
                <w:lang w:eastAsia="zh-CN"/>
              </w:rPr>
            </w:pPr>
          </w:p>
        </w:tc>
      </w:tr>
      <w:tr w:rsidR="005E0E76" w:rsidRPr="00E821A8" w:rsidTr="00946F40">
        <w:tc>
          <w:tcPr>
            <w:tcW w:w="1789"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Open Issues</w:t>
            </w:r>
          </w:p>
        </w:tc>
        <w:tc>
          <w:tcPr>
            <w:tcW w:w="7157"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N/A</w:t>
            </w:r>
          </w:p>
        </w:tc>
      </w:tr>
      <w:tr w:rsidR="005E0E76" w:rsidRPr="00E821A8" w:rsidTr="00946F40">
        <w:tc>
          <w:tcPr>
            <w:tcW w:w="1789"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Relationship</w:t>
            </w:r>
          </w:p>
        </w:tc>
        <w:tc>
          <w:tcPr>
            <w:tcW w:w="7157"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N/A</w:t>
            </w:r>
          </w:p>
        </w:tc>
      </w:tr>
      <w:tr w:rsidR="005E0E76" w:rsidRPr="00E821A8" w:rsidTr="00946F40">
        <w:tc>
          <w:tcPr>
            <w:tcW w:w="1789"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Business Rule</w:t>
            </w:r>
          </w:p>
        </w:tc>
        <w:tc>
          <w:tcPr>
            <w:tcW w:w="7157"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N/A</w:t>
            </w:r>
          </w:p>
        </w:tc>
      </w:tr>
      <w:tr w:rsidR="005E0E76" w:rsidRPr="00E821A8" w:rsidTr="00946F40">
        <w:tc>
          <w:tcPr>
            <w:tcW w:w="1789"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Priority</w:t>
            </w:r>
          </w:p>
        </w:tc>
        <w:tc>
          <w:tcPr>
            <w:tcW w:w="7157"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N/A</w:t>
            </w:r>
          </w:p>
        </w:tc>
      </w:tr>
    </w:tbl>
    <w:p w:rsidR="005E0E76" w:rsidRPr="00E821A8" w:rsidRDefault="00D07601" w:rsidP="002A5349">
      <w:pPr>
        <w:pStyle w:val="Heading5"/>
        <w:rPr>
          <w:rFonts w:asciiTheme="minorHAnsi" w:hAnsiTheme="minorHAnsi" w:cstheme="minorHAnsi"/>
          <w:sz w:val="24"/>
          <w:szCs w:val="24"/>
        </w:rPr>
      </w:pPr>
      <w:bookmarkStart w:id="254" w:name="_Toc326241044"/>
      <w:r w:rsidRPr="00D07601">
        <w:rPr>
          <w:rFonts w:asciiTheme="minorHAnsi" w:hAnsiTheme="minorHAnsi" w:cstheme="minorHAnsi"/>
          <w:sz w:val="24"/>
          <w:szCs w:val="24"/>
        </w:rPr>
        <w:lastRenderedPageBreak/>
        <w:t>2.4.4.5 Team Management</w:t>
      </w:r>
      <w:bookmarkEnd w:id="254"/>
    </w:p>
    <w:p w:rsidR="005E0E76" w:rsidRPr="00E821A8" w:rsidRDefault="005E0E76" w:rsidP="005E0E76">
      <w:pPr>
        <w:rPr>
          <w:rFonts w:cstheme="minorHAnsi"/>
          <w:sz w:val="24"/>
          <w:szCs w:val="24"/>
        </w:rPr>
      </w:pPr>
      <w:r w:rsidRPr="00E821A8">
        <w:rPr>
          <w:rFonts w:cstheme="minorHAnsi"/>
          <w:sz w:val="24"/>
          <w:szCs w:val="24"/>
        </w:rPr>
        <w:object w:dxaOrig="4834" w:dyaOrig="1660">
          <v:shape id="_x0000_i1054" type="#_x0000_t75" style="width:241.95pt;height:82.9pt" o:ole="">
            <v:imagedata r:id="rId73" o:title=""/>
          </v:shape>
          <o:OLEObject Type="Embed" ProgID="Visio.Drawing.11" ShapeID="_x0000_i1054" DrawAspect="Content" ObjectID="_1406444847" r:id="rId74"/>
        </w:object>
      </w:r>
    </w:p>
    <w:p w:rsidR="005E0E76" w:rsidRPr="00E821A8" w:rsidRDefault="00D07601" w:rsidP="005E0E76">
      <w:pPr>
        <w:rPr>
          <w:rFonts w:cstheme="minorHAnsi"/>
          <w:sz w:val="24"/>
          <w:szCs w:val="24"/>
        </w:rPr>
      </w:pPr>
      <w:r w:rsidRPr="00D07601">
        <w:rPr>
          <w:rFonts w:cstheme="minorHAnsi"/>
          <w:sz w:val="24"/>
          <w:szCs w:val="24"/>
        </w:rPr>
        <w:tab/>
      </w:r>
      <w:r w:rsidRPr="00D07601">
        <w:rPr>
          <w:rFonts w:cstheme="minorHAnsi"/>
          <w:sz w:val="24"/>
          <w:szCs w:val="24"/>
        </w:rPr>
        <w:tab/>
      </w:r>
    </w:p>
    <w:p w:rsidR="005E0E76" w:rsidRPr="00E821A8" w:rsidRDefault="00D07601" w:rsidP="005E0E76">
      <w:pPr>
        <w:rPr>
          <w:rFonts w:cstheme="minorHAnsi"/>
          <w:sz w:val="24"/>
          <w:szCs w:val="24"/>
        </w:rPr>
      </w:pPr>
      <w:r w:rsidRPr="00D07601">
        <w:rPr>
          <w:rFonts w:cstheme="minorHAnsi"/>
          <w:sz w:val="24"/>
          <w:szCs w:val="24"/>
        </w:rPr>
        <w:t>Use Case scenario:</w:t>
      </w:r>
    </w:p>
    <w:tbl>
      <w:tblPr>
        <w:tblW w:w="0" w:type="auto"/>
        <w:tblInd w:w="2" w:type="dxa"/>
        <w:tblCellMar>
          <w:left w:w="0" w:type="dxa"/>
          <w:right w:w="0" w:type="dxa"/>
        </w:tblCellMar>
        <w:tblLook w:val="0000"/>
      </w:tblPr>
      <w:tblGrid>
        <w:gridCol w:w="1788"/>
        <w:gridCol w:w="3638"/>
        <w:gridCol w:w="3520"/>
      </w:tblGrid>
      <w:tr w:rsidR="005E0E76" w:rsidRPr="00E821A8" w:rsidTr="00946F40">
        <w:tc>
          <w:tcPr>
            <w:tcW w:w="1788"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D07601" w:rsidP="00946F40">
            <w:pPr>
              <w:rPr>
                <w:rFonts w:cstheme="minorHAnsi"/>
                <w:sz w:val="24"/>
                <w:szCs w:val="24"/>
              </w:rPr>
            </w:pPr>
            <w:r w:rsidRPr="00D07601">
              <w:rPr>
                <w:rFonts w:cstheme="minorHAnsi"/>
                <w:sz w:val="24"/>
                <w:szCs w:val="24"/>
              </w:rPr>
              <w:t>User Case ID</w:t>
            </w:r>
          </w:p>
        </w:tc>
        <w:tc>
          <w:tcPr>
            <w:tcW w:w="7158"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5E0E76" w:rsidRPr="00E821A8" w:rsidRDefault="00D07601" w:rsidP="00946F40">
            <w:pPr>
              <w:rPr>
                <w:rFonts w:cstheme="minorHAnsi"/>
                <w:sz w:val="24"/>
                <w:szCs w:val="24"/>
              </w:rPr>
            </w:pPr>
            <w:r w:rsidRPr="00D07601">
              <w:rPr>
                <w:rFonts w:eastAsia="SimSun" w:cstheme="minorHAnsi"/>
                <w:sz w:val="24"/>
                <w:szCs w:val="24"/>
                <w:lang w:eastAsia="zh-CN"/>
              </w:rPr>
              <w:t>Project Eye_UC04</w:t>
            </w:r>
          </w:p>
        </w:tc>
      </w:tr>
      <w:tr w:rsidR="005E0E76" w:rsidRPr="00E821A8" w:rsidTr="00946F40">
        <w:tc>
          <w:tcPr>
            <w:tcW w:w="178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D07601" w:rsidP="00946F40">
            <w:pPr>
              <w:rPr>
                <w:rFonts w:cstheme="minorHAnsi"/>
                <w:sz w:val="24"/>
                <w:szCs w:val="24"/>
              </w:rPr>
            </w:pPr>
            <w:r w:rsidRPr="00D07601">
              <w:rPr>
                <w:rFonts w:cstheme="minorHAnsi"/>
                <w:sz w:val="24"/>
                <w:szCs w:val="24"/>
              </w:rPr>
              <w:t>Name</w:t>
            </w:r>
          </w:p>
        </w:tc>
        <w:tc>
          <w:tcPr>
            <w:tcW w:w="715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SimSun" w:cstheme="minorHAnsi"/>
                <w:sz w:val="24"/>
                <w:szCs w:val="24"/>
                <w:lang w:eastAsia="zh-CN"/>
              </w:rPr>
            </w:pPr>
            <w:r w:rsidRPr="00D07601">
              <w:rPr>
                <w:rFonts w:cstheme="minorHAnsi"/>
                <w:sz w:val="24"/>
                <w:szCs w:val="24"/>
              </w:rPr>
              <w:t>Team Management Use Case</w:t>
            </w:r>
          </w:p>
        </w:tc>
      </w:tr>
      <w:tr w:rsidR="005E0E76" w:rsidRPr="00E821A8" w:rsidTr="00946F40">
        <w:tc>
          <w:tcPr>
            <w:tcW w:w="178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Goal</w:t>
            </w:r>
          </w:p>
        </w:tc>
        <w:tc>
          <w:tcPr>
            <w:tcW w:w="715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SimSun" w:cstheme="minorHAnsi"/>
                <w:sz w:val="24"/>
                <w:szCs w:val="24"/>
                <w:lang w:eastAsia="zh-CN"/>
              </w:rPr>
            </w:pPr>
            <w:r w:rsidRPr="00D07601">
              <w:rPr>
                <w:rFonts w:cstheme="minorHAnsi"/>
                <w:sz w:val="24"/>
                <w:szCs w:val="24"/>
              </w:rPr>
              <w:t>This function allows project manager to manage a project’s team members</w:t>
            </w:r>
          </w:p>
        </w:tc>
      </w:tr>
      <w:tr w:rsidR="005E0E76" w:rsidRPr="00E821A8" w:rsidTr="00946F40">
        <w:tc>
          <w:tcPr>
            <w:tcW w:w="178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Actors</w:t>
            </w:r>
          </w:p>
        </w:tc>
        <w:tc>
          <w:tcPr>
            <w:tcW w:w="715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SimSun" w:cstheme="minorHAnsi"/>
                <w:sz w:val="24"/>
                <w:szCs w:val="24"/>
                <w:lang w:eastAsia="zh-CN"/>
              </w:rPr>
            </w:pPr>
            <w:r w:rsidRPr="00D07601">
              <w:rPr>
                <w:rFonts w:cstheme="minorHAnsi"/>
                <w:sz w:val="24"/>
                <w:szCs w:val="24"/>
              </w:rPr>
              <w:t>Project Manager</w:t>
            </w:r>
          </w:p>
        </w:tc>
      </w:tr>
      <w:tr w:rsidR="005E0E76" w:rsidRPr="00E821A8" w:rsidTr="00946F40">
        <w:tc>
          <w:tcPr>
            <w:tcW w:w="178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Pre-conditions</w:t>
            </w:r>
          </w:p>
        </w:tc>
        <w:tc>
          <w:tcPr>
            <w:tcW w:w="715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SimSun" w:cstheme="minorHAnsi"/>
                <w:sz w:val="24"/>
                <w:szCs w:val="24"/>
                <w:lang w:eastAsia="zh-CN"/>
              </w:rPr>
            </w:pPr>
            <w:r w:rsidRPr="00D07601">
              <w:rPr>
                <w:rFonts w:eastAsia="SimSun" w:cstheme="minorHAnsi"/>
                <w:sz w:val="24"/>
                <w:szCs w:val="24"/>
                <w:lang w:eastAsia="zh-CN"/>
              </w:rPr>
              <w:t>Logged user that is a project manager</w:t>
            </w:r>
          </w:p>
        </w:tc>
      </w:tr>
      <w:tr w:rsidR="005E0E76" w:rsidRPr="00E821A8" w:rsidTr="00946F40">
        <w:tc>
          <w:tcPr>
            <w:tcW w:w="178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Post-conditions</w:t>
            </w:r>
          </w:p>
        </w:tc>
        <w:tc>
          <w:tcPr>
            <w:tcW w:w="7158" w:type="dxa"/>
            <w:gridSpan w:val="2"/>
            <w:tcBorders>
              <w:top w:val="nil"/>
              <w:left w:val="nil"/>
              <w:right w:val="single" w:sz="8"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SimSun" w:cstheme="minorHAnsi"/>
                <w:sz w:val="24"/>
                <w:szCs w:val="24"/>
                <w:lang w:eastAsia="zh-CN"/>
              </w:rPr>
            </w:pPr>
            <w:r w:rsidRPr="00D07601">
              <w:rPr>
                <w:rFonts w:eastAsia="SimSun" w:cstheme="minorHAnsi"/>
                <w:sz w:val="24"/>
                <w:szCs w:val="24"/>
                <w:lang w:eastAsia="zh-CN"/>
              </w:rPr>
              <w:t>None</w:t>
            </w:r>
          </w:p>
        </w:tc>
      </w:tr>
      <w:tr w:rsidR="005E0E76" w:rsidRPr="00E821A8" w:rsidTr="00946F40">
        <w:trPr>
          <w:trHeight w:val="2248"/>
        </w:trPr>
        <w:tc>
          <w:tcPr>
            <w:tcW w:w="178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Main Flow</w:t>
            </w:r>
          </w:p>
        </w:tc>
        <w:tc>
          <w:tcPr>
            <w:tcW w:w="3638"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SimSun" w:cstheme="minorHAnsi"/>
                <w:sz w:val="24"/>
                <w:szCs w:val="24"/>
                <w:lang w:eastAsia="zh-CN"/>
              </w:rPr>
            </w:pPr>
            <w:r w:rsidRPr="00D07601">
              <w:rPr>
                <w:rFonts w:eastAsia="SimSun" w:cstheme="minorHAnsi"/>
                <w:sz w:val="24"/>
                <w:szCs w:val="24"/>
                <w:lang w:eastAsia="zh-CN"/>
              </w:rPr>
              <w:t>1. Choose tab “Dash Board”</w:t>
            </w:r>
          </w:p>
          <w:p w:rsidR="005E0E76" w:rsidRPr="00E821A8" w:rsidRDefault="005E0E76" w:rsidP="00946F40">
            <w:pPr>
              <w:rPr>
                <w:rFonts w:eastAsia="SimSun" w:cstheme="minorHAnsi"/>
                <w:sz w:val="24"/>
                <w:szCs w:val="24"/>
                <w:lang w:eastAsia="zh-CN"/>
              </w:rPr>
            </w:pPr>
          </w:p>
          <w:p w:rsidR="005E0E76" w:rsidRPr="00E821A8" w:rsidRDefault="00D07601" w:rsidP="00946F40">
            <w:pPr>
              <w:rPr>
                <w:rFonts w:eastAsia="SimSun" w:cstheme="minorHAnsi"/>
                <w:sz w:val="24"/>
                <w:szCs w:val="24"/>
                <w:lang w:eastAsia="zh-CN"/>
              </w:rPr>
            </w:pPr>
            <w:r w:rsidRPr="00D07601">
              <w:rPr>
                <w:rFonts w:eastAsia="SimSun" w:cstheme="minorHAnsi"/>
                <w:sz w:val="24"/>
                <w:szCs w:val="24"/>
                <w:lang w:eastAsia="zh-CN"/>
              </w:rPr>
              <w:t>3. Select link “Team Management”</w:t>
            </w:r>
          </w:p>
          <w:p w:rsidR="005E0E76" w:rsidRPr="00E821A8" w:rsidRDefault="005E0E76" w:rsidP="00946F40">
            <w:pPr>
              <w:rPr>
                <w:rFonts w:eastAsia="SimSun" w:cstheme="minorHAnsi"/>
                <w:sz w:val="24"/>
                <w:szCs w:val="24"/>
                <w:lang w:eastAsia="zh-CN"/>
              </w:rPr>
            </w:pPr>
          </w:p>
          <w:p w:rsidR="005E0E76" w:rsidRPr="00FD1446" w:rsidRDefault="005E0E76" w:rsidP="00946F40">
            <w:pPr>
              <w:rPr>
                <w:rFonts w:eastAsia="SimSun" w:cstheme="minorHAnsi"/>
                <w:sz w:val="24"/>
                <w:szCs w:val="24"/>
                <w:lang w:eastAsia="zh-CN"/>
              </w:rPr>
            </w:pPr>
          </w:p>
        </w:tc>
        <w:tc>
          <w:tcPr>
            <w:tcW w:w="3520" w:type="dxa"/>
            <w:tcBorders>
              <w:top w:val="nil"/>
              <w:left w:val="nil"/>
              <w:bottom w:val="single" w:sz="8" w:space="0" w:color="auto"/>
              <w:right w:val="single" w:sz="8" w:space="0" w:color="auto"/>
            </w:tcBorders>
            <w:shd w:val="clear" w:color="auto" w:fill="FFFF99"/>
          </w:tcPr>
          <w:p w:rsidR="005E0E76" w:rsidRPr="00E821A8" w:rsidRDefault="005E0E76" w:rsidP="00946F40">
            <w:pPr>
              <w:rPr>
                <w:rFonts w:eastAsia="SimSun" w:cstheme="minorHAnsi"/>
                <w:sz w:val="24"/>
                <w:szCs w:val="24"/>
                <w:lang w:eastAsia="zh-CN"/>
              </w:rPr>
            </w:pPr>
          </w:p>
          <w:p w:rsidR="005E0E76" w:rsidRPr="00E821A8" w:rsidRDefault="00D07601" w:rsidP="00946F40">
            <w:pPr>
              <w:rPr>
                <w:rFonts w:eastAsia="SimSun" w:cstheme="minorHAnsi"/>
                <w:sz w:val="24"/>
                <w:szCs w:val="24"/>
                <w:lang w:eastAsia="zh-CN"/>
              </w:rPr>
            </w:pPr>
            <w:r w:rsidRPr="00D07601">
              <w:rPr>
                <w:rFonts w:eastAsia="SimSun" w:cstheme="minorHAnsi"/>
                <w:sz w:val="24"/>
                <w:szCs w:val="24"/>
                <w:lang w:eastAsia="zh-CN"/>
              </w:rPr>
              <w:t>2. Choose the project want to edit</w:t>
            </w:r>
          </w:p>
          <w:p w:rsidR="005E0E76" w:rsidRPr="00E821A8" w:rsidRDefault="005E0E76" w:rsidP="00946F40">
            <w:pPr>
              <w:rPr>
                <w:rFonts w:eastAsia="SimSun" w:cstheme="minorHAnsi"/>
                <w:sz w:val="24"/>
                <w:szCs w:val="24"/>
                <w:lang w:eastAsia="zh-CN"/>
              </w:rPr>
            </w:pPr>
          </w:p>
          <w:p w:rsidR="005E0E76" w:rsidRPr="00FD1446" w:rsidRDefault="005E0E76" w:rsidP="00946F40">
            <w:pPr>
              <w:rPr>
                <w:rFonts w:eastAsia="SimSun" w:cstheme="minorHAnsi"/>
                <w:sz w:val="24"/>
                <w:szCs w:val="24"/>
                <w:lang w:eastAsia="zh-CN"/>
              </w:rPr>
            </w:pPr>
          </w:p>
          <w:p w:rsidR="005E0E76" w:rsidRPr="00E821A8" w:rsidRDefault="00D07601" w:rsidP="00946F40">
            <w:pPr>
              <w:rPr>
                <w:rFonts w:eastAsia="SimSun" w:cstheme="minorHAnsi"/>
                <w:sz w:val="24"/>
                <w:szCs w:val="24"/>
                <w:lang w:eastAsia="zh-CN"/>
              </w:rPr>
            </w:pPr>
            <w:r w:rsidRPr="00D07601">
              <w:rPr>
                <w:rFonts w:eastAsia="SimSun" w:cstheme="minorHAnsi"/>
                <w:sz w:val="24"/>
                <w:szCs w:val="24"/>
                <w:lang w:eastAsia="zh-CN"/>
              </w:rPr>
              <w:t>4. Edit Project’s team member then select button “Save Change”</w:t>
            </w:r>
          </w:p>
          <w:p w:rsidR="005E0E76" w:rsidRPr="00E821A8" w:rsidRDefault="005E0E76" w:rsidP="00946F40">
            <w:pPr>
              <w:rPr>
                <w:rFonts w:eastAsia="SimSun" w:cstheme="minorHAnsi"/>
                <w:sz w:val="24"/>
                <w:szCs w:val="24"/>
                <w:lang w:eastAsia="zh-CN"/>
              </w:rPr>
            </w:pPr>
          </w:p>
          <w:p w:rsidR="005E0E76" w:rsidRPr="00FD1446" w:rsidRDefault="005E0E76" w:rsidP="00946F40">
            <w:pPr>
              <w:rPr>
                <w:rFonts w:eastAsia="SimSun" w:cstheme="minorHAnsi"/>
                <w:sz w:val="24"/>
                <w:szCs w:val="24"/>
                <w:lang w:eastAsia="zh-CN"/>
              </w:rPr>
            </w:pPr>
          </w:p>
        </w:tc>
      </w:tr>
      <w:tr w:rsidR="005E0E76" w:rsidRPr="00E821A8" w:rsidTr="00946F40">
        <w:tc>
          <w:tcPr>
            <w:tcW w:w="1788"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rPr>
                <w:rFonts w:cstheme="minorHAnsi"/>
                <w:sz w:val="24"/>
                <w:szCs w:val="24"/>
              </w:rPr>
            </w:pPr>
          </w:p>
        </w:tc>
        <w:tc>
          <w:tcPr>
            <w:tcW w:w="7158" w:type="dxa"/>
            <w:gridSpan w:val="2"/>
            <w:tcBorders>
              <w:top w:val="nil"/>
              <w:left w:val="nil"/>
              <w:bottom w:val="single" w:sz="4" w:space="0" w:color="auto"/>
              <w:right w:val="single" w:sz="8" w:space="0" w:color="auto"/>
            </w:tcBorders>
            <w:tcMar>
              <w:top w:w="0" w:type="dxa"/>
              <w:left w:w="108" w:type="dxa"/>
              <w:bottom w:w="0" w:type="dxa"/>
              <w:right w:w="108" w:type="dxa"/>
            </w:tcMar>
          </w:tcPr>
          <w:p w:rsidR="005E0E76" w:rsidRPr="00E821A8" w:rsidRDefault="005E0E76" w:rsidP="00946F40">
            <w:pPr>
              <w:rPr>
                <w:rFonts w:eastAsia="SimSun" w:cstheme="minorHAnsi"/>
                <w:sz w:val="24"/>
                <w:szCs w:val="24"/>
                <w:lang w:eastAsia="zh-CN"/>
              </w:rPr>
            </w:pPr>
          </w:p>
        </w:tc>
      </w:tr>
      <w:tr w:rsidR="005E0E76" w:rsidRPr="00E821A8" w:rsidTr="00946F40">
        <w:tc>
          <w:tcPr>
            <w:tcW w:w="178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Open Issues</w:t>
            </w:r>
          </w:p>
        </w:tc>
        <w:tc>
          <w:tcPr>
            <w:tcW w:w="715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N/A</w:t>
            </w:r>
          </w:p>
        </w:tc>
      </w:tr>
      <w:tr w:rsidR="005E0E76" w:rsidRPr="00E821A8" w:rsidTr="00946F40">
        <w:tc>
          <w:tcPr>
            <w:tcW w:w="178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Relationship</w:t>
            </w:r>
          </w:p>
        </w:tc>
        <w:tc>
          <w:tcPr>
            <w:tcW w:w="715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N/A</w:t>
            </w:r>
          </w:p>
        </w:tc>
      </w:tr>
      <w:tr w:rsidR="005E0E76" w:rsidRPr="00E821A8" w:rsidTr="00946F40">
        <w:tc>
          <w:tcPr>
            <w:tcW w:w="178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Business Rule</w:t>
            </w:r>
          </w:p>
        </w:tc>
        <w:tc>
          <w:tcPr>
            <w:tcW w:w="715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N/A</w:t>
            </w:r>
          </w:p>
        </w:tc>
      </w:tr>
      <w:tr w:rsidR="005E0E76" w:rsidRPr="00E821A8" w:rsidTr="00946F40">
        <w:tc>
          <w:tcPr>
            <w:tcW w:w="178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Priority</w:t>
            </w:r>
          </w:p>
        </w:tc>
        <w:tc>
          <w:tcPr>
            <w:tcW w:w="715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N/A</w:t>
            </w:r>
          </w:p>
        </w:tc>
      </w:tr>
    </w:tbl>
    <w:p w:rsidR="005E0E76" w:rsidRPr="00E821A8" w:rsidRDefault="005E0E76" w:rsidP="005E0E76">
      <w:pPr>
        <w:pStyle w:val="Caption"/>
        <w:rPr>
          <w:rFonts w:asciiTheme="minorHAnsi" w:hAnsiTheme="minorHAnsi" w:cstheme="minorHAnsi"/>
          <w:sz w:val="24"/>
          <w:szCs w:val="24"/>
        </w:rPr>
      </w:pPr>
    </w:p>
    <w:p w:rsidR="005E0E76" w:rsidRPr="00E821A8" w:rsidRDefault="005E0E76" w:rsidP="005E0E76">
      <w:pPr>
        <w:rPr>
          <w:rFonts w:cstheme="minorHAnsi"/>
          <w:sz w:val="24"/>
          <w:szCs w:val="24"/>
        </w:rPr>
      </w:pPr>
    </w:p>
    <w:p w:rsidR="005E0E76" w:rsidRPr="00E821A8" w:rsidRDefault="005E0E76" w:rsidP="005E0E76">
      <w:pPr>
        <w:rPr>
          <w:rFonts w:cstheme="minorHAnsi"/>
          <w:sz w:val="24"/>
          <w:szCs w:val="24"/>
        </w:rPr>
      </w:pPr>
    </w:p>
    <w:p w:rsidR="005E0E76" w:rsidRPr="00FD1446" w:rsidRDefault="005E0E76" w:rsidP="005E0E76">
      <w:pPr>
        <w:rPr>
          <w:rFonts w:cstheme="minorHAnsi"/>
          <w:sz w:val="24"/>
          <w:szCs w:val="24"/>
        </w:rPr>
      </w:pPr>
    </w:p>
    <w:p w:rsidR="005E0E76" w:rsidRPr="00FD1446" w:rsidRDefault="005E0E76" w:rsidP="005E0E76">
      <w:pPr>
        <w:rPr>
          <w:rFonts w:cstheme="minorHAnsi"/>
          <w:sz w:val="24"/>
          <w:szCs w:val="24"/>
        </w:rPr>
      </w:pPr>
    </w:p>
    <w:p w:rsidR="005E0E76" w:rsidRPr="00E821A8" w:rsidRDefault="005E0E76" w:rsidP="005E0E76">
      <w:pPr>
        <w:rPr>
          <w:rFonts w:cstheme="minorHAnsi"/>
          <w:sz w:val="24"/>
          <w:szCs w:val="24"/>
        </w:rPr>
      </w:pPr>
    </w:p>
    <w:p w:rsidR="005E0E76" w:rsidRPr="00E821A8" w:rsidRDefault="005E0E76" w:rsidP="005E0E76">
      <w:pPr>
        <w:rPr>
          <w:rFonts w:cstheme="minorHAnsi"/>
          <w:sz w:val="24"/>
          <w:szCs w:val="24"/>
        </w:rPr>
      </w:pPr>
    </w:p>
    <w:p w:rsidR="005E0E76" w:rsidRPr="00E821A8" w:rsidRDefault="00D07601" w:rsidP="002269AB">
      <w:pPr>
        <w:pStyle w:val="Heading4"/>
        <w:rPr>
          <w:rFonts w:asciiTheme="minorHAnsi" w:hAnsiTheme="minorHAnsi" w:cstheme="minorHAnsi"/>
          <w:sz w:val="24"/>
          <w:szCs w:val="24"/>
        </w:rPr>
      </w:pPr>
      <w:bookmarkStart w:id="255" w:name="_Toc326241045"/>
      <w:bookmarkStart w:id="256" w:name="_Toc332351157"/>
      <w:r w:rsidRPr="00D07601">
        <w:rPr>
          <w:rFonts w:asciiTheme="minorHAnsi" w:hAnsiTheme="minorHAnsi" w:cstheme="minorHAnsi"/>
          <w:sz w:val="24"/>
          <w:szCs w:val="24"/>
        </w:rPr>
        <w:t>2.4.5 Change Budget</w:t>
      </w:r>
      <w:bookmarkEnd w:id="255"/>
      <w:bookmarkEnd w:id="256"/>
    </w:p>
    <w:p w:rsidR="005E0E76" w:rsidRPr="00E821A8" w:rsidRDefault="005E0E76" w:rsidP="005E0E76">
      <w:pPr>
        <w:rPr>
          <w:rFonts w:cstheme="minorHAnsi"/>
          <w:sz w:val="24"/>
          <w:szCs w:val="24"/>
        </w:rPr>
      </w:pPr>
      <w:r w:rsidRPr="00E821A8">
        <w:rPr>
          <w:rFonts w:cstheme="minorHAnsi"/>
          <w:sz w:val="24"/>
          <w:szCs w:val="24"/>
        </w:rPr>
        <w:object w:dxaOrig="4834" w:dyaOrig="1660">
          <v:shape id="_x0000_i1055" type="#_x0000_t75" style="width:241.95pt;height:82.9pt" o:ole="">
            <v:imagedata r:id="rId75" o:title=""/>
          </v:shape>
          <o:OLEObject Type="Embed" ProgID="Visio.Drawing.11" ShapeID="_x0000_i1055" DrawAspect="Content" ObjectID="_1406444848" r:id="rId76"/>
        </w:object>
      </w:r>
    </w:p>
    <w:p w:rsidR="005E0E76" w:rsidRPr="00E821A8" w:rsidRDefault="00D07601" w:rsidP="005E0E76">
      <w:pPr>
        <w:rPr>
          <w:rFonts w:cstheme="minorHAnsi"/>
          <w:sz w:val="24"/>
          <w:szCs w:val="24"/>
        </w:rPr>
      </w:pPr>
      <w:r w:rsidRPr="00D07601">
        <w:rPr>
          <w:rFonts w:cstheme="minorHAnsi"/>
          <w:sz w:val="24"/>
          <w:szCs w:val="24"/>
        </w:rPr>
        <w:tab/>
      </w:r>
      <w:r w:rsidRPr="00D07601">
        <w:rPr>
          <w:rFonts w:cstheme="minorHAnsi"/>
          <w:sz w:val="24"/>
          <w:szCs w:val="24"/>
        </w:rPr>
        <w:tab/>
      </w:r>
    </w:p>
    <w:p w:rsidR="005E0E76" w:rsidRPr="00E821A8" w:rsidRDefault="00D07601" w:rsidP="005E0E76">
      <w:pPr>
        <w:rPr>
          <w:rFonts w:cstheme="minorHAnsi"/>
          <w:sz w:val="24"/>
          <w:szCs w:val="24"/>
        </w:rPr>
      </w:pPr>
      <w:r w:rsidRPr="00D07601">
        <w:rPr>
          <w:rFonts w:cstheme="minorHAnsi"/>
          <w:sz w:val="24"/>
          <w:szCs w:val="24"/>
        </w:rPr>
        <w:t>Use Case scenario:</w:t>
      </w:r>
    </w:p>
    <w:tbl>
      <w:tblPr>
        <w:tblW w:w="0" w:type="auto"/>
        <w:tblInd w:w="2" w:type="dxa"/>
        <w:tblCellMar>
          <w:left w:w="0" w:type="dxa"/>
          <w:right w:w="0" w:type="dxa"/>
        </w:tblCellMar>
        <w:tblLook w:val="0000"/>
      </w:tblPr>
      <w:tblGrid>
        <w:gridCol w:w="1791"/>
        <w:gridCol w:w="3624"/>
        <w:gridCol w:w="3531"/>
      </w:tblGrid>
      <w:tr w:rsidR="005E0E76" w:rsidRPr="00E821A8" w:rsidTr="00946F40">
        <w:tc>
          <w:tcPr>
            <w:tcW w:w="1791"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D07601" w:rsidP="00946F40">
            <w:pPr>
              <w:rPr>
                <w:rFonts w:cstheme="minorHAnsi"/>
                <w:sz w:val="24"/>
                <w:szCs w:val="24"/>
              </w:rPr>
            </w:pPr>
            <w:r w:rsidRPr="00D07601">
              <w:rPr>
                <w:rFonts w:cstheme="minorHAnsi"/>
                <w:sz w:val="24"/>
                <w:szCs w:val="24"/>
              </w:rPr>
              <w:t>User Case ID</w:t>
            </w:r>
          </w:p>
        </w:tc>
        <w:tc>
          <w:tcPr>
            <w:tcW w:w="7155"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5E0E76" w:rsidRPr="00E821A8" w:rsidRDefault="00D07601" w:rsidP="00946F40">
            <w:pPr>
              <w:rPr>
                <w:rFonts w:cstheme="minorHAnsi"/>
                <w:sz w:val="24"/>
                <w:szCs w:val="24"/>
              </w:rPr>
            </w:pPr>
            <w:r w:rsidRPr="00D07601">
              <w:rPr>
                <w:rFonts w:eastAsia="SimSun" w:cstheme="minorHAnsi"/>
                <w:sz w:val="24"/>
                <w:szCs w:val="24"/>
                <w:lang w:eastAsia="zh-CN"/>
              </w:rPr>
              <w:t>Project Eye_UC05</w:t>
            </w:r>
          </w:p>
        </w:tc>
      </w:tr>
      <w:tr w:rsidR="005E0E76" w:rsidRPr="00E821A8" w:rsidTr="00946F40">
        <w:tc>
          <w:tcPr>
            <w:tcW w:w="1791"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D07601" w:rsidP="00946F40">
            <w:pPr>
              <w:rPr>
                <w:rFonts w:cstheme="minorHAnsi"/>
                <w:sz w:val="24"/>
                <w:szCs w:val="24"/>
              </w:rPr>
            </w:pPr>
            <w:r w:rsidRPr="00D07601">
              <w:rPr>
                <w:rFonts w:cstheme="minorHAnsi"/>
                <w:sz w:val="24"/>
                <w:szCs w:val="24"/>
              </w:rPr>
              <w:t>Name</w:t>
            </w:r>
          </w:p>
        </w:tc>
        <w:tc>
          <w:tcPr>
            <w:tcW w:w="7155"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SimSun" w:cstheme="minorHAnsi"/>
                <w:sz w:val="24"/>
                <w:szCs w:val="24"/>
                <w:lang w:eastAsia="zh-CN"/>
              </w:rPr>
            </w:pPr>
            <w:r w:rsidRPr="00D07601">
              <w:rPr>
                <w:rFonts w:cstheme="minorHAnsi"/>
                <w:sz w:val="24"/>
                <w:szCs w:val="24"/>
              </w:rPr>
              <w:t>Change Budget Use Case</w:t>
            </w:r>
          </w:p>
        </w:tc>
      </w:tr>
      <w:tr w:rsidR="005E0E76" w:rsidRPr="00E821A8" w:rsidTr="00946F40">
        <w:tc>
          <w:tcPr>
            <w:tcW w:w="1791"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Goal</w:t>
            </w:r>
          </w:p>
        </w:tc>
        <w:tc>
          <w:tcPr>
            <w:tcW w:w="7155"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SimSun" w:cstheme="minorHAnsi"/>
                <w:sz w:val="24"/>
                <w:szCs w:val="24"/>
                <w:lang w:eastAsia="zh-CN"/>
              </w:rPr>
            </w:pPr>
            <w:r w:rsidRPr="00D07601">
              <w:rPr>
                <w:rFonts w:cstheme="minorHAnsi"/>
                <w:sz w:val="24"/>
                <w:szCs w:val="24"/>
              </w:rPr>
              <w:t>This function allows project manager to manage a project’s budget</w:t>
            </w:r>
          </w:p>
        </w:tc>
      </w:tr>
      <w:tr w:rsidR="005E0E76" w:rsidRPr="00E821A8" w:rsidTr="00946F40">
        <w:tc>
          <w:tcPr>
            <w:tcW w:w="1791"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Actors</w:t>
            </w:r>
          </w:p>
        </w:tc>
        <w:tc>
          <w:tcPr>
            <w:tcW w:w="7155"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SimSun" w:cstheme="minorHAnsi"/>
                <w:sz w:val="24"/>
                <w:szCs w:val="24"/>
                <w:lang w:eastAsia="zh-CN"/>
              </w:rPr>
            </w:pPr>
            <w:r w:rsidRPr="00D07601">
              <w:rPr>
                <w:rFonts w:cstheme="minorHAnsi"/>
                <w:sz w:val="24"/>
                <w:szCs w:val="24"/>
              </w:rPr>
              <w:t>Project Manager</w:t>
            </w:r>
          </w:p>
        </w:tc>
      </w:tr>
      <w:tr w:rsidR="005E0E76" w:rsidRPr="00E821A8" w:rsidTr="00946F40">
        <w:tc>
          <w:tcPr>
            <w:tcW w:w="1791"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Pre-conditions</w:t>
            </w:r>
          </w:p>
        </w:tc>
        <w:tc>
          <w:tcPr>
            <w:tcW w:w="7155"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SimSun" w:cstheme="minorHAnsi"/>
                <w:sz w:val="24"/>
                <w:szCs w:val="24"/>
                <w:lang w:eastAsia="zh-CN"/>
              </w:rPr>
            </w:pPr>
            <w:r w:rsidRPr="00D07601">
              <w:rPr>
                <w:rFonts w:eastAsia="SimSun" w:cstheme="minorHAnsi"/>
                <w:sz w:val="24"/>
                <w:szCs w:val="24"/>
                <w:lang w:eastAsia="zh-CN"/>
              </w:rPr>
              <w:t>Logged user that is a project manager</w:t>
            </w:r>
          </w:p>
        </w:tc>
      </w:tr>
      <w:tr w:rsidR="005E0E76" w:rsidRPr="00E821A8" w:rsidTr="00946F40">
        <w:tc>
          <w:tcPr>
            <w:tcW w:w="1791"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Post-conditions</w:t>
            </w:r>
          </w:p>
        </w:tc>
        <w:tc>
          <w:tcPr>
            <w:tcW w:w="7155" w:type="dxa"/>
            <w:gridSpan w:val="2"/>
            <w:tcBorders>
              <w:top w:val="nil"/>
              <w:left w:val="nil"/>
              <w:right w:val="single" w:sz="8"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SimSun" w:cstheme="minorHAnsi"/>
                <w:sz w:val="24"/>
                <w:szCs w:val="24"/>
                <w:lang w:eastAsia="zh-CN"/>
              </w:rPr>
            </w:pPr>
            <w:r w:rsidRPr="00D07601">
              <w:rPr>
                <w:rFonts w:eastAsia="SimSun" w:cstheme="minorHAnsi"/>
                <w:sz w:val="24"/>
                <w:szCs w:val="24"/>
                <w:lang w:eastAsia="zh-CN"/>
              </w:rPr>
              <w:t>None</w:t>
            </w:r>
          </w:p>
        </w:tc>
      </w:tr>
      <w:tr w:rsidR="005E0E76" w:rsidRPr="00E821A8" w:rsidTr="00946F40">
        <w:trPr>
          <w:trHeight w:val="2248"/>
        </w:trPr>
        <w:tc>
          <w:tcPr>
            <w:tcW w:w="1791"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Main Flow</w:t>
            </w:r>
          </w:p>
        </w:tc>
        <w:tc>
          <w:tcPr>
            <w:tcW w:w="3624"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SimSun" w:cstheme="minorHAnsi"/>
                <w:sz w:val="24"/>
                <w:szCs w:val="24"/>
                <w:lang w:eastAsia="zh-CN"/>
              </w:rPr>
            </w:pPr>
            <w:r w:rsidRPr="00D07601">
              <w:rPr>
                <w:rFonts w:eastAsia="SimSun" w:cstheme="minorHAnsi"/>
                <w:sz w:val="24"/>
                <w:szCs w:val="24"/>
                <w:lang w:eastAsia="zh-CN"/>
              </w:rPr>
              <w:t>1. Choose tab “Cost”</w:t>
            </w:r>
          </w:p>
          <w:p w:rsidR="005E0E76" w:rsidRPr="00E821A8" w:rsidRDefault="005E0E76" w:rsidP="00946F40">
            <w:pPr>
              <w:rPr>
                <w:rFonts w:eastAsia="SimSun" w:cstheme="minorHAnsi"/>
                <w:sz w:val="24"/>
                <w:szCs w:val="24"/>
                <w:lang w:eastAsia="zh-CN"/>
              </w:rPr>
            </w:pPr>
          </w:p>
          <w:p w:rsidR="005E0E76" w:rsidRPr="00E821A8" w:rsidRDefault="005E0E76" w:rsidP="00946F40">
            <w:pPr>
              <w:rPr>
                <w:rFonts w:eastAsia="SimSun" w:cstheme="minorHAnsi"/>
                <w:sz w:val="24"/>
                <w:szCs w:val="24"/>
                <w:lang w:eastAsia="zh-CN"/>
              </w:rPr>
            </w:pPr>
          </w:p>
          <w:p w:rsidR="005E0E76" w:rsidRPr="00E821A8" w:rsidRDefault="00D07601" w:rsidP="00946F40">
            <w:pPr>
              <w:rPr>
                <w:rFonts w:eastAsia="SimSun" w:cstheme="minorHAnsi"/>
                <w:sz w:val="24"/>
                <w:szCs w:val="24"/>
                <w:lang w:eastAsia="zh-CN"/>
              </w:rPr>
            </w:pPr>
            <w:r w:rsidRPr="00D07601">
              <w:rPr>
                <w:rFonts w:eastAsia="SimSun" w:cstheme="minorHAnsi"/>
                <w:sz w:val="24"/>
                <w:szCs w:val="24"/>
                <w:lang w:eastAsia="zh-CN"/>
              </w:rPr>
              <w:t>3. Select button “OK” on the commit window.</w:t>
            </w:r>
          </w:p>
          <w:p w:rsidR="005E0E76" w:rsidRPr="00E821A8" w:rsidRDefault="005E0E76" w:rsidP="00946F40">
            <w:pPr>
              <w:rPr>
                <w:rFonts w:eastAsia="SimSun" w:cstheme="minorHAnsi"/>
                <w:sz w:val="24"/>
                <w:szCs w:val="24"/>
                <w:lang w:eastAsia="zh-CN"/>
              </w:rPr>
            </w:pPr>
          </w:p>
          <w:p w:rsidR="005E0E76" w:rsidRPr="00FD1446" w:rsidRDefault="005E0E76" w:rsidP="00946F40">
            <w:pPr>
              <w:rPr>
                <w:rFonts w:eastAsia="SimSun" w:cstheme="minorHAnsi"/>
                <w:sz w:val="24"/>
                <w:szCs w:val="24"/>
                <w:lang w:eastAsia="zh-CN"/>
              </w:rPr>
            </w:pPr>
          </w:p>
        </w:tc>
        <w:tc>
          <w:tcPr>
            <w:tcW w:w="3531" w:type="dxa"/>
            <w:tcBorders>
              <w:top w:val="nil"/>
              <w:left w:val="nil"/>
              <w:bottom w:val="single" w:sz="8" w:space="0" w:color="auto"/>
              <w:right w:val="single" w:sz="8" w:space="0" w:color="auto"/>
            </w:tcBorders>
            <w:shd w:val="clear" w:color="auto" w:fill="FFFF99"/>
          </w:tcPr>
          <w:p w:rsidR="005E0E76" w:rsidRPr="00E821A8" w:rsidRDefault="005E0E76" w:rsidP="00946F40">
            <w:pPr>
              <w:rPr>
                <w:rFonts w:eastAsia="SimSun" w:cstheme="minorHAnsi"/>
                <w:sz w:val="24"/>
                <w:szCs w:val="24"/>
                <w:lang w:eastAsia="zh-CN"/>
              </w:rPr>
            </w:pPr>
          </w:p>
          <w:p w:rsidR="005E0E76" w:rsidRPr="00E821A8" w:rsidRDefault="00D07601" w:rsidP="00946F40">
            <w:pPr>
              <w:rPr>
                <w:rFonts w:eastAsia="SimSun" w:cstheme="minorHAnsi"/>
                <w:sz w:val="24"/>
                <w:szCs w:val="24"/>
                <w:lang w:eastAsia="zh-CN"/>
              </w:rPr>
            </w:pPr>
            <w:r w:rsidRPr="00D07601">
              <w:rPr>
                <w:rFonts w:eastAsia="SimSun" w:cstheme="minorHAnsi"/>
                <w:sz w:val="24"/>
                <w:szCs w:val="24"/>
                <w:lang w:eastAsia="zh-CN"/>
              </w:rPr>
              <w:t>2. Fill the budget value then select button “Change Budget”</w:t>
            </w:r>
          </w:p>
          <w:p w:rsidR="005E0E76" w:rsidRPr="00E821A8" w:rsidRDefault="005E0E76" w:rsidP="00946F40">
            <w:pPr>
              <w:rPr>
                <w:rFonts w:eastAsia="SimSun" w:cstheme="minorHAnsi"/>
                <w:sz w:val="24"/>
                <w:szCs w:val="24"/>
                <w:lang w:eastAsia="zh-CN"/>
              </w:rPr>
            </w:pPr>
          </w:p>
          <w:p w:rsidR="005E0E76" w:rsidRPr="00FD1446" w:rsidRDefault="005E0E76" w:rsidP="00946F40">
            <w:pPr>
              <w:rPr>
                <w:rFonts w:eastAsia="SimSun" w:cstheme="minorHAnsi"/>
                <w:sz w:val="24"/>
                <w:szCs w:val="24"/>
                <w:lang w:eastAsia="zh-CN"/>
              </w:rPr>
            </w:pPr>
          </w:p>
          <w:p w:rsidR="005E0E76" w:rsidRPr="00E821A8" w:rsidRDefault="005E0E76" w:rsidP="00946F40">
            <w:pPr>
              <w:rPr>
                <w:rFonts w:eastAsia="SimSun" w:cstheme="minorHAnsi"/>
                <w:sz w:val="24"/>
                <w:szCs w:val="24"/>
                <w:lang w:eastAsia="zh-CN"/>
              </w:rPr>
            </w:pPr>
          </w:p>
        </w:tc>
      </w:tr>
      <w:tr w:rsidR="005E0E76" w:rsidRPr="00E821A8" w:rsidTr="00946F40">
        <w:tc>
          <w:tcPr>
            <w:tcW w:w="1791"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rPr>
                <w:rFonts w:cstheme="minorHAnsi"/>
                <w:sz w:val="24"/>
                <w:szCs w:val="24"/>
              </w:rPr>
            </w:pPr>
          </w:p>
        </w:tc>
        <w:tc>
          <w:tcPr>
            <w:tcW w:w="7155" w:type="dxa"/>
            <w:gridSpan w:val="2"/>
            <w:tcBorders>
              <w:top w:val="nil"/>
              <w:left w:val="nil"/>
              <w:bottom w:val="single" w:sz="4" w:space="0" w:color="auto"/>
              <w:right w:val="single" w:sz="8" w:space="0" w:color="auto"/>
            </w:tcBorders>
            <w:tcMar>
              <w:top w:w="0" w:type="dxa"/>
              <w:left w:w="108" w:type="dxa"/>
              <w:bottom w:w="0" w:type="dxa"/>
              <w:right w:w="108" w:type="dxa"/>
            </w:tcMar>
          </w:tcPr>
          <w:p w:rsidR="005E0E76" w:rsidRPr="00E821A8" w:rsidRDefault="005E0E76" w:rsidP="00946F40">
            <w:pPr>
              <w:rPr>
                <w:rFonts w:eastAsia="SimSun" w:cstheme="minorHAnsi"/>
                <w:sz w:val="24"/>
                <w:szCs w:val="24"/>
                <w:lang w:eastAsia="zh-CN"/>
              </w:rPr>
            </w:pPr>
          </w:p>
        </w:tc>
      </w:tr>
      <w:tr w:rsidR="005E0E76" w:rsidRPr="00E821A8" w:rsidTr="00946F40">
        <w:tc>
          <w:tcPr>
            <w:tcW w:w="1791"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Open Issues</w:t>
            </w:r>
          </w:p>
        </w:tc>
        <w:tc>
          <w:tcPr>
            <w:tcW w:w="7155"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N/A</w:t>
            </w:r>
          </w:p>
        </w:tc>
      </w:tr>
      <w:tr w:rsidR="005E0E76" w:rsidRPr="00E821A8" w:rsidTr="00946F40">
        <w:tc>
          <w:tcPr>
            <w:tcW w:w="1791"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Relationship</w:t>
            </w:r>
          </w:p>
        </w:tc>
        <w:tc>
          <w:tcPr>
            <w:tcW w:w="7155"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N/A</w:t>
            </w:r>
          </w:p>
        </w:tc>
      </w:tr>
      <w:tr w:rsidR="005E0E76" w:rsidRPr="00E821A8" w:rsidTr="00946F40">
        <w:tc>
          <w:tcPr>
            <w:tcW w:w="1791"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Business Rule</w:t>
            </w:r>
          </w:p>
        </w:tc>
        <w:tc>
          <w:tcPr>
            <w:tcW w:w="7155"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N/A</w:t>
            </w:r>
          </w:p>
        </w:tc>
      </w:tr>
      <w:tr w:rsidR="005E0E76" w:rsidRPr="00E821A8" w:rsidTr="00946F40">
        <w:tc>
          <w:tcPr>
            <w:tcW w:w="1791"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Priority</w:t>
            </w:r>
          </w:p>
        </w:tc>
        <w:tc>
          <w:tcPr>
            <w:tcW w:w="7155"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N/A</w:t>
            </w:r>
          </w:p>
        </w:tc>
      </w:tr>
    </w:tbl>
    <w:p w:rsidR="005E0E76" w:rsidRPr="00E821A8" w:rsidRDefault="005E0E76" w:rsidP="005E0E76">
      <w:pPr>
        <w:pStyle w:val="Caption"/>
        <w:rPr>
          <w:rFonts w:asciiTheme="minorHAnsi" w:hAnsiTheme="minorHAnsi" w:cstheme="minorHAnsi"/>
          <w:sz w:val="24"/>
          <w:szCs w:val="24"/>
        </w:rPr>
      </w:pPr>
    </w:p>
    <w:p w:rsidR="005E0E76" w:rsidRPr="00E821A8" w:rsidRDefault="005E0E76" w:rsidP="005E0E76">
      <w:pPr>
        <w:rPr>
          <w:rFonts w:cstheme="minorHAnsi"/>
          <w:sz w:val="24"/>
          <w:szCs w:val="24"/>
        </w:rPr>
      </w:pPr>
    </w:p>
    <w:p w:rsidR="005E0E76" w:rsidRPr="00E821A8" w:rsidRDefault="005E0E76" w:rsidP="005E0E76">
      <w:pPr>
        <w:rPr>
          <w:rFonts w:cstheme="minorHAnsi"/>
          <w:sz w:val="24"/>
          <w:szCs w:val="24"/>
        </w:rPr>
      </w:pPr>
    </w:p>
    <w:p w:rsidR="005E0E76" w:rsidRPr="00E821A8" w:rsidRDefault="005E0E76" w:rsidP="005E0E76">
      <w:pPr>
        <w:rPr>
          <w:rFonts w:cstheme="minorHAnsi"/>
          <w:sz w:val="24"/>
          <w:szCs w:val="24"/>
        </w:rPr>
      </w:pPr>
    </w:p>
    <w:p w:rsidR="005E0E76" w:rsidRPr="00FD1446" w:rsidRDefault="005E0E76" w:rsidP="005E0E76">
      <w:pPr>
        <w:rPr>
          <w:rFonts w:cstheme="minorHAnsi"/>
          <w:sz w:val="24"/>
          <w:szCs w:val="24"/>
        </w:rPr>
      </w:pPr>
    </w:p>
    <w:p w:rsidR="005E0E76" w:rsidRPr="00E821A8" w:rsidRDefault="005E0E76" w:rsidP="005E0E76">
      <w:pPr>
        <w:rPr>
          <w:rFonts w:cstheme="minorHAnsi"/>
          <w:sz w:val="24"/>
          <w:szCs w:val="24"/>
        </w:rPr>
      </w:pPr>
    </w:p>
    <w:p w:rsidR="005E0E76" w:rsidRPr="00E821A8" w:rsidRDefault="005E0E76" w:rsidP="005E0E76">
      <w:pPr>
        <w:pStyle w:val="Caption"/>
        <w:rPr>
          <w:rFonts w:asciiTheme="minorHAnsi" w:hAnsiTheme="minorHAnsi" w:cstheme="minorHAnsi"/>
          <w:sz w:val="24"/>
          <w:szCs w:val="24"/>
        </w:rPr>
      </w:pPr>
    </w:p>
    <w:p w:rsidR="005E0E76" w:rsidRPr="00E821A8" w:rsidRDefault="00D07601" w:rsidP="00262943">
      <w:pPr>
        <w:pStyle w:val="Heading4"/>
        <w:rPr>
          <w:rFonts w:asciiTheme="minorHAnsi" w:hAnsiTheme="minorHAnsi" w:cstheme="minorHAnsi"/>
          <w:sz w:val="24"/>
          <w:szCs w:val="24"/>
        </w:rPr>
      </w:pPr>
      <w:bookmarkStart w:id="257" w:name="_Toc326241046"/>
      <w:bookmarkStart w:id="258" w:name="_Toc332351158"/>
      <w:r w:rsidRPr="00D07601">
        <w:rPr>
          <w:rFonts w:asciiTheme="minorHAnsi" w:hAnsiTheme="minorHAnsi" w:cstheme="minorHAnsi"/>
          <w:sz w:val="24"/>
          <w:szCs w:val="24"/>
        </w:rPr>
        <w:t>2.4.6 Add Expense</w:t>
      </w:r>
      <w:bookmarkEnd w:id="257"/>
      <w:bookmarkEnd w:id="258"/>
    </w:p>
    <w:p w:rsidR="005E0E76" w:rsidRPr="00E821A8" w:rsidRDefault="005E0E76" w:rsidP="005E0E76">
      <w:pPr>
        <w:rPr>
          <w:rFonts w:cstheme="minorHAnsi"/>
          <w:sz w:val="24"/>
          <w:szCs w:val="24"/>
        </w:rPr>
      </w:pPr>
      <w:r w:rsidRPr="00E821A8">
        <w:rPr>
          <w:rFonts w:cstheme="minorHAnsi"/>
          <w:sz w:val="24"/>
          <w:szCs w:val="24"/>
        </w:rPr>
        <w:object w:dxaOrig="4834" w:dyaOrig="1660">
          <v:shape id="_x0000_i1056" type="#_x0000_t75" style="width:241.95pt;height:82.9pt" o:ole="">
            <v:imagedata r:id="rId77" o:title=""/>
          </v:shape>
          <o:OLEObject Type="Embed" ProgID="Visio.Drawing.11" ShapeID="_x0000_i1056" DrawAspect="Content" ObjectID="_1406444849" r:id="rId78"/>
        </w:object>
      </w:r>
    </w:p>
    <w:p w:rsidR="005E0E76" w:rsidRPr="00E821A8" w:rsidRDefault="00D07601" w:rsidP="005E0E76">
      <w:pPr>
        <w:rPr>
          <w:rFonts w:cstheme="minorHAnsi"/>
          <w:sz w:val="24"/>
          <w:szCs w:val="24"/>
        </w:rPr>
      </w:pPr>
      <w:r w:rsidRPr="00D07601">
        <w:rPr>
          <w:rFonts w:cstheme="minorHAnsi"/>
          <w:sz w:val="24"/>
          <w:szCs w:val="24"/>
        </w:rPr>
        <w:tab/>
      </w:r>
      <w:r w:rsidRPr="00D07601">
        <w:rPr>
          <w:rFonts w:cstheme="minorHAnsi"/>
          <w:sz w:val="24"/>
          <w:szCs w:val="24"/>
        </w:rPr>
        <w:tab/>
      </w:r>
    </w:p>
    <w:p w:rsidR="005E0E76" w:rsidRPr="00E821A8" w:rsidRDefault="00D07601" w:rsidP="005E0E76">
      <w:pPr>
        <w:rPr>
          <w:rFonts w:cstheme="minorHAnsi"/>
          <w:sz w:val="24"/>
          <w:szCs w:val="24"/>
        </w:rPr>
      </w:pPr>
      <w:r w:rsidRPr="00D07601">
        <w:rPr>
          <w:rFonts w:cstheme="minorHAnsi"/>
          <w:sz w:val="24"/>
          <w:szCs w:val="24"/>
        </w:rPr>
        <w:t>Use Case scenario:</w:t>
      </w:r>
    </w:p>
    <w:tbl>
      <w:tblPr>
        <w:tblW w:w="0" w:type="auto"/>
        <w:tblInd w:w="2" w:type="dxa"/>
        <w:tblCellMar>
          <w:left w:w="0" w:type="dxa"/>
          <w:right w:w="0" w:type="dxa"/>
        </w:tblCellMar>
        <w:tblLook w:val="0000"/>
      </w:tblPr>
      <w:tblGrid>
        <w:gridCol w:w="1789"/>
        <w:gridCol w:w="3630"/>
        <w:gridCol w:w="3527"/>
      </w:tblGrid>
      <w:tr w:rsidR="005E0E76" w:rsidRPr="00E821A8" w:rsidTr="00946F40">
        <w:tc>
          <w:tcPr>
            <w:tcW w:w="1789"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D07601" w:rsidP="00946F40">
            <w:pPr>
              <w:rPr>
                <w:rFonts w:cstheme="minorHAnsi"/>
                <w:sz w:val="24"/>
                <w:szCs w:val="24"/>
              </w:rPr>
            </w:pPr>
            <w:r w:rsidRPr="00D07601">
              <w:rPr>
                <w:rFonts w:cstheme="minorHAnsi"/>
                <w:sz w:val="24"/>
                <w:szCs w:val="24"/>
              </w:rPr>
              <w:t>User Case ID</w:t>
            </w:r>
          </w:p>
        </w:tc>
        <w:tc>
          <w:tcPr>
            <w:tcW w:w="7157"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5E0E76" w:rsidRPr="00E821A8" w:rsidRDefault="00D07601" w:rsidP="00946F40">
            <w:pPr>
              <w:rPr>
                <w:rFonts w:cstheme="minorHAnsi"/>
                <w:sz w:val="24"/>
                <w:szCs w:val="24"/>
              </w:rPr>
            </w:pPr>
            <w:r w:rsidRPr="00D07601">
              <w:rPr>
                <w:rFonts w:eastAsia="SimSun" w:cstheme="minorHAnsi"/>
                <w:sz w:val="24"/>
                <w:szCs w:val="24"/>
                <w:lang w:eastAsia="zh-CN"/>
              </w:rPr>
              <w:t>Project Eye_UC06</w:t>
            </w:r>
          </w:p>
        </w:tc>
      </w:tr>
      <w:tr w:rsidR="005E0E76" w:rsidRPr="00E821A8" w:rsidTr="00946F40">
        <w:tc>
          <w:tcPr>
            <w:tcW w:w="178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D07601" w:rsidP="00946F40">
            <w:pPr>
              <w:rPr>
                <w:rFonts w:cstheme="minorHAnsi"/>
                <w:sz w:val="24"/>
                <w:szCs w:val="24"/>
              </w:rPr>
            </w:pPr>
            <w:r w:rsidRPr="00D07601">
              <w:rPr>
                <w:rFonts w:cstheme="minorHAnsi"/>
                <w:sz w:val="24"/>
                <w:szCs w:val="24"/>
              </w:rPr>
              <w:t>Name</w:t>
            </w:r>
          </w:p>
        </w:tc>
        <w:tc>
          <w:tcPr>
            <w:tcW w:w="7157"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SimSun" w:cstheme="minorHAnsi"/>
                <w:sz w:val="24"/>
                <w:szCs w:val="24"/>
                <w:lang w:eastAsia="zh-CN"/>
              </w:rPr>
            </w:pPr>
            <w:r w:rsidRPr="00D07601">
              <w:rPr>
                <w:rFonts w:cstheme="minorHAnsi"/>
                <w:sz w:val="24"/>
                <w:szCs w:val="24"/>
              </w:rPr>
              <w:t>Add Expense Use Case</w:t>
            </w:r>
          </w:p>
        </w:tc>
      </w:tr>
      <w:tr w:rsidR="005E0E76" w:rsidRPr="00E821A8" w:rsidTr="00946F40">
        <w:tc>
          <w:tcPr>
            <w:tcW w:w="178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Goal</w:t>
            </w:r>
          </w:p>
        </w:tc>
        <w:tc>
          <w:tcPr>
            <w:tcW w:w="7157"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SimSun" w:cstheme="minorHAnsi"/>
                <w:sz w:val="24"/>
                <w:szCs w:val="24"/>
                <w:lang w:eastAsia="zh-CN"/>
              </w:rPr>
            </w:pPr>
            <w:r w:rsidRPr="00D07601">
              <w:rPr>
                <w:rFonts w:cstheme="minorHAnsi"/>
                <w:sz w:val="24"/>
                <w:szCs w:val="24"/>
              </w:rPr>
              <w:t>This function allows project manager to add a project’s expense</w:t>
            </w:r>
          </w:p>
        </w:tc>
      </w:tr>
      <w:tr w:rsidR="005E0E76" w:rsidRPr="00E821A8" w:rsidTr="00946F40">
        <w:tc>
          <w:tcPr>
            <w:tcW w:w="178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Actors</w:t>
            </w:r>
          </w:p>
        </w:tc>
        <w:tc>
          <w:tcPr>
            <w:tcW w:w="7157"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SimSun" w:cstheme="minorHAnsi"/>
                <w:sz w:val="24"/>
                <w:szCs w:val="24"/>
                <w:lang w:eastAsia="zh-CN"/>
              </w:rPr>
            </w:pPr>
            <w:r w:rsidRPr="00D07601">
              <w:rPr>
                <w:rFonts w:cstheme="minorHAnsi"/>
                <w:sz w:val="24"/>
                <w:szCs w:val="24"/>
              </w:rPr>
              <w:t>Project Manager</w:t>
            </w:r>
          </w:p>
        </w:tc>
      </w:tr>
      <w:tr w:rsidR="005E0E76" w:rsidRPr="00E821A8" w:rsidTr="00946F40">
        <w:tc>
          <w:tcPr>
            <w:tcW w:w="178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Pre-conditions</w:t>
            </w:r>
          </w:p>
        </w:tc>
        <w:tc>
          <w:tcPr>
            <w:tcW w:w="7157"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SimSun" w:cstheme="minorHAnsi"/>
                <w:sz w:val="24"/>
                <w:szCs w:val="24"/>
                <w:lang w:eastAsia="zh-CN"/>
              </w:rPr>
            </w:pPr>
            <w:r w:rsidRPr="00D07601">
              <w:rPr>
                <w:rFonts w:eastAsia="SimSun" w:cstheme="minorHAnsi"/>
                <w:sz w:val="24"/>
                <w:szCs w:val="24"/>
                <w:lang w:eastAsia="zh-CN"/>
              </w:rPr>
              <w:t>Logged user that is a project manager</w:t>
            </w:r>
          </w:p>
        </w:tc>
      </w:tr>
      <w:tr w:rsidR="005E0E76" w:rsidRPr="00E821A8" w:rsidTr="00946F40">
        <w:tc>
          <w:tcPr>
            <w:tcW w:w="178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Post-conditions</w:t>
            </w:r>
          </w:p>
        </w:tc>
        <w:tc>
          <w:tcPr>
            <w:tcW w:w="7157" w:type="dxa"/>
            <w:gridSpan w:val="2"/>
            <w:tcBorders>
              <w:top w:val="nil"/>
              <w:left w:val="nil"/>
              <w:right w:val="single" w:sz="8"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SimSun" w:cstheme="minorHAnsi"/>
                <w:sz w:val="24"/>
                <w:szCs w:val="24"/>
                <w:lang w:eastAsia="zh-CN"/>
              </w:rPr>
            </w:pPr>
            <w:r w:rsidRPr="00D07601">
              <w:rPr>
                <w:rFonts w:eastAsia="SimSun" w:cstheme="minorHAnsi"/>
                <w:sz w:val="24"/>
                <w:szCs w:val="24"/>
                <w:lang w:eastAsia="zh-CN"/>
              </w:rPr>
              <w:t>None</w:t>
            </w:r>
          </w:p>
        </w:tc>
      </w:tr>
      <w:tr w:rsidR="005E0E76" w:rsidRPr="00E821A8" w:rsidTr="00946F40">
        <w:trPr>
          <w:trHeight w:val="2248"/>
        </w:trPr>
        <w:tc>
          <w:tcPr>
            <w:tcW w:w="178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Main Flow</w:t>
            </w:r>
          </w:p>
        </w:tc>
        <w:tc>
          <w:tcPr>
            <w:tcW w:w="3630"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SimSun" w:cstheme="minorHAnsi"/>
                <w:sz w:val="24"/>
                <w:szCs w:val="24"/>
                <w:lang w:eastAsia="zh-CN"/>
              </w:rPr>
            </w:pPr>
            <w:r w:rsidRPr="00D07601">
              <w:rPr>
                <w:rFonts w:eastAsia="SimSun" w:cstheme="minorHAnsi"/>
                <w:sz w:val="24"/>
                <w:szCs w:val="24"/>
                <w:lang w:eastAsia="zh-CN"/>
              </w:rPr>
              <w:t>1. Choose tab “Cost”</w:t>
            </w:r>
          </w:p>
          <w:p w:rsidR="005E0E76" w:rsidRPr="00E821A8" w:rsidRDefault="005E0E76" w:rsidP="00946F40">
            <w:pPr>
              <w:rPr>
                <w:rFonts w:eastAsia="SimSun" w:cstheme="minorHAnsi"/>
                <w:sz w:val="24"/>
                <w:szCs w:val="24"/>
                <w:lang w:eastAsia="zh-CN"/>
              </w:rPr>
            </w:pPr>
          </w:p>
          <w:p w:rsidR="005E0E76" w:rsidRPr="00E821A8" w:rsidRDefault="00D07601" w:rsidP="00946F40">
            <w:pPr>
              <w:rPr>
                <w:rFonts w:eastAsia="SimSun" w:cstheme="minorHAnsi"/>
                <w:sz w:val="24"/>
                <w:szCs w:val="24"/>
                <w:lang w:eastAsia="zh-CN"/>
              </w:rPr>
            </w:pPr>
            <w:r w:rsidRPr="00D07601">
              <w:rPr>
                <w:rFonts w:eastAsia="SimSun" w:cstheme="minorHAnsi"/>
                <w:sz w:val="24"/>
                <w:szCs w:val="24"/>
                <w:lang w:eastAsia="zh-CN"/>
              </w:rPr>
              <w:t>3. Fill in the expense’s information then select button “Submit”</w:t>
            </w:r>
          </w:p>
          <w:p w:rsidR="005E0E76" w:rsidRPr="00E821A8" w:rsidRDefault="005E0E76" w:rsidP="00946F40">
            <w:pPr>
              <w:rPr>
                <w:rFonts w:eastAsia="SimSun" w:cstheme="minorHAnsi"/>
                <w:sz w:val="24"/>
                <w:szCs w:val="24"/>
                <w:lang w:eastAsia="zh-CN"/>
              </w:rPr>
            </w:pPr>
          </w:p>
          <w:p w:rsidR="005E0E76" w:rsidRPr="00FD1446" w:rsidRDefault="005E0E76" w:rsidP="00946F40">
            <w:pPr>
              <w:rPr>
                <w:rFonts w:eastAsia="SimSun" w:cstheme="minorHAnsi"/>
                <w:sz w:val="24"/>
                <w:szCs w:val="24"/>
                <w:lang w:eastAsia="zh-CN"/>
              </w:rPr>
            </w:pPr>
          </w:p>
        </w:tc>
        <w:tc>
          <w:tcPr>
            <w:tcW w:w="3527" w:type="dxa"/>
            <w:tcBorders>
              <w:top w:val="nil"/>
              <w:left w:val="nil"/>
              <w:bottom w:val="single" w:sz="8" w:space="0" w:color="auto"/>
              <w:right w:val="single" w:sz="8" w:space="0" w:color="auto"/>
            </w:tcBorders>
            <w:shd w:val="clear" w:color="auto" w:fill="FFFF99"/>
          </w:tcPr>
          <w:p w:rsidR="005E0E76" w:rsidRPr="00E821A8" w:rsidRDefault="005E0E76" w:rsidP="00946F40">
            <w:pPr>
              <w:rPr>
                <w:rFonts w:eastAsia="SimSun" w:cstheme="minorHAnsi"/>
                <w:sz w:val="24"/>
                <w:szCs w:val="24"/>
                <w:lang w:eastAsia="zh-CN"/>
              </w:rPr>
            </w:pPr>
          </w:p>
          <w:p w:rsidR="005E0E76" w:rsidRPr="00E821A8" w:rsidRDefault="00D07601" w:rsidP="00946F40">
            <w:pPr>
              <w:rPr>
                <w:rFonts w:eastAsia="SimSun" w:cstheme="minorHAnsi"/>
                <w:sz w:val="24"/>
                <w:szCs w:val="24"/>
                <w:lang w:eastAsia="zh-CN"/>
              </w:rPr>
            </w:pPr>
            <w:r w:rsidRPr="00D07601">
              <w:rPr>
                <w:rFonts w:eastAsia="SimSun" w:cstheme="minorHAnsi"/>
                <w:sz w:val="24"/>
                <w:szCs w:val="24"/>
                <w:lang w:eastAsia="zh-CN"/>
              </w:rPr>
              <w:t>2. Select “Add new Expense”</w:t>
            </w:r>
          </w:p>
          <w:p w:rsidR="005E0E76" w:rsidRPr="00E821A8" w:rsidRDefault="005E0E76" w:rsidP="00946F40">
            <w:pPr>
              <w:rPr>
                <w:rFonts w:eastAsia="SimSun" w:cstheme="minorHAnsi"/>
                <w:sz w:val="24"/>
                <w:szCs w:val="24"/>
                <w:lang w:eastAsia="zh-CN"/>
              </w:rPr>
            </w:pPr>
          </w:p>
          <w:p w:rsidR="005E0E76" w:rsidRPr="00FD1446" w:rsidRDefault="005E0E76" w:rsidP="00946F40">
            <w:pPr>
              <w:rPr>
                <w:rFonts w:eastAsia="SimSun" w:cstheme="minorHAnsi"/>
                <w:sz w:val="24"/>
                <w:szCs w:val="24"/>
                <w:lang w:eastAsia="zh-CN"/>
              </w:rPr>
            </w:pPr>
          </w:p>
          <w:p w:rsidR="005E0E76" w:rsidRPr="00E821A8" w:rsidRDefault="005E0E76" w:rsidP="00946F40">
            <w:pPr>
              <w:rPr>
                <w:rFonts w:eastAsia="SimSun" w:cstheme="minorHAnsi"/>
                <w:sz w:val="24"/>
                <w:szCs w:val="24"/>
                <w:lang w:eastAsia="zh-CN"/>
              </w:rPr>
            </w:pPr>
          </w:p>
        </w:tc>
      </w:tr>
      <w:tr w:rsidR="005E0E76" w:rsidRPr="00E821A8" w:rsidTr="00946F40">
        <w:tc>
          <w:tcPr>
            <w:tcW w:w="1789"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rPr>
                <w:rFonts w:cstheme="minorHAnsi"/>
                <w:sz w:val="24"/>
                <w:szCs w:val="24"/>
              </w:rPr>
            </w:pPr>
          </w:p>
        </w:tc>
        <w:tc>
          <w:tcPr>
            <w:tcW w:w="7157" w:type="dxa"/>
            <w:gridSpan w:val="2"/>
            <w:tcBorders>
              <w:top w:val="nil"/>
              <w:left w:val="nil"/>
              <w:bottom w:val="single" w:sz="4" w:space="0" w:color="auto"/>
              <w:right w:val="single" w:sz="8" w:space="0" w:color="auto"/>
            </w:tcBorders>
            <w:tcMar>
              <w:top w:w="0" w:type="dxa"/>
              <w:left w:w="108" w:type="dxa"/>
              <w:bottom w:w="0" w:type="dxa"/>
              <w:right w:w="108" w:type="dxa"/>
            </w:tcMar>
          </w:tcPr>
          <w:p w:rsidR="005E0E76" w:rsidRPr="00E821A8" w:rsidRDefault="005E0E76" w:rsidP="00946F40">
            <w:pPr>
              <w:rPr>
                <w:rFonts w:eastAsia="SimSun" w:cstheme="minorHAnsi"/>
                <w:sz w:val="24"/>
                <w:szCs w:val="24"/>
                <w:lang w:eastAsia="zh-CN"/>
              </w:rPr>
            </w:pPr>
          </w:p>
        </w:tc>
      </w:tr>
      <w:tr w:rsidR="005E0E76" w:rsidRPr="00E821A8" w:rsidTr="00946F40">
        <w:tc>
          <w:tcPr>
            <w:tcW w:w="1789"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Open Issues</w:t>
            </w:r>
          </w:p>
        </w:tc>
        <w:tc>
          <w:tcPr>
            <w:tcW w:w="7157"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N/A</w:t>
            </w:r>
          </w:p>
        </w:tc>
      </w:tr>
      <w:tr w:rsidR="005E0E76" w:rsidRPr="00E821A8" w:rsidTr="00946F40">
        <w:tc>
          <w:tcPr>
            <w:tcW w:w="1789"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Relationship</w:t>
            </w:r>
          </w:p>
        </w:tc>
        <w:tc>
          <w:tcPr>
            <w:tcW w:w="7157"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N/A</w:t>
            </w:r>
          </w:p>
        </w:tc>
      </w:tr>
      <w:tr w:rsidR="005E0E76" w:rsidRPr="00E821A8" w:rsidTr="00946F40">
        <w:tc>
          <w:tcPr>
            <w:tcW w:w="1789"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Business Rule</w:t>
            </w:r>
          </w:p>
        </w:tc>
        <w:tc>
          <w:tcPr>
            <w:tcW w:w="7157"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N/A</w:t>
            </w:r>
          </w:p>
        </w:tc>
      </w:tr>
      <w:tr w:rsidR="005E0E76" w:rsidRPr="00E821A8" w:rsidTr="00946F40">
        <w:tc>
          <w:tcPr>
            <w:tcW w:w="1789"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Priority</w:t>
            </w:r>
          </w:p>
        </w:tc>
        <w:tc>
          <w:tcPr>
            <w:tcW w:w="7157"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N/A</w:t>
            </w:r>
          </w:p>
        </w:tc>
      </w:tr>
    </w:tbl>
    <w:p w:rsidR="005E0E76" w:rsidRPr="00E821A8" w:rsidRDefault="005E0E76" w:rsidP="005E0E76">
      <w:pPr>
        <w:pStyle w:val="Caption"/>
        <w:rPr>
          <w:rFonts w:asciiTheme="minorHAnsi" w:hAnsiTheme="minorHAnsi" w:cstheme="minorHAnsi"/>
          <w:sz w:val="24"/>
          <w:szCs w:val="24"/>
        </w:rPr>
      </w:pPr>
    </w:p>
    <w:p w:rsidR="005E0E76" w:rsidRPr="00E821A8" w:rsidRDefault="005E0E76" w:rsidP="005E0E76">
      <w:pPr>
        <w:rPr>
          <w:rFonts w:cstheme="minorHAnsi"/>
          <w:sz w:val="24"/>
          <w:szCs w:val="24"/>
        </w:rPr>
      </w:pPr>
    </w:p>
    <w:p w:rsidR="005E0E76" w:rsidRPr="00E821A8" w:rsidRDefault="005E0E76" w:rsidP="005E0E76">
      <w:pPr>
        <w:rPr>
          <w:rFonts w:cstheme="minorHAnsi"/>
          <w:sz w:val="24"/>
          <w:szCs w:val="24"/>
        </w:rPr>
      </w:pPr>
    </w:p>
    <w:p w:rsidR="005E0E76" w:rsidRPr="00FD1446" w:rsidRDefault="005E0E76" w:rsidP="005E0E76">
      <w:pPr>
        <w:rPr>
          <w:rFonts w:cstheme="minorHAnsi"/>
          <w:sz w:val="24"/>
          <w:szCs w:val="24"/>
        </w:rPr>
      </w:pPr>
    </w:p>
    <w:p w:rsidR="005E0E76" w:rsidRPr="00E821A8" w:rsidRDefault="005E0E76" w:rsidP="005E0E76">
      <w:pPr>
        <w:rPr>
          <w:rFonts w:cstheme="minorHAnsi"/>
          <w:sz w:val="24"/>
          <w:szCs w:val="24"/>
        </w:rPr>
      </w:pPr>
    </w:p>
    <w:p w:rsidR="005E0E76" w:rsidRPr="00E821A8" w:rsidRDefault="005E0E76" w:rsidP="005E0E76">
      <w:pPr>
        <w:rPr>
          <w:rFonts w:cstheme="minorHAnsi"/>
          <w:sz w:val="24"/>
          <w:szCs w:val="24"/>
        </w:rPr>
      </w:pPr>
    </w:p>
    <w:p w:rsidR="005E0E76" w:rsidRPr="00E821A8" w:rsidRDefault="005E0E76" w:rsidP="005E0E76">
      <w:pPr>
        <w:rPr>
          <w:rFonts w:cstheme="minorHAnsi"/>
          <w:sz w:val="24"/>
          <w:szCs w:val="24"/>
        </w:rPr>
      </w:pPr>
    </w:p>
    <w:p w:rsidR="005E0E76" w:rsidRPr="00E821A8" w:rsidRDefault="005E0E76" w:rsidP="005E0E76">
      <w:pPr>
        <w:rPr>
          <w:rFonts w:cstheme="minorHAnsi"/>
          <w:sz w:val="24"/>
          <w:szCs w:val="24"/>
        </w:rPr>
      </w:pPr>
    </w:p>
    <w:p w:rsidR="005E0E76" w:rsidRPr="00E821A8" w:rsidRDefault="005E0E76" w:rsidP="005E0E76">
      <w:pPr>
        <w:rPr>
          <w:rFonts w:cstheme="minorHAnsi"/>
          <w:sz w:val="24"/>
          <w:szCs w:val="24"/>
        </w:rPr>
      </w:pPr>
    </w:p>
    <w:p w:rsidR="005E0E76" w:rsidRPr="00E821A8" w:rsidRDefault="005E0E76" w:rsidP="005E0E76">
      <w:pPr>
        <w:rPr>
          <w:rFonts w:cstheme="minorHAnsi"/>
          <w:sz w:val="24"/>
          <w:szCs w:val="24"/>
        </w:rPr>
      </w:pPr>
    </w:p>
    <w:p w:rsidR="005E0E76" w:rsidRPr="00E821A8" w:rsidRDefault="00D07601" w:rsidP="0056131D">
      <w:pPr>
        <w:pStyle w:val="Heading4"/>
        <w:rPr>
          <w:rFonts w:asciiTheme="minorHAnsi" w:hAnsiTheme="minorHAnsi" w:cstheme="minorHAnsi"/>
          <w:sz w:val="24"/>
          <w:szCs w:val="24"/>
        </w:rPr>
      </w:pPr>
      <w:bookmarkStart w:id="259" w:name="_Toc326241047"/>
      <w:bookmarkStart w:id="260" w:name="_Toc332351159"/>
      <w:r w:rsidRPr="00D07601">
        <w:rPr>
          <w:rFonts w:asciiTheme="minorHAnsi" w:hAnsiTheme="minorHAnsi" w:cstheme="minorHAnsi"/>
          <w:sz w:val="24"/>
          <w:szCs w:val="24"/>
        </w:rPr>
        <w:t>2.4.7 Edit Expense</w:t>
      </w:r>
      <w:bookmarkEnd w:id="259"/>
      <w:bookmarkEnd w:id="260"/>
    </w:p>
    <w:p w:rsidR="005E0E76" w:rsidRPr="00E821A8" w:rsidRDefault="005E0E76" w:rsidP="005E0E76">
      <w:pPr>
        <w:rPr>
          <w:rFonts w:cstheme="minorHAnsi"/>
          <w:sz w:val="24"/>
          <w:szCs w:val="24"/>
        </w:rPr>
      </w:pPr>
      <w:r w:rsidRPr="00E821A8">
        <w:rPr>
          <w:rFonts w:cstheme="minorHAnsi"/>
          <w:sz w:val="24"/>
          <w:szCs w:val="24"/>
        </w:rPr>
        <w:object w:dxaOrig="4834" w:dyaOrig="1660">
          <v:shape id="_x0000_i1057" type="#_x0000_t75" style="width:241.95pt;height:82.9pt" o:ole="">
            <v:imagedata r:id="rId79" o:title=""/>
          </v:shape>
          <o:OLEObject Type="Embed" ProgID="Visio.Drawing.11" ShapeID="_x0000_i1057" DrawAspect="Content" ObjectID="_1406444850" r:id="rId80"/>
        </w:object>
      </w:r>
    </w:p>
    <w:p w:rsidR="005E0E76" w:rsidRPr="00E821A8" w:rsidRDefault="00D07601" w:rsidP="005E0E76">
      <w:pPr>
        <w:rPr>
          <w:rFonts w:cstheme="minorHAnsi"/>
          <w:sz w:val="24"/>
          <w:szCs w:val="24"/>
        </w:rPr>
      </w:pPr>
      <w:r w:rsidRPr="00D07601">
        <w:rPr>
          <w:rFonts w:cstheme="minorHAnsi"/>
          <w:sz w:val="24"/>
          <w:szCs w:val="24"/>
        </w:rPr>
        <w:tab/>
      </w:r>
      <w:r w:rsidRPr="00D07601">
        <w:rPr>
          <w:rFonts w:cstheme="minorHAnsi"/>
          <w:sz w:val="24"/>
          <w:szCs w:val="24"/>
        </w:rPr>
        <w:tab/>
      </w:r>
    </w:p>
    <w:p w:rsidR="005E0E76" w:rsidRPr="00E821A8" w:rsidRDefault="00D07601" w:rsidP="005E0E76">
      <w:pPr>
        <w:rPr>
          <w:rFonts w:cstheme="minorHAnsi"/>
          <w:sz w:val="24"/>
          <w:szCs w:val="24"/>
        </w:rPr>
      </w:pPr>
      <w:r w:rsidRPr="00D07601">
        <w:rPr>
          <w:rFonts w:cstheme="minorHAnsi"/>
          <w:sz w:val="24"/>
          <w:szCs w:val="24"/>
        </w:rPr>
        <w:t>Use Case scenario:</w:t>
      </w:r>
    </w:p>
    <w:tbl>
      <w:tblPr>
        <w:tblW w:w="0" w:type="auto"/>
        <w:tblInd w:w="2" w:type="dxa"/>
        <w:tblCellMar>
          <w:left w:w="0" w:type="dxa"/>
          <w:right w:w="0" w:type="dxa"/>
        </w:tblCellMar>
        <w:tblLook w:val="0000"/>
      </w:tblPr>
      <w:tblGrid>
        <w:gridCol w:w="1790"/>
        <w:gridCol w:w="3633"/>
        <w:gridCol w:w="3523"/>
      </w:tblGrid>
      <w:tr w:rsidR="005E0E76" w:rsidRPr="00E821A8" w:rsidTr="00946F40">
        <w:tc>
          <w:tcPr>
            <w:tcW w:w="1790"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D07601" w:rsidP="00946F40">
            <w:pPr>
              <w:rPr>
                <w:rFonts w:cstheme="minorHAnsi"/>
                <w:sz w:val="24"/>
                <w:szCs w:val="24"/>
              </w:rPr>
            </w:pPr>
            <w:r w:rsidRPr="00D07601">
              <w:rPr>
                <w:rFonts w:cstheme="minorHAnsi"/>
                <w:sz w:val="24"/>
                <w:szCs w:val="24"/>
              </w:rPr>
              <w:t>User Case ID</w:t>
            </w:r>
          </w:p>
        </w:tc>
        <w:tc>
          <w:tcPr>
            <w:tcW w:w="7156"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5E0E76" w:rsidRPr="00E821A8" w:rsidRDefault="00D07601" w:rsidP="00946F40">
            <w:pPr>
              <w:rPr>
                <w:rFonts w:cstheme="minorHAnsi"/>
                <w:sz w:val="24"/>
                <w:szCs w:val="24"/>
              </w:rPr>
            </w:pPr>
            <w:r w:rsidRPr="00D07601">
              <w:rPr>
                <w:rFonts w:eastAsia="SimSun" w:cstheme="minorHAnsi"/>
                <w:sz w:val="24"/>
                <w:szCs w:val="24"/>
                <w:lang w:eastAsia="zh-CN"/>
              </w:rPr>
              <w:t>Project Eye_UC07</w:t>
            </w:r>
          </w:p>
        </w:tc>
      </w:tr>
      <w:tr w:rsidR="005E0E76" w:rsidRPr="00E821A8" w:rsidTr="00946F40">
        <w:tc>
          <w:tcPr>
            <w:tcW w:w="179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D07601" w:rsidP="00946F40">
            <w:pPr>
              <w:rPr>
                <w:rFonts w:cstheme="minorHAnsi"/>
                <w:sz w:val="24"/>
                <w:szCs w:val="24"/>
              </w:rPr>
            </w:pPr>
            <w:r w:rsidRPr="00D07601">
              <w:rPr>
                <w:rFonts w:cstheme="minorHAnsi"/>
                <w:sz w:val="24"/>
                <w:szCs w:val="24"/>
              </w:rPr>
              <w:t>Name</w:t>
            </w:r>
          </w:p>
        </w:tc>
        <w:tc>
          <w:tcPr>
            <w:tcW w:w="7156"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SimSun" w:cstheme="minorHAnsi"/>
                <w:sz w:val="24"/>
                <w:szCs w:val="24"/>
                <w:lang w:eastAsia="zh-CN"/>
              </w:rPr>
            </w:pPr>
            <w:r w:rsidRPr="00D07601">
              <w:rPr>
                <w:rFonts w:cstheme="minorHAnsi"/>
                <w:sz w:val="24"/>
                <w:szCs w:val="24"/>
              </w:rPr>
              <w:t>Edit Expense Use Case</w:t>
            </w:r>
          </w:p>
        </w:tc>
      </w:tr>
      <w:tr w:rsidR="005E0E76" w:rsidRPr="00E821A8" w:rsidTr="00946F40">
        <w:tc>
          <w:tcPr>
            <w:tcW w:w="179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Goal</w:t>
            </w:r>
          </w:p>
        </w:tc>
        <w:tc>
          <w:tcPr>
            <w:tcW w:w="7156"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SimSun" w:cstheme="minorHAnsi"/>
                <w:sz w:val="24"/>
                <w:szCs w:val="24"/>
                <w:lang w:eastAsia="zh-CN"/>
              </w:rPr>
            </w:pPr>
            <w:r w:rsidRPr="00D07601">
              <w:rPr>
                <w:rFonts w:cstheme="minorHAnsi"/>
                <w:sz w:val="24"/>
                <w:szCs w:val="24"/>
              </w:rPr>
              <w:t>This function allows project manager to edit a project’s expense</w:t>
            </w:r>
          </w:p>
        </w:tc>
      </w:tr>
      <w:tr w:rsidR="005E0E76" w:rsidRPr="00E821A8" w:rsidTr="00946F40">
        <w:tc>
          <w:tcPr>
            <w:tcW w:w="179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Actors</w:t>
            </w:r>
          </w:p>
        </w:tc>
        <w:tc>
          <w:tcPr>
            <w:tcW w:w="7156"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SimSun" w:cstheme="minorHAnsi"/>
                <w:sz w:val="24"/>
                <w:szCs w:val="24"/>
                <w:lang w:eastAsia="zh-CN"/>
              </w:rPr>
            </w:pPr>
            <w:r w:rsidRPr="00D07601">
              <w:rPr>
                <w:rFonts w:cstheme="minorHAnsi"/>
                <w:sz w:val="24"/>
                <w:szCs w:val="24"/>
              </w:rPr>
              <w:t>Project Manager</w:t>
            </w:r>
          </w:p>
        </w:tc>
      </w:tr>
      <w:tr w:rsidR="005E0E76" w:rsidRPr="00E821A8" w:rsidTr="00946F40">
        <w:tc>
          <w:tcPr>
            <w:tcW w:w="179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Pre-conditions</w:t>
            </w:r>
          </w:p>
        </w:tc>
        <w:tc>
          <w:tcPr>
            <w:tcW w:w="7156"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SimSun" w:cstheme="minorHAnsi"/>
                <w:sz w:val="24"/>
                <w:szCs w:val="24"/>
                <w:lang w:eastAsia="zh-CN"/>
              </w:rPr>
            </w:pPr>
            <w:r w:rsidRPr="00D07601">
              <w:rPr>
                <w:rFonts w:eastAsia="SimSun" w:cstheme="minorHAnsi"/>
                <w:sz w:val="24"/>
                <w:szCs w:val="24"/>
                <w:lang w:eastAsia="zh-CN"/>
              </w:rPr>
              <w:t>Logged user that is a project manager</w:t>
            </w:r>
          </w:p>
        </w:tc>
      </w:tr>
      <w:tr w:rsidR="005E0E76" w:rsidRPr="00E821A8" w:rsidTr="00946F40">
        <w:tc>
          <w:tcPr>
            <w:tcW w:w="179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Post-conditions</w:t>
            </w:r>
          </w:p>
        </w:tc>
        <w:tc>
          <w:tcPr>
            <w:tcW w:w="7156" w:type="dxa"/>
            <w:gridSpan w:val="2"/>
            <w:tcBorders>
              <w:top w:val="nil"/>
              <w:left w:val="nil"/>
              <w:right w:val="single" w:sz="8"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SimSun" w:cstheme="minorHAnsi"/>
                <w:sz w:val="24"/>
                <w:szCs w:val="24"/>
                <w:lang w:eastAsia="zh-CN"/>
              </w:rPr>
            </w:pPr>
            <w:r w:rsidRPr="00D07601">
              <w:rPr>
                <w:rFonts w:eastAsia="SimSun" w:cstheme="minorHAnsi"/>
                <w:sz w:val="24"/>
                <w:szCs w:val="24"/>
                <w:lang w:eastAsia="zh-CN"/>
              </w:rPr>
              <w:t>None</w:t>
            </w:r>
          </w:p>
        </w:tc>
      </w:tr>
      <w:tr w:rsidR="005E0E76" w:rsidRPr="00E821A8" w:rsidTr="00946F40">
        <w:trPr>
          <w:trHeight w:val="2248"/>
        </w:trPr>
        <w:tc>
          <w:tcPr>
            <w:tcW w:w="179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Main Flow</w:t>
            </w:r>
          </w:p>
        </w:tc>
        <w:tc>
          <w:tcPr>
            <w:tcW w:w="3633"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SimSun" w:cstheme="minorHAnsi"/>
                <w:sz w:val="24"/>
                <w:szCs w:val="24"/>
                <w:lang w:eastAsia="zh-CN"/>
              </w:rPr>
            </w:pPr>
            <w:r w:rsidRPr="00D07601">
              <w:rPr>
                <w:rFonts w:eastAsia="SimSun" w:cstheme="minorHAnsi"/>
                <w:sz w:val="24"/>
                <w:szCs w:val="24"/>
                <w:lang w:eastAsia="zh-CN"/>
              </w:rPr>
              <w:t>1. Choose tab “Cost”</w:t>
            </w:r>
          </w:p>
          <w:p w:rsidR="005E0E76" w:rsidRPr="00E821A8" w:rsidRDefault="005E0E76" w:rsidP="00946F40">
            <w:pPr>
              <w:rPr>
                <w:rFonts w:eastAsia="SimSun" w:cstheme="minorHAnsi"/>
                <w:sz w:val="24"/>
                <w:szCs w:val="24"/>
                <w:lang w:eastAsia="zh-CN"/>
              </w:rPr>
            </w:pPr>
          </w:p>
          <w:p w:rsidR="005E0E76" w:rsidRPr="00E821A8" w:rsidRDefault="00D07601" w:rsidP="00946F40">
            <w:pPr>
              <w:rPr>
                <w:rFonts w:eastAsia="SimSun" w:cstheme="minorHAnsi"/>
                <w:sz w:val="24"/>
                <w:szCs w:val="24"/>
                <w:lang w:eastAsia="zh-CN"/>
              </w:rPr>
            </w:pPr>
            <w:r w:rsidRPr="00D07601">
              <w:rPr>
                <w:rFonts w:eastAsia="SimSun" w:cstheme="minorHAnsi"/>
                <w:sz w:val="24"/>
                <w:szCs w:val="24"/>
                <w:lang w:eastAsia="zh-CN"/>
              </w:rPr>
              <w:t>3. Fill in the expense’s information then select button “Save Change”</w:t>
            </w:r>
          </w:p>
          <w:p w:rsidR="005E0E76" w:rsidRPr="00E821A8" w:rsidRDefault="005E0E76" w:rsidP="00946F40">
            <w:pPr>
              <w:rPr>
                <w:rFonts w:eastAsia="SimSun" w:cstheme="minorHAnsi"/>
                <w:sz w:val="24"/>
                <w:szCs w:val="24"/>
                <w:lang w:eastAsia="zh-CN"/>
              </w:rPr>
            </w:pPr>
          </w:p>
          <w:p w:rsidR="005E0E76" w:rsidRPr="00FD1446" w:rsidRDefault="005E0E76" w:rsidP="00946F40">
            <w:pPr>
              <w:rPr>
                <w:rFonts w:eastAsia="SimSun" w:cstheme="minorHAnsi"/>
                <w:sz w:val="24"/>
                <w:szCs w:val="24"/>
                <w:lang w:eastAsia="zh-CN"/>
              </w:rPr>
            </w:pPr>
          </w:p>
        </w:tc>
        <w:tc>
          <w:tcPr>
            <w:tcW w:w="3523" w:type="dxa"/>
            <w:tcBorders>
              <w:top w:val="nil"/>
              <w:left w:val="nil"/>
              <w:bottom w:val="single" w:sz="8" w:space="0" w:color="auto"/>
              <w:right w:val="single" w:sz="8" w:space="0" w:color="auto"/>
            </w:tcBorders>
            <w:shd w:val="clear" w:color="auto" w:fill="FFFF99"/>
          </w:tcPr>
          <w:p w:rsidR="005E0E76" w:rsidRPr="00E821A8" w:rsidRDefault="005E0E76" w:rsidP="00946F40">
            <w:pPr>
              <w:rPr>
                <w:rFonts w:eastAsia="SimSun" w:cstheme="minorHAnsi"/>
                <w:sz w:val="24"/>
                <w:szCs w:val="24"/>
                <w:lang w:eastAsia="zh-CN"/>
              </w:rPr>
            </w:pPr>
          </w:p>
          <w:p w:rsidR="005E0E76" w:rsidRPr="00E821A8" w:rsidRDefault="00D07601" w:rsidP="00946F40">
            <w:pPr>
              <w:rPr>
                <w:rFonts w:eastAsia="SimSun" w:cstheme="minorHAnsi"/>
                <w:sz w:val="24"/>
                <w:szCs w:val="24"/>
                <w:lang w:eastAsia="zh-CN"/>
              </w:rPr>
            </w:pPr>
            <w:r w:rsidRPr="00D07601">
              <w:rPr>
                <w:rFonts w:eastAsia="SimSun" w:cstheme="minorHAnsi"/>
                <w:sz w:val="24"/>
                <w:szCs w:val="24"/>
                <w:lang w:eastAsia="zh-CN"/>
              </w:rPr>
              <w:t>2. Select the expense want to edit</w:t>
            </w:r>
          </w:p>
          <w:p w:rsidR="005E0E76" w:rsidRPr="00E821A8" w:rsidRDefault="005E0E76" w:rsidP="00946F40">
            <w:pPr>
              <w:rPr>
                <w:rFonts w:eastAsia="SimSun" w:cstheme="minorHAnsi"/>
                <w:sz w:val="24"/>
                <w:szCs w:val="24"/>
                <w:lang w:eastAsia="zh-CN"/>
              </w:rPr>
            </w:pPr>
          </w:p>
          <w:p w:rsidR="005E0E76" w:rsidRPr="00FD1446" w:rsidRDefault="005E0E76" w:rsidP="00946F40">
            <w:pPr>
              <w:rPr>
                <w:rFonts w:eastAsia="SimSun" w:cstheme="minorHAnsi"/>
                <w:sz w:val="24"/>
                <w:szCs w:val="24"/>
                <w:lang w:eastAsia="zh-CN"/>
              </w:rPr>
            </w:pPr>
          </w:p>
          <w:p w:rsidR="005E0E76" w:rsidRPr="00E821A8" w:rsidRDefault="005E0E76" w:rsidP="00946F40">
            <w:pPr>
              <w:rPr>
                <w:rFonts w:eastAsia="SimSun" w:cstheme="minorHAnsi"/>
                <w:sz w:val="24"/>
                <w:szCs w:val="24"/>
                <w:lang w:eastAsia="zh-CN"/>
              </w:rPr>
            </w:pPr>
          </w:p>
        </w:tc>
      </w:tr>
      <w:tr w:rsidR="005E0E76" w:rsidRPr="00E821A8" w:rsidTr="00946F40">
        <w:tc>
          <w:tcPr>
            <w:tcW w:w="1790"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rPr>
                <w:rFonts w:cstheme="minorHAnsi"/>
                <w:sz w:val="24"/>
                <w:szCs w:val="24"/>
              </w:rPr>
            </w:pPr>
          </w:p>
        </w:tc>
        <w:tc>
          <w:tcPr>
            <w:tcW w:w="7156" w:type="dxa"/>
            <w:gridSpan w:val="2"/>
            <w:tcBorders>
              <w:top w:val="nil"/>
              <w:left w:val="nil"/>
              <w:bottom w:val="single" w:sz="4" w:space="0" w:color="auto"/>
              <w:right w:val="single" w:sz="8" w:space="0" w:color="auto"/>
            </w:tcBorders>
            <w:tcMar>
              <w:top w:w="0" w:type="dxa"/>
              <w:left w:w="108" w:type="dxa"/>
              <w:bottom w:w="0" w:type="dxa"/>
              <w:right w:w="108" w:type="dxa"/>
            </w:tcMar>
          </w:tcPr>
          <w:p w:rsidR="005E0E76" w:rsidRPr="00E821A8" w:rsidRDefault="005E0E76" w:rsidP="00946F40">
            <w:pPr>
              <w:rPr>
                <w:rFonts w:eastAsia="SimSun" w:cstheme="minorHAnsi"/>
                <w:sz w:val="24"/>
                <w:szCs w:val="24"/>
                <w:lang w:eastAsia="zh-CN"/>
              </w:rPr>
            </w:pPr>
          </w:p>
        </w:tc>
      </w:tr>
      <w:tr w:rsidR="005E0E76" w:rsidRPr="00E821A8" w:rsidTr="00946F40">
        <w:tc>
          <w:tcPr>
            <w:tcW w:w="1790"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Open Issues</w:t>
            </w:r>
          </w:p>
        </w:tc>
        <w:tc>
          <w:tcPr>
            <w:tcW w:w="7156"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N/A</w:t>
            </w:r>
          </w:p>
        </w:tc>
      </w:tr>
      <w:tr w:rsidR="005E0E76" w:rsidRPr="00E821A8" w:rsidTr="00946F40">
        <w:tc>
          <w:tcPr>
            <w:tcW w:w="1790"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Relationship</w:t>
            </w:r>
          </w:p>
        </w:tc>
        <w:tc>
          <w:tcPr>
            <w:tcW w:w="7156"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N/A</w:t>
            </w:r>
          </w:p>
        </w:tc>
      </w:tr>
      <w:tr w:rsidR="005E0E76" w:rsidRPr="00E821A8" w:rsidTr="00946F40">
        <w:tc>
          <w:tcPr>
            <w:tcW w:w="1790"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Business Rule</w:t>
            </w:r>
          </w:p>
        </w:tc>
        <w:tc>
          <w:tcPr>
            <w:tcW w:w="7156"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N/A</w:t>
            </w:r>
          </w:p>
        </w:tc>
      </w:tr>
      <w:tr w:rsidR="005E0E76" w:rsidRPr="00E821A8" w:rsidTr="00946F40">
        <w:tc>
          <w:tcPr>
            <w:tcW w:w="1790"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Priority</w:t>
            </w:r>
          </w:p>
        </w:tc>
        <w:tc>
          <w:tcPr>
            <w:tcW w:w="7156"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N/A</w:t>
            </w:r>
          </w:p>
        </w:tc>
      </w:tr>
    </w:tbl>
    <w:p w:rsidR="005E0E76" w:rsidRPr="00E821A8" w:rsidRDefault="005E0E76" w:rsidP="005E0E76">
      <w:pPr>
        <w:rPr>
          <w:rFonts w:cstheme="minorHAnsi"/>
          <w:sz w:val="24"/>
          <w:szCs w:val="24"/>
        </w:rPr>
      </w:pPr>
    </w:p>
    <w:p w:rsidR="005E0E76" w:rsidRPr="00E821A8" w:rsidRDefault="005E0E76" w:rsidP="005E0E76">
      <w:pPr>
        <w:rPr>
          <w:rFonts w:cstheme="minorHAnsi"/>
          <w:sz w:val="24"/>
          <w:szCs w:val="24"/>
        </w:rPr>
      </w:pPr>
    </w:p>
    <w:p w:rsidR="005E0E76" w:rsidRPr="00FD1446" w:rsidRDefault="005E0E76" w:rsidP="005E0E76">
      <w:pPr>
        <w:rPr>
          <w:rFonts w:cstheme="minorHAnsi"/>
          <w:sz w:val="24"/>
          <w:szCs w:val="24"/>
        </w:rPr>
      </w:pPr>
    </w:p>
    <w:p w:rsidR="005E0E76" w:rsidRPr="00E821A8" w:rsidRDefault="005E0E76" w:rsidP="005E0E76">
      <w:pPr>
        <w:rPr>
          <w:rFonts w:cstheme="minorHAnsi"/>
          <w:sz w:val="24"/>
          <w:szCs w:val="24"/>
        </w:rPr>
      </w:pPr>
    </w:p>
    <w:p w:rsidR="005E0E76" w:rsidRPr="00E821A8" w:rsidRDefault="005E0E76" w:rsidP="005E0E76">
      <w:pPr>
        <w:rPr>
          <w:rFonts w:cstheme="minorHAnsi"/>
          <w:sz w:val="24"/>
          <w:szCs w:val="24"/>
        </w:rPr>
      </w:pPr>
    </w:p>
    <w:p w:rsidR="005E0E76" w:rsidRPr="00E821A8" w:rsidRDefault="005E0E76" w:rsidP="005E0E76">
      <w:pPr>
        <w:rPr>
          <w:rFonts w:cstheme="minorHAnsi"/>
          <w:sz w:val="24"/>
          <w:szCs w:val="24"/>
        </w:rPr>
      </w:pPr>
    </w:p>
    <w:p w:rsidR="005E0E76" w:rsidRPr="00E821A8" w:rsidRDefault="005E0E76" w:rsidP="005E0E76">
      <w:pPr>
        <w:rPr>
          <w:rFonts w:cstheme="minorHAnsi"/>
          <w:sz w:val="24"/>
          <w:szCs w:val="24"/>
        </w:rPr>
      </w:pPr>
    </w:p>
    <w:p w:rsidR="005E0E76" w:rsidRPr="00E821A8" w:rsidRDefault="005E0E76" w:rsidP="005E0E76">
      <w:pPr>
        <w:rPr>
          <w:rFonts w:cstheme="minorHAnsi"/>
          <w:sz w:val="24"/>
          <w:szCs w:val="24"/>
        </w:rPr>
      </w:pPr>
    </w:p>
    <w:p w:rsidR="005E0E76" w:rsidRPr="00E821A8" w:rsidRDefault="005E0E76" w:rsidP="005E0E76">
      <w:pPr>
        <w:rPr>
          <w:rFonts w:cstheme="minorHAnsi"/>
          <w:sz w:val="24"/>
          <w:szCs w:val="24"/>
        </w:rPr>
      </w:pPr>
    </w:p>
    <w:p w:rsidR="005E0E76" w:rsidRPr="00E821A8" w:rsidRDefault="00D07601" w:rsidP="00C5295B">
      <w:pPr>
        <w:pStyle w:val="Heading4"/>
        <w:rPr>
          <w:rFonts w:asciiTheme="minorHAnsi" w:hAnsiTheme="minorHAnsi" w:cstheme="minorHAnsi"/>
          <w:sz w:val="24"/>
          <w:szCs w:val="24"/>
        </w:rPr>
      </w:pPr>
      <w:bookmarkStart w:id="261" w:name="_Toc326241048"/>
      <w:bookmarkStart w:id="262" w:name="_Toc332351160"/>
      <w:r w:rsidRPr="00D07601">
        <w:rPr>
          <w:rFonts w:asciiTheme="minorHAnsi" w:hAnsiTheme="minorHAnsi" w:cstheme="minorHAnsi"/>
          <w:sz w:val="24"/>
          <w:szCs w:val="24"/>
        </w:rPr>
        <w:t>2.4.8 Delete Expense</w:t>
      </w:r>
      <w:bookmarkEnd w:id="261"/>
      <w:bookmarkEnd w:id="262"/>
    </w:p>
    <w:p w:rsidR="005E0E76" w:rsidRPr="00E821A8" w:rsidRDefault="005E0E76" w:rsidP="005E0E76">
      <w:pPr>
        <w:rPr>
          <w:rFonts w:cstheme="minorHAnsi"/>
          <w:sz w:val="24"/>
          <w:szCs w:val="24"/>
        </w:rPr>
      </w:pPr>
      <w:r w:rsidRPr="00E821A8">
        <w:rPr>
          <w:rFonts w:cstheme="minorHAnsi"/>
          <w:sz w:val="24"/>
          <w:szCs w:val="24"/>
        </w:rPr>
        <w:object w:dxaOrig="4834" w:dyaOrig="1660">
          <v:shape id="_x0000_i1058" type="#_x0000_t75" style="width:241.95pt;height:82.9pt" o:ole="">
            <v:imagedata r:id="rId81" o:title=""/>
          </v:shape>
          <o:OLEObject Type="Embed" ProgID="Visio.Drawing.11" ShapeID="_x0000_i1058" DrawAspect="Content" ObjectID="_1406444851" r:id="rId82"/>
        </w:object>
      </w:r>
    </w:p>
    <w:p w:rsidR="005E0E76" w:rsidRPr="00E821A8" w:rsidRDefault="00D07601" w:rsidP="005E0E76">
      <w:pPr>
        <w:rPr>
          <w:rFonts w:cstheme="minorHAnsi"/>
          <w:sz w:val="24"/>
          <w:szCs w:val="24"/>
        </w:rPr>
      </w:pPr>
      <w:r w:rsidRPr="00D07601">
        <w:rPr>
          <w:rFonts w:cstheme="minorHAnsi"/>
          <w:sz w:val="24"/>
          <w:szCs w:val="24"/>
        </w:rPr>
        <w:tab/>
      </w:r>
      <w:r w:rsidRPr="00D07601">
        <w:rPr>
          <w:rFonts w:cstheme="minorHAnsi"/>
          <w:sz w:val="24"/>
          <w:szCs w:val="24"/>
        </w:rPr>
        <w:tab/>
      </w:r>
    </w:p>
    <w:p w:rsidR="005E0E76" w:rsidRPr="00E821A8" w:rsidRDefault="00D07601" w:rsidP="005E0E76">
      <w:pPr>
        <w:rPr>
          <w:rFonts w:cstheme="minorHAnsi"/>
          <w:sz w:val="24"/>
          <w:szCs w:val="24"/>
        </w:rPr>
      </w:pPr>
      <w:r w:rsidRPr="00D07601">
        <w:rPr>
          <w:rFonts w:cstheme="minorHAnsi"/>
          <w:sz w:val="24"/>
          <w:szCs w:val="24"/>
        </w:rPr>
        <w:t>Use Case scenario:</w:t>
      </w:r>
    </w:p>
    <w:tbl>
      <w:tblPr>
        <w:tblW w:w="0" w:type="auto"/>
        <w:tblInd w:w="2" w:type="dxa"/>
        <w:tblCellMar>
          <w:left w:w="0" w:type="dxa"/>
          <w:right w:w="0" w:type="dxa"/>
        </w:tblCellMar>
        <w:tblLook w:val="0000"/>
      </w:tblPr>
      <w:tblGrid>
        <w:gridCol w:w="1790"/>
        <w:gridCol w:w="3622"/>
        <w:gridCol w:w="3534"/>
      </w:tblGrid>
      <w:tr w:rsidR="005E0E76" w:rsidRPr="00E821A8" w:rsidTr="00946F40">
        <w:tc>
          <w:tcPr>
            <w:tcW w:w="1790"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D07601" w:rsidP="00946F40">
            <w:pPr>
              <w:rPr>
                <w:rFonts w:cstheme="minorHAnsi"/>
                <w:sz w:val="24"/>
                <w:szCs w:val="24"/>
              </w:rPr>
            </w:pPr>
            <w:r w:rsidRPr="00D07601">
              <w:rPr>
                <w:rFonts w:cstheme="minorHAnsi"/>
                <w:sz w:val="24"/>
                <w:szCs w:val="24"/>
              </w:rPr>
              <w:t>User Case ID</w:t>
            </w:r>
          </w:p>
        </w:tc>
        <w:tc>
          <w:tcPr>
            <w:tcW w:w="7156"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5E0E76" w:rsidRPr="00E821A8" w:rsidRDefault="00D07601" w:rsidP="00946F40">
            <w:pPr>
              <w:rPr>
                <w:rFonts w:cstheme="minorHAnsi"/>
                <w:sz w:val="24"/>
                <w:szCs w:val="24"/>
              </w:rPr>
            </w:pPr>
            <w:r w:rsidRPr="00D07601">
              <w:rPr>
                <w:rFonts w:eastAsia="SimSun" w:cstheme="minorHAnsi"/>
                <w:sz w:val="24"/>
                <w:szCs w:val="24"/>
                <w:lang w:eastAsia="zh-CN"/>
              </w:rPr>
              <w:t>Project Eye_UC08</w:t>
            </w:r>
          </w:p>
        </w:tc>
      </w:tr>
      <w:tr w:rsidR="005E0E76" w:rsidRPr="00E821A8" w:rsidTr="00946F40">
        <w:tc>
          <w:tcPr>
            <w:tcW w:w="179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D07601" w:rsidP="00946F40">
            <w:pPr>
              <w:rPr>
                <w:rFonts w:cstheme="minorHAnsi"/>
                <w:sz w:val="24"/>
                <w:szCs w:val="24"/>
              </w:rPr>
            </w:pPr>
            <w:r w:rsidRPr="00D07601">
              <w:rPr>
                <w:rFonts w:cstheme="minorHAnsi"/>
                <w:sz w:val="24"/>
                <w:szCs w:val="24"/>
              </w:rPr>
              <w:t>Name</w:t>
            </w:r>
          </w:p>
        </w:tc>
        <w:tc>
          <w:tcPr>
            <w:tcW w:w="7156"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SimSun" w:cstheme="minorHAnsi"/>
                <w:sz w:val="24"/>
                <w:szCs w:val="24"/>
                <w:lang w:eastAsia="zh-CN"/>
              </w:rPr>
            </w:pPr>
            <w:r w:rsidRPr="00D07601">
              <w:rPr>
                <w:rFonts w:cstheme="minorHAnsi"/>
                <w:sz w:val="24"/>
                <w:szCs w:val="24"/>
              </w:rPr>
              <w:t>Delete Expense Use Case</w:t>
            </w:r>
          </w:p>
        </w:tc>
      </w:tr>
      <w:tr w:rsidR="005E0E76" w:rsidRPr="00E821A8" w:rsidTr="00946F40">
        <w:tc>
          <w:tcPr>
            <w:tcW w:w="179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Goal</w:t>
            </w:r>
          </w:p>
        </w:tc>
        <w:tc>
          <w:tcPr>
            <w:tcW w:w="7156"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SimSun" w:cstheme="minorHAnsi"/>
                <w:sz w:val="24"/>
                <w:szCs w:val="24"/>
                <w:lang w:eastAsia="zh-CN"/>
              </w:rPr>
            </w:pPr>
            <w:r w:rsidRPr="00D07601">
              <w:rPr>
                <w:rFonts w:cstheme="minorHAnsi"/>
                <w:sz w:val="24"/>
                <w:szCs w:val="24"/>
              </w:rPr>
              <w:t>This function allows project manager to delete a project’s expense</w:t>
            </w:r>
          </w:p>
        </w:tc>
      </w:tr>
      <w:tr w:rsidR="005E0E76" w:rsidRPr="00E821A8" w:rsidTr="00946F40">
        <w:tc>
          <w:tcPr>
            <w:tcW w:w="179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Actors</w:t>
            </w:r>
          </w:p>
        </w:tc>
        <w:tc>
          <w:tcPr>
            <w:tcW w:w="7156"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SimSun" w:cstheme="minorHAnsi"/>
                <w:sz w:val="24"/>
                <w:szCs w:val="24"/>
                <w:lang w:eastAsia="zh-CN"/>
              </w:rPr>
            </w:pPr>
            <w:r w:rsidRPr="00D07601">
              <w:rPr>
                <w:rFonts w:cstheme="minorHAnsi"/>
                <w:sz w:val="24"/>
                <w:szCs w:val="24"/>
              </w:rPr>
              <w:t>Project Manager</w:t>
            </w:r>
          </w:p>
        </w:tc>
      </w:tr>
      <w:tr w:rsidR="005E0E76" w:rsidRPr="00E821A8" w:rsidTr="00946F40">
        <w:tc>
          <w:tcPr>
            <w:tcW w:w="179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Pre-conditions</w:t>
            </w:r>
          </w:p>
        </w:tc>
        <w:tc>
          <w:tcPr>
            <w:tcW w:w="7156"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SimSun" w:cstheme="minorHAnsi"/>
                <w:sz w:val="24"/>
                <w:szCs w:val="24"/>
                <w:lang w:eastAsia="zh-CN"/>
              </w:rPr>
            </w:pPr>
            <w:r w:rsidRPr="00D07601">
              <w:rPr>
                <w:rFonts w:eastAsia="SimSun" w:cstheme="minorHAnsi"/>
                <w:sz w:val="24"/>
                <w:szCs w:val="24"/>
                <w:lang w:eastAsia="zh-CN"/>
              </w:rPr>
              <w:t>Logged user that is a project manager</w:t>
            </w:r>
          </w:p>
        </w:tc>
      </w:tr>
      <w:tr w:rsidR="005E0E76" w:rsidRPr="00E821A8" w:rsidTr="00946F40">
        <w:tc>
          <w:tcPr>
            <w:tcW w:w="179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Post-conditions</w:t>
            </w:r>
          </w:p>
        </w:tc>
        <w:tc>
          <w:tcPr>
            <w:tcW w:w="7156" w:type="dxa"/>
            <w:gridSpan w:val="2"/>
            <w:tcBorders>
              <w:top w:val="nil"/>
              <w:left w:val="nil"/>
              <w:right w:val="single" w:sz="8"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SimSun" w:cstheme="minorHAnsi"/>
                <w:sz w:val="24"/>
                <w:szCs w:val="24"/>
                <w:lang w:eastAsia="zh-CN"/>
              </w:rPr>
            </w:pPr>
            <w:r w:rsidRPr="00D07601">
              <w:rPr>
                <w:rFonts w:eastAsia="SimSun" w:cstheme="minorHAnsi"/>
                <w:sz w:val="24"/>
                <w:szCs w:val="24"/>
                <w:lang w:eastAsia="zh-CN"/>
              </w:rPr>
              <w:t>None</w:t>
            </w:r>
          </w:p>
        </w:tc>
      </w:tr>
      <w:tr w:rsidR="005E0E76" w:rsidRPr="00E821A8" w:rsidTr="00946F40">
        <w:trPr>
          <w:trHeight w:val="2248"/>
        </w:trPr>
        <w:tc>
          <w:tcPr>
            <w:tcW w:w="179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lastRenderedPageBreak/>
              <w:t>Main Flow</w:t>
            </w:r>
          </w:p>
        </w:tc>
        <w:tc>
          <w:tcPr>
            <w:tcW w:w="3622"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SimSun" w:cstheme="minorHAnsi"/>
                <w:sz w:val="24"/>
                <w:szCs w:val="24"/>
                <w:lang w:eastAsia="zh-CN"/>
              </w:rPr>
            </w:pPr>
            <w:r w:rsidRPr="00D07601">
              <w:rPr>
                <w:rFonts w:eastAsia="SimSun" w:cstheme="minorHAnsi"/>
                <w:sz w:val="24"/>
                <w:szCs w:val="24"/>
                <w:lang w:eastAsia="zh-CN"/>
              </w:rPr>
              <w:t>1. Choose tab “Cost”</w:t>
            </w:r>
          </w:p>
          <w:p w:rsidR="005E0E76" w:rsidRPr="00E821A8" w:rsidRDefault="005E0E76" w:rsidP="00946F40">
            <w:pPr>
              <w:rPr>
                <w:rFonts w:eastAsia="SimSun" w:cstheme="minorHAnsi"/>
                <w:sz w:val="24"/>
                <w:szCs w:val="24"/>
                <w:lang w:eastAsia="zh-CN"/>
              </w:rPr>
            </w:pPr>
          </w:p>
          <w:p w:rsidR="005E0E76" w:rsidRPr="00E821A8" w:rsidRDefault="005E0E76" w:rsidP="00946F40">
            <w:pPr>
              <w:rPr>
                <w:rFonts w:eastAsia="SimSun" w:cstheme="minorHAnsi"/>
                <w:sz w:val="24"/>
                <w:szCs w:val="24"/>
                <w:lang w:eastAsia="zh-CN"/>
              </w:rPr>
            </w:pPr>
          </w:p>
          <w:p w:rsidR="005E0E76" w:rsidRPr="00FD1446" w:rsidRDefault="005E0E76" w:rsidP="00946F40">
            <w:pPr>
              <w:rPr>
                <w:rFonts w:eastAsia="SimSun" w:cstheme="minorHAnsi"/>
                <w:sz w:val="24"/>
                <w:szCs w:val="24"/>
                <w:lang w:eastAsia="zh-CN"/>
              </w:rPr>
            </w:pPr>
          </w:p>
          <w:p w:rsidR="005E0E76" w:rsidRPr="00E821A8" w:rsidRDefault="00D07601" w:rsidP="00946F40">
            <w:pPr>
              <w:rPr>
                <w:rFonts w:eastAsia="SimSun" w:cstheme="minorHAnsi"/>
                <w:sz w:val="24"/>
                <w:szCs w:val="24"/>
                <w:lang w:eastAsia="zh-CN"/>
              </w:rPr>
            </w:pPr>
            <w:r w:rsidRPr="00D07601">
              <w:rPr>
                <w:rFonts w:eastAsia="SimSun" w:cstheme="minorHAnsi"/>
                <w:sz w:val="24"/>
                <w:szCs w:val="24"/>
                <w:lang w:eastAsia="zh-CN"/>
              </w:rPr>
              <w:t>3. Select button “Delete”</w:t>
            </w:r>
          </w:p>
          <w:p w:rsidR="005E0E76" w:rsidRPr="00E821A8" w:rsidRDefault="005E0E76" w:rsidP="00946F40">
            <w:pPr>
              <w:rPr>
                <w:rFonts w:eastAsia="SimSun" w:cstheme="minorHAnsi"/>
                <w:sz w:val="24"/>
                <w:szCs w:val="24"/>
                <w:lang w:eastAsia="zh-CN"/>
              </w:rPr>
            </w:pPr>
          </w:p>
          <w:p w:rsidR="005E0E76" w:rsidRPr="00FD1446" w:rsidRDefault="005E0E76" w:rsidP="00946F40">
            <w:pPr>
              <w:rPr>
                <w:rFonts w:eastAsia="SimSun" w:cstheme="minorHAnsi"/>
                <w:sz w:val="24"/>
                <w:szCs w:val="24"/>
                <w:lang w:eastAsia="zh-CN"/>
              </w:rPr>
            </w:pPr>
          </w:p>
        </w:tc>
        <w:tc>
          <w:tcPr>
            <w:tcW w:w="3534" w:type="dxa"/>
            <w:tcBorders>
              <w:top w:val="nil"/>
              <w:left w:val="nil"/>
              <w:bottom w:val="single" w:sz="8" w:space="0" w:color="auto"/>
              <w:right w:val="single" w:sz="8" w:space="0" w:color="auto"/>
            </w:tcBorders>
            <w:shd w:val="clear" w:color="auto" w:fill="FFFF99"/>
          </w:tcPr>
          <w:p w:rsidR="005E0E76" w:rsidRPr="00E821A8" w:rsidRDefault="005E0E76" w:rsidP="00946F40">
            <w:pPr>
              <w:rPr>
                <w:rFonts w:eastAsia="SimSun" w:cstheme="minorHAnsi"/>
                <w:sz w:val="24"/>
                <w:szCs w:val="24"/>
                <w:lang w:eastAsia="zh-CN"/>
              </w:rPr>
            </w:pPr>
          </w:p>
          <w:p w:rsidR="005E0E76" w:rsidRPr="00E821A8" w:rsidRDefault="00D07601" w:rsidP="00946F40">
            <w:pPr>
              <w:rPr>
                <w:rFonts w:eastAsia="SimSun" w:cstheme="minorHAnsi"/>
                <w:sz w:val="24"/>
                <w:szCs w:val="24"/>
                <w:lang w:eastAsia="zh-CN"/>
              </w:rPr>
            </w:pPr>
            <w:r w:rsidRPr="00D07601">
              <w:rPr>
                <w:rFonts w:eastAsia="SimSun" w:cstheme="minorHAnsi"/>
                <w:sz w:val="24"/>
                <w:szCs w:val="24"/>
                <w:lang w:eastAsia="zh-CN"/>
              </w:rPr>
              <w:t>2. Select the checkbox at the begin of the expenses’ row you want to delete</w:t>
            </w:r>
          </w:p>
          <w:p w:rsidR="005E0E76" w:rsidRPr="00E821A8" w:rsidRDefault="005E0E76" w:rsidP="00946F40">
            <w:pPr>
              <w:rPr>
                <w:rFonts w:eastAsia="SimSun" w:cstheme="minorHAnsi"/>
                <w:sz w:val="24"/>
                <w:szCs w:val="24"/>
                <w:lang w:eastAsia="zh-CN"/>
              </w:rPr>
            </w:pPr>
          </w:p>
          <w:p w:rsidR="005E0E76" w:rsidRPr="00FD1446" w:rsidRDefault="005E0E76" w:rsidP="00946F40">
            <w:pPr>
              <w:rPr>
                <w:rFonts w:eastAsia="SimSun" w:cstheme="minorHAnsi"/>
                <w:sz w:val="24"/>
                <w:szCs w:val="24"/>
                <w:lang w:eastAsia="zh-CN"/>
              </w:rPr>
            </w:pPr>
          </w:p>
          <w:p w:rsidR="005E0E76" w:rsidRPr="00E821A8" w:rsidRDefault="005E0E76" w:rsidP="00946F40">
            <w:pPr>
              <w:rPr>
                <w:rFonts w:eastAsia="SimSun" w:cstheme="minorHAnsi"/>
                <w:sz w:val="24"/>
                <w:szCs w:val="24"/>
                <w:lang w:eastAsia="zh-CN"/>
              </w:rPr>
            </w:pPr>
          </w:p>
        </w:tc>
      </w:tr>
      <w:tr w:rsidR="005E0E76" w:rsidRPr="00E821A8" w:rsidTr="00946F40">
        <w:tc>
          <w:tcPr>
            <w:tcW w:w="1790"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rPr>
                <w:rFonts w:cstheme="minorHAnsi"/>
                <w:sz w:val="24"/>
                <w:szCs w:val="24"/>
              </w:rPr>
            </w:pPr>
          </w:p>
        </w:tc>
        <w:tc>
          <w:tcPr>
            <w:tcW w:w="7156" w:type="dxa"/>
            <w:gridSpan w:val="2"/>
            <w:tcBorders>
              <w:top w:val="nil"/>
              <w:left w:val="nil"/>
              <w:bottom w:val="single" w:sz="4" w:space="0" w:color="auto"/>
              <w:right w:val="single" w:sz="8" w:space="0" w:color="auto"/>
            </w:tcBorders>
            <w:tcMar>
              <w:top w:w="0" w:type="dxa"/>
              <w:left w:w="108" w:type="dxa"/>
              <w:bottom w:w="0" w:type="dxa"/>
              <w:right w:w="108" w:type="dxa"/>
            </w:tcMar>
          </w:tcPr>
          <w:p w:rsidR="005E0E76" w:rsidRPr="00E821A8" w:rsidRDefault="005E0E76" w:rsidP="00946F40">
            <w:pPr>
              <w:rPr>
                <w:rFonts w:eastAsia="SimSun" w:cstheme="minorHAnsi"/>
                <w:sz w:val="24"/>
                <w:szCs w:val="24"/>
                <w:lang w:eastAsia="zh-CN"/>
              </w:rPr>
            </w:pPr>
          </w:p>
        </w:tc>
      </w:tr>
      <w:tr w:rsidR="005E0E76" w:rsidRPr="00E821A8" w:rsidTr="00946F40">
        <w:tc>
          <w:tcPr>
            <w:tcW w:w="1790"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Open Issues</w:t>
            </w:r>
          </w:p>
        </w:tc>
        <w:tc>
          <w:tcPr>
            <w:tcW w:w="7156"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N/A</w:t>
            </w:r>
          </w:p>
        </w:tc>
      </w:tr>
      <w:tr w:rsidR="005E0E76" w:rsidRPr="00E821A8" w:rsidTr="00946F40">
        <w:tc>
          <w:tcPr>
            <w:tcW w:w="1790"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Relationship</w:t>
            </w:r>
          </w:p>
        </w:tc>
        <w:tc>
          <w:tcPr>
            <w:tcW w:w="7156"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N/A</w:t>
            </w:r>
          </w:p>
        </w:tc>
      </w:tr>
      <w:tr w:rsidR="005E0E76" w:rsidRPr="00E821A8" w:rsidTr="00946F40">
        <w:tc>
          <w:tcPr>
            <w:tcW w:w="1790"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Business Rule</w:t>
            </w:r>
          </w:p>
        </w:tc>
        <w:tc>
          <w:tcPr>
            <w:tcW w:w="7156"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N/A</w:t>
            </w:r>
          </w:p>
        </w:tc>
      </w:tr>
      <w:tr w:rsidR="005E0E76" w:rsidRPr="00E821A8" w:rsidTr="00946F40">
        <w:tc>
          <w:tcPr>
            <w:tcW w:w="1790"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Priority</w:t>
            </w:r>
          </w:p>
        </w:tc>
        <w:tc>
          <w:tcPr>
            <w:tcW w:w="7156"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N/A</w:t>
            </w:r>
          </w:p>
        </w:tc>
      </w:tr>
    </w:tbl>
    <w:p w:rsidR="005E0E76" w:rsidRPr="00E821A8" w:rsidRDefault="00D07601" w:rsidP="00C5295B">
      <w:pPr>
        <w:pStyle w:val="Heading4"/>
        <w:rPr>
          <w:rFonts w:asciiTheme="minorHAnsi" w:hAnsiTheme="minorHAnsi" w:cstheme="minorHAnsi"/>
          <w:b w:val="0"/>
          <w:sz w:val="24"/>
          <w:szCs w:val="24"/>
        </w:rPr>
      </w:pPr>
      <w:bookmarkStart w:id="263" w:name="_Toc332351161"/>
      <w:bookmarkStart w:id="264" w:name="_Toc326241049"/>
      <w:r w:rsidRPr="00D07601">
        <w:rPr>
          <w:rFonts w:asciiTheme="minorHAnsi" w:hAnsiTheme="minorHAnsi" w:cstheme="minorHAnsi"/>
          <w:b w:val="0"/>
          <w:sz w:val="24"/>
          <w:szCs w:val="24"/>
        </w:rPr>
        <w:t>2.4.9 Add Risk, Issue</w:t>
      </w:r>
      <w:bookmarkEnd w:id="263"/>
    </w:p>
    <w:p w:rsidR="005E0E76" w:rsidRPr="00E821A8" w:rsidRDefault="00D07601">
      <w:pPr>
        <w:rPr>
          <w:rFonts w:cstheme="minorHAnsi"/>
          <w:sz w:val="24"/>
          <w:szCs w:val="24"/>
        </w:rPr>
      </w:pPr>
      <w:r w:rsidRPr="00D07601">
        <w:rPr>
          <w:rFonts w:cstheme="minorHAnsi"/>
          <w:sz w:val="24"/>
          <w:szCs w:val="24"/>
        </w:rPr>
        <w:br/>
      </w:r>
      <w:r w:rsidR="005E0E76" w:rsidRPr="00E821A8">
        <w:rPr>
          <w:rFonts w:cstheme="minorHAnsi"/>
          <w:sz w:val="24"/>
          <w:szCs w:val="24"/>
        </w:rPr>
        <w:object w:dxaOrig="7693" w:dyaOrig="1660">
          <v:shape id="_x0000_i1059" type="#_x0000_t75" style="width:385.1pt;height:82.9pt" o:ole="">
            <v:imagedata r:id="rId83" o:title=""/>
          </v:shape>
          <o:OLEObject Type="Embed" ProgID="Visio.Drawing.11" ShapeID="_x0000_i1059" DrawAspect="Content" ObjectID="_1406444852" r:id="rId84"/>
        </w:object>
      </w:r>
      <w:bookmarkEnd w:id="264"/>
    </w:p>
    <w:p w:rsidR="005E0E76" w:rsidRPr="00E821A8" w:rsidRDefault="00D07601" w:rsidP="005E0E76">
      <w:pPr>
        <w:rPr>
          <w:rFonts w:cstheme="minorHAnsi"/>
          <w:sz w:val="24"/>
          <w:szCs w:val="24"/>
        </w:rPr>
      </w:pPr>
      <w:r w:rsidRPr="00D07601">
        <w:rPr>
          <w:rFonts w:cstheme="minorHAnsi"/>
          <w:sz w:val="24"/>
          <w:szCs w:val="24"/>
        </w:rPr>
        <w:t>Use Case scenario:</w:t>
      </w:r>
    </w:p>
    <w:tbl>
      <w:tblPr>
        <w:tblW w:w="0" w:type="auto"/>
        <w:tblInd w:w="2" w:type="dxa"/>
        <w:tblCellMar>
          <w:left w:w="0" w:type="dxa"/>
          <w:right w:w="0" w:type="dxa"/>
        </w:tblCellMar>
        <w:tblLook w:val="0000"/>
      </w:tblPr>
      <w:tblGrid>
        <w:gridCol w:w="1791"/>
        <w:gridCol w:w="3636"/>
        <w:gridCol w:w="3519"/>
      </w:tblGrid>
      <w:tr w:rsidR="005E0E76" w:rsidRPr="00E821A8" w:rsidTr="00946F40">
        <w:tc>
          <w:tcPr>
            <w:tcW w:w="1791"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D07601" w:rsidP="00946F40">
            <w:pPr>
              <w:rPr>
                <w:rFonts w:cstheme="minorHAnsi"/>
                <w:sz w:val="24"/>
                <w:szCs w:val="24"/>
              </w:rPr>
            </w:pPr>
            <w:r w:rsidRPr="00D07601">
              <w:rPr>
                <w:rFonts w:cstheme="minorHAnsi"/>
                <w:sz w:val="24"/>
                <w:szCs w:val="24"/>
              </w:rPr>
              <w:t>User Case ID</w:t>
            </w:r>
          </w:p>
        </w:tc>
        <w:tc>
          <w:tcPr>
            <w:tcW w:w="7155"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5E0E76" w:rsidRPr="00E821A8" w:rsidRDefault="00D07601" w:rsidP="00946F40">
            <w:pPr>
              <w:rPr>
                <w:rFonts w:cstheme="minorHAnsi"/>
                <w:sz w:val="24"/>
                <w:szCs w:val="24"/>
              </w:rPr>
            </w:pPr>
            <w:r w:rsidRPr="00D07601">
              <w:rPr>
                <w:rFonts w:eastAsia="SimSun" w:cstheme="minorHAnsi"/>
                <w:sz w:val="24"/>
                <w:szCs w:val="24"/>
                <w:lang w:eastAsia="zh-CN"/>
              </w:rPr>
              <w:t>Project Eye_UC09</w:t>
            </w:r>
          </w:p>
        </w:tc>
      </w:tr>
      <w:tr w:rsidR="005E0E76" w:rsidRPr="00E821A8" w:rsidTr="00946F40">
        <w:tc>
          <w:tcPr>
            <w:tcW w:w="1791"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D07601" w:rsidP="00946F40">
            <w:pPr>
              <w:rPr>
                <w:rFonts w:cstheme="minorHAnsi"/>
                <w:sz w:val="24"/>
                <w:szCs w:val="24"/>
              </w:rPr>
            </w:pPr>
            <w:r w:rsidRPr="00D07601">
              <w:rPr>
                <w:rFonts w:cstheme="minorHAnsi"/>
                <w:sz w:val="24"/>
                <w:szCs w:val="24"/>
              </w:rPr>
              <w:t>Name</w:t>
            </w:r>
          </w:p>
        </w:tc>
        <w:tc>
          <w:tcPr>
            <w:tcW w:w="7155"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SimSun" w:cstheme="minorHAnsi"/>
                <w:sz w:val="24"/>
                <w:szCs w:val="24"/>
                <w:lang w:eastAsia="zh-CN"/>
              </w:rPr>
            </w:pPr>
            <w:r w:rsidRPr="00D07601">
              <w:rPr>
                <w:rFonts w:cstheme="minorHAnsi"/>
                <w:sz w:val="24"/>
                <w:szCs w:val="24"/>
              </w:rPr>
              <w:t>Add Risk, Issue Use Case</w:t>
            </w:r>
          </w:p>
        </w:tc>
      </w:tr>
      <w:tr w:rsidR="005E0E76" w:rsidRPr="00E821A8" w:rsidTr="00946F40">
        <w:tc>
          <w:tcPr>
            <w:tcW w:w="1791"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Goal</w:t>
            </w:r>
          </w:p>
        </w:tc>
        <w:tc>
          <w:tcPr>
            <w:tcW w:w="7155"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SimSun" w:cstheme="minorHAnsi"/>
                <w:sz w:val="24"/>
                <w:szCs w:val="24"/>
                <w:lang w:eastAsia="zh-CN"/>
              </w:rPr>
            </w:pPr>
            <w:r w:rsidRPr="00D07601">
              <w:rPr>
                <w:rFonts w:cstheme="minorHAnsi"/>
                <w:sz w:val="24"/>
                <w:szCs w:val="24"/>
              </w:rPr>
              <w:t>This function allows project manager and team member to add a project’s risk or issue</w:t>
            </w:r>
          </w:p>
        </w:tc>
      </w:tr>
      <w:tr w:rsidR="005E0E76" w:rsidRPr="00E821A8" w:rsidTr="00946F40">
        <w:tc>
          <w:tcPr>
            <w:tcW w:w="1791"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Actors</w:t>
            </w:r>
          </w:p>
        </w:tc>
        <w:tc>
          <w:tcPr>
            <w:tcW w:w="7155"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SimSun" w:cstheme="minorHAnsi"/>
                <w:sz w:val="24"/>
                <w:szCs w:val="24"/>
                <w:lang w:eastAsia="zh-CN"/>
              </w:rPr>
            </w:pPr>
            <w:r w:rsidRPr="00D07601">
              <w:rPr>
                <w:rFonts w:cstheme="minorHAnsi"/>
                <w:sz w:val="24"/>
                <w:szCs w:val="24"/>
              </w:rPr>
              <w:t>Project Manager, Team Member</w:t>
            </w:r>
          </w:p>
        </w:tc>
      </w:tr>
      <w:tr w:rsidR="005E0E76" w:rsidRPr="00E821A8" w:rsidTr="00946F40">
        <w:tc>
          <w:tcPr>
            <w:tcW w:w="1791"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Pre-conditions</w:t>
            </w:r>
          </w:p>
        </w:tc>
        <w:tc>
          <w:tcPr>
            <w:tcW w:w="7155"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SimSun" w:cstheme="minorHAnsi"/>
                <w:sz w:val="24"/>
                <w:szCs w:val="24"/>
                <w:lang w:eastAsia="zh-CN"/>
              </w:rPr>
            </w:pPr>
            <w:r w:rsidRPr="00D07601">
              <w:rPr>
                <w:rFonts w:eastAsia="SimSun" w:cstheme="minorHAnsi"/>
                <w:sz w:val="24"/>
                <w:szCs w:val="24"/>
                <w:lang w:eastAsia="zh-CN"/>
              </w:rPr>
              <w:t>Logged user that is a project manager or team member</w:t>
            </w:r>
          </w:p>
        </w:tc>
      </w:tr>
      <w:tr w:rsidR="005E0E76" w:rsidRPr="00E821A8" w:rsidTr="00946F40">
        <w:tc>
          <w:tcPr>
            <w:tcW w:w="1791"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Post-conditions</w:t>
            </w:r>
          </w:p>
        </w:tc>
        <w:tc>
          <w:tcPr>
            <w:tcW w:w="7155" w:type="dxa"/>
            <w:gridSpan w:val="2"/>
            <w:tcBorders>
              <w:top w:val="nil"/>
              <w:left w:val="nil"/>
              <w:right w:val="single" w:sz="8"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SimSun" w:cstheme="minorHAnsi"/>
                <w:sz w:val="24"/>
                <w:szCs w:val="24"/>
                <w:lang w:eastAsia="zh-CN"/>
              </w:rPr>
            </w:pPr>
            <w:r w:rsidRPr="00D07601">
              <w:rPr>
                <w:rFonts w:eastAsia="SimSun" w:cstheme="minorHAnsi"/>
                <w:sz w:val="24"/>
                <w:szCs w:val="24"/>
                <w:lang w:eastAsia="zh-CN"/>
              </w:rPr>
              <w:t>None</w:t>
            </w:r>
          </w:p>
        </w:tc>
      </w:tr>
      <w:tr w:rsidR="005E0E76" w:rsidRPr="00E821A8" w:rsidTr="00946F40">
        <w:trPr>
          <w:trHeight w:val="2248"/>
        </w:trPr>
        <w:tc>
          <w:tcPr>
            <w:tcW w:w="1791"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lastRenderedPageBreak/>
              <w:t>Main Flow</w:t>
            </w:r>
          </w:p>
        </w:tc>
        <w:tc>
          <w:tcPr>
            <w:tcW w:w="3636"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SimSun" w:cstheme="minorHAnsi"/>
                <w:sz w:val="24"/>
                <w:szCs w:val="24"/>
                <w:lang w:eastAsia="zh-CN"/>
              </w:rPr>
            </w:pPr>
            <w:r w:rsidRPr="00D07601">
              <w:rPr>
                <w:rFonts w:eastAsia="SimSun" w:cstheme="minorHAnsi"/>
                <w:sz w:val="24"/>
                <w:szCs w:val="24"/>
                <w:lang w:eastAsia="zh-CN"/>
              </w:rPr>
              <w:t>1. Choose tab “Risk, Issue”</w:t>
            </w:r>
          </w:p>
          <w:p w:rsidR="005E0E76" w:rsidRPr="00E821A8" w:rsidRDefault="005E0E76" w:rsidP="00946F40">
            <w:pPr>
              <w:rPr>
                <w:rFonts w:eastAsia="SimSun" w:cstheme="minorHAnsi"/>
                <w:sz w:val="24"/>
                <w:szCs w:val="24"/>
                <w:lang w:eastAsia="zh-CN"/>
              </w:rPr>
            </w:pPr>
          </w:p>
          <w:p w:rsidR="005E0E76" w:rsidRPr="00E821A8" w:rsidRDefault="005E0E76" w:rsidP="00946F40">
            <w:pPr>
              <w:rPr>
                <w:rFonts w:eastAsia="SimSun" w:cstheme="minorHAnsi"/>
                <w:sz w:val="24"/>
                <w:szCs w:val="24"/>
                <w:lang w:eastAsia="zh-CN"/>
              </w:rPr>
            </w:pPr>
          </w:p>
          <w:p w:rsidR="005E0E76" w:rsidRPr="00E821A8" w:rsidRDefault="00D07601" w:rsidP="00946F40">
            <w:pPr>
              <w:rPr>
                <w:rFonts w:eastAsia="SimSun" w:cstheme="minorHAnsi"/>
                <w:sz w:val="24"/>
                <w:szCs w:val="24"/>
                <w:lang w:eastAsia="zh-CN"/>
              </w:rPr>
            </w:pPr>
            <w:r w:rsidRPr="00D07601">
              <w:rPr>
                <w:rFonts w:eastAsia="SimSun" w:cstheme="minorHAnsi"/>
                <w:sz w:val="24"/>
                <w:szCs w:val="24"/>
                <w:lang w:eastAsia="zh-CN"/>
              </w:rPr>
              <w:t>3. Fill in the  information then select button “Submit”</w:t>
            </w:r>
          </w:p>
          <w:p w:rsidR="005E0E76" w:rsidRPr="00E821A8" w:rsidRDefault="005E0E76" w:rsidP="00946F40">
            <w:pPr>
              <w:rPr>
                <w:rFonts w:eastAsia="SimSun" w:cstheme="minorHAnsi"/>
                <w:sz w:val="24"/>
                <w:szCs w:val="24"/>
                <w:lang w:eastAsia="zh-CN"/>
              </w:rPr>
            </w:pPr>
          </w:p>
          <w:p w:rsidR="005E0E76" w:rsidRPr="00FD1446" w:rsidRDefault="005E0E76" w:rsidP="00946F40">
            <w:pPr>
              <w:rPr>
                <w:rFonts w:eastAsia="SimSun" w:cstheme="minorHAnsi"/>
                <w:sz w:val="24"/>
                <w:szCs w:val="24"/>
                <w:lang w:eastAsia="zh-CN"/>
              </w:rPr>
            </w:pPr>
          </w:p>
        </w:tc>
        <w:tc>
          <w:tcPr>
            <w:tcW w:w="3519" w:type="dxa"/>
            <w:tcBorders>
              <w:top w:val="nil"/>
              <w:left w:val="nil"/>
              <w:bottom w:val="single" w:sz="8" w:space="0" w:color="auto"/>
              <w:right w:val="single" w:sz="8" w:space="0" w:color="auto"/>
            </w:tcBorders>
            <w:shd w:val="clear" w:color="auto" w:fill="FFFF99"/>
          </w:tcPr>
          <w:p w:rsidR="005E0E76" w:rsidRPr="00E821A8" w:rsidRDefault="005E0E76" w:rsidP="00946F40">
            <w:pPr>
              <w:rPr>
                <w:rFonts w:eastAsia="SimSun" w:cstheme="minorHAnsi"/>
                <w:sz w:val="24"/>
                <w:szCs w:val="24"/>
                <w:lang w:eastAsia="zh-CN"/>
              </w:rPr>
            </w:pPr>
          </w:p>
          <w:p w:rsidR="005E0E76" w:rsidRPr="00E821A8" w:rsidRDefault="00D07601" w:rsidP="00946F40">
            <w:pPr>
              <w:rPr>
                <w:rFonts w:eastAsia="SimSun" w:cstheme="minorHAnsi"/>
                <w:sz w:val="24"/>
                <w:szCs w:val="24"/>
                <w:lang w:eastAsia="zh-CN"/>
              </w:rPr>
            </w:pPr>
            <w:r w:rsidRPr="00D07601">
              <w:rPr>
                <w:rFonts w:eastAsia="SimSun" w:cstheme="minorHAnsi"/>
                <w:sz w:val="24"/>
                <w:szCs w:val="24"/>
                <w:lang w:eastAsia="zh-CN"/>
              </w:rPr>
              <w:t>2. Select link “Add new Risk” or “Add new Issue”</w:t>
            </w:r>
          </w:p>
          <w:p w:rsidR="005E0E76" w:rsidRPr="00E821A8" w:rsidRDefault="005E0E76" w:rsidP="00946F40">
            <w:pPr>
              <w:rPr>
                <w:rFonts w:eastAsia="SimSun" w:cstheme="minorHAnsi"/>
                <w:sz w:val="24"/>
                <w:szCs w:val="24"/>
                <w:lang w:eastAsia="zh-CN"/>
              </w:rPr>
            </w:pPr>
          </w:p>
          <w:p w:rsidR="005E0E76" w:rsidRPr="00FD1446" w:rsidRDefault="005E0E76" w:rsidP="00946F40">
            <w:pPr>
              <w:rPr>
                <w:rFonts w:eastAsia="SimSun" w:cstheme="minorHAnsi"/>
                <w:sz w:val="24"/>
                <w:szCs w:val="24"/>
                <w:lang w:eastAsia="zh-CN"/>
              </w:rPr>
            </w:pPr>
          </w:p>
          <w:p w:rsidR="005E0E76" w:rsidRPr="00E821A8" w:rsidRDefault="005E0E76" w:rsidP="00946F40">
            <w:pPr>
              <w:rPr>
                <w:rFonts w:eastAsia="SimSun" w:cstheme="minorHAnsi"/>
                <w:sz w:val="24"/>
                <w:szCs w:val="24"/>
                <w:lang w:eastAsia="zh-CN"/>
              </w:rPr>
            </w:pPr>
          </w:p>
        </w:tc>
      </w:tr>
      <w:tr w:rsidR="005E0E76" w:rsidRPr="00E821A8" w:rsidTr="00946F40">
        <w:tc>
          <w:tcPr>
            <w:tcW w:w="1791"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rPr>
                <w:rFonts w:cstheme="minorHAnsi"/>
                <w:sz w:val="24"/>
                <w:szCs w:val="24"/>
              </w:rPr>
            </w:pPr>
          </w:p>
        </w:tc>
        <w:tc>
          <w:tcPr>
            <w:tcW w:w="7155" w:type="dxa"/>
            <w:gridSpan w:val="2"/>
            <w:tcBorders>
              <w:top w:val="nil"/>
              <w:left w:val="nil"/>
              <w:bottom w:val="single" w:sz="4" w:space="0" w:color="auto"/>
              <w:right w:val="single" w:sz="8" w:space="0" w:color="auto"/>
            </w:tcBorders>
            <w:tcMar>
              <w:top w:w="0" w:type="dxa"/>
              <w:left w:w="108" w:type="dxa"/>
              <w:bottom w:w="0" w:type="dxa"/>
              <w:right w:w="108" w:type="dxa"/>
            </w:tcMar>
          </w:tcPr>
          <w:p w:rsidR="005E0E76" w:rsidRPr="00E821A8" w:rsidRDefault="005E0E76" w:rsidP="00946F40">
            <w:pPr>
              <w:rPr>
                <w:rFonts w:eastAsia="SimSun" w:cstheme="minorHAnsi"/>
                <w:sz w:val="24"/>
                <w:szCs w:val="24"/>
                <w:lang w:eastAsia="zh-CN"/>
              </w:rPr>
            </w:pPr>
          </w:p>
        </w:tc>
      </w:tr>
      <w:tr w:rsidR="005E0E76" w:rsidRPr="00E821A8" w:rsidTr="00946F40">
        <w:tc>
          <w:tcPr>
            <w:tcW w:w="1791"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Open Issues</w:t>
            </w:r>
          </w:p>
        </w:tc>
        <w:tc>
          <w:tcPr>
            <w:tcW w:w="7155"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N/A</w:t>
            </w:r>
          </w:p>
        </w:tc>
      </w:tr>
      <w:tr w:rsidR="005E0E76" w:rsidRPr="00E821A8" w:rsidTr="00946F40">
        <w:tc>
          <w:tcPr>
            <w:tcW w:w="1791"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Relationship</w:t>
            </w:r>
          </w:p>
        </w:tc>
        <w:tc>
          <w:tcPr>
            <w:tcW w:w="7155"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N/A</w:t>
            </w:r>
          </w:p>
        </w:tc>
      </w:tr>
      <w:tr w:rsidR="005E0E76" w:rsidRPr="00E821A8" w:rsidTr="00946F40">
        <w:tc>
          <w:tcPr>
            <w:tcW w:w="1791"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Business Rule</w:t>
            </w:r>
          </w:p>
        </w:tc>
        <w:tc>
          <w:tcPr>
            <w:tcW w:w="7155"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N/A</w:t>
            </w:r>
          </w:p>
        </w:tc>
      </w:tr>
      <w:tr w:rsidR="005E0E76" w:rsidRPr="00E821A8" w:rsidTr="00946F40">
        <w:tc>
          <w:tcPr>
            <w:tcW w:w="1791"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Priority</w:t>
            </w:r>
          </w:p>
        </w:tc>
        <w:tc>
          <w:tcPr>
            <w:tcW w:w="7155"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N/A</w:t>
            </w:r>
          </w:p>
        </w:tc>
      </w:tr>
    </w:tbl>
    <w:p w:rsidR="005E0E76" w:rsidRPr="00E821A8" w:rsidRDefault="005E0E76" w:rsidP="005E0E76">
      <w:pPr>
        <w:pStyle w:val="Caption"/>
        <w:rPr>
          <w:rFonts w:asciiTheme="minorHAnsi" w:hAnsiTheme="minorHAnsi" w:cstheme="minorHAnsi"/>
          <w:sz w:val="24"/>
          <w:szCs w:val="24"/>
        </w:rPr>
      </w:pPr>
    </w:p>
    <w:p w:rsidR="005E0E76" w:rsidRPr="00E821A8" w:rsidRDefault="00D07601" w:rsidP="00C5295B">
      <w:pPr>
        <w:pStyle w:val="Heading4"/>
        <w:rPr>
          <w:rFonts w:asciiTheme="minorHAnsi" w:hAnsiTheme="minorHAnsi" w:cstheme="minorHAnsi"/>
          <w:b w:val="0"/>
          <w:sz w:val="24"/>
          <w:szCs w:val="24"/>
        </w:rPr>
      </w:pPr>
      <w:bookmarkStart w:id="265" w:name="_Toc326241050"/>
      <w:bookmarkStart w:id="266" w:name="_Toc332351162"/>
      <w:r w:rsidRPr="00D07601">
        <w:rPr>
          <w:rFonts w:asciiTheme="minorHAnsi" w:hAnsiTheme="minorHAnsi" w:cstheme="minorHAnsi"/>
          <w:b w:val="0"/>
          <w:sz w:val="24"/>
          <w:szCs w:val="24"/>
        </w:rPr>
        <w:t>2.4.10 Edit Risk, Issue</w:t>
      </w:r>
      <w:bookmarkEnd w:id="265"/>
      <w:bookmarkEnd w:id="266"/>
    </w:p>
    <w:p w:rsidR="005E0E76" w:rsidRPr="00E821A8" w:rsidRDefault="005E0E76" w:rsidP="005E0E76">
      <w:pPr>
        <w:rPr>
          <w:rFonts w:cstheme="minorHAnsi"/>
          <w:sz w:val="24"/>
          <w:szCs w:val="24"/>
        </w:rPr>
      </w:pPr>
      <w:r w:rsidRPr="00E821A8">
        <w:rPr>
          <w:rFonts w:cstheme="minorHAnsi"/>
          <w:sz w:val="24"/>
          <w:szCs w:val="24"/>
        </w:rPr>
        <w:object w:dxaOrig="7693" w:dyaOrig="1660">
          <v:shape id="_x0000_i1060" type="#_x0000_t75" style="width:385.1pt;height:82.9pt" o:ole="">
            <v:imagedata r:id="rId85" o:title=""/>
          </v:shape>
          <o:OLEObject Type="Embed" ProgID="Visio.Drawing.11" ShapeID="_x0000_i1060" DrawAspect="Content" ObjectID="_1406444853" r:id="rId86"/>
        </w:object>
      </w:r>
    </w:p>
    <w:p w:rsidR="005E0E76" w:rsidRPr="00E821A8" w:rsidRDefault="00D07601" w:rsidP="005E0E76">
      <w:pPr>
        <w:rPr>
          <w:rFonts w:cstheme="minorHAnsi"/>
          <w:sz w:val="24"/>
          <w:szCs w:val="24"/>
        </w:rPr>
      </w:pPr>
      <w:r w:rsidRPr="00D07601">
        <w:rPr>
          <w:rFonts w:cstheme="minorHAnsi"/>
          <w:sz w:val="24"/>
          <w:szCs w:val="24"/>
        </w:rPr>
        <w:tab/>
      </w:r>
      <w:r w:rsidRPr="00D07601">
        <w:rPr>
          <w:rFonts w:cstheme="minorHAnsi"/>
          <w:sz w:val="24"/>
          <w:szCs w:val="24"/>
        </w:rPr>
        <w:tab/>
      </w:r>
    </w:p>
    <w:p w:rsidR="005E0E76" w:rsidRPr="00E821A8" w:rsidRDefault="00D07601" w:rsidP="005E0E76">
      <w:pPr>
        <w:rPr>
          <w:rFonts w:cstheme="minorHAnsi"/>
          <w:sz w:val="24"/>
          <w:szCs w:val="24"/>
        </w:rPr>
      </w:pPr>
      <w:r w:rsidRPr="00D07601">
        <w:rPr>
          <w:rFonts w:cstheme="minorHAnsi"/>
          <w:sz w:val="24"/>
          <w:szCs w:val="24"/>
        </w:rPr>
        <w:t>Use Case scenario:</w:t>
      </w:r>
    </w:p>
    <w:tbl>
      <w:tblPr>
        <w:tblW w:w="0" w:type="auto"/>
        <w:tblInd w:w="2" w:type="dxa"/>
        <w:tblCellMar>
          <w:left w:w="0" w:type="dxa"/>
          <w:right w:w="0" w:type="dxa"/>
        </w:tblCellMar>
        <w:tblLook w:val="0000"/>
      </w:tblPr>
      <w:tblGrid>
        <w:gridCol w:w="1791"/>
        <w:gridCol w:w="3636"/>
        <w:gridCol w:w="3519"/>
      </w:tblGrid>
      <w:tr w:rsidR="005E0E76" w:rsidRPr="00E821A8" w:rsidTr="00946F40">
        <w:tc>
          <w:tcPr>
            <w:tcW w:w="1791"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D07601" w:rsidP="00946F40">
            <w:pPr>
              <w:rPr>
                <w:rFonts w:cstheme="minorHAnsi"/>
                <w:sz w:val="24"/>
                <w:szCs w:val="24"/>
              </w:rPr>
            </w:pPr>
            <w:r w:rsidRPr="00D07601">
              <w:rPr>
                <w:rFonts w:cstheme="minorHAnsi"/>
                <w:sz w:val="24"/>
                <w:szCs w:val="24"/>
              </w:rPr>
              <w:t>User Case ID</w:t>
            </w:r>
          </w:p>
        </w:tc>
        <w:tc>
          <w:tcPr>
            <w:tcW w:w="7155"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5E0E76" w:rsidRPr="00E821A8" w:rsidRDefault="00D07601" w:rsidP="00946F40">
            <w:pPr>
              <w:rPr>
                <w:rFonts w:cstheme="minorHAnsi"/>
                <w:sz w:val="24"/>
                <w:szCs w:val="24"/>
              </w:rPr>
            </w:pPr>
            <w:r w:rsidRPr="00D07601">
              <w:rPr>
                <w:rFonts w:eastAsia="SimSun" w:cstheme="minorHAnsi"/>
                <w:sz w:val="24"/>
                <w:szCs w:val="24"/>
                <w:lang w:eastAsia="zh-CN"/>
              </w:rPr>
              <w:t>Project Eye_UC10</w:t>
            </w:r>
          </w:p>
        </w:tc>
      </w:tr>
      <w:tr w:rsidR="005E0E76" w:rsidRPr="00E821A8" w:rsidTr="00946F40">
        <w:tc>
          <w:tcPr>
            <w:tcW w:w="1791"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D07601" w:rsidP="00946F40">
            <w:pPr>
              <w:rPr>
                <w:rFonts w:cstheme="minorHAnsi"/>
                <w:sz w:val="24"/>
                <w:szCs w:val="24"/>
              </w:rPr>
            </w:pPr>
            <w:r w:rsidRPr="00D07601">
              <w:rPr>
                <w:rFonts w:cstheme="minorHAnsi"/>
                <w:sz w:val="24"/>
                <w:szCs w:val="24"/>
              </w:rPr>
              <w:t>Name</w:t>
            </w:r>
          </w:p>
        </w:tc>
        <w:tc>
          <w:tcPr>
            <w:tcW w:w="7155"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SimSun" w:cstheme="minorHAnsi"/>
                <w:sz w:val="24"/>
                <w:szCs w:val="24"/>
                <w:lang w:eastAsia="zh-CN"/>
              </w:rPr>
            </w:pPr>
            <w:r w:rsidRPr="00D07601">
              <w:rPr>
                <w:rFonts w:cstheme="minorHAnsi"/>
                <w:sz w:val="24"/>
                <w:szCs w:val="24"/>
              </w:rPr>
              <w:t>Edit Risk, Issue Use Case</w:t>
            </w:r>
          </w:p>
        </w:tc>
      </w:tr>
      <w:tr w:rsidR="005E0E76" w:rsidRPr="00E821A8" w:rsidTr="00946F40">
        <w:tc>
          <w:tcPr>
            <w:tcW w:w="1791"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Goal</w:t>
            </w:r>
          </w:p>
        </w:tc>
        <w:tc>
          <w:tcPr>
            <w:tcW w:w="7155"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SimSun" w:cstheme="minorHAnsi"/>
                <w:sz w:val="24"/>
                <w:szCs w:val="24"/>
                <w:lang w:eastAsia="zh-CN"/>
              </w:rPr>
            </w:pPr>
            <w:r w:rsidRPr="00D07601">
              <w:rPr>
                <w:rFonts w:cstheme="minorHAnsi"/>
                <w:sz w:val="24"/>
                <w:szCs w:val="24"/>
              </w:rPr>
              <w:t>This function allows project manager and team member to edit a project’s risk, issue</w:t>
            </w:r>
          </w:p>
        </w:tc>
      </w:tr>
      <w:tr w:rsidR="005E0E76" w:rsidRPr="00E821A8" w:rsidTr="00946F40">
        <w:tc>
          <w:tcPr>
            <w:tcW w:w="1791"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Actors</w:t>
            </w:r>
          </w:p>
        </w:tc>
        <w:tc>
          <w:tcPr>
            <w:tcW w:w="7155"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SimSun" w:cstheme="minorHAnsi"/>
                <w:sz w:val="24"/>
                <w:szCs w:val="24"/>
                <w:lang w:eastAsia="zh-CN"/>
              </w:rPr>
            </w:pPr>
            <w:r w:rsidRPr="00D07601">
              <w:rPr>
                <w:rFonts w:cstheme="minorHAnsi"/>
                <w:sz w:val="24"/>
                <w:szCs w:val="24"/>
              </w:rPr>
              <w:t>Project Manager, Team member</w:t>
            </w:r>
          </w:p>
        </w:tc>
      </w:tr>
      <w:tr w:rsidR="005E0E76" w:rsidRPr="00E821A8" w:rsidTr="00946F40">
        <w:tc>
          <w:tcPr>
            <w:tcW w:w="1791"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Pre-conditions</w:t>
            </w:r>
          </w:p>
        </w:tc>
        <w:tc>
          <w:tcPr>
            <w:tcW w:w="7155"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SimSun" w:cstheme="minorHAnsi"/>
                <w:sz w:val="24"/>
                <w:szCs w:val="24"/>
                <w:lang w:eastAsia="zh-CN"/>
              </w:rPr>
            </w:pPr>
            <w:r w:rsidRPr="00D07601">
              <w:rPr>
                <w:rFonts w:eastAsia="SimSun" w:cstheme="minorHAnsi"/>
                <w:sz w:val="24"/>
                <w:szCs w:val="24"/>
                <w:lang w:eastAsia="zh-CN"/>
              </w:rPr>
              <w:t>Logged user that is a project manager or team member</w:t>
            </w:r>
          </w:p>
        </w:tc>
      </w:tr>
      <w:tr w:rsidR="005E0E76" w:rsidRPr="00E821A8" w:rsidTr="00946F40">
        <w:tc>
          <w:tcPr>
            <w:tcW w:w="1791"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Post-conditions</w:t>
            </w:r>
          </w:p>
        </w:tc>
        <w:tc>
          <w:tcPr>
            <w:tcW w:w="7155" w:type="dxa"/>
            <w:gridSpan w:val="2"/>
            <w:tcBorders>
              <w:top w:val="nil"/>
              <w:left w:val="nil"/>
              <w:right w:val="single" w:sz="8"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SimSun" w:cstheme="minorHAnsi"/>
                <w:sz w:val="24"/>
                <w:szCs w:val="24"/>
                <w:lang w:eastAsia="zh-CN"/>
              </w:rPr>
            </w:pPr>
            <w:r w:rsidRPr="00D07601">
              <w:rPr>
                <w:rFonts w:eastAsia="SimSun" w:cstheme="minorHAnsi"/>
                <w:sz w:val="24"/>
                <w:szCs w:val="24"/>
                <w:lang w:eastAsia="zh-CN"/>
              </w:rPr>
              <w:t>None</w:t>
            </w:r>
          </w:p>
        </w:tc>
      </w:tr>
      <w:tr w:rsidR="005E0E76" w:rsidRPr="00E821A8" w:rsidTr="00946F40">
        <w:trPr>
          <w:trHeight w:val="2248"/>
        </w:trPr>
        <w:tc>
          <w:tcPr>
            <w:tcW w:w="1791"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lastRenderedPageBreak/>
              <w:t>Main Flow</w:t>
            </w:r>
          </w:p>
        </w:tc>
        <w:tc>
          <w:tcPr>
            <w:tcW w:w="3636"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SimSun" w:cstheme="minorHAnsi"/>
                <w:sz w:val="24"/>
                <w:szCs w:val="24"/>
                <w:lang w:eastAsia="zh-CN"/>
              </w:rPr>
            </w:pPr>
            <w:r w:rsidRPr="00D07601">
              <w:rPr>
                <w:rFonts w:eastAsia="SimSun" w:cstheme="minorHAnsi"/>
                <w:sz w:val="24"/>
                <w:szCs w:val="24"/>
                <w:lang w:eastAsia="zh-CN"/>
              </w:rPr>
              <w:t>1. Choose tab “Risk, Issue”</w:t>
            </w:r>
          </w:p>
          <w:p w:rsidR="005E0E76" w:rsidRPr="00E821A8" w:rsidRDefault="005E0E76" w:rsidP="00946F40">
            <w:pPr>
              <w:rPr>
                <w:rFonts w:eastAsia="SimSun" w:cstheme="minorHAnsi"/>
                <w:sz w:val="24"/>
                <w:szCs w:val="24"/>
                <w:lang w:eastAsia="zh-CN"/>
              </w:rPr>
            </w:pPr>
          </w:p>
          <w:p w:rsidR="005E0E76" w:rsidRPr="00E821A8" w:rsidRDefault="00D07601" w:rsidP="00946F40">
            <w:pPr>
              <w:rPr>
                <w:rFonts w:eastAsia="SimSun" w:cstheme="minorHAnsi"/>
                <w:sz w:val="24"/>
                <w:szCs w:val="24"/>
                <w:lang w:eastAsia="zh-CN"/>
              </w:rPr>
            </w:pPr>
            <w:r w:rsidRPr="00D07601">
              <w:rPr>
                <w:rFonts w:eastAsia="SimSun" w:cstheme="minorHAnsi"/>
                <w:sz w:val="24"/>
                <w:szCs w:val="24"/>
                <w:lang w:eastAsia="zh-CN"/>
              </w:rPr>
              <w:t>3. Fill in the information then select button “Save Change”</w:t>
            </w:r>
          </w:p>
          <w:p w:rsidR="005E0E76" w:rsidRPr="00E821A8" w:rsidRDefault="005E0E76" w:rsidP="00946F40">
            <w:pPr>
              <w:rPr>
                <w:rFonts w:eastAsia="SimSun" w:cstheme="minorHAnsi"/>
                <w:sz w:val="24"/>
                <w:szCs w:val="24"/>
                <w:lang w:eastAsia="zh-CN"/>
              </w:rPr>
            </w:pPr>
          </w:p>
          <w:p w:rsidR="005E0E76" w:rsidRPr="00FD1446" w:rsidRDefault="005E0E76" w:rsidP="00946F40">
            <w:pPr>
              <w:rPr>
                <w:rFonts w:eastAsia="SimSun" w:cstheme="minorHAnsi"/>
                <w:sz w:val="24"/>
                <w:szCs w:val="24"/>
                <w:lang w:eastAsia="zh-CN"/>
              </w:rPr>
            </w:pPr>
          </w:p>
        </w:tc>
        <w:tc>
          <w:tcPr>
            <w:tcW w:w="3519" w:type="dxa"/>
            <w:tcBorders>
              <w:top w:val="nil"/>
              <w:left w:val="nil"/>
              <w:bottom w:val="single" w:sz="8" w:space="0" w:color="auto"/>
              <w:right w:val="single" w:sz="8" w:space="0" w:color="auto"/>
            </w:tcBorders>
            <w:shd w:val="clear" w:color="auto" w:fill="FFFF99"/>
          </w:tcPr>
          <w:p w:rsidR="005E0E76" w:rsidRPr="00E821A8" w:rsidRDefault="005E0E76" w:rsidP="00946F40">
            <w:pPr>
              <w:rPr>
                <w:rFonts w:eastAsia="SimSun" w:cstheme="minorHAnsi"/>
                <w:sz w:val="24"/>
                <w:szCs w:val="24"/>
                <w:lang w:eastAsia="zh-CN"/>
              </w:rPr>
            </w:pPr>
          </w:p>
          <w:p w:rsidR="005E0E76" w:rsidRPr="00E821A8" w:rsidRDefault="00D07601" w:rsidP="00946F40">
            <w:pPr>
              <w:rPr>
                <w:rFonts w:eastAsia="SimSun" w:cstheme="minorHAnsi"/>
                <w:sz w:val="24"/>
                <w:szCs w:val="24"/>
                <w:lang w:eastAsia="zh-CN"/>
              </w:rPr>
            </w:pPr>
            <w:r w:rsidRPr="00D07601">
              <w:rPr>
                <w:rFonts w:eastAsia="SimSun" w:cstheme="minorHAnsi"/>
                <w:sz w:val="24"/>
                <w:szCs w:val="24"/>
                <w:lang w:eastAsia="zh-CN"/>
              </w:rPr>
              <w:t>2. Select the risk or issue want to edit</w:t>
            </w:r>
          </w:p>
          <w:p w:rsidR="005E0E76" w:rsidRPr="00E821A8" w:rsidRDefault="005E0E76" w:rsidP="00946F40">
            <w:pPr>
              <w:rPr>
                <w:rFonts w:eastAsia="SimSun" w:cstheme="minorHAnsi"/>
                <w:sz w:val="24"/>
                <w:szCs w:val="24"/>
                <w:lang w:eastAsia="zh-CN"/>
              </w:rPr>
            </w:pPr>
          </w:p>
          <w:p w:rsidR="005E0E76" w:rsidRPr="00FD1446" w:rsidRDefault="005E0E76" w:rsidP="00946F40">
            <w:pPr>
              <w:rPr>
                <w:rFonts w:eastAsia="SimSun" w:cstheme="minorHAnsi"/>
                <w:sz w:val="24"/>
                <w:szCs w:val="24"/>
                <w:lang w:eastAsia="zh-CN"/>
              </w:rPr>
            </w:pPr>
          </w:p>
          <w:p w:rsidR="005E0E76" w:rsidRPr="00E821A8" w:rsidRDefault="005E0E76" w:rsidP="00946F40">
            <w:pPr>
              <w:rPr>
                <w:rFonts w:eastAsia="SimSun" w:cstheme="minorHAnsi"/>
                <w:sz w:val="24"/>
                <w:szCs w:val="24"/>
                <w:lang w:eastAsia="zh-CN"/>
              </w:rPr>
            </w:pPr>
          </w:p>
        </w:tc>
      </w:tr>
      <w:tr w:rsidR="005E0E76" w:rsidRPr="00E821A8" w:rsidTr="00946F40">
        <w:tc>
          <w:tcPr>
            <w:tcW w:w="1791"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rPr>
                <w:rFonts w:cstheme="minorHAnsi"/>
                <w:sz w:val="24"/>
                <w:szCs w:val="24"/>
              </w:rPr>
            </w:pPr>
          </w:p>
        </w:tc>
        <w:tc>
          <w:tcPr>
            <w:tcW w:w="7155" w:type="dxa"/>
            <w:gridSpan w:val="2"/>
            <w:tcBorders>
              <w:top w:val="nil"/>
              <w:left w:val="nil"/>
              <w:bottom w:val="single" w:sz="4" w:space="0" w:color="auto"/>
              <w:right w:val="single" w:sz="8" w:space="0" w:color="auto"/>
            </w:tcBorders>
            <w:tcMar>
              <w:top w:w="0" w:type="dxa"/>
              <w:left w:w="108" w:type="dxa"/>
              <w:bottom w:w="0" w:type="dxa"/>
              <w:right w:w="108" w:type="dxa"/>
            </w:tcMar>
          </w:tcPr>
          <w:p w:rsidR="005E0E76" w:rsidRPr="00E821A8" w:rsidRDefault="005E0E76" w:rsidP="00946F40">
            <w:pPr>
              <w:rPr>
                <w:rFonts w:eastAsia="SimSun" w:cstheme="minorHAnsi"/>
                <w:sz w:val="24"/>
                <w:szCs w:val="24"/>
                <w:lang w:eastAsia="zh-CN"/>
              </w:rPr>
            </w:pPr>
          </w:p>
        </w:tc>
      </w:tr>
      <w:tr w:rsidR="005E0E76" w:rsidRPr="00E821A8" w:rsidTr="00946F40">
        <w:tc>
          <w:tcPr>
            <w:tcW w:w="1791"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Open Issues</w:t>
            </w:r>
          </w:p>
        </w:tc>
        <w:tc>
          <w:tcPr>
            <w:tcW w:w="7155"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N/A</w:t>
            </w:r>
          </w:p>
        </w:tc>
      </w:tr>
      <w:tr w:rsidR="005E0E76" w:rsidRPr="00E821A8" w:rsidTr="00946F40">
        <w:tc>
          <w:tcPr>
            <w:tcW w:w="1791"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Relationship</w:t>
            </w:r>
          </w:p>
        </w:tc>
        <w:tc>
          <w:tcPr>
            <w:tcW w:w="7155"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N/A</w:t>
            </w:r>
          </w:p>
        </w:tc>
      </w:tr>
      <w:tr w:rsidR="005E0E76" w:rsidRPr="00E821A8" w:rsidTr="00946F40">
        <w:tc>
          <w:tcPr>
            <w:tcW w:w="1791"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Business Rule</w:t>
            </w:r>
          </w:p>
        </w:tc>
        <w:tc>
          <w:tcPr>
            <w:tcW w:w="7155"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N/A</w:t>
            </w:r>
          </w:p>
        </w:tc>
      </w:tr>
      <w:tr w:rsidR="005E0E76" w:rsidRPr="00E821A8" w:rsidTr="00946F40">
        <w:tc>
          <w:tcPr>
            <w:tcW w:w="1791"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Priority</w:t>
            </w:r>
          </w:p>
        </w:tc>
        <w:tc>
          <w:tcPr>
            <w:tcW w:w="7155"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N/A</w:t>
            </w:r>
          </w:p>
        </w:tc>
      </w:tr>
    </w:tbl>
    <w:p w:rsidR="005E0E76" w:rsidRPr="00E821A8" w:rsidRDefault="005E0E76" w:rsidP="005E0E76">
      <w:pPr>
        <w:rPr>
          <w:rFonts w:cstheme="minorHAnsi"/>
          <w:sz w:val="24"/>
          <w:szCs w:val="24"/>
        </w:rPr>
      </w:pPr>
    </w:p>
    <w:p w:rsidR="005E0E76" w:rsidRPr="00E821A8" w:rsidRDefault="005E0E76" w:rsidP="005E0E76">
      <w:pPr>
        <w:rPr>
          <w:rFonts w:cstheme="minorHAnsi"/>
          <w:sz w:val="24"/>
          <w:szCs w:val="24"/>
        </w:rPr>
      </w:pPr>
    </w:p>
    <w:p w:rsidR="005E0E76" w:rsidRPr="00FD1446" w:rsidRDefault="005E0E76" w:rsidP="005E0E76">
      <w:pPr>
        <w:rPr>
          <w:rFonts w:cstheme="minorHAnsi"/>
          <w:sz w:val="24"/>
          <w:szCs w:val="24"/>
        </w:rPr>
      </w:pPr>
    </w:p>
    <w:p w:rsidR="005E0E76" w:rsidRPr="00E821A8" w:rsidRDefault="005E0E76" w:rsidP="005E0E76">
      <w:pPr>
        <w:rPr>
          <w:rFonts w:cstheme="minorHAnsi"/>
          <w:sz w:val="24"/>
          <w:szCs w:val="24"/>
        </w:rPr>
      </w:pPr>
    </w:p>
    <w:p w:rsidR="005E0E76" w:rsidRPr="00E821A8" w:rsidRDefault="005E0E76" w:rsidP="005E0E76">
      <w:pPr>
        <w:rPr>
          <w:rFonts w:cstheme="minorHAnsi"/>
          <w:sz w:val="24"/>
          <w:szCs w:val="24"/>
        </w:rPr>
      </w:pPr>
    </w:p>
    <w:p w:rsidR="005E0E76" w:rsidRPr="00E821A8" w:rsidRDefault="005E0E76" w:rsidP="005E0E76">
      <w:pPr>
        <w:rPr>
          <w:rFonts w:cstheme="minorHAnsi"/>
          <w:sz w:val="24"/>
          <w:szCs w:val="24"/>
        </w:rPr>
      </w:pPr>
    </w:p>
    <w:p w:rsidR="005E0E76" w:rsidRPr="00E821A8" w:rsidRDefault="005E0E76" w:rsidP="005E0E76">
      <w:pPr>
        <w:rPr>
          <w:rFonts w:cstheme="minorHAnsi"/>
          <w:sz w:val="24"/>
          <w:szCs w:val="24"/>
        </w:rPr>
      </w:pPr>
    </w:p>
    <w:p w:rsidR="005E0E76" w:rsidRPr="00E821A8" w:rsidRDefault="005E0E76" w:rsidP="005E0E76">
      <w:pPr>
        <w:rPr>
          <w:rFonts w:cstheme="minorHAnsi"/>
          <w:sz w:val="24"/>
          <w:szCs w:val="24"/>
        </w:rPr>
      </w:pPr>
    </w:p>
    <w:p w:rsidR="005E0E76" w:rsidRPr="00E821A8" w:rsidRDefault="005E0E76" w:rsidP="005E0E76">
      <w:pPr>
        <w:rPr>
          <w:rFonts w:cstheme="minorHAnsi"/>
          <w:sz w:val="24"/>
          <w:szCs w:val="24"/>
        </w:rPr>
      </w:pPr>
    </w:p>
    <w:p w:rsidR="005E0E76" w:rsidRPr="00E821A8" w:rsidRDefault="00D07601" w:rsidP="00C5295B">
      <w:pPr>
        <w:pStyle w:val="Heading4"/>
        <w:rPr>
          <w:rFonts w:asciiTheme="minorHAnsi" w:hAnsiTheme="minorHAnsi" w:cstheme="minorHAnsi"/>
          <w:b w:val="0"/>
          <w:sz w:val="24"/>
          <w:szCs w:val="24"/>
        </w:rPr>
      </w:pPr>
      <w:bookmarkStart w:id="267" w:name="_Toc326241051"/>
      <w:bookmarkStart w:id="268" w:name="_Toc332351163"/>
      <w:r w:rsidRPr="00D07601">
        <w:rPr>
          <w:rFonts w:asciiTheme="minorHAnsi" w:hAnsiTheme="minorHAnsi" w:cstheme="minorHAnsi"/>
          <w:b w:val="0"/>
          <w:sz w:val="24"/>
          <w:szCs w:val="24"/>
        </w:rPr>
        <w:t>2.4.11 Delete Risk, Issue</w:t>
      </w:r>
      <w:bookmarkEnd w:id="267"/>
      <w:bookmarkEnd w:id="268"/>
    </w:p>
    <w:p w:rsidR="005E0E76" w:rsidRPr="00E821A8" w:rsidRDefault="005E0E76" w:rsidP="005E0E76">
      <w:pPr>
        <w:rPr>
          <w:rFonts w:cstheme="minorHAnsi"/>
          <w:sz w:val="24"/>
          <w:szCs w:val="24"/>
        </w:rPr>
      </w:pPr>
      <w:r w:rsidRPr="00E821A8">
        <w:rPr>
          <w:rFonts w:cstheme="minorHAnsi"/>
          <w:sz w:val="24"/>
          <w:szCs w:val="24"/>
        </w:rPr>
        <w:object w:dxaOrig="7693" w:dyaOrig="1660">
          <v:shape id="_x0000_i1061" type="#_x0000_t75" style="width:385.1pt;height:82.9pt" o:ole="">
            <v:imagedata r:id="rId87" o:title=""/>
          </v:shape>
          <o:OLEObject Type="Embed" ProgID="Visio.Drawing.11" ShapeID="_x0000_i1061" DrawAspect="Content" ObjectID="_1406444854" r:id="rId88"/>
        </w:object>
      </w:r>
    </w:p>
    <w:p w:rsidR="005E0E76" w:rsidRPr="00E821A8" w:rsidRDefault="00D07601" w:rsidP="005E0E76">
      <w:pPr>
        <w:rPr>
          <w:rFonts w:cstheme="minorHAnsi"/>
          <w:sz w:val="24"/>
          <w:szCs w:val="24"/>
        </w:rPr>
      </w:pPr>
      <w:r w:rsidRPr="00D07601">
        <w:rPr>
          <w:rFonts w:cstheme="minorHAnsi"/>
          <w:sz w:val="24"/>
          <w:szCs w:val="24"/>
        </w:rPr>
        <w:tab/>
      </w:r>
      <w:r w:rsidRPr="00D07601">
        <w:rPr>
          <w:rFonts w:cstheme="minorHAnsi"/>
          <w:sz w:val="24"/>
          <w:szCs w:val="24"/>
        </w:rPr>
        <w:tab/>
      </w:r>
    </w:p>
    <w:p w:rsidR="005E0E76" w:rsidRPr="00E821A8" w:rsidRDefault="00D07601" w:rsidP="005E0E76">
      <w:pPr>
        <w:rPr>
          <w:rFonts w:cstheme="minorHAnsi"/>
          <w:sz w:val="24"/>
          <w:szCs w:val="24"/>
        </w:rPr>
      </w:pPr>
      <w:r w:rsidRPr="00D07601">
        <w:rPr>
          <w:rFonts w:cstheme="minorHAnsi"/>
          <w:sz w:val="24"/>
          <w:szCs w:val="24"/>
        </w:rPr>
        <w:t>Use Case scenario:</w:t>
      </w:r>
    </w:p>
    <w:tbl>
      <w:tblPr>
        <w:tblW w:w="0" w:type="auto"/>
        <w:tblInd w:w="2" w:type="dxa"/>
        <w:tblCellMar>
          <w:left w:w="0" w:type="dxa"/>
          <w:right w:w="0" w:type="dxa"/>
        </w:tblCellMar>
        <w:tblLook w:val="0000"/>
      </w:tblPr>
      <w:tblGrid>
        <w:gridCol w:w="1791"/>
        <w:gridCol w:w="3622"/>
        <w:gridCol w:w="3533"/>
      </w:tblGrid>
      <w:tr w:rsidR="005E0E76" w:rsidRPr="00E821A8" w:rsidTr="00946F40">
        <w:tc>
          <w:tcPr>
            <w:tcW w:w="1791"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D07601" w:rsidP="00946F40">
            <w:pPr>
              <w:rPr>
                <w:rFonts w:cstheme="minorHAnsi"/>
                <w:sz w:val="24"/>
                <w:szCs w:val="24"/>
              </w:rPr>
            </w:pPr>
            <w:r w:rsidRPr="00D07601">
              <w:rPr>
                <w:rFonts w:cstheme="minorHAnsi"/>
                <w:sz w:val="24"/>
                <w:szCs w:val="24"/>
              </w:rPr>
              <w:t>User Case ID</w:t>
            </w:r>
          </w:p>
        </w:tc>
        <w:tc>
          <w:tcPr>
            <w:tcW w:w="7155"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5E0E76" w:rsidRPr="00E821A8" w:rsidRDefault="00D07601" w:rsidP="00946F40">
            <w:pPr>
              <w:rPr>
                <w:rFonts w:cstheme="minorHAnsi"/>
                <w:sz w:val="24"/>
                <w:szCs w:val="24"/>
              </w:rPr>
            </w:pPr>
            <w:r w:rsidRPr="00D07601">
              <w:rPr>
                <w:rFonts w:eastAsia="SimSun" w:cstheme="minorHAnsi"/>
                <w:sz w:val="24"/>
                <w:szCs w:val="24"/>
                <w:lang w:eastAsia="zh-CN"/>
              </w:rPr>
              <w:t>Project Eye_UC11</w:t>
            </w:r>
          </w:p>
        </w:tc>
      </w:tr>
      <w:tr w:rsidR="005E0E76" w:rsidRPr="00E821A8" w:rsidTr="00946F40">
        <w:tc>
          <w:tcPr>
            <w:tcW w:w="1791"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D07601" w:rsidP="00946F40">
            <w:pPr>
              <w:rPr>
                <w:rFonts w:cstheme="minorHAnsi"/>
                <w:sz w:val="24"/>
                <w:szCs w:val="24"/>
              </w:rPr>
            </w:pPr>
            <w:r w:rsidRPr="00D07601">
              <w:rPr>
                <w:rFonts w:cstheme="minorHAnsi"/>
                <w:sz w:val="24"/>
                <w:szCs w:val="24"/>
              </w:rPr>
              <w:lastRenderedPageBreak/>
              <w:t>Name</w:t>
            </w:r>
          </w:p>
        </w:tc>
        <w:tc>
          <w:tcPr>
            <w:tcW w:w="7155"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SimSun" w:cstheme="minorHAnsi"/>
                <w:sz w:val="24"/>
                <w:szCs w:val="24"/>
                <w:lang w:eastAsia="zh-CN"/>
              </w:rPr>
            </w:pPr>
            <w:r w:rsidRPr="00D07601">
              <w:rPr>
                <w:rFonts w:cstheme="minorHAnsi"/>
                <w:sz w:val="24"/>
                <w:szCs w:val="24"/>
              </w:rPr>
              <w:t>Delete Risk, Issue Use Case</w:t>
            </w:r>
          </w:p>
        </w:tc>
      </w:tr>
      <w:tr w:rsidR="005E0E76" w:rsidRPr="00E821A8" w:rsidTr="00946F40">
        <w:tc>
          <w:tcPr>
            <w:tcW w:w="1791"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Goal</w:t>
            </w:r>
          </w:p>
        </w:tc>
        <w:tc>
          <w:tcPr>
            <w:tcW w:w="7155"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SimSun" w:cstheme="minorHAnsi"/>
                <w:sz w:val="24"/>
                <w:szCs w:val="24"/>
                <w:lang w:eastAsia="zh-CN"/>
              </w:rPr>
            </w:pPr>
            <w:r w:rsidRPr="00D07601">
              <w:rPr>
                <w:rFonts w:cstheme="minorHAnsi"/>
                <w:sz w:val="24"/>
                <w:szCs w:val="24"/>
              </w:rPr>
              <w:t>This function allows project manager and team member to delete a project’s risk, issue</w:t>
            </w:r>
          </w:p>
        </w:tc>
      </w:tr>
      <w:tr w:rsidR="005E0E76" w:rsidRPr="00E821A8" w:rsidTr="00946F40">
        <w:tc>
          <w:tcPr>
            <w:tcW w:w="1791"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Actors</w:t>
            </w:r>
          </w:p>
        </w:tc>
        <w:tc>
          <w:tcPr>
            <w:tcW w:w="7155"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SimSun" w:cstheme="minorHAnsi"/>
                <w:sz w:val="24"/>
                <w:szCs w:val="24"/>
                <w:lang w:eastAsia="zh-CN"/>
              </w:rPr>
            </w:pPr>
            <w:r w:rsidRPr="00D07601">
              <w:rPr>
                <w:rFonts w:cstheme="minorHAnsi"/>
                <w:sz w:val="24"/>
                <w:szCs w:val="24"/>
              </w:rPr>
              <w:t>Project Manager, Team member</w:t>
            </w:r>
          </w:p>
        </w:tc>
      </w:tr>
      <w:tr w:rsidR="005E0E76" w:rsidRPr="00E821A8" w:rsidTr="00946F40">
        <w:tc>
          <w:tcPr>
            <w:tcW w:w="1791"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Pre-conditions</w:t>
            </w:r>
          </w:p>
        </w:tc>
        <w:tc>
          <w:tcPr>
            <w:tcW w:w="7155"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SimSun" w:cstheme="minorHAnsi"/>
                <w:sz w:val="24"/>
                <w:szCs w:val="24"/>
                <w:lang w:eastAsia="zh-CN"/>
              </w:rPr>
            </w:pPr>
            <w:r w:rsidRPr="00D07601">
              <w:rPr>
                <w:rFonts w:eastAsia="SimSun" w:cstheme="minorHAnsi"/>
                <w:sz w:val="24"/>
                <w:szCs w:val="24"/>
                <w:lang w:eastAsia="zh-CN"/>
              </w:rPr>
              <w:t>Logged user that is a project manager or team member</w:t>
            </w:r>
          </w:p>
        </w:tc>
      </w:tr>
      <w:tr w:rsidR="005E0E76" w:rsidRPr="00E821A8" w:rsidTr="00946F40">
        <w:tc>
          <w:tcPr>
            <w:tcW w:w="1791"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Post-conditions</w:t>
            </w:r>
          </w:p>
        </w:tc>
        <w:tc>
          <w:tcPr>
            <w:tcW w:w="7155" w:type="dxa"/>
            <w:gridSpan w:val="2"/>
            <w:tcBorders>
              <w:top w:val="nil"/>
              <w:left w:val="nil"/>
              <w:right w:val="single" w:sz="8"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SimSun" w:cstheme="minorHAnsi"/>
                <w:sz w:val="24"/>
                <w:szCs w:val="24"/>
                <w:lang w:eastAsia="zh-CN"/>
              </w:rPr>
            </w:pPr>
            <w:r w:rsidRPr="00D07601">
              <w:rPr>
                <w:rFonts w:eastAsia="SimSun" w:cstheme="minorHAnsi"/>
                <w:sz w:val="24"/>
                <w:szCs w:val="24"/>
                <w:lang w:eastAsia="zh-CN"/>
              </w:rPr>
              <w:t>None</w:t>
            </w:r>
          </w:p>
        </w:tc>
      </w:tr>
      <w:tr w:rsidR="005E0E76" w:rsidRPr="00E821A8" w:rsidTr="00946F40">
        <w:trPr>
          <w:trHeight w:val="2248"/>
        </w:trPr>
        <w:tc>
          <w:tcPr>
            <w:tcW w:w="1791"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Main Flow</w:t>
            </w:r>
          </w:p>
        </w:tc>
        <w:tc>
          <w:tcPr>
            <w:tcW w:w="3622"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SimSun" w:cstheme="minorHAnsi"/>
                <w:sz w:val="24"/>
                <w:szCs w:val="24"/>
                <w:lang w:eastAsia="zh-CN"/>
              </w:rPr>
            </w:pPr>
            <w:r w:rsidRPr="00D07601">
              <w:rPr>
                <w:rFonts w:eastAsia="SimSun" w:cstheme="minorHAnsi"/>
                <w:sz w:val="24"/>
                <w:szCs w:val="24"/>
                <w:lang w:eastAsia="zh-CN"/>
              </w:rPr>
              <w:t>1. Choose tab “Risk, Issue”</w:t>
            </w:r>
          </w:p>
          <w:p w:rsidR="005E0E76" w:rsidRPr="00E821A8" w:rsidRDefault="005E0E76" w:rsidP="00946F40">
            <w:pPr>
              <w:rPr>
                <w:rFonts w:eastAsia="SimSun" w:cstheme="minorHAnsi"/>
                <w:sz w:val="24"/>
                <w:szCs w:val="24"/>
                <w:lang w:eastAsia="zh-CN"/>
              </w:rPr>
            </w:pPr>
          </w:p>
          <w:p w:rsidR="005E0E76" w:rsidRPr="00E821A8" w:rsidRDefault="005E0E76" w:rsidP="00946F40">
            <w:pPr>
              <w:rPr>
                <w:rFonts w:eastAsia="SimSun" w:cstheme="minorHAnsi"/>
                <w:sz w:val="24"/>
                <w:szCs w:val="24"/>
                <w:lang w:eastAsia="zh-CN"/>
              </w:rPr>
            </w:pPr>
          </w:p>
          <w:p w:rsidR="005E0E76" w:rsidRPr="00E821A8" w:rsidRDefault="00D07601" w:rsidP="00946F40">
            <w:pPr>
              <w:rPr>
                <w:rFonts w:eastAsia="SimSun" w:cstheme="minorHAnsi"/>
                <w:sz w:val="24"/>
                <w:szCs w:val="24"/>
                <w:lang w:eastAsia="zh-CN"/>
              </w:rPr>
            </w:pPr>
            <w:r w:rsidRPr="00D07601">
              <w:rPr>
                <w:rFonts w:eastAsia="SimSun" w:cstheme="minorHAnsi"/>
                <w:sz w:val="24"/>
                <w:szCs w:val="24"/>
                <w:lang w:eastAsia="zh-CN"/>
              </w:rPr>
              <w:t>3. Select button “Delete”</w:t>
            </w:r>
          </w:p>
          <w:p w:rsidR="005E0E76" w:rsidRPr="00E821A8" w:rsidRDefault="005E0E76" w:rsidP="00946F40">
            <w:pPr>
              <w:rPr>
                <w:rFonts w:eastAsia="SimSun" w:cstheme="minorHAnsi"/>
                <w:sz w:val="24"/>
                <w:szCs w:val="24"/>
                <w:lang w:eastAsia="zh-CN"/>
              </w:rPr>
            </w:pPr>
          </w:p>
          <w:p w:rsidR="005E0E76" w:rsidRPr="00FD1446" w:rsidRDefault="005E0E76" w:rsidP="00946F40">
            <w:pPr>
              <w:rPr>
                <w:rFonts w:eastAsia="SimSun" w:cstheme="minorHAnsi"/>
                <w:sz w:val="24"/>
                <w:szCs w:val="24"/>
                <w:lang w:eastAsia="zh-CN"/>
              </w:rPr>
            </w:pPr>
          </w:p>
        </w:tc>
        <w:tc>
          <w:tcPr>
            <w:tcW w:w="3533" w:type="dxa"/>
            <w:tcBorders>
              <w:top w:val="nil"/>
              <w:left w:val="nil"/>
              <w:bottom w:val="single" w:sz="8" w:space="0" w:color="auto"/>
              <w:right w:val="single" w:sz="8" w:space="0" w:color="auto"/>
            </w:tcBorders>
            <w:shd w:val="clear" w:color="auto" w:fill="FFFF99"/>
          </w:tcPr>
          <w:p w:rsidR="005E0E76" w:rsidRPr="00E821A8" w:rsidRDefault="005E0E76" w:rsidP="00946F40">
            <w:pPr>
              <w:rPr>
                <w:rFonts w:eastAsia="SimSun" w:cstheme="minorHAnsi"/>
                <w:sz w:val="24"/>
                <w:szCs w:val="24"/>
                <w:lang w:eastAsia="zh-CN"/>
              </w:rPr>
            </w:pPr>
          </w:p>
          <w:p w:rsidR="005E0E76" w:rsidRPr="00E821A8" w:rsidRDefault="00D07601" w:rsidP="00946F40">
            <w:pPr>
              <w:rPr>
                <w:rFonts w:eastAsia="SimSun" w:cstheme="minorHAnsi"/>
                <w:sz w:val="24"/>
                <w:szCs w:val="24"/>
                <w:lang w:eastAsia="zh-CN"/>
              </w:rPr>
            </w:pPr>
            <w:r w:rsidRPr="00D07601">
              <w:rPr>
                <w:rFonts w:eastAsia="SimSun" w:cstheme="minorHAnsi"/>
                <w:sz w:val="24"/>
                <w:szCs w:val="24"/>
                <w:lang w:eastAsia="zh-CN"/>
              </w:rPr>
              <w:t>2. Select the checkbox at the begin of the row you want to delete</w:t>
            </w:r>
          </w:p>
          <w:p w:rsidR="005E0E76" w:rsidRPr="00E821A8" w:rsidRDefault="005E0E76" w:rsidP="00946F40">
            <w:pPr>
              <w:rPr>
                <w:rFonts w:eastAsia="SimSun" w:cstheme="minorHAnsi"/>
                <w:sz w:val="24"/>
                <w:szCs w:val="24"/>
                <w:lang w:eastAsia="zh-CN"/>
              </w:rPr>
            </w:pPr>
          </w:p>
          <w:p w:rsidR="005E0E76" w:rsidRPr="00FD1446" w:rsidRDefault="005E0E76" w:rsidP="00946F40">
            <w:pPr>
              <w:rPr>
                <w:rFonts w:eastAsia="SimSun" w:cstheme="minorHAnsi"/>
                <w:sz w:val="24"/>
                <w:szCs w:val="24"/>
                <w:lang w:eastAsia="zh-CN"/>
              </w:rPr>
            </w:pPr>
          </w:p>
          <w:p w:rsidR="005E0E76" w:rsidRPr="00E821A8" w:rsidRDefault="005E0E76" w:rsidP="00946F40">
            <w:pPr>
              <w:rPr>
                <w:rFonts w:eastAsia="SimSun" w:cstheme="minorHAnsi"/>
                <w:sz w:val="24"/>
                <w:szCs w:val="24"/>
                <w:lang w:eastAsia="zh-CN"/>
              </w:rPr>
            </w:pPr>
          </w:p>
        </w:tc>
      </w:tr>
      <w:tr w:rsidR="005E0E76" w:rsidRPr="00E821A8" w:rsidTr="00946F40">
        <w:tc>
          <w:tcPr>
            <w:tcW w:w="1791"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rPr>
                <w:rFonts w:cstheme="minorHAnsi"/>
                <w:sz w:val="24"/>
                <w:szCs w:val="24"/>
              </w:rPr>
            </w:pPr>
          </w:p>
        </w:tc>
        <w:tc>
          <w:tcPr>
            <w:tcW w:w="7155" w:type="dxa"/>
            <w:gridSpan w:val="2"/>
            <w:tcBorders>
              <w:top w:val="nil"/>
              <w:left w:val="nil"/>
              <w:bottom w:val="single" w:sz="4" w:space="0" w:color="auto"/>
              <w:right w:val="single" w:sz="8" w:space="0" w:color="auto"/>
            </w:tcBorders>
            <w:tcMar>
              <w:top w:w="0" w:type="dxa"/>
              <w:left w:w="108" w:type="dxa"/>
              <w:bottom w:w="0" w:type="dxa"/>
              <w:right w:w="108" w:type="dxa"/>
            </w:tcMar>
          </w:tcPr>
          <w:p w:rsidR="005E0E76" w:rsidRPr="00E821A8" w:rsidRDefault="005E0E76" w:rsidP="00946F40">
            <w:pPr>
              <w:rPr>
                <w:rFonts w:eastAsia="SimSun" w:cstheme="minorHAnsi"/>
                <w:sz w:val="24"/>
                <w:szCs w:val="24"/>
                <w:lang w:eastAsia="zh-CN"/>
              </w:rPr>
            </w:pPr>
          </w:p>
        </w:tc>
      </w:tr>
      <w:tr w:rsidR="005E0E76" w:rsidRPr="00E821A8" w:rsidTr="00946F40">
        <w:tc>
          <w:tcPr>
            <w:tcW w:w="1791"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Open Issues</w:t>
            </w:r>
          </w:p>
        </w:tc>
        <w:tc>
          <w:tcPr>
            <w:tcW w:w="7155"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N/A</w:t>
            </w:r>
          </w:p>
        </w:tc>
      </w:tr>
      <w:tr w:rsidR="005E0E76" w:rsidRPr="00E821A8" w:rsidTr="00946F40">
        <w:tc>
          <w:tcPr>
            <w:tcW w:w="1791"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Relationship</w:t>
            </w:r>
          </w:p>
        </w:tc>
        <w:tc>
          <w:tcPr>
            <w:tcW w:w="7155"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N/A</w:t>
            </w:r>
          </w:p>
        </w:tc>
      </w:tr>
      <w:tr w:rsidR="005E0E76" w:rsidRPr="00E821A8" w:rsidTr="00946F40">
        <w:tc>
          <w:tcPr>
            <w:tcW w:w="1791"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Business Rule</w:t>
            </w:r>
          </w:p>
        </w:tc>
        <w:tc>
          <w:tcPr>
            <w:tcW w:w="7155"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N/A</w:t>
            </w:r>
          </w:p>
        </w:tc>
      </w:tr>
      <w:tr w:rsidR="005E0E76" w:rsidRPr="00E821A8" w:rsidTr="00946F40">
        <w:tc>
          <w:tcPr>
            <w:tcW w:w="1791"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Priority</w:t>
            </w:r>
          </w:p>
        </w:tc>
        <w:tc>
          <w:tcPr>
            <w:tcW w:w="7155"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N/A</w:t>
            </w:r>
          </w:p>
        </w:tc>
      </w:tr>
    </w:tbl>
    <w:p w:rsidR="005E0E76" w:rsidRPr="00E821A8" w:rsidRDefault="005E0E76" w:rsidP="005E0E76">
      <w:pPr>
        <w:rPr>
          <w:rFonts w:cstheme="minorHAnsi"/>
          <w:sz w:val="24"/>
          <w:szCs w:val="24"/>
        </w:rPr>
      </w:pPr>
    </w:p>
    <w:p w:rsidR="005E0E76" w:rsidRPr="00E821A8" w:rsidRDefault="005E0E76" w:rsidP="005E0E76">
      <w:pPr>
        <w:rPr>
          <w:rFonts w:cstheme="minorHAnsi"/>
          <w:sz w:val="24"/>
          <w:szCs w:val="24"/>
        </w:rPr>
      </w:pPr>
    </w:p>
    <w:p w:rsidR="005E0E76" w:rsidRPr="00FD1446" w:rsidRDefault="005E0E76" w:rsidP="005E0E76">
      <w:pPr>
        <w:rPr>
          <w:rFonts w:cstheme="minorHAnsi"/>
          <w:sz w:val="24"/>
          <w:szCs w:val="24"/>
        </w:rPr>
      </w:pPr>
    </w:p>
    <w:p w:rsidR="005E0E76" w:rsidRPr="00E821A8" w:rsidRDefault="005E0E76" w:rsidP="005E0E76">
      <w:pPr>
        <w:rPr>
          <w:rFonts w:cstheme="minorHAnsi"/>
          <w:sz w:val="24"/>
          <w:szCs w:val="24"/>
        </w:rPr>
      </w:pPr>
    </w:p>
    <w:p w:rsidR="005E0E76" w:rsidRPr="00E821A8" w:rsidRDefault="005E0E76" w:rsidP="005E0E76">
      <w:pPr>
        <w:rPr>
          <w:rFonts w:cstheme="minorHAnsi"/>
          <w:sz w:val="24"/>
          <w:szCs w:val="24"/>
        </w:rPr>
      </w:pPr>
    </w:p>
    <w:p w:rsidR="005E0E76" w:rsidRPr="00E821A8" w:rsidRDefault="005E0E76" w:rsidP="005E0E76">
      <w:pPr>
        <w:rPr>
          <w:rFonts w:cstheme="minorHAnsi"/>
          <w:sz w:val="24"/>
          <w:szCs w:val="24"/>
        </w:rPr>
      </w:pPr>
    </w:p>
    <w:p w:rsidR="005E0E76" w:rsidRPr="00E821A8" w:rsidRDefault="005E0E76" w:rsidP="005E0E76">
      <w:pPr>
        <w:rPr>
          <w:rFonts w:cstheme="minorHAnsi"/>
          <w:sz w:val="24"/>
          <w:szCs w:val="24"/>
        </w:rPr>
      </w:pPr>
    </w:p>
    <w:p w:rsidR="005E0E76" w:rsidRPr="00E821A8" w:rsidRDefault="00D07601" w:rsidP="00C5295B">
      <w:pPr>
        <w:pStyle w:val="Heading4"/>
        <w:rPr>
          <w:rFonts w:asciiTheme="minorHAnsi" w:hAnsiTheme="minorHAnsi" w:cstheme="minorHAnsi"/>
          <w:b w:val="0"/>
          <w:sz w:val="24"/>
          <w:szCs w:val="24"/>
        </w:rPr>
      </w:pPr>
      <w:bookmarkStart w:id="269" w:name="_Toc326241052"/>
      <w:bookmarkStart w:id="270" w:name="_Toc332351164"/>
      <w:r w:rsidRPr="00D07601">
        <w:rPr>
          <w:rFonts w:asciiTheme="minorHAnsi" w:hAnsiTheme="minorHAnsi" w:cstheme="minorHAnsi"/>
          <w:b w:val="0"/>
          <w:sz w:val="24"/>
          <w:szCs w:val="24"/>
        </w:rPr>
        <w:t>2.4.12 Add Change Request</w:t>
      </w:r>
      <w:bookmarkEnd w:id="269"/>
      <w:bookmarkEnd w:id="270"/>
    </w:p>
    <w:p w:rsidR="005E0E76" w:rsidRPr="00E821A8" w:rsidRDefault="005E0E76" w:rsidP="005E0E76">
      <w:pPr>
        <w:rPr>
          <w:rFonts w:cstheme="minorHAnsi"/>
          <w:sz w:val="24"/>
          <w:szCs w:val="24"/>
        </w:rPr>
      </w:pPr>
      <w:r w:rsidRPr="00E821A8">
        <w:rPr>
          <w:rFonts w:cstheme="minorHAnsi"/>
          <w:sz w:val="24"/>
          <w:szCs w:val="24"/>
        </w:rPr>
        <w:object w:dxaOrig="7693" w:dyaOrig="1660">
          <v:shape id="_x0000_i1062" type="#_x0000_t75" style="width:385.1pt;height:82.9pt" o:ole="">
            <v:imagedata r:id="rId89" o:title=""/>
          </v:shape>
          <o:OLEObject Type="Embed" ProgID="Visio.Drawing.11" ShapeID="_x0000_i1062" DrawAspect="Content" ObjectID="_1406444855" r:id="rId90"/>
        </w:object>
      </w:r>
    </w:p>
    <w:p w:rsidR="005E0E76" w:rsidRPr="00E821A8" w:rsidRDefault="00D07601" w:rsidP="005E0E76">
      <w:pPr>
        <w:rPr>
          <w:rFonts w:cstheme="minorHAnsi"/>
          <w:sz w:val="24"/>
          <w:szCs w:val="24"/>
        </w:rPr>
      </w:pPr>
      <w:r w:rsidRPr="00D07601">
        <w:rPr>
          <w:rFonts w:cstheme="minorHAnsi"/>
          <w:sz w:val="24"/>
          <w:szCs w:val="24"/>
        </w:rPr>
        <w:tab/>
      </w:r>
      <w:r w:rsidRPr="00D07601">
        <w:rPr>
          <w:rFonts w:cstheme="minorHAnsi"/>
          <w:sz w:val="24"/>
          <w:szCs w:val="24"/>
        </w:rPr>
        <w:tab/>
      </w:r>
    </w:p>
    <w:p w:rsidR="005E0E76" w:rsidRPr="00E821A8" w:rsidRDefault="00D07601" w:rsidP="005E0E76">
      <w:pPr>
        <w:rPr>
          <w:rFonts w:cstheme="minorHAnsi"/>
          <w:sz w:val="24"/>
          <w:szCs w:val="24"/>
        </w:rPr>
      </w:pPr>
      <w:r w:rsidRPr="00D07601">
        <w:rPr>
          <w:rFonts w:cstheme="minorHAnsi"/>
          <w:sz w:val="24"/>
          <w:szCs w:val="24"/>
        </w:rPr>
        <w:lastRenderedPageBreak/>
        <w:t>Use Case scenario:</w:t>
      </w:r>
    </w:p>
    <w:tbl>
      <w:tblPr>
        <w:tblW w:w="0" w:type="auto"/>
        <w:tblInd w:w="2" w:type="dxa"/>
        <w:tblCellMar>
          <w:left w:w="0" w:type="dxa"/>
          <w:right w:w="0" w:type="dxa"/>
        </w:tblCellMar>
        <w:tblLook w:val="0000"/>
      </w:tblPr>
      <w:tblGrid>
        <w:gridCol w:w="1789"/>
        <w:gridCol w:w="3631"/>
        <w:gridCol w:w="3526"/>
      </w:tblGrid>
      <w:tr w:rsidR="005E0E76" w:rsidRPr="00E821A8" w:rsidTr="00946F40">
        <w:tc>
          <w:tcPr>
            <w:tcW w:w="1789"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D07601" w:rsidP="00946F40">
            <w:pPr>
              <w:rPr>
                <w:rFonts w:cstheme="minorHAnsi"/>
                <w:sz w:val="24"/>
                <w:szCs w:val="24"/>
              </w:rPr>
            </w:pPr>
            <w:r w:rsidRPr="00D07601">
              <w:rPr>
                <w:rFonts w:cstheme="minorHAnsi"/>
                <w:sz w:val="24"/>
                <w:szCs w:val="24"/>
              </w:rPr>
              <w:t>User Case ID</w:t>
            </w:r>
          </w:p>
        </w:tc>
        <w:tc>
          <w:tcPr>
            <w:tcW w:w="7157"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5E0E76" w:rsidRPr="00E821A8" w:rsidRDefault="00D07601" w:rsidP="00946F40">
            <w:pPr>
              <w:rPr>
                <w:rFonts w:cstheme="minorHAnsi"/>
                <w:sz w:val="24"/>
                <w:szCs w:val="24"/>
              </w:rPr>
            </w:pPr>
            <w:r w:rsidRPr="00D07601">
              <w:rPr>
                <w:rFonts w:eastAsia="SimSun" w:cstheme="minorHAnsi"/>
                <w:sz w:val="24"/>
                <w:szCs w:val="24"/>
                <w:lang w:eastAsia="zh-CN"/>
              </w:rPr>
              <w:t>Project Eye_UC12</w:t>
            </w:r>
          </w:p>
        </w:tc>
      </w:tr>
      <w:tr w:rsidR="005E0E76" w:rsidRPr="00E821A8" w:rsidTr="00946F40">
        <w:tc>
          <w:tcPr>
            <w:tcW w:w="178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D07601" w:rsidP="00946F40">
            <w:pPr>
              <w:rPr>
                <w:rFonts w:cstheme="minorHAnsi"/>
                <w:sz w:val="24"/>
                <w:szCs w:val="24"/>
              </w:rPr>
            </w:pPr>
            <w:r w:rsidRPr="00D07601">
              <w:rPr>
                <w:rFonts w:cstheme="minorHAnsi"/>
                <w:sz w:val="24"/>
                <w:szCs w:val="24"/>
              </w:rPr>
              <w:t>Name</w:t>
            </w:r>
          </w:p>
        </w:tc>
        <w:tc>
          <w:tcPr>
            <w:tcW w:w="7157"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SimSun" w:cstheme="minorHAnsi"/>
                <w:sz w:val="24"/>
                <w:szCs w:val="24"/>
                <w:lang w:eastAsia="zh-CN"/>
              </w:rPr>
            </w:pPr>
            <w:r w:rsidRPr="00D07601">
              <w:rPr>
                <w:rFonts w:cstheme="minorHAnsi"/>
                <w:sz w:val="24"/>
                <w:szCs w:val="24"/>
              </w:rPr>
              <w:t>Add Change Request Use Case</w:t>
            </w:r>
          </w:p>
        </w:tc>
      </w:tr>
      <w:tr w:rsidR="005E0E76" w:rsidRPr="00E821A8" w:rsidTr="00946F40">
        <w:tc>
          <w:tcPr>
            <w:tcW w:w="178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Goal</w:t>
            </w:r>
          </w:p>
        </w:tc>
        <w:tc>
          <w:tcPr>
            <w:tcW w:w="7157"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SimSun" w:cstheme="minorHAnsi"/>
                <w:sz w:val="24"/>
                <w:szCs w:val="24"/>
                <w:lang w:eastAsia="zh-CN"/>
              </w:rPr>
            </w:pPr>
            <w:r w:rsidRPr="00D07601">
              <w:rPr>
                <w:rFonts w:cstheme="minorHAnsi"/>
                <w:sz w:val="24"/>
                <w:szCs w:val="24"/>
              </w:rPr>
              <w:t>This function allows project manager and team member to add a project’s change request</w:t>
            </w:r>
          </w:p>
        </w:tc>
      </w:tr>
      <w:tr w:rsidR="005E0E76" w:rsidRPr="00E821A8" w:rsidTr="00946F40">
        <w:tc>
          <w:tcPr>
            <w:tcW w:w="178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Actors</w:t>
            </w:r>
          </w:p>
        </w:tc>
        <w:tc>
          <w:tcPr>
            <w:tcW w:w="7157"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SimSun" w:cstheme="minorHAnsi"/>
                <w:sz w:val="24"/>
                <w:szCs w:val="24"/>
                <w:lang w:eastAsia="zh-CN"/>
              </w:rPr>
            </w:pPr>
            <w:r w:rsidRPr="00D07601">
              <w:rPr>
                <w:rFonts w:cstheme="minorHAnsi"/>
                <w:sz w:val="24"/>
                <w:szCs w:val="24"/>
              </w:rPr>
              <w:t>Project Manager, Team Member</w:t>
            </w:r>
          </w:p>
        </w:tc>
      </w:tr>
      <w:tr w:rsidR="005E0E76" w:rsidRPr="00E821A8" w:rsidTr="00946F40">
        <w:tc>
          <w:tcPr>
            <w:tcW w:w="178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Pre-conditions</w:t>
            </w:r>
          </w:p>
        </w:tc>
        <w:tc>
          <w:tcPr>
            <w:tcW w:w="7157"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SimSun" w:cstheme="minorHAnsi"/>
                <w:sz w:val="24"/>
                <w:szCs w:val="24"/>
                <w:lang w:eastAsia="zh-CN"/>
              </w:rPr>
            </w:pPr>
            <w:r w:rsidRPr="00D07601">
              <w:rPr>
                <w:rFonts w:eastAsia="SimSun" w:cstheme="minorHAnsi"/>
                <w:sz w:val="24"/>
                <w:szCs w:val="24"/>
                <w:lang w:eastAsia="zh-CN"/>
              </w:rPr>
              <w:t>Logged user that is a project manager or team member</w:t>
            </w:r>
          </w:p>
        </w:tc>
      </w:tr>
      <w:tr w:rsidR="005E0E76" w:rsidRPr="00E821A8" w:rsidTr="00946F40">
        <w:tc>
          <w:tcPr>
            <w:tcW w:w="178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Post-conditions</w:t>
            </w:r>
          </w:p>
        </w:tc>
        <w:tc>
          <w:tcPr>
            <w:tcW w:w="7157" w:type="dxa"/>
            <w:gridSpan w:val="2"/>
            <w:tcBorders>
              <w:top w:val="nil"/>
              <w:left w:val="nil"/>
              <w:right w:val="single" w:sz="8"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SimSun" w:cstheme="minorHAnsi"/>
                <w:sz w:val="24"/>
                <w:szCs w:val="24"/>
                <w:lang w:eastAsia="zh-CN"/>
              </w:rPr>
            </w:pPr>
            <w:r w:rsidRPr="00D07601">
              <w:rPr>
                <w:rFonts w:eastAsia="SimSun" w:cstheme="minorHAnsi"/>
                <w:sz w:val="24"/>
                <w:szCs w:val="24"/>
                <w:lang w:eastAsia="zh-CN"/>
              </w:rPr>
              <w:t>None</w:t>
            </w:r>
          </w:p>
        </w:tc>
      </w:tr>
      <w:tr w:rsidR="005E0E76" w:rsidRPr="00E821A8" w:rsidTr="00946F40">
        <w:trPr>
          <w:trHeight w:val="2248"/>
        </w:trPr>
        <w:tc>
          <w:tcPr>
            <w:tcW w:w="178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Main Flow</w:t>
            </w:r>
          </w:p>
        </w:tc>
        <w:tc>
          <w:tcPr>
            <w:tcW w:w="3631"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SimSun" w:cstheme="minorHAnsi"/>
                <w:sz w:val="24"/>
                <w:szCs w:val="24"/>
                <w:lang w:eastAsia="zh-CN"/>
              </w:rPr>
            </w:pPr>
            <w:r w:rsidRPr="00D07601">
              <w:rPr>
                <w:rFonts w:eastAsia="SimSun" w:cstheme="minorHAnsi"/>
                <w:sz w:val="24"/>
                <w:szCs w:val="24"/>
                <w:lang w:eastAsia="zh-CN"/>
              </w:rPr>
              <w:t>1. Choose tab “Change Request”</w:t>
            </w:r>
          </w:p>
          <w:p w:rsidR="005E0E76" w:rsidRPr="00E821A8" w:rsidRDefault="005E0E76" w:rsidP="00946F40">
            <w:pPr>
              <w:rPr>
                <w:rFonts w:eastAsia="SimSun" w:cstheme="minorHAnsi"/>
                <w:sz w:val="24"/>
                <w:szCs w:val="24"/>
                <w:lang w:eastAsia="zh-CN"/>
              </w:rPr>
            </w:pPr>
          </w:p>
          <w:p w:rsidR="005E0E76" w:rsidRPr="00E821A8" w:rsidRDefault="00D07601" w:rsidP="00946F40">
            <w:pPr>
              <w:rPr>
                <w:rFonts w:eastAsia="SimSun" w:cstheme="minorHAnsi"/>
                <w:sz w:val="24"/>
                <w:szCs w:val="24"/>
                <w:lang w:eastAsia="zh-CN"/>
              </w:rPr>
            </w:pPr>
            <w:r w:rsidRPr="00D07601">
              <w:rPr>
                <w:rFonts w:eastAsia="SimSun" w:cstheme="minorHAnsi"/>
                <w:sz w:val="24"/>
                <w:szCs w:val="24"/>
                <w:lang w:eastAsia="zh-CN"/>
              </w:rPr>
              <w:t>3. Fill in the request’s information then select button “Submit”</w:t>
            </w:r>
          </w:p>
          <w:p w:rsidR="005E0E76" w:rsidRPr="00E821A8" w:rsidRDefault="005E0E76" w:rsidP="00946F40">
            <w:pPr>
              <w:rPr>
                <w:rFonts w:eastAsia="SimSun" w:cstheme="minorHAnsi"/>
                <w:sz w:val="24"/>
                <w:szCs w:val="24"/>
                <w:lang w:eastAsia="zh-CN"/>
              </w:rPr>
            </w:pPr>
          </w:p>
          <w:p w:rsidR="005E0E76" w:rsidRPr="00FD1446" w:rsidRDefault="005E0E76" w:rsidP="00946F40">
            <w:pPr>
              <w:rPr>
                <w:rFonts w:eastAsia="SimSun" w:cstheme="minorHAnsi"/>
                <w:sz w:val="24"/>
                <w:szCs w:val="24"/>
                <w:lang w:eastAsia="zh-CN"/>
              </w:rPr>
            </w:pPr>
          </w:p>
        </w:tc>
        <w:tc>
          <w:tcPr>
            <w:tcW w:w="3526" w:type="dxa"/>
            <w:tcBorders>
              <w:top w:val="nil"/>
              <w:left w:val="nil"/>
              <w:bottom w:val="single" w:sz="8" w:space="0" w:color="auto"/>
              <w:right w:val="single" w:sz="8" w:space="0" w:color="auto"/>
            </w:tcBorders>
            <w:shd w:val="clear" w:color="auto" w:fill="FFFF99"/>
          </w:tcPr>
          <w:p w:rsidR="005E0E76" w:rsidRPr="00E821A8" w:rsidRDefault="005E0E76" w:rsidP="00946F40">
            <w:pPr>
              <w:rPr>
                <w:rFonts w:eastAsia="SimSun" w:cstheme="minorHAnsi"/>
                <w:sz w:val="24"/>
                <w:szCs w:val="24"/>
                <w:lang w:eastAsia="zh-CN"/>
              </w:rPr>
            </w:pPr>
          </w:p>
          <w:p w:rsidR="005E0E76" w:rsidRPr="00E821A8" w:rsidRDefault="00D07601" w:rsidP="00946F40">
            <w:pPr>
              <w:rPr>
                <w:rFonts w:eastAsia="SimSun" w:cstheme="minorHAnsi"/>
                <w:sz w:val="24"/>
                <w:szCs w:val="24"/>
                <w:lang w:eastAsia="zh-CN"/>
              </w:rPr>
            </w:pPr>
            <w:r w:rsidRPr="00D07601">
              <w:rPr>
                <w:rFonts w:eastAsia="SimSun" w:cstheme="minorHAnsi"/>
                <w:sz w:val="24"/>
                <w:szCs w:val="24"/>
                <w:lang w:eastAsia="zh-CN"/>
              </w:rPr>
              <w:t>2. Select link “Add new Change Request”</w:t>
            </w:r>
          </w:p>
          <w:p w:rsidR="005E0E76" w:rsidRPr="00E821A8" w:rsidRDefault="005E0E76" w:rsidP="00946F40">
            <w:pPr>
              <w:rPr>
                <w:rFonts w:eastAsia="SimSun" w:cstheme="minorHAnsi"/>
                <w:sz w:val="24"/>
                <w:szCs w:val="24"/>
                <w:lang w:eastAsia="zh-CN"/>
              </w:rPr>
            </w:pPr>
          </w:p>
          <w:p w:rsidR="005E0E76" w:rsidRPr="00FD1446" w:rsidRDefault="005E0E76" w:rsidP="00946F40">
            <w:pPr>
              <w:rPr>
                <w:rFonts w:eastAsia="SimSun" w:cstheme="minorHAnsi"/>
                <w:sz w:val="24"/>
                <w:szCs w:val="24"/>
                <w:lang w:eastAsia="zh-CN"/>
              </w:rPr>
            </w:pPr>
          </w:p>
          <w:p w:rsidR="005E0E76" w:rsidRPr="00E821A8" w:rsidRDefault="005E0E76" w:rsidP="00946F40">
            <w:pPr>
              <w:rPr>
                <w:rFonts w:eastAsia="SimSun" w:cstheme="minorHAnsi"/>
                <w:sz w:val="24"/>
                <w:szCs w:val="24"/>
                <w:lang w:eastAsia="zh-CN"/>
              </w:rPr>
            </w:pPr>
          </w:p>
        </w:tc>
      </w:tr>
      <w:tr w:rsidR="005E0E76" w:rsidRPr="00E821A8" w:rsidTr="00946F40">
        <w:tc>
          <w:tcPr>
            <w:tcW w:w="1789"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rPr>
                <w:rFonts w:cstheme="minorHAnsi"/>
                <w:sz w:val="24"/>
                <w:szCs w:val="24"/>
              </w:rPr>
            </w:pPr>
          </w:p>
        </w:tc>
        <w:tc>
          <w:tcPr>
            <w:tcW w:w="7157" w:type="dxa"/>
            <w:gridSpan w:val="2"/>
            <w:tcBorders>
              <w:top w:val="nil"/>
              <w:left w:val="nil"/>
              <w:bottom w:val="single" w:sz="4" w:space="0" w:color="auto"/>
              <w:right w:val="single" w:sz="8" w:space="0" w:color="auto"/>
            </w:tcBorders>
            <w:tcMar>
              <w:top w:w="0" w:type="dxa"/>
              <w:left w:w="108" w:type="dxa"/>
              <w:bottom w:w="0" w:type="dxa"/>
              <w:right w:w="108" w:type="dxa"/>
            </w:tcMar>
          </w:tcPr>
          <w:p w:rsidR="005E0E76" w:rsidRPr="00E821A8" w:rsidRDefault="005E0E76" w:rsidP="00946F40">
            <w:pPr>
              <w:rPr>
                <w:rFonts w:eastAsia="SimSun" w:cstheme="minorHAnsi"/>
                <w:sz w:val="24"/>
                <w:szCs w:val="24"/>
                <w:lang w:eastAsia="zh-CN"/>
              </w:rPr>
            </w:pPr>
          </w:p>
        </w:tc>
      </w:tr>
      <w:tr w:rsidR="005E0E76" w:rsidRPr="00E821A8" w:rsidTr="00946F40">
        <w:tc>
          <w:tcPr>
            <w:tcW w:w="1789"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Open Issues</w:t>
            </w:r>
          </w:p>
        </w:tc>
        <w:tc>
          <w:tcPr>
            <w:tcW w:w="7157"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N/A</w:t>
            </w:r>
          </w:p>
        </w:tc>
      </w:tr>
      <w:tr w:rsidR="005E0E76" w:rsidRPr="00E821A8" w:rsidTr="00946F40">
        <w:tc>
          <w:tcPr>
            <w:tcW w:w="1789"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Relationship</w:t>
            </w:r>
          </w:p>
        </w:tc>
        <w:tc>
          <w:tcPr>
            <w:tcW w:w="7157"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N/A</w:t>
            </w:r>
          </w:p>
        </w:tc>
      </w:tr>
      <w:tr w:rsidR="005E0E76" w:rsidRPr="00E821A8" w:rsidTr="00946F40">
        <w:tc>
          <w:tcPr>
            <w:tcW w:w="1789"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Business Rule</w:t>
            </w:r>
          </w:p>
        </w:tc>
        <w:tc>
          <w:tcPr>
            <w:tcW w:w="7157"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N/A</w:t>
            </w:r>
          </w:p>
        </w:tc>
      </w:tr>
      <w:tr w:rsidR="005E0E76" w:rsidRPr="00E821A8" w:rsidTr="00946F40">
        <w:tc>
          <w:tcPr>
            <w:tcW w:w="1789"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Priority</w:t>
            </w:r>
          </w:p>
        </w:tc>
        <w:tc>
          <w:tcPr>
            <w:tcW w:w="7157"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N/A</w:t>
            </w:r>
          </w:p>
        </w:tc>
      </w:tr>
    </w:tbl>
    <w:p w:rsidR="005E0E76" w:rsidRPr="00E821A8" w:rsidRDefault="005E0E76" w:rsidP="005E0E76">
      <w:pPr>
        <w:pStyle w:val="Caption"/>
        <w:rPr>
          <w:rFonts w:asciiTheme="minorHAnsi" w:hAnsiTheme="minorHAnsi" w:cstheme="minorHAnsi"/>
          <w:sz w:val="24"/>
          <w:szCs w:val="24"/>
        </w:rPr>
      </w:pPr>
    </w:p>
    <w:p w:rsidR="005E0E76" w:rsidRPr="00E821A8" w:rsidRDefault="005E0E76" w:rsidP="005E0E76">
      <w:pPr>
        <w:rPr>
          <w:rFonts w:cstheme="minorHAnsi"/>
          <w:sz w:val="24"/>
          <w:szCs w:val="24"/>
        </w:rPr>
      </w:pPr>
    </w:p>
    <w:p w:rsidR="005E0E76" w:rsidRPr="00E821A8" w:rsidRDefault="005E0E76" w:rsidP="005E0E76">
      <w:pPr>
        <w:rPr>
          <w:rFonts w:cstheme="minorHAnsi"/>
          <w:sz w:val="24"/>
          <w:szCs w:val="24"/>
        </w:rPr>
      </w:pPr>
    </w:p>
    <w:p w:rsidR="005E0E76" w:rsidRPr="00E821A8" w:rsidRDefault="005E0E76" w:rsidP="005E0E76">
      <w:pPr>
        <w:rPr>
          <w:rFonts w:cstheme="minorHAnsi"/>
          <w:sz w:val="24"/>
          <w:szCs w:val="24"/>
        </w:rPr>
      </w:pPr>
      <w:bookmarkStart w:id="271" w:name="_Toc326241053"/>
    </w:p>
    <w:p w:rsidR="005E0E76" w:rsidRPr="00E821A8" w:rsidRDefault="005E0E76" w:rsidP="005E0E76">
      <w:pPr>
        <w:rPr>
          <w:rFonts w:cstheme="minorHAnsi"/>
          <w:sz w:val="24"/>
          <w:szCs w:val="24"/>
        </w:rPr>
      </w:pPr>
    </w:p>
    <w:bookmarkEnd w:id="271"/>
    <w:p w:rsidR="005E0E76" w:rsidRPr="00FD1446" w:rsidRDefault="005E0E76" w:rsidP="005E0E76">
      <w:pPr>
        <w:rPr>
          <w:rFonts w:cstheme="minorHAnsi"/>
          <w:sz w:val="24"/>
          <w:szCs w:val="24"/>
        </w:rPr>
      </w:pPr>
    </w:p>
    <w:p w:rsidR="005E0E76" w:rsidRPr="00E821A8" w:rsidRDefault="005E0E76" w:rsidP="005E0E76">
      <w:pPr>
        <w:rPr>
          <w:rFonts w:cstheme="minorHAnsi"/>
          <w:sz w:val="24"/>
          <w:szCs w:val="24"/>
        </w:rPr>
      </w:pPr>
    </w:p>
    <w:p w:rsidR="005E0E76" w:rsidRPr="00E821A8" w:rsidRDefault="005E0E76" w:rsidP="005E0E76">
      <w:pPr>
        <w:rPr>
          <w:rFonts w:cstheme="minorHAnsi"/>
          <w:sz w:val="24"/>
          <w:szCs w:val="24"/>
        </w:rPr>
      </w:pPr>
    </w:p>
    <w:p w:rsidR="005E0E76" w:rsidRPr="00E821A8" w:rsidRDefault="00D07601" w:rsidP="00C5295B">
      <w:pPr>
        <w:pStyle w:val="Heading4"/>
        <w:rPr>
          <w:rFonts w:asciiTheme="minorHAnsi" w:hAnsiTheme="minorHAnsi" w:cstheme="minorHAnsi"/>
          <w:b w:val="0"/>
          <w:sz w:val="24"/>
          <w:szCs w:val="24"/>
        </w:rPr>
      </w:pPr>
      <w:bookmarkStart w:id="272" w:name="_Toc332351165"/>
      <w:r w:rsidRPr="00D07601">
        <w:rPr>
          <w:rFonts w:asciiTheme="minorHAnsi" w:hAnsiTheme="minorHAnsi" w:cstheme="minorHAnsi"/>
          <w:b w:val="0"/>
          <w:sz w:val="24"/>
          <w:szCs w:val="24"/>
        </w:rPr>
        <w:t>2.4.13 Edit Change Request</w:t>
      </w:r>
      <w:bookmarkEnd w:id="272"/>
    </w:p>
    <w:p w:rsidR="005E0E76" w:rsidRPr="00E821A8" w:rsidRDefault="005E0E76" w:rsidP="005E0E76">
      <w:pPr>
        <w:rPr>
          <w:rFonts w:cstheme="minorHAnsi"/>
          <w:sz w:val="24"/>
          <w:szCs w:val="24"/>
        </w:rPr>
      </w:pPr>
    </w:p>
    <w:p w:rsidR="005E0E76" w:rsidRPr="00E821A8" w:rsidRDefault="005E0E76" w:rsidP="005E0E76">
      <w:pPr>
        <w:rPr>
          <w:rFonts w:cstheme="minorHAnsi"/>
          <w:sz w:val="24"/>
          <w:szCs w:val="24"/>
        </w:rPr>
      </w:pPr>
      <w:r w:rsidRPr="00E821A8">
        <w:rPr>
          <w:rFonts w:cstheme="minorHAnsi"/>
          <w:sz w:val="24"/>
          <w:szCs w:val="24"/>
        </w:rPr>
        <w:object w:dxaOrig="7693" w:dyaOrig="1660">
          <v:shape id="_x0000_i1063" type="#_x0000_t75" style="width:385.1pt;height:82.9pt" o:ole="">
            <v:imagedata r:id="rId91" o:title=""/>
          </v:shape>
          <o:OLEObject Type="Embed" ProgID="Visio.Drawing.11" ShapeID="_x0000_i1063" DrawAspect="Content" ObjectID="_1406444856" r:id="rId92"/>
        </w:object>
      </w:r>
    </w:p>
    <w:p w:rsidR="005E0E76" w:rsidRPr="00E821A8" w:rsidRDefault="00D07601" w:rsidP="005E0E76">
      <w:pPr>
        <w:rPr>
          <w:rFonts w:cstheme="minorHAnsi"/>
          <w:sz w:val="24"/>
          <w:szCs w:val="24"/>
        </w:rPr>
      </w:pPr>
      <w:r w:rsidRPr="00D07601">
        <w:rPr>
          <w:rFonts w:cstheme="minorHAnsi"/>
          <w:sz w:val="24"/>
          <w:szCs w:val="24"/>
        </w:rPr>
        <w:tab/>
      </w:r>
      <w:r w:rsidRPr="00D07601">
        <w:rPr>
          <w:rFonts w:cstheme="minorHAnsi"/>
          <w:sz w:val="24"/>
          <w:szCs w:val="24"/>
        </w:rPr>
        <w:tab/>
      </w:r>
    </w:p>
    <w:p w:rsidR="005E0E76" w:rsidRPr="00E821A8" w:rsidRDefault="00D07601" w:rsidP="005E0E76">
      <w:pPr>
        <w:rPr>
          <w:rFonts w:cstheme="minorHAnsi"/>
          <w:sz w:val="24"/>
          <w:szCs w:val="24"/>
        </w:rPr>
      </w:pPr>
      <w:r w:rsidRPr="00D07601">
        <w:rPr>
          <w:rFonts w:cstheme="minorHAnsi"/>
          <w:sz w:val="24"/>
          <w:szCs w:val="24"/>
        </w:rPr>
        <w:t>Use Case scenario:</w:t>
      </w:r>
    </w:p>
    <w:tbl>
      <w:tblPr>
        <w:tblW w:w="0" w:type="auto"/>
        <w:tblInd w:w="2" w:type="dxa"/>
        <w:tblCellMar>
          <w:left w:w="0" w:type="dxa"/>
          <w:right w:w="0" w:type="dxa"/>
        </w:tblCellMar>
        <w:tblLook w:val="0000"/>
      </w:tblPr>
      <w:tblGrid>
        <w:gridCol w:w="1791"/>
        <w:gridCol w:w="3634"/>
        <w:gridCol w:w="3521"/>
      </w:tblGrid>
      <w:tr w:rsidR="005E0E76" w:rsidRPr="00E821A8" w:rsidTr="00946F40">
        <w:tc>
          <w:tcPr>
            <w:tcW w:w="1791"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D07601" w:rsidP="00946F40">
            <w:pPr>
              <w:rPr>
                <w:rFonts w:cstheme="minorHAnsi"/>
                <w:sz w:val="24"/>
                <w:szCs w:val="24"/>
              </w:rPr>
            </w:pPr>
            <w:r w:rsidRPr="00D07601">
              <w:rPr>
                <w:rFonts w:cstheme="minorHAnsi"/>
                <w:sz w:val="24"/>
                <w:szCs w:val="24"/>
              </w:rPr>
              <w:t>User Case ID</w:t>
            </w:r>
          </w:p>
        </w:tc>
        <w:tc>
          <w:tcPr>
            <w:tcW w:w="7155"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5E0E76" w:rsidRPr="00E821A8" w:rsidRDefault="00D07601" w:rsidP="00946F40">
            <w:pPr>
              <w:rPr>
                <w:rFonts w:cstheme="minorHAnsi"/>
                <w:sz w:val="24"/>
                <w:szCs w:val="24"/>
              </w:rPr>
            </w:pPr>
            <w:r w:rsidRPr="00D07601">
              <w:rPr>
                <w:rFonts w:eastAsia="SimSun" w:cstheme="minorHAnsi"/>
                <w:sz w:val="24"/>
                <w:szCs w:val="24"/>
                <w:lang w:eastAsia="zh-CN"/>
              </w:rPr>
              <w:t>Project Eye_UC13</w:t>
            </w:r>
          </w:p>
        </w:tc>
      </w:tr>
      <w:tr w:rsidR="005E0E76" w:rsidRPr="00E821A8" w:rsidTr="00946F40">
        <w:tc>
          <w:tcPr>
            <w:tcW w:w="1791"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D07601" w:rsidP="00946F40">
            <w:pPr>
              <w:rPr>
                <w:rFonts w:cstheme="minorHAnsi"/>
                <w:sz w:val="24"/>
                <w:szCs w:val="24"/>
              </w:rPr>
            </w:pPr>
            <w:r w:rsidRPr="00D07601">
              <w:rPr>
                <w:rFonts w:cstheme="minorHAnsi"/>
                <w:sz w:val="24"/>
                <w:szCs w:val="24"/>
              </w:rPr>
              <w:t>Name</w:t>
            </w:r>
          </w:p>
        </w:tc>
        <w:tc>
          <w:tcPr>
            <w:tcW w:w="7155"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SimSun" w:cstheme="minorHAnsi"/>
                <w:sz w:val="24"/>
                <w:szCs w:val="24"/>
                <w:lang w:eastAsia="zh-CN"/>
              </w:rPr>
            </w:pPr>
            <w:r w:rsidRPr="00D07601">
              <w:rPr>
                <w:rFonts w:cstheme="minorHAnsi"/>
                <w:sz w:val="24"/>
                <w:szCs w:val="24"/>
              </w:rPr>
              <w:t>Edit Change Request Use Case</w:t>
            </w:r>
          </w:p>
        </w:tc>
      </w:tr>
      <w:tr w:rsidR="005E0E76" w:rsidRPr="00E821A8" w:rsidTr="00946F40">
        <w:tc>
          <w:tcPr>
            <w:tcW w:w="1791"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Goal</w:t>
            </w:r>
          </w:p>
        </w:tc>
        <w:tc>
          <w:tcPr>
            <w:tcW w:w="7155"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SimSun" w:cstheme="minorHAnsi"/>
                <w:sz w:val="24"/>
                <w:szCs w:val="24"/>
                <w:lang w:eastAsia="zh-CN"/>
              </w:rPr>
            </w:pPr>
            <w:r w:rsidRPr="00D07601">
              <w:rPr>
                <w:rFonts w:cstheme="minorHAnsi"/>
                <w:sz w:val="24"/>
                <w:szCs w:val="24"/>
              </w:rPr>
              <w:t>This function allows project manager and team member to edit a project’s change request</w:t>
            </w:r>
          </w:p>
        </w:tc>
      </w:tr>
      <w:tr w:rsidR="005E0E76" w:rsidRPr="00E821A8" w:rsidTr="00946F40">
        <w:tc>
          <w:tcPr>
            <w:tcW w:w="1791"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Actors</w:t>
            </w:r>
          </w:p>
        </w:tc>
        <w:tc>
          <w:tcPr>
            <w:tcW w:w="7155"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SimSun" w:cstheme="minorHAnsi"/>
                <w:sz w:val="24"/>
                <w:szCs w:val="24"/>
                <w:lang w:eastAsia="zh-CN"/>
              </w:rPr>
            </w:pPr>
            <w:r w:rsidRPr="00D07601">
              <w:rPr>
                <w:rFonts w:cstheme="minorHAnsi"/>
                <w:sz w:val="24"/>
                <w:szCs w:val="24"/>
              </w:rPr>
              <w:t>Project Manager, Team member</w:t>
            </w:r>
          </w:p>
        </w:tc>
      </w:tr>
      <w:tr w:rsidR="005E0E76" w:rsidRPr="00E821A8" w:rsidTr="00946F40">
        <w:tc>
          <w:tcPr>
            <w:tcW w:w="1791"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Pre-conditions</w:t>
            </w:r>
          </w:p>
        </w:tc>
        <w:tc>
          <w:tcPr>
            <w:tcW w:w="7155"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SimSun" w:cstheme="minorHAnsi"/>
                <w:sz w:val="24"/>
                <w:szCs w:val="24"/>
                <w:lang w:eastAsia="zh-CN"/>
              </w:rPr>
            </w:pPr>
            <w:r w:rsidRPr="00D07601">
              <w:rPr>
                <w:rFonts w:eastAsia="SimSun" w:cstheme="minorHAnsi"/>
                <w:sz w:val="24"/>
                <w:szCs w:val="24"/>
                <w:lang w:eastAsia="zh-CN"/>
              </w:rPr>
              <w:t>Logged user that is a project manager or team member</w:t>
            </w:r>
          </w:p>
        </w:tc>
      </w:tr>
      <w:tr w:rsidR="005E0E76" w:rsidRPr="00E821A8" w:rsidTr="00946F40">
        <w:tc>
          <w:tcPr>
            <w:tcW w:w="1791"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Post-conditions</w:t>
            </w:r>
          </w:p>
        </w:tc>
        <w:tc>
          <w:tcPr>
            <w:tcW w:w="7155" w:type="dxa"/>
            <w:gridSpan w:val="2"/>
            <w:tcBorders>
              <w:top w:val="nil"/>
              <w:left w:val="nil"/>
              <w:right w:val="single" w:sz="8"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SimSun" w:cstheme="minorHAnsi"/>
                <w:sz w:val="24"/>
                <w:szCs w:val="24"/>
                <w:lang w:eastAsia="zh-CN"/>
              </w:rPr>
            </w:pPr>
            <w:r w:rsidRPr="00D07601">
              <w:rPr>
                <w:rFonts w:eastAsia="SimSun" w:cstheme="minorHAnsi"/>
                <w:sz w:val="24"/>
                <w:szCs w:val="24"/>
                <w:lang w:eastAsia="zh-CN"/>
              </w:rPr>
              <w:t>None</w:t>
            </w:r>
          </w:p>
        </w:tc>
      </w:tr>
      <w:tr w:rsidR="005E0E76" w:rsidRPr="00E821A8" w:rsidTr="00946F40">
        <w:trPr>
          <w:trHeight w:val="2248"/>
        </w:trPr>
        <w:tc>
          <w:tcPr>
            <w:tcW w:w="1791"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Main Flow</w:t>
            </w:r>
          </w:p>
        </w:tc>
        <w:tc>
          <w:tcPr>
            <w:tcW w:w="3634"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SimSun" w:cstheme="minorHAnsi"/>
                <w:sz w:val="24"/>
                <w:szCs w:val="24"/>
                <w:lang w:eastAsia="zh-CN"/>
              </w:rPr>
            </w:pPr>
            <w:r w:rsidRPr="00D07601">
              <w:rPr>
                <w:rFonts w:eastAsia="SimSun" w:cstheme="minorHAnsi"/>
                <w:sz w:val="24"/>
                <w:szCs w:val="24"/>
                <w:lang w:eastAsia="zh-CN"/>
              </w:rPr>
              <w:t>1. Choose tab “Change Request”</w:t>
            </w:r>
          </w:p>
          <w:p w:rsidR="005E0E76" w:rsidRPr="00E821A8" w:rsidRDefault="005E0E76" w:rsidP="00946F40">
            <w:pPr>
              <w:rPr>
                <w:rFonts w:eastAsia="SimSun" w:cstheme="minorHAnsi"/>
                <w:sz w:val="24"/>
                <w:szCs w:val="24"/>
                <w:lang w:eastAsia="zh-CN"/>
              </w:rPr>
            </w:pPr>
          </w:p>
          <w:p w:rsidR="005E0E76" w:rsidRPr="00E821A8" w:rsidRDefault="00D07601" w:rsidP="00946F40">
            <w:pPr>
              <w:rPr>
                <w:rFonts w:eastAsia="SimSun" w:cstheme="minorHAnsi"/>
                <w:sz w:val="24"/>
                <w:szCs w:val="24"/>
                <w:lang w:eastAsia="zh-CN"/>
              </w:rPr>
            </w:pPr>
            <w:r w:rsidRPr="00D07601">
              <w:rPr>
                <w:rFonts w:eastAsia="SimSun" w:cstheme="minorHAnsi"/>
                <w:sz w:val="24"/>
                <w:szCs w:val="24"/>
                <w:lang w:eastAsia="zh-CN"/>
              </w:rPr>
              <w:t>3. Fill in the request’s information then select button “Save Change”</w:t>
            </w:r>
          </w:p>
          <w:p w:rsidR="005E0E76" w:rsidRPr="00E821A8" w:rsidRDefault="005E0E76" w:rsidP="00946F40">
            <w:pPr>
              <w:rPr>
                <w:rFonts w:eastAsia="SimSun" w:cstheme="minorHAnsi"/>
                <w:sz w:val="24"/>
                <w:szCs w:val="24"/>
                <w:lang w:eastAsia="zh-CN"/>
              </w:rPr>
            </w:pPr>
          </w:p>
          <w:p w:rsidR="005E0E76" w:rsidRPr="00FD1446" w:rsidRDefault="005E0E76" w:rsidP="00946F40">
            <w:pPr>
              <w:rPr>
                <w:rFonts w:eastAsia="SimSun" w:cstheme="minorHAnsi"/>
                <w:sz w:val="24"/>
                <w:szCs w:val="24"/>
                <w:lang w:eastAsia="zh-CN"/>
              </w:rPr>
            </w:pPr>
          </w:p>
        </w:tc>
        <w:tc>
          <w:tcPr>
            <w:tcW w:w="3521" w:type="dxa"/>
            <w:tcBorders>
              <w:top w:val="nil"/>
              <w:left w:val="nil"/>
              <w:bottom w:val="single" w:sz="8" w:space="0" w:color="auto"/>
              <w:right w:val="single" w:sz="8" w:space="0" w:color="auto"/>
            </w:tcBorders>
            <w:shd w:val="clear" w:color="auto" w:fill="FFFF99"/>
          </w:tcPr>
          <w:p w:rsidR="005E0E76" w:rsidRPr="00E821A8" w:rsidRDefault="005E0E76" w:rsidP="00946F40">
            <w:pPr>
              <w:rPr>
                <w:rFonts w:eastAsia="SimSun" w:cstheme="minorHAnsi"/>
                <w:sz w:val="24"/>
                <w:szCs w:val="24"/>
                <w:lang w:eastAsia="zh-CN"/>
              </w:rPr>
            </w:pPr>
          </w:p>
          <w:p w:rsidR="005E0E76" w:rsidRPr="00E821A8" w:rsidRDefault="00D07601" w:rsidP="00946F40">
            <w:pPr>
              <w:rPr>
                <w:rFonts w:eastAsia="SimSun" w:cstheme="minorHAnsi"/>
                <w:sz w:val="24"/>
                <w:szCs w:val="24"/>
                <w:lang w:eastAsia="zh-CN"/>
              </w:rPr>
            </w:pPr>
            <w:r w:rsidRPr="00D07601">
              <w:rPr>
                <w:rFonts w:eastAsia="SimSun" w:cstheme="minorHAnsi"/>
                <w:sz w:val="24"/>
                <w:szCs w:val="24"/>
                <w:lang w:eastAsia="zh-CN"/>
              </w:rPr>
              <w:t>2. Select the request want to edit</w:t>
            </w:r>
          </w:p>
          <w:p w:rsidR="005E0E76" w:rsidRPr="00E821A8" w:rsidRDefault="005E0E76" w:rsidP="00946F40">
            <w:pPr>
              <w:rPr>
                <w:rFonts w:eastAsia="SimSun" w:cstheme="minorHAnsi"/>
                <w:sz w:val="24"/>
                <w:szCs w:val="24"/>
                <w:lang w:eastAsia="zh-CN"/>
              </w:rPr>
            </w:pPr>
          </w:p>
          <w:p w:rsidR="005E0E76" w:rsidRPr="00FD1446" w:rsidRDefault="005E0E76" w:rsidP="00946F40">
            <w:pPr>
              <w:rPr>
                <w:rFonts w:eastAsia="SimSun" w:cstheme="minorHAnsi"/>
                <w:sz w:val="24"/>
                <w:szCs w:val="24"/>
                <w:lang w:eastAsia="zh-CN"/>
              </w:rPr>
            </w:pPr>
          </w:p>
          <w:p w:rsidR="005E0E76" w:rsidRPr="00E821A8" w:rsidRDefault="005E0E76" w:rsidP="00946F40">
            <w:pPr>
              <w:rPr>
                <w:rFonts w:eastAsia="SimSun" w:cstheme="minorHAnsi"/>
                <w:sz w:val="24"/>
                <w:szCs w:val="24"/>
                <w:lang w:eastAsia="zh-CN"/>
              </w:rPr>
            </w:pPr>
          </w:p>
        </w:tc>
      </w:tr>
      <w:tr w:rsidR="005E0E76" w:rsidRPr="00E821A8" w:rsidTr="00946F40">
        <w:tc>
          <w:tcPr>
            <w:tcW w:w="1791"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rPr>
                <w:rFonts w:cstheme="minorHAnsi"/>
                <w:sz w:val="24"/>
                <w:szCs w:val="24"/>
              </w:rPr>
            </w:pPr>
          </w:p>
        </w:tc>
        <w:tc>
          <w:tcPr>
            <w:tcW w:w="7155" w:type="dxa"/>
            <w:gridSpan w:val="2"/>
            <w:tcBorders>
              <w:top w:val="nil"/>
              <w:left w:val="nil"/>
              <w:bottom w:val="single" w:sz="4" w:space="0" w:color="auto"/>
              <w:right w:val="single" w:sz="8" w:space="0" w:color="auto"/>
            </w:tcBorders>
            <w:tcMar>
              <w:top w:w="0" w:type="dxa"/>
              <w:left w:w="108" w:type="dxa"/>
              <w:bottom w:w="0" w:type="dxa"/>
              <w:right w:w="108" w:type="dxa"/>
            </w:tcMar>
          </w:tcPr>
          <w:p w:rsidR="005E0E76" w:rsidRPr="00E821A8" w:rsidRDefault="005E0E76" w:rsidP="00946F40">
            <w:pPr>
              <w:rPr>
                <w:rFonts w:eastAsia="SimSun" w:cstheme="minorHAnsi"/>
                <w:sz w:val="24"/>
                <w:szCs w:val="24"/>
                <w:lang w:eastAsia="zh-CN"/>
              </w:rPr>
            </w:pPr>
          </w:p>
        </w:tc>
      </w:tr>
      <w:tr w:rsidR="005E0E76" w:rsidRPr="00E821A8" w:rsidTr="00946F40">
        <w:tc>
          <w:tcPr>
            <w:tcW w:w="1791"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Open Issues</w:t>
            </w:r>
          </w:p>
        </w:tc>
        <w:tc>
          <w:tcPr>
            <w:tcW w:w="7155"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N/A</w:t>
            </w:r>
          </w:p>
        </w:tc>
      </w:tr>
      <w:tr w:rsidR="005E0E76" w:rsidRPr="00E821A8" w:rsidTr="00946F40">
        <w:tc>
          <w:tcPr>
            <w:tcW w:w="1791"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Relationship</w:t>
            </w:r>
          </w:p>
        </w:tc>
        <w:tc>
          <w:tcPr>
            <w:tcW w:w="7155"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N/A</w:t>
            </w:r>
          </w:p>
        </w:tc>
      </w:tr>
      <w:tr w:rsidR="005E0E76" w:rsidRPr="00E821A8" w:rsidTr="00946F40">
        <w:tc>
          <w:tcPr>
            <w:tcW w:w="1791"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Business Rule</w:t>
            </w:r>
          </w:p>
        </w:tc>
        <w:tc>
          <w:tcPr>
            <w:tcW w:w="7155"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N/A</w:t>
            </w:r>
          </w:p>
        </w:tc>
      </w:tr>
      <w:tr w:rsidR="005E0E76" w:rsidRPr="00E821A8" w:rsidTr="00946F40">
        <w:tc>
          <w:tcPr>
            <w:tcW w:w="1791"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Priority</w:t>
            </w:r>
          </w:p>
        </w:tc>
        <w:tc>
          <w:tcPr>
            <w:tcW w:w="7155"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N/A</w:t>
            </w:r>
          </w:p>
        </w:tc>
      </w:tr>
    </w:tbl>
    <w:p w:rsidR="005E0E76" w:rsidRPr="00E821A8" w:rsidRDefault="005E0E76" w:rsidP="005E0E76">
      <w:pPr>
        <w:rPr>
          <w:rFonts w:cstheme="minorHAnsi"/>
          <w:sz w:val="24"/>
          <w:szCs w:val="24"/>
        </w:rPr>
      </w:pPr>
    </w:p>
    <w:p w:rsidR="005E0E76" w:rsidRPr="00E821A8" w:rsidRDefault="005E0E76" w:rsidP="005E0E76">
      <w:pPr>
        <w:rPr>
          <w:rFonts w:cstheme="minorHAnsi"/>
          <w:sz w:val="24"/>
          <w:szCs w:val="24"/>
        </w:rPr>
      </w:pPr>
    </w:p>
    <w:p w:rsidR="005E0E76" w:rsidRPr="00FD1446" w:rsidRDefault="005E0E76" w:rsidP="005E0E76">
      <w:pPr>
        <w:rPr>
          <w:rFonts w:cstheme="minorHAnsi"/>
          <w:sz w:val="24"/>
          <w:szCs w:val="24"/>
        </w:rPr>
      </w:pPr>
    </w:p>
    <w:p w:rsidR="005E0E76" w:rsidRPr="00E821A8" w:rsidRDefault="005E0E76" w:rsidP="005E0E76">
      <w:pPr>
        <w:rPr>
          <w:rFonts w:cstheme="minorHAnsi"/>
          <w:sz w:val="24"/>
          <w:szCs w:val="24"/>
        </w:rPr>
      </w:pPr>
    </w:p>
    <w:p w:rsidR="005E0E76" w:rsidRPr="00E821A8" w:rsidRDefault="005E0E76" w:rsidP="005E0E76">
      <w:pPr>
        <w:rPr>
          <w:rFonts w:cstheme="minorHAnsi"/>
          <w:sz w:val="24"/>
          <w:szCs w:val="24"/>
        </w:rPr>
      </w:pPr>
    </w:p>
    <w:p w:rsidR="005E0E76" w:rsidRPr="00E821A8" w:rsidRDefault="005E0E76" w:rsidP="005E0E76">
      <w:pPr>
        <w:rPr>
          <w:rFonts w:cstheme="minorHAnsi"/>
          <w:sz w:val="24"/>
          <w:szCs w:val="24"/>
        </w:rPr>
      </w:pPr>
    </w:p>
    <w:p w:rsidR="005E0E76" w:rsidRPr="00E821A8" w:rsidRDefault="005E0E76" w:rsidP="005E0E76">
      <w:pPr>
        <w:rPr>
          <w:rFonts w:cstheme="minorHAnsi"/>
          <w:sz w:val="24"/>
          <w:szCs w:val="24"/>
        </w:rPr>
      </w:pPr>
    </w:p>
    <w:p w:rsidR="005E0E76" w:rsidRPr="00E821A8" w:rsidRDefault="005E0E76" w:rsidP="005E0E76">
      <w:pPr>
        <w:rPr>
          <w:rFonts w:cstheme="minorHAnsi"/>
          <w:sz w:val="24"/>
          <w:szCs w:val="24"/>
        </w:rPr>
      </w:pPr>
    </w:p>
    <w:p w:rsidR="005E0E76" w:rsidRPr="00E821A8" w:rsidRDefault="005E0E76" w:rsidP="005E0E76">
      <w:pPr>
        <w:rPr>
          <w:rFonts w:cstheme="minorHAnsi"/>
          <w:sz w:val="24"/>
          <w:szCs w:val="24"/>
        </w:rPr>
      </w:pPr>
    </w:p>
    <w:p w:rsidR="005E0E76" w:rsidRPr="00E821A8" w:rsidRDefault="00D07601" w:rsidP="00C5295B">
      <w:pPr>
        <w:pStyle w:val="Heading4"/>
        <w:rPr>
          <w:rFonts w:asciiTheme="minorHAnsi" w:hAnsiTheme="minorHAnsi" w:cstheme="minorHAnsi"/>
          <w:b w:val="0"/>
          <w:sz w:val="24"/>
          <w:szCs w:val="24"/>
        </w:rPr>
      </w:pPr>
      <w:bookmarkStart w:id="273" w:name="_Toc326241054"/>
      <w:bookmarkStart w:id="274" w:name="_Toc332351166"/>
      <w:r w:rsidRPr="00D07601">
        <w:rPr>
          <w:rFonts w:asciiTheme="minorHAnsi" w:hAnsiTheme="minorHAnsi" w:cstheme="minorHAnsi"/>
          <w:b w:val="0"/>
          <w:sz w:val="24"/>
          <w:szCs w:val="24"/>
        </w:rPr>
        <w:t>2.4.14 Delete Change Request</w:t>
      </w:r>
      <w:bookmarkEnd w:id="273"/>
      <w:bookmarkEnd w:id="274"/>
    </w:p>
    <w:p w:rsidR="005E0E76" w:rsidRPr="00E821A8" w:rsidRDefault="005E0E76" w:rsidP="005E0E76">
      <w:pPr>
        <w:rPr>
          <w:rFonts w:cstheme="minorHAnsi"/>
          <w:sz w:val="24"/>
          <w:szCs w:val="24"/>
        </w:rPr>
      </w:pPr>
      <w:r w:rsidRPr="00E821A8">
        <w:rPr>
          <w:rFonts w:cstheme="minorHAnsi"/>
          <w:sz w:val="24"/>
          <w:szCs w:val="24"/>
        </w:rPr>
        <w:object w:dxaOrig="7693" w:dyaOrig="1660">
          <v:shape id="_x0000_i1064" type="#_x0000_t75" style="width:385.1pt;height:82.9pt" o:ole="">
            <v:imagedata r:id="rId93" o:title=""/>
          </v:shape>
          <o:OLEObject Type="Embed" ProgID="Visio.Drawing.11" ShapeID="_x0000_i1064" DrawAspect="Content" ObjectID="_1406444857" r:id="rId94"/>
        </w:object>
      </w:r>
    </w:p>
    <w:p w:rsidR="005E0E76" w:rsidRPr="00E821A8" w:rsidRDefault="00D07601" w:rsidP="005E0E76">
      <w:pPr>
        <w:rPr>
          <w:rFonts w:cstheme="minorHAnsi"/>
          <w:sz w:val="24"/>
          <w:szCs w:val="24"/>
        </w:rPr>
      </w:pPr>
      <w:r w:rsidRPr="00D07601">
        <w:rPr>
          <w:rFonts w:cstheme="minorHAnsi"/>
          <w:sz w:val="24"/>
          <w:szCs w:val="24"/>
        </w:rPr>
        <w:tab/>
      </w:r>
      <w:r w:rsidRPr="00D07601">
        <w:rPr>
          <w:rFonts w:cstheme="minorHAnsi"/>
          <w:sz w:val="24"/>
          <w:szCs w:val="24"/>
        </w:rPr>
        <w:tab/>
      </w:r>
    </w:p>
    <w:p w:rsidR="005E0E76" w:rsidRPr="00E821A8" w:rsidRDefault="00D07601" w:rsidP="005E0E76">
      <w:pPr>
        <w:rPr>
          <w:rFonts w:cstheme="minorHAnsi"/>
          <w:sz w:val="24"/>
          <w:szCs w:val="24"/>
        </w:rPr>
      </w:pPr>
      <w:r w:rsidRPr="00D07601">
        <w:rPr>
          <w:rFonts w:cstheme="minorHAnsi"/>
          <w:sz w:val="24"/>
          <w:szCs w:val="24"/>
        </w:rPr>
        <w:t>Use Case scenario:</w:t>
      </w:r>
    </w:p>
    <w:tbl>
      <w:tblPr>
        <w:tblW w:w="0" w:type="auto"/>
        <w:tblInd w:w="2" w:type="dxa"/>
        <w:tblCellMar>
          <w:left w:w="0" w:type="dxa"/>
          <w:right w:w="0" w:type="dxa"/>
        </w:tblCellMar>
        <w:tblLook w:val="0000"/>
      </w:tblPr>
      <w:tblGrid>
        <w:gridCol w:w="1793"/>
        <w:gridCol w:w="3622"/>
        <w:gridCol w:w="3531"/>
      </w:tblGrid>
      <w:tr w:rsidR="005E0E76" w:rsidRPr="00E821A8" w:rsidTr="00946F40">
        <w:tc>
          <w:tcPr>
            <w:tcW w:w="1793"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D07601" w:rsidP="00946F40">
            <w:pPr>
              <w:rPr>
                <w:rFonts w:cstheme="minorHAnsi"/>
                <w:sz w:val="24"/>
                <w:szCs w:val="24"/>
              </w:rPr>
            </w:pPr>
            <w:r w:rsidRPr="00D07601">
              <w:rPr>
                <w:rFonts w:cstheme="minorHAnsi"/>
                <w:sz w:val="24"/>
                <w:szCs w:val="24"/>
              </w:rPr>
              <w:t>User Case ID</w:t>
            </w:r>
          </w:p>
        </w:tc>
        <w:tc>
          <w:tcPr>
            <w:tcW w:w="7153"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5E0E76" w:rsidRPr="00E821A8" w:rsidRDefault="00D07601" w:rsidP="00946F40">
            <w:pPr>
              <w:rPr>
                <w:rFonts w:cstheme="minorHAnsi"/>
                <w:sz w:val="24"/>
                <w:szCs w:val="24"/>
              </w:rPr>
            </w:pPr>
            <w:r w:rsidRPr="00D07601">
              <w:rPr>
                <w:rFonts w:eastAsia="SimSun" w:cstheme="minorHAnsi"/>
                <w:sz w:val="24"/>
                <w:szCs w:val="24"/>
                <w:lang w:eastAsia="zh-CN"/>
              </w:rPr>
              <w:t>Project Eye_UC14</w:t>
            </w:r>
          </w:p>
        </w:tc>
      </w:tr>
      <w:tr w:rsidR="005E0E76" w:rsidRPr="00E821A8" w:rsidTr="00946F40">
        <w:tc>
          <w:tcPr>
            <w:tcW w:w="1793"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D07601" w:rsidP="00946F40">
            <w:pPr>
              <w:rPr>
                <w:rFonts w:cstheme="minorHAnsi"/>
                <w:sz w:val="24"/>
                <w:szCs w:val="24"/>
              </w:rPr>
            </w:pPr>
            <w:r w:rsidRPr="00D07601">
              <w:rPr>
                <w:rFonts w:cstheme="minorHAnsi"/>
                <w:sz w:val="24"/>
                <w:szCs w:val="24"/>
              </w:rPr>
              <w:t>Name</w:t>
            </w:r>
          </w:p>
        </w:tc>
        <w:tc>
          <w:tcPr>
            <w:tcW w:w="7153"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SimSun" w:cstheme="minorHAnsi"/>
                <w:sz w:val="24"/>
                <w:szCs w:val="24"/>
                <w:lang w:eastAsia="zh-CN"/>
              </w:rPr>
            </w:pPr>
            <w:r w:rsidRPr="00D07601">
              <w:rPr>
                <w:rFonts w:cstheme="minorHAnsi"/>
                <w:sz w:val="24"/>
                <w:szCs w:val="24"/>
              </w:rPr>
              <w:t>Delete Change Request Use Case</w:t>
            </w:r>
          </w:p>
        </w:tc>
      </w:tr>
      <w:tr w:rsidR="005E0E76" w:rsidRPr="00E821A8" w:rsidTr="00946F40">
        <w:tc>
          <w:tcPr>
            <w:tcW w:w="1793"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Goal</w:t>
            </w:r>
          </w:p>
        </w:tc>
        <w:tc>
          <w:tcPr>
            <w:tcW w:w="7153"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SimSun" w:cstheme="minorHAnsi"/>
                <w:sz w:val="24"/>
                <w:szCs w:val="24"/>
                <w:lang w:eastAsia="zh-CN"/>
              </w:rPr>
            </w:pPr>
            <w:r w:rsidRPr="00D07601">
              <w:rPr>
                <w:rFonts w:cstheme="minorHAnsi"/>
                <w:sz w:val="24"/>
                <w:szCs w:val="24"/>
              </w:rPr>
              <w:t>This function allows project manager and team member to delete a project’s change request</w:t>
            </w:r>
          </w:p>
        </w:tc>
      </w:tr>
      <w:tr w:rsidR="005E0E76" w:rsidRPr="00E821A8" w:rsidTr="00946F40">
        <w:tc>
          <w:tcPr>
            <w:tcW w:w="1793"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Actors</w:t>
            </w:r>
          </w:p>
        </w:tc>
        <w:tc>
          <w:tcPr>
            <w:tcW w:w="7153"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SimSun" w:cstheme="minorHAnsi"/>
                <w:sz w:val="24"/>
                <w:szCs w:val="24"/>
                <w:lang w:eastAsia="zh-CN"/>
              </w:rPr>
            </w:pPr>
            <w:r w:rsidRPr="00D07601">
              <w:rPr>
                <w:rFonts w:cstheme="minorHAnsi"/>
                <w:sz w:val="24"/>
                <w:szCs w:val="24"/>
              </w:rPr>
              <w:t>Project Manager, Team member</w:t>
            </w:r>
          </w:p>
        </w:tc>
      </w:tr>
      <w:tr w:rsidR="005E0E76" w:rsidRPr="00E821A8" w:rsidTr="00946F40">
        <w:tc>
          <w:tcPr>
            <w:tcW w:w="1793"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Pre-conditions</w:t>
            </w:r>
          </w:p>
        </w:tc>
        <w:tc>
          <w:tcPr>
            <w:tcW w:w="7153"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SimSun" w:cstheme="minorHAnsi"/>
                <w:sz w:val="24"/>
                <w:szCs w:val="24"/>
                <w:lang w:eastAsia="zh-CN"/>
              </w:rPr>
            </w:pPr>
            <w:r w:rsidRPr="00D07601">
              <w:rPr>
                <w:rFonts w:eastAsia="SimSun" w:cstheme="minorHAnsi"/>
                <w:sz w:val="24"/>
                <w:szCs w:val="24"/>
                <w:lang w:eastAsia="zh-CN"/>
              </w:rPr>
              <w:t>Logged user that is a project manager or team member</w:t>
            </w:r>
          </w:p>
        </w:tc>
      </w:tr>
      <w:tr w:rsidR="005E0E76" w:rsidRPr="00E821A8" w:rsidTr="00946F40">
        <w:tc>
          <w:tcPr>
            <w:tcW w:w="1793"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Post-conditions</w:t>
            </w:r>
          </w:p>
        </w:tc>
        <w:tc>
          <w:tcPr>
            <w:tcW w:w="7153" w:type="dxa"/>
            <w:gridSpan w:val="2"/>
            <w:tcBorders>
              <w:top w:val="nil"/>
              <w:left w:val="nil"/>
              <w:right w:val="single" w:sz="8"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SimSun" w:cstheme="minorHAnsi"/>
                <w:sz w:val="24"/>
                <w:szCs w:val="24"/>
                <w:lang w:eastAsia="zh-CN"/>
              </w:rPr>
            </w:pPr>
            <w:r w:rsidRPr="00D07601">
              <w:rPr>
                <w:rFonts w:eastAsia="SimSun" w:cstheme="minorHAnsi"/>
                <w:sz w:val="24"/>
                <w:szCs w:val="24"/>
                <w:lang w:eastAsia="zh-CN"/>
              </w:rPr>
              <w:t>None</w:t>
            </w:r>
          </w:p>
        </w:tc>
      </w:tr>
      <w:tr w:rsidR="005E0E76" w:rsidRPr="00E821A8" w:rsidTr="00946F40">
        <w:trPr>
          <w:trHeight w:val="2248"/>
        </w:trPr>
        <w:tc>
          <w:tcPr>
            <w:tcW w:w="1793"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Main Flow</w:t>
            </w:r>
          </w:p>
        </w:tc>
        <w:tc>
          <w:tcPr>
            <w:tcW w:w="3622"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SimSun" w:cstheme="minorHAnsi"/>
                <w:sz w:val="24"/>
                <w:szCs w:val="24"/>
                <w:lang w:eastAsia="zh-CN"/>
              </w:rPr>
            </w:pPr>
            <w:r w:rsidRPr="00D07601">
              <w:rPr>
                <w:rFonts w:eastAsia="SimSun" w:cstheme="minorHAnsi"/>
                <w:sz w:val="24"/>
                <w:szCs w:val="24"/>
                <w:lang w:eastAsia="zh-CN"/>
              </w:rPr>
              <w:t>1. Choose tab “Change Request”</w:t>
            </w:r>
          </w:p>
          <w:p w:rsidR="005E0E76" w:rsidRPr="00E821A8" w:rsidRDefault="005E0E76" w:rsidP="00946F40">
            <w:pPr>
              <w:rPr>
                <w:rFonts w:eastAsia="SimSun" w:cstheme="minorHAnsi"/>
                <w:sz w:val="24"/>
                <w:szCs w:val="24"/>
                <w:lang w:eastAsia="zh-CN"/>
              </w:rPr>
            </w:pPr>
          </w:p>
          <w:p w:rsidR="005E0E76" w:rsidRPr="00E821A8" w:rsidRDefault="005E0E76" w:rsidP="00946F40">
            <w:pPr>
              <w:rPr>
                <w:rFonts w:eastAsia="SimSun" w:cstheme="minorHAnsi"/>
                <w:sz w:val="24"/>
                <w:szCs w:val="24"/>
                <w:lang w:eastAsia="zh-CN"/>
              </w:rPr>
            </w:pPr>
          </w:p>
          <w:p w:rsidR="005E0E76" w:rsidRPr="00E821A8" w:rsidRDefault="00D07601" w:rsidP="00946F40">
            <w:pPr>
              <w:rPr>
                <w:rFonts w:eastAsia="SimSun" w:cstheme="minorHAnsi"/>
                <w:sz w:val="24"/>
                <w:szCs w:val="24"/>
                <w:lang w:eastAsia="zh-CN"/>
              </w:rPr>
            </w:pPr>
            <w:r w:rsidRPr="00D07601">
              <w:rPr>
                <w:rFonts w:eastAsia="SimSun" w:cstheme="minorHAnsi"/>
                <w:sz w:val="24"/>
                <w:szCs w:val="24"/>
                <w:lang w:eastAsia="zh-CN"/>
              </w:rPr>
              <w:t>3. Select button “Delete”</w:t>
            </w:r>
          </w:p>
          <w:p w:rsidR="005E0E76" w:rsidRPr="00E821A8" w:rsidRDefault="005E0E76" w:rsidP="00946F40">
            <w:pPr>
              <w:rPr>
                <w:rFonts w:eastAsia="SimSun" w:cstheme="minorHAnsi"/>
                <w:sz w:val="24"/>
                <w:szCs w:val="24"/>
                <w:lang w:eastAsia="zh-CN"/>
              </w:rPr>
            </w:pPr>
          </w:p>
          <w:p w:rsidR="005E0E76" w:rsidRPr="00FD1446" w:rsidRDefault="005E0E76" w:rsidP="00946F40">
            <w:pPr>
              <w:rPr>
                <w:rFonts w:eastAsia="SimSun" w:cstheme="minorHAnsi"/>
                <w:sz w:val="24"/>
                <w:szCs w:val="24"/>
                <w:lang w:eastAsia="zh-CN"/>
              </w:rPr>
            </w:pPr>
          </w:p>
        </w:tc>
        <w:tc>
          <w:tcPr>
            <w:tcW w:w="3531" w:type="dxa"/>
            <w:tcBorders>
              <w:top w:val="nil"/>
              <w:left w:val="nil"/>
              <w:bottom w:val="single" w:sz="8" w:space="0" w:color="auto"/>
              <w:right w:val="single" w:sz="8" w:space="0" w:color="auto"/>
            </w:tcBorders>
            <w:shd w:val="clear" w:color="auto" w:fill="FFFF99"/>
          </w:tcPr>
          <w:p w:rsidR="005E0E76" w:rsidRPr="00E821A8" w:rsidRDefault="005E0E76" w:rsidP="00946F40">
            <w:pPr>
              <w:rPr>
                <w:rFonts w:eastAsia="SimSun" w:cstheme="minorHAnsi"/>
                <w:sz w:val="24"/>
                <w:szCs w:val="24"/>
                <w:lang w:eastAsia="zh-CN"/>
              </w:rPr>
            </w:pPr>
          </w:p>
          <w:p w:rsidR="005E0E76" w:rsidRPr="00E821A8" w:rsidRDefault="00D07601" w:rsidP="00946F40">
            <w:pPr>
              <w:rPr>
                <w:rFonts w:eastAsia="SimSun" w:cstheme="minorHAnsi"/>
                <w:sz w:val="24"/>
                <w:szCs w:val="24"/>
                <w:lang w:eastAsia="zh-CN"/>
              </w:rPr>
            </w:pPr>
            <w:r w:rsidRPr="00D07601">
              <w:rPr>
                <w:rFonts w:eastAsia="SimSun" w:cstheme="minorHAnsi"/>
                <w:sz w:val="24"/>
                <w:szCs w:val="24"/>
                <w:lang w:eastAsia="zh-CN"/>
              </w:rPr>
              <w:t>2. Select the checkbox at the begin of the row you want to delete</w:t>
            </w:r>
          </w:p>
          <w:p w:rsidR="005E0E76" w:rsidRPr="00E821A8" w:rsidRDefault="005E0E76" w:rsidP="00946F40">
            <w:pPr>
              <w:rPr>
                <w:rFonts w:eastAsia="SimSun" w:cstheme="minorHAnsi"/>
                <w:sz w:val="24"/>
                <w:szCs w:val="24"/>
                <w:lang w:eastAsia="zh-CN"/>
              </w:rPr>
            </w:pPr>
          </w:p>
          <w:p w:rsidR="005E0E76" w:rsidRPr="00FD1446" w:rsidRDefault="005E0E76" w:rsidP="00946F40">
            <w:pPr>
              <w:rPr>
                <w:rFonts w:eastAsia="SimSun" w:cstheme="minorHAnsi"/>
                <w:sz w:val="24"/>
                <w:szCs w:val="24"/>
                <w:lang w:eastAsia="zh-CN"/>
              </w:rPr>
            </w:pPr>
          </w:p>
          <w:p w:rsidR="005E0E76" w:rsidRPr="00E821A8" w:rsidRDefault="005E0E76" w:rsidP="00946F40">
            <w:pPr>
              <w:rPr>
                <w:rFonts w:eastAsia="SimSun" w:cstheme="minorHAnsi"/>
                <w:sz w:val="24"/>
                <w:szCs w:val="24"/>
                <w:lang w:eastAsia="zh-CN"/>
              </w:rPr>
            </w:pPr>
          </w:p>
        </w:tc>
      </w:tr>
      <w:tr w:rsidR="005E0E76" w:rsidRPr="00E821A8" w:rsidTr="00946F40">
        <w:tc>
          <w:tcPr>
            <w:tcW w:w="1793"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rPr>
                <w:rFonts w:cstheme="minorHAnsi"/>
                <w:sz w:val="24"/>
                <w:szCs w:val="24"/>
              </w:rPr>
            </w:pPr>
          </w:p>
        </w:tc>
        <w:tc>
          <w:tcPr>
            <w:tcW w:w="7153" w:type="dxa"/>
            <w:gridSpan w:val="2"/>
            <w:tcBorders>
              <w:top w:val="nil"/>
              <w:left w:val="nil"/>
              <w:bottom w:val="single" w:sz="4" w:space="0" w:color="auto"/>
              <w:right w:val="single" w:sz="8" w:space="0" w:color="auto"/>
            </w:tcBorders>
            <w:tcMar>
              <w:top w:w="0" w:type="dxa"/>
              <w:left w:w="108" w:type="dxa"/>
              <w:bottom w:w="0" w:type="dxa"/>
              <w:right w:w="108" w:type="dxa"/>
            </w:tcMar>
          </w:tcPr>
          <w:p w:rsidR="005E0E76" w:rsidRPr="00E821A8" w:rsidRDefault="005E0E76" w:rsidP="00946F40">
            <w:pPr>
              <w:rPr>
                <w:rFonts w:eastAsia="SimSun" w:cstheme="minorHAnsi"/>
                <w:sz w:val="24"/>
                <w:szCs w:val="24"/>
                <w:lang w:eastAsia="zh-CN"/>
              </w:rPr>
            </w:pPr>
          </w:p>
        </w:tc>
      </w:tr>
      <w:tr w:rsidR="005E0E76" w:rsidRPr="00E821A8" w:rsidTr="00946F40">
        <w:tc>
          <w:tcPr>
            <w:tcW w:w="1793"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Open Issues</w:t>
            </w:r>
          </w:p>
        </w:tc>
        <w:tc>
          <w:tcPr>
            <w:tcW w:w="7153"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N/A</w:t>
            </w:r>
          </w:p>
        </w:tc>
      </w:tr>
      <w:tr w:rsidR="005E0E76" w:rsidRPr="00E821A8" w:rsidTr="00946F40">
        <w:tc>
          <w:tcPr>
            <w:tcW w:w="1793"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Relationship</w:t>
            </w:r>
          </w:p>
        </w:tc>
        <w:tc>
          <w:tcPr>
            <w:tcW w:w="7153"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N/A</w:t>
            </w:r>
          </w:p>
        </w:tc>
      </w:tr>
      <w:tr w:rsidR="005E0E76" w:rsidRPr="00E821A8" w:rsidTr="00946F40">
        <w:tc>
          <w:tcPr>
            <w:tcW w:w="1793"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Business Rule</w:t>
            </w:r>
          </w:p>
        </w:tc>
        <w:tc>
          <w:tcPr>
            <w:tcW w:w="7153"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N/A</w:t>
            </w:r>
          </w:p>
        </w:tc>
      </w:tr>
      <w:tr w:rsidR="005E0E76" w:rsidRPr="00E821A8" w:rsidTr="00946F40">
        <w:tc>
          <w:tcPr>
            <w:tcW w:w="1793"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Priority</w:t>
            </w:r>
          </w:p>
        </w:tc>
        <w:tc>
          <w:tcPr>
            <w:tcW w:w="7153"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N/A</w:t>
            </w:r>
          </w:p>
        </w:tc>
      </w:tr>
    </w:tbl>
    <w:p w:rsidR="005E0E76" w:rsidRPr="00E821A8" w:rsidRDefault="00D07601" w:rsidP="00C5295B">
      <w:pPr>
        <w:pStyle w:val="Heading4"/>
        <w:rPr>
          <w:rFonts w:asciiTheme="minorHAnsi" w:hAnsiTheme="minorHAnsi" w:cstheme="minorHAnsi"/>
          <w:b w:val="0"/>
          <w:sz w:val="24"/>
          <w:szCs w:val="24"/>
        </w:rPr>
      </w:pPr>
      <w:bookmarkStart w:id="275" w:name="_Toc332351167"/>
      <w:r w:rsidRPr="00D07601">
        <w:rPr>
          <w:rFonts w:asciiTheme="minorHAnsi" w:hAnsiTheme="minorHAnsi" w:cstheme="minorHAnsi"/>
          <w:b w:val="0"/>
          <w:sz w:val="24"/>
          <w:szCs w:val="24"/>
        </w:rPr>
        <w:lastRenderedPageBreak/>
        <w:t>2.4.15 Add Product</w:t>
      </w:r>
      <w:bookmarkEnd w:id="275"/>
    </w:p>
    <w:bookmarkStart w:id="276" w:name="_Toc326241055"/>
    <w:p w:rsidR="003D7084" w:rsidRDefault="005E0E76">
      <w:pPr>
        <w:rPr>
          <w:rFonts w:cstheme="minorHAnsi"/>
          <w:sz w:val="24"/>
          <w:szCs w:val="24"/>
        </w:rPr>
      </w:pPr>
      <w:r w:rsidRPr="00E821A8">
        <w:rPr>
          <w:rFonts w:cstheme="minorHAnsi"/>
          <w:sz w:val="24"/>
          <w:szCs w:val="24"/>
        </w:rPr>
        <w:object w:dxaOrig="7693" w:dyaOrig="1660">
          <v:shape id="_x0000_i1065" type="#_x0000_t75" style="width:385.1pt;height:82.9pt" o:ole="">
            <v:imagedata r:id="rId95" o:title=""/>
          </v:shape>
          <o:OLEObject Type="Embed" ProgID="Visio.Drawing.11" ShapeID="_x0000_i1065" DrawAspect="Content" ObjectID="_1406444858" r:id="rId96"/>
        </w:object>
      </w:r>
      <w:bookmarkEnd w:id="276"/>
      <w:r w:rsidR="00D07601" w:rsidRPr="00D07601">
        <w:rPr>
          <w:rFonts w:cstheme="minorHAnsi"/>
          <w:sz w:val="24"/>
          <w:szCs w:val="24"/>
        </w:rPr>
        <w:tab/>
      </w:r>
    </w:p>
    <w:p w:rsidR="005E0E76" w:rsidRPr="00E821A8" w:rsidRDefault="00D07601" w:rsidP="005E0E76">
      <w:pPr>
        <w:rPr>
          <w:rFonts w:cstheme="minorHAnsi"/>
          <w:sz w:val="24"/>
          <w:szCs w:val="24"/>
        </w:rPr>
      </w:pPr>
      <w:r w:rsidRPr="00D07601">
        <w:rPr>
          <w:rFonts w:cstheme="minorHAnsi"/>
          <w:sz w:val="24"/>
          <w:szCs w:val="24"/>
        </w:rPr>
        <w:t>Use Case scenario:</w:t>
      </w:r>
    </w:p>
    <w:tbl>
      <w:tblPr>
        <w:tblW w:w="0" w:type="auto"/>
        <w:tblInd w:w="2" w:type="dxa"/>
        <w:tblCellMar>
          <w:left w:w="0" w:type="dxa"/>
          <w:right w:w="0" w:type="dxa"/>
        </w:tblCellMar>
        <w:tblLook w:val="0000"/>
      </w:tblPr>
      <w:tblGrid>
        <w:gridCol w:w="1790"/>
        <w:gridCol w:w="3631"/>
        <w:gridCol w:w="3525"/>
      </w:tblGrid>
      <w:tr w:rsidR="005E0E76" w:rsidRPr="00E821A8" w:rsidTr="00946F40">
        <w:tc>
          <w:tcPr>
            <w:tcW w:w="1790"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D07601" w:rsidP="00946F40">
            <w:pPr>
              <w:rPr>
                <w:rFonts w:cstheme="minorHAnsi"/>
                <w:sz w:val="24"/>
                <w:szCs w:val="24"/>
              </w:rPr>
            </w:pPr>
            <w:r w:rsidRPr="00D07601">
              <w:rPr>
                <w:rFonts w:cstheme="minorHAnsi"/>
                <w:sz w:val="24"/>
                <w:szCs w:val="24"/>
              </w:rPr>
              <w:t>User Case ID</w:t>
            </w:r>
          </w:p>
        </w:tc>
        <w:tc>
          <w:tcPr>
            <w:tcW w:w="7156"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5E0E76" w:rsidRPr="00E821A8" w:rsidRDefault="00D07601" w:rsidP="00946F40">
            <w:pPr>
              <w:rPr>
                <w:rFonts w:cstheme="minorHAnsi"/>
                <w:sz w:val="24"/>
                <w:szCs w:val="24"/>
              </w:rPr>
            </w:pPr>
            <w:r w:rsidRPr="00D07601">
              <w:rPr>
                <w:rFonts w:eastAsia="SimSun" w:cstheme="minorHAnsi"/>
                <w:sz w:val="24"/>
                <w:szCs w:val="24"/>
                <w:lang w:eastAsia="zh-CN"/>
              </w:rPr>
              <w:t>Project Eye_UC15</w:t>
            </w:r>
          </w:p>
        </w:tc>
      </w:tr>
      <w:tr w:rsidR="005E0E76" w:rsidRPr="00E821A8" w:rsidTr="00946F40">
        <w:tc>
          <w:tcPr>
            <w:tcW w:w="179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D07601" w:rsidP="00946F40">
            <w:pPr>
              <w:rPr>
                <w:rFonts w:cstheme="minorHAnsi"/>
                <w:sz w:val="24"/>
                <w:szCs w:val="24"/>
              </w:rPr>
            </w:pPr>
            <w:r w:rsidRPr="00D07601">
              <w:rPr>
                <w:rFonts w:cstheme="minorHAnsi"/>
                <w:sz w:val="24"/>
                <w:szCs w:val="24"/>
              </w:rPr>
              <w:t>Name</w:t>
            </w:r>
          </w:p>
        </w:tc>
        <w:tc>
          <w:tcPr>
            <w:tcW w:w="7156"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SimSun" w:cstheme="minorHAnsi"/>
                <w:sz w:val="24"/>
                <w:szCs w:val="24"/>
                <w:lang w:eastAsia="zh-CN"/>
              </w:rPr>
            </w:pPr>
            <w:r w:rsidRPr="00D07601">
              <w:rPr>
                <w:rFonts w:cstheme="minorHAnsi"/>
                <w:sz w:val="24"/>
                <w:szCs w:val="24"/>
              </w:rPr>
              <w:t>Add Product Use Case</w:t>
            </w:r>
          </w:p>
        </w:tc>
      </w:tr>
      <w:tr w:rsidR="005E0E76" w:rsidRPr="00E821A8" w:rsidTr="00946F40">
        <w:tc>
          <w:tcPr>
            <w:tcW w:w="179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Goal</w:t>
            </w:r>
          </w:p>
        </w:tc>
        <w:tc>
          <w:tcPr>
            <w:tcW w:w="7156"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SimSun" w:cstheme="minorHAnsi"/>
                <w:sz w:val="24"/>
                <w:szCs w:val="24"/>
                <w:lang w:eastAsia="zh-CN"/>
              </w:rPr>
            </w:pPr>
            <w:r w:rsidRPr="00D07601">
              <w:rPr>
                <w:rFonts w:cstheme="minorHAnsi"/>
                <w:sz w:val="24"/>
                <w:szCs w:val="24"/>
              </w:rPr>
              <w:t>This function allows project manager and team member to add a project’s product</w:t>
            </w:r>
          </w:p>
        </w:tc>
      </w:tr>
      <w:tr w:rsidR="005E0E76" w:rsidRPr="00E821A8" w:rsidTr="00946F40">
        <w:tc>
          <w:tcPr>
            <w:tcW w:w="179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Actors</w:t>
            </w:r>
          </w:p>
        </w:tc>
        <w:tc>
          <w:tcPr>
            <w:tcW w:w="7156"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SimSun" w:cstheme="minorHAnsi"/>
                <w:sz w:val="24"/>
                <w:szCs w:val="24"/>
                <w:lang w:eastAsia="zh-CN"/>
              </w:rPr>
            </w:pPr>
            <w:r w:rsidRPr="00D07601">
              <w:rPr>
                <w:rFonts w:cstheme="minorHAnsi"/>
                <w:sz w:val="24"/>
                <w:szCs w:val="24"/>
              </w:rPr>
              <w:t>Project Manager, Team Member</w:t>
            </w:r>
          </w:p>
        </w:tc>
      </w:tr>
      <w:tr w:rsidR="005E0E76" w:rsidRPr="00E821A8" w:rsidTr="00946F40">
        <w:tc>
          <w:tcPr>
            <w:tcW w:w="179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Pre-conditions</w:t>
            </w:r>
          </w:p>
        </w:tc>
        <w:tc>
          <w:tcPr>
            <w:tcW w:w="7156"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SimSun" w:cstheme="minorHAnsi"/>
                <w:sz w:val="24"/>
                <w:szCs w:val="24"/>
                <w:lang w:eastAsia="zh-CN"/>
              </w:rPr>
            </w:pPr>
            <w:r w:rsidRPr="00D07601">
              <w:rPr>
                <w:rFonts w:eastAsia="SimSun" w:cstheme="minorHAnsi"/>
                <w:sz w:val="24"/>
                <w:szCs w:val="24"/>
                <w:lang w:eastAsia="zh-CN"/>
              </w:rPr>
              <w:t>Logged user that is a project manager or team member</w:t>
            </w:r>
          </w:p>
        </w:tc>
      </w:tr>
      <w:tr w:rsidR="005E0E76" w:rsidRPr="00E821A8" w:rsidTr="00946F40">
        <w:tc>
          <w:tcPr>
            <w:tcW w:w="179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Post-conditions</w:t>
            </w:r>
          </w:p>
        </w:tc>
        <w:tc>
          <w:tcPr>
            <w:tcW w:w="7156" w:type="dxa"/>
            <w:gridSpan w:val="2"/>
            <w:tcBorders>
              <w:top w:val="nil"/>
              <w:left w:val="nil"/>
              <w:right w:val="single" w:sz="8"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SimSun" w:cstheme="minorHAnsi"/>
                <w:sz w:val="24"/>
                <w:szCs w:val="24"/>
                <w:lang w:eastAsia="zh-CN"/>
              </w:rPr>
            </w:pPr>
            <w:r w:rsidRPr="00D07601">
              <w:rPr>
                <w:rFonts w:eastAsia="SimSun" w:cstheme="minorHAnsi"/>
                <w:sz w:val="24"/>
                <w:szCs w:val="24"/>
                <w:lang w:eastAsia="zh-CN"/>
              </w:rPr>
              <w:t>None</w:t>
            </w:r>
          </w:p>
        </w:tc>
      </w:tr>
      <w:tr w:rsidR="005E0E76" w:rsidRPr="00E821A8" w:rsidTr="00946F40">
        <w:trPr>
          <w:trHeight w:val="2248"/>
        </w:trPr>
        <w:tc>
          <w:tcPr>
            <w:tcW w:w="179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Main Flow</w:t>
            </w:r>
          </w:p>
        </w:tc>
        <w:tc>
          <w:tcPr>
            <w:tcW w:w="3631"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SimSun" w:cstheme="minorHAnsi"/>
                <w:sz w:val="24"/>
                <w:szCs w:val="24"/>
                <w:lang w:eastAsia="zh-CN"/>
              </w:rPr>
            </w:pPr>
            <w:r w:rsidRPr="00D07601">
              <w:rPr>
                <w:rFonts w:eastAsia="SimSun" w:cstheme="minorHAnsi"/>
                <w:sz w:val="24"/>
                <w:szCs w:val="24"/>
                <w:lang w:eastAsia="zh-CN"/>
              </w:rPr>
              <w:t>1. Choose tab “Product”</w:t>
            </w:r>
          </w:p>
          <w:p w:rsidR="005E0E76" w:rsidRPr="00E821A8" w:rsidRDefault="005E0E76" w:rsidP="00946F40">
            <w:pPr>
              <w:rPr>
                <w:rFonts w:eastAsia="SimSun" w:cstheme="minorHAnsi"/>
                <w:sz w:val="24"/>
                <w:szCs w:val="24"/>
                <w:lang w:eastAsia="zh-CN"/>
              </w:rPr>
            </w:pPr>
          </w:p>
          <w:p w:rsidR="005E0E76" w:rsidRPr="00E821A8" w:rsidRDefault="00D07601" w:rsidP="00946F40">
            <w:pPr>
              <w:rPr>
                <w:rFonts w:eastAsia="SimSun" w:cstheme="minorHAnsi"/>
                <w:sz w:val="24"/>
                <w:szCs w:val="24"/>
                <w:lang w:eastAsia="zh-CN"/>
              </w:rPr>
            </w:pPr>
            <w:r w:rsidRPr="00D07601">
              <w:rPr>
                <w:rFonts w:eastAsia="SimSun" w:cstheme="minorHAnsi"/>
                <w:sz w:val="24"/>
                <w:szCs w:val="24"/>
                <w:lang w:eastAsia="zh-CN"/>
              </w:rPr>
              <w:t>3. Fill in the product’s information then select button “Submit”</w:t>
            </w:r>
          </w:p>
          <w:p w:rsidR="005E0E76" w:rsidRPr="00E821A8" w:rsidRDefault="005E0E76" w:rsidP="00946F40">
            <w:pPr>
              <w:rPr>
                <w:rFonts w:eastAsia="SimSun" w:cstheme="minorHAnsi"/>
                <w:sz w:val="24"/>
                <w:szCs w:val="24"/>
                <w:lang w:eastAsia="zh-CN"/>
              </w:rPr>
            </w:pPr>
          </w:p>
          <w:p w:rsidR="005E0E76" w:rsidRPr="00FD1446" w:rsidRDefault="005E0E76" w:rsidP="00946F40">
            <w:pPr>
              <w:rPr>
                <w:rFonts w:eastAsia="SimSun" w:cstheme="minorHAnsi"/>
                <w:sz w:val="24"/>
                <w:szCs w:val="24"/>
                <w:lang w:eastAsia="zh-CN"/>
              </w:rPr>
            </w:pPr>
          </w:p>
        </w:tc>
        <w:tc>
          <w:tcPr>
            <w:tcW w:w="3525" w:type="dxa"/>
            <w:tcBorders>
              <w:top w:val="nil"/>
              <w:left w:val="nil"/>
              <w:bottom w:val="single" w:sz="8" w:space="0" w:color="auto"/>
              <w:right w:val="single" w:sz="8" w:space="0" w:color="auto"/>
            </w:tcBorders>
            <w:shd w:val="clear" w:color="auto" w:fill="FFFF99"/>
          </w:tcPr>
          <w:p w:rsidR="005E0E76" w:rsidRPr="00E821A8" w:rsidRDefault="005E0E76" w:rsidP="00946F40">
            <w:pPr>
              <w:rPr>
                <w:rFonts w:eastAsia="SimSun" w:cstheme="minorHAnsi"/>
                <w:sz w:val="24"/>
                <w:szCs w:val="24"/>
                <w:lang w:eastAsia="zh-CN"/>
              </w:rPr>
            </w:pPr>
          </w:p>
          <w:p w:rsidR="005E0E76" w:rsidRPr="00E821A8" w:rsidRDefault="00D07601" w:rsidP="00946F40">
            <w:pPr>
              <w:rPr>
                <w:rFonts w:eastAsia="SimSun" w:cstheme="minorHAnsi"/>
                <w:sz w:val="24"/>
                <w:szCs w:val="24"/>
                <w:lang w:eastAsia="zh-CN"/>
              </w:rPr>
            </w:pPr>
            <w:r w:rsidRPr="00D07601">
              <w:rPr>
                <w:rFonts w:eastAsia="SimSun" w:cstheme="minorHAnsi"/>
                <w:sz w:val="24"/>
                <w:szCs w:val="24"/>
                <w:lang w:eastAsia="zh-CN"/>
              </w:rPr>
              <w:t>2. Select link “Add new Product”</w:t>
            </w:r>
          </w:p>
          <w:p w:rsidR="005E0E76" w:rsidRPr="00E821A8" w:rsidRDefault="005E0E76" w:rsidP="00946F40">
            <w:pPr>
              <w:rPr>
                <w:rFonts w:eastAsia="SimSun" w:cstheme="minorHAnsi"/>
                <w:sz w:val="24"/>
                <w:szCs w:val="24"/>
                <w:lang w:eastAsia="zh-CN"/>
              </w:rPr>
            </w:pPr>
          </w:p>
          <w:p w:rsidR="005E0E76" w:rsidRPr="00FD1446" w:rsidRDefault="005E0E76" w:rsidP="00946F40">
            <w:pPr>
              <w:rPr>
                <w:rFonts w:eastAsia="SimSun" w:cstheme="minorHAnsi"/>
                <w:sz w:val="24"/>
                <w:szCs w:val="24"/>
                <w:lang w:eastAsia="zh-CN"/>
              </w:rPr>
            </w:pPr>
          </w:p>
          <w:p w:rsidR="005E0E76" w:rsidRPr="00E821A8" w:rsidRDefault="005E0E76" w:rsidP="00946F40">
            <w:pPr>
              <w:rPr>
                <w:rFonts w:eastAsia="SimSun" w:cstheme="minorHAnsi"/>
                <w:sz w:val="24"/>
                <w:szCs w:val="24"/>
                <w:lang w:eastAsia="zh-CN"/>
              </w:rPr>
            </w:pPr>
          </w:p>
        </w:tc>
      </w:tr>
      <w:tr w:rsidR="005E0E76" w:rsidRPr="00E821A8" w:rsidTr="00946F40">
        <w:tc>
          <w:tcPr>
            <w:tcW w:w="1790"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rPr>
                <w:rFonts w:cstheme="minorHAnsi"/>
                <w:sz w:val="24"/>
                <w:szCs w:val="24"/>
              </w:rPr>
            </w:pPr>
          </w:p>
        </w:tc>
        <w:tc>
          <w:tcPr>
            <w:tcW w:w="7156" w:type="dxa"/>
            <w:gridSpan w:val="2"/>
            <w:tcBorders>
              <w:top w:val="nil"/>
              <w:left w:val="nil"/>
              <w:bottom w:val="single" w:sz="4" w:space="0" w:color="auto"/>
              <w:right w:val="single" w:sz="8" w:space="0" w:color="auto"/>
            </w:tcBorders>
            <w:tcMar>
              <w:top w:w="0" w:type="dxa"/>
              <w:left w:w="108" w:type="dxa"/>
              <w:bottom w:w="0" w:type="dxa"/>
              <w:right w:w="108" w:type="dxa"/>
            </w:tcMar>
          </w:tcPr>
          <w:p w:rsidR="005E0E76" w:rsidRPr="00E821A8" w:rsidRDefault="005E0E76" w:rsidP="00946F40">
            <w:pPr>
              <w:rPr>
                <w:rFonts w:eastAsia="SimSun" w:cstheme="minorHAnsi"/>
                <w:sz w:val="24"/>
                <w:szCs w:val="24"/>
                <w:lang w:eastAsia="zh-CN"/>
              </w:rPr>
            </w:pPr>
          </w:p>
        </w:tc>
      </w:tr>
      <w:tr w:rsidR="005E0E76" w:rsidRPr="00E821A8" w:rsidTr="00946F40">
        <w:tc>
          <w:tcPr>
            <w:tcW w:w="1790"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Open Issues</w:t>
            </w:r>
          </w:p>
        </w:tc>
        <w:tc>
          <w:tcPr>
            <w:tcW w:w="7156"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N/A</w:t>
            </w:r>
          </w:p>
        </w:tc>
      </w:tr>
      <w:tr w:rsidR="005E0E76" w:rsidRPr="00E821A8" w:rsidTr="00946F40">
        <w:tc>
          <w:tcPr>
            <w:tcW w:w="1790"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Relationship</w:t>
            </w:r>
          </w:p>
        </w:tc>
        <w:tc>
          <w:tcPr>
            <w:tcW w:w="7156"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N/A</w:t>
            </w:r>
          </w:p>
        </w:tc>
      </w:tr>
      <w:tr w:rsidR="005E0E76" w:rsidRPr="00E821A8" w:rsidTr="00946F40">
        <w:tc>
          <w:tcPr>
            <w:tcW w:w="1790"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Business Rule</w:t>
            </w:r>
          </w:p>
        </w:tc>
        <w:tc>
          <w:tcPr>
            <w:tcW w:w="7156"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N/A</w:t>
            </w:r>
          </w:p>
        </w:tc>
      </w:tr>
      <w:tr w:rsidR="005E0E76" w:rsidRPr="00E821A8" w:rsidTr="00946F40">
        <w:tc>
          <w:tcPr>
            <w:tcW w:w="1790"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Priority</w:t>
            </w:r>
          </w:p>
        </w:tc>
        <w:tc>
          <w:tcPr>
            <w:tcW w:w="7156"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N/A</w:t>
            </w:r>
          </w:p>
        </w:tc>
      </w:tr>
    </w:tbl>
    <w:p w:rsidR="005E0E76" w:rsidRPr="00E821A8" w:rsidRDefault="00D07601" w:rsidP="005E0E76">
      <w:pPr>
        <w:rPr>
          <w:rFonts w:cstheme="minorHAnsi"/>
          <w:sz w:val="24"/>
          <w:szCs w:val="24"/>
        </w:rPr>
      </w:pPr>
      <w:bookmarkStart w:id="277" w:name="_Toc332351168"/>
      <w:bookmarkStart w:id="278" w:name="_Toc326241056"/>
      <w:r w:rsidRPr="00D07601">
        <w:rPr>
          <w:rStyle w:val="Heading4Char"/>
          <w:rFonts w:asciiTheme="minorHAnsi" w:hAnsiTheme="minorHAnsi" w:cstheme="minorHAnsi"/>
          <w:sz w:val="24"/>
          <w:szCs w:val="24"/>
        </w:rPr>
        <w:t>2.4.16 Edit Product</w:t>
      </w:r>
      <w:bookmarkEnd w:id="277"/>
      <w:r w:rsidRPr="00D07601">
        <w:rPr>
          <w:rStyle w:val="Heading4Char"/>
          <w:rFonts w:asciiTheme="minorHAnsi" w:hAnsiTheme="minorHAnsi" w:cstheme="minorHAnsi"/>
          <w:sz w:val="24"/>
          <w:szCs w:val="24"/>
        </w:rPr>
        <w:br/>
      </w:r>
      <w:r w:rsidRPr="00D07601">
        <w:rPr>
          <w:rFonts w:cstheme="minorHAnsi"/>
          <w:sz w:val="24"/>
          <w:szCs w:val="24"/>
        </w:rPr>
        <w:br/>
      </w:r>
      <w:bookmarkEnd w:id="278"/>
      <w:r w:rsidR="005E0E76" w:rsidRPr="00E821A8">
        <w:rPr>
          <w:rFonts w:cstheme="minorHAnsi"/>
          <w:sz w:val="24"/>
          <w:szCs w:val="24"/>
        </w:rPr>
        <w:object w:dxaOrig="7693" w:dyaOrig="1660">
          <v:shape id="_x0000_i1066" type="#_x0000_t75" style="width:385.1pt;height:82.9pt" o:ole="">
            <v:imagedata r:id="rId97" o:title=""/>
          </v:shape>
          <o:OLEObject Type="Embed" ProgID="Visio.Drawing.11" ShapeID="_x0000_i1066" DrawAspect="Content" ObjectID="_1406444859" r:id="rId98"/>
        </w:object>
      </w:r>
      <w:r w:rsidRPr="00D07601">
        <w:rPr>
          <w:rFonts w:cstheme="minorHAnsi"/>
          <w:sz w:val="24"/>
          <w:szCs w:val="24"/>
        </w:rPr>
        <w:tab/>
      </w:r>
    </w:p>
    <w:p w:rsidR="005E0E76" w:rsidRPr="00E821A8" w:rsidRDefault="00D07601" w:rsidP="005E0E76">
      <w:pPr>
        <w:rPr>
          <w:rFonts w:cstheme="minorHAnsi"/>
          <w:sz w:val="24"/>
          <w:szCs w:val="24"/>
        </w:rPr>
      </w:pPr>
      <w:r w:rsidRPr="00D07601">
        <w:rPr>
          <w:rFonts w:cstheme="minorHAnsi"/>
          <w:sz w:val="24"/>
          <w:szCs w:val="24"/>
        </w:rPr>
        <w:t>Use Case scenario:</w:t>
      </w:r>
    </w:p>
    <w:tbl>
      <w:tblPr>
        <w:tblW w:w="0" w:type="auto"/>
        <w:tblInd w:w="2" w:type="dxa"/>
        <w:tblCellMar>
          <w:left w:w="0" w:type="dxa"/>
          <w:right w:w="0" w:type="dxa"/>
        </w:tblCellMar>
        <w:tblLook w:val="0000"/>
      </w:tblPr>
      <w:tblGrid>
        <w:gridCol w:w="1791"/>
        <w:gridCol w:w="3633"/>
        <w:gridCol w:w="3522"/>
      </w:tblGrid>
      <w:tr w:rsidR="005E0E76" w:rsidRPr="00E821A8" w:rsidTr="00946F40">
        <w:tc>
          <w:tcPr>
            <w:tcW w:w="1791"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D07601" w:rsidP="00946F40">
            <w:pPr>
              <w:rPr>
                <w:rFonts w:cstheme="minorHAnsi"/>
                <w:sz w:val="24"/>
                <w:szCs w:val="24"/>
              </w:rPr>
            </w:pPr>
            <w:r w:rsidRPr="00D07601">
              <w:rPr>
                <w:rFonts w:cstheme="minorHAnsi"/>
                <w:sz w:val="24"/>
                <w:szCs w:val="24"/>
              </w:rPr>
              <w:lastRenderedPageBreak/>
              <w:t>User Case ID</w:t>
            </w:r>
          </w:p>
        </w:tc>
        <w:tc>
          <w:tcPr>
            <w:tcW w:w="7155"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5E0E76" w:rsidRPr="00E821A8" w:rsidRDefault="00D07601" w:rsidP="00946F40">
            <w:pPr>
              <w:rPr>
                <w:rFonts w:cstheme="minorHAnsi"/>
                <w:sz w:val="24"/>
                <w:szCs w:val="24"/>
              </w:rPr>
            </w:pPr>
            <w:r w:rsidRPr="00D07601">
              <w:rPr>
                <w:rFonts w:eastAsia="SimSun" w:cstheme="minorHAnsi"/>
                <w:sz w:val="24"/>
                <w:szCs w:val="24"/>
                <w:lang w:eastAsia="zh-CN"/>
              </w:rPr>
              <w:t>Project Eye_UC16</w:t>
            </w:r>
          </w:p>
        </w:tc>
      </w:tr>
      <w:tr w:rsidR="005E0E76" w:rsidRPr="00E821A8" w:rsidTr="00946F40">
        <w:tc>
          <w:tcPr>
            <w:tcW w:w="1791"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D07601" w:rsidP="00946F40">
            <w:pPr>
              <w:rPr>
                <w:rFonts w:cstheme="minorHAnsi"/>
                <w:sz w:val="24"/>
                <w:szCs w:val="24"/>
              </w:rPr>
            </w:pPr>
            <w:r w:rsidRPr="00D07601">
              <w:rPr>
                <w:rFonts w:cstheme="minorHAnsi"/>
                <w:sz w:val="24"/>
                <w:szCs w:val="24"/>
              </w:rPr>
              <w:t>Name</w:t>
            </w:r>
          </w:p>
        </w:tc>
        <w:tc>
          <w:tcPr>
            <w:tcW w:w="7155"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SimSun" w:cstheme="minorHAnsi"/>
                <w:sz w:val="24"/>
                <w:szCs w:val="24"/>
                <w:lang w:eastAsia="zh-CN"/>
              </w:rPr>
            </w:pPr>
            <w:r w:rsidRPr="00D07601">
              <w:rPr>
                <w:rFonts w:cstheme="minorHAnsi"/>
                <w:sz w:val="24"/>
                <w:szCs w:val="24"/>
              </w:rPr>
              <w:t>Edit Product Use Case</w:t>
            </w:r>
          </w:p>
        </w:tc>
      </w:tr>
      <w:tr w:rsidR="005E0E76" w:rsidRPr="00E821A8" w:rsidTr="00946F40">
        <w:tc>
          <w:tcPr>
            <w:tcW w:w="1791"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Goal</w:t>
            </w:r>
          </w:p>
        </w:tc>
        <w:tc>
          <w:tcPr>
            <w:tcW w:w="7155"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SimSun" w:cstheme="minorHAnsi"/>
                <w:sz w:val="24"/>
                <w:szCs w:val="24"/>
                <w:lang w:eastAsia="zh-CN"/>
              </w:rPr>
            </w:pPr>
            <w:r w:rsidRPr="00D07601">
              <w:rPr>
                <w:rFonts w:cstheme="minorHAnsi"/>
                <w:sz w:val="24"/>
                <w:szCs w:val="24"/>
              </w:rPr>
              <w:t>This function allows project manager and team member to edit a project’s product</w:t>
            </w:r>
          </w:p>
        </w:tc>
      </w:tr>
      <w:tr w:rsidR="005E0E76" w:rsidRPr="00E821A8" w:rsidTr="00946F40">
        <w:tc>
          <w:tcPr>
            <w:tcW w:w="1791"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Actors</w:t>
            </w:r>
          </w:p>
        </w:tc>
        <w:tc>
          <w:tcPr>
            <w:tcW w:w="7155"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SimSun" w:cstheme="minorHAnsi"/>
                <w:sz w:val="24"/>
                <w:szCs w:val="24"/>
                <w:lang w:eastAsia="zh-CN"/>
              </w:rPr>
            </w:pPr>
            <w:r w:rsidRPr="00D07601">
              <w:rPr>
                <w:rFonts w:cstheme="minorHAnsi"/>
                <w:sz w:val="24"/>
                <w:szCs w:val="24"/>
              </w:rPr>
              <w:t>Project Manager, Team member</w:t>
            </w:r>
          </w:p>
        </w:tc>
      </w:tr>
      <w:tr w:rsidR="005E0E76" w:rsidRPr="00E821A8" w:rsidTr="00946F40">
        <w:tc>
          <w:tcPr>
            <w:tcW w:w="1791"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Pre-conditions</w:t>
            </w:r>
          </w:p>
        </w:tc>
        <w:tc>
          <w:tcPr>
            <w:tcW w:w="7155"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SimSun" w:cstheme="minorHAnsi"/>
                <w:sz w:val="24"/>
                <w:szCs w:val="24"/>
                <w:lang w:eastAsia="zh-CN"/>
              </w:rPr>
            </w:pPr>
            <w:r w:rsidRPr="00D07601">
              <w:rPr>
                <w:rFonts w:eastAsia="SimSun" w:cstheme="minorHAnsi"/>
                <w:sz w:val="24"/>
                <w:szCs w:val="24"/>
                <w:lang w:eastAsia="zh-CN"/>
              </w:rPr>
              <w:t>Logged user that is a project manager or team member</w:t>
            </w:r>
          </w:p>
        </w:tc>
      </w:tr>
      <w:tr w:rsidR="005E0E76" w:rsidRPr="00E821A8" w:rsidTr="00946F40">
        <w:tc>
          <w:tcPr>
            <w:tcW w:w="1791"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Post-conditions</w:t>
            </w:r>
          </w:p>
        </w:tc>
        <w:tc>
          <w:tcPr>
            <w:tcW w:w="7155" w:type="dxa"/>
            <w:gridSpan w:val="2"/>
            <w:tcBorders>
              <w:top w:val="nil"/>
              <w:left w:val="nil"/>
              <w:right w:val="single" w:sz="8"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SimSun" w:cstheme="minorHAnsi"/>
                <w:sz w:val="24"/>
                <w:szCs w:val="24"/>
                <w:lang w:eastAsia="zh-CN"/>
              </w:rPr>
            </w:pPr>
            <w:r w:rsidRPr="00D07601">
              <w:rPr>
                <w:rFonts w:eastAsia="SimSun" w:cstheme="minorHAnsi"/>
                <w:sz w:val="24"/>
                <w:szCs w:val="24"/>
                <w:lang w:eastAsia="zh-CN"/>
              </w:rPr>
              <w:t>None</w:t>
            </w:r>
          </w:p>
        </w:tc>
      </w:tr>
      <w:tr w:rsidR="005E0E76" w:rsidRPr="00E821A8" w:rsidTr="00946F40">
        <w:trPr>
          <w:trHeight w:val="2248"/>
        </w:trPr>
        <w:tc>
          <w:tcPr>
            <w:tcW w:w="1791"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Main Flow</w:t>
            </w:r>
          </w:p>
        </w:tc>
        <w:tc>
          <w:tcPr>
            <w:tcW w:w="3633"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SimSun" w:cstheme="minorHAnsi"/>
                <w:sz w:val="24"/>
                <w:szCs w:val="24"/>
                <w:lang w:eastAsia="zh-CN"/>
              </w:rPr>
            </w:pPr>
            <w:r w:rsidRPr="00D07601">
              <w:rPr>
                <w:rFonts w:eastAsia="SimSun" w:cstheme="minorHAnsi"/>
                <w:sz w:val="24"/>
                <w:szCs w:val="24"/>
                <w:lang w:eastAsia="zh-CN"/>
              </w:rPr>
              <w:t>1. Choose tab “Product”</w:t>
            </w:r>
          </w:p>
          <w:p w:rsidR="005E0E76" w:rsidRPr="00E821A8" w:rsidRDefault="005E0E76" w:rsidP="00946F40">
            <w:pPr>
              <w:rPr>
                <w:rFonts w:eastAsia="SimSun" w:cstheme="minorHAnsi"/>
                <w:sz w:val="24"/>
                <w:szCs w:val="24"/>
                <w:lang w:eastAsia="zh-CN"/>
              </w:rPr>
            </w:pPr>
          </w:p>
          <w:p w:rsidR="005E0E76" w:rsidRPr="00E821A8" w:rsidRDefault="00D07601" w:rsidP="00946F40">
            <w:pPr>
              <w:rPr>
                <w:rFonts w:eastAsia="SimSun" w:cstheme="minorHAnsi"/>
                <w:sz w:val="24"/>
                <w:szCs w:val="24"/>
                <w:lang w:eastAsia="zh-CN"/>
              </w:rPr>
            </w:pPr>
            <w:r w:rsidRPr="00D07601">
              <w:rPr>
                <w:rFonts w:eastAsia="SimSun" w:cstheme="minorHAnsi"/>
                <w:sz w:val="24"/>
                <w:szCs w:val="24"/>
                <w:lang w:eastAsia="zh-CN"/>
              </w:rPr>
              <w:t>3. Fill in the product’s information then select button “Save Change”</w:t>
            </w:r>
          </w:p>
          <w:p w:rsidR="005E0E76" w:rsidRPr="00E821A8" w:rsidRDefault="005E0E76" w:rsidP="00946F40">
            <w:pPr>
              <w:rPr>
                <w:rFonts w:eastAsia="SimSun" w:cstheme="minorHAnsi"/>
                <w:sz w:val="24"/>
                <w:szCs w:val="24"/>
                <w:lang w:eastAsia="zh-CN"/>
              </w:rPr>
            </w:pPr>
          </w:p>
          <w:p w:rsidR="005E0E76" w:rsidRPr="00FD1446" w:rsidRDefault="005E0E76" w:rsidP="00946F40">
            <w:pPr>
              <w:rPr>
                <w:rFonts w:eastAsia="SimSun" w:cstheme="minorHAnsi"/>
                <w:sz w:val="24"/>
                <w:szCs w:val="24"/>
                <w:lang w:eastAsia="zh-CN"/>
              </w:rPr>
            </w:pPr>
          </w:p>
        </w:tc>
        <w:tc>
          <w:tcPr>
            <w:tcW w:w="3522" w:type="dxa"/>
            <w:tcBorders>
              <w:top w:val="nil"/>
              <w:left w:val="nil"/>
              <w:bottom w:val="single" w:sz="8" w:space="0" w:color="auto"/>
              <w:right w:val="single" w:sz="8" w:space="0" w:color="auto"/>
            </w:tcBorders>
            <w:shd w:val="clear" w:color="auto" w:fill="FFFF99"/>
          </w:tcPr>
          <w:p w:rsidR="005E0E76" w:rsidRPr="00E821A8" w:rsidRDefault="005E0E76" w:rsidP="00946F40">
            <w:pPr>
              <w:rPr>
                <w:rFonts w:eastAsia="SimSun" w:cstheme="minorHAnsi"/>
                <w:sz w:val="24"/>
                <w:szCs w:val="24"/>
                <w:lang w:eastAsia="zh-CN"/>
              </w:rPr>
            </w:pPr>
          </w:p>
          <w:p w:rsidR="005E0E76" w:rsidRPr="00E821A8" w:rsidRDefault="00D07601" w:rsidP="00946F40">
            <w:pPr>
              <w:rPr>
                <w:rFonts w:eastAsia="SimSun" w:cstheme="minorHAnsi"/>
                <w:sz w:val="24"/>
                <w:szCs w:val="24"/>
                <w:lang w:eastAsia="zh-CN"/>
              </w:rPr>
            </w:pPr>
            <w:r w:rsidRPr="00D07601">
              <w:rPr>
                <w:rFonts w:eastAsia="SimSun" w:cstheme="minorHAnsi"/>
                <w:sz w:val="24"/>
                <w:szCs w:val="24"/>
                <w:lang w:eastAsia="zh-CN"/>
              </w:rPr>
              <w:t>2. Select the product want to edit</w:t>
            </w:r>
          </w:p>
          <w:p w:rsidR="005E0E76" w:rsidRPr="00E821A8" w:rsidRDefault="005E0E76" w:rsidP="00946F40">
            <w:pPr>
              <w:rPr>
                <w:rFonts w:eastAsia="SimSun" w:cstheme="minorHAnsi"/>
                <w:sz w:val="24"/>
                <w:szCs w:val="24"/>
                <w:lang w:eastAsia="zh-CN"/>
              </w:rPr>
            </w:pPr>
          </w:p>
          <w:p w:rsidR="005E0E76" w:rsidRPr="00FD1446" w:rsidRDefault="005E0E76" w:rsidP="00946F40">
            <w:pPr>
              <w:rPr>
                <w:rFonts w:eastAsia="SimSun" w:cstheme="minorHAnsi"/>
                <w:sz w:val="24"/>
                <w:szCs w:val="24"/>
                <w:lang w:eastAsia="zh-CN"/>
              </w:rPr>
            </w:pPr>
          </w:p>
          <w:p w:rsidR="005E0E76" w:rsidRPr="00E821A8" w:rsidRDefault="005E0E76" w:rsidP="00946F40">
            <w:pPr>
              <w:rPr>
                <w:rFonts w:eastAsia="SimSun" w:cstheme="minorHAnsi"/>
                <w:sz w:val="24"/>
                <w:szCs w:val="24"/>
                <w:lang w:eastAsia="zh-CN"/>
              </w:rPr>
            </w:pPr>
          </w:p>
        </w:tc>
      </w:tr>
      <w:tr w:rsidR="005E0E76" w:rsidRPr="00E821A8" w:rsidTr="00946F40">
        <w:tc>
          <w:tcPr>
            <w:tcW w:w="1791"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rPr>
                <w:rFonts w:cstheme="minorHAnsi"/>
                <w:sz w:val="24"/>
                <w:szCs w:val="24"/>
              </w:rPr>
            </w:pPr>
          </w:p>
        </w:tc>
        <w:tc>
          <w:tcPr>
            <w:tcW w:w="7155" w:type="dxa"/>
            <w:gridSpan w:val="2"/>
            <w:tcBorders>
              <w:top w:val="nil"/>
              <w:left w:val="nil"/>
              <w:bottom w:val="single" w:sz="4" w:space="0" w:color="auto"/>
              <w:right w:val="single" w:sz="8" w:space="0" w:color="auto"/>
            </w:tcBorders>
            <w:tcMar>
              <w:top w:w="0" w:type="dxa"/>
              <w:left w:w="108" w:type="dxa"/>
              <w:bottom w:w="0" w:type="dxa"/>
              <w:right w:w="108" w:type="dxa"/>
            </w:tcMar>
          </w:tcPr>
          <w:p w:rsidR="005E0E76" w:rsidRPr="00E821A8" w:rsidRDefault="005E0E76" w:rsidP="00946F40">
            <w:pPr>
              <w:rPr>
                <w:rFonts w:eastAsia="SimSun" w:cstheme="minorHAnsi"/>
                <w:sz w:val="24"/>
                <w:szCs w:val="24"/>
                <w:lang w:eastAsia="zh-CN"/>
              </w:rPr>
            </w:pPr>
          </w:p>
        </w:tc>
      </w:tr>
      <w:tr w:rsidR="005E0E76" w:rsidRPr="00E821A8" w:rsidTr="00946F40">
        <w:tc>
          <w:tcPr>
            <w:tcW w:w="1791"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Open Issues</w:t>
            </w:r>
          </w:p>
        </w:tc>
        <w:tc>
          <w:tcPr>
            <w:tcW w:w="7155"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N/A</w:t>
            </w:r>
          </w:p>
        </w:tc>
      </w:tr>
      <w:tr w:rsidR="005E0E76" w:rsidRPr="00E821A8" w:rsidTr="00946F40">
        <w:tc>
          <w:tcPr>
            <w:tcW w:w="1791"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Relationship</w:t>
            </w:r>
          </w:p>
        </w:tc>
        <w:tc>
          <w:tcPr>
            <w:tcW w:w="7155"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N/A</w:t>
            </w:r>
          </w:p>
        </w:tc>
      </w:tr>
      <w:tr w:rsidR="005E0E76" w:rsidRPr="00E821A8" w:rsidTr="00946F40">
        <w:tc>
          <w:tcPr>
            <w:tcW w:w="1791"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Business Rule</w:t>
            </w:r>
          </w:p>
        </w:tc>
        <w:tc>
          <w:tcPr>
            <w:tcW w:w="7155"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N/A</w:t>
            </w:r>
          </w:p>
        </w:tc>
      </w:tr>
      <w:tr w:rsidR="005E0E76" w:rsidRPr="00E821A8" w:rsidTr="00946F40">
        <w:tc>
          <w:tcPr>
            <w:tcW w:w="1791"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Priority</w:t>
            </w:r>
          </w:p>
        </w:tc>
        <w:tc>
          <w:tcPr>
            <w:tcW w:w="7155"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N/A</w:t>
            </w:r>
          </w:p>
        </w:tc>
      </w:tr>
    </w:tbl>
    <w:p w:rsidR="005E0E76" w:rsidRPr="00E821A8" w:rsidRDefault="005E0E76" w:rsidP="005E0E76">
      <w:pPr>
        <w:rPr>
          <w:rFonts w:cstheme="minorHAnsi"/>
          <w:sz w:val="24"/>
          <w:szCs w:val="24"/>
        </w:rPr>
      </w:pPr>
    </w:p>
    <w:p w:rsidR="005E0E76" w:rsidRPr="00E821A8" w:rsidRDefault="005E0E76" w:rsidP="005E0E76">
      <w:pPr>
        <w:rPr>
          <w:rFonts w:cstheme="minorHAnsi"/>
          <w:sz w:val="24"/>
          <w:szCs w:val="24"/>
        </w:rPr>
      </w:pPr>
    </w:p>
    <w:p w:rsidR="005E0E76" w:rsidRPr="00FD1446" w:rsidRDefault="005E0E76" w:rsidP="005E0E76">
      <w:pPr>
        <w:rPr>
          <w:rFonts w:cstheme="minorHAnsi"/>
          <w:sz w:val="24"/>
          <w:szCs w:val="24"/>
        </w:rPr>
      </w:pPr>
    </w:p>
    <w:p w:rsidR="005E0E76" w:rsidRPr="00E821A8" w:rsidRDefault="00D07601" w:rsidP="00790355">
      <w:pPr>
        <w:pStyle w:val="Heading4"/>
        <w:rPr>
          <w:rFonts w:asciiTheme="minorHAnsi" w:hAnsiTheme="minorHAnsi" w:cstheme="minorHAnsi"/>
          <w:sz w:val="24"/>
          <w:szCs w:val="24"/>
        </w:rPr>
      </w:pPr>
      <w:bookmarkStart w:id="279" w:name="_Toc332351169"/>
      <w:bookmarkStart w:id="280" w:name="_Toc326241057"/>
      <w:r w:rsidRPr="00D07601">
        <w:rPr>
          <w:rFonts w:asciiTheme="minorHAnsi" w:hAnsiTheme="minorHAnsi" w:cstheme="minorHAnsi"/>
          <w:sz w:val="24"/>
          <w:szCs w:val="24"/>
        </w:rPr>
        <w:t>2.4.17 Delete Product</w:t>
      </w:r>
      <w:bookmarkEnd w:id="279"/>
    </w:p>
    <w:p w:rsidR="005E0E76" w:rsidRPr="00E821A8" w:rsidRDefault="005E0E76" w:rsidP="005E0E76">
      <w:pPr>
        <w:rPr>
          <w:rFonts w:cstheme="minorHAnsi"/>
          <w:sz w:val="24"/>
          <w:szCs w:val="24"/>
        </w:rPr>
      </w:pPr>
      <w:r w:rsidRPr="00E821A8">
        <w:rPr>
          <w:rFonts w:cstheme="minorHAnsi"/>
          <w:sz w:val="24"/>
          <w:szCs w:val="24"/>
        </w:rPr>
        <w:object w:dxaOrig="7693" w:dyaOrig="1660">
          <v:shape id="_x0000_i1067" type="#_x0000_t75" style="width:385.1pt;height:82.9pt" o:ole="">
            <v:imagedata r:id="rId99" o:title=""/>
          </v:shape>
          <o:OLEObject Type="Embed" ProgID="Visio.Drawing.11" ShapeID="_x0000_i1067" DrawAspect="Content" ObjectID="_1406444860" r:id="rId100"/>
        </w:object>
      </w:r>
      <w:bookmarkEnd w:id="280"/>
      <w:r w:rsidR="00D07601" w:rsidRPr="00D07601">
        <w:rPr>
          <w:rFonts w:cstheme="minorHAnsi"/>
          <w:sz w:val="24"/>
          <w:szCs w:val="24"/>
        </w:rPr>
        <w:tab/>
      </w:r>
    </w:p>
    <w:p w:rsidR="005E0E76" w:rsidRPr="00E821A8" w:rsidRDefault="00D07601" w:rsidP="005E0E76">
      <w:pPr>
        <w:rPr>
          <w:rFonts w:cstheme="minorHAnsi"/>
          <w:sz w:val="24"/>
          <w:szCs w:val="24"/>
        </w:rPr>
      </w:pPr>
      <w:r w:rsidRPr="00D07601">
        <w:rPr>
          <w:rFonts w:cstheme="minorHAnsi"/>
          <w:sz w:val="24"/>
          <w:szCs w:val="24"/>
        </w:rPr>
        <w:t>Use Case scenario:</w:t>
      </w:r>
    </w:p>
    <w:tbl>
      <w:tblPr>
        <w:tblW w:w="0" w:type="auto"/>
        <w:tblInd w:w="2" w:type="dxa"/>
        <w:tblCellMar>
          <w:left w:w="0" w:type="dxa"/>
          <w:right w:w="0" w:type="dxa"/>
        </w:tblCellMar>
        <w:tblLook w:val="0000"/>
      </w:tblPr>
      <w:tblGrid>
        <w:gridCol w:w="1792"/>
        <w:gridCol w:w="3625"/>
        <w:gridCol w:w="3529"/>
      </w:tblGrid>
      <w:tr w:rsidR="005E0E76" w:rsidRPr="00E821A8" w:rsidTr="00946F40">
        <w:tc>
          <w:tcPr>
            <w:tcW w:w="1792"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D07601" w:rsidP="00946F40">
            <w:pPr>
              <w:rPr>
                <w:rFonts w:cstheme="minorHAnsi"/>
                <w:sz w:val="24"/>
                <w:szCs w:val="24"/>
              </w:rPr>
            </w:pPr>
            <w:r w:rsidRPr="00D07601">
              <w:rPr>
                <w:rFonts w:cstheme="minorHAnsi"/>
                <w:sz w:val="24"/>
                <w:szCs w:val="24"/>
              </w:rPr>
              <w:t>User Case ID</w:t>
            </w:r>
          </w:p>
        </w:tc>
        <w:tc>
          <w:tcPr>
            <w:tcW w:w="7154"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5E0E76" w:rsidRPr="00E821A8" w:rsidRDefault="00D07601" w:rsidP="00946F40">
            <w:pPr>
              <w:rPr>
                <w:rFonts w:cstheme="minorHAnsi"/>
                <w:sz w:val="24"/>
                <w:szCs w:val="24"/>
              </w:rPr>
            </w:pPr>
            <w:r w:rsidRPr="00D07601">
              <w:rPr>
                <w:rFonts w:eastAsia="SimSun" w:cstheme="minorHAnsi"/>
                <w:sz w:val="24"/>
                <w:szCs w:val="24"/>
                <w:lang w:eastAsia="zh-CN"/>
              </w:rPr>
              <w:t>Project Eye_UC17</w:t>
            </w:r>
          </w:p>
        </w:tc>
      </w:tr>
      <w:tr w:rsidR="005E0E76" w:rsidRPr="00E821A8" w:rsidTr="00946F40">
        <w:tc>
          <w:tcPr>
            <w:tcW w:w="1792"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D07601" w:rsidP="00946F40">
            <w:pPr>
              <w:rPr>
                <w:rFonts w:cstheme="minorHAnsi"/>
                <w:sz w:val="24"/>
                <w:szCs w:val="24"/>
              </w:rPr>
            </w:pPr>
            <w:r w:rsidRPr="00D07601">
              <w:rPr>
                <w:rFonts w:cstheme="minorHAnsi"/>
                <w:sz w:val="24"/>
                <w:szCs w:val="24"/>
              </w:rPr>
              <w:t>Name</w:t>
            </w:r>
          </w:p>
        </w:tc>
        <w:tc>
          <w:tcPr>
            <w:tcW w:w="7154"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SimSun" w:cstheme="minorHAnsi"/>
                <w:sz w:val="24"/>
                <w:szCs w:val="24"/>
                <w:lang w:eastAsia="zh-CN"/>
              </w:rPr>
            </w:pPr>
            <w:r w:rsidRPr="00D07601">
              <w:rPr>
                <w:rFonts w:cstheme="minorHAnsi"/>
                <w:sz w:val="24"/>
                <w:szCs w:val="24"/>
              </w:rPr>
              <w:t>Delete Product Use Case</w:t>
            </w:r>
          </w:p>
        </w:tc>
      </w:tr>
      <w:tr w:rsidR="005E0E76" w:rsidRPr="00E821A8" w:rsidTr="00946F40">
        <w:tc>
          <w:tcPr>
            <w:tcW w:w="1792"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Goal</w:t>
            </w:r>
          </w:p>
        </w:tc>
        <w:tc>
          <w:tcPr>
            <w:tcW w:w="7154"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SimSun" w:cstheme="minorHAnsi"/>
                <w:sz w:val="24"/>
                <w:szCs w:val="24"/>
                <w:lang w:eastAsia="zh-CN"/>
              </w:rPr>
            </w:pPr>
            <w:r w:rsidRPr="00D07601">
              <w:rPr>
                <w:rFonts w:cstheme="minorHAnsi"/>
                <w:sz w:val="24"/>
                <w:szCs w:val="24"/>
              </w:rPr>
              <w:t>This function allows project manager and team member to delete a project’s product</w:t>
            </w:r>
          </w:p>
        </w:tc>
      </w:tr>
      <w:tr w:rsidR="005E0E76" w:rsidRPr="00E821A8" w:rsidTr="00946F40">
        <w:tc>
          <w:tcPr>
            <w:tcW w:w="1792"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lastRenderedPageBreak/>
              <w:t>Actors</w:t>
            </w:r>
          </w:p>
        </w:tc>
        <w:tc>
          <w:tcPr>
            <w:tcW w:w="7154"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SimSun" w:cstheme="minorHAnsi"/>
                <w:sz w:val="24"/>
                <w:szCs w:val="24"/>
                <w:lang w:eastAsia="zh-CN"/>
              </w:rPr>
            </w:pPr>
            <w:r w:rsidRPr="00D07601">
              <w:rPr>
                <w:rFonts w:cstheme="minorHAnsi"/>
                <w:sz w:val="24"/>
                <w:szCs w:val="24"/>
              </w:rPr>
              <w:t>Project Manager, Team member</w:t>
            </w:r>
          </w:p>
        </w:tc>
      </w:tr>
      <w:tr w:rsidR="005E0E76" w:rsidRPr="00E821A8" w:rsidTr="00946F40">
        <w:tc>
          <w:tcPr>
            <w:tcW w:w="1792"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Pre-conditions</w:t>
            </w:r>
          </w:p>
        </w:tc>
        <w:tc>
          <w:tcPr>
            <w:tcW w:w="7154"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SimSun" w:cstheme="minorHAnsi"/>
                <w:sz w:val="24"/>
                <w:szCs w:val="24"/>
                <w:lang w:eastAsia="zh-CN"/>
              </w:rPr>
            </w:pPr>
            <w:r w:rsidRPr="00D07601">
              <w:rPr>
                <w:rFonts w:eastAsia="SimSun" w:cstheme="minorHAnsi"/>
                <w:sz w:val="24"/>
                <w:szCs w:val="24"/>
                <w:lang w:eastAsia="zh-CN"/>
              </w:rPr>
              <w:t>Logged user that is a project manager or team member</w:t>
            </w:r>
          </w:p>
        </w:tc>
      </w:tr>
      <w:tr w:rsidR="005E0E76" w:rsidRPr="00E821A8" w:rsidTr="00946F40">
        <w:tc>
          <w:tcPr>
            <w:tcW w:w="1792"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Post-conditions</w:t>
            </w:r>
          </w:p>
        </w:tc>
        <w:tc>
          <w:tcPr>
            <w:tcW w:w="7154" w:type="dxa"/>
            <w:gridSpan w:val="2"/>
            <w:tcBorders>
              <w:top w:val="nil"/>
              <w:left w:val="nil"/>
              <w:right w:val="single" w:sz="8"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SimSun" w:cstheme="minorHAnsi"/>
                <w:sz w:val="24"/>
                <w:szCs w:val="24"/>
                <w:lang w:eastAsia="zh-CN"/>
              </w:rPr>
            </w:pPr>
            <w:r w:rsidRPr="00D07601">
              <w:rPr>
                <w:rFonts w:eastAsia="SimSun" w:cstheme="minorHAnsi"/>
                <w:sz w:val="24"/>
                <w:szCs w:val="24"/>
                <w:lang w:eastAsia="zh-CN"/>
              </w:rPr>
              <w:t>None</w:t>
            </w:r>
          </w:p>
        </w:tc>
      </w:tr>
      <w:tr w:rsidR="005E0E76" w:rsidRPr="00E821A8" w:rsidTr="00946F40">
        <w:trPr>
          <w:trHeight w:val="2248"/>
        </w:trPr>
        <w:tc>
          <w:tcPr>
            <w:tcW w:w="1792"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Main Flow</w:t>
            </w:r>
          </w:p>
        </w:tc>
        <w:tc>
          <w:tcPr>
            <w:tcW w:w="3625"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SimSun" w:cstheme="minorHAnsi"/>
                <w:sz w:val="24"/>
                <w:szCs w:val="24"/>
                <w:lang w:eastAsia="zh-CN"/>
              </w:rPr>
            </w:pPr>
            <w:r w:rsidRPr="00D07601">
              <w:rPr>
                <w:rFonts w:eastAsia="SimSun" w:cstheme="minorHAnsi"/>
                <w:sz w:val="24"/>
                <w:szCs w:val="24"/>
                <w:lang w:eastAsia="zh-CN"/>
              </w:rPr>
              <w:t>1. Choose tab “Product”</w:t>
            </w:r>
          </w:p>
          <w:p w:rsidR="005E0E76" w:rsidRPr="00E821A8" w:rsidRDefault="005E0E76" w:rsidP="00946F40">
            <w:pPr>
              <w:rPr>
                <w:rFonts w:eastAsia="SimSun" w:cstheme="minorHAnsi"/>
                <w:sz w:val="24"/>
                <w:szCs w:val="24"/>
                <w:lang w:eastAsia="zh-CN"/>
              </w:rPr>
            </w:pPr>
          </w:p>
          <w:p w:rsidR="005E0E76" w:rsidRPr="00E821A8" w:rsidRDefault="005E0E76" w:rsidP="00946F40">
            <w:pPr>
              <w:rPr>
                <w:rFonts w:eastAsia="SimSun" w:cstheme="minorHAnsi"/>
                <w:sz w:val="24"/>
                <w:szCs w:val="24"/>
                <w:lang w:eastAsia="zh-CN"/>
              </w:rPr>
            </w:pPr>
          </w:p>
          <w:p w:rsidR="005E0E76" w:rsidRPr="00E821A8" w:rsidRDefault="00D07601" w:rsidP="00946F40">
            <w:pPr>
              <w:rPr>
                <w:rFonts w:eastAsia="SimSun" w:cstheme="minorHAnsi"/>
                <w:sz w:val="24"/>
                <w:szCs w:val="24"/>
                <w:lang w:eastAsia="zh-CN"/>
              </w:rPr>
            </w:pPr>
            <w:r w:rsidRPr="00D07601">
              <w:rPr>
                <w:rFonts w:eastAsia="SimSun" w:cstheme="minorHAnsi"/>
                <w:sz w:val="24"/>
                <w:szCs w:val="24"/>
                <w:lang w:eastAsia="zh-CN"/>
              </w:rPr>
              <w:t>3. Select button “Delete”</w:t>
            </w:r>
          </w:p>
          <w:p w:rsidR="005E0E76" w:rsidRPr="00E821A8" w:rsidRDefault="005E0E76" w:rsidP="00946F40">
            <w:pPr>
              <w:rPr>
                <w:rFonts w:eastAsia="SimSun" w:cstheme="minorHAnsi"/>
                <w:sz w:val="24"/>
                <w:szCs w:val="24"/>
                <w:lang w:eastAsia="zh-CN"/>
              </w:rPr>
            </w:pPr>
          </w:p>
          <w:p w:rsidR="005E0E76" w:rsidRPr="00FD1446" w:rsidRDefault="005E0E76" w:rsidP="00946F40">
            <w:pPr>
              <w:rPr>
                <w:rFonts w:eastAsia="SimSun" w:cstheme="minorHAnsi"/>
                <w:sz w:val="24"/>
                <w:szCs w:val="24"/>
                <w:lang w:eastAsia="zh-CN"/>
              </w:rPr>
            </w:pPr>
          </w:p>
        </w:tc>
        <w:tc>
          <w:tcPr>
            <w:tcW w:w="3529" w:type="dxa"/>
            <w:tcBorders>
              <w:top w:val="nil"/>
              <w:left w:val="nil"/>
              <w:bottom w:val="single" w:sz="8" w:space="0" w:color="auto"/>
              <w:right w:val="single" w:sz="8" w:space="0" w:color="auto"/>
            </w:tcBorders>
            <w:shd w:val="clear" w:color="auto" w:fill="FFFF99"/>
          </w:tcPr>
          <w:p w:rsidR="005E0E76" w:rsidRPr="00E821A8" w:rsidRDefault="005E0E76" w:rsidP="00946F40">
            <w:pPr>
              <w:rPr>
                <w:rFonts w:eastAsia="SimSun" w:cstheme="minorHAnsi"/>
                <w:sz w:val="24"/>
                <w:szCs w:val="24"/>
                <w:lang w:eastAsia="zh-CN"/>
              </w:rPr>
            </w:pPr>
          </w:p>
          <w:p w:rsidR="005E0E76" w:rsidRPr="00E821A8" w:rsidRDefault="00D07601" w:rsidP="00946F40">
            <w:pPr>
              <w:rPr>
                <w:rFonts w:eastAsia="SimSun" w:cstheme="minorHAnsi"/>
                <w:sz w:val="24"/>
                <w:szCs w:val="24"/>
                <w:lang w:eastAsia="zh-CN"/>
              </w:rPr>
            </w:pPr>
            <w:r w:rsidRPr="00D07601">
              <w:rPr>
                <w:rFonts w:eastAsia="SimSun" w:cstheme="minorHAnsi"/>
                <w:sz w:val="24"/>
                <w:szCs w:val="24"/>
                <w:lang w:eastAsia="zh-CN"/>
              </w:rPr>
              <w:t>2. Select the checkbox at the begin of the row you want to delete</w:t>
            </w:r>
          </w:p>
          <w:p w:rsidR="005E0E76" w:rsidRPr="00E821A8" w:rsidRDefault="005E0E76" w:rsidP="00946F40">
            <w:pPr>
              <w:rPr>
                <w:rFonts w:eastAsia="SimSun" w:cstheme="minorHAnsi"/>
                <w:sz w:val="24"/>
                <w:szCs w:val="24"/>
                <w:lang w:eastAsia="zh-CN"/>
              </w:rPr>
            </w:pPr>
          </w:p>
          <w:p w:rsidR="005E0E76" w:rsidRPr="00FD1446" w:rsidRDefault="005E0E76" w:rsidP="00946F40">
            <w:pPr>
              <w:rPr>
                <w:rFonts w:eastAsia="SimSun" w:cstheme="minorHAnsi"/>
                <w:sz w:val="24"/>
                <w:szCs w:val="24"/>
                <w:lang w:eastAsia="zh-CN"/>
              </w:rPr>
            </w:pPr>
          </w:p>
          <w:p w:rsidR="005E0E76" w:rsidRPr="00E821A8" w:rsidRDefault="005E0E76" w:rsidP="00946F40">
            <w:pPr>
              <w:rPr>
                <w:rFonts w:eastAsia="SimSun" w:cstheme="minorHAnsi"/>
                <w:sz w:val="24"/>
                <w:szCs w:val="24"/>
                <w:lang w:eastAsia="zh-CN"/>
              </w:rPr>
            </w:pPr>
          </w:p>
        </w:tc>
      </w:tr>
      <w:tr w:rsidR="005E0E76" w:rsidRPr="00E821A8" w:rsidTr="00946F40">
        <w:tc>
          <w:tcPr>
            <w:tcW w:w="1792"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rPr>
                <w:rFonts w:cstheme="minorHAnsi"/>
                <w:sz w:val="24"/>
                <w:szCs w:val="24"/>
              </w:rPr>
            </w:pPr>
          </w:p>
        </w:tc>
        <w:tc>
          <w:tcPr>
            <w:tcW w:w="7154" w:type="dxa"/>
            <w:gridSpan w:val="2"/>
            <w:tcBorders>
              <w:top w:val="nil"/>
              <w:left w:val="nil"/>
              <w:bottom w:val="single" w:sz="4" w:space="0" w:color="auto"/>
              <w:right w:val="single" w:sz="8" w:space="0" w:color="auto"/>
            </w:tcBorders>
            <w:tcMar>
              <w:top w:w="0" w:type="dxa"/>
              <w:left w:w="108" w:type="dxa"/>
              <w:bottom w:w="0" w:type="dxa"/>
              <w:right w:w="108" w:type="dxa"/>
            </w:tcMar>
          </w:tcPr>
          <w:p w:rsidR="005E0E76" w:rsidRPr="00E821A8" w:rsidRDefault="005E0E76" w:rsidP="00946F40">
            <w:pPr>
              <w:rPr>
                <w:rFonts w:eastAsia="SimSun" w:cstheme="minorHAnsi"/>
                <w:sz w:val="24"/>
                <w:szCs w:val="24"/>
                <w:lang w:eastAsia="zh-CN"/>
              </w:rPr>
            </w:pPr>
          </w:p>
        </w:tc>
      </w:tr>
      <w:tr w:rsidR="005E0E76" w:rsidRPr="00E821A8" w:rsidTr="00946F40">
        <w:tc>
          <w:tcPr>
            <w:tcW w:w="1792"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Open Issues</w:t>
            </w:r>
          </w:p>
        </w:tc>
        <w:tc>
          <w:tcPr>
            <w:tcW w:w="7154"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N/A</w:t>
            </w:r>
          </w:p>
        </w:tc>
      </w:tr>
      <w:tr w:rsidR="005E0E76" w:rsidRPr="00E821A8" w:rsidTr="00946F40">
        <w:tc>
          <w:tcPr>
            <w:tcW w:w="1792"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Relationship</w:t>
            </w:r>
          </w:p>
        </w:tc>
        <w:tc>
          <w:tcPr>
            <w:tcW w:w="7154"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N/A</w:t>
            </w:r>
          </w:p>
        </w:tc>
      </w:tr>
      <w:tr w:rsidR="005E0E76" w:rsidRPr="00E821A8" w:rsidTr="00946F40">
        <w:tc>
          <w:tcPr>
            <w:tcW w:w="1792"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Business Rule</w:t>
            </w:r>
          </w:p>
        </w:tc>
        <w:tc>
          <w:tcPr>
            <w:tcW w:w="7154"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N/A</w:t>
            </w:r>
          </w:p>
        </w:tc>
      </w:tr>
      <w:tr w:rsidR="005E0E76" w:rsidRPr="00E821A8" w:rsidTr="00946F40">
        <w:tc>
          <w:tcPr>
            <w:tcW w:w="1792"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Priority</w:t>
            </w:r>
          </w:p>
        </w:tc>
        <w:tc>
          <w:tcPr>
            <w:tcW w:w="7154"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N/A</w:t>
            </w:r>
          </w:p>
        </w:tc>
      </w:tr>
    </w:tbl>
    <w:p w:rsidR="003D7084" w:rsidRDefault="00D07601">
      <w:pPr>
        <w:rPr>
          <w:rFonts w:cstheme="minorHAnsi"/>
          <w:sz w:val="24"/>
          <w:szCs w:val="24"/>
        </w:rPr>
      </w:pPr>
      <w:bookmarkStart w:id="281" w:name="_Toc332351170"/>
      <w:bookmarkStart w:id="282" w:name="_Toc326241058"/>
      <w:r w:rsidRPr="00D07601">
        <w:rPr>
          <w:rStyle w:val="Heading4Char"/>
          <w:rFonts w:asciiTheme="minorHAnsi" w:hAnsiTheme="minorHAnsi" w:cstheme="minorHAnsi"/>
          <w:sz w:val="24"/>
          <w:szCs w:val="24"/>
        </w:rPr>
        <w:t>2.4.18 Add Stage</w:t>
      </w:r>
      <w:bookmarkEnd w:id="281"/>
      <w:r w:rsidRPr="00D07601">
        <w:rPr>
          <w:rStyle w:val="Heading4Char"/>
          <w:rFonts w:asciiTheme="minorHAnsi" w:hAnsiTheme="minorHAnsi" w:cstheme="minorHAnsi"/>
          <w:sz w:val="24"/>
          <w:szCs w:val="24"/>
        </w:rPr>
        <w:br/>
      </w:r>
      <w:r w:rsidRPr="00D07601">
        <w:rPr>
          <w:rFonts w:cstheme="minorHAnsi"/>
          <w:sz w:val="24"/>
          <w:szCs w:val="24"/>
        </w:rPr>
        <w:br/>
      </w:r>
      <w:r w:rsidR="005E0E76" w:rsidRPr="00E821A8">
        <w:rPr>
          <w:rFonts w:cstheme="minorHAnsi"/>
          <w:sz w:val="24"/>
          <w:szCs w:val="24"/>
        </w:rPr>
        <w:object w:dxaOrig="4834" w:dyaOrig="1660">
          <v:shape id="_x0000_i1068" type="#_x0000_t75" style="width:241.95pt;height:82.9pt" o:ole="">
            <v:imagedata r:id="rId101" o:title=""/>
          </v:shape>
          <o:OLEObject Type="Embed" ProgID="Visio.Drawing.11" ShapeID="_x0000_i1068" DrawAspect="Content" ObjectID="_1406444861" r:id="rId102"/>
        </w:object>
      </w:r>
      <w:bookmarkEnd w:id="282"/>
      <w:r w:rsidRPr="00D07601">
        <w:rPr>
          <w:rFonts w:cstheme="minorHAnsi"/>
          <w:sz w:val="24"/>
          <w:szCs w:val="24"/>
        </w:rPr>
        <w:tab/>
      </w:r>
    </w:p>
    <w:p w:rsidR="005E0E76" w:rsidRPr="00E821A8" w:rsidRDefault="00D07601" w:rsidP="005E0E76">
      <w:pPr>
        <w:rPr>
          <w:rFonts w:cstheme="minorHAnsi"/>
          <w:sz w:val="24"/>
          <w:szCs w:val="24"/>
        </w:rPr>
      </w:pPr>
      <w:r w:rsidRPr="00D07601">
        <w:rPr>
          <w:rFonts w:cstheme="minorHAnsi"/>
          <w:sz w:val="24"/>
          <w:szCs w:val="24"/>
        </w:rPr>
        <w:t>Use Case scenario:</w:t>
      </w:r>
    </w:p>
    <w:tbl>
      <w:tblPr>
        <w:tblW w:w="0" w:type="auto"/>
        <w:tblInd w:w="2" w:type="dxa"/>
        <w:tblCellMar>
          <w:left w:w="0" w:type="dxa"/>
          <w:right w:w="0" w:type="dxa"/>
        </w:tblCellMar>
        <w:tblLook w:val="0000"/>
      </w:tblPr>
      <w:tblGrid>
        <w:gridCol w:w="1791"/>
        <w:gridCol w:w="3635"/>
        <w:gridCol w:w="3520"/>
      </w:tblGrid>
      <w:tr w:rsidR="005E0E76" w:rsidRPr="00E821A8" w:rsidTr="00946F40">
        <w:tc>
          <w:tcPr>
            <w:tcW w:w="1791"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D07601" w:rsidP="00946F40">
            <w:pPr>
              <w:rPr>
                <w:rFonts w:cstheme="minorHAnsi"/>
                <w:sz w:val="24"/>
                <w:szCs w:val="24"/>
              </w:rPr>
            </w:pPr>
            <w:r w:rsidRPr="00D07601">
              <w:rPr>
                <w:rFonts w:cstheme="minorHAnsi"/>
                <w:sz w:val="24"/>
                <w:szCs w:val="24"/>
              </w:rPr>
              <w:t>User Case ID</w:t>
            </w:r>
          </w:p>
        </w:tc>
        <w:tc>
          <w:tcPr>
            <w:tcW w:w="7155"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5E0E76" w:rsidRPr="00E821A8" w:rsidRDefault="00D07601" w:rsidP="00946F40">
            <w:pPr>
              <w:rPr>
                <w:rFonts w:cstheme="minorHAnsi"/>
                <w:sz w:val="24"/>
                <w:szCs w:val="24"/>
              </w:rPr>
            </w:pPr>
            <w:r w:rsidRPr="00D07601">
              <w:rPr>
                <w:rFonts w:eastAsia="SimSun" w:cstheme="minorHAnsi"/>
                <w:sz w:val="24"/>
                <w:szCs w:val="24"/>
                <w:lang w:eastAsia="zh-CN"/>
              </w:rPr>
              <w:t>Project Eye_UC18</w:t>
            </w:r>
          </w:p>
        </w:tc>
      </w:tr>
      <w:tr w:rsidR="005E0E76" w:rsidRPr="00E821A8" w:rsidTr="00946F40">
        <w:tc>
          <w:tcPr>
            <w:tcW w:w="1791"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D07601" w:rsidP="00946F40">
            <w:pPr>
              <w:rPr>
                <w:rFonts w:cstheme="minorHAnsi"/>
                <w:sz w:val="24"/>
                <w:szCs w:val="24"/>
              </w:rPr>
            </w:pPr>
            <w:r w:rsidRPr="00D07601">
              <w:rPr>
                <w:rFonts w:cstheme="minorHAnsi"/>
                <w:sz w:val="24"/>
                <w:szCs w:val="24"/>
              </w:rPr>
              <w:t>Name</w:t>
            </w:r>
          </w:p>
        </w:tc>
        <w:tc>
          <w:tcPr>
            <w:tcW w:w="7155"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SimSun" w:cstheme="minorHAnsi"/>
                <w:sz w:val="24"/>
                <w:szCs w:val="24"/>
                <w:lang w:eastAsia="zh-CN"/>
              </w:rPr>
            </w:pPr>
            <w:r w:rsidRPr="00D07601">
              <w:rPr>
                <w:rFonts w:cstheme="minorHAnsi"/>
                <w:sz w:val="24"/>
                <w:szCs w:val="24"/>
              </w:rPr>
              <w:t>Add Stage Use Case</w:t>
            </w:r>
          </w:p>
        </w:tc>
      </w:tr>
      <w:tr w:rsidR="005E0E76" w:rsidRPr="00E821A8" w:rsidTr="00946F40">
        <w:tc>
          <w:tcPr>
            <w:tcW w:w="1791"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Goal</w:t>
            </w:r>
          </w:p>
        </w:tc>
        <w:tc>
          <w:tcPr>
            <w:tcW w:w="7155"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SimSun" w:cstheme="minorHAnsi"/>
                <w:sz w:val="24"/>
                <w:szCs w:val="24"/>
                <w:lang w:eastAsia="zh-CN"/>
              </w:rPr>
            </w:pPr>
            <w:r w:rsidRPr="00D07601">
              <w:rPr>
                <w:rFonts w:cstheme="minorHAnsi"/>
                <w:sz w:val="24"/>
                <w:szCs w:val="24"/>
              </w:rPr>
              <w:t>This function allows project manager to add a project’s stage</w:t>
            </w:r>
          </w:p>
        </w:tc>
      </w:tr>
      <w:tr w:rsidR="005E0E76" w:rsidRPr="00E821A8" w:rsidTr="00946F40">
        <w:tc>
          <w:tcPr>
            <w:tcW w:w="1791"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Actors</w:t>
            </w:r>
          </w:p>
        </w:tc>
        <w:tc>
          <w:tcPr>
            <w:tcW w:w="7155"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SimSun" w:cstheme="minorHAnsi"/>
                <w:sz w:val="24"/>
                <w:szCs w:val="24"/>
                <w:lang w:eastAsia="zh-CN"/>
              </w:rPr>
            </w:pPr>
            <w:r w:rsidRPr="00D07601">
              <w:rPr>
                <w:rFonts w:cstheme="minorHAnsi"/>
                <w:sz w:val="24"/>
                <w:szCs w:val="24"/>
              </w:rPr>
              <w:t>Project Manager</w:t>
            </w:r>
          </w:p>
        </w:tc>
      </w:tr>
      <w:tr w:rsidR="005E0E76" w:rsidRPr="00E821A8" w:rsidTr="00946F40">
        <w:tc>
          <w:tcPr>
            <w:tcW w:w="1791"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Pre-conditions</w:t>
            </w:r>
          </w:p>
        </w:tc>
        <w:tc>
          <w:tcPr>
            <w:tcW w:w="7155"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SimSun" w:cstheme="minorHAnsi"/>
                <w:sz w:val="24"/>
                <w:szCs w:val="24"/>
                <w:lang w:eastAsia="zh-CN"/>
              </w:rPr>
            </w:pPr>
            <w:r w:rsidRPr="00D07601">
              <w:rPr>
                <w:rFonts w:eastAsia="SimSun" w:cstheme="minorHAnsi"/>
                <w:sz w:val="24"/>
                <w:szCs w:val="24"/>
                <w:lang w:eastAsia="zh-CN"/>
              </w:rPr>
              <w:t>Logged user that is a project manager</w:t>
            </w:r>
          </w:p>
        </w:tc>
      </w:tr>
      <w:tr w:rsidR="005E0E76" w:rsidRPr="00E821A8" w:rsidTr="00946F40">
        <w:tc>
          <w:tcPr>
            <w:tcW w:w="1791"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Post-conditions</w:t>
            </w:r>
          </w:p>
        </w:tc>
        <w:tc>
          <w:tcPr>
            <w:tcW w:w="7155" w:type="dxa"/>
            <w:gridSpan w:val="2"/>
            <w:tcBorders>
              <w:top w:val="nil"/>
              <w:left w:val="nil"/>
              <w:right w:val="single" w:sz="8"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SimSun" w:cstheme="minorHAnsi"/>
                <w:sz w:val="24"/>
                <w:szCs w:val="24"/>
                <w:lang w:eastAsia="zh-CN"/>
              </w:rPr>
            </w:pPr>
            <w:r w:rsidRPr="00D07601">
              <w:rPr>
                <w:rFonts w:eastAsia="SimSun" w:cstheme="minorHAnsi"/>
                <w:sz w:val="24"/>
                <w:szCs w:val="24"/>
                <w:lang w:eastAsia="zh-CN"/>
              </w:rPr>
              <w:t>None</w:t>
            </w:r>
          </w:p>
        </w:tc>
      </w:tr>
      <w:tr w:rsidR="005E0E76" w:rsidRPr="00E821A8" w:rsidTr="00946F40">
        <w:trPr>
          <w:trHeight w:val="2248"/>
        </w:trPr>
        <w:tc>
          <w:tcPr>
            <w:tcW w:w="1791"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Main Flow</w:t>
            </w:r>
          </w:p>
        </w:tc>
        <w:tc>
          <w:tcPr>
            <w:tcW w:w="3635"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SimSun" w:cstheme="minorHAnsi"/>
                <w:sz w:val="24"/>
                <w:szCs w:val="24"/>
                <w:lang w:eastAsia="zh-CN"/>
              </w:rPr>
            </w:pPr>
            <w:r w:rsidRPr="00D07601">
              <w:rPr>
                <w:rFonts w:eastAsia="SimSun" w:cstheme="minorHAnsi"/>
                <w:sz w:val="24"/>
                <w:szCs w:val="24"/>
                <w:lang w:eastAsia="zh-CN"/>
              </w:rPr>
              <w:t>1. Choose tab “Work Order”</w:t>
            </w:r>
          </w:p>
          <w:p w:rsidR="005E0E76" w:rsidRPr="00E821A8" w:rsidRDefault="005E0E76" w:rsidP="00946F40">
            <w:pPr>
              <w:rPr>
                <w:rFonts w:eastAsia="SimSun" w:cstheme="minorHAnsi"/>
                <w:sz w:val="24"/>
                <w:szCs w:val="24"/>
                <w:lang w:eastAsia="zh-CN"/>
              </w:rPr>
            </w:pPr>
          </w:p>
          <w:p w:rsidR="005E0E76" w:rsidRPr="00E821A8" w:rsidRDefault="00D07601" w:rsidP="00946F40">
            <w:pPr>
              <w:rPr>
                <w:rFonts w:eastAsia="SimSun" w:cstheme="minorHAnsi"/>
                <w:sz w:val="24"/>
                <w:szCs w:val="24"/>
                <w:lang w:eastAsia="zh-CN"/>
              </w:rPr>
            </w:pPr>
            <w:r w:rsidRPr="00D07601">
              <w:rPr>
                <w:rFonts w:eastAsia="SimSun" w:cstheme="minorHAnsi"/>
                <w:sz w:val="24"/>
                <w:szCs w:val="24"/>
                <w:lang w:eastAsia="zh-CN"/>
              </w:rPr>
              <w:t>3. Fill in the stage’s information then select button “Submit”</w:t>
            </w:r>
          </w:p>
          <w:p w:rsidR="005E0E76" w:rsidRPr="00E821A8" w:rsidRDefault="005E0E76" w:rsidP="00946F40">
            <w:pPr>
              <w:rPr>
                <w:rFonts w:eastAsia="SimSun" w:cstheme="minorHAnsi"/>
                <w:sz w:val="24"/>
                <w:szCs w:val="24"/>
                <w:lang w:eastAsia="zh-CN"/>
              </w:rPr>
            </w:pPr>
          </w:p>
          <w:p w:rsidR="005E0E76" w:rsidRPr="00FD1446" w:rsidRDefault="005E0E76" w:rsidP="00946F40">
            <w:pPr>
              <w:rPr>
                <w:rFonts w:eastAsia="SimSun" w:cstheme="minorHAnsi"/>
                <w:sz w:val="24"/>
                <w:szCs w:val="24"/>
                <w:lang w:eastAsia="zh-CN"/>
              </w:rPr>
            </w:pPr>
          </w:p>
        </w:tc>
        <w:tc>
          <w:tcPr>
            <w:tcW w:w="3520" w:type="dxa"/>
            <w:tcBorders>
              <w:top w:val="nil"/>
              <w:left w:val="nil"/>
              <w:bottom w:val="single" w:sz="8" w:space="0" w:color="auto"/>
              <w:right w:val="single" w:sz="8" w:space="0" w:color="auto"/>
            </w:tcBorders>
            <w:shd w:val="clear" w:color="auto" w:fill="FFFF99"/>
          </w:tcPr>
          <w:p w:rsidR="005E0E76" w:rsidRPr="00E821A8" w:rsidRDefault="005E0E76" w:rsidP="00946F40">
            <w:pPr>
              <w:rPr>
                <w:rFonts w:eastAsia="SimSun" w:cstheme="minorHAnsi"/>
                <w:sz w:val="24"/>
                <w:szCs w:val="24"/>
                <w:lang w:eastAsia="zh-CN"/>
              </w:rPr>
            </w:pPr>
          </w:p>
          <w:p w:rsidR="005E0E76" w:rsidRPr="00E821A8" w:rsidRDefault="00D07601" w:rsidP="00946F40">
            <w:pPr>
              <w:rPr>
                <w:rFonts w:eastAsia="SimSun" w:cstheme="minorHAnsi"/>
                <w:sz w:val="24"/>
                <w:szCs w:val="24"/>
                <w:lang w:eastAsia="zh-CN"/>
              </w:rPr>
            </w:pPr>
            <w:r w:rsidRPr="00D07601">
              <w:rPr>
                <w:rFonts w:eastAsia="SimSun" w:cstheme="minorHAnsi"/>
                <w:sz w:val="24"/>
                <w:szCs w:val="24"/>
                <w:lang w:eastAsia="zh-CN"/>
              </w:rPr>
              <w:t>2. Select “Add new Stage”</w:t>
            </w:r>
          </w:p>
          <w:p w:rsidR="005E0E76" w:rsidRPr="00E821A8" w:rsidRDefault="005E0E76" w:rsidP="00946F40">
            <w:pPr>
              <w:rPr>
                <w:rFonts w:eastAsia="SimSun" w:cstheme="minorHAnsi"/>
                <w:sz w:val="24"/>
                <w:szCs w:val="24"/>
                <w:lang w:eastAsia="zh-CN"/>
              </w:rPr>
            </w:pPr>
          </w:p>
          <w:p w:rsidR="005E0E76" w:rsidRPr="00FD1446" w:rsidRDefault="005E0E76" w:rsidP="00946F40">
            <w:pPr>
              <w:rPr>
                <w:rFonts w:eastAsia="SimSun" w:cstheme="minorHAnsi"/>
                <w:sz w:val="24"/>
                <w:szCs w:val="24"/>
                <w:lang w:eastAsia="zh-CN"/>
              </w:rPr>
            </w:pPr>
          </w:p>
          <w:p w:rsidR="005E0E76" w:rsidRPr="00E821A8" w:rsidRDefault="005E0E76" w:rsidP="00946F40">
            <w:pPr>
              <w:rPr>
                <w:rFonts w:eastAsia="SimSun" w:cstheme="minorHAnsi"/>
                <w:sz w:val="24"/>
                <w:szCs w:val="24"/>
                <w:lang w:eastAsia="zh-CN"/>
              </w:rPr>
            </w:pPr>
          </w:p>
        </w:tc>
      </w:tr>
      <w:tr w:rsidR="005E0E76" w:rsidRPr="00E821A8" w:rsidTr="00946F40">
        <w:tc>
          <w:tcPr>
            <w:tcW w:w="1791"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rPr>
                <w:rFonts w:cstheme="minorHAnsi"/>
                <w:sz w:val="24"/>
                <w:szCs w:val="24"/>
              </w:rPr>
            </w:pPr>
          </w:p>
        </w:tc>
        <w:tc>
          <w:tcPr>
            <w:tcW w:w="7155" w:type="dxa"/>
            <w:gridSpan w:val="2"/>
            <w:tcBorders>
              <w:top w:val="nil"/>
              <w:left w:val="nil"/>
              <w:bottom w:val="single" w:sz="4" w:space="0" w:color="auto"/>
              <w:right w:val="single" w:sz="8" w:space="0" w:color="auto"/>
            </w:tcBorders>
            <w:tcMar>
              <w:top w:w="0" w:type="dxa"/>
              <w:left w:w="108" w:type="dxa"/>
              <w:bottom w:w="0" w:type="dxa"/>
              <w:right w:w="108" w:type="dxa"/>
            </w:tcMar>
          </w:tcPr>
          <w:p w:rsidR="005E0E76" w:rsidRPr="00E821A8" w:rsidRDefault="005E0E76" w:rsidP="00946F40">
            <w:pPr>
              <w:rPr>
                <w:rFonts w:eastAsia="SimSun" w:cstheme="minorHAnsi"/>
                <w:sz w:val="24"/>
                <w:szCs w:val="24"/>
                <w:lang w:eastAsia="zh-CN"/>
              </w:rPr>
            </w:pPr>
          </w:p>
        </w:tc>
      </w:tr>
      <w:tr w:rsidR="005E0E76" w:rsidRPr="00E821A8" w:rsidTr="00946F40">
        <w:tc>
          <w:tcPr>
            <w:tcW w:w="1791"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Open Issues</w:t>
            </w:r>
          </w:p>
        </w:tc>
        <w:tc>
          <w:tcPr>
            <w:tcW w:w="7155"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N/A</w:t>
            </w:r>
          </w:p>
        </w:tc>
      </w:tr>
      <w:tr w:rsidR="005E0E76" w:rsidRPr="00E821A8" w:rsidTr="00946F40">
        <w:tc>
          <w:tcPr>
            <w:tcW w:w="1791"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Relationship</w:t>
            </w:r>
          </w:p>
        </w:tc>
        <w:tc>
          <w:tcPr>
            <w:tcW w:w="7155"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N/A</w:t>
            </w:r>
          </w:p>
        </w:tc>
      </w:tr>
      <w:tr w:rsidR="005E0E76" w:rsidRPr="00E821A8" w:rsidTr="00946F40">
        <w:tc>
          <w:tcPr>
            <w:tcW w:w="1791"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Business Rule</w:t>
            </w:r>
          </w:p>
        </w:tc>
        <w:tc>
          <w:tcPr>
            <w:tcW w:w="7155"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N/A</w:t>
            </w:r>
          </w:p>
        </w:tc>
      </w:tr>
      <w:tr w:rsidR="005E0E76" w:rsidRPr="00E821A8" w:rsidTr="00946F40">
        <w:tc>
          <w:tcPr>
            <w:tcW w:w="1791"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Priority</w:t>
            </w:r>
          </w:p>
        </w:tc>
        <w:tc>
          <w:tcPr>
            <w:tcW w:w="7155"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N/A</w:t>
            </w:r>
          </w:p>
        </w:tc>
      </w:tr>
    </w:tbl>
    <w:p w:rsidR="005E0E76" w:rsidRPr="00E821A8" w:rsidRDefault="005E0E76" w:rsidP="005E0E76">
      <w:pPr>
        <w:pStyle w:val="Caption"/>
        <w:rPr>
          <w:rFonts w:asciiTheme="minorHAnsi" w:hAnsiTheme="minorHAnsi" w:cstheme="minorHAnsi"/>
          <w:sz w:val="24"/>
          <w:szCs w:val="24"/>
        </w:rPr>
      </w:pPr>
    </w:p>
    <w:p w:rsidR="005E0E76" w:rsidRPr="00E821A8" w:rsidRDefault="005E0E76" w:rsidP="005E0E76">
      <w:pPr>
        <w:rPr>
          <w:rFonts w:cstheme="minorHAnsi"/>
          <w:sz w:val="24"/>
          <w:szCs w:val="24"/>
        </w:rPr>
      </w:pPr>
    </w:p>
    <w:p w:rsidR="005E0E76" w:rsidRPr="00E821A8" w:rsidRDefault="005E0E76" w:rsidP="005E0E76">
      <w:pPr>
        <w:rPr>
          <w:rFonts w:cstheme="minorHAnsi"/>
          <w:sz w:val="24"/>
          <w:szCs w:val="24"/>
        </w:rPr>
      </w:pPr>
    </w:p>
    <w:p w:rsidR="005E0E76" w:rsidRPr="00FD1446" w:rsidRDefault="005E0E76" w:rsidP="005E0E76">
      <w:pPr>
        <w:rPr>
          <w:rFonts w:cstheme="minorHAnsi"/>
          <w:sz w:val="24"/>
          <w:szCs w:val="24"/>
        </w:rPr>
      </w:pPr>
    </w:p>
    <w:p w:rsidR="005E0E76" w:rsidRPr="00E821A8" w:rsidRDefault="005E0E76" w:rsidP="005E0E76">
      <w:pPr>
        <w:rPr>
          <w:rFonts w:cstheme="minorHAnsi"/>
          <w:sz w:val="24"/>
          <w:szCs w:val="24"/>
        </w:rPr>
      </w:pPr>
    </w:p>
    <w:p w:rsidR="005E0E76" w:rsidRPr="00E821A8" w:rsidRDefault="005E0E76" w:rsidP="005E0E76">
      <w:pPr>
        <w:rPr>
          <w:rFonts w:cstheme="minorHAnsi"/>
          <w:sz w:val="24"/>
          <w:szCs w:val="24"/>
        </w:rPr>
      </w:pPr>
    </w:p>
    <w:p w:rsidR="005E0E76" w:rsidRPr="00E821A8" w:rsidRDefault="005E0E76" w:rsidP="005E0E76">
      <w:pPr>
        <w:rPr>
          <w:rFonts w:cstheme="minorHAnsi"/>
          <w:sz w:val="24"/>
          <w:szCs w:val="24"/>
        </w:rPr>
      </w:pPr>
    </w:p>
    <w:p w:rsidR="005E0E76" w:rsidRPr="00E821A8" w:rsidRDefault="005E0E76" w:rsidP="005E0E76">
      <w:pPr>
        <w:rPr>
          <w:rFonts w:cstheme="minorHAnsi"/>
          <w:sz w:val="24"/>
          <w:szCs w:val="24"/>
        </w:rPr>
      </w:pPr>
    </w:p>
    <w:p w:rsidR="005E0E76" w:rsidRPr="00E821A8" w:rsidRDefault="005E0E76" w:rsidP="005E0E76">
      <w:pPr>
        <w:rPr>
          <w:rFonts w:cstheme="minorHAnsi"/>
          <w:sz w:val="24"/>
          <w:szCs w:val="24"/>
        </w:rPr>
      </w:pPr>
    </w:p>
    <w:p w:rsidR="005E0E76" w:rsidRPr="00E821A8" w:rsidRDefault="005E0E76" w:rsidP="005E0E76">
      <w:pPr>
        <w:rPr>
          <w:rFonts w:cstheme="minorHAnsi"/>
          <w:sz w:val="24"/>
          <w:szCs w:val="24"/>
        </w:rPr>
      </w:pPr>
    </w:p>
    <w:p w:rsidR="005E0E76" w:rsidRPr="00E821A8" w:rsidRDefault="00D07601" w:rsidP="00790355">
      <w:pPr>
        <w:pStyle w:val="Heading4"/>
        <w:rPr>
          <w:rFonts w:asciiTheme="minorHAnsi" w:hAnsiTheme="minorHAnsi" w:cstheme="minorHAnsi"/>
          <w:sz w:val="24"/>
          <w:szCs w:val="24"/>
        </w:rPr>
      </w:pPr>
      <w:bookmarkStart w:id="283" w:name="_Toc326241059"/>
      <w:bookmarkStart w:id="284" w:name="_Toc332351171"/>
      <w:r w:rsidRPr="00D07601">
        <w:rPr>
          <w:rFonts w:asciiTheme="minorHAnsi" w:hAnsiTheme="minorHAnsi" w:cstheme="minorHAnsi"/>
          <w:sz w:val="24"/>
          <w:szCs w:val="24"/>
        </w:rPr>
        <w:t>2.4.19 Edit Stage</w:t>
      </w:r>
      <w:bookmarkEnd w:id="283"/>
      <w:bookmarkEnd w:id="284"/>
    </w:p>
    <w:p w:rsidR="005E0E76" w:rsidRPr="00E821A8" w:rsidRDefault="005E0E76" w:rsidP="005E0E76">
      <w:pPr>
        <w:rPr>
          <w:rFonts w:cstheme="minorHAnsi"/>
          <w:sz w:val="24"/>
          <w:szCs w:val="24"/>
        </w:rPr>
      </w:pPr>
      <w:r w:rsidRPr="00E821A8">
        <w:rPr>
          <w:rFonts w:cstheme="minorHAnsi"/>
          <w:sz w:val="24"/>
          <w:szCs w:val="24"/>
        </w:rPr>
        <w:object w:dxaOrig="4834" w:dyaOrig="1660">
          <v:shape id="_x0000_i1069" type="#_x0000_t75" style="width:241.95pt;height:82.9pt" o:ole="">
            <v:imagedata r:id="rId103" o:title=""/>
          </v:shape>
          <o:OLEObject Type="Embed" ProgID="Visio.Drawing.11" ShapeID="_x0000_i1069" DrawAspect="Content" ObjectID="_1406444862" r:id="rId104"/>
        </w:object>
      </w:r>
    </w:p>
    <w:p w:rsidR="005E0E76" w:rsidRPr="00E821A8" w:rsidRDefault="00D07601" w:rsidP="005E0E76">
      <w:pPr>
        <w:rPr>
          <w:rFonts w:cstheme="minorHAnsi"/>
          <w:sz w:val="24"/>
          <w:szCs w:val="24"/>
        </w:rPr>
      </w:pPr>
      <w:r w:rsidRPr="00D07601">
        <w:rPr>
          <w:rFonts w:cstheme="minorHAnsi"/>
          <w:sz w:val="24"/>
          <w:szCs w:val="24"/>
        </w:rPr>
        <w:tab/>
      </w:r>
      <w:r w:rsidRPr="00D07601">
        <w:rPr>
          <w:rFonts w:cstheme="minorHAnsi"/>
          <w:sz w:val="24"/>
          <w:szCs w:val="24"/>
        </w:rPr>
        <w:tab/>
      </w:r>
    </w:p>
    <w:p w:rsidR="005E0E76" w:rsidRPr="00E821A8" w:rsidRDefault="00D07601" w:rsidP="005E0E76">
      <w:pPr>
        <w:rPr>
          <w:rFonts w:cstheme="minorHAnsi"/>
          <w:sz w:val="24"/>
          <w:szCs w:val="24"/>
        </w:rPr>
      </w:pPr>
      <w:r w:rsidRPr="00D07601">
        <w:rPr>
          <w:rFonts w:cstheme="minorHAnsi"/>
          <w:sz w:val="24"/>
          <w:szCs w:val="24"/>
        </w:rPr>
        <w:t>Use Case scenario:</w:t>
      </w:r>
    </w:p>
    <w:tbl>
      <w:tblPr>
        <w:tblW w:w="0" w:type="auto"/>
        <w:tblInd w:w="2" w:type="dxa"/>
        <w:tblCellMar>
          <w:left w:w="0" w:type="dxa"/>
          <w:right w:w="0" w:type="dxa"/>
        </w:tblCellMar>
        <w:tblLook w:val="0000"/>
      </w:tblPr>
      <w:tblGrid>
        <w:gridCol w:w="1791"/>
        <w:gridCol w:w="3636"/>
        <w:gridCol w:w="3519"/>
      </w:tblGrid>
      <w:tr w:rsidR="005E0E76" w:rsidRPr="00E821A8" w:rsidTr="00946F40">
        <w:tc>
          <w:tcPr>
            <w:tcW w:w="1791"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D07601" w:rsidP="00946F40">
            <w:pPr>
              <w:rPr>
                <w:rFonts w:cstheme="minorHAnsi"/>
                <w:sz w:val="24"/>
                <w:szCs w:val="24"/>
              </w:rPr>
            </w:pPr>
            <w:r w:rsidRPr="00D07601">
              <w:rPr>
                <w:rFonts w:cstheme="minorHAnsi"/>
                <w:sz w:val="24"/>
                <w:szCs w:val="24"/>
              </w:rPr>
              <w:t>User Case ID</w:t>
            </w:r>
          </w:p>
        </w:tc>
        <w:tc>
          <w:tcPr>
            <w:tcW w:w="7155"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5E0E76" w:rsidRPr="00E821A8" w:rsidRDefault="00D07601" w:rsidP="00946F40">
            <w:pPr>
              <w:rPr>
                <w:rFonts w:cstheme="minorHAnsi"/>
                <w:sz w:val="24"/>
                <w:szCs w:val="24"/>
              </w:rPr>
            </w:pPr>
            <w:r w:rsidRPr="00D07601">
              <w:rPr>
                <w:rFonts w:eastAsia="SimSun" w:cstheme="minorHAnsi"/>
                <w:sz w:val="24"/>
                <w:szCs w:val="24"/>
                <w:lang w:eastAsia="zh-CN"/>
              </w:rPr>
              <w:t>Project Eye_UC19</w:t>
            </w:r>
          </w:p>
        </w:tc>
      </w:tr>
      <w:tr w:rsidR="005E0E76" w:rsidRPr="00E821A8" w:rsidTr="00946F40">
        <w:tc>
          <w:tcPr>
            <w:tcW w:w="1791"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D07601" w:rsidP="00946F40">
            <w:pPr>
              <w:rPr>
                <w:rFonts w:cstheme="minorHAnsi"/>
                <w:sz w:val="24"/>
                <w:szCs w:val="24"/>
              </w:rPr>
            </w:pPr>
            <w:r w:rsidRPr="00D07601">
              <w:rPr>
                <w:rFonts w:cstheme="minorHAnsi"/>
                <w:sz w:val="24"/>
                <w:szCs w:val="24"/>
              </w:rPr>
              <w:lastRenderedPageBreak/>
              <w:t>Name</w:t>
            </w:r>
          </w:p>
        </w:tc>
        <w:tc>
          <w:tcPr>
            <w:tcW w:w="7155"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SimSun" w:cstheme="minorHAnsi"/>
                <w:sz w:val="24"/>
                <w:szCs w:val="24"/>
                <w:lang w:eastAsia="zh-CN"/>
              </w:rPr>
            </w:pPr>
            <w:r w:rsidRPr="00D07601">
              <w:rPr>
                <w:rFonts w:cstheme="minorHAnsi"/>
                <w:sz w:val="24"/>
                <w:szCs w:val="24"/>
              </w:rPr>
              <w:t>Edit Stage Use Case</w:t>
            </w:r>
          </w:p>
        </w:tc>
      </w:tr>
      <w:tr w:rsidR="005E0E76" w:rsidRPr="00E821A8" w:rsidTr="00946F40">
        <w:tc>
          <w:tcPr>
            <w:tcW w:w="1791"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Goal</w:t>
            </w:r>
          </w:p>
        </w:tc>
        <w:tc>
          <w:tcPr>
            <w:tcW w:w="7155"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SimSun" w:cstheme="minorHAnsi"/>
                <w:sz w:val="24"/>
                <w:szCs w:val="24"/>
                <w:lang w:eastAsia="zh-CN"/>
              </w:rPr>
            </w:pPr>
            <w:r w:rsidRPr="00D07601">
              <w:rPr>
                <w:rFonts w:cstheme="minorHAnsi"/>
                <w:sz w:val="24"/>
                <w:szCs w:val="24"/>
              </w:rPr>
              <w:t>This function allows project manager to edit a project’s stage</w:t>
            </w:r>
          </w:p>
        </w:tc>
      </w:tr>
      <w:tr w:rsidR="005E0E76" w:rsidRPr="00E821A8" w:rsidTr="00946F40">
        <w:tc>
          <w:tcPr>
            <w:tcW w:w="1791"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Actors</w:t>
            </w:r>
          </w:p>
        </w:tc>
        <w:tc>
          <w:tcPr>
            <w:tcW w:w="7155"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SimSun" w:cstheme="minorHAnsi"/>
                <w:sz w:val="24"/>
                <w:szCs w:val="24"/>
                <w:lang w:eastAsia="zh-CN"/>
              </w:rPr>
            </w:pPr>
            <w:r w:rsidRPr="00D07601">
              <w:rPr>
                <w:rFonts w:cstheme="minorHAnsi"/>
                <w:sz w:val="24"/>
                <w:szCs w:val="24"/>
              </w:rPr>
              <w:t>Project Manager</w:t>
            </w:r>
          </w:p>
        </w:tc>
      </w:tr>
      <w:tr w:rsidR="005E0E76" w:rsidRPr="00E821A8" w:rsidTr="00946F40">
        <w:tc>
          <w:tcPr>
            <w:tcW w:w="1791"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Pre-conditions</w:t>
            </w:r>
          </w:p>
        </w:tc>
        <w:tc>
          <w:tcPr>
            <w:tcW w:w="7155"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SimSun" w:cstheme="minorHAnsi"/>
                <w:sz w:val="24"/>
                <w:szCs w:val="24"/>
                <w:lang w:eastAsia="zh-CN"/>
              </w:rPr>
            </w:pPr>
            <w:r w:rsidRPr="00D07601">
              <w:rPr>
                <w:rFonts w:eastAsia="SimSun" w:cstheme="minorHAnsi"/>
                <w:sz w:val="24"/>
                <w:szCs w:val="24"/>
                <w:lang w:eastAsia="zh-CN"/>
              </w:rPr>
              <w:t>Logged user that is a project manager</w:t>
            </w:r>
          </w:p>
        </w:tc>
      </w:tr>
      <w:tr w:rsidR="005E0E76" w:rsidRPr="00E821A8" w:rsidTr="00946F40">
        <w:tc>
          <w:tcPr>
            <w:tcW w:w="1791"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Post-conditions</w:t>
            </w:r>
          </w:p>
        </w:tc>
        <w:tc>
          <w:tcPr>
            <w:tcW w:w="7155" w:type="dxa"/>
            <w:gridSpan w:val="2"/>
            <w:tcBorders>
              <w:top w:val="nil"/>
              <w:left w:val="nil"/>
              <w:right w:val="single" w:sz="8"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SimSun" w:cstheme="minorHAnsi"/>
                <w:sz w:val="24"/>
                <w:szCs w:val="24"/>
                <w:lang w:eastAsia="zh-CN"/>
              </w:rPr>
            </w:pPr>
            <w:r w:rsidRPr="00D07601">
              <w:rPr>
                <w:rFonts w:eastAsia="SimSun" w:cstheme="minorHAnsi"/>
                <w:sz w:val="24"/>
                <w:szCs w:val="24"/>
                <w:lang w:eastAsia="zh-CN"/>
              </w:rPr>
              <w:t>None</w:t>
            </w:r>
          </w:p>
        </w:tc>
      </w:tr>
      <w:tr w:rsidR="005E0E76" w:rsidRPr="00E821A8" w:rsidTr="00946F40">
        <w:trPr>
          <w:trHeight w:val="2248"/>
        </w:trPr>
        <w:tc>
          <w:tcPr>
            <w:tcW w:w="1791"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Main Flow</w:t>
            </w:r>
          </w:p>
        </w:tc>
        <w:tc>
          <w:tcPr>
            <w:tcW w:w="3636"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SimSun" w:cstheme="minorHAnsi"/>
                <w:sz w:val="24"/>
                <w:szCs w:val="24"/>
                <w:lang w:eastAsia="zh-CN"/>
              </w:rPr>
            </w:pPr>
            <w:r w:rsidRPr="00D07601">
              <w:rPr>
                <w:rFonts w:eastAsia="SimSun" w:cstheme="minorHAnsi"/>
                <w:sz w:val="24"/>
                <w:szCs w:val="24"/>
                <w:lang w:eastAsia="zh-CN"/>
              </w:rPr>
              <w:t>1. Choose tab “Work Order”</w:t>
            </w:r>
          </w:p>
          <w:p w:rsidR="005E0E76" w:rsidRPr="00E821A8" w:rsidRDefault="005E0E76" w:rsidP="00946F40">
            <w:pPr>
              <w:rPr>
                <w:rFonts w:eastAsia="SimSun" w:cstheme="minorHAnsi"/>
                <w:sz w:val="24"/>
                <w:szCs w:val="24"/>
                <w:lang w:eastAsia="zh-CN"/>
              </w:rPr>
            </w:pPr>
          </w:p>
          <w:p w:rsidR="005E0E76" w:rsidRPr="00E821A8" w:rsidRDefault="00D07601" w:rsidP="00946F40">
            <w:pPr>
              <w:rPr>
                <w:rFonts w:eastAsia="SimSun" w:cstheme="minorHAnsi"/>
                <w:sz w:val="24"/>
                <w:szCs w:val="24"/>
                <w:lang w:eastAsia="zh-CN"/>
              </w:rPr>
            </w:pPr>
            <w:r w:rsidRPr="00D07601">
              <w:rPr>
                <w:rFonts w:eastAsia="SimSun" w:cstheme="minorHAnsi"/>
                <w:sz w:val="24"/>
                <w:szCs w:val="24"/>
                <w:lang w:eastAsia="zh-CN"/>
              </w:rPr>
              <w:t>3. Fill in the stage’s information then select button “Save Change”</w:t>
            </w:r>
          </w:p>
          <w:p w:rsidR="005E0E76" w:rsidRPr="00E821A8" w:rsidRDefault="005E0E76" w:rsidP="00946F40">
            <w:pPr>
              <w:rPr>
                <w:rFonts w:eastAsia="SimSun" w:cstheme="minorHAnsi"/>
                <w:sz w:val="24"/>
                <w:szCs w:val="24"/>
                <w:lang w:eastAsia="zh-CN"/>
              </w:rPr>
            </w:pPr>
          </w:p>
          <w:p w:rsidR="005E0E76" w:rsidRPr="00FD1446" w:rsidRDefault="005E0E76" w:rsidP="00946F40">
            <w:pPr>
              <w:rPr>
                <w:rFonts w:eastAsia="SimSun" w:cstheme="minorHAnsi"/>
                <w:sz w:val="24"/>
                <w:szCs w:val="24"/>
                <w:lang w:eastAsia="zh-CN"/>
              </w:rPr>
            </w:pPr>
          </w:p>
        </w:tc>
        <w:tc>
          <w:tcPr>
            <w:tcW w:w="3519" w:type="dxa"/>
            <w:tcBorders>
              <w:top w:val="nil"/>
              <w:left w:val="nil"/>
              <w:bottom w:val="single" w:sz="8" w:space="0" w:color="auto"/>
              <w:right w:val="single" w:sz="8" w:space="0" w:color="auto"/>
            </w:tcBorders>
            <w:shd w:val="clear" w:color="auto" w:fill="FFFF99"/>
          </w:tcPr>
          <w:p w:rsidR="005E0E76" w:rsidRPr="00E821A8" w:rsidRDefault="005E0E76" w:rsidP="00946F40">
            <w:pPr>
              <w:rPr>
                <w:rFonts w:eastAsia="SimSun" w:cstheme="minorHAnsi"/>
                <w:sz w:val="24"/>
                <w:szCs w:val="24"/>
                <w:lang w:eastAsia="zh-CN"/>
              </w:rPr>
            </w:pPr>
          </w:p>
          <w:p w:rsidR="005E0E76" w:rsidRPr="00E821A8" w:rsidRDefault="00D07601" w:rsidP="00946F40">
            <w:pPr>
              <w:rPr>
                <w:rFonts w:eastAsia="SimSun" w:cstheme="minorHAnsi"/>
                <w:sz w:val="24"/>
                <w:szCs w:val="24"/>
                <w:lang w:eastAsia="zh-CN"/>
              </w:rPr>
            </w:pPr>
            <w:r w:rsidRPr="00D07601">
              <w:rPr>
                <w:rFonts w:eastAsia="SimSun" w:cstheme="minorHAnsi"/>
                <w:sz w:val="24"/>
                <w:szCs w:val="24"/>
                <w:lang w:eastAsia="zh-CN"/>
              </w:rPr>
              <w:t>2. Select the Stage want to edit</w:t>
            </w:r>
          </w:p>
          <w:p w:rsidR="005E0E76" w:rsidRPr="00E821A8" w:rsidRDefault="005E0E76" w:rsidP="00946F40">
            <w:pPr>
              <w:rPr>
                <w:rFonts w:eastAsia="SimSun" w:cstheme="minorHAnsi"/>
                <w:sz w:val="24"/>
                <w:szCs w:val="24"/>
                <w:lang w:eastAsia="zh-CN"/>
              </w:rPr>
            </w:pPr>
          </w:p>
          <w:p w:rsidR="005E0E76" w:rsidRPr="00FD1446" w:rsidRDefault="005E0E76" w:rsidP="00946F40">
            <w:pPr>
              <w:rPr>
                <w:rFonts w:eastAsia="SimSun" w:cstheme="minorHAnsi"/>
                <w:sz w:val="24"/>
                <w:szCs w:val="24"/>
                <w:lang w:eastAsia="zh-CN"/>
              </w:rPr>
            </w:pPr>
          </w:p>
          <w:p w:rsidR="005E0E76" w:rsidRPr="00E821A8" w:rsidRDefault="005E0E76" w:rsidP="00946F40">
            <w:pPr>
              <w:rPr>
                <w:rFonts w:eastAsia="SimSun" w:cstheme="minorHAnsi"/>
                <w:sz w:val="24"/>
                <w:szCs w:val="24"/>
                <w:lang w:eastAsia="zh-CN"/>
              </w:rPr>
            </w:pPr>
          </w:p>
        </w:tc>
      </w:tr>
      <w:tr w:rsidR="005E0E76" w:rsidRPr="00E821A8" w:rsidTr="00946F40">
        <w:tc>
          <w:tcPr>
            <w:tcW w:w="1791"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rPr>
                <w:rFonts w:cstheme="minorHAnsi"/>
                <w:sz w:val="24"/>
                <w:szCs w:val="24"/>
              </w:rPr>
            </w:pPr>
          </w:p>
        </w:tc>
        <w:tc>
          <w:tcPr>
            <w:tcW w:w="7155" w:type="dxa"/>
            <w:gridSpan w:val="2"/>
            <w:tcBorders>
              <w:top w:val="nil"/>
              <w:left w:val="nil"/>
              <w:bottom w:val="single" w:sz="4" w:space="0" w:color="auto"/>
              <w:right w:val="single" w:sz="8" w:space="0" w:color="auto"/>
            </w:tcBorders>
            <w:tcMar>
              <w:top w:w="0" w:type="dxa"/>
              <w:left w:w="108" w:type="dxa"/>
              <w:bottom w:w="0" w:type="dxa"/>
              <w:right w:w="108" w:type="dxa"/>
            </w:tcMar>
          </w:tcPr>
          <w:p w:rsidR="005E0E76" w:rsidRPr="00E821A8" w:rsidRDefault="005E0E76" w:rsidP="00946F40">
            <w:pPr>
              <w:rPr>
                <w:rFonts w:eastAsia="SimSun" w:cstheme="minorHAnsi"/>
                <w:sz w:val="24"/>
                <w:szCs w:val="24"/>
                <w:lang w:eastAsia="zh-CN"/>
              </w:rPr>
            </w:pPr>
          </w:p>
        </w:tc>
      </w:tr>
      <w:tr w:rsidR="005E0E76" w:rsidRPr="00E821A8" w:rsidTr="00946F40">
        <w:tc>
          <w:tcPr>
            <w:tcW w:w="1791"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Open Issues</w:t>
            </w:r>
          </w:p>
        </w:tc>
        <w:tc>
          <w:tcPr>
            <w:tcW w:w="7155"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N/A</w:t>
            </w:r>
          </w:p>
        </w:tc>
      </w:tr>
      <w:tr w:rsidR="005E0E76" w:rsidRPr="00E821A8" w:rsidTr="00946F40">
        <w:tc>
          <w:tcPr>
            <w:tcW w:w="1791"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Relationship</w:t>
            </w:r>
          </w:p>
        </w:tc>
        <w:tc>
          <w:tcPr>
            <w:tcW w:w="7155"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N/A</w:t>
            </w:r>
          </w:p>
        </w:tc>
      </w:tr>
      <w:tr w:rsidR="005E0E76" w:rsidRPr="00E821A8" w:rsidTr="00946F40">
        <w:tc>
          <w:tcPr>
            <w:tcW w:w="1791"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Business Rule</w:t>
            </w:r>
          </w:p>
        </w:tc>
        <w:tc>
          <w:tcPr>
            <w:tcW w:w="7155"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N/A</w:t>
            </w:r>
          </w:p>
        </w:tc>
      </w:tr>
      <w:tr w:rsidR="005E0E76" w:rsidRPr="00E821A8" w:rsidTr="00946F40">
        <w:tc>
          <w:tcPr>
            <w:tcW w:w="1791"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Priority</w:t>
            </w:r>
          </w:p>
        </w:tc>
        <w:tc>
          <w:tcPr>
            <w:tcW w:w="7155"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N/A</w:t>
            </w:r>
          </w:p>
        </w:tc>
      </w:tr>
    </w:tbl>
    <w:p w:rsidR="005E0E76" w:rsidRPr="00E821A8" w:rsidRDefault="005E0E76" w:rsidP="005E0E76">
      <w:pPr>
        <w:rPr>
          <w:rFonts w:cstheme="minorHAnsi"/>
          <w:sz w:val="24"/>
          <w:szCs w:val="24"/>
        </w:rPr>
      </w:pPr>
    </w:p>
    <w:p w:rsidR="005E0E76" w:rsidRPr="00E821A8" w:rsidRDefault="005E0E76" w:rsidP="005E0E76">
      <w:pPr>
        <w:rPr>
          <w:rFonts w:cstheme="minorHAnsi"/>
          <w:sz w:val="24"/>
          <w:szCs w:val="24"/>
        </w:rPr>
      </w:pPr>
    </w:p>
    <w:p w:rsidR="005E0E76" w:rsidRPr="00E821A8" w:rsidRDefault="005E0E76" w:rsidP="005E0E76">
      <w:pPr>
        <w:rPr>
          <w:rFonts w:cstheme="minorHAnsi"/>
          <w:sz w:val="24"/>
          <w:szCs w:val="24"/>
        </w:rPr>
      </w:pPr>
      <w:bookmarkStart w:id="285" w:name="_Toc326241060"/>
    </w:p>
    <w:p w:rsidR="005E0E76" w:rsidRPr="00E821A8" w:rsidRDefault="005E0E76" w:rsidP="005E0E76">
      <w:pPr>
        <w:rPr>
          <w:rFonts w:cstheme="minorHAnsi"/>
          <w:sz w:val="24"/>
          <w:szCs w:val="24"/>
        </w:rPr>
      </w:pPr>
    </w:p>
    <w:p w:rsidR="005E0E76" w:rsidRPr="00FD1446" w:rsidRDefault="005E0E76" w:rsidP="005E0E76">
      <w:pPr>
        <w:rPr>
          <w:rFonts w:cstheme="minorHAnsi"/>
          <w:sz w:val="24"/>
          <w:szCs w:val="24"/>
        </w:rPr>
      </w:pPr>
    </w:p>
    <w:p w:rsidR="005E0E76" w:rsidRPr="00E821A8" w:rsidRDefault="005E0E76" w:rsidP="005E0E76">
      <w:pPr>
        <w:rPr>
          <w:rFonts w:cstheme="minorHAnsi"/>
          <w:sz w:val="24"/>
          <w:szCs w:val="24"/>
        </w:rPr>
      </w:pPr>
    </w:p>
    <w:p w:rsidR="005E0E76" w:rsidRPr="00E821A8" w:rsidRDefault="005E0E76" w:rsidP="005E0E76">
      <w:pPr>
        <w:rPr>
          <w:rFonts w:cstheme="minorHAnsi"/>
          <w:sz w:val="24"/>
          <w:szCs w:val="24"/>
        </w:rPr>
      </w:pPr>
    </w:p>
    <w:p w:rsidR="005E0E76" w:rsidRPr="00E821A8" w:rsidRDefault="005E0E76" w:rsidP="005E0E76">
      <w:pPr>
        <w:rPr>
          <w:rFonts w:cstheme="minorHAnsi"/>
          <w:sz w:val="24"/>
          <w:szCs w:val="24"/>
        </w:rPr>
      </w:pPr>
    </w:p>
    <w:p w:rsidR="005E0E76" w:rsidRPr="00E821A8" w:rsidRDefault="005E0E76" w:rsidP="005E0E76">
      <w:pPr>
        <w:rPr>
          <w:rFonts w:cstheme="minorHAnsi"/>
          <w:sz w:val="24"/>
          <w:szCs w:val="24"/>
        </w:rPr>
      </w:pPr>
    </w:p>
    <w:p w:rsidR="005E0E76" w:rsidRPr="00E821A8" w:rsidRDefault="00D07601" w:rsidP="00790355">
      <w:pPr>
        <w:pStyle w:val="Heading4"/>
        <w:rPr>
          <w:rFonts w:asciiTheme="minorHAnsi" w:hAnsiTheme="minorHAnsi" w:cstheme="minorHAnsi"/>
          <w:sz w:val="24"/>
          <w:szCs w:val="24"/>
        </w:rPr>
      </w:pPr>
      <w:bookmarkStart w:id="286" w:name="_Toc332351172"/>
      <w:r w:rsidRPr="00D07601">
        <w:rPr>
          <w:rFonts w:asciiTheme="minorHAnsi" w:hAnsiTheme="minorHAnsi" w:cstheme="minorHAnsi"/>
          <w:sz w:val="24"/>
          <w:szCs w:val="24"/>
        </w:rPr>
        <w:t>2.4.20 Delete Stage</w:t>
      </w:r>
      <w:bookmarkEnd w:id="286"/>
    </w:p>
    <w:p w:rsidR="005E0E76" w:rsidRPr="00E821A8" w:rsidRDefault="005E0E76" w:rsidP="005E0E76">
      <w:pPr>
        <w:rPr>
          <w:rFonts w:cstheme="minorHAnsi"/>
          <w:sz w:val="24"/>
          <w:szCs w:val="24"/>
        </w:rPr>
      </w:pPr>
    </w:p>
    <w:bookmarkEnd w:id="285"/>
    <w:p w:rsidR="005E0E76" w:rsidRPr="00E821A8" w:rsidRDefault="005E0E76" w:rsidP="005E0E76">
      <w:pPr>
        <w:rPr>
          <w:rFonts w:cstheme="minorHAnsi"/>
          <w:sz w:val="24"/>
          <w:szCs w:val="24"/>
        </w:rPr>
      </w:pPr>
      <w:r w:rsidRPr="00E821A8">
        <w:rPr>
          <w:rFonts w:cstheme="minorHAnsi"/>
          <w:sz w:val="24"/>
          <w:szCs w:val="24"/>
        </w:rPr>
        <w:object w:dxaOrig="4834" w:dyaOrig="1660">
          <v:shape id="_x0000_i1070" type="#_x0000_t75" style="width:241.95pt;height:82.9pt" o:ole="">
            <v:imagedata r:id="rId105" o:title=""/>
          </v:shape>
          <o:OLEObject Type="Embed" ProgID="Visio.Drawing.11" ShapeID="_x0000_i1070" DrawAspect="Content" ObjectID="_1406444863" r:id="rId106"/>
        </w:object>
      </w:r>
    </w:p>
    <w:p w:rsidR="005E0E76" w:rsidRPr="00E821A8" w:rsidRDefault="00D07601" w:rsidP="005E0E76">
      <w:pPr>
        <w:rPr>
          <w:rFonts w:cstheme="minorHAnsi"/>
          <w:sz w:val="24"/>
          <w:szCs w:val="24"/>
        </w:rPr>
      </w:pPr>
      <w:r w:rsidRPr="00D07601">
        <w:rPr>
          <w:rFonts w:cstheme="minorHAnsi"/>
          <w:sz w:val="24"/>
          <w:szCs w:val="24"/>
        </w:rPr>
        <w:tab/>
      </w:r>
      <w:r w:rsidRPr="00D07601">
        <w:rPr>
          <w:rFonts w:cstheme="minorHAnsi"/>
          <w:sz w:val="24"/>
          <w:szCs w:val="24"/>
        </w:rPr>
        <w:tab/>
      </w:r>
    </w:p>
    <w:p w:rsidR="005E0E76" w:rsidRPr="00E821A8" w:rsidRDefault="00D07601" w:rsidP="005E0E76">
      <w:pPr>
        <w:rPr>
          <w:rFonts w:cstheme="minorHAnsi"/>
          <w:sz w:val="24"/>
          <w:szCs w:val="24"/>
        </w:rPr>
      </w:pPr>
      <w:r w:rsidRPr="00D07601">
        <w:rPr>
          <w:rFonts w:cstheme="minorHAnsi"/>
          <w:sz w:val="24"/>
          <w:szCs w:val="24"/>
        </w:rPr>
        <w:t>Use Case scenario:</w:t>
      </w:r>
    </w:p>
    <w:tbl>
      <w:tblPr>
        <w:tblW w:w="0" w:type="auto"/>
        <w:tblInd w:w="2" w:type="dxa"/>
        <w:tblCellMar>
          <w:left w:w="0" w:type="dxa"/>
          <w:right w:w="0" w:type="dxa"/>
        </w:tblCellMar>
        <w:tblLook w:val="0000"/>
      </w:tblPr>
      <w:tblGrid>
        <w:gridCol w:w="1791"/>
        <w:gridCol w:w="3622"/>
        <w:gridCol w:w="3533"/>
      </w:tblGrid>
      <w:tr w:rsidR="005E0E76" w:rsidRPr="00E821A8" w:rsidTr="00946F40">
        <w:tc>
          <w:tcPr>
            <w:tcW w:w="1791"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D07601" w:rsidP="00946F40">
            <w:pPr>
              <w:rPr>
                <w:rFonts w:cstheme="minorHAnsi"/>
                <w:sz w:val="24"/>
                <w:szCs w:val="24"/>
              </w:rPr>
            </w:pPr>
            <w:r w:rsidRPr="00D07601">
              <w:rPr>
                <w:rFonts w:cstheme="minorHAnsi"/>
                <w:sz w:val="24"/>
                <w:szCs w:val="24"/>
              </w:rPr>
              <w:t>User Case ID</w:t>
            </w:r>
          </w:p>
        </w:tc>
        <w:tc>
          <w:tcPr>
            <w:tcW w:w="7155"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5E0E76" w:rsidRPr="00E821A8" w:rsidRDefault="00D07601" w:rsidP="00946F40">
            <w:pPr>
              <w:rPr>
                <w:rFonts w:cstheme="minorHAnsi"/>
                <w:sz w:val="24"/>
                <w:szCs w:val="24"/>
              </w:rPr>
            </w:pPr>
            <w:r w:rsidRPr="00D07601">
              <w:rPr>
                <w:rFonts w:eastAsia="SimSun" w:cstheme="minorHAnsi"/>
                <w:sz w:val="24"/>
                <w:szCs w:val="24"/>
                <w:lang w:eastAsia="zh-CN"/>
              </w:rPr>
              <w:t>Project Eye_UC20</w:t>
            </w:r>
          </w:p>
        </w:tc>
      </w:tr>
      <w:tr w:rsidR="005E0E76" w:rsidRPr="00E821A8" w:rsidTr="00946F40">
        <w:tc>
          <w:tcPr>
            <w:tcW w:w="1791"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D07601" w:rsidP="00946F40">
            <w:pPr>
              <w:rPr>
                <w:rFonts w:cstheme="minorHAnsi"/>
                <w:sz w:val="24"/>
                <w:szCs w:val="24"/>
              </w:rPr>
            </w:pPr>
            <w:r w:rsidRPr="00D07601">
              <w:rPr>
                <w:rFonts w:cstheme="minorHAnsi"/>
                <w:sz w:val="24"/>
                <w:szCs w:val="24"/>
              </w:rPr>
              <w:t>Name</w:t>
            </w:r>
          </w:p>
        </w:tc>
        <w:tc>
          <w:tcPr>
            <w:tcW w:w="7155"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SimSun" w:cstheme="minorHAnsi"/>
                <w:sz w:val="24"/>
                <w:szCs w:val="24"/>
                <w:lang w:eastAsia="zh-CN"/>
              </w:rPr>
            </w:pPr>
            <w:r w:rsidRPr="00D07601">
              <w:rPr>
                <w:rFonts w:cstheme="minorHAnsi"/>
                <w:sz w:val="24"/>
                <w:szCs w:val="24"/>
              </w:rPr>
              <w:t>Delete Stage Use Case</w:t>
            </w:r>
          </w:p>
        </w:tc>
      </w:tr>
      <w:tr w:rsidR="005E0E76" w:rsidRPr="00E821A8" w:rsidTr="00946F40">
        <w:tc>
          <w:tcPr>
            <w:tcW w:w="1791"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Goal</w:t>
            </w:r>
          </w:p>
        </w:tc>
        <w:tc>
          <w:tcPr>
            <w:tcW w:w="7155"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SimSun" w:cstheme="minorHAnsi"/>
                <w:sz w:val="24"/>
                <w:szCs w:val="24"/>
                <w:lang w:eastAsia="zh-CN"/>
              </w:rPr>
            </w:pPr>
            <w:r w:rsidRPr="00D07601">
              <w:rPr>
                <w:rFonts w:cstheme="minorHAnsi"/>
                <w:sz w:val="24"/>
                <w:szCs w:val="24"/>
              </w:rPr>
              <w:t>This function allows project manager to delete a project’s stage</w:t>
            </w:r>
          </w:p>
        </w:tc>
      </w:tr>
      <w:tr w:rsidR="005E0E76" w:rsidRPr="00E821A8" w:rsidTr="00946F40">
        <w:tc>
          <w:tcPr>
            <w:tcW w:w="1791"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Actors</w:t>
            </w:r>
          </w:p>
        </w:tc>
        <w:tc>
          <w:tcPr>
            <w:tcW w:w="7155"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SimSun" w:cstheme="minorHAnsi"/>
                <w:sz w:val="24"/>
                <w:szCs w:val="24"/>
                <w:lang w:eastAsia="zh-CN"/>
              </w:rPr>
            </w:pPr>
            <w:r w:rsidRPr="00D07601">
              <w:rPr>
                <w:rFonts w:cstheme="minorHAnsi"/>
                <w:sz w:val="24"/>
                <w:szCs w:val="24"/>
              </w:rPr>
              <w:t>Project Manager</w:t>
            </w:r>
          </w:p>
        </w:tc>
      </w:tr>
      <w:tr w:rsidR="005E0E76" w:rsidRPr="00E821A8" w:rsidTr="00946F40">
        <w:tc>
          <w:tcPr>
            <w:tcW w:w="1791"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Pre-conditions</w:t>
            </w:r>
          </w:p>
        </w:tc>
        <w:tc>
          <w:tcPr>
            <w:tcW w:w="7155"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SimSun" w:cstheme="minorHAnsi"/>
                <w:sz w:val="24"/>
                <w:szCs w:val="24"/>
                <w:lang w:eastAsia="zh-CN"/>
              </w:rPr>
            </w:pPr>
            <w:r w:rsidRPr="00D07601">
              <w:rPr>
                <w:rFonts w:eastAsia="SimSun" w:cstheme="minorHAnsi"/>
                <w:sz w:val="24"/>
                <w:szCs w:val="24"/>
                <w:lang w:eastAsia="zh-CN"/>
              </w:rPr>
              <w:t>Logged user that is a project manager</w:t>
            </w:r>
          </w:p>
        </w:tc>
      </w:tr>
      <w:tr w:rsidR="005E0E76" w:rsidRPr="00E821A8" w:rsidTr="00946F40">
        <w:tc>
          <w:tcPr>
            <w:tcW w:w="1791"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Post-conditions</w:t>
            </w:r>
          </w:p>
        </w:tc>
        <w:tc>
          <w:tcPr>
            <w:tcW w:w="7155" w:type="dxa"/>
            <w:gridSpan w:val="2"/>
            <w:tcBorders>
              <w:top w:val="nil"/>
              <w:left w:val="nil"/>
              <w:right w:val="single" w:sz="8"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SimSun" w:cstheme="minorHAnsi"/>
                <w:sz w:val="24"/>
                <w:szCs w:val="24"/>
                <w:lang w:eastAsia="zh-CN"/>
              </w:rPr>
            </w:pPr>
            <w:r w:rsidRPr="00D07601">
              <w:rPr>
                <w:rFonts w:eastAsia="SimSun" w:cstheme="minorHAnsi"/>
                <w:sz w:val="24"/>
                <w:szCs w:val="24"/>
                <w:lang w:eastAsia="zh-CN"/>
              </w:rPr>
              <w:t>None</w:t>
            </w:r>
          </w:p>
        </w:tc>
      </w:tr>
      <w:tr w:rsidR="005E0E76" w:rsidRPr="00E821A8" w:rsidTr="00946F40">
        <w:trPr>
          <w:trHeight w:val="2248"/>
        </w:trPr>
        <w:tc>
          <w:tcPr>
            <w:tcW w:w="1791"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Main Flow</w:t>
            </w:r>
          </w:p>
        </w:tc>
        <w:tc>
          <w:tcPr>
            <w:tcW w:w="3622"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SimSun" w:cstheme="minorHAnsi"/>
                <w:sz w:val="24"/>
                <w:szCs w:val="24"/>
                <w:lang w:eastAsia="zh-CN"/>
              </w:rPr>
            </w:pPr>
            <w:r w:rsidRPr="00D07601">
              <w:rPr>
                <w:rFonts w:eastAsia="SimSun" w:cstheme="minorHAnsi"/>
                <w:sz w:val="24"/>
                <w:szCs w:val="24"/>
                <w:lang w:eastAsia="zh-CN"/>
              </w:rPr>
              <w:t>1. Choose tab “Work Order”</w:t>
            </w:r>
          </w:p>
          <w:p w:rsidR="005E0E76" w:rsidRPr="00E821A8" w:rsidRDefault="005E0E76" w:rsidP="00946F40">
            <w:pPr>
              <w:rPr>
                <w:rFonts w:eastAsia="SimSun" w:cstheme="minorHAnsi"/>
                <w:sz w:val="24"/>
                <w:szCs w:val="24"/>
                <w:lang w:eastAsia="zh-CN"/>
              </w:rPr>
            </w:pPr>
          </w:p>
          <w:p w:rsidR="005E0E76" w:rsidRPr="00E821A8" w:rsidRDefault="005E0E76" w:rsidP="00946F40">
            <w:pPr>
              <w:rPr>
                <w:rFonts w:eastAsia="SimSun" w:cstheme="minorHAnsi"/>
                <w:sz w:val="24"/>
                <w:szCs w:val="24"/>
                <w:lang w:eastAsia="zh-CN"/>
              </w:rPr>
            </w:pPr>
          </w:p>
          <w:p w:rsidR="005E0E76" w:rsidRPr="00FD1446" w:rsidRDefault="005E0E76" w:rsidP="00946F40">
            <w:pPr>
              <w:rPr>
                <w:rFonts w:eastAsia="SimSun" w:cstheme="minorHAnsi"/>
                <w:sz w:val="24"/>
                <w:szCs w:val="24"/>
                <w:lang w:eastAsia="zh-CN"/>
              </w:rPr>
            </w:pPr>
          </w:p>
          <w:p w:rsidR="005E0E76" w:rsidRPr="00E821A8" w:rsidRDefault="00D07601" w:rsidP="00946F40">
            <w:pPr>
              <w:rPr>
                <w:rFonts w:eastAsia="SimSun" w:cstheme="minorHAnsi"/>
                <w:sz w:val="24"/>
                <w:szCs w:val="24"/>
                <w:lang w:eastAsia="zh-CN"/>
              </w:rPr>
            </w:pPr>
            <w:r w:rsidRPr="00D07601">
              <w:rPr>
                <w:rFonts w:eastAsia="SimSun" w:cstheme="minorHAnsi"/>
                <w:sz w:val="24"/>
                <w:szCs w:val="24"/>
                <w:lang w:eastAsia="zh-CN"/>
              </w:rPr>
              <w:t>3. Select button “Delete”</w:t>
            </w:r>
          </w:p>
          <w:p w:rsidR="005E0E76" w:rsidRPr="00E821A8" w:rsidRDefault="005E0E76" w:rsidP="00946F40">
            <w:pPr>
              <w:rPr>
                <w:rFonts w:eastAsia="SimSun" w:cstheme="minorHAnsi"/>
                <w:sz w:val="24"/>
                <w:szCs w:val="24"/>
                <w:lang w:eastAsia="zh-CN"/>
              </w:rPr>
            </w:pPr>
          </w:p>
          <w:p w:rsidR="005E0E76" w:rsidRPr="00FD1446" w:rsidRDefault="005E0E76" w:rsidP="00946F40">
            <w:pPr>
              <w:rPr>
                <w:rFonts w:eastAsia="SimSun" w:cstheme="minorHAnsi"/>
                <w:sz w:val="24"/>
                <w:szCs w:val="24"/>
                <w:lang w:eastAsia="zh-CN"/>
              </w:rPr>
            </w:pPr>
          </w:p>
        </w:tc>
        <w:tc>
          <w:tcPr>
            <w:tcW w:w="3533" w:type="dxa"/>
            <w:tcBorders>
              <w:top w:val="nil"/>
              <w:left w:val="nil"/>
              <w:bottom w:val="single" w:sz="8" w:space="0" w:color="auto"/>
              <w:right w:val="single" w:sz="8" w:space="0" w:color="auto"/>
            </w:tcBorders>
            <w:shd w:val="clear" w:color="auto" w:fill="FFFF99"/>
          </w:tcPr>
          <w:p w:rsidR="005E0E76" w:rsidRPr="00E821A8" w:rsidRDefault="005E0E76" w:rsidP="00946F40">
            <w:pPr>
              <w:rPr>
                <w:rFonts w:eastAsia="SimSun" w:cstheme="minorHAnsi"/>
                <w:sz w:val="24"/>
                <w:szCs w:val="24"/>
                <w:lang w:eastAsia="zh-CN"/>
              </w:rPr>
            </w:pPr>
          </w:p>
          <w:p w:rsidR="005E0E76" w:rsidRPr="00E821A8" w:rsidRDefault="00D07601" w:rsidP="00946F40">
            <w:pPr>
              <w:rPr>
                <w:rFonts w:eastAsia="SimSun" w:cstheme="minorHAnsi"/>
                <w:sz w:val="24"/>
                <w:szCs w:val="24"/>
                <w:lang w:eastAsia="zh-CN"/>
              </w:rPr>
            </w:pPr>
            <w:r w:rsidRPr="00D07601">
              <w:rPr>
                <w:rFonts w:eastAsia="SimSun" w:cstheme="minorHAnsi"/>
                <w:sz w:val="24"/>
                <w:szCs w:val="24"/>
                <w:lang w:eastAsia="zh-CN"/>
              </w:rPr>
              <w:t>2. Select the checkbox at the begin of the stages’ row you want to delete</w:t>
            </w:r>
          </w:p>
          <w:p w:rsidR="005E0E76" w:rsidRPr="00E821A8" w:rsidRDefault="005E0E76" w:rsidP="00946F40">
            <w:pPr>
              <w:rPr>
                <w:rFonts w:eastAsia="SimSun" w:cstheme="minorHAnsi"/>
                <w:sz w:val="24"/>
                <w:szCs w:val="24"/>
                <w:lang w:eastAsia="zh-CN"/>
              </w:rPr>
            </w:pPr>
          </w:p>
          <w:p w:rsidR="005E0E76" w:rsidRPr="00FD1446" w:rsidRDefault="005E0E76" w:rsidP="00946F40">
            <w:pPr>
              <w:rPr>
                <w:rFonts w:eastAsia="SimSun" w:cstheme="minorHAnsi"/>
                <w:sz w:val="24"/>
                <w:szCs w:val="24"/>
                <w:lang w:eastAsia="zh-CN"/>
              </w:rPr>
            </w:pPr>
          </w:p>
          <w:p w:rsidR="005E0E76" w:rsidRPr="00E821A8" w:rsidRDefault="005E0E76" w:rsidP="00946F40">
            <w:pPr>
              <w:rPr>
                <w:rFonts w:eastAsia="SimSun" w:cstheme="minorHAnsi"/>
                <w:sz w:val="24"/>
                <w:szCs w:val="24"/>
                <w:lang w:eastAsia="zh-CN"/>
              </w:rPr>
            </w:pPr>
          </w:p>
        </w:tc>
      </w:tr>
      <w:tr w:rsidR="005E0E76" w:rsidRPr="00E821A8" w:rsidTr="00946F40">
        <w:tc>
          <w:tcPr>
            <w:tcW w:w="1791"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rPr>
                <w:rFonts w:cstheme="minorHAnsi"/>
                <w:sz w:val="24"/>
                <w:szCs w:val="24"/>
              </w:rPr>
            </w:pPr>
          </w:p>
        </w:tc>
        <w:tc>
          <w:tcPr>
            <w:tcW w:w="7155" w:type="dxa"/>
            <w:gridSpan w:val="2"/>
            <w:tcBorders>
              <w:top w:val="nil"/>
              <w:left w:val="nil"/>
              <w:bottom w:val="single" w:sz="4" w:space="0" w:color="auto"/>
              <w:right w:val="single" w:sz="8" w:space="0" w:color="auto"/>
            </w:tcBorders>
            <w:tcMar>
              <w:top w:w="0" w:type="dxa"/>
              <w:left w:w="108" w:type="dxa"/>
              <w:bottom w:w="0" w:type="dxa"/>
              <w:right w:w="108" w:type="dxa"/>
            </w:tcMar>
          </w:tcPr>
          <w:p w:rsidR="005E0E76" w:rsidRPr="00E821A8" w:rsidRDefault="005E0E76" w:rsidP="00946F40">
            <w:pPr>
              <w:rPr>
                <w:rFonts w:eastAsia="SimSun" w:cstheme="minorHAnsi"/>
                <w:sz w:val="24"/>
                <w:szCs w:val="24"/>
                <w:lang w:eastAsia="zh-CN"/>
              </w:rPr>
            </w:pPr>
          </w:p>
        </w:tc>
      </w:tr>
      <w:tr w:rsidR="005E0E76" w:rsidRPr="00E821A8" w:rsidTr="00946F40">
        <w:tc>
          <w:tcPr>
            <w:tcW w:w="1791"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Open Issues</w:t>
            </w:r>
          </w:p>
        </w:tc>
        <w:tc>
          <w:tcPr>
            <w:tcW w:w="7155"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N/A</w:t>
            </w:r>
          </w:p>
        </w:tc>
      </w:tr>
      <w:tr w:rsidR="005E0E76" w:rsidRPr="00E821A8" w:rsidTr="00946F40">
        <w:tc>
          <w:tcPr>
            <w:tcW w:w="1791"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Relationship</w:t>
            </w:r>
          </w:p>
        </w:tc>
        <w:tc>
          <w:tcPr>
            <w:tcW w:w="7155"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N/A</w:t>
            </w:r>
          </w:p>
        </w:tc>
      </w:tr>
      <w:tr w:rsidR="005E0E76" w:rsidRPr="00E821A8" w:rsidTr="00946F40">
        <w:tc>
          <w:tcPr>
            <w:tcW w:w="1791"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Business Rule</w:t>
            </w:r>
          </w:p>
        </w:tc>
        <w:tc>
          <w:tcPr>
            <w:tcW w:w="7155"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N/A</w:t>
            </w:r>
          </w:p>
        </w:tc>
      </w:tr>
      <w:tr w:rsidR="005E0E76" w:rsidRPr="00E821A8" w:rsidTr="00946F40">
        <w:tc>
          <w:tcPr>
            <w:tcW w:w="1791"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Priority</w:t>
            </w:r>
          </w:p>
        </w:tc>
        <w:tc>
          <w:tcPr>
            <w:tcW w:w="7155"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N/A</w:t>
            </w:r>
          </w:p>
        </w:tc>
      </w:tr>
    </w:tbl>
    <w:p w:rsidR="005E0E76" w:rsidRPr="00E821A8" w:rsidRDefault="005E0E76" w:rsidP="005E0E76">
      <w:pPr>
        <w:rPr>
          <w:rFonts w:cstheme="minorHAnsi"/>
          <w:sz w:val="24"/>
          <w:szCs w:val="24"/>
        </w:rPr>
      </w:pPr>
    </w:p>
    <w:p w:rsidR="005E0E76" w:rsidRPr="00E821A8" w:rsidRDefault="005E0E76" w:rsidP="005E0E76">
      <w:pPr>
        <w:rPr>
          <w:rFonts w:cstheme="minorHAnsi"/>
          <w:sz w:val="24"/>
          <w:szCs w:val="24"/>
        </w:rPr>
      </w:pPr>
    </w:p>
    <w:p w:rsidR="005E0E76" w:rsidRPr="00E821A8" w:rsidRDefault="00D07601" w:rsidP="00F50E55">
      <w:pPr>
        <w:pStyle w:val="Heading4"/>
        <w:rPr>
          <w:rFonts w:asciiTheme="minorHAnsi" w:hAnsiTheme="minorHAnsi" w:cstheme="minorHAnsi"/>
          <w:sz w:val="24"/>
          <w:szCs w:val="24"/>
        </w:rPr>
      </w:pPr>
      <w:bookmarkStart w:id="287" w:name="_Toc326241061"/>
      <w:bookmarkStart w:id="288" w:name="_Toc332351173"/>
      <w:r w:rsidRPr="00D07601">
        <w:rPr>
          <w:rFonts w:asciiTheme="minorHAnsi" w:hAnsiTheme="minorHAnsi" w:cstheme="minorHAnsi"/>
          <w:sz w:val="24"/>
          <w:szCs w:val="24"/>
        </w:rPr>
        <w:lastRenderedPageBreak/>
        <w:t>2.4.21 Add Deliverable</w:t>
      </w:r>
      <w:bookmarkEnd w:id="287"/>
      <w:bookmarkEnd w:id="288"/>
    </w:p>
    <w:p w:rsidR="005E0E76" w:rsidRPr="00E821A8" w:rsidRDefault="005E0E76" w:rsidP="005E0E76">
      <w:pPr>
        <w:rPr>
          <w:rFonts w:cstheme="minorHAnsi"/>
          <w:sz w:val="24"/>
          <w:szCs w:val="24"/>
        </w:rPr>
      </w:pPr>
      <w:r w:rsidRPr="00E821A8">
        <w:rPr>
          <w:rFonts w:cstheme="minorHAnsi"/>
          <w:sz w:val="24"/>
          <w:szCs w:val="24"/>
        </w:rPr>
        <w:object w:dxaOrig="4834" w:dyaOrig="1660">
          <v:shape id="_x0000_i1071" type="#_x0000_t75" style="width:241.95pt;height:82.9pt" o:ole="">
            <v:imagedata r:id="rId107" o:title=""/>
          </v:shape>
          <o:OLEObject Type="Embed" ProgID="Visio.Drawing.11" ShapeID="_x0000_i1071" DrawAspect="Content" ObjectID="_1406444864" r:id="rId108"/>
        </w:object>
      </w:r>
    </w:p>
    <w:p w:rsidR="005E0E76" w:rsidRPr="00E821A8" w:rsidRDefault="00D07601" w:rsidP="005E0E76">
      <w:pPr>
        <w:rPr>
          <w:rFonts w:cstheme="minorHAnsi"/>
          <w:sz w:val="24"/>
          <w:szCs w:val="24"/>
        </w:rPr>
      </w:pPr>
      <w:r w:rsidRPr="00D07601">
        <w:rPr>
          <w:rFonts w:cstheme="minorHAnsi"/>
          <w:sz w:val="24"/>
          <w:szCs w:val="24"/>
        </w:rPr>
        <w:tab/>
      </w:r>
      <w:r w:rsidRPr="00D07601">
        <w:rPr>
          <w:rFonts w:cstheme="minorHAnsi"/>
          <w:sz w:val="24"/>
          <w:szCs w:val="24"/>
        </w:rPr>
        <w:tab/>
      </w:r>
    </w:p>
    <w:p w:rsidR="005E0E76" w:rsidRPr="00E821A8" w:rsidRDefault="00D07601" w:rsidP="005E0E76">
      <w:pPr>
        <w:rPr>
          <w:rFonts w:cstheme="minorHAnsi"/>
          <w:sz w:val="24"/>
          <w:szCs w:val="24"/>
        </w:rPr>
      </w:pPr>
      <w:r w:rsidRPr="00D07601">
        <w:rPr>
          <w:rFonts w:cstheme="minorHAnsi"/>
          <w:sz w:val="24"/>
          <w:szCs w:val="24"/>
        </w:rPr>
        <w:t>Use Case scenario:</w:t>
      </w:r>
    </w:p>
    <w:tbl>
      <w:tblPr>
        <w:tblW w:w="0" w:type="auto"/>
        <w:tblInd w:w="2" w:type="dxa"/>
        <w:tblCellMar>
          <w:left w:w="0" w:type="dxa"/>
          <w:right w:w="0" w:type="dxa"/>
        </w:tblCellMar>
        <w:tblLook w:val="0000"/>
      </w:tblPr>
      <w:tblGrid>
        <w:gridCol w:w="1788"/>
        <w:gridCol w:w="3626"/>
        <w:gridCol w:w="3532"/>
      </w:tblGrid>
      <w:tr w:rsidR="005E0E76" w:rsidRPr="00E821A8" w:rsidTr="00946F40">
        <w:tc>
          <w:tcPr>
            <w:tcW w:w="1788"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D07601" w:rsidP="00946F40">
            <w:pPr>
              <w:rPr>
                <w:rFonts w:cstheme="minorHAnsi"/>
                <w:sz w:val="24"/>
                <w:szCs w:val="24"/>
              </w:rPr>
            </w:pPr>
            <w:r w:rsidRPr="00D07601">
              <w:rPr>
                <w:rFonts w:cstheme="minorHAnsi"/>
                <w:sz w:val="24"/>
                <w:szCs w:val="24"/>
              </w:rPr>
              <w:t>User Case ID</w:t>
            </w:r>
          </w:p>
        </w:tc>
        <w:tc>
          <w:tcPr>
            <w:tcW w:w="7158"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5E0E76" w:rsidRPr="00E821A8" w:rsidRDefault="00D07601" w:rsidP="00946F40">
            <w:pPr>
              <w:rPr>
                <w:rFonts w:cstheme="minorHAnsi"/>
                <w:sz w:val="24"/>
                <w:szCs w:val="24"/>
              </w:rPr>
            </w:pPr>
            <w:r w:rsidRPr="00D07601">
              <w:rPr>
                <w:rFonts w:eastAsia="SimSun" w:cstheme="minorHAnsi"/>
                <w:sz w:val="24"/>
                <w:szCs w:val="24"/>
                <w:lang w:eastAsia="zh-CN"/>
              </w:rPr>
              <w:t>Project Eye_UC21</w:t>
            </w:r>
          </w:p>
        </w:tc>
      </w:tr>
      <w:tr w:rsidR="005E0E76" w:rsidRPr="00E821A8" w:rsidTr="00946F40">
        <w:tc>
          <w:tcPr>
            <w:tcW w:w="178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D07601" w:rsidP="00946F40">
            <w:pPr>
              <w:rPr>
                <w:rFonts w:cstheme="minorHAnsi"/>
                <w:sz w:val="24"/>
                <w:szCs w:val="24"/>
              </w:rPr>
            </w:pPr>
            <w:r w:rsidRPr="00D07601">
              <w:rPr>
                <w:rFonts w:cstheme="minorHAnsi"/>
                <w:sz w:val="24"/>
                <w:szCs w:val="24"/>
              </w:rPr>
              <w:t>Name</w:t>
            </w:r>
          </w:p>
        </w:tc>
        <w:tc>
          <w:tcPr>
            <w:tcW w:w="715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SimSun" w:cstheme="minorHAnsi"/>
                <w:sz w:val="24"/>
                <w:szCs w:val="24"/>
                <w:lang w:eastAsia="zh-CN"/>
              </w:rPr>
            </w:pPr>
            <w:r w:rsidRPr="00D07601">
              <w:rPr>
                <w:rFonts w:cstheme="minorHAnsi"/>
                <w:sz w:val="24"/>
                <w:szCs w:val="24"/>
              </w:rPr>
              <w:t>Add Deliverable Use Case</w:t>
            </w:r>
          </w:p>
        </w:tc>
      </w:tr>
      <w:tr w:rsidR="005E0E76" w:rsidRPr="00E821A8" w:rsidTr="00946F40">
        <w:tc>
          <w:tcPr>
            <w:tcW w:w="178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Goal</w:t>
            </w:r>
          </w:p>
        </w:tc>
        <w:tc>
          <w:tcPr>
            <w:tcW w:w="715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SimSun" w:cstheme="minorHAnsi"/>
                <w:sz w:val="24"/>
                <w:szCs w:val="24"/>
                <w:lang w:eastAsia="zh-CN"/>
              </w:rPr>
            </w:pPr>
            <w:r w:rsidRPr="00D07601">
              <w:rPr>
                <w:rFonts w:cstheme="minorHAnsi"/>
                <w:sz w:val="24"/>
                <w:szCs w:val="24"/>
              </w:rPr>
              <w:t>This function allows project manager to add a project’s deliverable</w:t>
            </w:r>
          </w:p>
        </w:tc>
      </w:tr>
      <w:tr w:rsidR="005E0E76" w:rsidRPr="00E821A8" w:rsidTr="00946F40">
        <w:tc>
          <w:tcPr>
            <w:tcW w:w="178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Actors</w:t>
            </w:r>
          </w:p>
        </w:tc>
        <w:tc>
          <w:tcPr>
            <w:tcW w:w="715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SimSun" w:cstheme="minorHAnsi"/>
                <w:sz w:val="24"/>
                <w:szCs w:val="24"/>
                <w:lang w:eastAsia="zh-CN"/>
              </w:rPr>
            </w:pPr>
            <w:r w:rsidRPr="00D07601">
              <w:rPr>
                <w:rFonts w:cstheme="minorHAnsi"/>
                <w:sz w:val="24"/>
                <w:szCs w:val="24"/>
              </w:rPr>
              <w:t>Project Manager</w:t>
            </w:r>
          </w:p>
        </w:tc>
      </w:tr>
      <w:tr w:rsidR="005E0E76" w:rsidRPr="00E821A8" w:rsidTr="00946F40">
        <w:tc>
          <w:tcPr>
            <w:tcW w:w="178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Pre-conditions</w:t>
            </w:r>
          </w:p>
        </w:tc>
        <w:tc>
          <w:tcPr>
            <w:tcW w:w="715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SimSun" w:cstheme="minorHAnsi"/>
                <w:sz w:val="24"/>
                <w:szCs w:val="24"/>
                <w:lang w:eastAsia="zh-CN"/>
              </w:rPr>
            </w:pPr>
            <w:r w:rsidRPr="00D07601">
              <w:rPr>
                <w:rFonts w:eastAsia="SimSun" w:cstheme="minorHAnsi"/>
                <w:sz w:val="24"/>
                <w:szCs w:val="24"/>
                <w:lang w:eastAsia="zh-CN"/>
              </w:rPr>
              <w:t>Logged user that is a project manager</w:t>
            </w:r>
          </w:p>
        </w:tc>
      </w:tr>
      <w:tr w:rsidR="005E0E76" w:rsidRPr="00E821A8" w:rsidTr="00946F40">
        <w:tc>
          <w:tcPr>
            <w:tcW w:w="178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Post-conditions</w:t>
            </w:r>
          </w:p>
        </w:tc>
        <w:tc>
          <w:tcPr>
            <w:tcW w:w="7158" w:type="dxa"/>
            <w:gridSpan w:val="2"/>
            <w:tcBorders>
              <w:top w:val="nil"/>
              <w:left w:val="nil"/>
              <w:right w:val="single" w:sz="8"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SimSun" w:cstheme="minorHAnsi"/>
                <w:sz w:val="24"/>
                <w:szCs w:val="24"/>
                <w:lang w:eastAsia="zh-CN"/>
              </w:rPr>
            </w:pPr>
            <w:r w:rsidRPr="00D07601">
              <w:rPr>
                <w:rFonts w:eastAsia="SimSun" w:cstheme="minorHAnsi"/>
                <w:sz w:val="24"/>
                <w:szCs w:val="24"/>
                <w:lang w:eastAsia="zh-CN"/>
              </w:rPr>
              <w:t>None</w:t>
            </w:r>
          </w:p>
        </w:tc>
      </w:tr>
      <w:tr w:rsidR="005E0E76" w:rsidRPr="00E821A8" w:rsidTr="00946F40">
        <w:trPr>
          <w:trHeight w:val="2248"/>
        </w:trPr>
        <w:tc>
          <w:tcPr>
            <w:tcW w:w="178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Main Flow</w:t>
            </w:r>
          </w:p>
        </w:tc>
        <w:tc>
          <w:tcPr>
            <w:tcW w:w="3626"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SimSun" w:cstheme="minorHAnsi"/>
                <w:sz w:val="24"/>
                <w:szCs w:val="24"/>
                <w:lang w:eastAsia="zh-CN"/>
              </w:rPr>
            </w:pPr>
            <w:r w:rsidRPr="00D07601">
              <w:rPr>
                <w:rFonts w:eastAsia="SimSun" w:cstheme="minorHAnsi"/>
                <w:sz w:val="24"/>
                <w:szCs w:val="24"/>
                <w:lang w:eastAsia="zh-CN"/>
              </w:rPr>
              <w:t>1. Choose tab “Work Order”</w:t>
            </w:r>
          </w:p>
          <w:p w:rsidR="005E0E76" w:rsidRPr="00E821A8" w:rsidRDefault="005E0E76" w:rsidP="00946F40">
            <w:pPr>
              <w:rPr>
                <w:rFonts w:eastAsia="SimSun" w:cstheme="minorHAnsi"/>
                <w:sz w:val="24"/>
                <w:szCs w:val="24"/>
                <w:lang w:eastAsia="zh-CN"/>
              </w:rPr>
            </w:pPr>
          </w:p>
          <w:p w:rsidR="005E0E76" w:rsidRPr="00E821A8" w:rsidRDefault="00D07601" w:rsidP="00946F40">
            <w:pPr>
              <w:rPr>
                <w:rFonts w:eastAsia="SimSun" w:cstheme="minorHAnsi"/>
                <w:sz w:val="24"/>
                <w:szCs w:val="24"/>
                <w:lang w:eastAsia="zh-CN"/>
              </w:rPr>
            </w:pPr>
            <w:r w:rsidRPr="00D07601">
              <w:rPr>
                <w:rFonts w:eastAsia="SimSun" w:cstheme="minorHAnsi"/>
                <w:sz w:val="24"/>
                <w:szCs w:val="24"/>
                <w:lang w:eastAsia="zh-CN"/>
              </w:rPr>
              <w:t>3. Fill in the deliverable’s information then select button “Submit”</w:t>
            </w:r>
          </w:p>
          <w:p w:rsidR="005E0E76" w:rsidRPr="00E821A8" w:rsidRDefault="005E0E76" w:rsidP="00946F40">
            <w:pPr>
              <w:rPr>
                <w:rFonts w:eastAsia="SimSun" w:cstheme="minorHAnsi"/>
                <w:sz w:val="24"/>
                <w:szCs w:val="24"/>
                <w:lang w:eastAsia="zh-CN"/>
              </w:rPr>
            </w:pPr>
          </w:p>
          <w:p w:rsidR="005E0E76" w:rsidRPr="00FD1446" w:rsidRDefault="005E0E76" w:rsidP="00946F40">
            <w:pPr>
              <w:rPr>
                <w:rFonts w:eastAsia="SimSun" w:cstheme="minorHAnsi"/>
                <w:sz w:val="24"/>
                <w:szCs w:val="24"/>
                <w:lang w:eastAsia="zh-CN"/>
              </w:rPr>
            </w:pPr>
          </w:p>
        </w:tc>
        <w:tc>
          <w:tcPr>
            <w:tcW w:w="3532" w:type="dxa"/>
            <w:tcBorders>
              <w:top w:val="nil"/>
              <w:left w:val="nil"/>
              <w:bottom w:val="single" w:sz="8" w:space="0" w:color="auto"/>
              <w:right w:val="single" w:sz="8" w:space="0" w:color="auto"/>
            </w:tcBorders>
            <w:shd w:val="clear" w:color="auto" w:fill="FFFF99"/>
          </w:tcPr>
          <w:p w:rsidR="005E0E76" w:rsidRPr="00E821A8" w:rsidRDefault="005E0E76" w:rsidP="00946F40">
            <w:pPr>
              <w:rPr>
                <w:rFonts w:eastAsia="SimSun" w:cstheme="minorHAnsi"/>
                <w:sz w:val="24"/>
                <w:szCs w:val="24"/>
                <w:lang w:eastAsia="zh-CN"/>
              </w:rPr>
            </w:pPr>
          </w:p>
          <w:p w:rsidR="005E0E76" w:rsidRPr="00E821A8" w:rsidRDefault="00D07601" w:rsidP="00946F40">
            <w:pPr>
              <w:rPr>
                <w:rFonts w:eastAsia="SimSun" w:cstheme="minorHAnsi"/>
                <w:sz w:val="24"/>
                <w:szCs w:val="24"/>
                <w:lang w:eastAsia="zh-CN"/>
              </w:rPr>
            </w:pPr>
            <w:r w:rsidRPr="00D07601">
              <w:rPr>
                <w:rFonts w:eastAsia="SimSun" w:cstheme="minorHAnsi"/>
                <w:sz w:val="24"/>
                <w:szCs w:val="24"/>
                <w:lang w:eastAsia="zh-CN"/>
              </w:rPr>
              <w:t>2. Select “Add new Deliverable”</w:t>
            </w:r>
          </w:p>
          <w:p w:rsidR="005E0E76" w:rsidRPr="00E821A8" w:rsidRDefault="005E0E76" w:rsidP="00946F40">
            <w:pPr>
              <w:rPr>
                <w:rFonts w:eastAsia="SimSun" w:cstheme="minorHAnsi"/>
                <w:sz w:val="24"/>
                <w:szCs w:val="24"/>
                <w:lang w:eastAsia="zh-CN"/>
              </w:rPr>
            </w:pPr>
          </w:p>
          <w:p w:rsidR="005E0E76" w:rsidRPr="00FD1446" w:rsidRDefault="005E0E76" w:rsidP="00946F40">
            <w:pPr>
              <w:rPr>
                <w:rFonts w:eastAsia="SimSun" w:cstheme="minorHAnsi"/>
                <w:sz w:val="24"/>
                <w:szCs w:val="24"/>
                <w:lang w:eastAsia="zh-CN"/>
              </w:rPr>
            </w:pPr>
          </w:p>
          <w:p w:rsidR="005E0E76" w:rsidRPr="00E821A8" w:rsidRDefault="005E0E76" w:rsidP="00946F40">
            <w:pPr>
              <w:rPr>
                <w:rFonts w:eastAsia="SimSun" w:cstheme="minorHAnsi"/>
                <w:sz w:val="24"/>
                <w:szCs w:val="24"/>
                <w:lang w:eastAsia="zh-CN"/>
              </w:rPr>
            </w:pPr>
          </w:p>
        </w:tc>
      </w:tr>
      <w:tr w:rsidR="005E0E76" w:rsidRPr="00E821A8" w:rsidTr="00946F40">
        <w:tc>
          <w:tcPr>
            <w:tcW w:w="1788"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rPr>
                <w:rFonts w:cstheme="minorHAnsi"/>
                <w:sz w:val="24"/>
                <w:szCs w:val="24"/>
              </w:rPr>
            </w:pPr>
          </w:p>
        </w:tc>
        <w:tc>
          <w:tcPr>
            <w:tcW w:w="7158" w:type="dxa"/>
            <w:gridSpan w:val="2"/>
            <w:tcBorders>
              <w:top w:val="nil"/>
              <w:left w:val="nil"/>
              <w:bottom w:val="single" w:sz="4" w:space="0" w:color="auto"/>
              <w:right w:val="single" w:sz="8" w:space="0" w:color="auto"/>
            </w:tcBorders>
            <w:tcMar>
              <w:top w:w="0" w:type="dxa"/>
              <w:left w:w="108" w:type="dxa"/>
              <w:bottom w:w="0" w:type="dxa"/>
              <w:right w:w="108" w:type="dxa"/>
            </w:tcMar>
          </w:tcPr>
          <w:p w:rsidR="005E0E76" w:rsidRPr="00E821A8" w:rsidRDefault="005E0E76" w:rsidP="00946F40">
            <w:pPr>
              <w:rPr>
                <w:rFonts w:eastAsia="SimSun" w:cstheme="minorHAnsi"/>
                <w:sz w:val="24"/>
                <w:szCs w:val="24"/>
                <w:lang w:eastAsia="zh-CN"/>
              </w:rPr>
            </w:pPr>
          </w:p>
        </w:tc>
      </w:tr>
      <w:tr w:rsidR="005E0E76" w:rsidRPr="00E821A8" w:rsidTr="00946F40">
        <w:tc>
          <w:tcPr>
            <w:tcW w:w="178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Open Issues</w:t>
            </w:r>
          </w:p>
        </w:tc>
        <w:tc>
          <w:tcPr>
            <w:tcW w:w="715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N/A</w:t>
            </w:r>
          </w:p>
        </w:tc>
      </w:tr>
      <w:tr w:rsidR="005E0E76" w:rsidRPr="00E821A8" w:rsidTr="00946F40">
        <w:tc>
          <w:tcPr>
            <w:tcW w:w="178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Relationship</w:t>
            </w:r>
          </w:p>
        </w:tc>
        <w:tc>
          <w:tcPr>
            <w:tcW w:w="715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N/A</w:t>
            </w:r>
          </w:p>
        </w:tc>
      </w:tr>
      <w:tr w:rsidR="005E0E76" w:rsidRPr="00E821A8" w:rsidTr="00946F40">
        <w:tc>
          <w:tcPr>
            <w:tcW w:w="178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Business Rule</w:t>
            </w:r>
          </w:p>
        </w:tc>
        <w:tc>
          <w:tcPr>
            <w:tcW w:w="715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N/A</w:t>
            </w:r>
          </w:p>
        </w:tc>
      </w:tr>
      <w:tr w:rsidR="005E0E76" w:rsidRPr="00E821A8" w:rsidTr="00946F40">
        <w:tc>
          <w:tcPr>
            <w:tcW w:w="178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Priority</w:t>
            </w:r>
          </w:p>
        </w:tc>
        <w:tc>
          <w:tcPr>
            <w:tcW w:w="715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N/A</w:t>
            </w:r>
          </w:p>
        </w:tc>
      </w:tr>
    </w:tbl>
    <w:p w:rsidR="005E0E76" w:rsidRPr="00E821A8" w:rsidRDefault="005E0E76" w:rsidP="005E0E76">
      <w:pPr>
        <w:pStyle w:val="Caption"/>
        <w:rPr>
          <w:rFonts w:asciiTheme="minorHAnsi" w:hAnsiTheme="minorHAnsi" w:cstheme="minorHAnsi"/>
          <w:sz w:val="24"/>
          <w:szCs w:val="24"/>
        </w:rPr>
      </w:pPr>
    </w:p>
    <w:p w:rsidR="005E0E76" w:rsidRPr="00E821A8" w:rsidRDefault="005E0E76" w:rsidP="005E0E76">
      <w:pPr>
        <w:rPr>
          <w:rFonts w:cstheme="minorHAnsi"/>
          <w:sz w:val="24"/>
          <w:szCs w:val="24"/>
        </w:rPr>
      </w:pPr>
    </w:p>
    <w:p w:rsidR="005E0E76" w:rsidRPr="00E821A8" w:rsidRDefault="005E0E76" w:rsidP="005E0E76">
      <w:pPr>
        <w:rPr>
          <w:rFonts w:cstheme="minorHAnsi"/>
          <w:sz w:val="24"/>
          <w:szCs w:val="24"/>
        </w:rPr>
      </w:pPr>
    </w:p>
    <w:p w:rsidR="005E0E76" w:rsidRPr="00FD1446" w:rsidRDefault="005E0E76" w:rsidP="005E0E76">
      <w:pPr>
        <w:rPr>
          <w:rFonts w:cstheme="minorHAnsi"/>
          <w:sz w:val="24"/>
          <w:szCs w:val="24"/>
        </w:rPr>
      </w:pPr>
    </w:p>
    <w:p w:rsidR="005E0E76" w:rsidRPr="00E821A8" w:rsidRDefault="005E0E76" w:rsidP="005E0E76">
      <w:pPr>
        <w:rPr>
          <w:rFonts w:cstheme="minorHAnsi"/>
          <w:sz w:val="24"/>
          <w:szCs w:val="24"/>
        </w:rPr>
      </w:pPr>
    </w:p>
    <w:p w:rsidR="005E0E76" w:rsidRPr="00E821A8" w:rsidRDefault="00D07601" w:rsidP="00986122">
      <w:pPr>
        <w:pStyle w:val="Heading4"/>
        <w:rPr>
          <w:rFonts w:asciiTheme="minorHAnsi" w:hAnsiTheme="minorHAnsi" w:cstheme="minorHAnsi"/>
          <w:sz w:val="24"/>
          <w:szCs w:val="24"/>
        </w:rPr>
      </w:pPr>
      <w:bookmarkStart w:id="289" w:name="_Toc326241062"/>
      <w:bookmarkStart w:id="290" w:name="_Toc332351174"/>
      <w:r w:rsidRPr="00D07601">
        <w:rPr>
          <w:rFonts w:asciiTheme="minorHAnsi" w:hAnsiTheme="minorHAnsi" w:cstheme="minorHAnsi"/>
          <w:sz w:val="24"/>
          <w:szCs w:val="24"/>
        </w:rPr>
        <w:lastRenderedPageBreak/>
        <w:t>2.4.22 Edit Deliverable</w:t>
      </w:r>
      <w:bookmarkEnd w:id="289"/>
      <w:bookmarkEnd w:id="290"/>
    </w:p>
    <w:p w:rsidR="005E0E76" w:rsidRPr="00E821A8" w:rsidRDefault="005E0E76" w:rsidP="005E0E76">
      <w:pPr>
        <w:rPr>
          <w:rFonts w:cstheme="minorHAnsi"/>
          <w:sz w:val="24"/>
          <w:szCs w:val="24"/>
        </w:rPr>
      </w:pPr>
      <w:r w:rsidRPr="00E821A8">
        <w:rPr>
          <w:rFonts w:cstheme="minorHAnsi"/>
          <w:sz w:val="24"/>
          <w:szCs w:val="24"/>
        </w:rPr>
        <w:object w:dxaOrig="4834" w:dyaOrig="1660">
          <v:shape id="_x0000_i1072" type="#_x0000_t75" style="width:241.95pt;height:82.9pt" o:ole="">
            <v:imagedata r:id="rId109" o:title=""/>
          </v:shape>
          <o:OLEObject Type="Embed" ProgID="Visio.Drawing.11" ShapeID="_x0000_i1072" DrawAspect="Content" ObjectID="_1406444865" r:id="rId110"/>
        </w:object>
      </w:r>
    </w:p>
    <w:p w:rsidR="005E0E76" w:rsidRPr="00E821A8" w:rsidRDefault="00D07601" w:rsidP="005E0E76">
      <w:pPr>
        <w:rPr>
          <w:rFonts w:cstheme="minorHAnsi"/>
          <w:sz w:val="24"/>
          <w:szCs w:val="24"/>
        </w:rPr>
      </w:pPr>
      <w:r w:rsidRPr="00D07601">
        <w:rPr>
          <w:rFonts w:cstheme="minorHAnsi"/>
          <w:sz w:val="24"/>
          <w:szCs w:val="24"/>
        </w:rPr>
        <w:tab/>
      </w:r>
      <w:r w:rsidRPr="00D07601">
        <w:rPr>
          <w:rFonts w:cstheme="minorHAnsi"/>
          <w:sz w:val="24"/>
          <w:szCs w:val="24"/>
        </w:rPr>
        <w:tab/>
      </w:r>
    </w:p>
    <w:p w:rsidR="005E0E76" w:rsidRPr="00E821A8" w:rsidRDefault="00D07601" w:rsidP="005E0E76">
      <w:pPr>
        <w:rPr>
          <w:rFonts w:cstheme="minorHAnsi"/>
          <w:sz w:val="24"/>
          <w:szCs w:val="24"/>
        </w:rPr>
      </w:pPr>
      <w:r w:rsidRPr="00D07601">
        <w:rPr>
          <w:rFonts w:cstheme="minorHAnsi"/>
          <w:sz w:val="24"/>
          <w:szCs w:val="24"/>
        </w:rPr>
        <w:t>Use Case scenario:</w:t>
      </w:r>
    </w:p>
    <w:tbl>
      <w:tblPr>
        <w:tblW w:w="0" w:type="auto"/>
        <w:tblInd w:w="2" w:type="dxa"/>
        <w:tblCellMar>
          <w:left w:w="0" w:type="dxa"/>
          <w:right w:w="0" w:type="dxa"/>
        </w:tblCellMar>
        <w:tblLook w:val="0000"/>
      </w:tblPr>
      <w:tblGrid>
        <w:gridCol w:w="1788"/>
        <w:gridCol w:w="3629"/>
        <w:gridCol w:w="3529"/>
      </w:tblGrid>
      <w:tr w:rsidR="005E0E76" w:rsidRPr="00E821A8" w:rsidTr="00946F40">
        <w:tc>
          <w:tcPr>
            <w:tcW w:w="1788"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D07601" w:rsidP="00946F40">
            <w:pPr>
              <w:rPr>
                <w:rFonts w:cstheme="minorHAnsi"/>
                <w:sz w:val="24"/>
                <w:szCs w:val="24"/>
              </w:rPr>
            </w:pPr>
            <w:r w:rsidRPr="00D07601">
              <w:rPr>
                <w:rFonts w:cstheme="minorHAnsi"/>
                <w:sz w:val="24"/>
                <w:szCs w:val="24"/>
              </w:rPr>
              <w:t>User Case ID</w:t>
            </w:r>
          </w:p>
        </w:tc>
        <w:tc>
          <w:tcPr>
            <w:tcW w:w="7158"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5E0E76" w:rsidRPr="00E821A8" w:rsidRDefault="00D07601" w:rsidP="00946F40">
            <w:pPr>
              <w:rPr>
                <w:rFonts w:cstheme="minorHAnsi"/>
                <w:sz w:val="24"/>
                <w:szCs w:val="24"/>
              </w:rPr>
            </w:pPr>
            <w:r w:rsidRPr="00D07601">
              <w:rPr>
                <w:rFonts w:eastAsia="SimSun" w:cstheme="minorHAnsi"/>
                <w:sz w:val="24"/>
                <w:szCs w:val="24"/>
                <w:lang w:eastAsia="zh-CN"/>
              </w:rPr>
              <w:t>Project Eye_UC22</w:t>
            </w:r>
          </w:p>
        </w:tc>
      </w:tr>
      <w:tr w:rsidR="005E0E76" w:rsidRPr="00E821A8" w:rsidTr="00946F40">
        <w:tc>
          <w:tcPr>
            <w:tcW w:w="178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D07601" w:rsidP="00946F40">
            <w:pPr>
              <w:rPr>
                <w:rFonts w:cstheme="minorHAnsi"/>
                <w:sz w:val="24"/>
                <w:szCs w:val="24"/>
              </w:rPr>
            </w:pPr>
            <w:r w:rsidRPr="00D07601">
              <w:rPr>
                <w:rFonts w:cstheme="minorHAnsi"/>
                <w:sz w:val="24"/>
                <w:szCs w:val="24"/>
              </w:rPr>
              <w:t>Name</w:t>
            </w:r>
          </w:p>
        </w:tc>
        <w:tc>
          <w:tcPr>
            <w:tcW w:w="715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SimSun" w:cstheme="minorHAnsi"/>
                <w:sz w:val="24"/>
                <w:szCs w:val="24"/>
                <w:lang w:eastAsia="zh-CN"/>
              </w:rPr>
            </w:pPr>
            <w:r w:rsidRPr="00D07601">
              <w:rPr>
                <w:rFonts w:cstheme="minorHAnsi"/>
                <w:sz w:val="24"/>
                <w:szCs w:val="24"/>
              </w:rPr>
              <w:t>Edit Deliverable Use Case</w:t>
            </w:r>
          </w:p>
        </w:tc>
      </w:tr>
      <w:tr w:rsidR="005E0E76" w:rsidRPr="00E821A8" w:rsidTr="00946F40">
        <w:tc>
          <w:tcPr>
            <w:tcW w:w="178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Goal</w:t>
            </w:r>
          </w:p>
        </w:tc>
        <w:tc>
          <w:tcPr>
            <w:tcW w:w="715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SimSun" w:cstheme="minorHAnsi"/>
                <w:sz w:val="24"/>
                <w:szCs w:val="24"/>
                <w:lang w:eastAsia="zh-CN"/>
              </w:rPr>
            </w:pPr>
            <w:r w:rsidRPr="00D07601">
              <w:rPr>
                <w:rFonts w:cstheme="minorHAnsi"/>
                <w:sz w:val="24"/>
                <w:szCs w:val="24"/>
              </w:rPr>
              <w:t>This function allows project manager to edit a project’s deliverable</w:t>
            </w:r>
          </w:p>
        </w:tc>
      </w:tr>
      <w:tr w:rsidR="005E0E76" w:rsidRPr="00E821A8" w:rsidTr="00946F40">
        <w:tc>
          <w:tcPr>
            <w:tcW w:w="178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Actors</w:t>
            </w:r>
          </w:p>
        </w:tc>
        <w:tc>
          <w:tcPr>
            <w:tcW w:w="715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SimSun" w:cstheme="minorHAnsi"/>
                <w:sz w:val="24"/>
                <w:szCs w:val="24"/>
                <w:lang w:eastAsia="zh-CN"/>
              </w:rPr>
            </w:pPr>
            <w:r w:rsidRPr="00D07601">
              <w:rPr>
                <w:rFonts w:cstheme="minorHAnsi"/>
                <w:sz w:val="24"/>
                <w:szCs w:val="24"/>
              </w:rPr>
              <w:t>Project Manager</w:t>
            </w:r>
          </w:p>
        </w:tc>
      </w:tr>
      <w:tr w:rsidR="005E0E76" w:rsidRPr="00E821A8" w:rsidTr="00946F40">
        <w:tc>
          <w:tcPr>
            <w:tcW w:w="178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Pre-conditions</w:t>
            </w:r>
          </w:p>
        </w:tc>
        <w:tc>
          <w:tcPr>
            <w:tcW w:w="715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SimSun" w:cstheme="minorHAnsi"/>
                <w:sz w:val="24"/>
                <w:szCs w:val="24"/>
                <w:lang w:eastAsia="zh-CN"/>
              </w:rPr>
            </w:pPr>
            <w:r w:rsidRPr="00D07601">
              <w:rPr>
                <w:rFonts w:eastAsia="SimSun" w:cstheme="minorHAnsi"/>
                <w:sz w:val="24"/>
                <w:szCs w:val="24"/>
                <w:lang w:eastAsia="zh-CN"/>
              </w:rPr>
              <w:t>Logged user that is a project manager</w:t>
            </w:r>
          </w:p>
        </w:tc>
      </w:tr>
      <w:tr w:rsidR="005E0E76" w:rsidRPr="00E821A8" w:rsidTr="00946F40">
        <w:tc>
          <w:tcPr>
            <w:tcW w:w="178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Post-conditions</w:t>
            </w:r>
          </w:p>
        </w:tc>
        <w:tc>
          <w:tcPr>
            <w:tcW w:w="7158" w:type="dxa"/>
            <w:gridSpan w:val="2"/>
            <w:tcBorders>
              <w:top w:val="nil"/>
              <w:left w:val="nil"/>
              <w:right w:val="single" w:sz="8"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SimSun" w:cstheme="minorHAnsi"/>
                <w:sz w:val="24"/>
                <w:szCs w:val="24"/>
                <w:lang w:eastAsia="zh-CN"/>
              </w:rPr>
            </w:pPr>
            <w:r w:rsidRPr="00D07601">
              <w:rPr>
                <w:rFonts w:eastAsia="SimSun" w:cstheme="minorHAnsi"/>
                <w:sz w:val="24"/>
                <w:szCs w:val="24"/>
                <w:lang w:eastAsia="zh-CN"/>
              </w:rPr>
              <w:t>None</w:t>
            </w:r>
          </w:p>
        </w:tc>
      </w:tr>
      <w:tr w:rsidR="005E0E76" w:rsidRPr="00E821A8" w:rsidTr="00946F40">
        <w:trPr>
          <w:trHeight w:val="2248"/>
        </w:trPr>
        <w:tc>
          <w:tcPr>
            <w:tcW w:w="178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Main Flow</w:t>
            </w:r>
          </w:p>
        </w:tc>
        <w:tc>
          <w:tcPr>
            <w:tcW w:w="3629"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SimSun" w:cstheme="minorHAnsi"/>
                <w:sz w:val="24"/>
                <w:szCs w:val="24"/>
                <w:lang w:eastAsia="zh-CN"/>
              </w:rPr>
            </w:pPr>
            <w:r w:rsidRPr="00D07601">
              <w:rPr>
                <w:rFonts w:eastAsia="SimSun" w:cstheme="minorHAnsi"/>
                <w:sz w:val="24"/>
                <w:szCs w:val="24"/>
                <w:lang w:eastAsia="zh-CN"/>
              </w:rPr>
              <w:t>1. Choose tab “Work Order”</w:t>
            </w:r>
          </w:p>
          <w:p w:rsidR="005E0E76" w:rsidRPr="00E821A8" w:rsidRDefault="005E0E76" w:rsidP="00946F40">
            <w:pPr>
              <w:rPr>
                <w:rFonts w:eastAsia="SimSun" w:cstheme="minorHAnsi"/>
                <w:sz w:val="24"/>
                <w:szCs w:val="24"/>
                <w:lang w:eastAsia="zh-CN"/>
              </w:rPr>
            </w:pPr>
          </w:p>
          <w:p w:rsidR="005E0E76" w:rsidRPr="00E821A8" w:rsidRDefault="00D07601" w:rsidP="00946F40">
            <w:pPr>
              <w:rPr>
                <w:rFonts w:eastAsia="SimSun" w:cstheme="minorHAnsi"/>
                <w:sz w:val="24"/>
                <w:szCs w:val="24"/>
                <w:lang w:eastAsia="zh-CN"/>
              </w:rPr>
            </w:pPr>
            <w:r w:rsidRPr="00D07601">
              <w:rPr>
                <w:rFonts w:eastAsia="SimSun" w:cstheme="minorHAnsi"/>
                <w:sz w:val="24"/>
                <w:szCs w:val="24"/>
                <w:lang w:eastAsia="zh-CN"/>
              </w:rPr>
              <w:t>3. Fill in the deliverable’s information then select button “Save Change”</w:t>
            </w:r>
          </w:p>
          <w:p w:rsidR="005E0E76" w:rsidRPr="00E821A8" w:rsidRDefault="005E0E76" w:rsidP="00946F40">
            <w:pPr>
              <w:rPr>
                <w:rFonts w:eastAsia="SimSun" w:cstheme="minorHAnsi"/>
                <w:sz w:val="24"/>
                <w:szCs w:val="24"/>
                <w:lang w:eastAsia="zh-CN"/>
              </w:rPr>
            </w:pPr>
          </w:p>
          <w:p w:rsidR="005E0E76" w:rsidRPr="00FD1446" w:rsidRDefault="005E0E76" w:rsidP="00946F40">
            <w:pPr>
              <w:rPr>
                <w:rFonts w:eastAsia="SimSun" w:cstheme="minorHAnsi"/>
                <w:sz w:val="24"/>
                <w:szCs w:val="24"/>
                <w:lang w:eastAsia="zh-CN"/>
              </w:rPr>
            </w:pPr>
          </w:p>
        </w:tc>
        <w:tc>
          <w:tcPr>
            <w:tcW w:w="3529" w:type="dxa"/>
            <w:tcBorders>
              <w:top w:val="nil"/>
              <w:left w:val="nil"/>
              <w:bottom w:val="single" w:sz="8" w:space="0" w:color="auto"/>
              <w:right w:val="single" w:sz="8" w:space="0" w:color="auto"/>
            </w:tcBorders>
            <w:shd w:val="clear" w:color="auto" w:fill="FFFF99"/>
          </w:tcPr>
          <w:p w:rsidR="005E0E76" w:rsidRPr="00E821A8" w:rsidRDefault="005E0E76" w:rsidP="00946F40">
            <w:pPr>
              <w:rPr>
                <w:rFonts w:eastAsia="SimSun" w:cstheme="minorHAnsi"/>
                <w:sz w:val="24"/>
                <w:szCs w:val="24"/>
                <w:lang w:eastAsia="zh-CN"/>
              </w:rPr>
            </w:pPr>
          </w:p>
          <w:p w:rsidR="005E0E76" w:rsidRPr="00E821A8" w:rsidRDefault="00D07601" w:rsidP="00946F40">
            <w:pPr>
              <w:rPr>
                <w:rFonts w:eastAsia="SimSun" w:cstheme="minorHAnsi"/>
                <w:sz w:val="24"/>
                <w:szCs w:val="24"/>
                <w:lang w:eastAsia="zh-CN"/>
              </w:rPr>
            </w:pPr>
            <w:r w:rsidRPr="00D07601">
              <w:rPr>
                <w:rFonts w:eastAsia="SimSun" w:cstheme="minorHAnsi"/>
                <w:sz w:val="24"/>
                <w:szCs w:val="24"/>
                <w:lang w:eastAsia="zh-CN"/>
              </w:rPr>
              <w:t>2. Select the Deliverable want to edit</w:t>
            </w:r>
          </w:p>
          <w:p w:rsidR="005E0E76" w:rsidRPr="00E821A8" w:rsidRDefault="005E0E76" w:rsidP="00946F40">
            <w:pPr>
              <w:rPr>
                <w:rFonts w:eastAsia="SimSun" w:cstheme="minorHAnsi"/>
                <w:sz w:val="24"/>
                <w:szCs w:val="24"/>
                <w:lang w:eastAsia="zh-CN"/>
              </w:rPr>
            </w:pPr>
          </w:p>
          <w:p w:rsidR="005E0E76" w:rsidRPr="00FD1446" w:rsidRDefault="005E0E76" w:rsidP="00946F40">
            <w:pPr>
              <w:rPr>
                <w:rFonts w:eastAsia="SimSun" w:cstheme="minorHAnsi"/>
                <w:sz w:val="24"/>
                <w:szCs w:val="24"/>
                <w:lang w:eastAsia="zh-CN"/>
              </w:rPr>
            </w:pPr>
          </w:p>
          <w:p w:rsidR="005E0E76" w:rsidRPr="00E821A8" w:rsidRDefault="005E0E76" w:rsidP="00946F40">
            <w:pPr>
              <w:rPr>
                <w:rFonts w:eastAsia="SimSun" w:cstheme="minorHAnsi"/>
                <w:sz w:val="24"/>
                <w:szCs w:val="24"/>
                <w:lang w:eastAsia="zh-CN"/>
              </w:rPr>
            </w:pPr>
          </w:p>
        </w:tc>
      </w:tr>
      <w:tr w:rsidR="005E0E76" w:rsidRPr="00E821A8" w:rsidTr="00946F40">
        <w:tc>
          <w:tcPr>
            <w:tcW w:w="1788"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rPr>
                <w:rFonts w:cstheme="minorHAnsi"/>
                <w:sz w:val="24"/>
                <w:szCs w:val="24"/>
              </w:rPr>
            </w:pPr>
          </w:p>
        </w:tc>
        <w:tc>
          <w:tcPr>
            <w:tcW w:w="7158" w:type="dxa"/>
            <w:gridSpan w:val="2"/>
            <w:tcBorders>
              <w:top w:val="nil"/>
              <w:left w:val="nil"/>
              <w:bottom w:val="single" w:sz="4" w:space="0" w:color="auto"/>
              <w:right w:val="single" w:sz="8" w:space="0" w:color="auto"/>
            </w:tcBorders>
            <w:tcMar>
              <w:top w:w="0" w:type="dxa"/>
              <w:left w:w="108" w:type="dxa"/>
              <w:bottom w:w="0" w:type="dxa"/>
              <w:right w:w="108" w:type="dxa"/>
            </w:tcMar>
          </w:tcPr>
          <w:p w:rsidR="005E0E76" w:rsidRPr="00E821A8" w:rsidRDefault="005E0E76" w:rsidP="00946F40">
            <w:pPr>
              <w:rPr>
                <w:rFonts w:eastAsia="SimSun" w:cstheme="minorHAnsi"/>
                <w:sz w:val="24"/>
                <w:szCs w:val="24"/>
                <w:lang w:eastAsia="zh-CN"/>
              </w:rPr>
            </w:pPr>
          </w:p>
        </w:tc>
      </w:tr>
      <w:tr w:rsidR="005E0E76" w:rsidRPr="00E821A8" w:rsidTr="00946F40">
        <w:tc>
          <w:tcPr>
            <w:tcW w:w="178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Open Issues</w:t>
            </w:r>
          </w:p>
        </w:tc>
        <w:tc>
          <w:tcPr>
            <w:tcW w:w="715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N/A</w:t>
            </w:r>
          </w:p>
        </w:tc>
      </w:tr>
      <w:tr w:rsidR="005E0E76" w:rsidRPr="00E821A8" w:rsidTr="00946F40">
        <w:tc>
          <w:tcPr>
            <w:tcW w:w="178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Relationship</w:t>
            </w:r>
          </w:p>
        </w:tc>
        <w:tc>
          <w:tcPr>
            <w:tcW w:w="715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N/A</w:t>
            </w:r>
          </w:p>
        </w:tc>
      </w:tr>
      <w:tr w:rsidR="005E0E76" w:rsidRPr="00E821A8" w:rsidTr="00946F40">
        <w:tc>
          <w:tcPr>
            <w:tcW w:w="178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Business Rule</w:t>
            </w:r>
          </w:p>
        </w:tc>
        <w:tc>
          <w:tcPr>
            <w:tcW w:w="715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N/A</w:t>
            </w:r>
          </w:p>
        </w:tc>
      </w:tr>
      <w:tr w:rsidR="005E0E76" w:rsidRPr="00E821A8" w:rsidTr="00946F40">
        <w:tc>
          <w:tcPr>
            <w:tcW w:w="178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Priority</w:t>
            </w:r>
          </w:p>
        </w:tc>
        <w:tc>
          <w:tcPr>
            <w:tcW w:w="715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N/A</w:t>
            </w:r>
          </w:p>
        </w:tc>
      </w:tr>
    </w:tbl>
    <w:p w:rsidR="005E0E76" w:rsidRPr="00E821A8" w:rsidRDefault="005E0E76" w:rsidP="005E0E76">
      <w:pPr>
        <w:rPr>
          <w:rFonts w:cstheme="minorHAnsi"/>
          <w:sz w:val="24"/>
          <w:szCs w:val="24"/>
        </w:rPr>
      </w:pPr>
    </w:p>
    <w:p w:rsidR="005E0E76" w:rsidRPr="00E821A8" w:rsidRDefault="005E0E76" w:rsidP="005E0E76">
      <w:pPr>
        <w:rPr>
          <w:rFonts w:cstheme="minorHAnsi"/>
          <w:sz w:val="24"/>
          <w:szCs w:val="24"/>
        </w:rPr>
      </w:pPr>
    </w:p>
    <w:p w:rsidR="005E0E76" w:rsidRPr="00FD1446" w:rsidRDefault="005E0E76" w:rsidP="005E0E76">
      <w:pPr>
        <w:rPr>
          <w:rFonts w:cstheme="minorHAnsi"/>
          <w:sz w:val="24"/>
          <w:szCs w:val="24"/>
        </w:rPr>
      </w:pPr>
    </w:p>
    <w:p w:rsidR="005E0E76" w:rsidRPr="00E821A8" w:rsidRDefault="005E0E76" w:rsidP="005E0E76">
      <w:pPr>
        <w:rPr>
          <w:rFonts w:cstheme="minorHAnsi"/>
          <w:sz w:val="24"/>
          <w:szCs w:val="24"/>
        </w:rPr>
      </w:pPr>
    </w:p>
    <w:p w:rsidR="005E0E76" w:rsidRPr="00E821A8" w:rsidRDefault="00D07601" w:rsidP="00A25094">
      <w:pPr>
        <w:pStyle w:val="Heading4"/>
        <w:rPr>
          <w:rFonts w:asciiTheme="minorHAnsi" w:hAnsiTheme="minorHAnsi" w:cstheme="minorHAnsi"/>
          <w:sz w:val="24"/>
          <w:szCs w:val="24"/>
        </w:rPr>
      </w:pPr>
      <w:bookmarkStart w:id="291" w:name="_Toc326241063"/>
      <w:bookmarkStart w:id="292" w:name="_Toc332351175"/>
      <w:r w:rsidRPr="00D07601">
        <w:rPr>
          <w:rFonts w:asciiTheme="minorHAnsi" w:hAnsiTheme="minorHAnsi" w:cstheme="minorHAnsi"/>
          <w:sz w:val="24"/>
          <w:szCs w:val="24"/>
        </w:rPr>
        <w:lastRenderedPageBreak/>
        <w:t>2.4.23 Delete Deliverable</w:t>
      </w:r>
      <w:bookmarkEnd w:id="291"/>
      <w:bookmarkEnd w:id="292"/>
    </w:p>
    <w:p w:rsidR="005E0E76" w:rsidRPr="00E821A8" w:rsidRDefault="005E0E76" w:rsidP="005E0E76">
      <w:pPr>
        <w:rPr>
          <w:rFonts w:cstheme="minorHAnsi"/>
          <w:sz w:val="24"/>
          <w:szCs w:val="24"/>
        </w:rPr>
      </w:pPr>
      <w:r w:rsidRPr="00E821A8">
        <w:rPr>
          <w:rFonts w:cstheme="minorHAnsi"/>
          <w:sz w:val="24"/>
          <w:szCs w:val="24"/>
        </w:rPr>
        <w:object w:dxaOrig="4860" w:dyaOrig="1660">
          <v:shape id="_x0000_i1073" type="#_x0000_t75" style="width:242.8pt;height:82.9pt" o:ole="">
            <v:imagedata r:id="rId111" o:title=""/>
          </v:shape>
          <o:OLEObject Type="Embed" ProgID="Visio.Drawing.11" ShapeID="_x0000_i1073" DrawAspect="Content" ObjectID="_1406444866" r:id="rId112"/>
        </w:object>
      </w:r>
    </w:p>
    <w:p w:rsidR="005E0E76" w:rsidRPr="00E821A8" w:rsidRDefault="00D07601" w:rsidP="005E0E76">
      <w:pPr>
        <w:rPr>
          <w:rFonts w:cstheme="minorHAnsi"/>
          <w:sz w:val="24"/>
          <w:szCs w:val="24"/>
        </w:rPr>
      </w:pPr>
      <w:r w:rsidRPr="00D07601">
        <w:rPr>
          <w:rFonts w:cstheme="minorHAnsi"/>
          <w:sz w:val="24"/>
          <w:szCs w:val="24"/>
        </w:rPr>
        <w:tab/>
      </w:r>
      <w:r w:rsidRPr="00D07601">
        <w:rPr>
          <w:rFonts w:cstheme="minorHAnsi"/>
          <w:sz w:val="24"/>
          <w:szCs w:val="24"/>
        </w:rPr>
        <w:tab/>
      </w:r>
    </w:p>
    <w:p w:rsidR="005E0E76" w:rsidRPr="00E821A8" w:rsidRDefault="00D07601" w:rsidP="005E0E76">
      <w:pPr>
        <w:rPr>
          <w:rFonts w:cstheme="minorHAnsi"/>
          <w:sz w:val="24"/>
          <w:szCs w:val="24"/>
        </w:rPr>
      </w:pPr>
      <w:r w:rsidRPr="00D07601">
        <w:rPr>
          <w:rFonts w:cstheme="minorHAnsi"/>
          <w:sz w:val="24"/>
          <w:szCs w:val="24"/>
        </w:rPr>
        <w:t>Use Case scenario:</w:t>
      </w:r>
    </w:p>
    <w:tbl>
      <w:tblPr>
        <w:tblW w:w="0" w:type="auto"/>
        <w:tblInd w:w="2" w:type="dxa"/>
        <w:tblCellMar>
          <w:left w:w="0" w:type="dxa"/>
          <w:right w:w="0" w:type="dxa"/>
        </w:tblCellMar>
        <w:tblLook w:val="0000"/>
      </w:tblPr>
      <w:tblGrid>
        <w:gridCol w:w="1790"/>
        <w:gridCol w:w="3615"/>
        <w:gridCol w:w="3541"/>
      </w:tblGrid>
      <w:tr w:rsidR="005E0E76" w:rsidRPr="00E821A8" w:rsidTr="00946F40">
        <w:tc>
          <w:tcPr>
            <w:tcW w:w="1790"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D07601" w:rsidP="00946F40">
            <w:pPr>
              <w:rPr>
                <w:rFonts w:cstheme="minorHAnsi"/>
                <w:sz w:val="24"/>
                <w:szCs w:val="24"/>
              </w:rPr>
            </w:pPr>
            <w:r w:rsidRPr="00D07601">
              <w:rPr>
                <w:rFonts w:cstheme="minorHAnsi"/>
                <w:sz w:val="24"/>
                <w:szCs w:val="24"/>
              </w:rPr>
              <w:t>User Case ID</w:t>
            </w:r>
          </w:p>
        </w:tc>
        <w:tc>
          <w:tcPr>
            <w:tcW w:w="7156"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5E0E76" w:rsidRPr="00E821A8" w:rsidRDefault="00D07601" w:rsidP="00946F40">
            <w:pPr>
              <w:rPr>
                <w:rFonts w:cstheme="minorHAnsi"/>
                <w:sz w:val="24"/>
                <w:szCs w:val="24"/>
              </w:rPr>
            </w:pPr>
            <w:r w:rsidRPr="00D07601">
              <w:rPr>
                <w:rFonts w:eastAsia="SimSun" w:cstheme="minorHAnsi"/>
                <w:sz w:val="24"/>
                <w:szCs w:val="24"/>
                <w:lang w:eastAsia="zh-CN"/>
              </w:rPr>
              <w:t>Project Eye_UC23</w:t>
            </w:r>
          </w:p>
        </w:tc>
      </w:tr>
      <w:tr w:rsidR="005E0E76" w:rsidRPr="00E821A8" w:rsidTr="00946F40">
        <w:tc>
          <w:tcPr>
            <w:tcW w:w="179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D07601" w:rsidP="00946F40">
            <w:pPr>
              <w:rPr>
                <w:rFonts w:cstheme="minorHAnsi"/>
                <w:sz w:val="24"/>
                <w:szCs w:val="24"/>
              </w:rPr>
            </w:pPr>
            <w:r w:rsidRPr="00D07601">
              <w:rPr>
                <w:rFonts w:cstheme="minorHAnsi"/>
                <w:sz w:val="24"/>
                <w:szCs w:val="24"/>
              </w:rPr>
              <w:t>Name</w:t>
            </w:r>
          </w:p>
        </w:tc>
        <w:tc>
          <w:tcPr>
            <w:tcW w:w="7156"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SimSun" w:cstheme="minorHAnsi"/>
                <w:sz w:val="24"/>
                <w:szCs w:val="24"/>
                <w:lang w:eastAsia="zh-CN"/>
              </w:rPr>
            </w:pPr>
            <w:r w:rsidRPr="00D07601">
              <w:rPr>
                <w:rFonts w:cstheme="minorHAnsi"/>
                <w:sz w:val="24"/>
                <w:szCs w:val="24"/>
              </w:rPr>
              <w:t>Delete Deliverable Use Case</w:t>
            </w:r>
          </w:p>
        </w:tc>
      </w:tr>
      <w:tr w:rsidR="005E0E76" w:rsidRPr="00E821A8" w:rsidTr="00946F40">
        <w:tc>
          <w:tcPr>
            <w:tcW w:w="179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Goal</w:t>
            </w:r>
          </w:p>
        </w:tc>
        <w:tc>
          <w:tcPr>
            <w:tcW w:w="7156"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SimSun" w:cstheme="minorHAnsi"/>
                <w:sz w:val="24"/>
                <w:szCs w:val="24"/>
                <w:lang w:eastAsia="zh-CN"/>
              </w:rPr>
            </w:pPr>
            <w:r w:rsidRPr="00D07601">
              <w:rPr>
                <w:rFonts w:cstheme="minorHAnsi"/>
                <w:sz w:val="24"/>
                <w:szCs w:val="24"/>
              </w:rPr>
              <w:t>This function allows project manager to delete a project’s deliverable</w:t>
            </w:r>
          </w:p>
        </w:tc>
      </w:tr>
      <w:tr w:rsidR="005E0E76" w:rsidRPr="00E821A8" w:rsidTr="00946F40">
        <w:tc>
          <w:tcPr>
            <w:tcW w:w="179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Actors</w:t>
            </w:r>
          </w:p>
        </w:tc>
        <w:tc>
          <w:tcPr>
            <w:tcW w:w="7156"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SimSun" w:cstheme="minorHAnsi"/>
                <w:sz w:val="24"/>
                <w:szCs w:val="24"/>
                <w:lang w:eastAsia="zh-CN"/>
              </w:rPr>
            </w:pPr>
            <w:r w:rsidRPr="00D07601">
              <w:rPr>
                <w:rFonts w:cstheme="minorHAnsi"/>
                <w:sz w:val="24"/>
                <w:szCs w:val="24"/>
              </w:rPr>
              <w:t>Project Manager</w:t>
            </w:r>
          </w:p>
        </w:tc>
      </w:tr>
      <w:tr w:rsidR="005E0E76" w:rsidRPr="00E821A8" w:rsidTr="00946F40">
        <w:tc>
          <w:tcPr>
            <w:tcW w:w="179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Pre-conditions</w:t>
            </w:r>
          </w:p>
        </w:tc>
        <w:tc>
          <w:tcPr>
            <w:tcW w:w="7156"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SimSun" w:cstheme="minorHAnsi"/>
                <w:sz w:val="24"/>
                <w:szCs w:val="24"/>
                <w:lang w:eastAsia="zh-CN"/>
              </w:rPr>
            </w:pPr>
            <w:r w:rsidRPr="00D07601">
              <w:rPr>
                <w:rFonts w:eastAsia="SimSun" w:cstheme="minorHAnsi"/>
                <w:sz w:val="24"/>
                <w:szCs w:val="24"/>
                <w:lang w:eastAsia="zh-CN"/>
              </w:rPr>
              <w:t>Logged user that is a project manager</w:t>
            </w:r>
          </w:p>
        </w:tc>
      </w:tr>
      <w:tr w:rsidR="005E0E76" w:rsidRPr="00E821A8" w:rsidTr="00946F40">
        <w:tc>
          <w:tcPr>
            <w:tcW w:w="179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Post-conditions</w:t>
            </w:r>
          </w:p>
        </w:tc>
        <w:tc>
          <w:tcPr>
            <w:tcW w:w="7156" w:type="dxa"/>
            <w:gridSpan w:val="2"/>
            <w:tcBorders>
              <w:top w:val="nil"/>
              <w:left w:val="nil"/>
              <w:right w:val="single" w:sz="8"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SimSun" w:cstheme="minorHAnsi"/>
                <w:sz w:val="24"/>
                <w:szCs w:val="24"/>
                <w:lang w:eastAsia="zh-CN"/>
              </w:rPr>
            </w:pPr>
            <w:r w:rsidRPr="00D07601">
              <w:rPr>
                <w:rFonts w:eastAsia="SimSun" w:cstheme="minorHAnsi"/>
                <w:sz w:val="24"/>
                <w:szCs w:val="24"/>
                <w:lang w:eastAsia="zh-CN"/>
              </w:rPr>
              <w:t>None</w:t>
            </w:r>
          </w:p>
        </w:tc>
      </w:tr>
      <w:tr w:rsidR="005E0E76" w:rsidRPr="00E821A8" w:rsidTr="00946F40">
        <w:trPr>
          <w:trHeight w:val="2248"/>
        </w:trPr>
        <w:tc>
          <w:tcPr>
            <w:tcW w:w="179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Main Flow</w:t>
            </w:r>
          </w:p>
        </w:tc>
        <w:tc>
          <w:tcPr>
            <w:tcW w:w="3615"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SimSun" w:cstheme="minorHAnsi"/>
                <w:sz w:val="24"/>
                <w:szCs w:val="24"/>
                <w:lang w:eastAsia="zh-CN"/>
              </w:rPr>
            </w:pPr>
            <w:r w:rsidRPr="00D07601">
              <w:rPr>
                <w:rFonts w:eastAsia="SimSun" w:cstheme="minorHAnsi"/>
                <w:sz w:val="24"/>
                <w:szCs w:val="24"/>
                <w:lang w:eastAsia="zh-CN"/>
              </w:rPr>
              <w:t>1. Choose tab “Work Order”</w:t>
            </w:r>
          </w:p>
          <w:p w:rsidR="005E0E76" w:rsidRPr="00E821A8" w:rsidRDefault="005E0E76" w:rsidP="00946F40">
            <w:pPr>
              <w:rPr>
                <w:rFonts w:eastAsia="SimSun" w:cstheme="minorHAnsi"/>
                <w:sz w:val="24"/>
                <w:szCs w:val="24"/>
                <w:lang w:eastAsia="zh-CN"/>
              </w:rPr>
            </w:pPr>
          </w:p>
          <w:p w:rsidR="005E0E76" w:rsidRPr="00E821A8" w:rsidRDefault="005E0E76" w:rsidP="00946F40">
            <w:pPr>
              <w:rPr>
                <w:rFonts w:eastAsia="SimSun" w:cstheme="minorHAnsi"/>
                <w:sz w:val="24"/>
                <w:szCs w:val="24"/>
                <w:lang w:eastAsia="zh-CN"/>
              </w:rPr>
            </w:pPr>
          </w:p>
          <w:p w:rsidR="005E0E76" w:rsidRPr="00FD1446" w:rsidRDefault="005E0E76" w:rsidP="00946F40">
            <w:pPr>
              <w:rPr>
                <w:rFonts w:eastAsia="SimSun" w:cstheme="minorHAnsi"/>
                <w:sz w:val="24"/>
                <w:szCs w:val="24"/>
                <w:lang w:eastAsia="zh-CN"/>
              </w:rPr>
            </w:pPr>
          </w:p>
          <w:p w:rsidR="005E0E76" w:rsidRPr="00E821A8" w:rsidRDefault="00D07601" w:rsidP="00946F40">
            <w:pPr>
              <w:rPr>
                <w:rFonts w:eastAsia="SimSun" w:cstheme="minorHAnsi"/>
                <w:sz w:val="24"/>
                <w:szCs w:val="24"/>
                <w:lang w:eastAsia="zh-CN"/>
              </w:rPr>
            </w:pPr>
            <w:r w:rsidRPr="00D07601">
              <w:rPr>
                <w:rFonts w:eastAsia="SimSun" w:cstheme="minorHAnsi"/>
                <w:sz w:val="24"/>
                <w:szCs w:val="24"/>
                <w:lang w:eastAsia="zh-CN"/>
              </w:rPr>
              <w:t>3. Select button “Delete”</w:t>
            </w:r>
          </w:p>
          <w:p w:rsidR="005E0E76" w:rsidRPr="00E821A8" w:rsidRDefault="005E0E76" w:rsidP="00946F40">
            <w:pPr>
              <w:rPr>
                <w:rFonts w:eastAsia="SimSun" w:cstheme="minorHAnsi"/>
                <w:sz w:val="24"/>
                <w:szCs w:val="24"/>
                <w:lang w:eastAsia="zh-CN"/>
              </w:rPr>
            </w:pPr>
          </w:p>
          <w:p w:rsidR="005E0E76" w:rsidRPr="00FD1446" w:rsidRDefault="005E0E76" w:rsidP="00946F40">
            <w:pPr>
              <w:rPr>
                <w:rFonts w:eastAsia="SimSun" w:cstheme="minorHAnsi"/>
                <w:sz w:val="24"/>
                <w:szCs w:val="24"/>
                <w:lang w:eastAsia="zh-CN"/>
              </w:rPr>
            </w:pPr>
          </w:p>
        </w:tc>
        <w:tc>
          <w:tcPr>
            <w:tcW w:w="3541" w:type="dxa"/>
            <w:tcBorders>
              <w:top w:val="nil"/>
              <w:left w:val="nil"/>
              <w:bottom w:val="single" w:sz="8" w:space="0" w:color="auto"/>
              <w:right w:val="single" w:sz="8" w:space="0" w:color="auto"/>
            </w:tcBorders>
            <w:shd w:val="clear" w:color="auto" w:fill="FFFF99"/>
          </w:tcPr>
          <w:p w:rsidR="005E0E76" w:rsidRPr="00E821A8" w:rsidRDefault="005E0E76" w:rsidP="00946F40">
            <w:pPr>
              <w:rPr>
                <w:rFonts w:eastAsia="SimSun" w:cstheme="minorHAnsi"/>
                <w:sz w:val="24"/>
                <w:szCs w:val="24"/>
                <w:lang w:eastAsia="zh-CN"/>
              </w:rPr>
            </w:pPr>
          </w:p>
          <w:p w:rsidR="005E0E76" w:rsidRPr="00E821A8" w:rsidRDefault="00D07601" w:rsidP="00946F40">
            <w:pPr>
              <w:rPr>
                <w:rFonts w:eastAsia="SimSun" w:cstheme="minorHAnsi"/>
                <w:sz w:val="24"/>
                <w:szCs w:val="24"/>
                <w:lang w:eastAsia="zh-CN"/>
              </w:rPr>
            </w:pPr>
            <w:r w:rsidRPr="00D07601">
              <w:rPr>
                <w:rFonts w:eastAsia="SimSun" w:cstheme="minorHAnsi"/>
                <w:sz w:val="24"/>
                <w:szCs w:val="24"/>
                <w:lang w:eastAsia="zh-CN"/>
              </w:rPr>
              <w:t>2. Select the checkbox at the begin of the deliverables’ row you want to delete</w:t>
            </w:r>
          </w:p>
          <w:p w:rsidR="005E0E76" w:rsidRPr="00E821A8" w:rsidRDefault="005E0E76" w:rsidP="00946F40">
            <w:pPr>
              <w:rPr>
                <w:rFonts w:eastAsia="SimSun" w:cstheme="minorHAnsi"/>
                <w:sz w:val="24"/>
                <w:szCs w:val="24"/>
                <w:lang w:eastAsia="zh-CN"/>
              </w:rPr>
            </w:pPr>
          </w:p>
          <w:p w:rsidR="005E0E76" w:rsidRPr="00FD1446" w:rsidRDefault="005E0E76" w:rsidP="00946F40">
            <w:pPr>
              <w:rPr>
                <w:rFonts w:eastAsia="SimSun" w:cstheme="minorHAnsi"/>
                <w:sz w:val="24"/>
                <w:szCs w:val="24"/>
                <w:lang w:eastAsia="zh-CN"/>
              </w:rPr>
            </w:pPr>
          </w:p>
          <w:p w:rsidR="005E0E76" w:rsidRPr="00E821A8" w:rsidRDefault="005E0E76" w:rsidP="00946F40">
            <w:pPr>
              <w:rPr>
                <w:rFonts w:eastAsia="SimSun" w:cstheme="minorHAnsi"/>
                <w:sz w:val="24"/>
                <w:szCs w:val="24"/>
                <w:lang w:eastAsia="zh-CN"/>
              </w:rPr>
            </w:pPr>
          </w:p>
        </w:tc>
      </w:tr>
      <w:tr w:rsidR="005E0E76" w:rsidRPr="00E821A8" w:rsidTr="00946F40">
        <w:tc>
          <w:tcPr>
            <w:tcW w:w="1790"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rPr>
                <w:rFonts w:cstheme="minorHAnsi"/>
                <w:sz w:val="24"/>
                <w:szCs w:val="24"/>
              </w:rPr>
            </w:pPr>
          </w:p>
        </w:tc>
        <w:tc>
          <w:tcPr>
            <w:tcW w:w="7156" w:type="dxa"/>
            <w:gridSpan w:val="2"/>
            <w:tcBorders>
              <w:top w:val="nil"/>
              <w:left w:val="nil"/>
              <w:bottom w:val="single" w:sz="4" w:space="0" w:color="auto"/>
              <w:right w:val="single" w:sz="8" w:space="0" w:color="auto"/>
            </w:tcBorders>
            <w:tcMar>
              <w:top w:w="0" w:type="dxa"/>
              <w:left w:w="108" w:type="dxa"/>
              <w:bottom w:w="0" w:type="dxa"/>
              <w:right w:w="108" w:type="dxa"/>
            </w:tcMar>
          </w:tcPr>
          <w:p w:rsidR="005E0E76" w:rsidRPr="00E821A8" w:rsidRDefault="005E0E76" w:rsidP="00946F40">
            <w:pPr>
              <w:rPr>
                <w:rFonts w:eastAsia="SimSun" w:cstheme="minorHAnsi"/>
                <w:sz w:val="24"/>
                <w:szCs w:val="24"/>
                <w:lang w:eastAsia="zh-CN"/>
              </w:rPr>
            </w:pPr>
          </w:p>
        </w:tc>
      </w:tr>
      <w:tr w:rsidR="005E0E76" w:rsidRPr="00E821A8" w:rsidTr="00946F40">
        <w:tc>
          <w:tcPr>
            <w:tcW w:w="1790"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Open Issues</w:t>
            </w:r>
          </w:p>
        </w:tc>
        <w:tc>
          <w:tcPr>
            <w:tcW w:w="7156"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N/A</w:t>
            </w:r>
          </w:p>
        </w:tc>
      </w:tr>
      <w:tr w:rsidR="005E0E76" w:rsidRPr="00E821A8" w:rsidTr="00946F40">
        <w:tc>
          <w:tcPr>
            <w:tcW w:w="1790"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Relationship</w:t>
            </w:r>
          </w:p>
        </w:tc>
        <w:tc>
          <w:tcPr>
            <w:tcW w:w="7156"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N/A</w:t>
            </w:r>
          </w:p>
        </w:tc>
      </w:tr>
      <w:tr w:rsidR="005E0E76" w:rsidRPr="00E821A8" w:rsidTr="00946F40">
        <w:tc>
          <w:tcPr>
            <w:tcW w:w="1790"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Business Rule</w:t>
            </w:r>
          </w:p>
        </w:tc>
        <w:tc>
          <w:tcPr>
            <w:tcW w:w="7156"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N/A</w:t>
            </w:r>
          </w:p>
        </w:tc>
      </w:tr>
      <w:tr w:rsidR="005E0E76" w:rsidRPr="00E821A8" w:rsidTr="00946F40">
        <w:tc>
          <w:tcPr>
            <w:tcW w:w="1790"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Priority</w:t>
            </w:r>
          </w:p>
        </w:tc>
        <w:tc>
          <w:tcPr>
            <w:tcW w:w="7156"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N/A</w:t>
            </w:r>
          </w:p>
        </w:tc>
      </w:tr>
    </w:tbl>
    <w:p w:rsidR="005E0E76" w:rsidRPr="00E821A8" w:rsidRDefault="005E0E76" w:rsidP="005E0E76">
      <w:pPr>
        <w:rPr>
          <w:rFonts w:cstheme="minorHAnsi"/>
          <w:sz w:val="24"/>
          <w:szCs w:val="24"/>
        </w:rPr>
      </w:pPr>
      <w:bookmarkStart w:id="293" w:name="_Toc326241064"/>
    </w:p>
    <w:p w:rsidR="005E0E76" w:rsidRPr="00E821A8" w:rsidRDefault="005E0E76" w:rsidP="005E0E76">
      <w:pPr>
        <w:rPr>
          <w:rFonts w:cstheme="minorHAnsi"/>
          <w:sz w:val="24"/>
          <w:szCs w:val="24"/>
        </w:rPr>
      </w:pPr>
    </w:p>
    <w:p w:rsidR="005E0E76" w:rsidRPr="00FD1446" w:rsidRDefault="005E0E76" w:rsidP="005E0E76">
      <w:pPr>
        <w:rPr>
          <w:rFonts w:cstheme="minorHAnsi"/>
          <w:sz w:val="24"/>
          <w:szCs w:val="24"/>
        </w:rPr>
      </w:pPr>
    </w:p>
    <w:p w:rsidR="005E0E76" w:rsidRPr="00E821A8" w:rsidRDefault="005E0E76" w:rsidP="005E0E76">
      <w:pPr>
        <w:rPr>
          <w:rFonts w:cstheme="minorHAnsi"/>
          <w:sz w:val="24"/>
          <w:szCs w:val="24"/>
        </w:rPr>
      </w:pPr>
    </w:p>
    <w:p w:rsidR="005E0E76" w:rsidRPr="00E821A8" w:rsidRDefault="005E0E76" w:rsidP="005E0E76">
      <w:pPr>
        <w:rPr>
          <w:rFonts w:cstheme="minorHAnsi"/>
          <w:sz w:val="24"/>
          <w:szCs w:val="24"/>
        </w:rPr>
      </w:pPr>
    </w:p>
    <w:p w:rsidR="005E0E76" w:rsidRPr="00E821A8" w:rsidRDefault="005E0E76" w:rsidP="005E0E76">
      <w:pPr>
        <w:rPr>
          <w:rFonts w:cstheme="minorHAnsi"/>
          <w:sz w:val="24"/>
          <w:szCs w:val="24"/>
        </w:rPr>
      </w:pPr>
    </w:p>
    <w:p w:rsidR="005E0E76" w:rsidRPr="00E821A8" w:rsidRDefault="005E0E76" w:rsidP="005E0E76">
      <w:pPr>
        <w:rPr>
          <w:rFonts w:cstheme="minorHAnsi"/>
          <w:sz w:val="24"/>
          <w:szCs w:val="24"/>
        </w:rPr>
      </w:pPr>
    </w:p>
    <w:p w:rsidR="005E0E76" w:rsidRPr="00E821A8" w:rsidRDefault="00D07601" w:rsidP="00881D40">
      <w:pPr>
        <w:pStyle w:val="Heading4"/>
        <w:rPr>
          <w:rFonts w:asciiTheme="minorHAnsi" w:hAnsiTheme="minorHAnsi" w:cstheme="minorHAnsi"/>
          <w:sz w:val="24"/>
          <w:szCs w:val="24"/>
        </w:rPr>
      </w:pPr>
      <w:bookmarkStart w:id="294" w:name="_Toc332351176"/>
      <w:r w:rsidRPr="00D07601">
        <w:rPr>
          <w:rFonts w:asciiTheme="minorHAnsi" w:hAnsiTheme="minorHAnsi" w:cstheme="minorHAnsi"/>
          <w:sz w:val="24"/>
          <w:szCs w:val="24"/>
        </w:rPr>
        <w:t>2.4.24 View Info</w:t>
      </w:r>
      <w:bookmarkEnd w:id="294"/>
    </w:p>
    <w:p w:rsidR="005E0E76" w:rsidRPr="00E821A8" w:rsidRDefault="005E0E76" w:rsidP="005E0E76">
      <w:pPr>
        <w:rPr>
          <w:rFonts w:cstheme="minorHAnsi"/>
          <w:sz w:val="24"/>
          <w:szCs w:val="24"/>
        </w:rPr>
      </w:pPr>
    </w:p>
    <w:bookmarkEnd w:id="293"/>
    <w:p w:rsidR="005E0E76" w:rsidRPr="00E821A8" w:rsidRDefault="005E0E76" w:rsidP="005E0E76">
      <w:pPr>
        <w:rPr>
          <w:rFonts w:cstheme="minorHAnsi"/>
          <w:sz w:val="24"/>
          <w:szCs w:val="24"/>
        </w:rPr>
      </w:pPr>
    </w:p>
    <w:p w:rsidR="005E0E76" w:rsidRPr="00E821A8" w:rsidRDefault="005E0E76" w:rsidP="005E0E76">
      <w:pPr>
        <w:rPr>
          <w:rFonts w:cstheme="minorHAnsi"/>
          <w:sz w:val="24"/>
          <w:szCs w:val="24"/>
        </w:rPr>
      </w:pPr>
      <w:r w:rsidRPr="00E821A8">
        <w:rPr>
          <w:rFonts w:cstheme="minorHAnsi"/>
          <w:sz w:val="24"/>
          <w:szCs w:val="24"/>
        </w:rPr>
        <w:object w:dxaOrig="7750" w:dyaOrig="1660">
          <v:shape id="_x0000_i1074" type="#_x0000_t75" style="width:386.8pt;height:82.9pt" o:ole="">
            <v:imagedata r:id="rId113" o:title=""/>
          </v:shape>
          <o:OLEObject Type="Embed" ProgID="Visio.Drawing.11" ShapeID="_x0000_i1074" DrawAspect="Content" ObjectID="_1406444867" r:id="rId114"/>
        </w:object>
      </w:r>
    </w:p>
    <w:p w:rsidR="005E0E76" w:rsidRPr="00E821A8" w:rsidRDefault="005E0E76" w:rsidP="005E0E76">
      <w:pPr>
        <w:rPr>
          <w:rFonts w:cstheme="minorHAnsi"/>
          <w:sz w:val="24"/>
          <w:szCs w:val="24"/>
        </w:rPr>
      </w:pPr>
    </w:p>
    <w:p w:rsidR="005E0E76" w:rsidRPr="00E821A8" w:rsidRDefault="00D07601" w:rsidP="005E0E76">
      <w:pPr>
        <w:rPr>
          <w:rFonts w:cstheme="minorHAnsi"/>
          <w:sz w:val="24"/>
          <w:szCs w:val="24"/>
        </w:rPr>
      </w:pPr>
      <w:r w:rsidRPr="00D07601">
        <w:rPr>
          <w:rFonts w:cstheme="minorHAnsi"/>
          <w:sz w:val="24"/>
          <w:szCs w:val="24"/>
        </w:rPr>
        <w:tab/>
      </w:r>
      <w:r w:rsidRPr="00D07601">
        <w:rPr>
          <w:rFonts w:cstheme="minorHAnsi"/>
          <w:sz w:val="24"/>
          <w:szCs w:val="24"/>
        </w:rPr>
        <w:tab/>
      </w:r>
    </w:p>
    <w:p w:rsidR="005E0E76" w:rsidRPr="00E821A8" w:rsidRDefault="00D07601" w:rsidP="005E0E76">
      <w:pPr>
        <w:rPr>
          <w:rFonts w:cstheme="minorHAnsi"/>
          <w:sz w:val="24"/>
          <w:szCs w:val="24"/>
        </w:rPr>
      </w:pPr>
      <w:r w:rsidRPr="00D07601">
        <w:rPr>
          <w:rFonts w:cstheme="minorHAnsi"/>
          <w:sz w:val="24"/>
          <w:szCs w:val="24"/>
        </w:rPr>
        <w:t>Use Case scenario:</w:t>
      </w:r>
    </w:p>
    <w:tbl>
      <w:tblPr>
        <w:tblW w:w="0" w:type="auto"/>
        <w:tblInd w:w="2" w:type="dxa"/>
        <w:tblCellMar>
          <w:left w:w="0" w:type="dxa"/>
          <w:right w:w="0" w:type="dxa"/>
        </w:tblCellMar>
        <w:tblLook w:val="0000"/>
      </w:tblPr>
      <w:tblGrid>
        <w:gridCol w:w="1792"/>
        <w:gridCol w:w="3621"/>
        <w:gridCol w:w="3533"/>
      </w:tblGrid>
      <w:tr w:rsidR="005E0E76" w:rsidRPr="00E821A8" w:rsidTr="00946F40">
        <w:tc>
          <w:tcPr>
            <w:tcW w:w="1792"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D07601" w:rsidP="00946F40">
            <w:pPr>
              <w:rPr>
                <w:rFonts w:cstheme="minorHAnsi"/>
                <w:sz w:val="24"/>
                <w:szCs w:val="24"/>
              </w:rPr>
            </w:pPr>
            <w:r w:rsidRPr="00D07601">
              <w:rPr>
                <w:rFonts w:cstheme="minorHAnsi"/>
                <w:sz w:val="24"/>
                <w:szCs w:val="24"/>
              </w:rPr>
              <w:t>User Case ID</w:t>
            </w:r>
          </w:p>
        </w:tc>
        <w:tc>
          <w:tcPr>
            <w:tcW w:w="7154"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5E0E76" w:rsidRPr="00E821A8" w:rsidRDefault="00D07601" w:rsidP="00946F40">
            <w:pPr>
              <w:rPr>
                <w:rFonts w:cstheme="minorHAnsi"/>
                <w:sz w:val="24"/>
                <w:szCs w:val="24"/>
              </w:rPr>
            </w:pPr>
            <w:r w:rsidRPr="00D07601">
              <w:rPr>
                <w:rFonts w:eastAsia="SimSun" w:cstheme="minorHAnsi"/>
                <w:sz w:val="24"/>
                <w:szCs w:val="24"/>
                <w:lang w:eastAsia="zh-CN"/>
              </w:rPr>
              <w:t>Project Eye_UC24</w:t>
            </w:r>
          </w:p>
        </w:tc>
      </w:tr>
      <w:tr w:rsidR="005E0E76" w:rsidRPr="00E821A8" w:rsidTr="00946F40">
        <w:tc>
          <w:tcPr>
            <w:tcW w:w="1792"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D07601" w:rsidP="00946F40">
            <w:pPr>
              <w:rPr>
                <w:rFonts w:cstheme="minorHAnsi"/>
                <w:sz w:val="24"/>
                <w:szCs w:val="24"/>
              </w:rPr>
            </w:pPr>
            <w:r w:rsidRPr="00D07601">
              <w:rPr>
                <w:rFonts w:cstheme="minorHAnsi"/>
                <w:sz w:val="24"/>
                <w:szCs w:val="24"/>
              </w:rPr>
              <w:t>Name</w:t>
            </w:r>
          </w:p>
        </w:tc>
        <w:tc>
          <w:tcPr>
            <w:tcW w:w="7154"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SimSun" w:cstheme="minorHAnsi"/>
                <w:sz w:val="24"/>
                <w:szCs w:val="24"/>
                <w:lang w:eastAsia="zh-CN"/>
              </w:rPr>
            </w:pPr>
            <w:r w:rsidRPr="00D07601">
              <w:rPr>
                <w:rFonts w:cstheme="minorHAnsi"/>
                <w:sz w:val="24"/>
                <w:szCs w:val="24"/>
              </w:rPr>
              <w:t>View Info Use Case</w:t>
            </w:r>
          </w:p>
        </w:tc>
      </w:tr>
      <w:tr w:rsidR="005E0E76" w:rsidRPr="00E821A8" w:rsidTr="00946F40">
        <w:tc>
          <w:tcPr>
            <w:tcW w:w="1792"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Goal</w:t>
            </w:r>
          </w:p>
        </w:tc>
        <w:tc>
          <w:tcPr>
            <w:tcW w:w="7154"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SimSun" w:cstheme="minorHAnsi"/>
                <w:sz w:val="24"/>
                <w:szCs w:val="24"/>
                <w:lang w:eastAsia="zh-CN"/>
              </w:rPr>
            </w:pPr>
            <w:r w:rsidRPr="00D07601">
              <w:rPr>
                <w:rFonts w:cstheme="minorHAnsi"/>
                <w:sz w:val="24"/>
                <w:szCs w:val="24"/>
              </w:rPr>
              <w:t>This function allows project manager and team member to view a project’s information</w:t>
            </w:r>
          </w:p>
        </w:tc>
      </w:tr>
      <w:tr w:rsidR="005E0E76" w:rsidRPr="00E821A8" w:rsidTr="00946F40">
        <w:tc>
          <w:tcPr>
            <w:tcW w:w="1792"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Actors</w:t>
            </w:r>
          </w:p>
        </w:tc>
        <w:tc>
          <w:tcPr>
            <w:tcW w:w="7154"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SimSun" w:cstheme="minorHAnsi"/>
                <w:sz w:val="24"/>
                <w:szCs w:val="24"/>
                <w:lang w:eastAsia="zh-CN"/>
              </w:rPr>
            </w:pPr>
            <w:r w:rsidRPr="00D07601">
              <w:rPr>
                <w:rFonts w:cstheme="minorHAnsi"/>
                <w:sz w:val="24"/>
                <w:szCs w:val="24"/>
              </w:rPr>
              <w:t>Project Manager, Team member</w:t>
            </w:r>
          </w:p>
        </w:tc>
      </w:tr>
      <w:tr w:rsidR="005E0E76" w:rsidRPr="00E821A8" w:rsidTr="00946F40">
        <w:tc>
          <w:tcPr>
            <w:tcW w:w="1792"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Pre-conditions</w:t>
            </w:r>
          </w:p>
        </w:tc>
        <w:tc>
          <w:tcPr>
            <w:tcW w:w="7154"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SimSun" w:cstheme="minorHAnsi"/>
                <w:sz w:val="24"/>
                <w:szCs w:val="24"/>
                <w:lang w:eastAsia="zh-CN"/>
              </w:rPr>
            </w:pPr>
            <w:r w:rsidRPr="00D07601">
              <w:rPr>
                <w:rFonts w:eastAsia="SimSun" w:cstheme="minorHAnsi"/>
                <w:sz w:val="24"/>
                <w:szCs w:val="24"/>
                <w:lang w:eastAsia="zh-CN"/>
              </w:rPr>
              <w:t>Logged user that is a project manager or team member</w:t>
            </w:r>
          </w:p>
        </w:tc>
      </w:tr>
      <w:tr w:rsidR="005E0E76" w:rsidRPr="00E821A8" w:rsidTr="00946F40">
        <w:tc>
          <w:tcPr>
            <w:tcW w:w="1792"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Post-conditions</w:t>
            </w:r>
          </w:p>
        </w:tc>
        <w:tc>
          <w:tcPr>
            <w:tcW w:w="7154" w:type="dxa"/>
            <w:gridSpan w:val="2"/>
            <w:tcBorders>
              <w:top w:val="nil"/>
              <w:left w:val="nil"/>
              <w:right w:val="single" w:sz="8"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SimSun" w:cstheme="minorHAnsi"/>
                <w:sz w:val="24"/>
                <w:szCs w:val="24"/>
                <w:lang w:eastAsia="zh-CN"/>
              </w:rPr>
            </w:pPr>
            <w:r w:rsidRPr="00D07601">
              <w:rPr>
                <w:rFonts w:eastAsia="SimSun" w:cstheme="minorHAnsi"/>
                <w:sz w:val="24"/>
                <w:szCs w:val="24"/>
                <w:lang w:eastAsia="zh-CN"/>
              </w:rPr>
              <w:t>None</w:t>
            </w:r>
          </w:p>
        </w:tc>
      </w:tr>
      <w:tr w:rsidR="005E0E76" w:rsidRPr="00E821A8" w:rsidTr="00946F40">
        <w:trPr>
          <w:trHeight w:val="2248"/>
        </w:trPr>
        <w:tc>
          <w:tcPr>
            <w:tcW w:w="1792"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Main Flow</w:t>
            </w:r>
          </w:p>
        </w:tc>
        <w:tc>
          <w:tcPr>
            <w:tcW w:w="3621"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SimSun" w:cstheme="minorHAnsi"/>
                <w:sz w:val="24"/>
                <w:szCs w:val="24"/>
                <w:lang w:eastAsia="zh-CN"/>
              </w:rPr>
            </w:pPr>
            <w:r w:rsidRPr="00D07601">
              <w:rPr>
                <w:rFonts w:eastAsia="SimSun" w:cstheme="minorHAnsi"/>
                <w:sz w:val="24"/>
                <w:szCs w:val="24"/>
                <w:lang w:eastAsia="zh-CN"/>
              </w:rPr>
              <w:t>1. Choose tab “Dash Board”</w:t>
            </w:r>
          </w:p>
          <w:p w:rsidR="005E0E76" w:rsidRPr="00E821A8" w:rsidRDefault="005E0E76" w:rsidP="00946F40">
            <w:pPr>
              <w:rPr>
                <w:rFonts w:eastAsia="SimSun" w:cstheme="minorHAnsi"/>
                <w:sz w:val="24"/>
                <w:szCs w:val="24"/>
                <w:lang w:eastAsia="zh-CN"/>
              </w:rPr>
            </w:pPr>
          </w:p>
          <w:p w:rsidR="005E0E76" w:rsidRPr="00E821A8" w:rsidRDefault="005E0E76" w:rsidP="00946F40">
            <w:pPr>
              <w:rPr>
                <w:rFonts w:eastAsia="SimSun" w:cstheme="minorHAnsi"/>
                <w:sz w:val="24"/>
                <w:szCs w:val="24"/>
                <w:lang w:eastAsia="zh-CN"/>
              </w:rPr>
            </w:pPr>
          </w:p>
          <w:p w:rsidR="005E0E76" w:rsidRPr="00FD1446" w:rsidRDefault="005E0E76" w:rsidP="00946F40">
            <w:pPr>
              <w:rPr>
                <w:rFonts w:eastAsia="SimSun" w:cstheme="minorHAnsi"/>
                <w:sz w:val="24"/>
                <w:szCs w:val="24"/>
                <w:lang w:eastAsia="zh-CN"/>
              </w:rPr>
            </w:pPr>
          </w:p>
          <w:p w:rsidR="005E0E76" w:rsidRPr="00E821A8" w:rsidRDefault="005E0E76" w:rsidP="00946F40">
            <w:pPr>
              <w:rPr>
                <w:rFonts w:eastAsia="SimSun" w:cstheme="minorHAnsi"/>
                <w:sz w:val="24"/>
                <w:szCs w:val="24"/>
                <w:lang w:eastAsia="zh-CN"/>
              </w:rPr>
            </w:pPr>
          </w:p>
        </w:tc>
        <w:tc>
          <w:tcPr>
            <w:tcW w:w="3533" w:type="dxa"/>
            <w:tcBorders>
              <w:top w:val="nil"/>
              <w:left w:val="nil"/>
              <w:bottom w:val="single" w:sz="8" w:space="0" w:color="auto"/>
              <w:right w:val="single" w:sz="8" w:space="0" w:color="auto"/>
            </w:tcBorders>
            <w:shd w:val="clear" w:color="auto" w:fill="FFFF99"/>
          </w:tcPr>
          <w:p w:rsidR="005E0E76" w:rsidRPr="00E821A8" w:rsidRDefault="005E0E76" w:rsidP="00946F40">
            <w:pPr>
              <w:rPr>
                <w:rFonts w:eastAsia="SimSun" w:cstheme="minorHAnsi"/>
                <w:sz w:val="24"/>
                <w:szCs w:val="24"/>
                <w:lang w:eastAsia="zh-CN"/>
              </w:rPr>
            </w:pPr>
          </w:p>
          <w:p w:rsidR="005E0E76" w:rsidRPr="00E821A8" w:rsidRDefault="00D07601" w:rsidP="00946F40">
            <w:pPr>
              <w:rPr>
                <w:rFonts w:eastAsia="SimSun" w:cstheme="minorHAnsi"/>
                <w:sz w:val="24"/>
                <w:szCs w:val="24"/>
                <w:lang w:eastAsia="zh-CN"/>
              </w:rPr>
            </w:pPr>
            <w:r w:rsidRPr="00D07601">
              <w:rPr>
                <w:rFonts w:eastAsia="SimSun" w:cstheme="minorHAnsi"/>
                <w:sz w:val="24"/>
                <w:szCs w:val="24"/>
                <w:lang w:eastAsia="zh-CN"/>
              </w:rPr>
              <w:t>2. Select a project’s name</w:t>
            </w:r>
          </w:p>
          <w:p w:rsidR="005E0E76" w:rsidRPr="00E821A8" w:rsidRDefault="005E0E76" w:rsidP="00946F40">
            <w:pPr>
              <w:rPr>
                <w:rFonts w:eastAsia="SimSun" w:cstheme="minorHAnsi"/>
                <w:sz w:val="24"/>
                <w:szCs w:val="24"/>
                <w:lang w:eastAsia="zh-CN"/>
              </w:rPr>
            </w:pPr>
          </w:p>
          <w:p w:rsidR="005E0E76" w:rsidRPr="00FD1446" w:rsidRDefault="005E0E76" w:rsidP="00946F40">
            <w:pPr>
              <w:rPr>
                <w:rFonts w:eastAsia="SimSun" w:cstheme="minorHAnsi"/>
                <w:sz w:val="24"/>
                <w:szCs w:val="24"/>
                <w:lang w:eastAsia="zh-CN"/>
              </w:rPr>
            </w:pPr>
          </w:p>
          <w:p w:rsidR="005E0E76" w:rsidRPr="00E821A8" w:rsidRDefault="005E0E76" w:rsidP="00946F40">
            <w:pPr>
              <w:rPr>
                <w:rFonts w:eastAsia="SimSun" w:cstheme="minorHAnsi"/>
                <w:sz w:val="24"/>
                <w:szCs w:val="24"/>
                <w:lang w:eastAsia="zh-CN"/>
              </w:rPr>
            </w:pPr>
          </w:p>
        </w:tc>
      </w:tr>
      <w:tr w:rsidR="005E0E76" w:rsidRPr="00E821A8" w:rsidTr="00946F40">
        <w:tc>
          <w:tcPr>
            <w:tcW w:w="1792"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rPr>
                <w:rFonts w:cstheme="minorHAnsi"/>
                <w:sz w:val="24"/>
                <w:szCs w:val="24"/>
              </w:rPr>
            </w:pPr>
          </w:p>
        </w:tc>
        <w:tc>
          <w:tcPr>
            <w:tcW w:w="7154" w:type="dxa"/>
            <w:gridSpan w:val="2"/>
            <w:tcBorders>
              <w:top w:val="nil"/>
              <w:left w:val="nil"/>
              <w:bottom w:val="single" w:sz="4" w:space="0" w:color="auto"/>
              <w:right w:val="single" w:sz="8" w:space="0" w:color="auto"/>
            </w:tcBorders>
            <w:tcMar>
              <w:top w:w="0" w:type="dxa"/>
              <w:left w:w="108" w:type="dxa"/>
              <w:bottom w:w="0" w:type="dxa"/>
              <w:right w:w="108" w:type="dxa"/>
            </w:tcMar>
          </w:tcPr>
          <w:p w:rsidR="005E0E76" w:rsidRPr="00E821A8" w:rsidRDefault="005E0E76" w:rsidP="00946F40">
            <w:pPr>
              <w:rPr>
                <w:rFonts w:eastAsia="SimSun" w:cstheme="minorHAnsi"/>
                <w:sz w:val="24"/>
                <w:szCs w:val="24"/>
                <w:lang w:eastAsia="zh-CN"/>
              </w:rPr>
            </w:pPr>
          </w:p>
        </w:tc>
      </w:tr>
      <w:tr w:rsidR="005E0E76" w:rsidRPr="00E821A8" w:rsidTr="00946F40">
        <w:tc>
          <w:tcPr>
            <w:tcW w:w="1792"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Open Issues</w:t>
            </w:r>
          </w:p>
        </w:tc>
        <w:tc>
          <w:tcPr>
            <w:tcW w:w="7154"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N/A</w:t>
            </w:r>
          </w:p>
        </w:tc>
      </w:tr>
      <w:tr w:rsidR="005E0E76" w:rsidRPr="00E821A8" w:rsidTr="00946F40">
        <w:tc>
          <w:tcPr>
            <w:tcW w:w="1792"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Relationship</w:t>
            </w:r>
          </w:p>
        </w:tc>
        <w:tc>
          <w:tcPr>
            <w:tcW w:w="7154"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N/A</w:t>
            </w:r>
          </w:p>
        </w:tc>
      </w:tr>
      <w:tr w:rsidR="005E0E76" w:rsidRPr="00E821A8" w:rsidTr="00946F40">
        <w:tc>
          <w:tcPr>
            <w:tcW w:w="1792"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Business Rule</w:t>
            </w:r>
          </w:p>
        </w:tc>
        <w:tc>
          <w:tcPr>
            <w:tcW w:w="7154"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N/A</w:t>
            </w:r>
          </w:p>
        </w:tc>
      </w:tr>
      <w:tr w:rsidR="005E0E76" w:rsidRPr="00E821A8" w:rsidTr="00946F40">
        <w:tc>
          <w:tcPr>
            <w:tcW w:w="1792"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Priority</w:t>
            </w:r>
          </w:p>
        </w:tc>
        <w:tc>
          <w:tcPr>
            <w:tcW w:w="7154"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N/A</w:t>
            </w:r>
          </w:p>
        </w:tc>
      </w:tr>
    </w:tbl>
    <w:p w:rsidR="005E0E76" w:rsidRPr="00E821A8" w:rsidRDefault="005E0E76" w:rsidP="005E0E76">
      <w:pPr>
        <w:rPr>
          <w:rFonts w:cstheme="minorHAnsi"/>
          <w:sz w:val="24"/>
          <w:szCs w:val="24"/>
        </w:rPr>
      </w:pPr>
      <w:bookmarkStart w:id="295" w:name="_Toc326241065"/>
    </w:p>
    <w:p w:rsidR="005E0E76" w:rsidRPr="00E821A8" w:rsidRDefault="005E0E76" w:rsidP="005E0E76">
      <w:pPr>
        <w:rPr>
          <w:rFonts w:cstheme="minorHAnsi"/>
          <w:sz w:val="24"/>
          <w:szCs w:val="24"/>
        </w:rPr>
      </w:pPr>
    </w:p>
    <w:p w:rsidR="005E0E76" w:rsidRPr="00E821A8" w:rsidRDefault="005E0E76" w:rsidP="005E0E76">
      <w:pPr>
        <w:rPr>
          <w:rFonts w:cstheme="minorHAnsi"/>
          <w:sz w:val="24"/>
          <w:szCs w:val="24"/>
        </w:rPr>
      </w:pPr>
    </w:p>
    <w:p w:rsidR="005E0E76" w:rsidRPr="00E821A8" w:rsidRDefault="005E0E76" w:rsidP="005E0E76">
      <w:pPr>
        <w:rPr>
          <w:rFonts w:cstheme="minorHAnsi"/>
          <w:sz w:val="24"/>
          <w:szCs w:val="24"/>
        </w:rPr>
      </w:pPr>
    </w:p>
    <w:p w:rsidR="005E0E76" w:rsidRPr="00E821A8" w:rsidRDefault="005E0E76" w:rsidP="005E0E76">
      <w:pPr>
        <w:rPr>
          <w:rFonts w:cstheme="minorHAnsi"/>
          <w:sz w:val="24"/>
          <w:szCs w:val="24"/>
        </w:rPr>
      </w:pPr>
    </w:p>
    <w:p w:rsidR="005E0E76" w:rsidRPr="00E821A8" w:rsidRDefault="005E0E76" w:rsidP="005E0E76">
      <w:pPr>
        <w:rPr>
          <w:rFonts w:cstheme="minorHAnsi"/>
          <w:sz w:val="24"/>
          <w:szCs w:val="24"/>
        </w:rPr>
      </w:pPr>
    </w:p>
    <w:p w:rsidR="005E0E76" w:rsidRPr="00E821A8" w:rsidRDefault="005E0E76" w:rsidP="005E0E76">
      <w:pPr>
        <w:rPr>
          <w:rFonts w:cstheme="minorHAnsi"/>
          <w:sz w:val="24"/>
          <w:szCs w:val="24"/>
        </w:rPr>
      </w:pPr>
    </w:p>
    <w:p w:rsidR="005E0E76" w:rsidRPr="00E821A8" w:rsidRDefault="005E0E76" w:rsidP="005E0E76">
      <w:pPr>
        <w:rPr>
          <w:rFonts w:cstheme="minorHAnsi"/>
          <w:sz w:val="24"/>
          <w:szCs w:val="24"/>
        </w:rPr>
      </w:pPr>
    </w:p>
    <w:p w:rsidR="005E0E76" w:rsidRPr="00E821A8" w:rsidRDefault="00D07601" w:rsidP="00881D40">
      <w:pPr>
        <w:pStyle w:val="Heading4"/>
        <w:rPr>
          <w:rFonts w:asciiTheme="minorHAnsi" w:hAnsiTheme="minorHAnsi" w:cstheme="minorHAnsi"/>
          <w:sz w:val="24"/>
          <w:szCs w:val="24"/>
        </w:rPr>
      </w:pPr>
      <w:bookmarkStart w:id="296" w:name="_Toc332351177"/>
      <w:r w:rsidRPr="00D07601">
        <w:rPr>
          <w:rFonts w:asciiTheme="minorHAnsi" w:hAnsiTheme="minorHAnsi" w:cstheme="minorHAnsi"/>
          <w:sz w:val="24"/>
          <w:szCs w:val="24"/>
        </w:rPr>
        <w:t>2.4.25 Report</w:t>
      </w:r>
      <w:bookmarkEnd w:id="296"/>
    </w:p>
    <w:p w:rsidR="005E0E76" w:rsidRPr="00E821A8" w:rsidRDefault="005E0E76" w:rsidP="005E0E76">
      <w:pPr>
        <w:rPr>
          <w:rFonts w:cstheme="minorHAnsi"/>
          <w:sz w:val="24"/>
          <w:szCs w:val="24"/>
        </w:rPr>
      </w:pPr>
    </w:p>
    <w:p w:rsidR="005E0E76" w:rsidRPr="00E821A8" w:rsidRDefault="005E0E76" w:rsidP="005E0E76">
      <w:pPr>
        <w:rPr>
          <w:rFonts w:cstheme="minorHAnsi"/>
          <w:sz w:val="24"/>
          <w:szCs w:val="24"/>
        </w:rPr>
      </w:pPr>
    </w:p>
    <w:bookmarkEnd w:id="295"/>
    <w:p w:rsidR="005E0E76" w:rsidRPr="00E821A8" w:rsidRDefault="005E0E76" w:rsidP="005E0E76">
      <w:pPr>
        <w:rPr>
          <w:rFonts w:cstheme="minorHAnsi"/>
          <w:sz w:val="24"/>
          <w:szCs w:val="24"/>
        </w:rPr>
      </w:pPr>
      <w:r w:rsidRPr="00E821A8">
        <w:rPr>
          <w:rFonts w:cstheme="minorHAnsi"/>
          <w:sz w:val="24"/>
          <w:szCs w:val="24"/>
        </w:rPr>
        <w:object w:dxaOrig="6541" w:dyaOrig="1660">
          <v:shape id="_x0000_i1075" type="#_x0000_t75" style="width:326.5pt;height:82.9pt" o:ole="">
            <v:imagedata r:id="rId115" o:title=""/>
          </v:shape>
          <o:OLEObject Type="Embed" ProgID="Visio.Drawing.11" ShapeID="_x0000_i1075" DrawAspect="Content" ObjectID="_1406444868" r:id="rId116"/>
        </w:object>
      </w:r>
    </w:p>
    <w:p w:rsidR="005E0E76" w:rsidRPr="00E821A8" w:rsidRDefault="00D07601" w:rsidP="005E0E76">
      <w:pPr>
        <w:rPr>
          <w:rFonts w:cstheme="minorHAnsi"/>
          <w:sz w:val="24"/>
          <w:szCs w:val="24"/>
        </w:rPr>
      </w:pPr>
      <w:r w:rsidRPr="00D07601">
        <w:rPr>
          <w:rFonts w:cstheme="minorHAnsi"/>
          <w:sz w:val="24"/>
          <w:szCs w:val="24"/>
        </w:rPr>
        <w:tab/>
      </w:r>
      <w:r w:rsidRPr="00D07601">
        <w:rPr>
          <w:rFonts w:cstheme="minorHAnsi"/>
          <w:sz w:val="24"/>
          <w:szCs w:val="24"/>
        </w:rPr>
        <w:tab/>
      </w:r>
    </w:p>
    <w:p w:rsidR="005E0E76" w:rsidRPr="00E821A8" w:rsidRDefault="00D07601" w:rsidP="005E0E76">
      <w:pPr>
        <w:rPr>
          <w:rFonts w:cstheme="minorHAnsi"/>
          <w:sz w:val="24"/>
          <w:szCs w:val="24"/>
        </w:rPr>
      </w:pPr>
      <w:r w:rsidRPr="00D07601">
        <w:rPr>
          <w:rFonts w:cstheme="minorHAnsi"/>
          <w:sz w:val="24"/>
          <w:szCs w:val="24"/>
        </w:rPr>
        <w:t>Use Case scenario:</w:t>
      </w:r>
    </w:p>
    <w:tbl>
      <w:tblPr>
        <w:tblW w:w="0" w:type="auto"/>
        <w:tblInd w:w="2" w:type="dxa"/>
        <w:tblCellMar>
          <w:left w:w="0" w:type="dxa"/>
          <w:right w:w="0" w:type="dxa"/>
        </w:tblCellMar>
        <w:tblLook w:val="0000"/>
      </w:tblPr>
      <w:tblGrid>
        <w:gridCol w:w="1792"/>
        <w:gridCol w:w="3621"/>
        <w:gridCol w:w="3533"/>
      </w:tblGrid>
      <w:tr w:rsidR="005E0E76" w:rsidRPr="00E821A8" w:rsidTr="00946F40">
        <w:tc>
          <w:tcPr>
            <w:tcW w:w="1792"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D07601" w:rsidP="00946F40">
            <w:pPr>
              <w:rPr>
                <w:rFonts w:cstheme="minorHAnsi"/>
                <w:sz w:val="24"/>
                <w:szCs w:val="24"/>
              </w:rPr>
            </w:pPr>
            <w:r w:rsidRPr="00D07601">
              <w:rPr>
                <w:rFonts w:cstheme="minorHAnsi"/>
                <w:sz w:val="24"/>
                <w:szCs w:val="24"/>
              </w:rPr>
              <w:t>User Case ID</w:t>
            </w:r>
          </w:p>
        </w:tc>
        <w:tc>
          <w:tcPr>
            <w:tcW w:w="7154"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5E0E76" w:rsidRPr="00E821A8" w:rsidRDefault="00D07601" w:rsidP="00946F40">
            <w:pPr>
              <w:rPr>
                <w:rFonts w:cstheme="minorHAnsi"/>
                <w:sz w:val="24"/>
                <w:szCs w:val="24"/>
              </w:rPr>
            </w:pPr>
            <w:r w:rsidRPr="00D07601">
              <w:rPr>
                <w:rFonts w:eastAsia="SimSun" w:cstheme="minorHAnsi"/>
                <w:sz w:val="24"/>
                <w:szCs w:val="24"/>
                <w:lang w:eastAsia="zh-CN"/>
              </w:rPr>
              <w:t>Project Eye_UC25</w:t>
            </w:r>
          </w:p>
        </w:tc>
      </w:tr>
      <w:tr w:rsidR="005E0E76" w:rsidRPr="00E821A8" w:rsidTr="00946F40">
        <w:tc>
          <w:tcPr>
            <w:tcW w:w="1792"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D07601" w:rsidP="00946F40">
            <w:pPr>
              <w:rPr>
                <w:rFonts w:cstheme="minorHAnsi"/>
                <w:sz w:val="24"/>
                <w:szCs w:val="24"/>
              </w:rPr>
            </w:pPr>
            <w:r w:rsidRPr="00D07601">
              <w:rPr>
                <w:rFonts w:cstheme="minorHAnsi"/>
                <w:sz w:val="24"/>
                <w:szCs w:val="24"/>
              </w:rPr>
              <w:t>Name</w:t>
            </w:r>
          </w:p>
        </w:tc>
        <w:tc>
          <w:tcPr>
            <w:tcW w:w="7154"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SimSun" w:cstheme="minorHAnsi"/>
                <w:sz w:val="24"/>
                <w:szCs w:val="24"/>
                <w:lang w:eastAsia="zh-CN"/>
              </w:rPr>
            </w:pPr>
            <w:r w:rsidRPr="00D07601">
              <w:rPr>
                <w:rFonts w:cstheme="minorHAnsi"/>
                <w:sz w:val="24"/>
                <w:szCs w:val="24"/>
              </w:rPr>
              <w:t>Report Use Case</w:t>
            </w:r>
          </w:p>
        </w:tc>
      </w:tr>
      <w:tr w:rsidR="005E0E76" w:rsidRPr="00E821A8" w:rsidTr="00946F40">
        <w:tc>
          <w:tcPr>
            <w:tcW w:w="1792"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Goal</w:t>
            </w:r>
          </w:p>
        </w:tc>
        <w:tc>
          <w:tcPr>
            <w:tcW w:w="7154"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SimSun" w:cstheme="minorHAnsi"/>
                <w:sz w:val="24"/>
                <w:szCs w:val="24"/>
                <w:lang w:eastAsia="zh-CN"/>
              </w:rPr>
            </w:pPr>
            <w:r w:rsidRPr="00D07601">
              <w:rPr>
                <w:rFonts w:cstheme="minorHAnsi"/>
                <w:sz w:val="24"/>
                <w:szCs w:val="24"/>
              </w:rPr>
              <w:t>This function allows project manager and team member to view a project’s report</w:t>
            </w:r>
          </w:p>
        </w:tc>
      </w:tr>
      <w:tr w:rsidR="005E0E76" w:rsidRPr="00E821A8" w:rsidTr="00946F40">
        <w:tc>
          <w:tcPr>
            <w:tcW w:w="1792"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Actors</w:t>
            </w:r>
          </w:p>
        </w:tc>
        <w:tc>
          <w:tcPr>
            <w:tcW w:w="7154"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SimSun" w:cstheme="minorHAnsi"/>
                <w:sz w:val="24"/>
                <w:szCs w:val="24"/>
                <w:lang w:eastAsia="zh-CN"/>
              </w:rPr>
            </w:pPr>
            <w:r w:rsidRPr="00D07601">
              <w:rPr>
                <w:rFonts w:cstheme="minorHAnsi"/>
                <w:sz w:val="24"/>
                <w:szCs w:val="24"/>
              </w:rPr>
              <w:t>Project Manager, Team member</w:t>
            </w:r>
          </w:p>
        </w:tc>
      </w:tr>
      <w:tr w:rsidR="005E0E76" w:rsidRPr="00E821A8" w:rsidTr="00946F40">
        <w:tc>
          <w:tcPr>
            <w:tcW w:w="1792"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Pre-conditions</w:t>
            </w:r>
          </w:p>
        </w:tc>
        <w:tc>
          <w:tcPr>
            <w:tcW w:w="7154"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SimSun" w:cstheme="minorHAnsi"/>
                <w:sz w:val="24"/>
                <w:szCs w:val="24"/>
                <w:lang w:eastAsia="zh-CN"/>
              </w:rPr>
            </w:pPr>
            <w:r w:rsidRPr="00D07601">
              <w:rPr>
                <w:rFonts w:eastAsia="SimSun" w:cstheme="minorHAnsi"/>
                <w:sz w:val="24"/>
                <w:szCs w:val="24"/>
                <w:lang w:eastAsia="zh-CN"/>
              </w:rPr>
              <w:t>Logged user that is a project manager or team member</w:t>
            </w:r>
          </w:p>
        </w:tc>
      </w:tr>
      <w:tr w:rsidR="005E0E76" w:rsidRPr="00E821A8" w:rsidTr="00946F40">
        <w:tc>
          <w:tcPr>
            <w:tcW w:w="1792"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Post-conditions</w:t>
            </w:r>
          </w:p>
        </w:tc>
        <w:tc>
          <w:tcPr>
            <w:tcW w:w="7154" w:type="dxa"/>
            <w:gridSpan w:val="2"/>
            <w:tcBorders>
              <w:top w:val="nil"/>
              <w:left w:val="nil"/>
              <w:right w:val="single" w:sz="8"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SimSun" w:cstheme="minorHAnsi"/>
                <w:sz w:val="24"/>
                <w:szCs w:val="24"/>
                <w:lang w:eastAsia="zh-CN"/>
              </w:rPr>
            </w:pPr>
            <w:r w:rsidRPr="00D07601">
              <w:rPr>
                <w:rFonts w:eastAsia="SimSun" w:cstheme="minorHAnsi"/>
                <w:sz w:val="24"/>
                <w:szCs w:val="24"/>
                <w:lang w:eastAsia="zh-CN"/>
              </w:rPr>
              <w:t>None</w:t>
            </w:r>
          </w:p>
        </w:tc>
      </w:tr>
      <w:tr w:rsidR="005E0E76" w:rsidRPr="00E821A8" w:rsidTr="00946F40">
        <w:trPr>
          <w:trHeight w:val="2248"/>
        </w:trPr>
        <w:tc>
          <w:tcPr>
            <w:tcW w:w="1792"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Main Flow</w:t>
            </w:r>
          </w:p>
        </w:tc>
        <w:tc>
          <w:tcPr>
            <w:tcW w:w="3621"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SimSun" w:cstheme="minorHAnsi"/>
                <w:sz w:val="24"/>
                <w:szCs w:val="24"/>
                <w:lang w:eastAsia="zh-CN"/>
              </w:rPr>
            </w:pPr>
            <w:r w:rsidRPr="00D07601">
              <w:rPr>
                <w:rFonts w:eastAsia="SimSun" w:cstheme="minorHAnsi"/>
                <w:sz w:val="24"/>
                <w:szCs w:val="24"/>
                <w:lang w:eastAsia="zh-CN"/>
              </w:rPr>
              <w:t>1. Choose tab “Dash Board”</w:t>
            </w:r>
          </w:p>
          <w:p w:rsidR="005E0E76" w:rsidRPr="00E821A8" w:rsidRDefault="005E0E76" w:rsidP="00946F40">
            <w:pPr>
              <w:rPr>
                <w:rFonts w:eastAsia="SimSun" w:cstheme="minorHAnsi"/>
                <w:sz w:val="24"/>
                <w:szCs w:val="24"/>
                <w:lang w:eastAsia="zh-CN"/>
              </w:rPr>
            </w:pPr>
          </w:p>
          <w:p w:rsidR="005E0E76" w:rsidRPr="00E821A8" w:rsidRDefault="00D07601" w:rsidP="00946F40">
            <w:pPr>
              <w:rPr>
                <w:rFonts w:eastAsia="SimSun" w:cstheme="minorHAnsi"/>
                <w:sz w:val="24"/>
                <w:szCs w:val="24"/>
                <w:lang w:eastAsia="zh-CN"/>
              </w:rPr>
            </w:pPr>
            <w:r w:rsidRPr="00D07601">
              <w:rPr>
                <w:rFonts w:eastAsia="SimSun" w:cstheme="minorHAnsi"/>
                <w:sz w:val="24"/>
                <w:szCs w:val="24"/>
                <w:lang w:eastAsia="zh-CN"/>
              </w:rPr>
              <w:t xml:space="preserve">  3. Choose tab “Report”</w:t>
            </w:r>
          </w:p>
          <w:p w:rsidR="005E0E76" w:rsidRPr="00E821A8" w:rsidRDefault="005E0E76" w:rsidP="00946F40">
            <w:pPr>
              <w:rPr>
                <w:rFonts w:eastAsia="SimSun" w:cstheme="minorHAnsi"/>
                <w:sz w:val="24"/>
                <w:szCs w:val="24"/>
                <w:lang w:eastAsia="zh-CN"/>
              </w:rPr>
            </w:pPr>
          </w:p>
          <w:p w:rsidR="005E0E76" w:rsidRPr="00E821A8" w:rsidRDefault="005E0E76" w:rsidP="00946F40">
            <w:pPr>
              <w:rPr>
                <w:rFonts w:eastAsia="SimSun" w:cstheme="minorHAnsi"/>
                <w:sz w:val="24"/>
                <w:szCs w:val="24"/>
                <w:lang w:eastAsia="zh-CN"/>
              </w:rPr>
            </w:pPr>
          </w:p>
        </w:tc>
        <w:tc>
          <w:tcPr>
            <w:tcW w:w="3533" w:type="dxa"/>
            <w:tcBorders>
              <w:top w:val="nil"/>
              <w:left w:val="nil"/>
              <w:bottom w:val="single" w:sz="8" w:space="0" w:color="auto"/>
              <w:right w:val="single" w:sz="8" w:space="0" w:color="auto"/>
            </w:tcBorders>
            <w:shd w:val="clear" w:color="auto" w:fill="FFFF99"/>
          </w:tcPr>
          <w:p w:rsidR="005E0E76" w:rsidRPr="00E821A8" w:rsidRDefault="005E0E76" w:rsidP="00946F40">
            <w:pPr>
              <w:rPr>
                <w:rFonts w:eastAsia="SimSun" w:cstheme="minorHAnsi"/>
                <w:sz w:val="24"/>
                <w:szCs w:val="24"/>
                <w:lang w:eastAsia="zh-CN"/>
              </w:rPr>
            </w:pPr>
          </w:p>
          <w:p w:rsidR="005E0E76" w:rsidRPr="00E821A8" w:rsidRDefault="00D07601" w:rsidP="00946F40">
            <w:pPr>
              <w:rPr>
                <w:rFonts w:eastAsia="SimSun" w:cstheme="minorHAnsi"/>
                <w:sz w:val="24"/>
                <w:szCs w:val="24"/>
                <w:lang w:eastAsia="zh-CN"/>
              </w:rPr>
            </w:pPr>
            <w:r w:rsidRPr="00D07601">
              <w:rPr>
                <w:rFonts w:eastAsia="SimSun" w:cstheme="minorHAnsi"/>
                <w:sz w:val="24"/>
                <w:szCs w:val="24"/>
                <w:lang w:eastAsia="zh-CN"/>
              </w:rPr>
              <w:t>2. Select a project’s name</w:t>
            </w:r>
          </w:p>
          <w:p w:rsidR="005E0E76" w:rsidRPr="00E821A8" w:rsidRDefault="005E0E76" w:rsidP="00946F40">
            <w:pPr>
              <w:rPr>
                <w:rFonts w:eastAsia="SimSun" w:cstheme="minorHAnsi"/>
                <w:sz w:val="24"/>
                <w:szCs w:val="24"/>
                <w:lang w:eastAsia="zh-CN"/>
              </w:rPr>
            </w:pPr>
          </w:p>
          <w:p w:rsidR="005E0E76" w:rsidRPr="00E821A8" w:rsidRDefault="005E0E76" w:rsidP="00946F40">
            <w:pPr>
              <w:rPr>
                <w:rFonts w:eastAsia="SimSun" w:cstheme="minorHAnsi"/>
                <w:sz w:val="24"/>
                <w:szCs w:val="24"/>
                <w:lang w:eastAsia="zh-CN"/>
              </w:rPr>
            </w:pPr>
          </w:p>
          <w:p w:rsidR="005E0E76" w:rsidRPr="00E821A8" w:rsidRDefault="005E0E76" w:rsidP="00946F40">
            <w:pPr>
              <w:rPr>
                <w:rFonts w:eastAsia="SimSun" w:cstheme="minorHAnsi"/>
                <w:sz w:val="24"/>
                <w:szCs w:val="24"/>
                <w:lang w:eastAsia="zh-CN"/>
              </w:rPr>
            </w:pPr>
          </w:p>
        </w:tc>
      </w:tr>
      <w:tr w:rsidR="005E0E76" w:rsidRPr="00E821A8" w:rsidTr="00946F40">
        <w:tc>
          <w:tcPr>
            <w:tcW w:w="1792"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rPr>
                <w:rFonts w:cstheme="minorHAnsi"/>
                <w:sz w:val="24"/>
                <w:szCs w:val="24"/>
              </w:rPr>
            </w:pPr>
          </w:p>
        </w:tc>
        <w:tc>
          <w:tcPr>
            <w:tcW w:w="7154" w:type="dxa"/>
            <w:gridSpan w:val="2"/>
            <w:tcBorders>
              <w:top w:val="nil"/>
              <w:left w:val="nil"/>
              <w:bottom w:val="single" w:sz="4" w:space="0" w:color="auto"/>
              <w:right w:val="single" w:sz="8" w:space="0" w:color="auto"/>
            </w:tcBorders>
            <w:tcMar>
              <w:top w:w="0" w:type="dxa"/>
              <w:left w:w="108" w:type="dxa"/>
              <w:bottom w:w="0" w:type="dxa"/>
              <w:right w:w="108" w:type="dxa"/>
            </w:tcMar>
          </w:tcPr>
          <w:p w:rsidR="005E0E76" w:rsidRPr="00E821A8" w:rsidRDefault="005E0E76" w:rsidP="00946F40">
            <w:pPr>
              <w:rPr>
                <w:rFonts w:eastAsia="SimSun" w:cstheme="minorHAnsi"/>
                <w:sz w:val="24"/>
                <w:szCs w:val="24"/>
                <w:lang w:eastAsia="zh-CN"/>
              </w:rPr>
            </w:pPr>
          </w:p>
        </w:tc>
      </w:tr>
      <w:tr w:rsidR="005E0E76" w:rsidRPr="00E821A8" w:rsidTr="00946F40">
        <w:tc>
          <w:tcPr>
            <w:tcW w:w="1792"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Open Issues</w:t>
            </w:r>
          </w:p>
        </w:tc>
        <w:tc>
          <w:tcPr>
            <w:tcW w:w="7154"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N/A</w:t>
            </w:r>
          </w:p>
        </w:tc>
      </w:tr>
      <w:tr w:rsidR="005E0E76" w:rsidRPr="00E821A8" w:rsidTr="00946F40">
        <w:tc>
          <w:tcPr>
            <w:tcW w:w="1792"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Relationship</w:t>
            </w:r>
          </w:p>
        </w:tc>
        <w:tc>
          <w:tcPr>
            <w:tcW w:w="7154"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N/A</w:t>
            </w:r>
          </w:p>
        </w:tc>
      </w:tr>
      <w:tr w:rsidR="005E0E76" w:rsidRPr="00E821A8" w:rsidTr="00946F40">
        <w:tc>
          <w:tcPr>
            <w:tcW w:w="1792"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Business Rule</w:t>
            </w:r>
          </w:p>
        </w:tc>
        <w:tc>
          <w:tcPr>
            <w:tcW w:w="7154"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N/A</w:t>
            </w:r>
          </w:p>
        </w:tc>
      </w:tr>
      <w:tr w:rsidR="005E0E76" w:rsidRPr="00E821A8" w:rsidTr="00946F40">
        <w:tc>
          <w:tcPr>
            <w:tcW w:w="1792"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Priority</w:t>
            </w:r>
          </w:p>
        </w:tc>
        <w:tc>
          <w:tcPr>
            <w:tcW w:w="7154"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N/A</w:t>
            </w:r>
          </w:p>
        </w:tc>
      </w:tr>
    </w:tbl>
    <w:p w:rsidR="005E0E76" w:rsidRPr="00E821A8" w:rsidRDefault="005E0E76" w:rsidP="005E0E76">
      <w:pPr>
        <w:rPr>
          <w:rFonts w:cstheme="minorHAnsi"/>
          <w:snapToGrid w:val="0"/>
          <w:sz w:val="24"/>
          <w:szCs w:val="24"/>
        </w:rPr>
      </w:pPr>
    </w:p>
    <w:p w:rsidR="005E0E76" w:rsidRPr="00E821A8" w:rsidRDefault="005E0E76" w:rsidP="005E0E76">
      <w:pPr>
        <w:rPr>
          <w:rFonts w:cstheme="minorHAnsi"/>
          <w:snapToGrid w:val="0"/>
          <w:sz w:val="24"/>
          <w:szCs w:val="24"/>
        </w:rPr>
      </w:pPr>
    </w:p>
    <w:p w:rsidR="005E0E76" w:rsidRPr="00E821A8" w:rsidRDefault="005E0E76" w:rsidP="005E0E76">
      <w:pPr>
        <w:rPr>
          <w:rFonts w:cstheme="minorHAnsi"/>
          <w:snapToGrid w:val="0"/>
          <w:sz w:val="24"/>
          <w:szCs w:val="24"/>
        </w:rPr>
      </w:pPr>
    </w:p>
    <w:p w:rsidR="005E0E76" w:rsidRPr="00E821A8" w:rsidRDefault="005E0E76" w:rsidP="005E0E76">
      <w:pPr>
        <w:rPr>
          <w:rFonts w:cstheme="minorHAnsi"/>
          <w:snapToGrid w:val="0"/>
          <w:sz w:val="24"/>
          <w:szCs w:val="24"/>
        </w:rPr>
      </w:pPr>
    </w:p>
    <w:p w:rsidR="005E0E76" w:rsidRPr="00E821A8" w:rsidRDefault="005E0E76" w:rsidP="005E0E76">
      <w:pPr>
        <w:rPr>
          <w:rFonts w:cstheme="minorHAnsi"/>
          <w:snapToGrid w:val="0"/>
          <w:sz w:val="24"/>
          <w:szCs w:val="24"/>
        </w:rPr>
      </w:pPr>
    </w:p>
    <w:p w:rsidR="005E0E76" w:rsidRPr="00E821A8" w:rsidRDefault="005E0E76" w:rsidP="005E0E76">
      <w:pPr>
        <w:rPr>
          <w:rFonts w:cstheme="minorHAnsi"/>
          <w:snapToGrid w:val="0"/>
          <w:sz w:val="24"/>
          <w:szCs w:val="24"/>
        </w:rPr>
      </w:pPr>
    </w:p>
    <w:p w:rsidR="005E0E76" w:rsidRPr="00E821A8" w:rsidRDefault="005E0E76" w:rsidP="005E0E76">
      <w:pPr>
        <w:rPr>
          <w:rFonts w:cstheme="minorHAnsi"/>
          <w:snapToGrid w:val="0"/>
          <w:sz w:val="24"/>
          <w:szCs w:val="24"/>
        </w:rPr>
      </w:pPr>
    </w:p>
    <w:p w:rsidR="005E0E76" w:rsidRPr="00E821A8" w:rsidRDefault="00D07601" w:rsidP="005E0E76">
      <w:pPr>
        <w:rPr>
          <w:rFonts w:cstheme="minorHAnsi"/>
          <w:snapToGrid w:val="0"/>
          <w:sz w:val="24"/>
          <w:szCs w:val="24"/>
        </w:rPr>
      </w:pPr>
      <w:r w:rsidRPr="00D07601">
        <w:rPr>
          <w:rFonts w:cstheme="minorHAnsi"/>
          <w:snapToGrid w:val="0"/>
          <w:sz w:val="24"/>
          <w:szCs w:val="24"/>
        </w:rPr>
        <w:t>7.5 Dashboard</w:t>
      </w:r>
    </w:p>
    <w:p w:rsidR="005E0E76" w:rsidRPr="00E821A8" w:rsidRDefault="005E0E76" w:rsidP="005E0E76">
      <w:pPr>
        <w:pStyle w:val="ListParagraph"/>
        <w:rPr>
          <w:rFonts w:cstheme="minorHAnsi"/>
          <w:snapToGrid w:val="0"/>
          <w:sz w:val="24"/>
          <w:szCs w:val="24"/>
        </w:rPr>
      </w:pPr>
    </w:p>
    <w:p w:rsidR="005E0E76" w:rsidRPr="00E821A8" w:rsidRDefault="005E0E76" w:rsidP="005E0E76">
      <w:pPr>
        <w:pStyle w:val="ListParagraph"/>
        <w:rPr>
          <w:rFonts w:cstheme="minorHAnsi"/>
          <w:sz w:val="24"/>
          <w:szCs w:val="24"/>
        </w:rPr>
      </w:pPr>
      <w:r w:rsidRPr="00E821A8">
        <w:rPr>
          <w:rFonts w:cstheme="minorHAnsi"/>
          <w:sz w:val="24"/>
          <w:szCs w:val="24"/>
        </w:rPr>
        <w:object w:dxaOrig="5573" w:dyaOrig="3817">
          <v:shape id="_x0000_i1076" type="#_x0000_t75" style="width:279.65pt;height:190.9pt" o:ole="">
            <v:imagedata r:id="rId117" o:title=""/>
          </v:shape>
          <o:OLEObject Type="Embed" ProgID="Visio.Drawing.11" ShapeID="_x0000_i1076" DrawAspect="Content" ObjectID="_1406444869" r:id="rId118"/>
        </w:object>
      </w:r>
    </w:p>
    <w:p w:rsidR="005E0E76" w:rsidRPr="00E821A8" w:rsidRDefault="005E0E76" w:rsidP="005E0E76">
      <w:pPr>
        <w:pStyle w:val="ListParagraph"/>
        <w:rPr>
          <w:rFonts w:cstheme="minorHAnsi"/>
          <w:snapToGrid w:val="0"/>
          <w:sz w:val="24"/>
          <w:szCs w:val="24"/>
        </w:rPr>
      </w:pPr>
    </w:p>
    <w:p w:rsidR="005E0E76" w:rsidRPr="00E821A8" w:rsidRDefault="005E0E76" w:rsidP="005E0E76">
      <w:pPr>
        <w:pStyle w:val="ListParagraph"/>
        <w:rPr>
          <w:rFonts w:cstheme="minorHAnsi"/>
          <w:snapToGrid w:val="0"/>
          <w:sz w:val="24"/>
          <w:szCs w:val="24"/>
        </w:rPr>
      </w:pPr>
    </w:p>
    <w:p w:rsidR="005E0E76" w:rsidRPr="00E821A8" w:rsidRDefault="005E0E76" w:rsidP="005E0E76">
      <w:pPr>
        <w:pStyle w:val="ListParagraph"/>
        <w:rPr>
          <w:rFonts w:cstheme="minorHAnsi"/>
          <w:snapToGrid w:val="0"/>
          <w:sz w:val="24"/>
          <w:szCs w:val="24"/>
        </w:rPr>
      </w:pPr>
    </w:p>
    <w:p w:rsidR="005E0E76" w:rsidRPr="00E821A8" w:rsidRDefault="005E0E76" w:rsidP="005E0E76">
      <w:pPr>
        <w:pStyle w:val="ListParagraph"/>
        <w:rPr>
          <w:rFonts w:cstheme="minorHAnsi"/>
          <w:snapToGrid w:val="0"/>
          <w:sz w:val="24"/>
          <w:szCs w:val="24"/>
        </w:rPr>
      </w:pPr>
    </w:p>
    <w:p w:rsidR="005E0E76" w:rsidRPr="00E821A8" w:rsidRDefault="005E0E76" w:rsidP="005E0E76">
      <w:pPr>
        <w:pStyle w:val="ListParagraph"/>
        <w:rPr>
          <w:rFonts w:cstheme="minorHAnsi"/>
          <w:snapToGrid w:val="0"/>
          <w:sz w:val="24"/>
          <w:szCs w:val="24"/>
        </w:rPr>
      </w:pPr>
    </w:p>
    <w:p w:rsidR="005E0E76" w:rsidRPr="00E821A8" w:rsidRDefault="005E0E76" w:rsidP="005E0E76">
      <w:pPr>
        <w:pStyle w:val="ListParagraph"/>
        <w:rPr>
          <w:rFonts w:cstheme="minorHAnsi"/>
          <w:snapToGrid w:val="0"/>
          <w:sz w:val="24"/>
          <w:szCs w:val="24"/>
        </w:rPr>
      </w:pPr>
    </w:p>
    <w:p w:rsidR="005E0E76" w:rsidRPr="00E821A8" w:rsidRDefault="005E0E76" w:rsidP="005E0E76">
      <w:pPr>
        <w:pStyle w:val="ListParagraph"/>
        <w:rPr>
          <w:rFonts w:cstheme="minorHAnsi"/>
          <w:snapToGrid w:val="0"/>
          <w:sz w:val="24"/>
          <w:szCs w:val="24"/>
        </w:rPr>
      </w:pPr>
    </w:p>
    <w:p w:rsidR="005E0E76" w:rsidRPr="00E821A8" w:rsidRDefault="005E0E76" w:rsidP="005E0E76">
      <w:pPr>
        <w:pStyle w:val="ListParagraph"/>
        <w:rPr>
          <w:rFonts w:cstheme="minorHAnsi"/>
          <w:snapToGrid w:val="0"/>
          <w:sz w:val="24"/>
          <w:szCs w:val="24"/>
        </w:rPr>
      </w:pPr>
    </w:p>
    <w:p w:rsidR="005E0E76" w:rsidRPr="00E821A8" w:rsidRDefault="005E0E76" w:rsidP="005E0E76">
      <w:pPr>
        <w:pStyle w:val="ListParagraph"/>
        <w:rPr>
          <w:rFonts w:cstheme="minorHAnsi"/>
          <w:snapToGrid w:val="0"/>
          <w:sz w:val="24"/>
          <w:szCs w:val="24"/>
        </w:rPr>
      </w:pPr>
    </w:p>
    <w:p w:rsidR="005E0E76" w:rsidRPr="00E821A8" w:rsidRDefault="005E0E76" w:rsidP="005E0E76">
      <w:pPr>
        <w:pStyle w:val="ListParagraph"/>
        <w:rPr>
          <w:rFonts w:cstheme="minorHAnsi"/>
          <w:snapToGrid w:val="0"/>
          <w:sz w:val="24"/>
          <w:szCs w:val="24"/>
        </w:rPr>
      </w:pPr>
    </w:p>
    <w:p w:rsidR="005E0E76" w:rsidRPr="00E821A8" w:rsidRDefault="005E0E76" w:rsidP="005E0E76">
      <w:pPr>
        <w:pStyle w:val="ListParagraph"/>
        <w:rPr>
          <w:rFonts w:cstheme="minorHAnsi"/>
          <w:snapToGrid w:val="0"/>
          <w:sz w:val="24"/>
          <w:szCs w:val="24"/>
        </w:rPr>
      </w:pPr>
    </w:p>
    <w:p w:rsidR="005E0E76" w:rsidRPr="00E821A8" w:rsidRDefault="005E0E76" w:rsidP="005E0E76">
      <w:pPr>
        <w:pStyle w:val="ListParagraph"/>
        <w:rPr>
          <w:rFonts w:cstheme="minorHAnsi"/>
          <w:snapToGrid w:val="0"/>
          <w:sz w:val="24"/>
          <w:szCs w:val="24"/>
        </w:rPr>
      </w:pPr>
    </w:p>
    <w:p w:rsidR="005E0E76" w:rsidRPr="00E821A8" w:rsidRDefault="005E0E76" w:rsidP="005E0E76">
      <w:pPr>
        <w:pStyle w:val="ListParagraph"/>
        <w:rPr>
          <w:rFonts w:cstheme="minorHAnsi"/>
          <w:snapToGrid w:val="0"/>
          <w:sz w:val="24"/>
          <w:szCs w:val="24"/>
        </w:rPr>
      </w:pPr>
    </w:p>
    <w:p w:rsidR="005E0E76" w:rsidRPr="00E821A8" w:rsidRDefault="005E0E76" w:rsidP="005E0E76">
      <w:pPr>
        <w:pStyle w:val="ListParagraph"/>
        <w:rPr>
          <w:rFonts w:cstheme="minorHAnsi"/>
          <w:snapToGrid w:val="0"/>
          <w:sz w:val="24"/>
          <w:szCs w:val="24"/>
        </w:rPr>
      </w:pPr>
    </w:p>
    <w:p w:rsidR="005E0E76" w:rsidRPr="00E821A8" w:rsidRDefault="005E0E76" w:rsidP="005E0E76">
      <w:pPr>
        <w:pStyle w:val="ListParagraph"/>
        <w:rPr>
          <w:rFonts w:cstheme="minorHAnsi"/>
          <w:snapToGrid w:val="0"/>
          <w:sz w:val="24"/>
          <w:szCs w:val="24"/>
        </w:rPr>
      </w:pPr>
    </w:p>
    <w:p w:rsidR="005E0E76" w:rsidRPr="00E821A8" w:rsidRDefault="005E0E76" w:rsidP="005E0E76">
      <w:pPr>
        <w:pStyle w:val="ListParagraph"/>
        <w:rPr>
          <w:rFonts w:cstheme="minorHAnsi"/>
          <w:snapToGrid w:val="0"/>
          <w:sz w:val="24"/>
          <w:szCs w:val="24"/>
        </w:rPr>
      </w:pPr>
    </w:p>
    <w:p w:rsidR="005E0E76" w:rsidRPr="00E821A8" w:rsidRDefault="005E0E76" w:rsidP="005E0E76">
      <w:pPr>
        <w:pStyle w:val="ListParagraph"/>
        <w:rPr>
          <w:rFonts w:cstheme="minorHAnsi"/>
          <w:snapToGrid w:val="0"/>
          <w:sz w:val="24"/>
          <w:szCs w:val="24"/>
        </w:rPr>
      </w:pPr>
    </w:p>
    <w:p w:rsidR="005E0E76" w:rsidRPr="00E821A8" w:rsidRDefault="005E0E76" w:rsidP="005E0E76">
      <w:pPr>
        <w:pStyle w:val="ListParagraph"/>
        <w:rPr>
          <w:rFonts w:cstheme="minorHAnsi"/>
          <w:snapToGrid w:val="0"/>
          <w:sz w:val="24"/>
          <w:szCs w:val="24"/>
        </w:rPr>
      </w:pPr>
    </w:p>
    <w:p w:rsidR="005E0E76" w:rsidRPr="00E821A8" w:rsidRDefault="005E0E76" w:rsidP="005E0E76">
      <w:pPr>
        <w:pStyle w:val="ListParagraph"/>
        <w:rPr>
          <w:rFonts w:cstheme="minorHAnsi"/>
          <w:snapToGrid w:val="0"/>
          <w:sz w:val="24"/>
          <w:szCs w:val="24"/>
        </w:rPr>
      </w:pPr>
    </w:p>
    <w:p w:rsidR="005E0E76" w:rsidRPr="00E821A8" w:rsidRDefault="005E0E76" w:rsidP="005E0E76">
      <w:pPr>
        <w:pStyle w:val="ListParagraph"/>
        <w:rPr>
          <w:rFonts w:cstheme="minorHAnsi"/>
          <w:snapToGrid w:val="0"/>
          <w:sz w:val="24"/>
          <w:szCs w:val="24"/>
        </w:rPr>
      </w:pPr>
    </w:p>
    <w:p w:rsidR="005E0E76" w:rsidRPr="00E821A8" w:rsidRDefault="005E0E76" w:rsidP="005E0E76">
      <w:pPr>
        <w:pStyle w:val="ListParagraph"/>
        <w:rPr>
          <w:rFonts w:cstheme="minorHAnsi"/>
          <w:snapToGrid w:val="0"/>
          <w:sz w:val="24"/>
          <w:szCs w:val="24"/>
        </w:rPr>
      </w:pPr>
    </w:p>
    <w:p w:rsidR="005E0E76" w:rsidRPr="00E821A8" w:rsidRDefault="005E0E76" w:rsidP="005E0E76">
      <w:pPr>
        <w:pStyle w:val="ListParagraph"/>
        <w:rPr>
          <w:rFonts w:cstheme="minorHAnsi"/>
          <w:snapToGrid w:val="0"/>
          <w:sz w:val="24"/>
          <w:szCs w:val="24"/>
        </w:rPr>
      </w:pPr>
    </w:p>
    <w:p w:rsidR="005E0E76" w:rsidRPr="00E821A8" w:rsidRDefault="005E0E76" w:rsidP="005E0E76">
      <w:pPr>
        <w:pStyle w:val="ListParagraph"/>
        <w:rPr>
          <w:rFonts w:cstheme="minorHAnsi"/>
          <w:snapToGrid w:val="0"/>
          <w:sz w:val="24"/>
          <w:szCs w:val="24"/>
        </w:rPr>
      </w:pPr>
    </w:p>
    <w:p w:rsidR="005E0E76" w:rsidRPr="00E821A8" w:rsidRDefault="005E0E76" w:rsidP="005E0E76">
      <w:pPr>
        <w:pStyle w:val="ListParagraph"/>
        <w:rPr>
          <w:rFonts w:cstheme="minorHAnsi"/>
          <w:snapToGrid w:val="0"/>
          <w:sz w:val="24"/>
          <w:szCs w:val="24"/>
        </w:rPr>
      </w:pPr>
    </w:p>
    <w:p w:rsidR="005E0E76" w:rsidRPr="00E821A8" w:rsidRDefault="005E0E76" w:rsidP="005E0E76">
      <w:pPr>
        <w:pStyle w:val="ListParagraph"/>
        <w:rPr>
          <w:rFonts w:cstheme="minorHAnsi"/>
          <w:snapToGrid w:val="0"/>
          <w:sz w:val="24"/>
          <w:szCs w:val="24"/>
        </w:rPr>
      </w:pPr>
    </w:p>
    <w:p w:rsidR="005E0E76" w:rsidRPr="00E821A8" w:rsidRDefault="005E0E76" w:rsidP="005E0E76">
      <w:pPr>
        <w:pStyle w:val="ListParagraph"/>
        <w:rPr>
          <w:rFonts w:cstheme="minorHAnsi"/>
          <w:snapToGrid w:val="0"/>
          <w:sz w:val="24"/>
          <w:szCs w:val="24"/>
        </w:rPr>
      </w:pPr>
    </w:p>
    <w:p w:rsidR="005E0E76" w:rsidRPr="00E821A8" w:rsidRDefault="005E0E76" w:rsidP="005E0E76">
      <w:pPr>
        <w:pStyle w:val="ListParagraph"/>
        <w:rPr>
          <w:rFonts w:cstheme="minorHAnsi"/>
          <w:snapToGrid w:val="0"/>
          <w:sz w:val="24"/>
          <w:szCs w:val="24"/>
        </w:rPr>
      </w:pPr>
    </w:p>
    <w:p w:rsidR="005E0E76" w:rsidRPr="00E821A8" w:rsidRDefault="00D07601" w:rsidP="005E0E76">
      <w:pPr>
        <w:pStyle w:val="ListParagraph"/>
        <w:rPr>
          <w:rFonts w:cstheme="minorHAnsi"/>
          <w:snapToGrid w:val="0"/>
          <w:sz w:val="24"/>
          <w:szCs w:val="24"/>
        </w:rPr>
      </w:pPr>
      <w:r w:rsidRPr="00D07601">
        <w:rPr>
          <w:rFonts w:cstheme="minorHAnsi"/>
          <w:snapToGrid w:val="0"/>
          <w:sz w:val="24"/>
          <w:szCs w:val="24"/>
        </w:rPr>
        <w:t>7.5.1 Filter Project</w:t>
      </w:r>
    </w:p>
    <w:p w:rsidR="005E0E76" w:rsidRPr="00E821A8" w:rsidRDefault="005E0E76" w:rsidP="005E0E76">
      <w:pPr>
        <w:rPr>
          <w:rFonts w:cstheme="minorHAnsi"/>
          <w:sz w:val="24"/>
          <w:szCs w:val="24"/>
        </w:rPr>
      </w:pPr>
      <w:r w:rsidRPr="00E821A8">
        <w:rPr>
          <w:rFonts w:cstheme="minorHAnsi"/>
          <w:sz w:val="24"/>
          <w:szCs w:val="24"/>
        </w:rPr>
        <w:object w:dxaOrig="3768" w:dyaOrig="1765">
          <v:shape id="_x0000_i1077" type="#_x0000_t75" style="width:189.2pt;height:87.9pt" o:ole="">
            <v:imagedata r:id="rId119" o:title=""/>
          </v:shape>
          <o:OLEObject Type="Embed" ProgID="Visio.Drawing.11" ShapeID="_x0000_i1077" DrawAspect="Content" ObjectID="_1406444870" r:id="rId120"/>
        </w:object>
      </w:r>
    </w:p>
    <w:p w:rsidR="005E0E76" w:rsidRPr="00E821A8" w:rsidRDefault="00D07601" w:rsidP="005E0E76">
      <w:pPr>
        <w:rPr>
          <w:rFonts w:cstheme="minorHAnsi"/>
          <w:sz w:val="24"/>
          <w:szCs w:val="24"/>
        </w:rPr>
      </w:pPr>
      <w:r w:rsidRPr="00D07601">
        <w:rPr>
          <w:rFonts w:cstheme="minorHAnsi"/>
          <w:sz w:val="24"/>
          <w:szCs w:val="24"/>
        </w:rPr>
        <w:t>Use Case scenario:</w:t>
      </w:r>
    </w:p>
    <w:tbl>
      <w:tblPr>
        <w:tblW w:w="0" w:type="auto"/>
        <w:tblCellMar>
          <w:left w:w="0" w:type="dxa"/>
          <w:right w:w="0" w:type="dxa"/>
        </w:tblCellMar>
        <w:tblLook w:val="0000"/>
      </w:tblPr>
      <w:tblGrid>
        <w:gridCol w:w="1803"/>
        <w:gridCol w:w="3652"/>
        <w:gridCol w:w="3549"/>
      </w:tblGrid>
      <w:tr w:rsidR="005E0E76" w:rsidRPr="00E821A8" w:rsidTr="00946F40">
        <w:tc>
          <w:tcPr>
            <w:tcW w:w="1818"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D07601" w:rsidP="00946F40">
            <w:pPr>
              <w:rPr>
                <w:rFonts w:eastAsia="MS PGothic" w:cstheme="minorHAnsi"/>
                <w:sz w:val="24"/>
                <w:szCs w:val="24"/>
              </w:rPr>
            </w:pPr>
            <w:r w:rsidRPr="00D07601">
              <w:rPr>
                <w:rFonts w:eastAsia="MS PGothic" w:cstheme="minorHAnsi"/>
                <w:sz w:val="24"/>
                <w:szCs w:val="24"/>
              </w:rPr>
              <w:t>User Case ID</w:t>
            </w:r>
          </w:p>
        </w:tc>
        <w:tc>
          <w:tcPr>
            <w:tcW w:w="7398"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5E0E76" w:rsidRPr="00E821A8" w:rsidRDefault="00D07601" w:rsidP="00946F40">
            <w:pPr>
              <w:rPr>
                <w:rFonts w:eastAsia="MS PGothic" w:cstheme="minorHAnsi"/>
                <w:sz w:val="24"/>
                <w:szCs w:val="24"/>
              </w:rPr>
            </w:pPr>
            <w:r w:rsidRPr="00D07601">
              <w:rPr>
                <w:rFonts w:eastAsia="Calibri" w:cstheme="minorHAnsi"/>
                <w:sz w:val="24"/>
                <w:szCs w:val="24"/>
              </w:rPr>
              <w:t>Dashboard _UC01</w:t>
            </w:r>
          </w:p>
        </w:tc>
      </w:tr>
      <w:tr w:rsidR="005E0E76" w:rsidRPr="00E821A8"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D07601" w:rsidP="00946F40">
            <w:pPr>
              <w:rPr>
                <w:rFonts w:eastAsia="MS PGothic" w:cstheme="minorHAnsi"/>
                <w:sz w:val="24"/>
                <w:szCs w:val="24"/>
              </w:rPr>
            </w:pPr>
            <w:r w:rsidRPr="00D07601">
              <w:rPr>
                <w:rFonts w:eastAsia="MS PGothic" w:cstheme="minorHAnsi"/>
                <w:sz w:val="24"/>
                <w:szCs w:val="24"/>
              </w:rPr>
              <w:t>Name</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SimSun" w:cstheme="minorHAnsi"/>
                <w:sz w:val="24"/>
                <w:szCs w:val="24"/>
                <w:lang w:eastAsia="zh-CN"/>
              </w:rPr>
            </w:pPr>
            <w:r w:rsidRPr="00D07601">
              <w:rPr>
                <w:rFonts w:eastAsia="Calibri" w:cstheme="minorHAnsi"/>
                <w:sz w:val="24"/>
                <w:szCs w:val="24"/>
              </w:rPr>
              <w:t>Filter Project</w:t>
            </w:r>
          </w:p>
        </w:tc>
      </w:tr>
      <w:tr w:rsidR="005E0E76" w:rsidRPr="00E821A8"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MS PGothic" w:cstheme="minorHAnsi"/>
                <w:sz w:val="24"/>
                <w:szCs w:val="24"/>
              </w:rPr>
            </w:pPr>
            <w:r w:rsidRPr="00D07601">
              <w:rPr>
                <w:rFonts w:eastAsia="MS PGothic" w:cstheme="minorHAnsi"/>
                <w:sz w:val="24"/>
                <w:szCs w:val="24"/>
              </w:rPr>
              <w:t>Goal</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SimSun" w:cstheme="minorHAnsi"/>
                <w:sz w:val="24"/>
                <w:szCs w:val="24"/>
                <w:lang w:eastAsia="zh-CN"/>
              </w:rPr>
            </w:pPr>
            <w:r w:rsidRPr="00D07601">
              <w:rPr>
                <w:rFonts w:cstheme="minorHAnsi"/>
                <w:sz w:val="24"/>
                <w:szCs w:val="24"/>
              </w:rPr>
              <w:t>This function allows user to filter projects, which appear on Dashboard. Project on system can be filtered by status or category.</w:t>
            </w:r>
          </w:p>
        </w:tc>
      </w:tr>
      <w:tr w:rsidR="005E0E76" w:rsidRPr="00E821A8"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MS PGothic" w:cstheme="minorHAnsi"/>
                <w:sz w:val="24"/>
                <w:szCs w:val="24"/>
              </w:rPr>
            </w:pPr>
            <w:r w:rsidRPr="00D07601">
              <w:rPr>
                <w:rFonts w:eastAsia="MS PGothic" w:cstheme="minorHAnsi"/>
                <w:sz w:val="24"/>
                <w:szCs w:val="24"/>
              </w:rPr>
              <w:t>Actors</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SimSun" w:cstheme="minorHAnsi"/>
                <w:sz w:val="24"/>
                <w:szCs w:val="24"/>
                <w:lang w:eastAsia="zh-CN"/>
              </w:rPr>
            </w:pPr>
            <w:r w:rsidRPr="00D07601">
              <w:rPr>
                <w:rFonts w:cstheme="minorHAnsi"/>
                <w:sz w:val="24"/>
                <w:szCs w:val="24"/>
              </w:rPr>
              <w:t xml:space="preserve">Project </w:t>
            </w:r>
            <w:r w:rsidRPr="00D07601">
              <w:rPr>
                <w:rFonts w:eastAsia="SimSun" w:cstheme="minorHAnsi"/>
                <w:sz w:val="24"/>
                <w:szCs w:val="24"/>
                <w:lang w:eastAsia="zh-CN"/>
              </w:rPr>
              <w:t>Manager</w:t>
            </w:r>
          </w:p>
        </w:tc>
      </w:tr>
      <w:tr w:rsidR="005E0E76" w:rsidRPr="00E821A8"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MS PGothic" w:cstheme="minorHAnsi"/>
                <w:sz w:val="24"/>
                <w:szCs w:val="24"/>
              </w:rPr>
            </w:pPr>
            <w:r w:rsidRPr="00D07601">
              <w:rPr>
                <w:rFonts w:eastAsia="MS PGothic" w:cstheme="minorHAnsi"/>
                <w:sz w:val="24"/>
                <w:szCs w:val="24"/>
              </w:rPr>
              <w:t>Pre-conditions</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SimSun" w:cstheme="minorHAnsi"/>
                <w:sz w:val="24"/>
                <w:szCs w:val="24"/>
                <w:lang w:eastAsia="zh-CN"/>
              </w:rPr>
            </w:pPr>
            <w:r w:rsidRPr="00D07601">
              <w:rPr>
                <w:rFonts w:eastAsia="SimSun" w:cstheme="minorHAnsi"/>
                <w:sz w:val="24"/>
                <w:szCs w:val="24"/>
                <w:lang w:eastAsia="zh-CN"/>
              </w:rPr>
              <w:t>Users must log in with role “Project Manager”; Users must go to Dashboard page.</w:t>
            </w:r>
          </w:p>
        </w:tc>
      </w:tr>
      <w:tr w:rsidR="005E0E76" w:rsidRPr="00E821A8"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MS PGothic" w:cstheme="minorHAnsi"/>
                <w:sz w:val="24"/>
                <w:szCs w:val="24"/>
              </w:rPr>
            </w:pPr>
            <w:r w:rsidRPr="00D07601">
              <w:rPr>
                <w:rFonts w:eastAsia="MS PGothic" w:cstheme="minorHAnsi"/>
                <w:sz w:val="24"/>
                <w:szCs w:val="24"/>
              </w:rPr>
              <w:t>Post-conditions</w:t>
            </w:r>
          </w:p>
        </w:tc>
        <w:tc>
          <w:tcPr>
            <w:tcW w:w="7398" w:type="dxa"/>
            <w:gridSpan w:val="2"/>
            <w:tcBorders>
              <w:top w:val="nil"/>
              <w:left w:val="nil"/>
              <w:right w:val="single" w:sz="8"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SimSun" w:cstheme="minorHAnsi"/>
                <w:sz w:val="24"/>
                <w:szCs w:val="24"/>
                <w:lang w:eastAsia="zh-CN"/>
              </w:rPr>
            </w:pPr>
            <w:r w:rsidRPr="00D07601">
              <w:rPr>
                <w:rFonts w:eastAsia="SimSun" w:cstheme="minorHAnsi"/>
                <w:sz w:val="24"/>
                <w:szCs w:val="24"/>
                <w:lang w:eastAsia="zh-CN"/>
              </w:rPr>
              <w:t>N/A</w:t>
            </w:r>
          </w:p>
        </w:tc>
      </w:tr>
      <w:tr w:rsidR="005E0E76" w:rsidRPr="00E821A8" w:rsidTr="00946F40">
        <w:trPr>
          <w:trHeight w:val="2743"/>
        </w:trPr>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MS PGothic" w:cstheme="minorHAnsi"/>
                <w:sz w:val="24"/>
                <w:szCs w:val="24"/>
              </w:rPr>
            </w:pPr>
            <w:r w:rsidRPr="00D07601">
              <w:rPr>
                <w:rFonts w:eastAsia="MS PGothic" w:cstheme="minorHAnsi"/>
                <w:sz w:val="24"/>
                <w:szCs w:val="24"/>
              </w:rPr>
              <w:lastRenderedPageBreak/>
              <w:t>Main Flow</w:t>
            </w:r>
          </w:p>
        </w:tc>
        <w:tc>
          <w:tcPr>
            <w:tcW w:w="3743"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Calibri" w:cstheme="minorHAnsi"/>
                <w:sz w:val="24"/>
                <w:szCs w:val="24"/>
              </w:rPr>
            </w:pPr>
            <w:r w:rsidRPr="00D07601">
              <w:rPr>
                <w:rFonts w:eastAsia="Calibri" w:cstheme="minorHAnsi"/>
                <w:sz w:val="24"/>
                <w:szCs w:val="24"/>
              </w:rPr>
              <w:t>1. Select conditions to filter and Click “Search” button.</w:t>
            </w:r>
          </w:p>
          <w:p w:rsidR="005E0E76" w:rsidRPr="00E821A8" w:rsidRDefault="005E0E76" w:rsidP="00946F40">
            <w:pPr>
              <w:rPr>
                <w:rFonts w:eastAsia="SimSun" w:cstheme="minorHAnsi"/>
                <w:sz w:val="24"/>
                <w:szCs w:val="24"/>
                <w:lang w:eastAsia="zh-CN"/>
              </w:rPr>
            </w:pPr>
          </w:p>
        </w:tc>
        <w:tc>
          <w:tcPr>
            <w:tcW w:w="3655" w:type="dxa"/>
            <w:tcBorders>
              <w:top w:val="nil"/>
              <w:left w:val="nil"/>
              <w:bottom w:val="single" w:sz="8" w:space="0" w:color="auto"/>
              <w:right w:val="single" w:sz="8" w:space="0" w:color="auto"/>
            </w:tcBorders>
            <w:shd w:val="clear" w:color="auto" w:fill="FFFF99"/>
          </w:tcPr>
          <w:p w:rsidR="005E0E76" w:rsidRPr="00E821A8" w:rsidRDefault="005E0E76" w:rsidP="00946F40">
            <w:pPr>
              <w:rPr>
                <w:rFonts w:eastAsia="SimSun" w:cstheme="minorHAnsi"/>
                <w:sz w:val="24"/>
                <w:szCs w:val="24"/>
                <w:lang w:eastAsia="zh-CN"/>
              </w:rPr>
            </w:pPr>
          </w:p>
          <w:p w:rsidR="005E0E76" w:rsidRPr="00E821A8" w:rsidRDefault="00D07601" w:rsidP="00946F40">
            <w:pPr>
              <w:rPr>
                <w:rFonts w:eastAsia="SimSun" w:cstheme="minorHAnsi"/>
                <w:sz w:val="24"/>
                <w:szCs w:val="24"/>
                <w:lang w:eastAsia="zh-CN"/>
              </w:rPr>
            </w:pPr>
            <w:r w:rsidRPr="00D07601">
              <w:rPr>
                <w:rFonts w:eastAsia="SimSun" w:cstheme="minorHAnsi"/>
                <w:sz w:val="24"/>
                <w:szCs w:val="24"/>
                <w:lang w:eastAsia="zh-CN"/>
              </w:rPr>
              <w:t>2. Display filtered project list.</w:t>
            </w:r>
          </w:p>
        </w:tc>
      </w:tr>
      <w:tr w:rsidR="005E0E76" w:rsidRPr="00E821A8" w:rsidTr="00946F40">
        <w:tc>
          <w:tcPr>
            <w:tcW w:w="1818"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E0E76" w:rsidRPr="00E821A8" w:rsidRDefault="00D07601" w:rsidP="00946F40">
            <w:pPr>
              <w:rPr>
                <w:rFonts w:eastAsia="MS PGothic" w:cstheme="minorHAnsi"/>
                <w:sz w:val="24"/>
                <w:szCs w:val="24"/>
              </w:rPr>
            </w:pPr>
            <w:r w:rsidRPr="00D07601">
              <w:rPr>
                <w:rFonts w:eastAsia="MS PGothic" w:cstheme="minorHAnsi"/>
                <w:sz w:val="24"/>
                <w:szCs w:val="24"/>
              </w:rPr>
              <w:t>Exception</w:t>
            </w:r>
          </w:p>
        </w:tc>
        <w:tc>
          <w:tcPr>
            <w:tcW w:w="7398" w:type="dxa"/>
            <w:gridSpan w:val="2"/>
            <w:tcBorders>
              <w:top w:val="nil"/>
              <w:left w:val="nil"/>
              <w:bottom w:val="single" w:sz="4" w:space="0" w:color="auto"/>
              <w:right w:val="single" w:sz="8"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SimSun" w:cstheme="minorHAnsi"/>
                <w:sz w:val="24"/>
                <w:szCs w:val="24"/>
                <w:lang w:eastAsia="zh-CN"/>
              </w:rPr>
            </w:pPr>
            <w:r w:rsidRPr="00D07601">
              <w:rPr>
                <w:rFonts w:eastAsia="SimSun" w:cstheme="minorHAnsi"/>
                <w:sz w:val="24"/>
                <w:szCs w:val="24"/>
                <w:lang w:eastAsia="zh-CN"/>
              </w:rPr>
              <w:t>N/A</w:t>
            </w:r>
          </w:p>
        </w:tc>
      </w:tr>
      <w:tr w:rsidR="005E0E76" w:rsidRPr="00E821A8"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MS PGothic" w:cstheme="minorHAnsi"/>
                <w:sz w:val="24"/>
                <w:szCs w:val="24"/>
              </w:rPr>
            </w:pPr>
            <w:r w:rsidRPr="00D07601">
              <w:rPr>
                <w:rFonts w:eastAsia="MS PGothic" w:cstheme="minorHAnsi"/>
                <w:sz w:val="24"/>
                <w:szCs w:val="24"/>
              </w:rPr>
              <w:t>Open Issues</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MS PGothic" w:cstheme="minorHAnsi"/>
                <w:sz w:val="24"/>
                <w:szCs w:val="24"/>
              </w:rPr>
            </w:pPr>
            <w:r w:rsidRPr="00D07601">
              <w:rPr>
                <w:rFonts w:eastAsia="MS PGothic" w:cstheme="minorHAnsi"/>
                <w:sz w:val="24"/>
                <w:szCs w:val="24"/>
              </w:rPr>
              <w:t>N/A</w:t>
            </w:r>
          </w:p>
        </w:tc>
      </w:tr>
      <w:tr w:rsidR="005E0E76" w:rsidRPr="00E821A8"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MS PGothic" w:cstheme="minorHAnsi"/>
                <w:sz w:val="24"/>
                <w:szCs w:val="24"/>
              </w:rPr>
            </w:pPr>
            <w:r w:rsidRPr="00D07601">
              <w:rPr>
                <w:rFonts w:cstheme="minorHAnsi"/>
                <w:sz w:val="24"/>
                <w:szCs w:val="24"/>
              </w:rPr>
              <w:t>Relationship</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MS PGothic" w:cstheme="minorHAnsi"/>
                <w:sz w:val="24"/>
                <w:szCs w:val="24"/>
              </w:rPr>
            </w:pPr>
            <w:r w:rsidRPr="00D07601">
              <w:rPr>
                <w:rFonts w:eastAsia="SimSun" w:cstheme="minorHAnsi"/>
                <w:sz w:val="24"/>
                <w:szCs w:val="24"/>
                <w:lang w:eastAsia="zh-CN"/>
              </w:rPr>
              <w:t>N/A</w:t>
            </w:r>
          </w:p>
        </w:tc>
      </w:tr>
      <w:tr w:rsidR="005E0E76" w:rsidRPr="00E821A8"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MS PGothic" w:cstheme="minorHAnsi"/>
                <w:sz w:val="24"/>
                <w:szCs w:val="24"/>
              </w:rPr>
            </w:pPr>
            <w:r w:rsidRPr="00D07601">
              <w:rPr>
                <w:rFonts w:cstheme="minorHAnsi"/>
                <w:sz w:val="24"/>
                <w:szCs w:val="24"/>
              </w:rPr>
              <w:t>Business rule</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MS PGothic" w:cstheme="minorHAnsi"/>
                <w:sz w:val="24"/>
                <w:szCs w:val="24"/>
              </w:rPr>
            </w:pPr>
            <w:r w:rsidRPr="00D07601">
              <w:rPr>
                <w:rFonts w:eastAsia="MS PGothic" w:cstheme="minorHAnsi"/>
                <w:sz w:val="24"/>
                <w:szCs w:val="24"/>
              </w:rPr>
              <w:t>N/A</w:t>
            </w:r>
          </w:p>
        </w:tc>
      </w:tr>
      <w:tr w:rsidR="005E0E76" w:rsidRPr="00E821A8"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MS PGothic" w:cstheme="minorHAnsi"/>
                <w:sz w:val="24"/>
                <w:szCs w:val="24"/>
              </w:rPr>
            </w:pPr>
            <w:r w:rsidRPr="00D07601">
              <w:rPr>
                <w:rFonts w:cstheme="minorHAnsi"/>
                <w:sz w:val="24"/>
                <w:szCs w:val="24"/>
              </w:rPr>
              <w:t>Priority</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MS PGothic" w:cstheme="minorHAnsi"/>
                <w:sz w:val="24"/>
                <w:szCs w:val="24"/>
              </w:rPr>
            </w:pPr>
            <w:r w:rsidRPr="00D07601">
              <w:rPr>
                <w:rFonts w:eastAsia="MS PGothic" w:cstheme="minorHAnsi"/>
                <w:sz w:val="24"/>
                <w:szCs w:val="24"/>
              </w:rPr>
              <w:t>Normal</w:t>
            </w:r>
          </w:p>
        </w:tc>
      </w:tr>
    </w:tbl>
    <w:p w:rsidR="005E0E76" w:rsidRPr="00E821A8" w:rsidRDefault="005E0E76" w:rsidP="005E0E76">
      <w:pPr>
        <w:rPr>
          <w:rFonts w:cstheme="minorHAnsi"/>
          <w:sz w:val="24"/>
          <w:szCs w:val="24"/>
        </w:rPr>
      </w:pPr>
    </w:p>
    <w:p w:rsidR="005E0E76" w:rsidRPr="00E821A8" w:rsidRDefault="005E0E76" w:rsidP="005E0E76">
      <w:pPr>
        <w:rPr>
          <w:rFonts w:cstheme="minorHAnsi"/>
          <w:sz w:val="24"/>
          <w:szCs w:val="24"/>
        </w:rPr>
      </w:pPr>
    </w:p>
    <w:p w:rsidR="005E0E76" w:rsidRPr="00E821A8" w:rsidRDefault="005E0E76" w:rsidP="005E0E76">
      <w:pPr>
        <w:rPr>
          <w:rFonts w:cstheme="minorHAnsi"/>
          <w:snapToGrid w:val="0"/>
          <w:sz w:val="24"/>
          <w:szCs w:val="24"/>
        </w:rPr>
      </w:pPr>
    </w:p>
    <w:p w:rsidR="005E0E76" w:rsidRPr="00E821A8" w:rsidRDefault="005E0E76" w:rsidP="005E0E76">
      <w:pPr>
        <w:rPr>
          <w:rFonts w:cstheme="minorHAnsi"/>
          <w:snapToGrid w:val="0"/>
          <w:sz w:val="24"/>
          <w:szCs w:val="24"/>
        </w:rPr>
      </w:pPr>
    </w:p>
    <w:p w:rsidR="005E0E76" w:rsidRPr="00E821A8" w:rsidRDefault="005E0E76" w:rsidP="005E0E76">
      <w:pPr>
        <w:rPr>
          <w:rFonts w:cstheme="minorHAnsi"/>
          <w:snapToGrid w:val="0"/>
          <w:sz w:val="24"/>
          <w:szCs w:val="24"/>
        </w:rPr>
      </w:pPr>
    </w:p>
    <w:p w:rsidR="005E0E76" w:rsidRPr="00E821A8" w:rsidRDefault="005E0E76" w:rsidP="005E0E76">
      <w:pPr>
        <w:rPr>
          <w:rFonts w:cstheme="minorHAnsi"/>
          <w:snapToGrid w:val="0"/>
          <w:sz w:val="24"/>
          <w:szCs w:val="24"/>
        </w:rPr>
      </w:pPr>
    </w:p>
    <w:p w:rsidR="005E0E76" w:rsidRPr="00E821A8" w:rsidRDefault="005E0E76" w:rsidP="005E0E76">
      <w:pPr>
        <w:rPr>
          <w:rFonts w:cstheme="minorHAnsi"/>
          <w:snapToGrid w:val="0"/>
          <w:sz w:val="24"/>
          <w:szCs w:val="24"/>
        </w:rPr>
      </w:pPr>
    </w:p>
    <w:p w:rsidR="005E0E76" w:rsidRPr="00E821A8" w:rsidRDefault="005E0E76" w:rsidP="005E0E76">
      <w:pPr>
        <w:rPr>
          <w:rFonts w:cstheme="minorHAnsi"/>
          <w:snapToGrid w:val="0"/>
          <w:sz w:val="24"/>
          <w:szCs w:val="24"/>
        </w:rPr>
      </w:pPr>
    </w:p>
    <w:p w:rsidR="005E0E76" w:rsidRPr="00E821A8" w:rsidRDefault="005E0E76" w:rsidP="005E0E76">
      <w:pPr>
        <w:rPr>
          <w:rFonts w:cstheme="minorHAnsi"/>
          <w:snapToGrid w:val="0"/>
          <w:sz w:val="24"/>
          <w:szCs w:val="24"/>
        </w:rPr>
      </w:pPr>
    </w:p>
    <w:p w:rsidR="005E0E76" w:rsidRPr="00E821A8" w:rsidRDefault="005E0E76" w:rsidP="005E0E76">
      <w:pPr>
        <w:rPr>
          <w:rFonts w:cstheme="minorHAnsi"/>
          <w:snapToGrid w:val="0"/>
          <w:sz w:val="24"/>
          <w:szCs w:val="24"/>
        </w:rPr>
      </w:pPr>
    </w:p>
    <w:p w:rsidR="005E0E76" w:rsidRPr="00E821A8" w:rsidRDefault="005E0E76" w:rsidP="005E0E76">
      <w:pPr>
        <w:rPr>
          <w:rFonts w:cstheme="minorHAnsi"/>
          <w:snapToGrid w:val="0"/>
          <w:sz w:val="24"/>
          <w:szCs w:val="24"/>
        </w:rPr>
      </w:pPr>
    </w:p>
    <w:p w:rsidR="005E0E76" w:rsidRPr="00E821A8" w:rsidRDefault="005E0E76" w:rsidP="005E0E76">
      <w:pPr>
        <w:rPr>
          <w:rFonts w:cstheme="minorHAnsi"/>
          <w:snapToGrid w:val="0"/>
          <w:sz w:val="24"/>
          <w:szCs w:val="24"/>
        </w:rPr>
      </w:pPr>
    </w:p>
    <w:p w:rsidR="005E0E76" w:rsidRPr="00E821A8" w:rsidRDefault="005E0E76" w:rsidP="005E0E76">
      <w:pPr>
        <w:rPr>
          <w:rFonts w:cstheme="minorHAnsi"/>
          <w:snapToGrid w:val="0"/>
          <w:sz w:val="24"/>
          <w:szCs w:val="24"/>
        </w:rPr>
      </w:pPr>
    </w:p>
    <w:p w:rsidR="005E0E76" w:rsidRPr="00E821A8" w:rsidRDefault="005E0E76" w:rsidP="005E0E76">
      <w:pPr>
        <w:rPr>
          <w:rFonts w:cstheme="minorHAnsi"/>
          <w:snapToGrid w:val="0"/>
          <w:sz w:val="24"/>
          <w:szCs w:val="24"/>
        </w:rPr>
      </w:pPr>
    </w:p>
    <w:p w:rsidR="005E0E76" w:rsidRPr="00E821A8" w:rsidRDefault="00D07601" w:rsidP="005E0E76">
      <w:pPr>
        <w:rPr>
          <w:rFonts w:cstheme="minorHAnsi"/>
          <w:sz w:val="24"/>
          <w:szCs w:val="24"/>
        </w:rPr>
      </w:pPr>
      <w:r w:rsidRPr="00D07601">
        <w:rPr>
          <w:rFonts w:cstheme="minorHAnsi"/>
          <w:snapToGrid w:val="0"/>
          <w:sz w:val="24"/>
          <w:szCs w:val="24"/>
        </w:rPr>
        <w:t>7.5.2 Export Dashboard</w:t>
      </w:r>
    </w:p>
    <w:p w:rsidR="005E0E76" w:rsidRPr="00E821A8" w:rsidRDefault="005E0E76" w:rsidP="005E0E76">
      <w:pPr>
        <w:rPr>
          <w:rFonts w:cstheme="minorHAnsi"/>
          <w:sz w:val="24"/>
          <w:szCs w:val="24"/>
        </w:rPr>
      </w:pPr>
    </w:p>
    <w:p w:rsidR="005E0E76" w:rsidRPr="00E821A8" w:rsidRDefault="005E0E76" w:rsidP="005E0E76">
      <w:pPr>
        <w:rPr>
          <w:rFonts w:cstheme="minorHAnsi"/>
          <w:sz w:val="24"/>
          <w:szCs w:val="24"/>
        </w:rPr>
      </w:pPr>
      <w:r w:rsidRPr="00E821A8">
        <w:rPr>
          <w:rFonts w:cstheme="minorHAnsi"/>
          <w:sz w:val="24"/>
          <w:szCs w:val="24"/>
        </w:rPr>
        <w:object w:dxaOrig="4102" w:dyaOrig="1692">
          <v:shape id="_x0000_i1078" type="#_x0000_t75" style="width:204.3pt;height:83.7pt" o:ole="">
            <v:imagedata r:id="rId121" o:title=""/>
          </v:shape>
          <o:OLEObject Type="Embed" ProgID="Visio.Drawing.11" ShapeID="_x0000_i1078" DrawAspect="Content" ObjectID="_1406444871" r:id="rId122"/>
        </w:object>
      </w:r>
    </w:p>
    <w:p w:rsidR="005E0E76" w:rsidRPr="00E821A8" w:rsidRDefault="005E0E76" w:rsidP="005E0E76">
      <w:pPr>
        <w:rPr>
          <w:rFonts w:cstheme="minorHAnsi"/>
          <w:sz w:val="24"/>
          <w:szCs w:val="24"/>
        </w:rPr>
      </w:pPr>
    </w:p>
    <w:p w:rsidR="005E0E76" w:rsidRPr="00E821A8" w:rsidRDefault="00D07601" w:rsidP="005E0E76">
      <w:pPr>
        <w:rPr>
          <w:rFonts w:cstheme="minorHAnsi"/>
          <w:sz w:val="24"/>
          <w:szCs w:val="24"/>
        </w:rPr>
      </w:pPr>
      <w:r w:rsidRPr="00D07601">
        <w:rPr>
          <w:rFonts w:cstheme="minorHAnsi"/>
          <w:sz w:val="24"/>
          <w:szCs w:val="24"/>
        </w:rPr>
        <w:t>Use Case scenario:</w:t>
      </w:r>
    </w:p>
    <w:tbl>
      <w:tblPr>
        <w:tblW w:w="0" w:type="auto"/>
        <w:tblCellMar>
          <w:left w:w="0" w:type="dxa"/>
          <w:right w:w="0" w:type="dxa"/>
        </w:tblCellMar>
        <w:tblLook w:val="0000"/>
      </w:tblPr>
      <w:tblGrid>
        <w:gridCol w:w="1804"/>
        <w:gridCol w:w="3653"/>
        <w:gridCol w:w="3547"/>
      </w:tblGrid>
      <w:tr w:rsidR="005E0E76" w:rsidRPr="00E821A8" w:rsidTr="00946F40">
        <w:tc>
          <w:tcPr>
            <w:tcW w:w="1818"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D07601" w:rsidP="00946F40">
            <w:pPr>
              <w:rPr>
                <w:rFonts w:eastAsia="MS PGothic" w:cstheme="minorHAnsi"/>
                <w:sz w:val="24"/>
                <w:szCs w:val="24"/>
              </w:rPr>
            </w:pPr>
            <w:r w:rsidRPr="00D07601">
              <w:rPr>
                <w:rFonts w:eastAsia="MS PGothic" w:cstheme="minorHAnsi"/>
                <w:sz w:val="24"/>
                <w:szCs w:val="24"/>
              </w:rPr>
              <w:t>User Case ID</w:t>
            </w:r>
          </w:p>
        </w:tc>
        <w:tc>
          <w:tcPr>
            <w:tcW w:w="7398"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5E0E76" w:rsidRPr="00E821A8" w:rsidRDefault="00D07601" w:rsidP="00946F40">
            <w:pPr>
              <w:rPr>
                <w:rFonts w:eastAsia="MS PGothic" w:cstheme="minorHAnsi"/>
                <w:sz w:val="24"/>
                <w:szCs w:val="24"/>
              </w:rPr>
            </w:pPr>
            <w:r w:rsidRPr="00D07601">
              <w:rPr>
                <w:rFonts w:eastAsia="Calibri" w:cstheme="minorHAnsi"/>
                <w:sz w:val="24"/>
                <w:szCs w:val="24"/>
              </w:rPr>
              <w:t>Dashboard _UC02</w:t>
            </w:r>
          </w:p>
        </w:tc>
      </w:tr>
      <w:tr w:rsidR="005E0E76" w:rsidRPr="00E821A8"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D07601" w:rsidP="00946F40">
            <w:pPr>
              <w:rPr>
                <w:rFonts w:eastAsia="MS PGothic" w:cstheme="minorHAnsi"/>
                <w:sz w:val="24"/>
                <w:szCs w:val="24"/>
              </w:rPr>
            </w:pPr>
            <w:r w:rsidRPr="00D07601">
              <w:rPr>
                <w:rFonts w:eastAsia="MS PGothic" w:cstheme="minorHAnsi"/>
                <w:sz w:val="24"/>
                <w:szCs w:val="24"/>
              </w:rPr>
              <w:t>Name</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SimSun" w:cstheme="minorHAnsi"/>
                <w:sz w:val="24"/>
                <w:szCs w:val="24"/>
                <w:lang w:eastAsia="zh-CN"/>
              </w:rPr>
            </w:pPr>
            <w:r w:rsidRPr="00D07601">
              <w:rPr>
                <w:rFonts w:eastAsia="Calibri" w:cstheme="minorHAnsi"/>
                <w:sz w:val="24"/>
                <w:szCs w:val="24"/>
              </w:rPr>
              <w:t>Export Dashboard</w:t>
            </w:r>
          </w:p>
        </w:tc>
      </w:tr>
      <w:tr w:rsidR="005E0E76" w:rsidRPr="00E821A8"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MS PGothic" w:cstheme="minorHAnsi"/>
                <w:sz w:val="24"/>
                <w:szCs w:val="24"/>
              </w:rPr>
            </w:pPr>
            <w:r w:rsidRPr="00D07601">
              <w:rPr>
                <w:rFonts w:eastAsia="MS PGothic" w:cstheme="minorHAnsi"/>
                <w:sz w:val="24"/>
                <w:szCs w:val="24"/>
              </w:rPr>
              <w:t>Goal</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SimSun" w:cstheme="minorHAnsi"/>
                <w:sz w:val="24"/>
                <w:szCs w:val="24"/>
                <w:lang w:eastAsia="zh-CN"/>
              </w:rPr>
            </w:pPr>
            <w:r w:rsidRPr="00D07601">
              <w:rPr>
                <w:rFonts w:cstheme="minorHAnsi"/>
                <w:sz w:val="24"/>
                <w:szCs w:val="24"/>
              </w:rPr>
              <w:t>This function allows Project Manager to export Dashboard to Microsoft Excel file.</w:t>
            </w:r>
          </w:p>
        </w:tc>
      </w:tr>
      <w:tr w:rsidR="005E0E76" w:rsidRPr="00E821A8"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MS PGothic" w:cstheme="minorHAnsi"/>
                <w:sz w:val="24"/>
                <w:szCs w:val="24"/>
              </w:rPr>
            </w:pPr>
            <w:r w:rsidRPr="00D07601">
              <w:rPr>
                <w:rFonts w:eastAsia="MS PGothic" w:cstheme="minorHAnsi"/>
                <w:sz w:val="24"/>
                <w:szCs w:val="24"/>
              </w:rPr>
              <w:t>Actors</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SimSun" w:cstheme="minorHAnsi"/>
                <w:sz w:val="24"/>
                <w:szCs w:val="24"/>
                <w:lang w:eastAsia="zh-CN"/>
              </w:rPr>
            </w:pPr>
            <w:r w:rsidRPr="00D07601">
              <w:rPr>
                <w:rFonts w:cstheme="minorHAnsi"/>
                <w:sz w:val="24"/>
                <w:szCs w:val="24"/>
              </w:rPr>
              <w:t xml:space="preserve">Project </w:t>
            </w:r>
            <w:r w:rsidRPr="00D07601">
              <w:rPr>
                <w:rFonts w:eastAsia="SimSun" w:cstheme="minorHAnsi"/>
                <w:sz w:val="24"/>
                <w:szCs w:val="24"/>
                <w:lang w:eastAsia="zh-CN"/>
              </w:rPr>
              <w:t>Manager</w:t>
            </w:r>
          </w:p>
        </w:tc>
      </w:tr>
      <w:tr w:rsidR="005E0E76" w:rsidRPr="00E821A8"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MS PGothic" w:cstheme="minorHAnsi"/>
                <w:sz w:val="24"/>
                <w:szCs w:val="24"/>
              </w:rPr>
            </w:pPr>
            <w:r w:rsidRPr="00D07601">
              <w:rPr>
                <w:rFonts w:eastAsia="MS PGothic" w:cstheme="minorHAnsi"/>
                <w:sz w:val="24"/>
                <w:szCs w:val="24"/>
              </w:rPr>
              <w:t>Pre-conditions</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SimSun" w:cstheme="minorHAnsi"/>
                <w:sz w:val="24"/>
                <w:szCs w:val="24"/>
                <w:lang w:eastAsia="zh-CN"/>
              </w:rPr>
            </w:pPr>
            <w:r w:rsidRPr="00D07601">
              <w:rPr>
                <w:rFonts w:eastAsia="SimSun" w:cstheme="minorHAnsi"/>
                <w:sz w:val="24"/>
                <w:szCs w:val="24"/>
                <w:lang w:eastAsia="zh-CN"/>
              </w:rPr>
              <w:t>Users must log in with role “Project Manager”; Users must go to Dashboard page.</w:t>
            </w:r>
          </w:p>
        </w:tc>
      </w:tr>
      <w:tr w:rsidR="005E0E76" w:rsidRPr="00E821A8"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MS PGothic" w:cstheme="minorHAnsi"/>
                <w:sz w:val="24"/>
                <w:szCs w:val="24"/>
              </w:rPr>
            </w:pPr>
            <w:r w:rsidRPr="00D07601">
              <w:rPr>
                <w:rFonts w:eastAsia="MS PGothic" w:cstheme="minorHAnsi"/>
                <w:sz w:val="24"/>
                <w:szCs w:val="24"/>
              </w:rPr>
              <w:t>Post-conditions</w:t>
            </w:r>
          </w:p>
        </w:tc>
        <w:tc>
          <w:tcPr>
            <w:tcW w:w="7398" w:type="dxa"/>
            <w:gridSpan w:val="2"/>
            <w:tcBorders>
              <w:top w:val="nil"/>
              <w:left w:val="nil"/>
              <w:right w:val="single" w:sz="8"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SimSun" w:cstheme="minorHAnsi"/>
                <w:sz w:val="24"/>
                <w:szCs w:val="24"/>
                <w:lang w:eastAsia="zh-CN"/>
              </w:rPr>
            </w:pPr>
            <w:r w:rsidRPr="00D07601">
              <w:rPr>
                <w:rFonts w:eastAsia="SimSun" w:cstheme="minorHAnsi"/>
                <w:sz w:val="24"/>
                <w:szCs w:val="24"/>
                <w:lang w:eastAsia="zh-CN"/>
              </w:rPr>
              <w:t>N/A</w:t>
            </w:r>
          </w:p>
        </w:tc>
      </w:tr>
      <w:tr w:rsidR="005E0E76" w:rsidRPr="00E821A8" w:rsidTr="00946F40">
        <w:trPr>
          <w:trHeight w:val="2743"/>
        </w:trPr>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MS PGothic" w:cstheme="minorHAnsi"/>
                <w:sz w:val="24"/>
                <w:szCs w:val="24"/>
              </w:rPr>
            </w:pPr>
            <w:r w:rsidRPr="00D07601">
              <w:rPr>
                <w:rFonts w:eastAsia="MS PGothic" w:cstheme="minorHAnsi"/>
                <w:sz w:val="24"/>
                <w:szCs w:val="24"/>
              </w:rPr>
              <w:t>Main Flow</w:t>
            </w:r>
          </w:p>
        </w:tc>
        <w:tc>
          <w:tcPr>
            <w:tcW w:w="3743"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Calibri" w:cstheme="minorHAnsi"/>
                <w:sz w:val="24"/>
                <w:szCs w:val="24"/>
              </w:rPr>
            </w:pPr>
            <w:r w:rsidRPr="00D07601">
              <w:rPr>
                <w:rFonts w:eastAsia="Calibri" w:cstheme="minorHAnsi"/>
                <w:sz w:val="24"/>
                <w:szCs w:val="24"/>
              </w:rPr>
              <w:t>1. Filter project list (optional).</w:t>
            </w:r>
          </w:p>
          <w:p w:rsidR="005E0E76" w:rsidRPr="00E821A8" w:rsidRDefault="00D07601" w:rsidP="00946F40">
            <w:pPr>
              <w:rPr>
                <w:rFonts w:eastAsia="SimSun" w:cstheme="minorHAnsi"/>
                <w:sz w:val="24"/>
                <w:szCs w:val="24"/>
                <w:lang w:eastAsia="zh-CN"/>
              </w:rPr>
            </w:pPr>
            <w:r w:rsidRPr="00D07601">
              <w:rPr>
                <w:rFonts w:eastAsia="Calibri" w:cstheme="minorHAnsi"/>
                <w:sz w:val="24"/>
                <w:szCs w:val="24"/>
              </w:rPr>
              <w:t>2. User Click on “Export” button.</w:t>
            </w:r>
          </w:p>
          <w:p w:rsidR="005E0E76" w:rsidRPr="00E821A8" w:rsidRDefault="005E0E76" w:rsidP="00946F40">
            <w:pPr>
              <w:rPr>
                <w:rFonts w:eastAsia="SimSun" w:cstheme="minorHAnsi"/>
                <w:sz w:val="24"/>
                <w:szCs w:val="24"/>
                <w:lang w:eastAsia="zh-CN"/>
              </w:rPr>
            </w:pPr>
          </w:p>
        </w:tc>
        <w:tc>
          <w:tcPr>
            <w:tcW w:w="3655" w:type="dxa"/>
            <w:tcBorders>
              <w:top w:val="nil"/>
              <w:left w:val="nil"/>
              <w:bottom w:val="single" w:sz="8" w:space="0" w:color="auto"/>
              <w:right w:val="single" w:sz="8" w:space="0" w:color="auto"/>
            </w:tcBorders>
            <w:shd w:val="clear" w:color="auto" w:fill="FFFF99"/>
          </w:tcPr>
          <w:p w:rsidR="005E0E76" w:rsidRPr="00E821A8" w:rsidRDefault="005E0E76" w:rsidP="00946F40">
            <w:pPr>
              <w:rPr>
                <w:rFonts w:eastAsia="SimSun" w:cstheme="minorHAnsi"/>
                <w:sz w:val="24"/>
                <w:szCs w:val="24"/>
                <w:lang w:eastAsia="zh-CN"/>
              </w:rPr>
            </w:pPr>
          </w:p>
          <w:p w:rsidR="005E0E76" w:rsidRPr="00E821A8" w:rsidRDefault="005E0E76" w:rsidP="00946F40">
            <w:pPr>
              <w:rPr>
                <w:rFonts w:eastAsia="SimSun" w:cstheme="minorHAnsi"/>
                <w:sz w:val="24"/>
                <w:szCs w:val="24"/>
                <w:lang w:eastAsia="zh-CN"/>
              </w:rPr>
            </w:pPr>
          </w:p>
          <w:p w:rsidR="005E0E76" w:rsidRPr="00E821A8" w:rsidRDefault="00D07601" w:rsidP="00946F40">
            <w:pPr>
              <w:rPr>
                <w:rFonts w:eastAsia="SimSun" w:cstheme="minorHAnsi"/>
                <w:sz w:val="24"/>
                <w:szCs w:val="24"/>
                <w:lang w:eastAsia="zh-CN"/>
              </w:rPr>
            </w:pPr>
            <w:r w:rsidRPr="00D07601">
              <w:rPr>
                <w:rFonts w:eastAsia="SimSun" w:cstheme="minorHAnsi"/>
                <w:sz w:val="24"/>
                <w:szCs w:val="24"/>
                <w:lang w:eastAsia="zh-CN"/>
              </w:rPr>
              <w:t>3. Export file.</w:t>
            </w:r>
          </w:p>
        </w:tc>
      </w:tr>
      <w:tr w:rsidR="005E0E76" w:rsidRPr="00E821A8" w:rsidTr="00946F40">
        <w:tc>
          <w:tcPr>
            <w:tcW w:w="1818"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E0E76" w:rsidRPr="00E821A8" w:rsidRDefault="00D07601" w:rsidP="00946F40">
            <w:pPr>
              <w:rPr>
                <w:rFonts w:eastAsia="MS PGothic" w:cstheme="minorHAnsi"/>
                <w:sz w:val="24"/>
                <w:szCs w:val="24"/>
              </w:rPr>
            </w:pPr>
            <w:r w:rsidRPr="00D07601">
              <w:rPr>
                <w:rFonts w:eastAsia="MS PGothic" w:cstheme="minorHAnsi"/>
                <w:sz w:val="24"/>
                <w:szCs w:val="24"/>
              </w:rPr>
              <w:t>Exception</w:t>
            </w:r>
          </w:p>
        </w:tc>
        <w:tc>
          <w:tcPr>
            <w:tcW w:w="7398" w:type="dxa"/>
            <w:gridSpan w:val="2"/>
            <w:tcBorders>
              <w:top w:val="nil"/>
              <w:left w:val="nil"/>
              <w:bottom w:val="single" w:sz="4" w:space="0" w:color="auto"/>
              <w:right w:val="single" w:sz="8"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SimSun" w:cstheme="minorHAnsi"/>
                <w:sz w:val="24"/>
                <w:szCs w:val="24"/>
                <w:lang w:eastAsia="zh-CN"/>
              </w:rPr>
            </w:pPr>
            <w:r w:rsidRPr="00D07601">
              <w:rPr>
                <w:rFonts w:eastAsia="SimSun" w:cstheme="minorHAnsi"/>
                <w:sz w:val="24"/>
                <w:szCs w:val="24"/>
                <w:lang w:eastAsia="zh-CN"/>
              </w:rPr>
              <w:t>N/A</w:t>
            </w:r>
          </w:p>
        </w:tc>
      </w:tr>
      <w:tr w:rsidR="005E0E76" w:rsidRPr="00E821A8"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MS PGothic" w:cstheme="minorHAnsi"/>
                <w:sz w:val="24"/>
                <w:szCs w:val="24"/>
              </w:rPr>
            </w:pPr>
            <w:r w:rsidRPr="00D07601">
              <w:rPr>
                <w:rFonts w:eastAsia="MS PGothic" w:cstheme="minorHAnsi"/>
                <w:sz w:val="24"/>
                <w:szCs w:val="24"/>
              </w:rPr>
              <w:t>Open Issues</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MS PGothic" w:cstheme="minorHAnsi"/>
                <w:sz w:val="24"/>
                <w:szCs w:val="24"/>
              </w:rPr>
            </w:pPr>
            <w:r w:rsidRPr="00D07601">
              <w:rPr>
                <w:rFonts w:eastAsia="MS PGothic" w:cstheme="minorHAnsi"/>
                <w:sz w:val="24"/>
                <w:szCs w:val="24"/>
              </w:rPr>
              <w:t>N/A</w:t>
            </w:r>
          </w:p>
        </w:tc>
      </w:tr>
      <w:tr w:rsidR="005E0E76" w:rsidRPr="00E821A8"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MS PGothic" w:cstheme="minorHAnsi"/>
                <w:sz w:val="24"/>
                <w:szCs w:val="24"/>
              </w:rPr>
            </w:pPr>
            <w:r w:rsidRPr="00D07601">
              <w:rPr>
                <w:rFonts w:eastAsia="MS PGothic" w:cstheme="minorHAnsi"/>
                <w:sz w:val="24"/>
                <w:szCs w:val="24"/>
              </w:rPr>
              <w:t>Relationship</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MS PGothic" w:cstheme="minorHAnsi"/>
                <w:sz w:val="24"/>
                <w:szCs w:val="24"/>
              </w:rPr>
            </w:pPr>
            <w:r w:rsidRPr="00D07601">
              <w:rPr>
                <w:rFonts w:eastAsia="MS PGothic" w:cstheme="minorHAnsi"/>
                <w:sz w:val="24"/>
                <w:szCs w:val="24"/>
              </w:rPr>
              <w:t>N/A</w:t>
            </w:r>
          </w:p>
        </w:tc>
      </w:tr>
      <w:tr w:rsidR="005E0E76" w:rsidRPr="00E821A8"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MS PGothic" w:cstheme="minorHAnsi"/>
                <w:sz w:val="24"/>
                <w:szCs w:val="24"/>
              </w:rPr>
            </w:pPr>
            <w:r w:rsidRPr="00D07601">
              <w:rPr>
                <w:rFonts w:eastAsia="MS PGothic" w:cstheme="minorHAnsi"/>
                <w:sz w:val="24"/>
                <w:szCs w:val="24"/>
              </w:rPr>
              <w:t>Business rule</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MS PGothic" w:cstheme="minorHAnsi"/>
                <w:sz w:val="24"/>
                <w:szCs w:val="24"/>
              </w:rPr>
            </w:pPr>
            <w:r w:rsidRPr="00D07601">
              <w:rPr>
                <w:rFonts w:eastAsia="MS PGothic" w:cstheme="minorHAnsi"/>
                <w:sz w:val="24"/>
                <w:szCs w:val="24"/>
              </w:rPr>
              <w:t>N/A</w:t>
            </w:r>
          </w:p>
        </w:tc>
      </w:tr>
      <w:tr w:rsidR="005E0E76" w:rsidRPr="00E821A8"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MS PGothic" w:cstheme="minorHAnsi"/>
                <w:sz w:val="24"/>
                <w:szCs w:val="24"/>
              </w:rPr>
            </w:pPr>
            <w:r w:rsidRPr="00D07601">
              <w:rPr>
                <w:rFonts w:eastAsia="MS PGothic" w:cstheme="minorHAnsi"/>
                <w:sz w:val="24"/>
                <w:szCs w:val="24"/>
              </w:rPr>
              <w:t>Priority</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MS PGothic" w:cstheme="minorHAnsi"/>
                <w:sz w:val="24"/>
                <w:szCs w:val="24"/>
              </w:rPr>
            </w:pPr>
            <w:r w:rsidRPr="00D07601">
              <w:rPr>
                <w:rFonts w:eastAsia="MS PGothic" w:cstheme="minorHAnsi"/>
                <w:sz w:val="24"/>
                <w:szCs w:val="24"/>
              </w:rPr>
              <w:t>Normal</w:t>
            </w:r>
          </w:p>
        </w:tc>
      </w:tr>
    </w:tbl>
    <w:p w:rsidR="005E0E76" w:rsidRPr="00E821A8" w:rsidRDefault="005E0E76" w:rsidP="005E0E76">
      <w:pPr>
        <w:rPr>
          <w:rFonts w:cstheme="minorHAnsi"/>
          <w:sz w:val="24"/>
          <w:szCs w:val="24"/>
        </w:rPr>
      </w:pPr>
    </w:p>
    <w:p w:rsidR="005E0E76" w:rsidRPr="00E821A8" w:rsidRDefault="005E0E76" w:rsidP="005E0E76">
      <w:pPr>
        <w:rPr>
          <w:rFonts w:cstheme="minorHAnsi"/>
          <w:snapToGrid w:val="0"/>
          <w:sz w:val="24"/>
          <w:szCs w:val="24"/>
        </w:rPr>
      </w:pPr>
    </w:p>
    <w:p w:rsidR="005E0E76" w:rsidRPr="00E821A8" w:rsidRDefault="005E0E76" w:rsidP="005E0E76">
      <w:pPr>
        <w:rPr>
          <w:rFonts w:cstheme="minorHAnsi"/>
          <w:snapToGrid w:val="0"/>
          <w:sz w:val="24"/>
          <w:szCs w:val="24"/>
        </w:rPr>
      </w:pPr>
    </w:p>
    <w:p w:rsidR="005E0E76" w:rsidRPr="00E821A8" w:rsidRDefault="005E0E76" w:rsidP="005E0E76">
      <w:pPr>
        <w:rPr>
          <w:rFonts w:cstheme="minorHAnsi"/>
          <w:snapToGrid w:val="0"/>
          <w:sz w:val="24"/>
          <w:szCs w:val="24"/>
        </w:rPr>
      </w:pPr>
    </w:p>
    <w:p w:rsidR="005E0E76" w:rsidRPr="00E821A8" w:rsidRDefault="005E0E76" w:rsidP="005E0E76">
      <w:pPr>
        <w:rPr>
          <w:rFonts w:cstheme="minorHAnsi"/>
          <w:snapToGrid w:val="0"/>
          <w:sz w:val="24"/>
          <w:szCs w:val="24"/>
        </w:rPr>
      </w:pPr>
    </w:p>
    <w:p w:rsidR="005E0E76" w:rsidRPr="00E821A8" w:rsidRDefault="005E0E76" w:rsidP="005E0E76">
      <w:pPr>
        <w:rPr>
          <w:rFonts w:cstheme="minorHAnsi"/>
          <w:snapToGrid w:val="0"/>
          <w:sz w:val="24"/>
          <w:szCs w:val="24"/>
        </w:rPr>
      </w:pPr>
    </w:p>
    <w:p w:rsidR="005E0E76" w:rsidRPr="00E821A8" w:rsidRDefault="005E0E76" w:rsidP="005E0E76">
      <w:pPr>
        <w:rPr>
          <w:rFonts w:cstheme="minorHAnsi"/>
          <w:snapToGrid w:val="0"/>
          <w:sz w:val="24"/>
          <w:szCs w:val="24"/>
        </w:rPr>
      </w:pPr>
    </w:p>
    <w:p w:rsidR="005E0E76" w:rsidRPr="00E821A8" w:rsidRDefault="005E0E76" w:rsidP="005E0E76">
      <w:pPr>
        <w:rPr>
          <w:rFonts w:cstheme="minorHAnsi"/>
          <w:snapToGrid w:val="0"/>
          <w:sz w:val="24"/>
          <w:szCs w:val="24"/>
        </w:rPr>
      </w:pPr>
    </w:p>
    <w:p w:rsidR="005E0E76" w:rsidRPr="00E821A8" w:rsidRDefault="00D07601" w:rsidP="005E0E76">
      <w:pPr>
        <w:rPr>
          <w:rFonts w:cstheme="minorHAnsi"/>
          <w:snapToGrid w:val="0"/>
          <w:sz w:val="24"/>
          <w:szCs w:val="24"/>
        </w:rPr>
      </w:pPr>
      <w:r w:rsidRPr="00D07601">
        <w:rPr>
          <w:rFonts w:cstheme="minorHAnsi"/>
          <w:snapToGrid w:val="0"/>
          <w:sz w:val="24"/>
          <w:szCs w:val="24"/>
        </w:rPr>
        <w:t>7.6 Requirement</w:t>
      </w:r>
    </w:p>
    <w:p w:rsidR="005E0E76" w:rsidRPr="00E821A8" w:rsidRDefault="005E0E76" w:rsidP="005E0E76">
      <w:pPr>
        <w:rPr>
          <w:rFonts w:cstheme="minorHAnsi"/>
          <w:sz w:val="24"/>
          <w:szCs w:val="24"/>
        </w:rPr>
      </w:pPr>
      <w:r w:rsidRPr="00E821A8">
        <w:rPr>
          <w:rFonts w:cstheme="minorHAnsi"/>
          <w:sz w:val="24"/>
          <w:szCs w:val="24"/>
        </w:rPr>
        <w:object w:dxaOrig="7186" w:dyaOrig="7851">
          <v:shape id="_x0000_i1079" type="#_x0000_t75" style="width:358.35pt;height:391pt" o:ole="">
            <v:imagedata r:id="rId123" o:title=""/>
          </v:shape>
          <o:OLEObject Type="Embed" ProgID="Visio.Drawing.11" ShapeID="_x0000_i1079" DrawAspect="Content" ObjectID="_1406444872" r:id="rId124"/>
        </w:object>
      </w:r>
    </w:p>
    <w:p w:rsidR="005E0E76" w:rsidRPr="00E821A8" w:rsidRDefault="005E0E76" w:rsidP="005E0E76">
      <w:pPr>
        <w:rPr>
          <w:rFonts w:cstheme="minorHAnsi"/>
          <w:sz w:val="24"/>
          <w:szCs w:val="24"/>
        </w:rPr>
      </w:pPr>
      <w:bookmarkStart w:id="297" w:name="_Toc326241066"/>
    </w:p>
    <w:p w:rsidR="005E0E76" w:rsidRPr="00E821A8" w:rsidRDefault="005E0E76" w:rsidP="005E0E76">
      <w:pPr>
        <w:rPr>
          <w:rFonts w:cstheme="minorHAnsi"/>
          <w:sz w:val="24"/>
          <w:szCs w:val="24"/>
        </w:rPr>
      </w:pPr>
    </w:p>
    <w:p w:rsidR="005E0E76" w:rsidRPr="00E821A8" w:rsidRDefault="005E0E76" w:rsidP="005E0E76">
      <w:pPr>
        <w:rPr>
          <w:rFonts w:cstheme="minorHAnsi"/>
          <w:sz w:val="24"/>
          <w:szCs w:val="24"/>
        </w:rPr>
      </w:pPr>
    </w:p>
    <w:p w:rsidR="005E0E76" w:rsidRPr="00E821A8" w:rsidRDefault="005E0E76" w:rsidP="005E0E76">
      <w:pPr>
        <w:rPr>
          <w:rFonts w:cstheme="minorHAnsi"/>
          <w:sz w:val="24"/>
          <w:szCs w:val="24"/>
        </w:rPr>
      </w:pPr>
    </w:p>
    <w:p w:rsidR="005E0E76" w:rsidRPr="00E821A8" w:rsidRDefault="005E0E76" w:rsidP="005E0E76">
      <w:pPr>
        <w:rPr>
          <w:rFonts w:cstheme="minorHAnsi"/>
          <w:sz w:val="24"/>
          <w:szCs w:val="24"/>
        </w:rPr>
      </w:pPr>
    </w:p>
    <w:p w:rsidR="005E0E76" w:rsidRPr="00E821A8" w:rsidRDefault="005E0E76" w:rsidP="005E0E76">
      <w:pPr>
        <w:rPr>
          <w:rFonts w:cstheme="minorHAnsi"/>
          <w:sz w:val="24"/>
          <w:szCs w:val="24"/>
        </w:rPr>
      </w:pPr>
    </w:p>
    <w:p w:rsidR="005E0E76" w:rsidRPr="00E821A8" w:rsidRDefault="005E0E76" w:rsidP="005E0E76">
      <w:pPr>
        <w:rPr>
          <w:rFonts w:cstheme="minorHAnsi"/>
          <w:sz w:val="24"/>
          <w:szCs w:val="24"/>
        </w:rPr>
      </w:pPr>
    </w:p>
    <w:p w:rsidR="005E0E76" w:rsidRPr="00E821A8" w:rsidRDefault="005E0E76" w:rsidP="005E0E76">
      <w:pPr>
        <w:rPr>
          <w:rFonts w:cstheme="minorHAnsi"/>
          <w:sz w:val="24"/>
          <w:szCs w:val="24"/>
        </w:rPr>
      </w:pPr>
    </w:p>
    <w:p w:rsidR="005E0E76" w:rsidRPr="00E821A8" w:rsidRDefault="005E0E76" w:rsidP="005E0E76">
      <w:pPr>
        <w:rPr>
          <w:rFonts w:cstheme="minorHAnsi"/>
          <w:sz w:val="24"/>
          <w:szCs w:val="24"/>
        </w:rPr>
      </w:pPr>
    </w:p>
    <w:p w:rsidR="005E0E76" w:rsidRPr="00E821A8" w:rsidRDefault="00D07601" w:rsidP="00881D40">
      <w:pPr>
        <w:pStyle w:val="Heading4"/>
        <w:rPr>
          <w:rFonts w:asciiTheme="minorHAnsi" w:hAnsiTheme="minorHAnsi" w:cstheme="minorHAnsi"/>
          <w:sz w:val="24"/>
          <w:szCs w:val="24"/>
        </w:rPr>
      </w:pPr>
      <w:bookmarkStart w:id="298" w:name="_Toc332351178"/>
      <w:r w:rsidRPr="00D07601">
        <w:rPr>
          <w:rFonts w:asciiTheme="minorHAnsi" w:hAnsiTheme="minorHAnsi" w:cstheme="minorHAnsi"/>
          <w:sz w:val="24"/>
          <w:szCs w:val="24"/>
        </w:rPr>
        <w:t>2.4.26 Add Requirement</w:t>
      </w:r>
      <w:bookmarkEnd w:id="298"/>
    </w:p>
    <w:p w:rsidR="005E0E76" w:rsidRPr="00E821A8" w:rsidRDefault="005E0E76" w:rsidP="005E0E76">
      <w:pPr>
        <w:rPr>
          <w:rFonts w:cstheme="minorHAnsi"/>
          <w:sz w:val="24"/>
          <w:szCs w:val="24"/>
        </w:rPr>
      </w:pPr>
    </w:p>
    <w:bookmarkEnd w:id="297"/>
    <w:p w:rsidR="005E0E76" w:rsidRPr="00E821A8" w:rsidRDefault="005E0E76" w:rsidP="005E0E76">
      <w:pPr>
        <w:rPr>
          <w:rFonts w:cstheme="minorHAnsi"/>
          <w:sz w:val="24"/>
          <w:szCs w:val="24"/>
        </w:rPr>
      </w:pPr>
      <w:r w:rsidRPr="00E821A8">
        <w:rPr>
          <w:rFonts w:cstheme="minorHAnsi"/>
          <w:sz w:val="24"/>
          <w:szCs w:val="24"/>
        </w:rPr>
        <w:object w:dxaOrig="3207" w:dyaOrig="1661">
          <v:shape id="_x0000_i1080" type="#_x0000_t75" style="width:159.9pt;height:82.9pt" o:ole="">
            <v:imagedata r:id="rId125" o:title=""/>
          </v:shape>
          <o:OLEObject Type="Embed" ProgID="Visio.Drawing.11" ShapeID="_x0000_i1080" DrawAspect="Content" ObjectID="_1406444873" r:id="rId126"/>
        </w:object>
      </w:r>
    </w:p>
    <w:p w:rsidR="005E0E76" w:rsidRPr="00E821A8" w:rsidRDefault="00D07601" w:rsidP="005E0E76">
      <w:pPr>
        <w:rPr>
          <w:rFonts w:cstheme="minorHAnsi"/>
          <w:sz w:val="24"/>
          <w:szCs w:val="24"/>
        </w:rPr>
      </w:pPr>
      <w:r w:rsidRPr="00D07601">
        <w:rPr>
          <w:rFonts w:cstheme="minorHAnsi"/>
          <w:sz w:val="24"/>
          <w:szCs w:val="24"/>
        </w:rPr>
        <w:t>Use Case scenario:</w:t>
      </w:r>
    </w:p>
    <w:tbl>
      <w:tblPr>
        <w:tblW w:w="0" w:type="auto"/>
        <w:tblCellMar>
          <w:left w:w="0" w:type="dxa"/>
          <w:right w:w="0" w:type="dxa"/>
        </w:tblCellMar>
        <w:tblLook w:val="0000"/>
      </w:tblPr>
      <w:tblGrid>
        <w:gridCol w:w="1802"/>
        <w:gridCol w:w="3648"/>
        <w:gridCol w:w="3554"/>
      </w:tblGrid>
      <w:tr w:rsidR="005E0E76" w:rsidRPr="00E821A8" w:rsidTr="00946F40">
        <w:tc>
          <w:tcPr>
            <w:tcW w:w="1818"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D07601" w:rsidP="00946F40">
            <w:pPr>
              <w:rPr>
                <w:rFonts w:eastAsia="MS PGothic" w:cstheme="minorHAnsi"/>
                <w:sz w:val="24"/>
                <w:szCs w:val="24"/>
              </w:rPr>
            </w:pPr>
            <w:r w:rsidRPr="00D07601">
              <w:rPr>
                <w:rFonts w:eastAsia="MS PGothic" w:cstheme="minorHAnsi"/>
                <w:sz w:val="24"/>
                <w:szCs w:val="24"/>
              </w:rPr>
              <w:t>User Case ID</w:t>
            </w:r>
          </w:p>
        </w:tc>
        <w:tc>
          <w:tcPr>
            <w:tcW w:w="7398"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5E0E76" w:rsidRPr="00E821A8" w:rsidRDefault="00D07601" w:rsidP="00946F40">
            <w:pPr>
              <w:rPr>
                <w:rFonts w:eastAsia="MS PGothic" w:cstheme="minorHAnsi"/>
                <w:sz w:val="24"/>
                <w:szCs w:val="24"/>
              </w:rPr>
            </w:pPr>
            <w:r w:rsidRPr="00D07601">
              <w:rPr>
                <w:rFonts w:eastAsia="Calibri" w:cstheme="minorHAnsi"/>
                <w:sz w:val="24"/>
                <w:szCs w:val="24"/>
              </w:rPr>
              <w:t>Requirement _UC01</w:t>
            </w:r>
          </w:p>
        </w:tc>
      </w:tr>
      <w:tr w:rsidR="005E0E76" w:rsidRPr="00E821A8"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D07601" w:rsidP="00946F40">
            <w:pPr>
              <w:rPr>
                <w:rFonts w:eastAsia="MS PGothic" w:cstheme="minorHAnsi"/>
                <w:sz w:val="24"/>
                <w:szCs w:val="24"/>
              </w:rPr>
            </w:pPr>
            <w:r w:rsidRPr="00D07601">
              <w:rPr>
                <w:rFonts w:eastAsia="MS PGothic" w:cstheme="minorHAnsi"/>
                <w:sz w:val="24"/>
                <w:szCs w:val="24"/>
              </w:rPr>
              <w:t>Name</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SimSun" w:cstheme="minorHAnsi"/>
                <w:sz w:val="24"/>
                <w:szCs w:val="24"/>
                <w:lang w:eastAsia="zh-CN"/>
              </w:rPr>
            </w:pPr>
            <w:r w:rsidRPr="00D07601">
              <w:rPr>
                <w:rFonts w:eastAsia="Calibri" w:cstheme="minorHAnsi"/>
                <w:sz w:val="24"/>
                <w:szCs w:val="24"/>
              </w:rPr>
              <w:t>Add Requirement Use Case</w:t>
            </w:r>
          </w:p>
        </w:tc>
      </w:tr>
      <w:tr w:rsidR="005E0E76" w:rsidRPr="00E821A8"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MS PGothic" w:cstheme="minorHAnsi"/>
                <w:sz w:val="24"/>
                <w:szCs w:val="24"/>
              </w:rPr>
            </w:pPr>
            <w:r w:rsidRPr="00D07601">
              <w:rPr>
                <w:rFonts w:eastAsia="MS PGothic" w:cstheme="minorHAnsi"/>
                <w:sz w:val="24"/>
                <w:szCs w:val="24"/>
              </w:rPr>
              <w:t>Goal</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SimSun" w:cstheme="minorHAnsi"/>
                <w:sz w:val="24"/>
                <w:szCs w:val="24"/>
                <w:lang w:eastAsia="zh-CN"/>
              </w:rPr>
            </w:pPr>
            <w:r w:rsidRPr="00D07601">
              <w:rPr>
                <w:rFonts w:cstheme="minorHAnsi"/>
                <w:sz w:val="24"/>
                <w:szCs w:val="24"/>
              </w:rPr>
              <w:t>This function allows user add new requirement or CR (Change Request).</w:t>
            </w:r>
          </w:p>
        </w:tc>
      </w:tr>
      <w:tr w:rsidR="005E0E76" w:rsidRPr="00E821A8"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MS PGothic" w:cstheme="minorHAnsi"/>
                <w:sz w:val="24"/>
                <w:szCs w:val="24"/>
              </w:rPr>
            </w:pPr>
            <w:r w:rsidRPr="00D07601">
              <w:rPr>
                <w:rFonts w:eastAsia="MS PGothic" w:cstheme="minorHAnsi"/>
                <w:sz w:val="24"/>
                <w:szCs w:val="24"/>
              </w:rPr>
              <w:t>Actors</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SimSun" w:cstheme="minorHAnsi"/>
                <w:sz w:val="24"/>
                <w:szCs w:val="24"/>
                <w:lang w:eastAsia="zh-CN"/>
              </w:rPr>
            </w:pPr>
            <w:r w:rsidRPr="00D07601">
              <w:rPr>
                <w:rFonts w:cstheme="minorHAnsi"/>
                <w:sz w:val="24"/>
                <w:szCs w:val="24"/>
              </w:rPr>
              <w:t xml:space="preserve">Project </w:t>
            </w:r>
            <w:r w:rsidRPr="00D07601">
              <w:rPr>
                <w:rFonts w:eastAsia="SimSun" w:cstheme="minorHAnsi"/>
                <w:sz w:val="24"/>
                <w:szCs w:val="24"/>
                <w:lang w:eastAsia="zh-CN"/>
              </w:rPr>
              <w:t>Manager</w:t>
            </w:r>
          </w:p>
        </w:tc>
      </w:tr>
      <w:tr w:rsidR="005E0E76" w:rsidRPr="00E821A8"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MS PGothic" w:cstheme="minorHAnsi"/>
                <w:sz w:val="24"/>
                <w:szCs w:val="24"/>
              </w:rPr>
            </w:pPr>
            <w:r w:rsidRPr="00D07601">
              <w:rPr>
                <w:rFonts w:eastAsia="MS PGothic" w:cstheme="minorHAnsi"/>
                <w:sz w:val="24"/>
                <w:szCs w:val="24"/>
              </w:rPr>
              <w:t>Pre-conditions</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SimSun" w:cstheme="minorHAnsi"/>
                <w:sz w:val="24"/>
                <w:szCs w:val="24"/>
                <w:lang w:eastAsia="zh-CN"/>
              </w:rPr>
            </w:pPr>
            <w:r w:rsidRPr="00D07601">
              <w:rPr>
                <w:rFonts w:eastAsia="SimSun" w:cstheme="minorHAnsi"/>
                <w:sz w:val="24"/>
                <w:szCs w:val="24"/>
                <w:lang w:eastAsia="zh-CN"/>
              </w:rPr>
              <w:t>Users must log in with role “Project Manager”;</w:t>
            </w:r>
          </w:p>
        </w:tc>
      </w:tr>
      <w:tr w:rsidR="005E0E76" w:rsidRPr="00E821A8"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MS PGothic" w:cstheme="minorHAnsi"/>
                <w:sz w:val="24"/>
                <w:szCs w:val="24"/>
              </w:rPr>
            </w:pPr>
            <w:r w:rsidRPr="00D07601">
              <w:rPr>
                <w:rFonts w:eastAsia="MS PGothic" w:cstheme="minorHAnsi"/>
                <w:sz w:val="24"/>
                <w:szCs w:val="24"/>
              </w:rPr>
              <w:t>Post-conditions</w:t>
            </w:r>
          </w:p>
        </w:tc>
        <w:tc>
          <w:tcPr>
            <w:tcW w:w="7398" w:type="dxa"/>
            <w:gridSpan w:val="2"/>
            <w:tcBorders>
              <w:top w:val="nil"/>
              <w:left w:val="nil"/>
              <w:right w:val="single" w:sz="8"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SimSun" w:cstheme="minorHAnsi"/>
                <w:sz w:val="24"/>
                <w:szCs w:val="24"/>
                <w:lang w:eastAsia="zh-CN"/>
              </w:rPr>
            </w:pPr>
            <w:r w:rsidRPr="00D07601">
              <w:rPr>
                <w:rFonts w:eastAsia="SimSun" w:cstheme="minorHAnsi"/>
                <w:sz w:val="24"/>
                <w:szCs w:val="24"/>
                <w:lang w:eastAsia="zh-CN"/>
              </w:rPr>
              <w:t>N/A</w:t>
            </w:r>
          </w:p>
        </w:tc>
      </w:tr>
      <w:tr w:rsidR="005E0E76" w:rsidRPr="00E821A8" w:rsidTr="00946F40">
        <w:trPr>
          <w:trHeight w:val="2743"/>
        </w:trPr>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MS PGothic" w:cstheme="minorHAnsi"/>
                <w:sz w:val="24"/>
                <w:szCs w:val="24"/>
              </w:rPr>
            </w:pPr>
            <w:r w:rsidRPr="00D07601">
              <w:rPr>
                <w:rFonts w:eastAsia="MS PGothic" w:cstheme="minorHAnsi"/>
                <w:sz w:val="24"/>
                <w:szCs w:val="24"/>
              </w:rPr>
              <w:t>Main Flow</w:t>
            </w:r>
          </w:p>
        </w:tc>
        <w:tc>
          <w:tcPr>
            <w:tcW w:w="3743"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Calibri" w:cstheme="minorHAnsi"/>
                <w:sz w:val="24"/>
                <w:szCs w:val="24"/>
              </w:rPr>
            </w:pPr>
            <w:r w:rsidRPr="00D07601">
              <w:rPr>
                <w:rFonts w:eastAsia="Calibri" w:cstheme="minorHAnsi"/>
                <w:sz w:val="24"/>
                <w:szCs w:val="24"/>
              </w:rPr>
              <w:t>1. Go to Requirement page. Click “Add” button.</w:t>
            </w:r>
          </w:p>
          <w:p w:rsidR="005E0E76" w:rsidRPr="00E821A8" w:rsidRDefault="00D07601" w:rsidP="00946F40">
            <w:pPr>
              <w:rPr>
                <w:rFonts w:eastAsia="SimSun" w:cstheme="minorHAnsi"/>
                <w:sz w:val="24"/>
                <w:szCs w:val="24"/>
                <w:lang w:eastAsia="zh-CN"/>
              </w:rPr>
            </w:pPr>
            <w:r w:rsidRPr="00D07601">
              <w:rPr>
                <w:rFonts w:eastAsia="SimSun" w:cstheme="minorHAnsi"/>
                <w:sz w:val="24"/>
                <w:szCs w:val="24"/>
                <w:lang w:eastAsia="zh-CN"/>
              </w:rPr>
              <w:br/>
              <w:t>3. Fill needed information and click “summit” button.</w:t>
            </w:r>
          </w:p>
        </w:tc>
        <w:tc>
          <w:tcPr>
            <w:tcW w:w="3655" w:type="dxa"/>
            <w:tcBorders>
              <w:top w:val="nil"/>
              <w:left w:val="nil"/>
              <w:bottom w:val="single" w:sz="8" w:space="0" w:color="auto"/>
              <w:right w:val="single" w:sz="8" w:space="0" w:color="auto"/>
            </w:tcBorders>
            <w:shd w:val="clear" w:color="auto" w:fill="FFFF99"/>
          </w:tcPr>
          <w:p w:rsidR="005E0E76" w:rsidRPr="00E821A8" w:rsidRDefault="005E0E76" w:rsidP="00946F40">
            <w:pPr>
              <w:rPr>
                <w:rFonts w:eastAsia="SimSun" w:cstheme="minorHAnsi"/>
                <w:sz w:val="24"/>
                <w:szCs w:val="24"/>
                <w:lang w:eastAsia="zh-CN"/>
              </w:rPr>
            </w:pPr>
          </w:p>
          <w:p w:rsidR="005E0E76" w:rsidRPr="00E821A8" w:rsidRDefault="00D07601" w:rsidP="00946F40">
            <w:pPr>
              <w:rPr>
                <w:rFonts w:eastAsia="SimSun" w:cstheme="minorHAnsi"/>
                <w:sz w:val="24"/>
                <w:szCs w:val="24"/>
                <w:lang w:eastAsia="zh-CN"/>
              </w:rPr>
            </w:pPr>
            <w:r w:rsidRPr="00D07601">
              <w:rPr>
                <w:rFonts w:eastAsia="SimSun" w:cstheme="minorHAnsi"/>
                <w:sz w:val="24"/>
                <w:szCs w:val="24"/>
                <w:lang w:eastAsia="zh-CN"/>
              </w:rPr>
              <w:t xml:space="preserve">2. Display page with required </w:t>
            </w:r>
            <w:proofErr w:type="spellStart"/>
            <w:r w:rsidRPr="00D07601">
              <w:rPr>
                <w:rFonts w:eastAsia="SimSun" w:cstheme="minorHAnsi"/>
                <w:sz w:val="24"/>
                <w:szCs w:val="24"/>
                <w:lang w:eastAsia="zh-CN"/>
              </w:rPr>
              <w:t>fieldfor</w:t>
            </w:r>
            <w:proofErr w:type="spellEnd"/>
            <w:r w:rsidRPr="00D07601">
              <w:rPr>
                <w:rFonts w:eastAsia="SimSun" w:cstheme="minorHAnsi"/>
                <w:sz w:val="24"/>
                <w:szCs w:val="24"/>
                <w:lang w:eastAsia="zh-CN"/>
              </w:rPr>
              <w:t xml:space="preserve"> user to fill information.</w:t>
            </w:r>
            <w:r w:rsidRPr="00D07601">
              <w:rPr>
                <w:rFonts w:eastAsia="SimSun" w:cstheme="minorHAnsi"/>
                <w:sz w:val="24"/>
                <w:szCs w:val="24"/>
                <w:lang w:eastAsia="zh-CN"/>
              </w:rPr>
              <w:br/>
            </w:r>
            <w:r w:rsidRPr="00D07601">
              <w:rPr>
                <w:rFonts w:eastAsia="SimSun" w:cstheme="minorHAnsi"/>
                <w:sz w:val="24"/>
                <w:szCs w:val="24"/>
                <w:lang w:eastAsia="zh-CN"/>
              </w:rPr>
              <w:br/>
            </w:r>
            <w:r w:rsidRPr="00D07601">
              <w:rPr>
                <w:rFonts w:eastAsia="SimSun" w:cstheme="minorHAnsi"/>
                <w:sz w:val="24"/>
                <w:szCs w:val="24"/>
                <w:lang w:eastAsia="zh-CN"/>
              </w:rPr>
              <w:br/>
              <w:t xml:space="preserve"> 4. Save requirement information.</w:t>
            </w:r>
          </w:p>
        </w:tc>
      </w:tr>
      <w:tr w:rsidR="005E0E76" w:rsidRPr="00E821A8" w:rsidTr="00946F40">
        <w:trPr>
          <w:trHeight w:val="565"/>
        </w:trPr>
        <w:tc>
          <w:tcPr>
            <w:tcW w:w="1818"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E0E76" w:rsidRPr="00E821A8" w:rsidRDefault="00D07601" w:rsidP="00946F40">
            <w:pPr>
              <w:rPr>
                <w:rFonts w:eastAsia="MS PGothic" w:cstheme="minorHAnsi"/>
                <w:sz w:val="24"/>
                <w:szCs w:val="24"/>
              </w:rPr>
            </w:pPr>
            <w:r w:rsidRPr="00D07601">
              <w:rPr>
                <w:rFonts w:eastAsia="MS PGothic" w:cstheme="minorHAnsi"/>
                <w:sz w:val="24"/>
                <w:szCs w:val="24"/>
              </w:rPr>
              <w:t>Exception</w:t>
            </w:r>
          </w:p>
        </w:tc>
        <w:tc>
          <w:tcPr>
            <w:tcW w:w="7398" w:type="dxa"/>
            <w:gridSpan w:val="2"/>
            <w:tcBorders>
              <w:top w:val="nil"/>
              <w:left w:val="nil"/>
              <w:bottom w:val="single" w:sz="4" w:space="0" w:color="auto"/>
              <w:right w:val="single" w:sz="8"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SimSun" w:cstheme="minorHAnsi"/>
                <w:sz w:val="24"/>
                <w:szCs w:val="24"/>
                <w:lang w:eastAsia="zh-CN"/>
              </w:rPr>
            </w:pPr>
            <w:r w:rsidRPr="00D07601">
              <w:rPr>
                <w:rFonts w:eastAsia="SimSun" w:cstheme="minorHAnsi"/>
                <w:sz w:val="24"/>
                <w:szCs w:val="24"/>
                <w:lang w:eastAsia="zh-CN"/>
              </w:rPr>
              <w:t>N/A</w:t>
            </w:r>
          </w:p>
        </w:tc>
      </w:tr>
      <w:tr w:rsidR="005E0E76" w:rsidRPr="00E821A8"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MS PGothic" w:cstheme="minorHAnsi"/>
                <w:sz w:val="24"/>
                <w:szCs w:val="24"/>
              </w:rPr>
            </w:pPr>
            <w:r w:rsidRPr="00D07601">
              <w:rPr>
                <w:rFonts w:eastAsia="MS PGothic" w:cstheme="minorHAnsi"/>
                <w:sz w:val="24"/>
                <w:szCs w:val="24"/>
              </w:rPr>
              <w:t>Open Issues</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MS PGothic" w:cstheme="minorHAnsi"/>
                <w:sz w:val="24"/>
                <w:szCs w:val="24"/>
              </w:rPr>
            </w:pPr>
            <w:r w:rsidRPr="00D07601">
              <w:rPr>
                <w:rFonts w:eastAsia="MS PGothic" w:cstheme="minorHAnsi"/>
                <w:sz w:val="24"/>
                <w:szCs w:val="24"/>
              </w:rPr>
              <w:t>How to save requirement documents. (Link or database)</w:t>
            </w:r>
          </w:p>
        </w:tc>
      </w:tr>
      <w:tr w:rsidR="005E0E76" w:rsidRPr="00E821A8"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MS PGothic" w:cstheme="minorHAnsi"/>
                <w:sz w:val="24"/>
                <w:szCs w:val="24"/>
              </w:rPr>
            </w:pPr>
            <w:r w:rsidRPr="00D07601">
              <w:rPr>
                <w:rFonts w:cstheme="minorHAnsi"/>
                <w:sz w:val="24"/>
                <w:szCs w:val="24"/>
              </w:rPr>
              <w:t>Relationship</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MS PGothic" w:cstheme="minorHAnsi"/>
                <w:sz w:val="24"/>
                <w:szCs w:val="24"/>
              </w:rPr>
            </w:pPr>
            <w:r w:rsidRPr="00D07601">
              <w:rPr>
                <w:rFonts w:eastAsia="MS PGothic" w:cstheme="minorHAnsi"/>
                <w:sz w:val="24"/>
                <w:szCs w:val="24"/>
              </w:rPr>
              <w:t>N/A</w:t>
            </w:r>
          </w:p>
        </w:tc>
      </w:tr>
      <w:tr w:rsidR="005E0E76" w:rsidRPr="00E821A8"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MS PGothic" w:cstheme="minorHAnsi"/>
                <w:sz w:val="24"/>
                <w:szCs w:val="24"/>
              </w:rPr>
            </w:pPr>
            <w:r w:rsidRPr="00D07601">
              <w:rPr>
                <w:rFonts w:cstheme="minorHAnsi"/>
                <w:sz w:val="24"/>
                <w:szCs w:val="24"/>
              </w:rPr>
              <w:t>Business rule</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MS PGothic" w:cstheme="minorHAnsi"/>
                <w:sz w:val="24"/>
                <w:szCs w:val="24"/>
              </w:rPr>
            </w:pPr>
            <w:r w:rsidRPr="00D07601">
              <w:rPr>
                <w:rFonts w:eastAsia="MS PGothic" w:cstheme="minorHAnsi"/>
                <w:sz w:val="24"/>
                <w:szCs w:val="24"/>
              </w:rPr>
              <w:t>N/A</w:t>
            </w:r>
          </w:p>
        </w:tc>
      </w:tr>
      <w:tr w:rsidR="005E0E76" w:rsidRPr="00E821A8"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MS PGothic" w:cstheme="minorHAnsi"/>
                <w:sz w:val="24"/>
                <w:szCs w:val="24"/>
              </w:rPr>
            </w:pPr>
            <w:r w:rsidRPr="00D07601">
              <w:rPr>
                <w:rFonts w:cstheme="minorHAnsi"/>
                <w:sz w:val="24"/>
                <w:szCs w:val="24"/>
              </w:rPr>
              <w:t>Priority</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MS PGothic" w:cstheme="minorHAnsi"/>
                <w:sz w:val="24"/>
                <w:szCs w:val="24"/>
              </w:rPr>
            </w:pPr>
            <w:r w:rsidRPr="00D07601">
              <w:rPr>
                <w:rFonts w:eastAsia="MS PGothic" w:cstheme="minorHAnsi"/>
                <w:sz w:val="24"/>
                <w:szCs w:val="24"/>
              </w:rPr>
              <w:t>5</w:t>
            </w:r>
          </w:p>
        </w:tc>
      </w:tr>
    </w:tbl>
    <w:p w:rsidR="005E0E76" w:rsidRPr="00E821A8" w:rsidRDefault="005E0E76" w:rsidP="005E0E76">
      <w:pPr>
        <w:rPr>
          <w:rFonts w:cstheme="minorHAnsi"/>
          <w:sz w:val="24"/>
          <w:szCs w:val="24"/>
        </w:rPr>
      </w:pPr>
    </w:p>
    <w:p w:rsidR="005E0E76" w:rsidRPr="00E821A8" w:rsidRDefault="005E0E76" w:rsidP="005E0E76">
      <w:pPr>
        <w:rPr>
          <w:rFonts w:cstheme="minorHAnsi"/>
          <w:sz w:val="24"/>
          <w:szCs w:val="24"/>
        </w:rPr>
      </w:pPr>
    </w:p>
    <w:p w:rsidR="005E0E76" w:rsidRPr="00E821A8" w:rsidRDefault="00D07601" w:rsidP="00881D40">
      <w:pPr>
        <w:pStyle w:val="Heading4"/>
        <w:rPr>
          <w:rFonts w:asciiTheme="minorHAnsi" w:hAnsiTheme="minorHAnsi" w:cstheme="minorHAnsi"/>
          <w:sz w:val="24"/>
          <w:szCs w:val="24"/>
        </w:rPr>
      </w:pPr>
      <w:bookmarkStart w:id="299" w:name="_Toc332351179"/>
      <w:r w:rsidRPr="00D07601">
        <w:rPr>
          <w:rFonts w:asciiTheme="minorHAnsi" w:hAnsiTheme="minorHAnsi" w:cstheme="minorHAnsi"/>
          <w:sz w:val="24"/>
          <w:szCs w:val="24"/>
        </w:rPr>
        <w:t>2.4.27 Update Requirement</w:t>
      </w:r>
      <w:bookmarkEnd w:id="299"/>
    </w:p>
    <w:p w:rsidR="005E0E76" w:rsidRPr="00E821A8" w:rsidRDefault="005E0E76" w:rsidP="005E0E76">
      <w:pPr>
        <w:rPr>
          <w:rFonts w:cstheme="minorHAnsi"/>
          <w:sz w:val="24"/>
          <w:szCs w:val="24"/>
        </w:rPr>
      </w:pPr>
    </w:p>
    <w:p w:rsidR="005E0E76" w:rsidRPr="00E821A8" w:rsidRDefault="005E0E76" w:rsidP="005E0E76">
      <w:pPr>
        <w:rPr>
          <w:rFonts w:cstheme="minorHAnsi"/>
          <w:sz w:val="24"/>
          <w:szCs w:val="24"/>
        </w:rPr>
      </w:pPr>
    </w:p>
    <w:p w:rsidR="005E0E76" w:rsidRPr="00E821A8" w:rsidRDefault="005E0E76" w:rsidP="005E0E76">
      <w:pPr>
        <w:rPr>
          <w:rFonts w:cstheme="minorHAnsi"/>
          <w:sz w:val="24"/>
          <w:szCs w:val="24"/>
        </w:rPr>
      </w:pPr>
      <w:r w:rsidRPr="00E821A8">
        <w:rPr>
          <w:rFonts w:cstheme="minorHAnsi"/>
          <w:sz w:val="24"/>
          <w:szCs w:val="24"/>
        </w:rPr>
        <w:object w:dxaOrig="3245" w:dyaOrig="1661">
          <v:shape id="_x0000_i1081" type="#_x0000_t75" style="width:162.4pt;height:82.9pt" o:ole="">
            <v:imagedata r:id="rId127" o:title=""/>
          </v:shape>
          <o:OLEObject Type="Embed" ProgID="Visio.Drawing.11" ShapeID="_x0000_i1081" DrawAspect="Content" ObjectID="_1406444874" r:id="rId128"/>
        </w:object>
      </w:r>
    </w:p>
    <w:p w:rsidR="005E0E76" w:rsidRPr="00E821A8" w:rsidRDefault="00D07601" w:rsidP="005E0E76">
      <w:pPr>
        <w:rPr>
          <w:rFonts w:cstheme="minorHAnsi"/>
          <w:sz w:val="24"/>
          <w:szCs w:val="24"/>
        </w:rPr>
      </w:pPr>
      <w:r w:rsidRPr="00D07601">
        <w:rPr>
          <w:rFonts w:cstheme="minorHAnsi"/>
          <w:sz w:val="24"/>
          <w:szCs w:val="24"/>
        </w:rPr>
        <w:t>Use Case scenario:</w:t>
      </w:r>
    </w:p>
    <w:tbl>
      <w:tblPr>
        <w:tblW w:w="0" w:type="auto"/>
        <w:tblCellMar>
          <w:left w:w="0" w:type="dxa"/>
          <w:right w:w="0" w:type="dxa"/>
        </w:tblCellMar>
        <w:tblLook w:val="0000"/>
      </w:tblPr>
      <w:tblGrid>
        <w:gridCol w:w="1802"/>
        <w:gridCol w:w="3649"/>
        <w:gridCol w:w="3553"/>
      </w:tblGrid>
      <w:tr w:rsidR="005E0E76" w:rsidRPr="00E821A8" w:rsidTr="00946F40">
        <w:tc>
          <w:tcPr>
            <w:tcW w:w="1818"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D07601" w:rsidP="00946F40">
            <w:pPr>
              <w:rPr>
                <w:rFonts w:eastAsia="MS PGothic" w:cstheme="minorHAnsi"/>
                <w:sz w:val="24"/>
                <w:szCs w:val="24"/>
              </w:rPr>
            </w:pPr>
            <w:r w:rsidRPr="00D07601">
              <w:rPr>
                <w:rFonts w:eastAsia="MS PGothic" w:cstheme="minorHAnsi"/>
                <w:sz w:val="24"/>
                <w:szCs w:val="24"/>
              </w:rPr>
              <w:t>User Case ID</w:t>
            </w:r>
          </w:p>
        </w:tc>
        <w:tc>
          <w:tcPr>
            <w:tcW w:w="7398"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5E0E76" w:rsidRPr="00E821A8" w:rsidRDefault="00D07601" w:rsidP="00946F40">
            <w:pPr>
              <w:rPr>
                <w:rFonts w:eastAsia="MS PGothic" w:cstheme="minorHAnsi"/>
                <w:sz w:val="24"/>
                <w:szCs w:val="24"/>
              </w:rPr>
            </w:pPr>
            <w:r w:rsidRPr="00D07601">
              <w:rPr>
                <w:rFonts w:eastAsia="Calibri" w:cstheme="minorHAnsi"/>
                <w:sz w:val="24"/>
                <w:szCs w:val="24"/>
              </w:rPr>
              <w:t>Requirement _UC02</w:t>
            </w:r>
          </w:p>
        </w:tc>
      </w:tr>
      <w:tr w:rsidR="005E0E76" w:rsidRPr="00E821A8"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D07601" w:rsidP="00946F40">
            <w:pPr>
              <w:rPr>
                <w:rFonts w:eastAsia="MS PGothic" w:cstheme="minorHAnsi"/>
                <w:sz w:val="24"/>
                <w:szCs w:val="24"/>
              </w:rPr>
            </w:pPr>
            <w:r w:rsidRPr="00D07601">
              <w:rPr>
                <w:rFonts w:eastAsia="MS PGothic" w:cstheme="minorHAnsi"/>
                <w:sz w:val="24"/>
                <w:szCs w:val="24"/>
              </w:rPr>
              <w:t>Name</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SimSun" w:cstheme="minorHAnsi"/>
                <w:sz w:val="24"/>
                <w:szCs w:val="24"/>
                <w:lang w:eastAsia="zh-CN"/>
              </w:rPr>
            </w:pPr>
            <w:r w:rsidRPr="00D07601">
              <w:rPr>
                <w:rFonts w:eastAsia="Calibri" w:cstheme="minorHAnsi"/>
                <w:sz w:val="24"/>
                <w:szCs w:val="24"/>
              </w:rPr>
              <w:t>Update Requirement Use Case</w:t>
            </w:r>
          </w:p>
        </w:tc>
      </w:tr>
      <w:tr w:rsidR="005E0E76" w:rsidRPr="00E821A8"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MS PGothic" w:cstheme="minorHAnsi"/>
                <w:sz w:val="24"/>
                <w:szCs w:val="24"/>
              </w:rPr>
            </w:pPr>
            <w:r w:rsidRPr="00D07601">
              <w:rPr>
                <w:rFonts w:eastAsia="MS PGothic" w:cstheme="minorHAnsi"/>
                <w:sz w:val="24"/>
                <w:szCs w:val="24"/>
              </w:rPr>
              <w:t>Goal</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SimSun" w:cstheme="minorHAnsi"/>
                <w:sz w:val="24"/>
                <w:szCs w:val="24"/>
                <w:lang w:eastAsia="zh-CN"/>
              </w:rPr>
            </w:pPr>
            <w:r w:rsidRPr="00D07601">
              <w:rPr>
                <w:rFonts w:cstheme="minorHAnsi"/>
                <w:sz w:val="24"/>
                <w:szCs w:val="24"/>
              </w:rPr>
              <w:t xml:space="preserve">This function allows user to </w:t>
            </w:r>
            <w:proofErr w:type="spellStart"/>
            <w:r w:rsidRPr="00D07601">
              <w:rPr>
                <w:rFonts w:cstheme="minorHAnsi"/>
                <w:sz w:val="24"/>
                <w:szCs w:val="24"/>
              </w:rPr>
              <w:t>updatedocument</w:t>
            </w:r>
            <w:proofErr w:type="spellEnd"/>
            <w:r w:rsidRPr="00D07601">
              <w:rPr>
                <w:rFonts w:cstheme="minorHAnsi"/>
                <w:sz w:val="24"/>
                <w:szCs w:val="24"/>
              </w:rPr>
              <w:t>, status.</w:t>
            </w:r>
          </w:p>
        </w:tc>
      </w:tr>
      <w:tr w:rsidR="005E0E76" w:rsidRPr="00E821A8"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MS PGothic" w:cstheme="minorHAnsi"/>
                <w:sz w:val="24"/>
                <w:szCs w:val="24"/>
              </w:rPr>
            </w:pPr>
            <w:r w:rsidRPr="00D07601">
              <w:rPr>
                <w:rFonts w:eastAsia="MS PGothic" w:cstheme="minorHAnsi"/>
                <w:sz w:val="24"/>
                <w:szCs w:val="24"/>
              </w:rPr>
              <w:t>Actors</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SimSun" w:cstheme="minorHAnsi"/>
                <w:sz w:val="24"/>
                <w:szCs w:val="24"/>
                <w:lang w:eastAsia="zh-CN"/>
              </w:rPr>
            </w:pPr>
            <w:r w:rsidRPr="00D07601">
              <w:rPr>
                <w:rFonts w:cstheme="minorHAnsi"/>
                <w:sz w:val="24"/>
                <w:szCs w:val="24"/>
              </w:rPr>
              <w:t xml:space="preserve">Project </w:t>
            </w:r>
            <w:r w:rsidRPr="00D07601">
              <w:rPr>
                <w:rFonts w:eastAsia="SimSun" w:cstheme="minorHAnsi"/>
                <w:sz w:val="24"/>
                <w:szCs w:val="24"/>
                <w:lang w:eastAsia="zh-CN"/>
              </w:rPr>
              <w:t>Manager, member</w:t>
            </w:r>
          </w:p>
        </w:tc>
      </w:tr>
      <w:tr w:rsidR="005E0E76" w:rsidRPr="00E821A8"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MS PGothic" w:cstheme="minorHAnsi"/>
                <w:sz w:val="24"/>
                <w:szCs w:val="24"/>
              </w:rPr>
            </w:pPr>
            <w:r w:rsidRPr="00D07601">
              <w:rPr>
                <w:rFonts w:eastAsia="MS PGothic" w:cstheme="minorHAnsi"/>
                <w:sz w:val="24"/>
                <w:szCs w:val="24"/>
              </w:rPr>
              <w:t>Pre-conditions</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SimSun" w:cstheme="minorHAnsi"/>
                <w:sz w:val="24"/>
                <w:szCs w:val="24"/>
                <w:lang w:eastAsia="zh-CN"/>
              </w:rPr>
            </w:pPr>
            <w:r w:rsidRPr="00D07601">
              <w:rPr>
                <w:rFonts w:eastAsia="SimSun" w:cstheme="minorHAnsi"/>
                <w:sz w:val="24"/>
                <w:szCs w:val="24"/>
                <w:lang w:eastAsia="zh-CN"/>
              </w:rPr>
              <w:t>N/A</w:t>
            </w:r>
          </w:p>
        </w:tc>
      </w:tr>
      <w:tr w:rsidR="005E0E76" w:rsidRPr="00E821A8"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MS PGothic" w:cstheme="minorHAnsi"/>
                <w:sz w:val="24"/>
                <w:szCs w:val="24"/>
              </w:rPr>
            </w:pPr>
            <w:r w:rsidRPr="00D07601">
              <w:rPr>
                <w:rFonts w:eastAsia="MS PGothic" w:cstheme="minorHAnsi"/>
                <w:sz w:val="24"/>
                <w:szCs w:val="24"/>
              </w:rPr>
              <w:t>Post-conditions</w:t>
            </w:r>
          </w:p>
        </w:tc>
        <w:tc>
          <w:tcPr>
            <w:tcW w:w="7398" w:type="dxa"/>
            <w:gridSpan w:val="2"/>
            <w:tcBorders>
              <w:top w:val="nil"/>
              <w:left w:val="nil"/>
              <w:right w:val="single" w:sz="8"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SimSun" w:cstheme="minorHAnsi"/>
                <w:sz w:val="24"/>
                <w:szCs w:val="24"/>
                <w:lang w:eastAsia="zh-CN"/>
              </w:rPr>
            </w:pPr>
            <w:r w:rsidRPr="00D07601">
              <w:rPr>
                <w:rFonts w:eastAsia="SimSun" w:cstheme="minorHAnsi"/>
                <w:sz w:val="24"/>
                <w:szCs w:val="24"/>
                <w:lang w:eastAsia="zh-CN"/>
              </w:rPr>
              <w:t>N/A</w:t>
            </w:r>
          </w:p>
        </w:tc>
      </w:tr>
      <w:tr w:rsidR="005E0E76" w:rsidRPr="00E821A8" w:rsidTr="00946F40">
        <w:trPr>
          <w:trHeight w:val="2743"/>
        </w:trPr>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MS PGothic" w:cstheme="minorHAnsi"/>
                <w:sz w:val="24"/>
                <w:szCs w:val="24"/>
              </w:rPr>
            </w:pPr>
            <w:r w:rsidRPr="00D07601">
              <w:rPr>
                <w:rFonts w:eastAsia="MS PGothic" w:cstheme="minorHAnsi"/>
                <w:sz w:val="24"/>
                <w:szCs w:val="24"/>
              </w:rPr>
              <w:t>Main Flow</w:t>
            </w:r>
          </w:p>
        </w:tc>
        <w:tc>
          <w:tcPr>
            <w:tcW w:w="3743"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Calibri" w:cstheme="minorHAnsi"/>
                <w:sz w:val="24"/>
                <w:szCs w:val="24"/>
              </w:rPr>
            </w:pPr>
            <w:r w:rsidRPr="00D07601">
              <w:rPr>
                <w:rFonts w:eastAsia="Calibri" w:cstheme="minorHAnsi"/>
                <w:sz w:val="24"/>
                <w:szCs w:val="24"/>
              </w:rPr>
              <w:t>1. Go to Requirement page. Choose requirement, Click “Update” button.</w:t>
            </w:r>
          </w:p>
          <w:p w:rsidR="005E0E76" w:rsidRPr="00E821A8" w:rsidRDefault="00D07601" w:rsidP="00946F40">
            <w:pPr>
              <w:rPr>
                <w:rFonts w:eastAsia="SimSun" w:cstheme="minorHAnsi"/>
                <w:sz w:val="24"/>
                <w:szCs w:val="24"/>
                <w:lang w:eastAsia="zh-CN"/>
              </w:rPr>
            </w:pPr>
            <w:r w:rsidRPr="00D07601">
              <w:rPr>
                <w:rFonts w:eastAsia="SimSun" w:cstheme="minorHAnsi"/>
                <w:sz w:val="24"/>
                <w:szCs w:val="24"/>
                <w:lang w:eastAsia="zh-CN"/>
              </w:rPr>
              <w:br/>
              <w:t>3. Fill needed information and click “Save” button.</w:t>
            </w:r>
          </w:p>
        </w:tc>
        <w:tc>
          <w:tcPr>
            <w:tcW w:w="3655" w:type="dxa"/>
            <w:tcBorders>
              <w:top w:val="nil"/>
              <w:left w:val="nil"/>
              <w:bottom w:val="single" w:sz="8" w:space="0" w:color="auto"/>
              <w:right w:val="single" w:sz="8" w:space="0" w:color="auto"/>
            </w:tcBorders>
            <w:shd w:val="clear" w:color="auto" w:fill="FFFF99"/>
          </w:tcPr>
          <w:p w:rsidR="005E0E76" w:rsidRPr="00E821A8" w:rsidRDefault="005E0E76" w:rsidP="00946F40">
            <w:pPr>
              <w:rPr>
                <w:rFonts w:eastAsia="SimSun" w:cstheme="minorHAnsi"/>
                <w:sz w:val="24"/>
                <w:szCs w:val="24"/>
                <w:lang w:eastAsia="zh-CN"/>
              </w:rPr>
            </w:pPr>
          </w:p>
          <w:p w:rsidR="005E0E76" w:rsidRPr="00E821A8" w:rsidRDefault="00D07601" w:rsidP="00946F40">
            <w:pPr>
              <w:rPr>
                <w:rFonts w:eastAsia="SimSun" w:cstheme="minorHAnsi"/>
                <w:sz w:val="24"/>
                <w:szCs w:val="24"/>
                <w:lang w:eastAsia="zh-CN"/>
              </w:rPr>
            </w:pPr>
            <w:r w:rsidRPr="00D07601">
              <w:rPr>
                <w:rFonts w:eastAsia="SimSun" w:cstheme="minorHAnsi"/>
                <w:sz w:val="24"/>
                <w:szCs w:val="24"/>
                <w:lang w:eastAsia="zh-CN"/>
              </w:rPr>
              <w:t xml:space="preserve"> 2. Display page with information for user to modify.</w:t>
            </w:r>
            <w:r w:rsidRPr="00D07601">
              <w:rPr>
                <w:rFonts w:eastAsia="SimSun" w:cstheme="minorHAnsi"/>
                <w:sz w:val="24"/>
                <w:szCs w:val="24"/>
                <w:lang w:eastAsia="zh-CN"/>
              </w:rPr>
              <w:br/>
            </w:r>
            <w:r w:rsidRPr="00D07601">
              <w:rPr>
                <w:rFonts w:eastAsia="SimSun" w:cstheme="minorHAnsi"/>
                <w:sz w:val="24"/>
                <w:szCs w:val="24"/>
                <w:lang w:eastAsia="zh-CN"/>
              </w:rPr>
              <w:br/>
            </w:r>
            <w:r w:rsidRPr="00D07601">
              <w:rPr>
                <w:rFonts w:eastAsia="SimSun" w:cstheme="minorHAnsi"/>
                <w:sz w:val="24"/>
                <w:szCs w:val="24"/>
                <w:lang w:eastAsia="zh-CN"/>
              </w:rPr>
              <w:br/>
              <w:t xml:space="preserve"> 4. Save updated information.</w:t>
            </w:r>
          </w:p>
        </w:tc>
      </w:tr>
      <w:tr w:rsidR="005E0E76" w:rsidRPr="00E821A8" w:rsidTr="00946F40">
        <w:trPr>
          <w:trHeight w:val="565"/>
        </w:trPr>
        <w:tc>
          <w:tcPr>
            <w:tcW w:w="1818"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E0E76" w:rsidRPr="00E821A8" w:rsidRDefault="00D07601" w:rsidP="00946F40">
            <w:pPr>
              <w:rPr>
                <w:rFonts w:eastAsia="MS PGothic" w:cstheme="minorHAnsi"/>
                <w:sz w:val="24"/>
                <w:szCs w:val="24"/>
              </w:rPr>
            </w:pPr>
            <w:r w:rsidRPr="00D07601">
              <w:rPr>
                <w:rFonts w:eastAsia="MS PGothic" w:cstheme="minorHAnsi"/>
                <w:sz w:val="24"/>
                <w:szCs w:val="24"/>
              </w:rPr>
              <w:t>Exception</w:t>
            </w:r>
          </w:p>
        </w:tc>
        <w:tc>
          <w:tcPr>
            <w:tcW w:w="7398" w:type="dxa"/>
            <w:gridSpan w:val="2"/>
            <w:tcBorders>
              <w:top w:val="nil"/>
              <w:left w:val="nil"/>
              <w:bottom w:val="single" w:sz="4" w:space="0" w:color="auto"/>
              <w:right w:val="single" w:sz="8"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SimSun" w:cstheme="minorHAnsi"/>
                <w:sz w:val="24"/>
                <w:szCs w:val="24"/>
                <w:lang w:eastAsia="zh-CN"/>
              </w:rPr>
            </w:pPr>
            <w:r w:rsidRPr="00D07601">
              <w:rPr>
                <w:rFonts w:eastAsia="SimSun" w:cstheme="minorHAnsi"/>
                <w:sz w:val="24"/>
                <w:szCs w:val="24"/>
                <w:lang w:eastAsia="zh-CN"/>
              </w:rPr>
              <w:t>N/A</w:t>
            </w:r>
          </w:p>
        </w:tc>
      </w:tr>
      <w:tr w:rsidR="005E0E76" w:rsidRPr="00E821A8"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MS PGothic" w:cstheme="minorHAnsi"/>
                <w:sz w:val="24"/>
                <w:szCs w:val="24"/>
              </w:rPr>
            </w:pPr>
            <w:r w:rsidRPr="00D07601">
              <w:rPr>
                <w:rFonts w:eastAsia="MS PGothic" w:cstheme="minorHAnsi"/>
                <w:sz w:val="24"/>
                <w:szCs w:val="24"/>
              </w:rPr>
              <w:t>Open Issues</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MS PGothic" w:cstheme="minorHAnsi"/>
                <w:sz w:val="24"/>
                <w:szCs w:val="24"/>
              </w:rPr>
            </w:pPr>
            <w:r w:rsidRPr="00D07601">
              <w:rPr>
                <w:rFonts w:eastAsia="MS PGothic" w:cstheme="minorHAnsi"/>
                <w:sz w:val="24"/>
                <w:szCs w:val="24"/>
              </w:rPr>
              <w:t>N/A</w:t>
            </w:r>
          </w:p>
        </w:tc>
      </w:tr>
      <w:tr w:rsidR="005E0E76" w:rsidRPr="00E821A8"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MS PGothic" w:cstheme="minorHAnsi"/>
                <w:sz w:val="24"/>
                <w:szCs w:val="24"/>
              </w:rPr>
            </w:pPr>
            <w:r w:rsidRPr="00D07601">
              <w:rPr>
                <w:rFonts w:cstheme="minorHAnsi"/>
                <w:sz w:val="24"/>
                <w:szCs w:val="24"/>
              </w:rPr>
              <w:t>Relationship</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MS PGothic" w:cstheme="minorHAnsi"/>
                <w:sz w:val="24"/>
                <w:szCs w:val="24"/>
              </w:rPr>
            </w:pPr>
            <w:r w:rsidRPr="00D07601">
              <w:rPr>
                <w:rFonts w:eastAsia="MS PGothic" w:cstheme="minorHAnsi"/>
                <w:sz w:val="24"/>
                <w:szCs w:val="24"/>
              </w:rPr>
              <w:t>N/A</w:t>
            </w:r>
          </w:p>
        </w:tc>
      </w:tr>
      <w:tr w:rsidR="005E0E76" w:rsidRPr="00E821A8"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MS PGothic" w:cstheme="minorHAnsi"/>
                <w:sz w:val="24"/>
                <w:szCs w:val="24"/>
              </w:rPr>
            </w:pPr>
            <w:r w:rsidRPr="00D07601">
              <w:rPr>
                <w:rFonts w:cstheme="minorHAnsi"/>
                <w:sz w:val="24"/>
                <w:szCs w:val="24"/>
              </w:rPr>
              <w:t>Business rule</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MS PGothic" w:cstheme="minorHAnsi"/>
                <w:sz w:val="24"/>
                <w:szCs w:val="24"/>
              </w:rPr>
            </w:pPr>
            <w:r w:rsidRPr="00D07601">
              <w:rPr>
                <w:rFonts w:eastAsia="MS PGothic" w:cstheme="minorHAnsi"/>
                <w:sz w:val="24"/>
                <w:szCs w:val="24"/>
              </w:rPr>
              <w:t>N/A</w:t>
            </w:r>
          </w:p>
        </w:tc>
      </w:tr>
      <w:tr w:rsidR="005E0E76" w:rsidRPr="00E821A8"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MS PGothic" w:cstheme="minorHAnsi"/>
                <w:sz w:val="24"/>
                <w:szCs w:val="24"/>
              </w:rPr>
            </w:pPr>
            <w:r w:rsidRPr="00D07601">
              <w:rPr>
                <w:rFonts w:cstheme="minorHAnsi"/>
                <w:sz w:val="24"/>
                <w:szCs w:val="24"/>
              </w:rPr>
              <w:t>Priority</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MS PGothic" w:cstheme="minorHAnsi"/>
                <w:sz w:val="24"/>
                <w:szCs w:val="24"/>
              </w:rPr>
            </w:pPr>
            <w:r w:rsidRPr="00D07601">
              <w:rPr>
                <w:rFonts w:eastAsia="MS PGothic" w:cstheme="minorHAnsi"/>
                <w:sz w:val="24"/>
                <w:szCs w:val="24"/>
              </w:rPr>
              <w:t>5</w:t>
            </w:r>
          </w:p>
        </w:tc>
      </w:tr>
    </w:tbl>
    <w:p w:rsidR="005E0E76" w:rsidRPr="00E821A8" w:rsidRDefault="005E0E76" w:rsidP="005E0E76">
      <w:pPr>
        <w:rPr>
          <w:rFonts w:cstheme="minorHAnsi"/>
          <w:sz w:val="24"/>
          <w:szCs w:val="24"/>
        </w:rPr>
      </w:pPr>
    </w:p>
    <w:p w:rsidR="005E0E76" w:rsidRPr="00E821A8" w:rsidRDefault="005E0E76" w:rsidP="005E0E76">
      <w:pPr>
        <w:rPr>
          <w:rFonts w:cstheme="minorHAnsi"/>
          <w:sz w:val="24"/>
          <w:szCs w:val="24"/>
        </w:rPr>
      </w:pPr>
      <w:bookmarkStart w:id="300" w:name="_Toc326241068"/>
    </w:p>
    <w:p w:rsidR="005E0E76" w:rsidRPr="00E821A8" w:rsidRDefault="00D07601" w:rsidP="00881D40">
      <w:pPr>
        <w:pStyle w:val="Heading4"/>
        <w:rPr>
          <w:rFonts w:asciiTheme="minorHAnsi" w:hAnsiTheme="minorHAnsi" w:cstheme="minorHAnsi"/>
          <w:sz w:val="24"/>
          <w:szCs w:val="24"/>
        </w:rPr>
      </w:pPr>
      <w:bookmarkStart w:id="301" w:name="_Toc332351180"/>
      <w:r w:rsidRPr="00D07601">
        <w:rPr>
          <w:rFonts w:asciiTheme="minorHAnsi" w:hAnsiTheme="minorHAnsi" w:cstheme="minorHAnsi"/>
          <w:sz w:val="24"/>
          <w:szCs w:val="24"/>
        </w:rPr>
        <w:t>2.4.28 Delete Requirement</w:t>
      </w:r>
      <w:bookmarkEnd w:id="301"/>
    </w:p>
    <w:bookmarkEnd w:id="300"/>
    <w:p w:rsidR="005E0E76" w:rsidRPr="00E821A8" w:rsidRDefault="005E0E76" w:rsidP="005E0E76">
      <w:pPr>
        <w:rPr>
          <w:rFonts w:cstheme="minorHAnsi"/>
          <w:sz w:val="24"/>
          <w:szCs w:val="24"/>
        </w:rPr>
      </w:pPr>
      <w:r w:rsidRPr="00E821A8">
        <w:rPr>
          <w:rFonts w:cstheme="minorHAnsi"/>
          <w:sz w:val="24"/>
          <w:szCs w:val="24"/>
        </w:rPr>
        <w:object w:dxaOrig="3218" w:dyaOrig="1661">
          <v:shape id="_x0000_i1082" type="#_x0000_t75" style="width:159.9pt;height:82.9pt" o:ole="">
            <v:imagedata r:id="rId129" o:title=""/>
          </v:shape>
          <o:OLEObject Type="Embed" ProgID="Visio.Drawing.11" ShapeID="_x0000_i1082" DrawAspect="Content" ObjectID="_1406444875" r:id="rId130"/>
        </w:object>
      </w:r>
    </w:p>
    <w:p w:rsidR="005E0E76" w:rsidRPr="00E821A8" w:rsidRDefault="00D07601" w:rsidP="005E0E76">
      <w:pPr>
        <w:rPr>
          <w:rFonts w:cstheme="minorHAnsi"/>
          <w:sz w:val="24"/>
          <w:szCs w:val="24"/>
        </w:rPr>
      </w:pPr>
      <w:r w:rsidRPr="00D07601">
        <w:rPr>
          <w:rFonts w:cstheme="minorHAnsi"/>
          <w:sz w:val="24"/>
          <w:szCs w:val="24"/>
        </w:rPr>
        <w:t>Use Case scenario:</w:t>
      </w:r>
    </w:p>
    <w:tbl>
      <w:tblPr>
        <w:tblW w:w="0" w:type="auto"/>
        <w:tblCellMar>
          <w:left w:w="0" w:type="dxa"/>
          <w:right w:w="0" w:type="dxa"/>
        </w:tblCellMar>
        <w:tblLook w:val="0000"/>
      </w:tblPr>
      <w:tblGrid>
        <w:gridCol w:w="1801"/>
        <w:gridCol w:w="3647"/>
        <w:gridCol w:w="3556"/>
      </w:tblGrid>
      <w:tr w:rsidR="005E0E76" w:rsidRPr="00E821A8" w:rsidTr="00946F40">
        <w:tc>
          <w:tcPr>
            <w:tcW w:w="1818"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D07601" w:rsidP="00946F40">
            <w:pPr>
              <w:rPr>
                <w:rFonts w:eastAsia="MS PGothic" w:cstheme="minorHAnsi"/>
                <w:sz w:val="24"/>
                <w:szCs w:val="24"/>
              </w:rPr>
            </w:pPr>
            <w:r w:rsidRPr="00D07601">
              <w:rPr>
                <w:rFonts w:eastAsia="MS PGothic" w:cstheme="minorHAnsi"/>
                <w:sz w:val="24"/>
                <w:szCs w:val="24"/>
              </w:rPr>
              <w:lastRenderedPageBreak/>
              <w:t>User Case ID</w:t>
            </w:r>
          </w:p>
        </w:tc>
        <w:tc>
          <w:tcPr>
            <w:tcW w:w="7398"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5E0E76" w:rsidRPr="00E821A8" w:rsidRDefault="00D07601" w:rsidP="00946F40">
            <w:pPr>
              <w:rPr>
                <w:rFonts w:eastAsia="MS PGothic" w:cstheme="minorHAnsi"/>
                <w:sz w:val="24"/>
                <w:szCs w:val="24"/>
              </w:rPr>
            </w:pPr>
            <w:r w:rsidRPr="00D07601">
              <w:rPr>
                <w:rFonts w:eastAsia="Calibri" w:cstheme="minorHAnsi"/>
                <w:sz w:val="24"/>
                <w:szCs w:val="24"/>
              </w:rPr>
              <w:t>Requirement _UC03</w:t>
            </w:r>
          </w:p>
        </w:tc>
      </w:tr>
      <w:tr w:rsidR="005E0E76" w:rsidRPr="00E821A8"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D07601" w:rsidP="00946F40">
            <w:pPr>
              <w:rPr>
                <w:rFonts w:eastAsia="MS PGothic" w:cstheme="minorHAnsi"/>
                <w:sz w:val="24"/>
                <w:szCs w:val="24"/>
              </w:rPr>
            </w:pPr>
            <w:r w:rsidRPr="00D07601">
              <w:rPr>
                <w:rFonts w:eastAsia="MS PGothic" w:cstheme="minorHAnsi"/>
                <w:sz w:val="24"/>
                <w:szCs w:val="24"/>
              </w:rPr>
              <w:t>Name</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SimSun" w:cstheme="minorHAnsi"/>
                <w:sz w:val="24"/>
                <w:szCs w:val="24"/>
                <w:lang w:eastAsia="zh-CN"/>
              </w:rPr>
            </w:pPr>
            <w:r w:rsidRPr="00D07601">
              <w:rPr>
                <w:rFonts w:eastAsia="Calibri" w:cstheme="minorHAnsi"/>
                <w:sz w:val="24"/>
                <w:szCs w:val="24"/>
              </w:rPr>
              <w:t>Add Requirement Use Case</w:t>
            </w:r>
          </w:p>
        </w:tc>
      </w:tr>
      <w:tr w:rsidR="005E0E76" w:rsidRPr="00E821A8"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MS PGothic" w:cstheme="minorHAnsi"/>
                <w:sz w:val="24"/>
                <w:szCs w:val="24"/>
              </w:rPr>
            </w:pPr>
            <w:r w:rsidRPr="00D07601">
              <w:rPr>
                <w:rFonts w:eastAsia="MS PGothic" w:cstheme="minorHAnsi"/>
                <w:sz w:val="24"/>
                <w:szCs w:val="24"/>
              </w:rPr>
              <w:t>Goal</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SimSun" w:cstheme="minorHAnsi"/>
                <w:sz w:val="24"/>
                <w:szCs w:val="24"/>
                <w:lang w:eastAsia="zh-CN"/>
              </w:rPr>
            </w:pPr>
            <w:r w:rsidRPr="00D07601">
              <w:rPr>
                <w:rFonts w:cstheme="minorHAnsi"/>
                <w:sz w:val="24"/>
                <w:szCs w:val="24"/>
              </w:rPr>
              <w:t>This function allows user to delete requirement.</w:t>
            </w:r>
          </w:p>
        </w:tc>
      </w:tr>
      <w:tr w:rsidR="005E0E76" w:rsidRPr="00E821A8"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MS PGothic" w:cstheme="minorHAnsi"/>
                <w:sz w:val="24"/>
                <w:szCs w:val="24"/>
              </w:rPr>
            </w:pPr>
            <w:r w:rsidRPr="00D07601">
              <w:rPr>
                <w:rFonts w:eastAsia="MS PGothic" w:cstheme="minorHAnsi"/>
                <w:sz w:val="24"/>
                <w:szCs w:val="24"/>
              </w:rPr>
              <w:t>Actors</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SimSun" w:cstheme="minorHAnsi"/>
                <w:sz w:val="24"/>
                <w:szCs w:val="24"/>
                <w:lang w:eastAsia="zh-CN"/>
              </w:rPr>
            </w:pPr>
            <w:r w:rsidRPr="00D07601">
              <w:rPr>
                <w:rFonts w:cstheme="minorHAnsi"/>
                <w:sz w:val="24"/>
                <w:szCs w:val="24"/>
              </w:rPr>
              <w:t xml:space="preserve">Project </w:t>
            </w:r>
            <w:r w:rsidRPr="00D07601">
              <w:rPr>
                <w:rFonts w:eastAsia="SimSun" w:cstheme="minorHAnsi"/>
                <w:sz w:val="24"/>
                <w:szCs w:val="24"/>
                <w:lang w:eastAsia="zh-CN"/>
              </w:rPr>
              <w:t>Manager</w:t>
            </w:r>
          </w:p>
        </w:tc>
      </w:tr>
      <w:tr w:rsidR="005E0E76" w:rsidRPr="00E821A8"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MS PGothic" w:cstheme="minorHAnsi"/>
                <w:sz w:val="24"/>
                <w:szCs w:val="24"/>
              </w:rPr>
            </w:pPr>
            <w:r w:rsidRPr="00D07601">
              <w:rPr>
                <w:rFonts w:eastAsia="MS PGothic" w:cstheme="minorHAnsi"/>
                <w:sz w:val="24"/>
                <w:szCs w:val="24"/>
              </w:rPr>
              <w:t>Pre-conditions</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SimSun" w:cstheme="minorHAnsi"/>
                <w:sz w:val="24"/>
                <w:szCs w:val="24"/>
                <w:lang w:eastAsia="zh-CN"/>
              </w:rPr>
            </w:pPr>
            <w:r w:rsidRPr="00D07601">
              <w:rPr>
                <w:rFonts w:eastAsia="SimSun" w:cstheme="minorHAnsi"/>
                <w:sz w:val="24"/>
                <w:szCs w:val="24"/>
                <w:lang w:eastAsia="zh-CN"/>
              </w:rPr>
              <w:t xml:space="preserve">Users must log in with role “Project Manager”; </w:t>
            </w:r>
          </w:p>
        </w:tc>
      </w:tr>
      <w:tr w:rsidR="005E0E76" w:rsidRPr="00E821A8"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MS PGothic" w:cstheme="minorHAnsi"/>
                <w:sz w:val="24"/>
                <w:szCs w:val="24"/>
              </w:rPr>
            </w:pPr>
            <w:r w:rsidRPr="00D07601">
              <w:rPr>
                <w:rFonts w:eastAsia="MS PGothic" w:cstheme="minorHAnsi"/>
                <w:sz w:val="24"/>
                <w:szCs w:val="24"/>
              </w:rPr>
              <w:t>Post-conditions</w:t>
            </w:r>
          </w:p>
        </w:tc>
        <w:tc>
          <w:tcPr>
            <w:tcW w:w="7398" w:type="dxa"/>
            <w:gridSpan w:val="2"/>
            <w:tcBorders>
              <w:top w:val="nil"/>
              <w:left w:val="nil"/>
              <w:right w:val="single" w:sz="8"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SimSun" w:cstheme="minorHAnsi"/>
                <w:sz w:val="24"/>
                <w:szCs w:val="24"/>
                <w:lang w:eastAsia="zh-CN"/>
              </w:rPr>
            </w:pPr>
            <w:r w:rsidRPr="00D07601">
              <w:rPr>
                <w:rFonts w:eastAsia="SimSun" w:cstheme="minorHAnsi"/>
                <w:sz w:val="24"/>
                <w:szCs w:val="24"/>
                <w:lang w:eastAsia="zh-CN"/>
              </w:rPr>
              <w:t>N/A</w:t>
            </w:r>
          </w:p>
        </w:tc>
      </w:tr>
      <w:tr w:rsidR="005E0E76" w:rsidRPr="00E821A8" w:rsidTr="00946F40">
        <w:trPr>
          <w:trHeight w:val="2743"/>
        </w:trPr>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MS PGothic" w:cstheme="minorHAnsi"/>
                <w:sz w:val="24"/>
                <w:szCs w:val="24"/>
              </w:rPr>
            </w:pPr>
            <w:r w:rsidRPr="00D07601">
              <w:rPr>
                <w:rFonts w:eastAsia="MS PGothic" w:cstheme="minorHAnsi"/>
                <w:sz w:val="24"/>
                <w:szCs w:val="24"/>
              </w:rPr>
              <w:t>Main Flow</w:t>
            </w:r>
          </w:p>
        </w:tc>
        <w:tc>
          <w:tcPr>
            <w:tcW w:w="3743"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Calibri" w:cstheme="minorHAnsi"/>
                <w:sz w:val="24"/>
                <w:szCs w:val="24"/>
              </w:rPr>
            </w:pPr>
            <w:r w:rsidRPr="00D07601">
              <w:rPr>
                <w:rFonts w:eastAsia="Calibri" w:cstheme="minorHAnsi"/>
                <w:sz w:val="24"/>
                <w:szCs w:val="24"/>
              </w:rPr>
              <w:t>1. Go to Requirement page. Choose requirement, Click “Delete” button.</w:t>
            </w:r>
          </w:p>
          <w:p w:rsidR="005E0E76" w:rsidRPr="00E821A8" w:rsidRDefault="00D07601" w:rsidP="00946F40">
            <w:pPr>
              <w:rPr>
                <w:rFonts w:eastAsia="SimSun" w:cstheme="minorHAnsi"/>
                <w:sz w:val="24"/>
                <w:szCs w:val="24"/>
                <w:lang w:eastAsia="zh-CN"/>
              </w:rPr>
            </w:pPr>
            <w:r w:rsidRPr="00D07601">
              <w:rPr>
                <w:rFonts w:eastAsia="SimSun" w:cstheme="minorHAnsi"/>
                <w:sz w:val="24"/>
                <w:szCs w:val="24"/>
                <w:lang w:eastAsia="zh-CN"/>
              </w:rPr>
              <w:br/>
              <w:t>3. Click “Yes” button.</w:t>
            </w:r>
          </w:p>
        </w:tc>
        <w:tc>
          <w:tcPr>
            <w:tcW w:w="3655" w:type="dxa"/>
            <w:tcBorders>
              <w:top w:val="nil"/>
              <w:left w:val="nil"/>
              <w:bottom w:val="single" w:sz="8" w:space="0" w:color="auto"/>
              <w:right w:val="single" w:sz="8" w:space="0" w:color="auto"/>
            </w:tcBorders>
            <w:shd w:val="clear" w:color="auto" w:fill="FFFF99"/>
          </w:tcPr>
          <w:p w:rsidR="005E0E76" w:rsidRPr="00E821A8" w:rsidRDefault="005E0E76" w:rsidP="00946F40">
            <w:pPr>
              <w:rPr>
                <w:rFonts w:eastAsia="SimSun" w:cstheme="minorHAnsi"/>
                <w:sz w:val="24"/>
                <w:szCs w:val="24"/>
                <w:lang w:eastAsia="zh-CN"/>
              </w:rPr>
            </w:pPr>
          </w:p>
          <w:p w:rsidR="005E0E76" w:rsidRPr="00E821A8" w:rsidRDefault="00D07601" w:rsidP="00946F40">
            <w:pPr>
              <w:rPr>
                <w:rFonts w:eastAsia="SimSun" w:cstheme="minorHAnsi"/>
                <w:sz w:val="24"/>
                <w:szCs w:val="24"/>
                <w:lang w:eastAsia="zh-CN"/>
              </w:rPr>
            </w:pPr>
            <w:r w:rsidRPr="00D07601">
              <w:rPr>
                <w:rFonts w:eastAsia="SimSun" w:cstheme="minorHAnsi"/>
                <w:sz w:val="24"/>
                <w:szCs w:val="24"/>
                <w:lang w:eastAsia="zh-CN"/>
              </w:rPr>
              <w:t xml:space="preserve"> 2. Display confirm box.</w:t>
            </w:r>
            <w:r w:rsidRPr="00D07601">
              <w:rPr>
                <w:rFonts w:eastAsia="SimSun" w:cstheme="minorHAnsi"/>
                <w:sz w:val="24"/>
                <w:szCs w:val="24"/>
                <w:lang w:eastAsia="zh-CN"/>
              </w:rPr>
              <w:br/>
            </w:r>
            <w:r w:rsidRPr="00D07601">
              <w:rPr>
                <w:rFonts w:eastAsia="SimSun" w:cstheme="minorHAnsi"/>
                <w:sz w:val="24"/>
                <w:szCs w:val="24"/>
                <w:lang w:eastAsia="zh-CN"/>
              </w:rPr>
              <w:br/>
            </w:r>
            <w:r w:rsidRPr="00D07601">
              <w:rPr>
                <w:rFonts w:eastAsia="SimSun" w:cstheme="minorHAnsi"/>
                <w:sz w:val="24"/>
                <w:szCs w:val="24"/>
                <w:lang w:eastAsia="zh-CN"/>
              </w:rPr>
              <w:br/>
              <w:t xml:space="preserve"> 4. Delete Requirement.</w:t>
            </w:r>
          </w:p>
        </w:tc>
      </w:tr>
      <w:tr w:rsidR="005E0E76" w:rsidRPr="00E821A8" w:rsidTr="00946F40">
        <w:trPr>
          <w:trHeight w:val="565"/>
        </w:trPr>
        <w:tc>
          <w:tcPr>
            <w:tcW w:w="1818"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E0E76" w:rsidRPr="00E821A8" w:rsidRDefault="00D07601" w:rsidP="00946F40">
            <w:pPr>
              <w:rPr>
                <w:rFonts w:eastAsia="MS PGothic" w:cstheme="minorHAnsi"/>
                <w:sz w:val="24"/>
                <w:szCs w:val="24"/>
              </w:rPr>
            </w:pPr>
            <w:r w:rsidRPr="00D07601">
              <w:rPr>
                <w:rFonts w:eastAsia="MS PGothic" w:cstheme="minorHAnsi"/>
                <w:sz w:val="24"/>
                <w:szCs w:val="24"/>
              </w:rPr>
              <w:t>Exception</w:t>
            </w:r>
          </w:p>
        </w:tc>
        <w:tc>
          <w:tcPr>
            <w:tcW w:w="7398" w:type="dxa"/>
            <w:gridSpan w:val="2"/>
            <w:tcBorders>
              <w:top w:val="nil"/>
              <w:left w:val="nil"/>
              <w:bottom w:val="single" w:sz="4" w:space="0" w:color="auto"/>
              <w:right w:val="single" w:sz="8"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SimSun" w:cstheme="minorHAnsi"/>
                <w:sz w:val="24"/>
                <w:szCs w:val="24"/>
                <w:lang w:eastAsia="zh-CN"/>
              </w:rPr>
            </w:pPr>
            <w:r w:rsidRPr="00D07601">
              <w:rPr>
                <w:rFonts w:eastAsia="SimSun" w:cstheme="minorHAnsi"/>
                <w:sz w:val="24"/>
                <w:szCs w:val="24"/>
                <w:lang w:eastAsia="zh-CN"/>
              </w:rPr>
              <w:t>N/A</w:t>
            </w:r>
          </w:p>
        </w:tc>
      </w:tr>
      <w:tr w:rsidR="005E0E76" w:rsidRPr="00E821A8"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MS PGothic" w:cstheme="minorHAnsi"/>
                <w:sz w:val="24"/>
                <w:szCs w:val="24"/>
              </w:rPr>
            </w:pPr>
            <w:r w:rsidRPr="00D07601">
              <w:rPr>
                <w:rFonts w:eastAsia="MS PGothic" w:cstheme="minorHAnsi"/>
                <w:sz w:val="24"/>
                <w:szCs w:val="24"/>
              </w:rPr>
              <w:t>Open Issues</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MS PGothic" w:cstheme="minorHAnsi"/>
                <w:sz w:val="24"/>
                <w:szCs w:val="24"/>
              </w:rPr>
            </w:pPr>
            <w:r w:rsidRPr="00D07601">
              <w:rPr>
                <w:rFonts w:eastAsia="MS PGothic" w:cstheme="minorHAnsi"/>
                <w:sz w:val="24"/>
                <w:szCs w:val="24"/>
              </w:rPr>
              <w:t>N/A</w:t>
            </w:r>
          </w:p>
        </w:tc>
      </w:tr>
      <w:tr w:rsidR="005E0E76" w:rsidRPr="00E821A8"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MS PGothic" w:cstheme="minorHAnsi"/>
                <w:sz w:val="24"/>
                <w:szCs w:val="24"/>
              </w:rPr>
            </w:pPr>
            <w:r w:rsidRPr="00D07601">
              <w:rPr>
                <w:rFonts w:cstheme="minorHAnsi"/>
                <w:sz w:val="24"/>
                <w:szCs w:val="24"/>
              </w:rPr>
              <w:t>Relationship</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MS PGothic" w:cstheme="minorHAnsi"/>
                <w:sz w:val="24"/>
                <w:szCs w:val="24"/>
              </w:rPr>
            </w:pPr>
            <w:r w:rsidRPr="00D07601">
              <w:rPr>
                <w:rFonts w:eastAsia="MS PGothic" w:cstheme="minorHAnsi"/>
                <w:sz w:val="24"/>
                <w:szCs w:val="24"/>
              </w:rPr>
              <w:t>N/A</w:t>
            </w:r>
          </w:p>
        </w:tc>
      </w:tr>
      <w:tr w:rsidR="005E0E76" w:rsidRPr="00E821A8"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MS PGothic" w:cstheme="minorHAnsi"/>
                <w:sz w:val="24"/>
                <w:szCs w:val="24"/>
              </w:rPr>
            </w:pPr>
            <w:r w:rsidRPr="00D07601">
              <w:rPr>
                <w:rFonts w:cstheme="minorHAnsi"/>
                <w:sz w:val="24"/>
                <w:szCs w:val="24"/>
              </w:rPr>
              <w:t>Business rule</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MS PGothic" w:cstheme="minorHAnsi"/>
                <w:sz w:val="24"/>
                <w:szCs w:val="24"/>
              </w:rPr>
            </w:pPr>
            <w:r w:rsidRPr="00D07601">
              <w:rPr>
                <w:rFonts w:eastAsia="MS PGothic" w:cstheme="minorHAnsi"/>
                <w:sz w:val="24"/>
                <w:szCs w:val="24"/>
              </w:rPr>
              <w:t>N/A</w:t>
            </w:r>
          </w:p>
        </w:tc>
      </w:tr>
      <w:tr w:rsidR="005E0E76" w:rsidRPr="00E821A8"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MS PGothic" w:cstheme="minorHAnsi"/>
                <w:sz w:val="24"/>
                <w:szCs w:val="24"/>
              </w:rPr>
            </w:pPr>
            <w:r w:rsidRPr="00D07601">
              <w:rPr>
                <w:rFonts w:cstheme="minorHAnsi"/>
                <w:sz w:val="24"/>
                <w:szCs w:val="24"/>
              </w:rPr>
              <w:t>Priority</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MS PGothic" w:cstheme="minorHAnsi"/>
                <w:sz w:val="24"/>
                <w:szCs w:val="24"/>
              </w:rPr>
            </w:pPr>
            <w:r w:rsidRPr="00D07601">
              <w:rPr>
                <w:rFonts w:eastAsia="MS PGothic" w:cstheme="minorHAnsi"/>
                <w:sz w:val="24"/>
                <w:szCs w:val="24"/>
              </w:rPr>
              <w:t>5</w:t>
            </w:r>
          </w:p>
        </w:tc>
      </w:tr>
    </w:tbl>
    <w:p w:rsidR="005E0E76" w:rsidRPr="00E821A8" w:rsidRDefault="005E0E76" w:rsidP="005E0E76">
      <w:pPr>
        <w:rPr>
          <w:rFonts w:cstheme="minorHAnsi"/>
          <w:sz w:val="24"/>
          <w:szCs w:val="24"/>
        </w:rPr>
      </w:pPr>
    </w:p>
    <w:p w:rsidR="005E0E76" w:rsidRPr="00E821A8" w:rsidRDefault="00D07601" w:rsidP="00881D40">
      <w:pPr>
        <w:pStyle w:val="Heading4"/>
        <w:rPr>
          <w:rFonts w:asciiTheme="minorHAnsi" w:hAnsiTheme="minorHAnsi" w:cstheme="minorHAnsi"/>
          <w:sz w:val="24"/>
          <w:szCs w:val="24"/>
        </w:rPr>
      </w:pPr>
      <w:bookmarkStart w:id="302" w:name="_Toc326241069"/>
      <w:bookmarkStart w:id="303" w:name="_Toc332351181"/>
      <w:r w:rsidRPr="00D07601">
        <w:rPr>
          <w:rFonts w:asciiTheme="minorHAnsi" w:hAnsiTheme="minorHAnsi" w:cstheme="minorHAnsi"/>
          <w:sz w:val="24"/>
          <w:szCs w:val="24"/>
        </w:rPr>
        <w:t>2.4.29 Sort Requirements</w:t>
      </w:r>
      <w:bookmarkEnd w:id="302"/>
      <w:bookmarkEnd w:id="303"/>
    </w:p>
    <w:p w:rsidR="005E0E76" w:rsidRPr="00E821A8" w:rsidRDefault="00D07601" w:rsidP="005E0E76">
      <w:pPr>
        <w:rPr>
          <w:rFonts w:cstheme="minorHAnsi"/>
          <w:sz w:val="24"/>
          <w:szCs w:val="24"/>
        </w:rPr>
      </w:pPr>
      <w:r w:rsidRPr="00D07601">
        <w:rPr>
          <w:rFonts w:cstheme="minorHAnsi"/>
          <w:sz w:val="24"/>
          <w:szCs w:val="24"/>
        </w:rPr>
        <w:br/>
      </w:r>
    </w:p>
    <w:p w:rsidR="005E0E76" w:rsidRPr="00E821A8" w:rsidRDefault="005E0E76" w:rsidP="005E0E76">
      <w:pPr>
        <w:rPr>
          <w:rFonts w:cstheme="minorHAnsi"/>
          <w:sz w:val="24"/>
          <w:szCs w:val="24"/>
        </w:rPr>
      </w:pPr>
      <w:r w:rsidRPr="00E821A8">
        <w:rPr>
          <w:rFonts w:cstheme="minorHAnsi"/>
          <w:sz w:val="24"/>
          <w:szCs w:val="24"/>
        </w:rPr>
        <w:object w:dxaOrig="3207" w:dyaOrig="1661">
          <v:shape id="_x0000_i1083" type="#_x0000_t75" style="width:159.9pt;height:82.9pt" o:ole="">
            <v:imagedata r:id="rId131" o:title=""/>
          </v:shape>
          <o:OLEObject Type="Embed" ProgID="Visio.Drawing.11" ShapeID="_x0000_i1083" DrawAspect="Content" ObjectID="_1406444876" r:id="rId132"/>
        </w:object>
      </w:r>
    </w:p>
    <w:p w:rsidR="005E0E76" w:rsidRPr="00E821A8" w:rsidRDefault="00D07601" w:rsidP="005E0E76">
      <w:pPr>
        <w:rPr>
          <w:rFonts w:cstheme="minorHAnsi"/>
          <w:sz w:val="24"/>
          <w:szCs w:val="24"/>
        </w:rPr>
      </w:pPr>
      <w:r w:rsidRPr="00D07601">
        <w:rPr>
          <w:rFonts w:cstheme="minorHAnsi"/>
          <w:sz w:val="24"/>
          <w:szCs w:val="24"/>
        </w:rPr>
        <w:t>Use Case scenario:</w:t>
      </w:r>
    </w:p>
    <w:tbl>
      <w:tblPr>
        <w:tblW w:w="0" w:type="auto"/>
        <w:tblCellMar>
          <w:left w:w="0" w:type="dxa"/>
          <w:right w:w="0" w:type="dxa"/>
        </w:tblCellMar>
        <w:tblLook w:val="0000"/>
      </w:tblPr>
      <w:tblGrid>
        <w:gridCol w:w="1804"/>
        <w:gridCol w:w="3657"/>
        <w:gridCol w:w="3543"/>
      </w:tblGrid>
      <w:tr w:rsidR="005E0E76" w:rsidRPr="00E821A8" w:rsidTr="00946F40">
        <w:tc>
          <w:tcPr>
            <w:tcW w:w="1818"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D07601" w:rsidP="00946F40">
            <w:pPr>
              <w:rPr>
                <w:rFonts w:eastAsia="MS PGothic" w:cstheme="minorHAnsi"/>
                <w:sz w:val="24"/>
                <w:szCs w:val="24"/>
              </w:rPr>
            </w:pPr>
            <w:r w:rsidRPr="00D07601">
              <w:rPr>
                <w:rFonts w:eastAsia="MS PGothic" w:cstheme="minorHAnsi"/>
                <w:sz w:val="24"/>
                <w:szCs w:val="24"/>
              </w:rPr>
              <w:t>User Case ID</w:t>
            </w:r>
          </w:p>
        </w:tc>
        <w:tc>
          <w:tcPr>
            <w:tcW w:w="7398"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5E0E76" w:rsidRPr="00E821A8" w:rsidRDefault="00D07601" w:rsidP="00946F40">
            <w:pPr>
              <w:rPr>
                <w:rFonts w:eastAsia="MS PGothic" w:cstheme="minorHAnsi"/>
                <w:sz w:val="24"/>
                <w:szCs w:val="24"/>
              </w:rPr>
            </w:pPr>
            <w:r w:rsidRPr="00D07601">
              <w:rPr>
                <w:rFonts w:eastAsia="Calibri" w:cstheme="minorHAnsi"/>
                <w:sz w:val="24"/>
                <w:szCs w:val="24"/>
              </w:rPr>
              <w:t>Requirement _UC04</w:t>
            </w:r>
          </w:p>
        </w:tc>
      </w:tr>
      <w:tr w:rsidR="005E0E76" w:rsidRPr="00E821A8"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D07601" w:rsidP="00946F40">
            <w:pPr>
              <w:rPr>
                <w:rFonts w:eastAsia="MS PGothic" w:cstheme="minorHAnsi"/>
                <w:sz w:val="24"/>
                <w:szCs w:val="24"/>
              </w:rPr>
            </w:pPr>
            <w:r w:rsidRPr="00D07601">
              <w:rPr>
                <w:rFonts w:eastAsia="MS PGothic" w:cstheme="minorHAnsi"/>
                <w:sz w:val="24"/>
                <w:szCs w:val="24"/>
              </w:rPr>
              <w:t>Name</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SimSun" w:cstheme="minorHAnsi"/>
                <w:sz w:val="24"/>
                <w:szCs w:val="24"/>
                <w:lang w:eastAsia="zh-CN"/>
              </w:rPr>
            </w:pPr>
            <w:r w:rsidRPr="00D07601">
              <w:rPr>
                <w:rFonts w:eastAsia="Calibri" w:cstheme="minorHAnsi"/>
                <w:sz w:val="24"/>
                <w:szCs w:val="24"/>
              </w:rPr>
              <w:t>Sort Requirements Use Case</w:t>
            </w:r>
          </w:p>
        </w:tc>
      </w:tr>
      <w:tr w:rsidR="005E0E76" w:rsidRPr="00E821A8"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MS PGothic" w:cstheme="minorHAnsi"/>
                <w:sz w:val="24"/>
                <w:szCs w:val="24"/>
              </w:rPr>
            </w:pPr>
            <w:r w:rsidRPr="00D07601">
              <w:rPr>
                <w:rFonts w:eastAsia="MS PGothic" w:cstheme="minorHAnsi"/>
                <w:sz w:val="24"/>
                <w:szCs w:val="24"/>
              </w:rPr>
              <w:t>Goal</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SimSun" w:cstheme="minorHAnsi"/>
                <w:sz w:val="24"/>
                <w:szCs w:val="24"/>
                <w:lang w:eastAsia="zh-CN"/>
              </w:rPr>
            </w:pPr>
            <w:r w:rsidRPr="00D07601">
              <w:rPr>
                <w:rFonts w:cstheme="minorHAnsi"/>
                <w:sz w:val="24"/>
                <w:szCs w:val="24"/>
              </w:rPr>
              <w:t>This function allows user to sort, filter requirement by Size, Priority or Date.</w:t>
            </w:r>
          </w:p>
        </w:tc>
      </w:tr>
      <w:tr w:rsidR="005E0E76" w:rsidRPr="00E821A8"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MS PGothic" w:cstheme="minorHAnsi"/>
                <w:sz w:val="24"/>
                <w:szCs w:val="24"/>
              </w:rPr>
            </w:pPr>
            <w:r w:rsidRPr="00D07601">
              <w:rPr>
                <w:rFonts w:eastAsia="MS PGothic" w:cstheme="minorHAnsi"/>
                <w:sz w:val="24"/>
                <w:szCs w:val="24"/>
              </w:rPr>
              <w:t>Actors</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SimSun" w:cstheme="minorHAnsi"/>
                <w:sz w:val="24"/>
                <w:szCs w:val="24"/>
                <w:lang w:eastAsia="zh-CN"/>
              </w:rPr>
            </w:pPr>
            <w:r w:rsidRPr="00D07601">
              <w:rPr>
                <w:rFonts w:cstheme="minorHAnsi"/>
                <w:sz w:val="24"/>
                <w:szCs w:val="24"/>
              </w:rPr>
              <w:t xml:space="preserve">Project </w:t>
            </w:r>
            <w:r w:rsidRPr="00D07601">
              <w:rPr>
                <w:rFonts w:eastAsia="SimSun" w:cstheme="minorHAnsi"/>
                <w:sz w:val="24"/>
                <w:szCs w:val="24"/>
                <w:lang w:eastAsia="zh-CN"/>
              </w:rPr>
              <w:t>Manager, member</w:t>
            </w:r>
          </w:p>
        </w:tc>
      </w:tr>
      <w:tr w:rsidR="005E0E76" w:rsidRPr="00E821A8"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MS PGothic" w:cstheme="minorHAnsi"/>
                <w:sz w:val="24"/>
                <w:szCs w:val="24"/>
              </w:rPr>
            </w:pPr>
            <w:r w:rsidRPr="00D07601">
              <w:rPr>
                <w:rFonts w:eastAsia="MS PGothic" w:cstheme="minorHAnsi"/>
                <w:sz w:val="24"/>
                <w:szCs w:val="24"/>
              </w:rPr>
              <w:t>Pre-conditions</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SimSun" w:cstheme="minorHAnsi"/>
                <w:sz w:val="24"/>
                <w:szCs w:val="24"/>
                <w:lang w:eastAsia="zh-CN"/>
              </w:rPr>
            </w:pPr>
            <w:r w:rsidRPr="00D07601">
              <w:rPr>
                <w:rFonts w:eastAsia="SimSun" w:cstheme="minorHAnsi"/>
                <w:sz w:val="24"/>
                <w:szCs w:val="24"/>
                <w:lang w:eastAsia="zh-CN"/>
              </w:rPr>
              <w:t>N/A</w:t>
            </w:r>
          </w:p>
        </w:tc>
      </w:tr>
      <w:tr w:rsidR="005E0E76" w:rsidRPr="00E821A8"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MS PGothic" w:cstheme="minorHAnsi"/>
                <w:sz w:val="24"/>
                <w:szCs w:val="24"/>
              </w:rPr>
            </w:pPr>
            <w:r w:rsidRPr="00D07601">
              <w:rPr>
                <w:rFonts w:eastAsia="MS PGothic" w:cstheme="minorHAnsi"/>
                <w:sz w:val="24"/>
                <w:szCs w:val="24"/>
              </w:rPr>
              <w:lastRenderedPageBreak/>
              <w:t>Post-conditions</w:t>
            </w:r>
          </w:p>
        </w:tc>
        <w:tc>
          <w:tcPr>
            <w:tcW w:w="7398" w:type="dxa"/>
            <w:gridSpan w:val="2"/>
            <w:tcBorders>
              <w:top w:val="nil"/>
              <w:left w:val="nil"/>
              <w:right w:val="single" w:sz="8"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SimSun" w:cstheme="minorHAnsi"/>
                <w:sz w:val="24"/>
                <w:szCs w:val="24"/>
                <w:lang w:eastAsia="zh-CN"/>
              </w:rPr>
            </w:pPr>
            <w:r w:rsidRPr="00D07601">
              <w:rPr>
                <w:rFonts w:eastAsia="SimSun" w:cstheme="minorHAnsi"/>
                <w:sz w:val="24"/>
                <w:szCs w:val="24"/>
                <w:lang w:eastAsia="zh-CN"/>
              </w:rPr>
              <w:t>N/A</w:t>
            </w:r>
          </w:p>
        </w:tc>
      </w:tr>
      <w:tr w:rsidR="005E0E76" w:rsidRPr="00E821A8" w:rsidTr="00946F40">
        <w:trPr>
          <w:trHeight w:val="1645"/>
        </w:trPr>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SimSun" w:cstheme="minorHAnsi"/>
                <w:sz w:val="24"/>
                <w:szCs w:val="24"/>
                <w:lang w:eastAsia="zh-CN"/>
              </w:rPr>
            </w:pPr>
            <w:r w:rsidRPr="00D07601">
              <w:rPr>
                <w:rFonts w:eastAsia="Calibri" w:cstheme="minorHAnsi"/>
                <w:sz w:val="24"/>
                <w:szCs w:val="24"/>
              </w:rPr>
              <w:t>Main Flow</w:t>
            </w:r>
          </w:p>
          <w:p w:rsidR="005E0E76" w:rsidRPr="00E821A8" w:rsidRDefault="005E0E76" w:rsidP="00946F40">
            <w:pPr>
              <w:rPr>
                <w:rFonts w:eastAsia="SimSun" w:cstheme="minorHAnsi"/>
                <w:sz w:val="24"/>
                <w:szCs w:val="24"/>
                <w:lang w:eastAsia="zh-CN"/>
              </w:rPr>
            </w:pPr>
          </w:p>
        </w:tc>
        <w:tc>
          <w:tcPr>
            <w:tcW w:w="3743"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Calibri" w:cstheme="minorHAnsi"/>
                <w:sz w:val="24"/>
                <w:szCs w:val="24"/>
              </w:rPr>
            </w:pPr>
            <w:r w:rsidRPr="00D07601">
              <w:rPr>
                <w:rFonts w:eastAsia="Calibri" w:cstheme="minorHAnsi"/>
                <w:sz w:val="24"/>
                <w:szCs w:val="24"/>
              </w:rPr>
              <w:t>1. Go to Requirement page. Choose kind of filter (type, date, priority).</w:t>
            </w:r>
          </w:p>
          <w:p w:rsidR="005E0E76" w:rsidRPr="00E821A8" w:rsidRDefault="00D07601" w:rsidP="00946F40">
            <w:pPr>
              <w:rPr>
                <w:rFonts w:eastAsia="SimSun" w:cstheme="minorHAnsi"/>
                <w:sz w:val="24"/>
                <w:szCs w:val="24"/>
                <w:lang w:eastAsia="zh-CN"/>
              </w:rPr>
            </w:pPr>
            <w:r w:rsidRPr="00D07601">
              <w:rPr>
                <w:rFonts w:eastAsia="SimSun" w:cstheme="minorHAnsi"/>
                <w:sz w:val="24"/>
                <w:szCs w:val="24"/>
                <w:lang w:eastAsia="zh-CN"/>
              </w:rPr>
              <w:br/>
            </w:r>
          </w:p>
        </w:tc>
        <w:tc>
          <w:tcPr>
            <w:tcW w:w="3655" w:type="dxa"/>
            <w:tcBorders>
              <w:top w:val="nil"/>
              <w:left w:val="nil"/>
              <w:bottom w:val="single" w:sz="8" w:space="0" w:color="auto"/>
              <w:right w:val="single" w:sz="8" w:space="0" w:color="auto"/>
            </w:tcBorders>
            <w:shd w:val="clear" w:color="auto" w:fill="FFFF99"/>
          </w:tcPr>
          <w:p w:rsidR="005E0E76" w:rsidRPr="00E821A8" w:rsidRDefault="005E0E76" w:rsidP="00946F40">
            <w:pPr>
              <w:rPr>
                <w:rFonts w:eastAsia="SimSun" w:cstheme="minorHAnsi"/>
                <w:sz w:val="24"/>
                <w:szCs w:val="24"/>
                <w:lang w:eastAsia="zh-CN"/>
              </w:rPr>
            </w:pPr>
          </w:p>
          <w:p w:rsidR="005E0E76" w:rsidRPr="00E821A8" w:rsidRDefault="00D07601" w:rsidP="00946F40">
            <w:pPr>
              <w:rPr>
                <w:rFonts w:eastAsia="SimSun" w:cstheme="minorHAnsi"/>
                <w:sz w:val="24"/>
                <w:szCs w:val="24"/>
                <w:lang w:eastAsia="zh-CN"/>
              </w:rPr>
            </w:pPr>
            <w:r w:rsidRPr="00D07601">
              <w:rPr>
                <w:rFonts w:eastAsia="SimSun" w:cstheme="minorHAnsi"/>
                <w:sz w:val="24"/>
                <w:szCs w:val="24"/>
                <w:lang w:eastAsia="zh-CN"/>
              </w:rPr>
              <w:t>2. Sort and Display new list.</w:t>
            </w:r>
            <w:r w:rsidRPr="00D07601">
              <w:rPr>
                <w:rFonts w:eastAsia="SimSun" w:cstheme="minorHAnsi"/>
                <w:sz w:val="24"/>
                <w:szCs w:val="24"/>
                <w:lang w:eastAsia="zh-CN"/>
              </w:rPr>
              <w:br/>
            </w:r>
            <w:r w:rsidRPr="00D07601">
              <w:rPr>
                <w:rFonts w:eastAsia="SimSun" w:cstheme="minorHAnsi"/>
                <w:sz w:val="24"/>
                <w:szCs w:val="24"/>
                <w:lang w:eastAsia="zh-CN"/>
              </w:rPr>
              <w:br/>
            </w:r>
          </w:p>
        </w:tc>
      </w:tr>
      <w:tr w:rsidR="005E0E76" w:rsidRPr="00E821A8" w:rsidTr="00946F40">
        <w:trPr>
          <w:trHeight w:val="565"/>
        </w:trPr>
        <w:tc>
          <w:tcPr>
            <w:tcW w:w="1818"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E0E76" w:rsidRPr="00E821A8" w:rsidRDefault="00D07601" w:rsidP="00946F40">
            <w:pPr>
              <w:rPr>
                <w:rFonts w:eastAsia="MS PGothic" w:cstheme="minorHAnsi"/>
                <w:sz w:val="24"/>
                <w:szCs w:val="24"/>
              </w:rPr>
            </w:pPr>
            <w:r w:rsidRPr="00D07601">
              <w:rPr>
                <w:rFonts w:eastAsia="MS PGothic" w:cstheme="minorHAnsi"/>
                <w:sz w:val="24"/>
                <w:szCs w:val="24"/>
              </w:rPr>
              <w:t>Exception</w:t>
            </w:r>
          </w:p>
        </w:tc>
        <w:tc>
          <w:tcPr>
            <w:tcW w:w="7398" w:type="dxa"/>
            <w:gridSpan w:val="2"/>
            <w:tcBorders>
              <w:top w:val="nil"/>
              <w:left w:val="nil"/>
              <w:bottom w:val="single" w:sz="4" w:space="0" w:color="auto"/>
              <w:right w:val="single" w:sz="8"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SimSun" w:cstheme="minorHAnsi"/>
                <w:sz w:val="24"/>
                <w:szCs w:val="24"/>
                <w:lang w:eastAsia="zh-CN"/>
              </w:rPr>
            </w:pPr>
            <w:r w:rsidRPr="00D07601">
              <w:rPr>
                <w:rFonts w:eastAsia="SimSun" w:cstheme="minorHAnsi"/>
                <w:sz w:val="24"/>
                <w:szCs w:val="24"/>
                <w:lang w:eastAsia="zh-CN"/>
              </w:rPr>
              <w:t>N/A</w:t>
            </w:r>
          </w:p>
        </w:tc>
      </w:tr>
      <w:tr w:rsidR="005E0E76" w:rsidRPr="00E821A8"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MS PGothic" w:cstheme="minorHAnsi"/>
                <w:sz w:val="24"/>
                <w:szCs w:val="24"/>
              </w:rPr>
            </w:pPr>
            <w:r w:rsidRPr="00D07601">
              <w:rPr>
                <w:rFonts w:eastAsia="MS PGothic" w:cstheme="minorHAnsi"/>
                <w:sz w:val="24"/>
                <w:szCs w:val="24"/>
              </w:rPr>
              <w:t>Open Issues</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MS PGothic" w:cstheme="minorHAnsi"/>
                <w:sz w:val="24"/>
                <w:szCs w:val="24"/>
              </w:rPr>
            </w:pPr>
            <w:r w:rsidRPr="00D07601">
              <w:rPr>
                <w:rFonts w:eastAsia="MS PGothic" w:cstheme="minorHAnsi"/>
                <w:sz w:val="24"/>
                <w:szCs w:val="24"/>
              </w:rPr>
              <w:t>Sort by user and last modified?</w:t>
            </w:r>
          </w:p>
        </w:tc>
      </w:tr>
      <w:tr w:rsidR="005E0E76" w:rsidRPr="00E821A8"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MS PGothic" w:cstheme="minorHAnsi"/>
                <w:sz w:val="24"/>
                <w:szCs w:val="24"/>
              </w:rPr>
            </w:pPr>
            <w:r w:rsidRPr="00D07601">
              <w:rPr>
                <w:rFonts w:cstheme="minorHAnsi"/>
                <w:sz w:val="24"/>
                <w:szCs w:val="24"/>
              </w:rPr>
              <w:t>Relationship</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MS PGothic" w:cstheme="minorHAnsi"/>
                <w:sz w:val="24"/>
                <w:szCs w:val="24"/>
              </w:rPr>
            </w:pPr>
            <w:r w:rsidRPr="00D07601">
              <w:rPr>
                <w:rFonts w:eastAsia="MS PGothic" w:cstheme="minorHAnsi"/>
                <w:sz w:val="24"/>
                <w:szCs w:val="24"/>
              </w:rPr>
              <w:t>N/A</w:t>
            </w:r>
          </w:p>
        </w:tc>
      </w:tr>
      <w:tr w:rsidR="005E0E76" w:rsidRPr="00E821A8"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MS PGothic" w:cstheme="minorHAnsi"/>
                <w:sz w:val="24"/>
                <w:szCs w:val="24"/>
              </w:rPr>
            </w:pPr>
            <w:r w:rsidRPr="00D07601">
              <w:rPr>
                <w:rFonts w:cstheme="minorHAnsi"/>
                <w:sz w:val="24"/>
                <w:szCs w:val="24"/>
              </w:rPr>
              <w:t>Business rule</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MS PGothic" w:cstheme="minorHAnsi"/>
                <w:sz w:val="24"/>
                <w:szCs w:val="24"/>
              </w:rPr>
            </w:pPr>
            <w:r w:rsidRPr="00D07601">
              <w:rPr>
                <w:rFonts w:eastAsia="MS PGothic" w:cstheme="minorHAnsi"/>
                <w:sz w:val="24"/>
                <w:szCs w:val="24"/>
              </w:rPr>
              <w:t>N/A</w:t>
            </w:r>
          </w:p>
        </w:tc>
      </w:tr>
      <w:tr w:rsidR="005E0E76" w:rsidRPr="00E821A8"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MS PGothic" w:cstheme="minorHAnsi"/>
                <w:sz w:val="24"/>
                <w:szCs w:val="24"/>
              </w:rPr>
            </w:pPr>
            <w:r w:rsidRPr="00D07601">
              <w:rPr>
                <w:rFonts w:cstheme="minorHAnsi"/>
                <w:sz w:val="24"/>
                <w:szCs w:val="24"/>
              </w:rPr>
              <w:t>Priority</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MS PGothic" w:cstheme="minorHAnsi"/>
                <w:sz w:val="24"/>
                <w:szCs w:val="24"/>
              </w:rPr>
            </w:pPr>
            <w:r w:rsidRPr="00D07601">
              <w:rPr>
                <w:rFonts w:eastAsia="MS PGothic" w:cstheme="minorHAnsi"/>
                <w:sz w:val="24"/>
                <w:szCs w:val="24"/>
              </w:rPr>
              <w:t>5</w:t>
            </w:r>
          </w:p>
        </w:tc>
      </w:tr>
    </w:tbl>
    <w:p w:rsidR="005E0E76" w:rsidRPr="00E821A8" w:rsidRDefault="005E0E76" w:rsidP="005E0E76">
      <w:pPr>
        <w:rPr>
          <w:rFonts w:cstheme="minorHAnsi"/>
          <w:sz w:val="24"/>
          <w:szCs w:val="24"/>
        </w:rPr>
      </w:pPr>
    </w:p>
    <w:p w:rsidR="005E0E76" w:rsidRPr="00E821A8" w:rsidRDefault="005E0E76" w:rsidP="005E0E76">
      <w:pPr>
        <w:rPr>
          <w:rFonts w:cstheme="minorHAnsi"/>
          <w:sz w:val="24"/>
          <w:szCs w:val="24"/>
        </w:rPr>
      </w:pPr>
    </w:p>
    <w:p w:rsidR="005E0E76" w:rsidRPr="00E821A8" w:rsidRDefault="005E0E76" w:rsidP="005E0E76">
      <w:pPr>
        <w:rPr>
          <w:rFonts w:cstheme="minorHAnsi"/>
          <w:sz w:val="24"/>
          <w:szCs w:val="24"/>
        </w:rPr>
      </w:pPr>
    </w:p>
    <w:p w:rsidR="005E0E76" w:rsidRPr="00E821A8" w:rsidRDefault="005E0E76" w:rsidP="005E0E76">
      <w:pPr>
        <w:rPr>
          <w:rFonts w:cstheme="minorHAnsi"/>
          <w:sz w:val="24"/>
          <w:szCs w:val="24"/>
        </w:rPr>
      </w:pPr>
    </w:p>
    <w:p w:rsidR="005E0E76" w:rsidRPr="00E821A8" w:rsidRDefault="005E0E76" w:rsidP="005E0E76">
      <w:pPr>
        <w:rPr>
          <w:rFonts w:cstheme="minorHAnsi"/>
          <w:sz w:val="24"/>
          <w:szCs w:val="24"/>
        </w:rPr>
      </w:pPr>
    </w:p>
    <w:p w:rsidR="005E0E76" w:rsidRPr="00E821A8" w:rsidRDefault="005E0E76" w:rsidP="005E0E76">
      <w:pPr>
        <w:rPr>
          <w:rFonts w:cstheme="minorHAnsi"/>
          <w:sz w:val="24"/>
          <w:szCs w:val="24"/>
        </w:rPr>
      </w:pPr>
    </w:p>
    <w:p w:rsidR="005E0E76" w:rsidRPr="00E821A8" w:rsidRDefault="005E0E76" w:rsidP="005E0E76">
      <w:pPr>
        <w:rPr>
          <w:rFonts w:cstheme="minorHAnsi"/>
          <w:sz w:val="24"/>
          <w:szCs w:val="24"/>
        </w:rPr>
      </w:pPr>
    </w:p>
    <w:p w:rsidR="005E0E76" w:rsidRPr="00E821A8" w:rsidRDefault="005E0E76" w:rsidP="005E0E76">
      <w:pPr>
        <w:rPr>
          <w:rFonts w:cstheme="minorHAnsi"/>
          <w:sz w:val="24"/>
          <w:szCs w:val="24"/>
        </w:rPr>
      </w:pPr>
    </w:p>
    <w:p w:rsidR="005E0E76" w:rsidRPr="00E821A8" w:rsidRDefault="005E0E76" w:rsidP="005E0E76">
      <w:pPr>
        <w:rPr>
          <w:rFonts w:cstheme="minorHAnsi"/>
          <w:snapToGrid w:val="0"/>
          <w:sz w:val="24"/>
          <w:szCs w:val="24"/>
        </w:rPr>
      </w:pPr>
    </w:p>
    <w:p w:rsidR="005E0E76" w:rsidRPr="00E821A8" w:rsidRDefault="005E0E76" w:rsidP="005E0E76">
      <w:pPr>
        <w:rPr>
          <w:rFonts w:cstheme="minorHAnsi"/>
          <w:snapToGrid w:val="0"/>
          <w:sz w:val="24"/>
          <w:szCs w:val="24"/>
        </w:rPr>
      </w:pPr>
    </w:p>
    <w:p w:rsidR="005E0E76" w:rsidRPr="00E821A8" w:rsidRDefault="005E0E76" w:rsidP="005E0E76">
      <w:pPr>
        <w:rPr>
          <w:rFonts w:cstheme="minorHAnsi"/>
          <w:snapToGrid w:val="0"/>
          <w:sz w:val="24"/>
          <w:szCs w:val="24"/>
        </w:rPr>
      </w:pPr>
    </w:p>
    <w:p w:rsidR="005E0E76" w:rsidRPr="00E821A8" w:rsidRDefault="005E0E76" w:rsidP="005E0E76">
      <w:pPr>
        <w:rPr>
          <w:rFonts w:cstheme="minorHAnsi"/>
          <w:snapToGrid w:val="0"/>
          <w:sz w:val="24"/>
          <w:szCs w:val="24"/>
        </w:rPr>
      </w:pPr>
    </w:p>
    <w:p w:rsidR="005E0E76" w:rsidRPr="00E821A8" w:rsidRDefault="005E0E76" w:rsidP="005E0E76">
      <w:pPr>
        <w:rPr>
          <w:rFonts w:cstheme="minorHAnsi"/>
          <w:snapToGrid w:val="0"/>
          <w:sz w:val="24"/>
          <w:szCs w:val="24"/>
        </w:rPr>
      </w:pPr>
    </w:p>
    <w:p w:rsidR="005E0E76" w:rsidRPr="00E821A8" w:rsidRDefault="005E0E76" w:rsidP="005E0E76">
      <w:pPr>
        <w:rPr>
          <w:rFonts w:cstheme="minorHAnsi"/>
          <w:snapToGrid w:val="0"/>
          <w:sz w:val="24"/>
          <w:szCs w:val="24"/>
        </w:rPr>
      </w:pPr>
    </w:p>
    <w:p w:rsidR="005E0E76" w:rsidRPr="00E821A8" w:rsidRDefault="005E0E76" w:rsidP="005E0E76">
      <w:pPr>
        <w:rPr>
          <w:rFonts w:cstheme="minorHAnsi"/>
          <w:snapToGrid w:val="0"/>
          <w:sz w:val="24"/>
          <w:szCs w:val="24"/>
        </w:rPr>
      </w:pPr>
    </w:p>
    <w:p w:rsidR="005E0E76" w:rsidRPr="00E821A8" w:rsidRDefault="005E0E76" w:rsidP="005E0E76">
      <w:pPr>
        <w:rPr>
          <w:rFonts w:cstheme="minorHAnsi"/>
          <w:snapToGrid w:val="0"/>
          <w:sz w:val="24"/>
          <w:szCs w:val="24"/>
        </w:rPr>
      </w:pPr>
    </w:p>
    <w:p w:rsidR="005E0E76" w:rsidRPr="00E821A8" w:rsidRDefault="00D07601" w:rsidP="005E0E76">
      <w:pPr>
        <w:rPr>
          <w:rFonts w:cstheme="minorHAnsi"/>
          <w:snapToGrid w:val="0"/>
          <w:sz w:val="24"/>
          <w:szCs w:val="24"/>
        </w:rPr>
      </w:pPr>
      <w:r w:rsidRPr="00D07601">
        <w:rPr>
          <w:rFonts w:cstheme="minorHAnsi"/>
          <w:snapToGrid w:val="0"/>
          <w:sz w:val="24"/>
          <w:szCs w:val="24"/>
        </w:rPr>
        <w:t>7.7 Defect Management System</w:t>
      </w:r>
    </w:p>
    <w:p w:rsidR="005E0E76" w:rsidRPr="00E821A8" w:rsidRDefault="005E0E76" w:rsidP="005E0E76">
      <w:pPr>
        <w:rPr>
          <w:rFonts w:cstheme="minorHAnsi"/>
          <w:sz w:val="24"/>
          <w:szCs w:val="24"/>
        </w:rPr>
      </w:pPr>
    </w:p>
    <w:p w:rsidR="005E0E76" w:rsidRPr="00E821A8" w:rsidRDefault="005E0E76" w:rsidP="005E0E76">
      <w:pPr>
        <w:rPr>
          <w:rFonts w:cstheme="minorHAnsi"/>
          <w:sz w:val="24"/>
          <w:szCs w:val="24"/>
        </w:rPr>
      </w:pPr>
      <w:r w:rsidRPr="00E821A8">
        <w:rPr>
          <w:rFonts w:cstheme="minorHAnsi"/>
          <w:sz w:val="24"/>
          <w:szCs w:val="24"/>
        </w:rPr>
        <w:object w:dxaOrig="6829" w:dyaOrig="5222">
          <v:shape id="_x0000_i1084" type="#_x0000_t75" style="width:340.75pt;height:261.2pt" o:ole="">
            <v:imagedata r:id="rId133" o:title=""/>
          </v:shape>
          <o:OLEObject Type="Embed" ProgID="Visio.Drawing.11" ShapeID="_x0000_i1084" DrawAspect="Content" ObjectID="_1406444877" r:id="rId134"/>
        </w:object>
      </w:r>
    </w:p>
    <w:p w:rsidR="005E0E76" w:rsidRPr="00E821A8" w:rsidRDefault="005E0E76" w:rsidP="005E0E76">
      <w:pPr>
        <w:rPr>
          <w:rFonts w:cstheme="minorHAnsi"/>
          <w:sz w:val="24"/>
          <w:szCs w:val="24"/>
        </w:rPr>
      </w:pPr>
      <w:bookmarkStart w:id="304" w:name="_Toc326241070"/>
    </w:p>
    <w:p w:rsidR="005E0E76" w:rsidRPr="00E821A8" w:rsidRDefault="00D07601" w:rsidP="00881D40">
      <w:pPr>
        <w:pStyle w:val="Heading4"/>
        <w:rPr>
          <w:rFonts w:asciiTheme="minorHAnsi" w:hAnsiTheme="minorHAnsi" w:cstheme="minorHAnsi"/>
          <w:sz w:val="24"/>
          <w:szCs w:val="24"/>
        </w:rPr>
      </w:pPr>
      <w:bookmarkStart w:id="305" w:name="_Toc332351182"/>
      <w:r w:rsidRPr="00D07601">
        <w:rPr>
          <w:rFonts w:asciiTheme="minorHAnsi" w:hAnsiTheme="minorHAnsi" w:cstheme="minorHAnsi"/>
          <w:sz w:val="24"/>
          <w:szCs w:val="24"/>
        </w:rPr>
        <w:t>2.4.30 Search defect</w:t>
      </w:r>
      <w:bookmarkEnd w:id="305"/>
    </w:p>
    <w:p w:rsidR="005E0E76" w:rsidRPr="00E821A8" w:rsidRDefault="005E0E76" w:rsidP="005E0E76">
      <w:pPr>
        <w:rPr>
          <w:rFonts w:cstheme="minorHAnsi"/>
          <w:sz w:val="24"/>
          <w:szCs w:val="24"/>
        </w:rPr>
      </w:pPr>
    </w:p>
    <w:bookmarkEnd w:id="304"/>
    <w:p w:rsidR="005E0E76" w:rsidRPr="00E821A8" w:rsidRDefault="005E0E76" w:rsidP="005E0E76">
      <w:pPr>
        <w:rPr>
          <w:rFonts w:cstheme="minorHAnsi"/>
          <w:sz w:val="24"/>
          <w:szCs w:val="24"/>
        </w:rPr>
      </w:pPr>
      <w:r w:rsidRPr="00E821A8">
        <w:rPr>
          <w:rFonts w:cstheme="minorHAnsi"/>
          <w:sz w:val="24"/>
          <w:szCs w:val="24"/>
        </w:rPr>
        <w:object w:dxaOrig="5475" w:dyaOrig="1660">
          <v:shape id="_x0000_i1085" type="#_x0000_t75" style="width:273.75pt;height:82.9pt" o:ole="">
            <v:imagedata r:id="rId135" o:title=""/>
          </v:shape>
          <o:OLEObject Type="Embed" ProgID="Visio.Drawing.11" ShapeID="_x0000_i1085" DrawAspect="Content" ObjectID="_1406444878" r:id="rId136"/>
        </w:object>
      </w:r>
    </w:p>
    <w:p w:rsidR="005E0E76" w:rsidRPr="00E821A8" w:rsidRDefault="005E0E76" w:rsidP="005E0E76">
      <w:pPr>
        <w:rPr>
          <w:rFonts w:cstheme="minorHAnsi"/>
          <w:sz w:val="24"/>
          <w:szCs w:val="24"/>
        </w:rPr>
      </w:pPr>
    </w:p>
    <w:p w:rsidR="005E0E76" w:rsidRPr="00E821A8" w:rsidRDefault="00D07601" w:rsidP="005E0E76">
      <w:pPr>
        <w:rPr>
          <w:rFonts w:cstheme="minorHAnsi"/>
          <w:sz w:val="24"/>
          <w:szCs w:val="24"/>
        </w:rPr>
      </w:pPr>
      <w:r w:rsidRPr="00D07601">
        <w:rPr>
          <w:rFonts w:cstheme="minorHAnsi"/>
          <w:sz w:val="24"/>
          <w:szCs w:val="24"/>
        </w:rPr>
        <w:t>Use Case scenario:</w:t>
      </w:r>
    </w:p>
    <w:tbl>
      <w:tblPr>
        <w:tblW w:w="0" w:type="auto"/>
        <w:tblCellMar>
          <w:left w:w="0" w:type="dxa"/>
          <w:right w:w="0" w:type="dxa"/>
        </w:tblCellMar>
        <w:tblLook w:val="0000"/>
      </w:tblPr>
      <w:tblGrid>
        <w:gridCol w:w="1630"/>
        <w:gridCol w:w="3819"/>
        <w:gridCol w:w="3555"/>
      </w:tblGrid>
      <w:tr w:rsidR="005E0E76" w:rsidRPr="00E821A8" w:rsidTr="00946F40">
        <w:tc>
          <w:tcPr>
            <w:tcW w:w="1638"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D07601" w:rsidP="00946F40">
            <w:pPr>
              <w:rPr>
                <w:rFonts w:eastAsia="MS PGothic" w:cstheme="minorHAnsi"/>
                <w:sz w:val="24"/>
                <w:szCs w:val="24"/>
              </w:rPr>
            </w:pPr>
            <w:r w:rsidRPr="00D07601">
              <w:rPr>
                <w:rFonts w:eastAsia="MS PGothic" w:cstheme="minorHAnsi"/>
                <w:sz w:val="24"/>
                <w:szCs w:val="24"/>
              </w:rPr>
              <w:t>User Case ID</w:t>
            </w:r>
          </w:p>
        </w:tc>
        <w:tc>
          <w:tcPr>
            <w:tcW w:w="7578"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5E0E76" w:rsidRPr="00E821A8" w:rsidRDefault="00D07601" w:rsidP="00946F40">
            <w:pPr>
              <w:rPr>
                <w:rFonts w:eastAsia="MS PGothic" w:cstheme="minorHAnsi"/>
                <w:sz w:val="24"/>
                <w:szCs w:val="24"/>
              </w:rPr>
            </w:pPr>
            <w:r w:rsidRPr="00D07601">
              <w:rPr>
                <w:rFonts w:eastAsia="SimSun" w:cstheme="minorHAnsi"/>
                <w:sz w:val="24"/>
                <w:szCs w:val="24"/>
                <w:lang w:eastAsia="zh-CN"/>
              </w:rPr>
              <w:t>DMS_UC01</w:t>
            </w:r>
          </w:p>
        </w:tc>
      </w:tr>
      <w:tr w:rsidR="005E0E76" w:rsidRPr="00E821A8" w:rsidTr="00946F40">
        <w:tc>
          <w:tcPr>
            <w:tcW w:w="163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D07601" w:rsidP="00946F40">
            <w:pPr>
              <w:rPr>
                <w:rFonts w:eastAsia="MS PGothic" w:cstheme="minorHAnsi"/>
                <w:sz w:val="24"/>
                <w:szCs w:val="24"/>
              </w:rPr>
            </w:pPr>
            <w:r w:rsidRPr="00D07601">
              <w:rPr>
                <w:rFonts w:eastAsia="MS PGothic" w:cstheme="minorHAnsi"/>
                <w:sz w:val="24"/>
                <w:szCs w:val="24"/>
              </w:rPr>
              <w:t>Name</w:t>
            </w:r>
          </w:p>
        </w:tc>
        <w:tc>
          <w:tcPr>
            <w:tcW w:w="757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SimSun" w:cstheme="minorHAnsi"/>
                <w:sz w:val="24"/>
                <w:szCs w:val="24"/>
                <w:lang w:eastAsia="zh-CN"/>
              </w:rPr>
            </w:pPr>
            <w:r w:rsidRPr="00D07601">
              <w:rPr>
                <w:rFonts w:cstheme="minorHAnsi"/>
                <w:sz w:val="24"/>
                <w:szCs w:val="24"/>
              </w:rPr>
              <w:t>Search defect Use Case</w:t>
            </w:r>
          </w:p>
        </w:tc>
      </w:tr>
      <w:tr w:rsidR="005E0E76" w:rsidRPr="00E821A8" w:rsidTr="00946F40">
        <w:trPr>
          <w:trHeight w:val="898"/>
        </w:trPr>
        <w:tc>
          <w:tcPr>
            <w:tcW w:w="163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MS PGothic" w:cstheme="minorHAnsi"/>
                <w:sz w:val="24"/>
                <w:szCs w:val="24"/>
              </w:rPr>
            </w:pPr>
            <w:r w:rsidRPr="00D07601">
              <w:rPr>
                <w:rFonts w:eastAsia="MS PGothic" w:cstheme="minorHAnsi"/>
                <w:sz w:val="24"/>
                <w:szCs w:val="24"/>
              </w:rPr>
              <w:t>Goal</w:t>
            </w:r>
          </w:p>
        </w:tc>
        <w:tc>
          <w:tcPr>
            <w:tcW w:w="757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This function allows users can search defect.</w:t>
            </w:r>
          </w:p>
          <w:p w:rsidR="005E0E76" w:rsidRPr="00E821A8" w:rsidRDefault="00D07601" w:rsidP="00946F40">
            <w:pPr>
              <w:rPr>
                <w:rFonts w:cstheme="minorHAnsi"/>
                <w:sz w:val="24"/>
                <w:szCs w:val="24"/>
              </w:rPr>
            </w:pPr>
            <w:r w:rsidRPr="00D07601">
              <w:rPr>
                <w:rFonts w:eastAsia="Calibri" w:cstheme="minorHAnsi"/>
                <w:sz w:val="24"/>
                <w:szCs w:val="24"/>
              </w:rPr>
              <w:t>Defect has 3 kinds : open defect, closed defect, leakage</w:t>
            </w:r>
          </w:p>
        </w:tc>
      </w:tr>
      <w:tr w:rsidR="005E0E76" w:rsidRPr="00E821A8" w:rsidTr="00946F40">
        <w:tc>
          <w:tcPr>
            <w:tcW w:w="163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MS PGothic" w:cstheme="minorHAnsi"/>
                <w:sz w:val="24"/>
                <w:szCs w:val="24"/>
              </w:rPr>
            </w:pPr>
            <w:r w:rsidRPr="00D07601">
              <w:rPr>
                <w:rFonts w:eastAsia="MS PGothic" w:cstheme="minorHAnsi"/>
                <w:sz w:val="24"/>
                <w:szCs w:val="24"/>
              </w:rPr>
              <w:t>Actors</w:t>
            </w:r>
          </w:p>
        </w:tc>
        <w:tc>
          <w:tcPr>
            <w:tcW w:w="757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SimSun" w:cstheme="minorHAnsi"/>
                <w:sz w:val="24"/>
                <w:szCs w:val="24"/>
                <w:lang w:eastAsia="zh-CN"/>
              </w:rPr>
            </w:pPr>
            <w:r w:rsidRPr="00D07601">
              <w:rPr>
                <w:rFonts w:eastAsia="Calibri" w:cstheme="minorHAnsi"/>
                <w:sz w:val="24"/>
                <w:szCs w:val="24"/>
              </w:rPr>
              <w:t>Member</w:t>
            </w:r>
          </w:p>
        </w:tc>
      </w:tr>
      <w:tr w:rsidR="005E0E76" w:rsidRPr="00E821A8" w:rsidTr="00946F40">
        <w:tc>
          <w:tcPr>
            <w:tcW w:w="163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MS PGothic" w:cstheme="minorHAnsi"/>
                <w:sz w:val="24"/>
                <w:szCs w:val="24"/>
              </w:rPr>
            </w:pPr>
            <w:r w:rsidRPr="00D07601">
              <w:rPr>
                <w:rFonts w:eastAsia="MS PGothic" w:cstheme="minorHAnsi"/>
                <w:sz w:val="24"/>
                <w:szCs w:val="24"/>
              </w:rPr>
              <w:t>Pre-conditions</w:t>
            </w:r>
          </w:p>
        </w:tc>
        <w:tc>
          <w:tcPr>
            <w:tcW w:w="757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SimSun" w:cstheme="minorHAnsi"/>
                <w:sz w:val="24"/>
                <w:szCs w:val="24"/>
                <w:lang w:eastAsia="zh-CN"/>
              </w:rPr>
            </w:pPr>
            <w:r w:rsidRPr="00D07601">
              <w:rPr>
                <w:rFonts w:eastAsia="SimSun" w:cstheme="minorHAnsi"/>
                <w:sz w:val="24"/>
                <w:szCs w:val="24"/>
                <w:lang w:eastAsia="zh-CN"/>
              </w:rPr>
              <w:t>Logged user</w:t>
            </w:r>
          </w:p>
        </w:tc>
      </w:tr>
      <w:tr w:rsidR="005E0E76" w:rsidRPr="00E821A8" w:rsidTr="00946F40">
        <w:tc>
          <w:tcPr>
            <w:tcW w:w="163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MS PGothic" w:cstheme="minorHAnsi"/>
                <w:sz w:val="24"/>
                <w:szCs w:val="24"/>
              </w:rPr>
            </w:pPr>
            <w:r w:rsidRPr="00D07601">
              <w:rPr>
                <w:rFonts w:eastAsia="MS PGothic" w:cstheme="minorHAnsi"/>
                <w:sz w:val="24"/>
                <w:szCs w:val="24"/>
              </w:rPr>
              <w:t>Post-conditions</w:t>
            </w:r>
          </w:p>
        </w:tc>
        <w:tc>
          <w:tcPr>
            <w:tcW w:w="7578" w:type="dxa"/>
            <w:gridSpan w:val="2"/>
            <w:tcBorders>
              <w:top w:val="nil"/>
              <w:left w:val="nil"/>
              <w:right w:val="single" w:sz="8"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SimSun" w:cstheme="minorHAnsi"/>
                <w:sz w:val="24"/>
                <w:szCs w:val="24"/>
                <w:lang w:eastAsia="zh-CN"/>
              </w:rPr>
            </w:pPr>
            <w:r w:rsidRPr="00D07601">
              <w:rPr>
                <w:rFonts w:eastAsia="SimSun" w:cstheme="minorHAnsi"/>
                <w:sz w:val="24"/>
                <w:szCs w:val="24"/>
                <w:lang w:eastAsia="zh-CN"/>
              </w:rPr>
              <w:t>None</w:t>
            </w:r>
          </w:p>
        </w:tc>
      </w:tr>
      <w:tr w:rsidR="005E0E76" w:rsidRPr="00E821A8" w:rsidTr="00946F40">
        <w:trPr>
          <w:trHeight w:val="2050"/>
        </w:trPr>
        <w:tc>
          <w:tcPr>
            <w:tcW w:w="163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MS PGothic" w:cstheme="minorHAnsi"/>
                <w:sz w:val="24"/>
                <w:szCs w:val="24"/>
              </w:rPr>
            </w:pPr>
            <w:r w:rsidRPr="00D07601">
              <w:rPr>
                <w:rFonts w:eastAsia="MS PGothic" w:cstheme="minorHAnsi"/>
                <w:sz w:val="24"/>
                <w:szCs w:val="24"/>
              </w:rPr>
              <w:lastRenderedPageBreak/>
              <w:t>Main Flow</w:t>
            </w:r>
          </w:p>
        </w:tc>
        <w:tc>
          <w:tcPr>
            <w:tcW w:w="3923"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rsidR="005E0E76" w:rsidRPr="00E821A8" w:rsidRDefault="00D07601" w:rsidP="008C3CFA">
            <w:pPr>
              <w:pStyle w:val="ListParagraph"/>
              <w:numPr>
                <w:ilvl w:val="0"/>
                <w:numId w:val="37"/>
              </w:numPr>
              <w:shd w:val="clear" w:color="FFFFCC" w:fill="FFFFFF"/>
              <w:tabs>
                <w:tab w:val="left" w:pos="180"/>
              </w:tabs>
              <w:spacing w:before="100" w:beforeAutospacing="1" w:after="160" w:afterAutospacing="1" w:line="264" w:lineRule="auto"/>
              <w:rPr>
                <w:rFonts w:eastAsia="SimSun" w:cstheme="minorHAnsi"/>
                <w:sz w:val="24"/>
                <w:szCs w:val="24"/>
                <w:lang w:eastAsia="zh-CN"/>
              </w:rPr>
            </w:pPr>
            <w:r w:rsidRPr="00D07601">
              <w:rPr>
                <w:rFonts w:eastAsia="SimSun" w:cstheme="minorHAnsi"/>
                <w:sz w:val="24"/>
                <w:szCs w:val="24"/>
                <w:lang w:eastAsia="zh-CN"/>
              </w:rPr>
              <w:t>Users login into DMS system</w:t>
            </w:r>
          </w:p>
          <w:p w:rsidR="005E0E76" w:rsidRPr="00E821A8" w:rsidRDefault="005E0E76" w:rsidP="00946F40">
            <w:pPr>
              <w:rPr>
                <w:rFonts w:eastAsia="SimSun" w:cstheme="minorHAnsi"/>
                <w:sz w:val="24"/>
                <w:szCs w:val="24"/>
                <w:lang w:eastAsia="zh-CN"/>
              </w:rPr>
            </w:pPr>
          </w:p>
          <w:p w:rsidR="005E0E76" w:rsidRPr="00E821A8" w:rsidRDefault="005E0E76" w:rsidP="00946F40">
            <w:pPr>
              <w:rPr>
                <w:rFonts w:eastAsia="SimSun" w:cstheme="minorHAnsi"/>
                <w:sz w:val="24"/>
                <w:szCs w:val="24"/>
                <w:lang w:eastAsia="zh-CN"/>
              </w:rPr>
            </w:pPr>
          </w:p>
          <w:p w:rsidR="005E0E76" w:rsidRPr="00E821A8" w:rsidRDefault="00D07601" w:rsidP="008C3CFA">
            <w:pPr>
              <w:pStyle w:val="ListParagraph"/>
              <w:numPr>
                <w:ilvl w:val="0"/>
                <w:numId w:val="37"/>
              </w:numPr>
              <w:tabs>
                <w:tab w:val="left" w:pos="180"/>
              </w:tabs>
              <w:spacing w:after="160" w:line="264" w:lineRule="auto"/>
              <w:rPr>
                <w:rFonts w:eastAsia="SimSun" w:cstheme="minorHAnsi"/>
                <w:sz w:val="24"/>
                <w:szCs w:val="24"/>
                <w:lang w:eastAsia="zh-CN"/>
              </w:rPr>
            </w:pPr>
            <w:r w:rsidRPr="00D07601">
              <w:rPr>
                <w:rFonts w:eastAsia="SimSun" w:cstheme="minorHAnsi"/>
                <w:sz w:val="24"/>
                <w:szCs w:val="24"/>
                <w:lang w:eastAsia="zh-CN"/>
              </w:rPr>
              <w:t>Click button search</w:t>
            </w:r>
          </w:p>
        </w:tc>
        <w:tc>
          <w:tcPr>
            <w:tcW w:w="3655" w:type="dxa"/>
            <w:tcBorders>
              <w:top w:val="nil"/>
              <w:left w:val="nil"/>
              <w:bottom w:val="single" w:sz="8" w:space="0" w:color="auto"/>
              <w:right w:val="single" w:sz="8" w:space="0" w:color="auto"/>
            </w:tcBorders>
            <w:shd w:val="clear" w:color="auto" w:fill="FFFF99"/>
          </w:tcPr>
          <w:p w:rsidR="005E0E76" w:rsidRPr="00E821A8" w:rsidRDefault="005E0E76" w:rsidP="00946F40">
            <w:pPr>
              <w:rPr>
                <w:rFonts w:eastAsia="SimSun" w:cstheme="minorHAnsi"/>
                <w:sz w:val="24"/>
                <w:szCs w:val="24"/>
                <w:lang w:eastAsia="zh-CN"/>
              </w:rPr>
            </w:pPr>
          </w:p>
          <w:p w:rsidR="005E0E76" w:rsidRPr="00E821A8" w:rsidRDefault="00D07601" w:rsidP="008C3CFA">
            <w:pPr>
              <w:pStyle w:val="ListParagraph"/>
              <w:numPr>
                <w:ilvl w:val="0"/>
                <w:numId w:val="37"/>
              </w:numPr>
              <w:tabs>
                <w:tab w:val="left" w:pos="180"/>
              </w:tabs>
              <w:spacing w:after="160" w:line="264" w:lineRule="auto"/>
              <w:rPr>
                <w:rFonts w:eastAsia="SimSun" w:cstheme="minorHAnsi"/>
                <w:sz w:val="24"/>
                <w:szCs w:val="24"/>
                <w:lang w:eastAsia="zh-CN"/>
              </w:rPr>
            </w:pPr>
            <w:r w:rsidRPr="00D07601">
              <w:rPr>
                <w:rFonts w:eastAsia="SimSun" w:cstheme="minorHAnsi"/>
                <w:sz w:val="24"/>
                <w:szCs w:val="24"/>
                <w:lang w:eastAsia="zh-CN"/>
              </w:rPr>
              <w:t>Select search condition</w:t>
            </w:r>
          </w:p>
        </w:tc>
      </w:tr>
      <w:tr w:rsidR="005E0E76" w:rsidRPr="00E821A8" w:rsidTr="00946F40">
        <w:tc>
          <w:tcPr>
            <w:tcW w:w="1638"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E0E76" w:rsidRPr="00E821A8" w:rsidRDefault="00D07601" w:rsidP="00946F40">
            <w:pPr>
              <w:rPr>
                <w:rFonts w:eastAsia="MS PGothic" w:cstheme="minorHAnsi"/>
                <w:sz w:val="24"/>
                <w:szCs w:val="24"/>
              </w:rPr>
            </w:pPr>
            <w:r w:rsidRPr="00D07601">
              <w:rPr>
                <w:rFonts w:eastAsia="MS PGothic" w:cstheme="minorHAnsi"/>
                <w:sz w:val="24"/>
                <w:szCs w:val="24"/>
              </w:rPr>
              <w:t>Exception</w:t>
            </w:r>
          </w:p>
        </w:tc>
        <w:tc>
          <w:tcPr>
            <w:tcW w:w="7578" w:type="dxa"/>
            <w:gridSpan w:val="2"/>
            <w:tcBorders>
              <w:top w:val="nil"/>
              <w:left w:val="nil"/>
              <w:bottom w:val="single" w:sz="4" w:space="0" w:color="auto"/>
              <w:right w:val="single" w:sz="8"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SimSun" w:cstheme="minorHAnsi"/>
                <w:sz w:val="24"/>
                <w:szCs w:val="24"/>
                <w:lang w:eastAsia="zh-CN"/>
              </w:rPr>
            </w:pPr>
            <w:r w:rsidRPr="00D07601">
              <w:rPr>
                <w:rFonts w:eastAsia="SimSun" w:cstheme="minorHAnsi"/>
                <w:sz w:val="24"/>
                <w:szCs w:val="24"/>
                <w:lang w:eastAsia="zh-CN"/>
              </w:rPr>
              <w:t>None</w:t>
            </w:r>
          </w:p>
        </w:tc>
      </w:tr>
      <w:tr w:rsidR="005E0E76" w:rsidRPr="00E821A8" w:rsidTr="00946F40">
        <w:tc>
          <w:tcPr>
            <w:tcW w:w="163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MS PGothic" w:cstheme="minorHAnsi"/>
                <w:sz w:val="24"/>
                <w:szCs w:val="24"/>
              </w:rPr>
            </w:pPr>
            <w:r w:rsidRPr="00D07601">
              <w:rPr>
                <w:rFonts w:eastAsia="MS PGothic" w:cstheme="minorHAnsi"/>
                <w:sz w:val="24"/>
                <w:szCs w:val="24"/>
              </w:rPr>
              <w:t>Open Issues</w:t>
            </w:r>
          </w:p>
        </w:tc>
        <w:tc>
          <w:tcPr>
            <w:tcW w:w="757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MS PGothic" w:cstheme="minorHAnsi"/>
                <w:sz w:val="24"/>
                <w:szCs w:val="24"/>
              </w:rPr>
            </w:pPr>
            <w:r w:rsidRPr="00D07601">
              <w:rPr>
                <w:rFonts w:eastAsia="MS PGothic" w:cstheme="minorHAnsi"/>
                <w:sz w:val="24"/>
                <w:szCs w:val="24"/>
              </w:rPr>
              <w:t>N/A</w:t>
            </w:r>
          </w:p>
        </w:tc>
      </w:tr>
      <w:tr w:rsidR="005E0E76" w:rsidRPr="00E821A8" w:rsidTr="00946F40">
        <w:tc>
          <w:tcPr>
            <w:tcW w:w="163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MS PGothic" w:cstheme="minorHAnsi"/>
                <w:sz w:val="24"/>
                <w:szCs w:val="24"/>
              </w:rPr>
            </w:pPr>
            <w:r w:rsidRPr="00D07601">
              <w:rPr>
                <w:rFonts w:eastAsia="MS PGothic" w:cstheme="minorHAnsi"/>
                <w:sz w:val="24"/>
                <w:szCs w:val="24"/>
              </w:rPr>
              <w:t>Relationship</w:t>
            </w:r>
          </w:p>
        </w:tc>
        <w:tc>
          <w:tcPr>
            <w:tcW w:w="757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MS PGothic" w:cstheme="minorHAnsi"/>
                <w:sz w:val="24"/>
                <w:szCs w:val="24"/>
              </w:rPr>
            </w:pPr>
            <w:r w:rsidRPr="00D07601">
              <w:rPr>
                <w:rFonts w:eastAsia="MS PGothic" w:cstheme="minorHAnsi"/>
                <w:sz w:val="24"/>
                <w:szCs w:val="24"/>
              </w:rPr>
              <w:t>N/A</w:t>
            </w:r>
          </w:p>
        </w:tc>
      </w:tr>
      <w:tr w:rsidR="005E0E76" w:rsidRPr="00E821A8" w:rsidTr="00946F40">
        <w:tc>
          <w:tcPr>
            <w:tcW w:w="163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MS PGothic" w:cstheme="minorHAnsi"/>
                <w:sz w:val="24"/>
                <w:szCs w:val="24"/>
              </w:rPr>
            </w:pPr>
            <w:r w:rsidRPr="00D07601">
              <w:rPr>
                <w:rFonts w:eastAsia="MS PGothic" w:cstheme="minorHAnsi"/>
                <w:sz w:val="24"/>
                <w:szCs w:val="24"/>
              </w:rPr>
              <w:t>Business Rule</w:t>
            </w:r>
          </w:p>
        </w:tc>
        <w:tc>
          <w:tcPr>
            <w:tcW w:w="757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MS PGothic" w:cstheme="minorHAnsi"/>
                <w:sz w:val="24"/>
                <w:szCs w:val="24"/>
              </w:rPr>
            </w:pPr>
            <w:r w:rsidRPr="00D07601">
              <w:rPr>
                <w:rFonts w:eastAsia="MS PGothic" w:cstheme="minorHAnsi"/>
                <w:sz w:val="24"/>
                <w:szCs w:val="24"/>
              </w:rPr>
              <w:t>N/A</w:t>
            </w:r>
          </w:p>
        </w:tc>
      </w:tr>
      <w:tr w:rsidR="005E0E76" w:rsidRPr="00E821A8" w:rsidTr="00946F40">
        <w:tc>
          <w:tcPr>
            <w:tcW w:w="163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MS PGothic" w:cstheme="minorHAnsi"/>
                <w:sz w:val="24"/>
                <w:szCs w:val="24"/>
              </w:rPr>
            </w:pPr>
            <w:r w:rsidRPr="00D07601">
              <w:rPr>
                <w:rFonts w:eastAsia="MS PGothic" w:cstheme="minorHAnsi"/>
                <w:sz w:val="24"/>
                <w:szCs w:val="24"/>
              </w:rPr>
              <w:t>Priority</w:t>
            </w:r>
          </w:p>
        </w:tc>
        <w:tc>
          <w:tcPr>
            <w:tcW w:w="757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MS PGothic" w:cstheme="minorHAnsi"/>
                <w:sz w:val="24"/>
                <w:szCs w:val="24"/>
              </w:rPr>
            </w:pPr>
            <w:r w:rsidRPr="00D07601">
              <w:rPr>
                <w:rFonts w:eastAsia="MS PGothic" w:cstheme="minorHAnsi"/>
                <w:sz w:val="24"/>
                <w:szCs w:val="24"/>
              </w:rPr>
              <w:t>N/A</w:t>
            </w:r>
          </w:p>
        </w:tc>
      </w:tr>
    </w:tbl>
    <w:p w:rsidR="005E0E76" w:rsidRPr="00E821A8" w:rsidRDefault="005E0E76" w:rsidP="005E0E76">
      <w:pPr>
        <w:rPr>
          <w:rFonts w:cstheme="minorHAnsi"/>
          <w:sz w:val="24"/>
          <w:szCs w:val="24"/>
        </w:rPr>
      </w:pPr>
    </w:p>
    <w:p w:rsidR="005E0E76" w:rsidRPr="00E821A8" w:rsidRDefault="00D07601" w:rsidP="00881D40">
      <w:pPr>
        <w:pStyle w:val="Heading4"/>
        <w:rPr>
          <w:rFonts w:asciiTheme="minorHAnsi" w:hAnsiTheme="minorHAnsi" w:cstheme="minorHAnsi"/>
          <w:sz w:val="24"/>
          <w:szCs w:val="24"/>
        </w:rPr>
      </w:pPr>
      <w:bookmarkStart w:id="306" w:name="_Toc332351183"/>
      <w:bookmarkStart w:id="307" w:name="_Toc326241071"/>
      <w:r w:rsidRPr="00D07601">
        <w:rPr>
          <w:rFonts w:asciiTheme="minorHAnsi" w:hAnsiTheme="minorHAnsi" w:cstheme="minorHAnsi"/>
          <w:sz w:val="24"/>
          <w:szCs w:val="24"/>
        </w:rPr>
        <w:t>2.4.31 Add defect</w:t>
      </w:r>
      <w:bookmarkEnd w:id="306"/>
    </w:p>
    <w:p w:rsidR="005E0E76" w:rsidRPr="00E821A8" w:rsidRDefault="005E0E76" w:rsidP="005E0E76">
      <w:pPr>
        <w:rPr>
          <w:rFonts w:cstheme="minorHAnsi"/>
          <w:sz w:val="24"/>
          <w:szCs w:val="24"/>
        </w:rPr>
      </w:pPr>
    </w:p>
    <w:bookmarkEnd w:id="307"/>
    <w:p w:rsidR="005E0E76" w:rsidRPr="00E821A8" w:rsidRDefault="005E0E76" w:rsidP="005E0E76">
      <w:pPr>
        <w:rPr>
          <w:rFonts w:cstheme="minorHAnsi"/>
          <w:sz w:val="24"/>
          <w:szCs w:val="24"/>
        </w:rPr>
      </w:pPr>
      <w:r w:rsidRPr="00E821A8">
        <w:rPr>
          <w:rFonts w:cstheme="minorHAnsi"/>
          <w:sz w:val="24"/>
          <w:szCs w:val="24"/>
        </w:rPr>
        <w:object w:dxaOrig="3557" w:dyaOrig="1660">
          <v:shape id="_x0000_i1086" type="#_x0000_t75" style="width:177.5pt;height:82.9pt" o:ole="">
            <v:imagedata r:id="rId137" o:title=""/>
          </v:shape>
          <o:OLEObject Type="Embed" ProgID="Visio.Drawing.11" ShapeID="_x0000_i1086" DrawAspect="Content" ObjectID="_1406444879" r:id="rId138"/>
        </w:object>
      </w:r>
    </w:p>
    <w:p w:rsidR="005E0E76" w:rsidRPr="00E821A8" w:rsidRDefault="00D07601" w:rsidP="005E0E76">
      <w:pPr>
        <w:pStyle w:val="Caption"/>
        <w:rPr>
          <w:rFonts w:asciiTheme="minorHAnsi" w:hAnsiTheme="minorHAnsi" w:cstheme="minorHAnsi"/>
          <w:sz w:val="24"/>
          <w:szCs w:val="24"/>
        </w:rPr>
      </w:pPr>
      <w:r w:rsidRPr="00D07601">
        <w:rPr>
          <w:rFonts w:asciiTheme="minorHAnsi" w:hAnsiTheme="minorHAnsi" w:cstheme="minorHAnsi"/>
          <w:sz w:val="24"/>
          <w:szCs w:val="24"/>
        </w:rPr>
        <w:t xml:space="preserve">Figure </w:t>
      </w:r>
      <w:r w:rsidRPr="00D07601">
        <w:rPr>
          <w:rFonts w:asciiTheme="minorHAnsi" w:hAnsiTheme="minorHAnsi" w:cstheme="minorHAnsi"/>
          <w:sz w:val="24"/>
          <w:szCs w:val="24"/>
        </w:rPr>
        <w:fldChar w:fldCharType="begin"/>
      </w:r>
      <w:r w:rsidRPr="00D07601">
        <w:rPr>
          <w:rFonts w:asciiTheme="minorHAnsi" w:hAnsiTheme="minorHAnsi" w:cstheme="minorHAnsi"/>
          <w:sz w:val="24"/>
          <w:szCs w:val="24"/>
        </w:rPr>
        <w:instrText xml:space="preserve"> SEQ Figure \* ARABIC </w:instrText>
      </w:r>
      <w:r w:rsidRPr="00D07601">
        <w:rPr>
          <w:rFonts w:asciiTheme="minorHAnsi" w:hAnsiTheme="minorHAnsi" w:cstheme="minorHAnsi"/>
          <w:sz w:val="24"/>
          <w:szCs w:val="24"/>
        </w:rPr>
        <w:fldChar w:fldCharType="separate"/>
      </w:r>
      <w:r w:rsidRPr="00D07601">
        <w:rPr>
          <w:rFonts w:asciiTheme="minorHAnsi" w:hAnsiTheme="minorHAnsi" w:cstheme="minorHAnsi"/>
          <w:noProof/>
          <w:sz w:val="24"/>
          <w:szCs w:val="24"/>
        </w:rPr>
        <w:t>20</w:t>
      </w:r>
      <w:r w:rsidRPr="00D07601">
        <w:rPr>
          <w:rFonts w:asciiTheme="minorHAnsi" w:hAnsiTheme="minorHAnsi" w:cstheme="minorHAnsi"/>
          <w:noProof/>
          <w:sz w:val="24"/>
          <w:szCs w:val="24"/>
        </w:rPr>
        <w:fldChar w:fldCharType="end"/>
      </w:r>
      <w:r w:rsidRPr="00D07601">
        <w:rPr>
          <w:rFonts w:asciiTheme="minorHAnsi" w:hAnsiTheme="minorHAnsi" w:cstheme="minorHAnsi"/>
          <w:sz w:val="24"/>
          <w:szCs w:val="24"/>
        </w:rPr>
        <w:t xml:space="preserve"> Search defect Use Case model</w:t>
      </w:r>
    </w:p>
    <w:p w:rsidR="005E0E76" w:rsidRPr="00E821A8" w:rsidRDefault="005E0E76" w:rsidP="005E0E76">
      <w:pPr>
        <w:rPr>
          <w:rFonts w:cstheme="minorHAnsi"/>
          <w:sz w:val="24"/>
          <w:szCs w:val="24"/>
        </w:rPr>
      </w:pPr>
    </w:p>
    <w:p w:rsidR="005E0E76" w:rsidRPr="00E821A8" w:rsidRDefault="00D07601" w:rsidP="005E0E76">
      <w:pPr>
        <w:rPr>
          <w:rFonts w:cstheme="minorHAnsi"/>
          <w:sz w:val="24"/>
          <w:szCs w:val="24"/>
        </w:rPr>
      </w:pPr>
      <w:r w:rsidRPr="00D07601">
        <w:rPr>
          <w:rFonts w:cstheme="minorHAnsi"/>
          <w:sz w:val="24"/>
          <w:szCs w:val="24"/>
        </w:rPr>
        <w:t>Use Case scenario:</w:t>
      </w:r>
    </w:p>
    <w:tbl>
      <w:tblPr>
        <w:tblW w:w="0" w:type="auto"/>
        <w:tblCellMar>
          <w:left w:w="0" w:type="dxa"/>
          <w:right w:w="0" w:type="dxa"/>
        </w:tblCellMar>
        <w:tblLook w:val="0000"/>
      </w:tblPr>
      <w:tblGrid>
        <w:gridCol w:w="1630"/>
        <w:gridCol w:w="3803"/>
        <w:gridCol w:w="3571"/>
      </w:tblGrid>
      <w:tr w:rsidR="005E0E76" w:rsidRPr="00E821A8" w:rsidTr="00946F40">
        <w:tc>
          <w:tcPr>
            <w:tcW w:w="1638"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D07601" w:rsidP="00946F40">
            <w:pPr>
              <w:rPr>
                <w:rFonts w:eastAsia="MS PGothic" w:cstheme="minorHAnsi"/>
                <w:sz w:val="24"/>
                <w:szCs w:val="24"/>
              </w:rPr>
            </w:pPr>
            <w:r w:rsidRPr="00D07601">
              <w:rPr>
                <w:rFonts w:eastAsia="MS PGothic" w:cstheme="minorHAnsi"/>
                <w:sz w:val="24"/>
                <w:szCs w:val="24"/>
              </w:rPr>
              <w:t>User Case ID</w:t>
            </w:r>
          </w:p>
        </w:tc>
        <w:tc>
          <w:tcPr>
            <w:tcW w:w="7578"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5E0E76" w:rsidRPr="00E821A8" w:rsidRDefault="00D07601" w:rsidP="00946F40">
            <w:pPr>
              <w:rPr>
                <w:rFonts w:eastAsia="MS PGothic" w:cstheme="minorHAnsi"/>
                <w:sz w:val="24"/>
                <w:szCs w:val="24"/>
              </w:rPr>
            </w:pPr>
            <w:r w:rsidRPr="00D07601">
              <w:rPr>
                <w:rFonts w:eastAsia="SimSun" w:cstheme="minorHAnsi"/>
                <w:sz w:val="24"/>
                <w:szCs w:val="24"/>
                <w:lang w:eastAsia="zh-CN"/>
              </w:rPr>
              <w:t>DMS_UC02</w:t>
            </w:r>
          </w:p>
        </w:tc>
      </w:tr>
      <w:tr w:rsidR="005E0E76" w:rsidRPr="00E821A8" w:rsidTr="00946F40">
        <w:tc>
          <w:tcPr>
            <w:tcW w:w="163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D07601" w:rsidP="00946F40">
            <w:pPr>
              <w:rPr>
                <w:rFonts w:eastAsia="MS PGothic" w:cstheme="minorHAnsi"/>
                <w:sz w:val="24"/>
                <w:szCs w:val="24"/>
              </w:rPr>
            </w:pPr>
            <w:r w:rsidRPr="00D07601">
              <w:rPr>
                <w:rFonts w:eastAsia="MS PGothic" w:cstheme="minorHAnsi"/>
                <w:sz w:val="24"/>
                <w:szCs w:val="24"/>
              </w:rPr>
              <w:t>Name</w:t>
            </w:r>
          </w:p>
        </w:tc>
        <w:tc>
          <w:tcPr>
            <w:tcW w:w="757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SimSun" w:cstheme="minorHAnsi"/>
                <w:sz w:val="24"/>
                <w:szCs w:val="24"/>
                <w:lang w:eastAsia="zh-CN"/>
              </w:rPr>
            </w:pPr>
            <w:r w:rsidRPr="00D07601">
              <w:rPr>
                <w:rFonts w:cstheme="minorHAnsi"/>
                <w:sz w:val="24"/>
                <w:szCs w:val="24"/>
              </w:rPr>
              <w:t>Add defect Use Case</w:t>
            </w:r>
          </w:p>
        </w:tc>
      </w:tr>
      <w:tr w:rsidR="005E0E76" w:rsidRPr="00E821A8" w:rsidTr="00946F40">
        <w:trPr>
          <w:trHeight w:val="898"/>
        </w:trPr>
        <w:tc>
          <w:tcPr>
            <w:tcW w:w="163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MS PGothic" w:cstheme="minorHAnsi"/>
                <w:sz w:val="24"/>
                <w:szCs w:val="24"/>
              </w:rPr>
            </w:pPr>
            <w:r w:rsidRPr="00D07601">
              <w:rPr>
                <w:rFonts w:eastAsia="MS PGothic" w:cstheme="minorHAnsi"/>
                <w:sz w:val="24"/>
                <w:szCs w:val="24"/>
              </w:rPr>
              <w:t>Goal</w:t>
            </w:r>
          </w:p>
        </w:tc>
        <w:tc>
          <w:tcPr>
            <w:tcW w:w="757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This function allows users can add defect.</w:t>
            </w:r>
          </w:p>
          <w:p w:rsidR="005E0E76" w:rsidRPr="00E821A8" w:rsidRDefault="00D07601" w:rsidP="00946F40">
            <w:pPr>
              <w:rPr>
                <w:rFonts w:cstheme="minorHAnsi"/>
                <w:sz w:val="24"/>
                <w:szCs w:val="24"/>
              </w:rPr>
            </w:pPr>
            <w:r w:rsidRPr="00D07601">
              <w:rPr>
                <w:rFonts w:eastAsia="Calibri" w:cstheme="minorHAnsi"/>
                <w:sz w:val="24"/>
                <w:szCs w:val="24"/>
              </w:rPr>
              <w:t>When defect was added, member become creator, defect change status to opened</w:t>
            </w:r>
          </w:p>
        </w:tc>
      </w:tr>
      <w:tr w:rsidR="005E0E76" w:rsidRPr="00E821A8" w:rsidTr="00946F40">
        <w:tc>
          <w:tcPr>
            <w:tcW w:w="163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MS PGothic" w:cstheme="minorHAnsi"/>
                <w:sz w:val="24"/>
                <w:szCs w:val="24"/>
              </w:rPr>
            </w:pPr>
            <w:r w:rsidRPr="00D07601">
              <w:rPr>
                <w:rFonts w:eastAsia="MS PGothic" w:cstheme="minorHAnsi"/>
                <w:sz w:val="24"/>
                <w:szCs w:val="24"/>
              </w:rPr>
              <w:t>Actors</w:t>
            </w:r>
          </w:p>
        </w:tc>
        <w:tc>
          <w:tcPr>
            <w:tcW w:w="757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SimSun" w:cstheme="minorHAnsi"/>
                <w:sz w:val="24"/>
                <w:szCs w:val="24"/>
                <w:lang w:eastAsia="zh-CN"/>
              </w:rPr>
            </w:pPr>
            <w:r w:rsidRPr="00D07601">
              <w:rPr>
                <w:rFonts w:eastAsia="Calibri" w:cstheme="minorHAnsi"/>
                <w:sz w:val="24"/>
                <w:szCs w:val="24"/>
              </w:rPr>
              <w:t>Member</w:t>
            </w:r>
          </w:p>
        </w:tc>
      </w:tr>
      <w:tr w:rsidR="005E0E76" w:rsidRPr="00E821A8" w:rsidTr="00946F40">
        <w:tc>
          <w:tcPr>
            <w:tcW w:w="163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MS PGothic" w:cstheme="minorHAnsi"/>
                <w:sz w:val="24"/>
                <w:szCs w:val="24"/>
              </w:rPr>
            </w:pPr>
            <w:r w:rsidRPr="00D07601">
              <w:rPr>
                <w:rFonts w:eastAsia="MS PGothic" w:cstheme="minorHAnsi"/>
                <w:sz w:val="24"/>
                <w:szCs w:val="24"/>
              </w:rPr>
              <w:t>Pre-conditions</w:t>
            </w:r>
          </w:p>
        </w:tc>
        <w:tc>
          <w:tcPr>
            <w:tcW w:w="757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SimSun" w:cstheme="minorHAnsi"/>
                <w:sz w:val="24"/>
                <w:szCs w:val="24"/>
                <w:lang w:eastAsia="zh-CN"/>
              </w:rPr>
            </w:pPr>
            <w:r w:rsidRPr="00D07601">
              <w:rPr>
                <w:rFonts w:eastAsia="SimSun" w:cstheme="minorHAnsi"/>
                <w:sz w:val="24"/>
                <w:szCs w:val="24"/>
                <w:lang w:eastAsia="zh-CN"/>
              </w:rPr>
              <w:t>Logged user</w:t>
            </w:r>
          </w:p>
        </w:tc>
      </w:tr>
      <w:tr w:rsidR="005E0E76" w:rsidRPr="00E821A8" w:rsidTr="00946F40">
        <w:tc>
          <w:tcPr>
            <w:tcW w:w="163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MS PGothic" w:cstheme="minorHAnsi"/>
                <w:sz w:val="24"/>
                <w:szCs w:val="24"/>
              </w:rPr>
            </w:pPr>
            <w:r w:rsidRPr="00D07601">
              <w:rPr>
                <w:rFonts w:eastAsia="MS PGothic" w:cstheme="minorHAnsi"/>
                <w:sz w:val="24"/>
                <w:szCs w:val="24"/>
              </w:rPr>
              <w:t>Post-conditions</w:t>
            </w:r>
          </w:p>
        </w:tc>
        <w:tc>
          <w:tcPr>
            <w:tcW w:w="7578" w:type="dxa"/>
            <w:gridSpan w:val="2"/>
            <w:tcBorders>
              <w:top w:val="nil"/>
              <w:left w:val="nil"/>
              <w:right w:val="single" w:sz="8"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SimSun" w:cstheme="minorHAnsi"/>
                <w:sz w:val="24"/>
                <w:szCs w:val="24"/>
                <w:lang w:eastAsia="zh-CN"/>
              </w:rPr>
            </w:pPr>
            <w:r w:rsidRPr="00D07601">
              <w:rPr>
                <w:rFonts w:eastAsia="SimSun" w:cstheme="minorHAnsi"/>
                <w:sz w:val="24"/>
                <w:szCs w:val="24"/>
                <w:lang w:eastAsia="zh-CN"/>
              </w:rPr>
              <w:t>None</w:t>
            </w:r>
          </w:p>
        </w:tc>
      </w:tr>
      <w:tr w:rsidR="005E0E76" w:rsidRPr="00E821A8" w:rsidTr="00946F40">
        <w:trPr>
          <w:trHeight w:val="1600"/>
        </w:trPr>
        <w:tc>
          <w:tcPr>
            <w:tcW w:w="163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MS PGothic" w:cstheme="minorHAnsi"/>
                <w:sz w:val="24"/>
                <w:szCs w:val="24"/>
              </w:rPr>
            </w:pPr>
            <w:r w:rsidRPr="00D07601">
              <w:rPr>
                <w:rFonts w:eastAsia="MS PGothic" w:cstheme="minorHAnsi"/>
                <w:sz w:val="24"/>
                <w:szCs w:val="24"/>
              </w:rPr>
              <w:lastRenderedPageBreak/>
              <w:t>Main Flow</w:t>
            </w:r>
          </w:p>
        </w:tc>
        <w:tc>
          <w:tcPr>
            <w:tcW w:w="3923"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SimSun" w:cstheme="minorHAnsi"/>
                <w:sz w:val="24"/>
                <w:szCs w:val="24"/>
                <w:lang w:eastAsia="zh-CN"/>
              </w:rPr>
            </w:pPr>
            <w:r w:rsidRPr="00D07601">
              <w:rPr>
                <w:rFonts w:eastAsia="SimSun" w:cstheme="minorHAnsi"/>
                <w:sz w:val="24"/>
                <w:szCs w:val="24"/>
                <w:lang w:eastAsia="zh-CN"/>
              </w:rPr>
              <w:t>1Users login into DMS system</w:t>
            </w:r>
          </w:p>
          <w:p w:rsidR="005E0E76" w:rsidRPr="00E821A8" w:rsidRDefault="005E0E76" w:rsidP="00946F40">
            <w:pPr>
              <w:rPr>
                <w:rFonts w:eastAsia="SimSun" w:cstheme="minorHAnsi"/>
                <w:sz w:val="24"/>
                <w:szCs w:val="24"/>
                <w:lang w:eastAsia="zh-CN"/>
              </w:rPr>
            </w:pPr>
          </w:p>
          <w:p w:rsidR="005E0E76" w:rsidRPr="00E821A8" w:rsidRDefault="005E0E76" w:rsidP="00946F40">
            <w:pPr>
              <w:rPr>
                <w:rFonts w:eastAsia="SimSun" w:cstheme="minorHAnsi"/>
                <w:sz w:val="24"/>
                <w:szCs w:val="24"/>
                <w:lang w:eastAsia="zh-CN"/>
              </w:rPr>
            </w:pPr>
          </w:p>
          <w:p w:rsidR="005E0E76" w:rsidRPr="00E821A8" w:rsidRDefault="005E0E76" w:rsidP="00946F40">
            <w:pPr>
              <w:pStyle w:val="ListParagraph"/>
              <w:rPr>
                <w:rFonts w:eastAsia="SimSun" w:cstheme="minorHAnsi"/>
                <w:sz w:val="24"/>
                <w:szCs w:val="24"/>
                <w:lang w:eastAsia="zh-CN"/>
              </w:rPr>
            </w:pPr>
          </w:p>
        </w:tc>
        <w:tc>
          <w:tcPr>
            <w:tcW w:w="3655" w:type="dxa"/>
            <w:tcBorders>
              <w:top w:val="nil"/>
              <w:left w:val="nil"/>
              <w:bottom w:val="single" w:sz="8" w:space="0" w:color="auto"/>
              <w:right w:val="single" w:sz="8" w:space="0" w:color="auto"/>
            </w:tcBorders>
            <w:shd w:val="clear" w:color="auto" w:fill="FFFF99"/>
          </w:tcPr>
          <w:p w:rsidR="005E0E76" w:rsidRPr="00E821A8" w:rsidRDefault="005E0E76" w:rsidP="00946F40">
            <w:pPr>
              <w:rPr>
                <w:rFonts w:eastAsia="SimSun" w:cstheme="minorHAnsi"/>
                <w:sz w:val="24"/>
                <w:szCs w:val="24"/>
                <w:lang w:eastAsia="zh-CN"/>
              </w:rPr>
            </w:pPr>
          </w:p>
          <w:p w:rsidR="005E0E76" w:rsidRPr="00E821A8" w:rsidRDefault="00D07601" w:rsidP="008C3CFA">
            <w:pPr>
              <w:pStyle w:val="ListParagraph"/>
              <w:numPr>
                <w:ilvl w:val="0"/>
                <w:numId w:val="38"/>
              </w:numPr>
              <w:tabs>
                <w:tab w:val="left" w:pos="180"/>
              </w:tabs>
              <w:spacing w:after="160" w:line="264" w:lineRule="auto"/>
              <w:rPr>
                <w:rFonts w:eastAsia="SimSun" w:cstheme="minorHAnsi"/>
                <w:sz w:val="24"/>
                <w:szCs w:val="24"/>
                <w:lang w:eastAsia="zh-CN"/>
              </w:rPr>
            </w:pPr>
            <w:r w:rsidRPr="00D07601">
              <w:rPr>
                <w:rFonts w:eastAsia="SimSun" w:cstheme="minorHAnsi"/>
                <w:sz w:val="24"/>
                <w:szCs w:val="24"/>
                <w:lang w:eastAsia="zh-CN"/>
              </w:rPr>
              <w:t>Click button add new</w:t>
            </w:r>
          </w:p>
        </w:tc>
      </w:tr>
      <w:tr w:rsidR="005E0E76" w:rsidRPr="00E821A8" w:rsidTr="00946F40">
        <w:tc>
          <w:tcPr>
            <w:tcW w:w="1638"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E0E76" w:rsidRPr="00E821A8" w:rsidRDefault="00D07601" w:rsidP="00946F40">
            <w:pPr>
              <w:rPr>
                <w:rFonts w:eastAsia="MS PGothic" w:cstheme="minorHAnsi"/>
                <w:sz w:val="24"/>
                <w:szCs w:val="24"/>
              </w:rPr>
            </w:pPr>
            <w:r w:rsidRPr="00D07601">
              <w:rPr>
                <w:rFonts w:eastAsia="MS PGothic" w:cstheme="minorHAnsi"/>
                <w:sz w:val="24"/>
                <w:szCs w:val="24"/>
              </w:rPr>
              <w:t>Exception</w:t>
            </w:r>
          </w:p>
        </w:tc>
        <w:tc>
          <w:tcPr>
            <w:tcW w:w="7578" w:type="dxa"/>
            <w:gridSpan w:val="2"/>
            <w:tcBorders>
              <w:top w:val="nil"/>
              <w:left w:val="nil"/>
              <w:bottom w:val="single" w:sz="4" w:space="0" w:color="auto"/>
              <w:right w:val="single" w:sz="8"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SimSun" w:cstheme="minorHAnsi"/>
                <w:sz w:val="24"/>
                <w:szCs w:val="24"/>
                <w:lang w:eastAsia="zh-CN"/>
              </w:rPr>
            </w:pPr>
            <w:r w:rsidRPr="00D07601">
              <w:rPr>
                <w:rFonts w:eastAsia="SimSun" w:cstheme="minorHAnsi"/>
                <w:sz w:val="24"/>
                <w:szCs w:val="24"/>
                <w:lang w:eastAsia="zh-CN"/>
              </w:rPr>
              <w:t>None</w:t>
            </w:r>
          </w:p>
        </w:tc>
      </w:tr>
      <w:tr w:rsidR="005E0E76" w:rsidRPr="00E821A8" w:rsidTr="00946F40">
        <w:tc>
          <w:tcPr>
            <w:tcW w:w="163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MS PGothic" w:cstheme="minorHAnsi"/>
                <w:sz w:val="24"/>
                <w:szCs w:val="24"/>
              </w:rPr>
            </w:pPr>
            <w:r w:rsidRPr="00D07601">
              <w:rPr>
                <w:rFonts w:eastAsia="MS PGothic" w:cstheme="minorHAnsi"/>
                <w:sz w:val="24"/>
                <w:szCs w:val="24"/>
              </w:rPr>
              <w:t>Open Issues</w:t>
            </w:r>
          </w:p>
        </w:tc>
        <w:tc>
          <w:tcPr>
            <w:tcW w:w="757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MS PGothic" w:cstheme="minorHAnsi"/>
                <w:sz w:val="24"/>
                <w:szCs w:val="24"/>
              </w:rPr>
            </w:pPr>
            <w:r w:rsidRPr="00D07601">
              <w:rPr>
                <w:rFonts w:eastAsia="MS PGothic" w:cstheme="minorHAnsi"/>
                <w:sz w:val="24"/>
                <w:szCs w:val="24"/>
              </w:rPr>
              <w:t>N/A</w:t>
            </w:r>
          </w:p>
        </w:tc>
      </w:tr>
      <w:tr w:rsidR="005E0E76" w:rsidRPr="00E821A8" w:rsidTr="00946F40">
        <w:tc>
          <w:tcPr>
            <w:tcW w:w="163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MS PGothic" w:cstheme="minorHAnsi"/>
                <w:sz w:val="24"/>
                <w:szCs w:val="24"/>
              </w:rPr>
            </w:pPr>
            <w:r w:rsidRPr="00D07601">
              <w:rPr>
                <w:rFonts w:eastAsia="MS PGothic" w:cstheme="minorHAnsi"/>
                <w:sz w:val="24"/>
                <w:szCs w:val="24"/>
              </w:rPr>
              <w:t>Relationship</w:t>
            </w:r>
          </w:p>
        </w:tc>
        <w:tc>
          <w:tcPr>
            <w:tcW w:w="757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MS PGothic" w:cstheme="minorHAnsi"/>
                <w:sz w:val="24"/>
                <w:szCs w:val="24"/>
              </w:rPr>
            </w:pPr>
            <w:r w:rsidRPr="00D07601">
              <w:rPr>
                <w:rFonts w:eastAsia="MS PGothic" w:cstheme="minorHAnsi"/>
                <w:sz w:val="24"/>
                <w:szCs w:val="24"/>
              </w:rPr>
              <w:t>N/A</w:t>
            </w:r>
          </w:p>
        </w:tc>
      </w:tr>
      <w:tr w:rsidR="005E0E76" w:rsidRPr="00E821A8" w:rsidTr="00946F40">
        <w:tc>
          <w:tcPr>
            <w:tcW w:w="163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MS PGothic" w:cstheme="minorHAnsi"/>
                <w:sz w:val="24"/>
                <w:szCs w:val="24"/>
              </w:rPr>
            </w:pPr>
            <w:r w:rsidRPr="00D07601">
              <w:rPr>
                <w:rFonts w:eastAsia="MS PGothic" w:cstheme="minorHAnsi"/>
                <w:sz w:val="24"/>
                <w:szCs w:val="24"/>
              </w:rPr>
              <w:t>Business Rule</w:t>
            </w:r>
          </w:p>
        </w:tc>
        <w:tc>
          <w:tcPr>
            <w:tcW w:w="757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MS PGothic" w:cstheme="minorHAnsi"/>
                <w:sz w:val="24"/>
                <w:szCs w:val="24"/>
              </w:rPr>
            </w:pPr>
            <w:r w:rsidRPr="00D07601">
              <w:rPr>
                <w:rFonts w:eastAsia="MS PGothic" w:cstheme="minorHAnsi"/>
                <w:sz w:val="24"/>
                <w:szCs w:val="24"/>
              </w:rPr>
              <w:t>N/A</w:t>
            </w:r>
          </w:p>
        </w:tc>
      </w:tr>
      <w:tr w:rsidR="005E0E76" w:rsidRPr="00E821A8" w:rsidTr="00946F40">
        <w:tc>
          <w:tcPr>
            <w:tcW w:w="163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MS PGothic" w:cstheme="minorHAnsi"/>
                <w:sz w:val="24"/>
                <w:szCs w:val="24"/>
              </w:rPr>
            </w:pPr>
            <w:r w:rsidRPr="00D07601">
              <w:rPr>
                <w:rFonts w:eastAsia="MS PGothic" w:cstheme="minorHAnsi"/>
                <w:sz w:val="24"/>
                <w:szCs w:val="24"/>
              </w:rPr>
              <w:t>Priority</w:t>
            </w:r>
          </w:p>
        </w:tc>
        <w:tc>
          <w:tcPr>
            <w:tcW w:w="757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MS PGothic" w:cstheme="minorHAnsi"/>
                <w:sz w:val="24"/>
                <w:szCs w:val="24"/>
              </w:rPr>
            </w:pPr>
            <w:r w:rsidRPr="00D07601">
              <w:rPr>
                <w:rFonts w:eastAsia="MS PGothic" w:cstheme="minorHAnsi"/>
                <w:sz w:val="24"/>
                <w:szCs w:val="24"/>
              </w:rPr>
              <w:t>N/A</w:t>
            </w:r>
          </w:p>
        </w:tc>
      </w:tr>
    </w:tbl>
    <w:p w:rsidR="005E0E76" w:rsidRPr="00E821A8" w:rsidRDefault="00D07601" w:rsidP="005E0E76">
      <w:pPr>
        <w:rPr>
          <w:rFonts w:cstheme="minorHAnsi"/>
          <w:sz w:val="24"/>
          <w:szCs w:val="24"/>
        </w:rPr>
      </w:pPr>
      <w:r w:rsidRPr="00D07601">
        <w:rPr>
          <w:rFonts w:cstheme="minorHAnsi"/>
          <w:sz w:val="24"/>
          <w:szCs w:val="24"/>
        </w:rPr>
        <w:tab/>
      </w:r>
    </w:p>
    <w:p w:rsidR="005E0E76" w:rsidRPr="00E821A8" w:rsidRDefault="00D07601" w:rsidP="00881D40">
      <w:pPr>
        <w:pStyle w:val="Heading4"/>
        <w:rPr>
          <w:rFonts w:asciiTheme="minorHAnsi" w:hAnsiTheme="minorHAnsi" w:cstheme="minorHAnsi"/>
          <w:sz w:val="24"/>
          <w:szCs w:val="24"/>
        </w:rPr>
      </w:pPr>
      <w:bookmarkStart w:id="308" w:name="_Toc332351184"/>
      <w:bookmarkStart w:id="309" w:name="_Toc326241072"/>
      <w:r w:rsidRPr="00D07601">
        <w:rPr>
          <w:rFonts w:asciiTheme="minorHAnsi" w:hAnsiTheme="minorHAnsi" w:cstheme="minorHAnsi"/>
          <w:sz w:val="24"/>
          <w:szCs w:val="24"/>
        </w:rPr>
        <w:t>2.4.32 Update defect</w:t>
      </w:r>
      <w:bookmarkEnd w:id="308"/>
    </w:p>
    <w:p w:rsidR="005E0E76" w:rsidRPr="00E821A8" w:rsidRDefault="005E0E76" w:rsidP="005E0E76">
      <w:pPr>
        <w:rPr>
          <w:rFonts w:cstheme="minorHAnsi"/>
          <w:sz w:val="24"/>
          <w:szCs w:val="24"/>
        </w:rPr>
      </w:pPr>
    </w:p>
    <w:bookmarkEnd w:id="309"/>
    <w:p w:rsidR="005E0E76" w:rsidRPr="00E821A8" w:rsidRDefault="005E0E76" w:rsidP="005E0E76">
      <w:pPr>
        <w:rPr>
          <w:rFonts w:cstheme="minorHAnsi"/>
          <w:sz w:val="24"/>
          <w:szCs w:val="24"/>
        </w:rPr>
      </w:pPr>
      <w:r w:rsidRPr="00E821A8">
        <w:rPr>
          <w:rFonts w:cstheme="minorHAnsi"/>
          <w:sz w:val="24"/>
          <w:szCs w:val="24"/>
        </w:rPr>
        <w:object w:dxaOrig="5338" w:dyaOrig="1710">
          <v:shape id="_x0000_i1087" type="#_x0000_t75" style="width:267.05pt;height:86.25pt" o:ole="">
            <v:imagedata r:id="rId139" o:title=""/>
          </v:shape>
          <o:OLEObject Type="Embed" ProgID="Visio.Drawing.11" ShapeID="_x0000_i1087" DrawAspect="Content" ObjectID="_1406444880" r:id="rId140"/>
        </w:object>
      </w:r>
    </w:p>
    <w:p w:rsidR="005E0E76" w:rsidRPr="00E821A8" w:rsidRDefault="005E0E76" w:rsidP="005E0E76">
      <w:pPr>
        <w:rPr>
          <w:rFonts w:cstheme="minorHAnsi"/>
          <w:sz w:val="24"/>
          <w:szCs w:val="24"/>
        </w:rPr>
      </w:pPr>
    </w:p>
    <w:p w:rsidR="005E0E76" w:rsidRPr="00E821A8" w:rsidRDefault="00D07601" w:rsidP="005E0E76">
      <w:pPr>
        <w:rPr>
          <w:rFonts w:cstheme="minorHAnsi"/>
          <w:sz w:val="24"/>
          <w:szCs w:val="24"/>
        </w:rPr>
      </w:pPr>
      <w:r w:rsidRPr="00D07601">
        <w:rPr>
          <w:rFonts w:cstheme="minorHAnsi"/>
          <w:sz w:val="24"/>
          <w:szCs w:val="24"/>
        </w:rPr>
        <w:t>Use Case scenario:</w:t>
      </w:r>
    </w:p>
    <w:tbl>
      <w:tblPr>
        <w:tblW w:w="0" w:type="auto"/>
        <w:tblCellMar>
          <w:left w:w="0" w:type="dxa"/>
          <w:right w:w="0" w:type="dxa"/>
        </w:tblCellMar>
        <w:tblLook w:val="0000"/>
      </w:tblPr>
      <w:tblGrid>
        <w:gridCol w:w="1628"/>
        <w:gridCol w:w="3814"/>
        <w:gridCol w:w="3562"/>
      </w:tblGrid>
      <w:tr w:rsidR="005E0E76" w:rsidRPr="00E821A8" w:rsidTr="00946F40">
        <w:tc>
          <w:tcPr>
            <w:tcW w:w="1638"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D07601" w:rsidP="00946F40">
            <w:pPr>
              <w:rPr>
                <w:rFonts w:eastAsia="MS PGothic" w:cstheme="minorHAnsi"/>
                <w:sz w:val="24"/>
                <w:szCs w:val="24"/>
              </w:rPr>
            </w:pPr>
            <w:r w:rsidRPr="00D07601">
              <w:rPr>
                <w:rFonts w:eastAsia="MS PGothic" w:cstheme="minorHAnsi"/>
                <w:sz w:val="24"/>
                <w:szCs w:val="24"/>
              </w:rPr>
              <w:t>User Case ID</w:t>
            </w:r>
          </w:p>
        </w:tc>
        <w:tc>
          <w:tcPr>
            <w:tcW w:w="7578"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5E0E76" w:rsidRPr="00E821A8" w:rsidRDefault="00D07601" w:rsidP="00946F40">
            <w:pPr>
              <w:rPr>
                <w:rFonts w:eastAsia="MS PGothic" w:cstheme="minorHAnsi"/>
                <w:sz w:val="24"/>
                <w:szCs w:val="24"/>
              </w:rPr>
            </w:pPr>
            <w:r w:rsidRPr="00D07601">
              <w:rPr>
                <w:rFonts w:eastAsia="SimSun" w:cstheme="minorHAnsi"/>
                <w:sz w:val="24"/>
                <w:szCs w:val="24"/>
                <w:lang w:eastAsia="zh-CN"/>
              </w:rPr>
              <w:t>DMS_UC03</w:t>
            </w:r>
          </w:p>
        </w:tc>
      </w:tr>
      <w:tr w:rsidR="005E0E76" w:rsidRPr="00E821A8" w:rsidTr="00946F40">
        <w:tc>
          <w:tcPr>
            <w:tcW w:w="163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D07601" w:rsidP="00946F40">
            <w:pPr>
              <w:rPr>
                <w:rFonts w:eastAsia="MS PGothic" w:cstheme="minorHAnsi"/>
                <w:sz w:val="24"/>
                <w:szCs w:val="24"/>
              </w:rPr>
            </w:pPr>
            <w:r w:rsidRPr="00D07601">
              <w:rPr>
                <w:rFonts w:eastAsia="MS PGothic" w:cstheme="minorHAnsi"/>
                <w:sz w:val="24"/>
                <w:szCs w:val="24"/>
              </w:rPr>
              <w:t>Name</w:t>
            </w:r>
          </w:p>
        </w:tc>
        <w:tc>
          <w:tcPr>
            <w:tcW w:w="757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SimSun" w:cstheme="minorHAnsi"/>
                <w:sz w:val="24"/>
                <w:szCs w:val="24"/>
                <w:lang w:eastAsia="zh-CN"/>
              </w:rPr>
            </w:pPr>
            <w:r w:rsidRPr="00D07601">
              <w:rPr>
                <w:rFonts w:cstheme="minorHAnsi"/>
                <w:sz w:val="24"/>
                <w:szCs w:val="24"/>
              </w:rPr>
              <w:t>Update defect Use Case</w:t>
            </w:r>
          </w:p>
        </w:tc>
      </w:tr>
      <w:tr w:rsidR="005E0E76" w:rsidRPr="00E821A8" w:rsidTr="00946F40">
        <w:trPr>
          <w:trHeight w:val="898"/>
        </w:trPr>
        <w:tc>
          <w:tcPr>
            <w:tcW w:w="163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MS PGothic" w:cstheme="minorHAnsi"/>
                <w:sz w:val="24"/>
                <w:szCs w:val="24"/>
              </w:rPr>
            </w:pPr>
            <w:r w:rsidRPr="00D07601">
              <w:rPr>
                <w:rFonts w:eastAsia="MS PGothic" w:cstheme="minorHAnsi"/>
                <w:sz w:val="24"/>
                <w:szCs w:val="24"/>
              </w:rPr>
              <w:t>Goal</w:t>
            </w:r>
          </w:p>
        </w:tc>
        <w:tc>
          <w:tcPr>
            <w:tcW w:w="757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This function allows users can update defect.</w:t>
            </w:r>
          </w:p>
          <w:p w:rsidR="005E0E76" w:rsidRPr="00E821A8" w:rsidRDefault="00D07601" w:rsidP="00946F40">
            <w:pPr>
              <w:rPr>
                <w:rFonts w:cstheme="minorHAnsi"/>
                <w:sz w:val="24"/>
                <w:szCs w:val="24"/>
              </w:rPr>
            </w:pPr>
            <w:r w:rsidRPr="00D07601">
              <w:rPr>
                <w:rFonts w:cstheme="minorHAnsi"/>
                <w:sz w:val="24"/>
                <w:szCs w:val="24"/>
              </w:rPr>
              <w:t>Creator can change status of defect from opened to cancelled or corrected.</w:t>
            </w:r>
          </w:p>
          <w:p w:rsidR="005E0E76" w:rsidRPr="00E821A8" w:rsidRDefault="00D07601" w:rsidP="00946F40">
            <w:pPr>
              <w:rPr>
                <w:rFonts w:cstheme="minorHAnsi"/>
                <w:sz w:val="24"/>
                <w:szCs w:val="24"/>
              </w:rPr>
            </w:pPr>
            <w:r w:rsidRPr="00D07601">
              <w:rPr>
                <w:rFonts w:cstheme="minorHAnsi"/>
                <w:sz w:val="24"/>
                <w:szCs w:val="24"/>
              </w:rPr>
              <w:t>Assigned member can change status of defect to opened, canceled or closed.</w:t>
            </w:r>
          </w:p>
        </w:tc>
      </w:tr>
      <w:tr w:rsidR="005E0E76" w:rsidRPr="00E821A8" w:rsidTr="00946F40">
        <w:tc>
          <w:tcPr>
            <w:tcW w:w="163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MS PGothic" w:cstheme="minorHAnsi"/>
                <w:sz w:val="24"/>
                <w:szCs w:val="24"/>
              </w:rPr>
            </w:pPr>
            <w:r w:rsidRPr="00D07601">
              <w:rPr>
                <w:rFonts w:eastAsia="MS PGothic" w:cstheme="minorHAnsi"/>
                <w:sz w:val="24"/>
                <w:szCs w:val="24"/>
              </w:rPr>
              <w:t>Actors</w:t>
            </w:r>
          </w:p>
        </w:tc>
        <w:tc>
          <w:tcPr>
            <w:tcW w:w="757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SimSun" w:cstheme="minorHAnsi"/>
                <w:sz w:val="24"/>
                <w:szCs w:val="24"/>
                <w:lang w:eastAsia="zh-CN"/>
              </w:rPr>
            </w:pPr>
            <w:r w:rsidRPr="00D07601">
              <w:rPr>
                <w:rFonts w:eastAsia="Calibri" w:cstheme="minorHAnsi"/>
                <w:sz w:val="24"/>
                <w:szCs w:val="24"/>
              </w:rPr>
              <w:t>Member</w:t>
            </w:r>
          </w:p>
        </w:tc>
      </w:tr>
      <w:tr w:rsidR="005E0E76" w:rsidRPr="00E821A8" w:rsidTr="00946F40">
        <w:tc>
          <w:tcPr>
            <w:tcW w:w="163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MS PGothic" w:cstheme="minorHAnsi"/>
                <w:sz w:val="24"/>
                <w:szCs w:val="24"/>
              </w:rPr>
            </w:pPr>
            <w:r w:rsidRPr="00D07601">
              <w:rPr>
                <w:rFonts w:eastAsia="MS PGothic" w:cstheme="minorHAnsi"/>
                <w:sz w:val="24"/>
                <w:szCs w:val="24"/>
              </w:rPr>
              <w:t>Pre-conditions</w:t>
            </w:r>
          </w:p>
        </w:tc>
        <w:tc>
          <w:tcPr>
            <w:tcW w:w="757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SimSun" w:cstheme="minorHAnsi"/>
                <w:sz w:val="24"/>
                <w:szCs w:val="24"/>
                <w:lang w:eastAsia="zh-CN"/>
              </w:rPr>
            </w:pPr>
            <w:r w:rsidRPr="00D07601">
              <w:rPr>
                <w:rFonts w:eastAsia="SimSun" w:cstheme="minorHAnsi"/>
                <w:sz w:val="24"/>
                <w:szCs w:val="24"/>
                <w:lang w:eastAsia="zh-CN"/>
              </w:rPr>
              <w:t>Logged user</w:t>
            </w:r>
          </w:p>
        </w:tc>
      </w:tr>
      <w:tr w:rsidR="005E0E76" w:rsidRPr="00E821A8" w:rsidTr="00946F40">
        <w:tc>
          <w:tcPr>
            <w:tcW w:w="163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MS PGothic" w:cstheme="minorHAnsi"/>
                <w:sz w:val="24"/>
                <w:szCs w:val="24"/>
              </w:rPr>
            </w:pPr>
            <w:r w:rsidRPr="00D07601">
              <w:rPr>
                <w:rFonts w:eastAsia="MS PGothic" w:cstheme="minorHAnsi"/>
                <w:sz w:val="24"/>
                <w:szCs w:val="24"/>
              </w:rPr>
              <w:t>Post-conditions</w:t>
            </w:r>
          </w:p>
        </w:tc>
        <w:tc>
          <w:tcPr>
            <w:tcW w:w="7578" w:type="dxa"/>
            <w:gridSpan w:val="2"/>
            <w:tcBorders>
              <w:top w:val="nil"/>
              <w:left w:val="nil"/>
              <w:right w:val="single" w:sz="8"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SimSun" w:cstheme="minorHAnsi"/>
                <w:sz w:val="24"/>
                <w:szCs w:val="24"/>
                <w:lang w:eastAsia="zh-CN"/>
              </w:rPr>
            </w:pPr>
            <w:r w:rsidRPr="00D07601">
              <w:rPr>
                <w:rFonts w:eastAsia="SimSun" w:cstheme="minorHAnsi"/>
                <w:sz w:val="24"/>
                <w:szCs w:val="24"/>
                <w:lang w:eastAsia="zh-CN"/>
              </w:rPr>
              <w:t>None</w:t>
            </w:r>
          </w:p>
        </w:tc>
      </w:tr>
      <w:tr w:rsidR="005E0E76" w:rsidRPr="00E821A8" w:rsidTr="00946F40">
        <w:trPr>
          <w:trHeight w:val="2050"/>
        </w:trPr>
        <w:tc>
          <w:tcPr>
            <w:tcW w:w="163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MS PGothic" w:cstheme="minorHAnsi"/>
                <w:sz w:val="24"/>
                <w:szCs w:val="24"/>
              </w:rPr>
            </w:pPr>
            <w:r w:rsidRPr="00D07601">
              <w:rPr>
                <w:rFonts w:eastAsia="MS PGothic" w:cstheme="minorHAnsi"/>
                <w:sz w:val="24"/>
                <w:szCs w:val="24"/>
              </w:rPr>
              <w:lastRenderedPageBreak/>
              <w:t>Main Flow</w:t>
            </w:r>
          </w:p>
        </w:tc>
        <w:tc>
          <w:tcPr>
            <w:tcW w:w="3923"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SimSun" w:cstheme="minorHAnsi"/>
                <w:sz w:val="24"/>
                <w:szCs w:val="24"/>
                <w:lang w:eastAsia="zh-CN"/>
              </w:rPr>
            </w:pPr>
            <w:r w:rsidRPr="00D07601">
              <w:rPr>
                <w:rFonts w:eastAsia="SimSun" w:cstheme="minorHAnsi"/>
                <w:sz w:val="24"/>
                <w:szCs w:val="24"/>
                <w:lang w:eastAsia="zh-CN"/>
              </w:rPr>
              <w:t>1Users login into DMS system</w:t>
            </w:r>
          </w:p>
          <w:p w:rsidR="005E0E76" w:rsidRPr="00E821A8" w:rsidRDefault="005E0E76" w:rsidP="00946F40">
            <w:pPr>
              <w:rPr>
                <w:rFonts w:eastAsia="SimSun" w:cstheme="minorHAnsi"/>
                <w:sz w:val="24"/>
                <w:szCs w:val="24"/>
                <w:lang w:eastAsia="zh-CN"/>
              </w:rPr>
            </w:pPr>
          </w:p>
          <w:p w:rsidR="005E0E76" w:rsidRPr="00E821A8" w:rsidRDefault="005E0E76" w:rsidP="00946F40">
            <w:pPr>
              <w:rPr>
                <w:rFonts w:eastAsia="SimSun" w:cstheme="minorHAnsi"/>
                <w:sz w:val="24"/>
                <w:szCs w:val="24"/>
                <w:lang w:eastAsia="zh-CN"/>
              </w:rPr>
            </w:pPr>
          </w:p>
          <w:p w:rsidR="005E0E76" w:rsidRPr="00E821A8" w:rsidRDefault="00D07601" w:rsidP="00946F40">
            <w:pPr>
              <w:pStyle w:val="ListParagraph"/>
              <w:rPr>
                <w:rFonts w:eastAsia="SimSun" w:cstheme="minorHAnsi"/>
                <w:sz w:val="24"/>
                <w:szCs w:val="24"/>
                <w:lang w:eastAsia="zh-CN"/>
              </w:rPr>
            </w:pPr>
            <w:r w:rsidRPr="00D07601">
              <w:rPr>
                <w:rFonts w:eastAsia="SimSun" w:cstheme="minorHAnsi"/>
                <w:sz w:val="24"/>
                <w:szCs w:val="24"/>
                <w:lang w:eastAsia="zh-CN"/>
              </w:rPr>
              <w:t>3..Click button update</w:t>
            </w:r>
          </w:p>
        </w:tc>
        <w:tc>
          <w:tcPr>
            <w:tcW w:w="3655" w:type="dxa"/>
            <w:tcBorders>
              <w:top w:val="nil"/>
              <w:left w:val="nil"/>
              <w:bottom w:val="single" w:sz="8" w:space="0" w:color="auto"/>
              <w:right w:val="single" w:sz="8" w:space="0" w:color="auto"/>
            </w:tcBorders>
            <w:shd w:val="clear" w:color="auto" w:fill="FFFF99"/>
          </w:tcPr>
          <w:p w:rsidR="005E0E76" w:rsidRPr="00E821A8" w:rsidRDefault="005E0E76" w:rsidP="00946F40">
            <w:pPr>
              <w:rPr>
                <w:rFonts w:eastAsia="SimSun" w:cstheme="minorHAnsi"/>
                <w:sz w:val="24"/>
                <w:szCs w:val="24"/>
                <w:lang w:eastAsia="zh-CN"/>
              </w:rPr>
            </w:pPr>
          </w:p>
          <w:p w:rsidR="005E0E76" w:rsidRPr="00E821A8" w:rsidRDefault="00D07601" w:rsidP="008C3CFA">
            <w:pPr>
              <w:pStyle w:val="ListParagraph"/>
              <w:numPr>
                <w:ilvl w:val="0"/>
                <w:numId w:val="38"/>
              </w:numPr>
              <w:tabs>
                <w:tab w:val="left" w:pos="180"/>
              </w:tabs>
              <w:spacing w:after="160" w:line="264" w:lineRule="auto"/>
              <w:rPr>
                <w:rFonts w:eastAsia="SimSun" w:cstheme="minorHAnsi"/>
                <w:sz w:val="24"/>
                <w:szCs w:val="24"/>
                <w:lang w:eastAsia="zh-CN"/>
              </w:rPr>
            </w:pPr>
            <w:r w:rsidRPr="00D07601">
              <w:rPr>
                <w:rFonts w:eastAsia="SimSun" w:cstheme="minorHAnsi"/>
                <w:sz w:val="24"/>
                <w:szCs w:val="24"/>
                <w:lang w:eastAsia="zh-CN"/>
              </w:rPr>
              <w:t>Select defect</w:t>
            </w:r>
          </w:p>
        </w:tc>
      </w:tr>
      <w:tr w:rsidR="005E0E76" w:rsidRPr="00E821A8" w:rsidTr="00946F40">
        <w:tc>
          <w:tcPr>
            <w:tcW w:w="1638"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E0E76" w:rsidRPr="00E821A8" w:rsidRDefault="00D07601" w:rsidP="00946F40">
            <w:pPr>
              <w:rPr>
                <w:rFonts w:eastAsia="MS PGothic" w:cstheme="minorHAnsi"/>
                <w:sz w:val="24"/>
                <w:szCs w:val="24"/>
              </w:rPr>
            </w:pPr>
            <w:r w:rsidRPr="00D07601">
              <w:rPr>
                <w:rFonts w:eastAsia="MS PGothic" w:cstheme="minorHAnsi"/>
                <w:sz w:val="24"/>
                <w:szCs w:val="24"/>
              </w:rPr>
              <w:t>Exception</w:t>
            </w:r>
          </w:p>
        </w:tc>
        <w:tc>
          <w:tcPr>
            <w:tcW w:w="7578" w:type="dxa"/>
            <w:gridSpan w:val="2"/>
            <w:tcBorders>
              <w:top w:val="nil"/>
              <w:left w:val="nil"/>
              <w:bottom w:val="single" w:sz="4" w:space="0" w:color="auto"/>
              <w:right w:val="single" w:sz="8"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SimSun" w:cstheme="minorHAnsi"/>
                <w:sz w:val="24"/>
                <w:szCs w:val="24"/>
                <w:lang w:eastAsia="zh-CN"/>
              </w:rPr>
            </w:pPr>
            <w:r w:rsidRPr="00D07601">
              <w:rPr>
                <w:rFonts w:eastAsia="SimSun" w:cstheme="minorHAnsi"/>
                <w:sz w:val="24"/>
                <w:szCs w:val="24"/>
                <w:lang w:eastAsia="zh-CN"/>
              </w:rPr>
              <w:t>None</w:t>
            </w:r>
          </w:p>
        </w:tc>
      </w:tr>
      <w:tr w:rsidR="005E0E76" w:rsidRPr="00E821A8" w:rsidTr="00946F40">
        <w:tc>
          <w:tcPr>
            <w:tcW w:w="163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MS PGothic" w:cstheme="minorHAnsi"/>
                <w:sz w:val="24"/>
                <w:szCs w:val="24"/>
              </w:rPr>
            </w:pPr>
            <w:r w:rsidRPr="00D07601">
              <w:rPr>
                <w:rFonts w:eastAsia="MS PGothic" w:cstheme="minorHAnsi"/>
                <w:sz w:val="24"/>
                <w:szCs w:val="24"/>
              </w:rPr>
              <w:t>Open Issues</w:t>
            </w:r>
          </w:p>
        </w:tc>
        <w:tc>
          <w:tcPr>
            <w:tcW w:w="757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MS PGothic" w:cstheme="minorHAnsi"/>
                <w:sz w:val="24"/>
                <w:szCs w:val="24"/>
              </w:rPr>
            </w:pPr>
            <w:r w:rsidRPr="00D07601">
              <w:rPr>
                <w:rFonts w:eastAsia="MS PGothic" w:cstheme="minorHAnsi"/>
                <w:sz w:val="24"/>
                <w:szCs w:val="24"/>
              </w:rPr>
              <w:t>N/A</w:t>
            </w:r>
          </w:p>
        </w:tc>
      </w:tr>
      <w:tr w:rsidR="005E0E76" w:rsidRPr="00E821A8" w:rsidTr="00946F40">
        <w:tc>
          <w:tcPr>
            <w:tcW w:w="163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MS PGothic" w:cstheme="minorHAnsi"/>
                <w:sz w:val="24"/>
                <w:szCs w:val="24"/>
              </w:rPr>
            </w:pPr>
            <w:r w:rsidRPr="00D07601">
              <w:rPr>
                <w:rFonts w:eastAsia="MS PGothic" w:cstheme="minorHAnsi"/>
                <w:sz w:val="24"/>
                <w:szCs w:val="24"/>
              </w:rPr>
              <w:t>Relationship</w:t>
            </w:r>
          </w:p>
        </w:tc>
        <w:tc>
          <w:tcPr>
            <w:tcW w:w="757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MS PGothic" w:cstheme="minorHAnsi"/>
                <w:sz w:val="24"/>
                <w:szCs w:val="24"/>
              </w:rPr>
            </w:pPr>
            <w:r w:rsidRPr="00D07601">
              <w:rPr>
                <w:rFonts w:eastAsia="MS PGothic" w:cstheme="minorHAnsi"/>
                <w:sz w:val="24"/>
                <w:szCs w:val="24"/>
              </w:rPr>
              <w:t>N/A</w:t>
            </w:r>
          </w:p>
        </w:tc>
      </w:tr>
      <w:tr w:rsidR="005E0E76" w:rsidRPr="00E821A8" w:rsidTr="00946F40">
        <w:tc>
          <w:tcPr>
            <w:tcW w:w="163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MS PGothic" w:cstheme="minorHAnsi"/>
                <w:sz w:val="24"/>
                <w:szCs w:val="24"/>
              </w:rPr>
            </w:pPr>
            <w:r w:rsidRPr="00D07601">
              <w:rPr>
                <w:rFonts w:eastAsia="MS PGothic" w:cstheme="minorHAnsi"/>
                <w:sz w:val="24"/>
                <w:szCs w:val="24"/>
              </w:rPr>
              <w:t>Business Rule</w:t>
            </w:r>
          </w:p>
        </w:tc>
        <w:tc>
          <w:tcPr>
            <w:tcW w:w="757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MS PGothic" w:cstheme="minorHAnsi"/>
                <w:sz w:val="24"/>
                <w:szCs w:val="24"/>
              </w:rPr>
            </w:pPr>
            <w:r w:rsidRPr="00D07601">
              <w:rPr>
                <w:rFonts w:eastAsia="MS PGothic" w:cstheme="minorHAnsi"/>
                <w:sz w:val="24"/>
                <w:szCs w:val="24"/>
              </w:rPr>
              <w:t>N/A</w:t>
            </w:r>
          </w:p>
        </w:tc>
      </w:tr>
      <w:tr w:rsidR="005E0E76" w:rsidRPr="00E821A8" w:rsidTr="00946F40">
        <w:tc>
          <w:tcPr>
            <w:tcW w:w="163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MS PGothic" w:cstheme="minorHAnsi"/>
                <w:sz w:val="24"/>
                <w:szCs w:val="24"/>
              </w:rPr>
            </w:pPr>
            <w:r w:rsidRPr="00D07601">
              <w:rPr>
                <w:rFonts w:eastAsia="MS PGothic" w:cstheme="minorHAnsi"/>
                <w:sz w:val="24"/>
                <w:szCs w:val="24"/>
              </w:rPr>
              <w:t>Priority</w:t>
            </w:r>
          </w:p>
        </w:tc>
        <w:tc>
          <w:tcPr>
            <w:tcW w:w="757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MS PGothic" w:cstheme="minorHAnsi"/>
                <w:sz w:val="24"/>
                <w:szCs w:val="24"/>
              </w:rPr>
            </w:pPr>
            <w:r w:rsidRPr="00D07601">
              <w:rPr>
                <w:rFonts w:eastAsia="MS PGothic" w:cstheme="minorHAnsi"/>
                <w:sz w:val="24"/>
                <w:szCs w:val="24"/>
              </w:rPr>
              <w:t>N/A</w:t>
            </w:r>
          </w:p>
        </w:tc>
      </w:tr>
    </w:tbl>
    <w:p w:rsidR="005E0E76" w:rsidRPr="00E821A8" w:rsidRDefault="00D07601" w:rsidP="005E0E76">
      <w:pPr>
        <w:rPr>
          <w:rFonts w:cstheme="minorHAnsi"/>
          <w:sz w:val="24"/>
          <w:szCs w:val="24"/>
        </w:rPr>
      </w:pPr>
      <w:r w:rsidRPr="00D07601">
        <w:rPr>
          <w:rFonts w:cstheme="minorHAnsi"/>
          <w:sz w:val="24"/>
          <w:szCs w:val="24"/>
        </w:rPr>
        <w:tab/>
      </w:r>
    </w:p>
    <w:p w:rsidR="005E0E76" w:rsidRPr="00E821A8" w:rsidRDefault="00D07601" w:rsidP="005E0E76">
      <w:pPr>
        <w:rPr>
          <w:rFonts w:cstheme="minorHAnsi"/>
          <w:sz w:val="24"/>
          <w:szCs w:val="24"/>
        </w:rPr>
      </w:pPr>
      <w:r w:rsidRPr="00D07601">
        <w:rPr>
          <w:rFonts w:cstheme="minorHAnsi"/>
          <w:sz w:val="24"/>
          <w:szCs w:val="24"/>
        </w:rPr>
        <w:tab/>
      </w:r>
    </w:p>
    <w:p w:rsidR="005E0E76" w:rsidRPr="00E821A8" w:rsidRDefault="005E0E76" w:rsidP="005E0E76">
      <w:pPr>
        <w:rPr>
          <w:rFonts w:eastAsia="MS PGothic" w:cstheme="minorHAnsi"/>
          <w:sz w:val="24"/>
          <w:szCs w:val="24"/>
        </w:rPr>
      </w:pPr>
    </w:p>
    <w:p w:rsidR="005E0E76" w:rsidRPr="00E821A8" w:rsidRDefault="00D07601" w:rsidP="00881D40">
      <w:pPr>
        <w:pStyle w:val="Heading4"/>
        <w:rPr>
          <w:rFonts w:asciiTheme="minorHAnsi" w:hAnsiTheme="minorHAnsi" w:cstheme="minorHAnsi"/>
          <w:sz w:val="24"/>
          <w:szCs w:val="24"/>
        </w:rPr>
      </w:pPr>
      <w:bookmarkStart w:id="310" w:name="_Toc326241073"/>
      <w:bookmarkStart w:id="311" w:name="_Toc332351185"/>
      <w:r w:rsidRPr="00D07601">
        <w:rPr>
          <w:rFonts w:asciiTheme="minorHAnsi" w:hAnsiTheme="minorHAnsi" w:cstheme="minorHAnsi"/>
          <w:sz w:val="24"/>
          <w:szCs w:val="24"/>
        </w:rPr>
        <w:lastRenderedPageBreak/>
        <w:t xml:space="preserve">2.4.33 </w:t>
      </w:r>
      <w:proofErr w:type="spellStart"/>
      <w:r w:rsidRPr="00D07601">
        <w:rPr>
          <w:rFonts w:asciiTheme="minorHAnsi" w:hAnsiTheme="minorHAnsi" w:cstheme="minorHAnsi"/>
          <w:sz w:val="24"/>
          <w:szCs w:val="24"/>
        </w:rPr>
        <w:t>TimesheetModule</w:t>
      </w:r>
      <w:bookmarkEnd w:id="310"/>
      <w:bookmarkEnd w:id="311"/>
      <w:proofErr w:type="spellEnd"/>
    </w:p>
    <w:bookmarkStart w:id="312" w:name="_Toc326241074"/>
    <w:bookmarkEnd w:id="312"/>
    <w:p w:rsidR="003D7084" w:rsidRDefault="005E0E76">
      <w:pPr>
        <w:rPr>
          <w:rFonts w:cstheme="minorHAnsi"/>
          <w:sz w:val="24"/>
          <w:szCs w:val="24"/>
        </w:rPr>
      </w:pPr>
      <w:r w:rsidRPr="00E821A8">
        <w:rPr>
          <w:rFonts w:cstheme="minorHAnsi"/>
          <w:sz w:val="24"/>
          <w:szCs w:val="24"/>
        </w:rPr>
        <w:object w:dxaOrig="7261" w:dyaOrig="8102">
          <v:shape id="_x0000_i1088" type="#_x0000_t75" style="width:364.2pt;height:405.2pt" o:ole="">
            <v:imagedata r:id="rId141" o:title=""/>
          </v:shape>
          <o:OLEObject Type="Embed" ProgID="Visio.Drawing.11" ShapeID="_x0000_i1088" DrawAspect="Content" ObjectID="_1406444881" r:id="rId142"/>
        </w:object>
      </w:r>
      <w:bookmarkStart w:id="313" w:name="_Toc326241075"/>
    </w:p>
    <w:p w:rsidR="005E0E76" w:rsidRPr="00E821A8" w:rsidRDefault="00D07601" w:rsidP="00881D40">
      <w:pPr>
        <w:pStyle w:val="Heading5"/>
        <w:rPr>
          <w:rFonts w:asciiTheme="minorHAnsi" w:hAnsiTheme="minorHAnsi" w:cstheme="minorHAnsi"/>
          <w:sz w:val="24"/>
          <w:szCs w:val="24"/>
        </w:rPr>
      </w:pPr>
      <w:r w:rsidRPr="00D07601">
        <w:rPr>
          <w:rFonts w:asciiTheme="minorHAnsi" w:hAnsiTheme="minorHAnsi" w:cstheme="minorHAnsi"/>
          <w:sz w:val="24"/>
          <w:szCs w:val="24"/>
        </w:rPr>
        <w:t>2.4.33.1 Search Timesheet</w:t>
      </w:r>
      <w:bookmarkEnd w:id="313"/>
    </w:p>
    <w:p w:rsidR="005E0E76" w:rsidRPr="00E821A8" w:rsidRDefault="005E0E76" w:rsidP="005E0E76">
      <w:pPr>
        <w:rPr>
          <w:rFonts w:cstheme="minorHAnsi"/>
          <w:sz w:val="24"/>
          <w:szCs w:val="24"/>
        </w:rPr>
      </w:pPr>
      <w:r w:rsidRPr="00E821A8">
        <w:rPr>
          <w:rFonts w:cstheme="minorHAnsi"/>
          <w:sz w:val="24"/>
          <w:szCs w:val="24"/>
        </w:rPr>
        <w:object w:dxaOrig="5187" w:dyaOrig="1773">
          <v:shape id="_x0000_i1089" type="#_x0000_t75" style="width:258.7pt;height:87.9pt" o:ole="">
            <v:imagedata r:id="rId143" o:title=""/>
          </v:shape>
          <o:OLEObject Type="Embed" ProgID="Visio.Drawing.11" ShapeID="_x0000_i1089" DrawAspect="Content" ObjectID="_1406444882" r:id="rId144"/>
        </w:object>
      </w:r>
    </w:p>
    <w:p w:rsidR="005E0E76" w:rsidRPr="00E821A8" w:rsidRDefault="00D07601" w:rsidP="005E0E76">
      <w:pPr>
        <w:rPr>
          <w:rFonts w:cstheme="minorHAnsi"/>
          <w:sz w:val="24"/>
          <w:szCs w:val="24"/>
        </w:rPr>
      </w:pPr>
      <w:r w:rsidRPr="00D07601">
        <w:rPr>
          <w:rFonts w:cstheme="minorHAnsi"/>
          <w:sz w:val="24"/>
          <w:szCs w:val="24"/>
        </w:rPr>
        <w:tab/>
      </w:r>
      <w:r w:rsidRPr="00D07601">
        <w:rPr>
          <w:rFonts w:cstheme="minorHAnsi"/>
          <w:sz w:val="24"/>
          <w:szCs w:val="24"/>
        </w:rPr>
        <w:tab/>
      </w:r>
    </w:p>
    <w:p w:rsidR="005E0E76" w:rsidRPr="00E821A8" w:rsidRDefault="00D07601" w:rsidP="005E0E76">
      <w:pPr>
        <w:rPr>
          <w:rFonts w:cstheme="minorHAnsi"/>
          <w:sz w:val="24"/>
          <w:szCs w:val="24"/>
        </w:rPr>
      </w:pPr>
      <w:r w:rsidRPr="00D07601">
        <w:rPr>
          <w:rFonts w:cstheme="minorHAnsi"/>
          <w:sz w:val="24"/>
          <w:szCs w:val="24"/>
        </w:rPr>
        <w:t>Use Case scenario:</w:t>
      </w:r>
    </w:p>
    <w:tbl>
      <w:tblPr>
        <w:tblW w:w="0" w:type="auto"/>
        <w:tblCellMar>
          <w:left w:w="0" w:type="dxa"/>
          <w:right w:w="0" w:type="dxa"/>
        </w:tblCellMar>
        <w:tblLook w:val="0000"/>
      </w:tblPr>
      <w:tblGrid>
        <w:gridCol w:w="1803"/>
        <w:gridCol w:w="3647"/>
        <w:gridCol w:w="3554"/>
      </w:tblGrid>
      <w:tr w:rsidR="005E0E76" w:rsidRPr="00E821A8" w:rsidTr="00946F40">
        <w:tc>
          <w:tcPr>
            <w:tcW w:w="1818"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D07601" w:rsidP="00946F40">
            <w:pPr>
              <w:rPr>
                <w:rFonts w:eastAsia="MS PGothic" w:cstheme="minorHAnsi"/>
                <w:sz w:val="24"/>
                <w:szCs w:val="24"/>
              </w:rPr>
            </w:pPr>
            <w:r w:rsidRPr="00D07601">
              <w:rPr>
                <w:rFonts w:eastAsia="MS PGothic" w:cstheme="minorHAnsi"/>
                <w:sz w:val="24"/>
                <w:szCs w:val="24"/>
              </w:rPr>
              <w:t>User Case ID</w:t>
            </w:r>
          </w:p>
        </w:tc>
        <w:tc>
          <w:tcPr>
            <w:tcW w:w="7398"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5E0E76" w:rsidRPr="00E821A8" w:rsidRDefault="00D07601" w:rsidP="00946F40">
            <w:pPr>
              <w:rPr>
                <w:rFonts w:eastAsia="MS PGothic" w:cstheme="minorHAnsi"/>
                <w:sz w:val="24"/>
                <w:szCs w:val="24"/>
              </w:rPr>
            </w:pPr>
            <w:r w:rsidRPr="00D07601">
              <w:rPr>
                <w:rFonts w:eastAsia="SimSun" w:cstheme="minorHAnsi"/>
                <w:sz w:val="24"/>
                <w:szCs w:val="24"/>
                <w:lang w:eastAsia="zh-CN"/>
              </w:rPr>
              <w:t>Timesheet_UC01</w:t>
            </w:r>
          </w:p>
        </w:tc>
      </w:tr>
      <w:tr w:rsidR="005E0E76" w:rsidRPr="00E821A8"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D07601" w:rsidP="00946F40">
            <w:pPr>
              <w:rPr>
                <w:rFonts w:eastAsia="MS PGothic" w:cstheme="minorHAnsi"/>
                <w:sz w:val="24"/>
                <w:szCs w:val="24"/>
              </w:rPr>
            </w:pPr>
            <w:r w:rsidRPr="00D07601">
              <w:rPr>
                <w:rFonts w:eastAsia="MS PGothic" w:cstheme="minorHAnsi"/>
                <w:sz w:val="24"/>
                <w:szCs w:val="24"/>
              </w:rPr>
              <w:t>Name</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SimSun" w:cstheme="minorHAnsi"/>
                <w:sz w:val="24"/>
                <w:szCs w:val="24"/>
                <w:lang w:eastAsia="zh-CN"/>
              </w:rPr>
            </w:pPr>
            <w:r w:rsidRPr="00D07601">
              <w:rPr>
                <w:rFonts w:eastAsia="Calibri" w:cstheme="minorHAnsi"/>
                <w:sz w:val="24"/>
                <w:szCs w:val="24"/>
              </w:rPr>
              <w:t>Search Timesheet Use Case</w:t>
            </w:r>
          </w:p>
        </w:tc>
      </w:tr>
      <w:tr w:rsidR="005E0E76" w:rsidRPr="00E821A8"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MS PGothic" w:cstheme="minorHAnsi"/>
                <w:sz w:val="24"/>
                <w:szCs w:val="24"/>
              </w:rPr>
            </w:pPr>
            <w:r w:rsidRPr="00D07601">
              <w:rPr>
                <w:rFonts w:eastAsia="MS PGothic" w:cstheme="minorHAnsi"/>
                <w:sz w:val="24"/>
                <w:szCs w:val="24"/>
              </w:rPr>
              <w:t>Goal</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SimSun" w:cstheme="minorHAnsi"/>
                <w:sz w:val="24"/>
                <w:szCs w:val="24"/>
                <w:lang w:eastAsia="zh-CN"/>
              </w:rPr>
            </w:pPr>
            <w:r w:rsidRPr="00D07601">
              <w:rPr>
                <w:rFonts w:cstheme="minorHAnsi"/>
                <w:sz w:val="24"/>
                <w:szCs w:val="24"/>
              </w:rPr>
              <w:t>This function allows users can search timesheet.</w:t>
            </w:r>
          </w:p>
        </w:tc>
      </w:tr>
      <w:tr w:rsidR="005E0E76" w:rsidRPr="00E821A8"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MS PGothic" w:cstheme="minorHAnsi"/>
                <w:sz w:val="24"/>
                <w:szCs w:val="24"/>
              </w:rPr>
            </w:pPr>
            <w:r w:rsidRPr="00D07601">
              <w:rPr>
                <w:rFonts w:eastAsia="MS PGothic" w:cstheme="minorHAnsi"/>
                <w:sz w:val="24"/>
                <w:szCs w:val="24"/>
              </w:rPr>
              <w:lastRenderedPageBreak/>
              <w:t>Actors</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SimSun" w:cstheme="minorHAnsi"/>
                <w:sz w:val="24"/>
                <w:szCs w:val="24"/>
                <w:lang w:eastAsia="zh-CN"/>
              </w:rPr>
            </w:pPr>
            <w:r w:rsidRPr="00D07601">
              <w:rPr>
                <w:rFonts w:eastAsia="Calibri" w:cstheme="minorHAnsi"/>
                <w:sz w:val="24"/>
                <w:szCs w:val="24"/>
              </w:rPr>
              <w:t>Add Timesheet</w:t>
            </w:r>
          </w:p>
        </w:tc>
      </w:tr>
      <w:tr w:rsidR="005E0E76" w:rsidRPr="00E821A8"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MS PGothic" w:cstheme="minorHAnsi"/>
                <w:sz w:val="24"/>
                <w:szCs w:val="24"/>
              </w:rPr>
            </w:pPr>
            <w:r w:rsidRPr="00D07601">
              <w:rPr>
                <w:rFonts w:eastAsia="MS PGothic" w:cstheme="minorHAnsi"/>
                <w:sz w:val="24"/>
                <w:szCs w:val="24"/>
              </w:rPr>
              <w:t>Pre-conditions</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SimSun" w:cstheme="minorHAnsi"/>
                <w:sz w:val="24"/>
                <w:szCs w:val="24"/>
                <w:lang w:eastAsia="zh-CN"/>
              </w:rPr>
            </w:pPr>
            <w:r w:rsidRPr="00D07601">
              <w:rPr>
                <w:rFonts w:eastAsia="SimSun" w:cstheme="minorHAnsi"/>
                <w:sz w:val="24"/>
                <w:szCs w:val="24"/>
                <w:lang w:eastAsia="zh-CN"/>
              </w:rPr>
              <w:t>User logins  must be member of project</w:t>
            </w:r>
          </w:p>
        </w:tc>
      </w:tr>
      <w:tr w:rsidR="005E0E76" w:rsidRPr="00E821A8"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MS PGothic" w:cstheme="minorHAnsi"/>
                <w:sz w:val="24"/>
                <w:szCs w:val="24"/>
              </w:rPr>
            </w:pPr>
            <w:r w:rsidRPr="00D07601">
              <w:rPr>
                <w:rFonts w:eastAsia="MS PGothic" w:cstheme="minorHAnsi"/>
                <w:sz w:val="24"/>
                <w:szCs w:val="24"/>
              </w:rPr>
              <w:t>Post-conditions</w:t>
            </w:r>
          </w:p>
        </w:tc>
        <w:tc>
          <w:tcPr>
            <w:tcW w:w="7398" w:type="dxa"/>
            <w:gridSpan w:val="2"/>
            <w:tcBorders>
              <w:top w:val="nil"/>
              <w:left w:val="nil"/>
              <w:right w:val="single" w:sz="8"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SimSun" w:cstheme="minorHAnsi"/>
                <w:sz w:val="24"/>
                <w:szCs w:val="24"/>
                <w:lang w:eastAsia="zh-CN"/>
              </w:rPr>
            </w:pPr>
            <w:r w:rsidRPr="00D07601">
              <w:rPr>
                <w:rFonts w:eastAsia="SimSun" w:cstheme="minorHAnsi"/>
                <w:sz w:val="24"/>
                <w:szCs w:val="24"/>
                <w:lang w:eastAsia="zh-CN"/>
              </w:rPr>
              <w:t>None</w:t>
            </w:r>
          </w:p>
        </w:tc>
      </w:tr>
      <w:tr w:rsidR="005E0E76" w:rsidRPr="00E821A8" w:rsidTr="00946F40">
        <w:trPr>
          <w:trHeight w:val="2248"/>
        </w:trPr>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MS PGothic" w:cstheme="minorHAnsi"/>
                <w:sz w:val="24"/>
                <w:szCs w:val="24"/>
              </w:rPr>
            </w:pPr>
            <w:r w:rsidRPr="00D07601">
              <w:rPr>
                <w:rFonts w:eastAsia="MS PGothic" w:cstheme="minorHAnsi"/>
                <w:sz w:val="24"/>
                <w:szCs w:val="24"/>
              </w:rPr>
              <w:t>Main Flow</w:t>
            </w:r>
          </w:p>
        </w:tc>
        <w:tc>
          <w:tcPr>
            <w:tcW w:w="3743"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SimSun" w:cstheme="minorHAnsi"/>
                <w:sz w:val="24"/>
                <w:szCs w:val="24"/>
                <w:lang w:eastAsia="zh-CN"/>
              </w:rPr>
            </w:pPr>
            <w:r w:rsidRPr="00D07601">
              <w:rPr>
                <w:rFonts w:eastAsia="SimSun" w:cstheme="minorHAnsi"/>
                <w:sz w:val="24"/>
                <w:szCs w:val="24"/>
                <w:lang w:eastAsia="zh-CN"/>
              </w:rPr>
              <w:t>1. Users logins to Timesheet system.</w:t>
            </w:r>
          </w:p>
          <w:p w:rsidR="005E0E76" w:rsidRPr="00E821A8" w:rsidRDefault="005E0E76" w:rsidP="00946F40">
            <w:pPr>
              <w:rPr>
                <w:rFonts w:eastAsia="SimSun" w:cstheme="minorHAnsi"/>
                <w:sz w:val="24"/>
                <w:szCs w:val="24"/>
                <w:lang w:eastAsia="zh-CN"/>
              </w:rPr>
            </w:pPr>
          </w:p>
          <w:p w:rsidR="005E0E76" w:rsidRPr="00E821A8" w:rsidRDefault="005E0E76" w:rsidP="00946F40">
            <w:pPr>
              <w:rPr>
                <w:rFonts w:eastAsia="SimSun" w:cstheme="minorHAnsi"/>
                <w:sz w:val="24"/>
                <w:szCs w:val="24"/>
                <w:lang w:eastAsia="zh-CN"/>
              </w:rPr>
            </w:pPr>
          </w:p>
          <w:p w:rsidR="005E0E76" w:rsidRPr="00E821A8" w:rsidRDefault="00D07601" w:rsidP="00946F40">
            <w:pPr>
              <w:rPr>
                <w:rFonts w:eastAsia="SimSun" w:cstheme="minorHAnsi"/>
                <w:sz w:val="24"/>
                <w:szCs w:val="24"/>
                <w:lang w:eastAsia="zh-CN"/>
              </w:rPr>
            </w:pPr>
            <w:r w:rsidRPr="00D07601">
              <w:rPr>
                <w:rFonts w:eastAsia="SimSun" w:cstheme="minorHAnsi"/>
                <w:sz w:val="24"/>
                <w:szCs w:val="24"/>
                <w:lang w:eastAsia="zh-CN"/>
              </w:rPr>
              <w:t>3. Click button Search</w:t>
            </w:r>
          </w:p>
          <w:p w:rsidR="005E0E76" w:rsidRPr="00E821A8" w:rsidRDefault="005E0E76" w:rsidP="00946F40">
            <w:pPr>
              <w:rPr>
                <w:rFonts w:eastAsia="SimSun" w:cstheme="minorHAnsi"/>
                <w:sz w:val="24"/>
                <w:szCs w:val="24"/>
                <w:lang w:eastAsia="zh-CN"/>
              </w:rPr>
            </w:pPr>
          </w:p>
          <w:p w:rsidR="005E0E76" w:rsidRPr="00E821A8" w:rsidRDefault="005E0E76" w:rsidP="00946F40">
            <w:pPr>
              <w:rPr>
                <w:rFonts w:eastAsia="SimSun" w:cstheme="minorHAnsi"/>
                <w:sz w:val="24"/>
                <w:szCs w:val="24"/>
                <w:lang w:eastAsia="zh-CN"/>
              </w:rPr>
            </w:pPr>
          </w:p>
          <w:p w:rsidR="005E0E76" w:rsidRPr="00E821A8" w:rsidRDefault="005E0E76" w:rsidP="00946F40">
            <w:pPr>
              <w:rPr>
                <w:rFonts w:eastAsia="SimSun" w:cstheme="minorHAnsi"/>
                <w:sz w:val="24"/>
                <w:szCs w:val="24"/>
                <w:lang w:eastAsia="zh-CN"/>
              </w:rPr>
            </w:pPr>
          </w:p>
        </w:tc>
        <w:tc>
          <w:tcPr>
            <w:tcW w:w="3655" w:type="dxa"/>
            <w:tcBorders>
              <w:top w:val="nil"/>
              <w:left w:val="nil"/>
              <w:bottom w:val="single" w:sz="8" w:space="0" w:color="auto"/>
              <w:right w:val="single" w:sz="8" w:space="0" w:color="auto"/>
            </w:tcBorders>
            <w:shd w:val="clear" w:color="auto" w:fill="FFFF99"/>
          </w:tcPr>
          <w:p w:rsidR="005E0E76" w:rsidRPr="00E821A8" w:rsidRDefault="005E0E76" w:rsidP="00946F40">
            <w:pPr>
              <w:rPr>
                <w:rFonts w:eastAsia="SimSun" w:cstheme="minorHAnsi"/>
                <w:sz w:val="24"/>
                <w:szCs w:val="24"/>
                <w:lang w:eastAsia="zh-CN"/>
              </w:rPr>
            </w:pPr>
          </w:p>
          <w:p w:rsidR="005E0E76" w:rsidRPr="00E821A8" w:rsidRDefault="00D07601" w:rsidP="00946F40">
            <w:pPr>
              <w:rPr>
                <w:rFonts w:eastAsia="SimSun" w:cstheme="minorHAnsi"/>
                <w:sz w:val="24"/>
                <w:szCs w:val="24"/>
                <w:lang w:eastAsia="zh-CN"/>
              </w:rPr>
            </w:pPr>
            <w:r w:rsidRPr="00D07601">
              <w:rPr>
                <w:rFonts w:eastAsia="SimSun" w:cstheme="minorHAnsi"/>
                <w:sz w:val="24"/>
                <w:szCs w:val="24"/>
                <w:lang w:eastAsia="zh-CN"/>
              </w:rPr>
              <w:t>2. Select search condition.</w:t>
            </w:r>
          </w:p>
          <w:p w:rsidR="005E0E76" w:rsidRPr="00E821A8" w:rsidRDefault="005E0E76" w:rsidP="00946F40">
            <w:pPr>
              <w:rPr>
                <w:rFonts w:eastAsia="SimSun" w:cstheme="minorHAnsi"/>
                <w:sz w:val="24"/>
                <w:szCs w:val="24"/>
                <w:lang w:eastAsia="zh-CN"/>
              </w:rPr>
            </w:pPr>
          </w:p>
          <w:p w:rsidR="005E0E76" w:rsidRPr="00E821A8" w:rsidRDefault="005E0E76" w:rsidP="00946F40">
            <w:pPr>
              <w:rPr>
                <w:rFonts w:eastAsia="SimSun" w:cstheme="minorHAnsi"/>
                <w:sz w:val="24"/>
                <w:szCs w:val="24"/>
                <w:lang w:eastAsia="zh-CN"/>
              </w:rPr>
            </w:pPr>
          </w:p>
          <w:p w:rsidR="005E0E76" w:rsidRPr="00E821A8" w:rsidRDefault="005E0E76" w:rsidP="00946F40">
            <w:pPr>
              <w:rPr>
                <w:rFonts w:eastAsia="SimSun" w:cstheme="minorHAnsi"/>
                <w:sz w:val="24"/>
                <w:szCs w:val="24"/>
                <w:lang w:eastAsia="zh-CN"/>
              </w:rPr>
            </w:pPr>
          </w:p>
        </w:tc>
      </w:tr>
      <w:tr w:rsidR="005E0E76" w:rsidRPr="00E821A8" w:rsidTr="00946F40">
        <w:tc>
          <w:tcPr>
            <w:tcW w:w="1818"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rPr>
                <w:rFonts w:eastAsia="MS PGothic" w:cstheme="minorHAnsi"/>
                <w:sz w:val="24"/>
                <w:szCs w:val="24"/>
              </w:rPr>
            </w:pPr>
          </w:p>
        </w:tc>
        <w:tc>
          <w:tcPr>
            <w:tcW w:w="7398" w:type="dxa"/>
            <w:gridSpan w:val="2"/>
            <w:tcBorders>
              <w:top w:val="nil"/>
              <w:left w:val="nil"/>
              <w:bottom w:val="single" w:sz="4" w:space="0" w:color="auto"/>
              <w:right w:val="single" w:sz="8" w:space="0" w:color="auto"/>
            </w:tcBorders>
            <w:tcMar>
              <w:top w:w="0" w:type="dxa"/>
              <w:left w:w="108" w:type="dxa"/>
              <w:bottom w:w="0" w:type="dxa"/>
              <w:right w:w="108" w:type="dxa"/>
            </w:tcMar>
          </w:tcPr>
          <w:p w:rsidR="005E0E76" w:rsidRPr="00E821A8" w:rsidRDefault="005E0E76" w:rsidP="00946F40">
            <w:pPr>
              <w:rPr>
                <w:rFonts w:eastAsia="SimSun" w:cstheme="minorHAnsi"/>
                <w:sz w:val="24"/>
                <w:szCs w:val="24"/>
                <w:lang w:eastAsia="zh-CN"/>
              </w:rPr>
            </w:pPr>
          </w:p>
        </w:tc>
      </w:tr>
      <w:tr w:rsidR="005E0E76" w:rsidRPr="00E821A8"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MS PGothic" w:cstheme="minorHAnsi"/>
                <w:sz w:val="24"/>
                <w:szCs w:val="24"/>
              </w:rPr>
            </w:pPr>
            <w:r w:rsidRPr="00D07601">
              <w:rPr>
                <w:rFonts w:eastAsia="MS PGothic" w:cstheme="minorHAnsi"/>
                <w:sz w:val="24"/>
                <w:szCs w:val="24"/>
              </w:rPr>
              <w:t>Open Issues</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MS PGothic" w:cstheme="minorHAnsi"/>
                <w:sz w:val="24"/>
                <w:szCs w:val="24"/>
              </w:rPr>
            </w:pPr>
            <w:r w:rsidRPr="00D07601">
              <w:rPr>
                <w:rFonts w:eastAsia="MS PGothic" w:cstheme="minorHAnsi"/>
                <w:sz w:val="24"/>
                <w:szCs w:val="24"/>
              </w:rPr>
              <w:t>N/A</w:t>
            </w:r>
          </w:p>
        </w:tc>
      </w:tr>
      <w:tr w:rsidR="005E0E76" w:rsidRPr="00E821A8"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MS PGothic" w:cstheme="minorHAnsi"/>
                <w:sz w:val="24"/>
                <w:szCs w:val="24"/>
              </w:rPr>
            </w:pPr>
            <w:r w:rsidRPr="00D07601">
              <w:rPr>
                <w:rFonts w:eastAsia="MS PGothic" w:cstheme="minorHAnsi"/>
                <w:sz w:val="24"/>
                <w:szCs w:val="24"/>
              </w:rPr>
              <w:t>Relationship</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MS PGothic" w:cstheme="minorHAnsi"/>
                <w:sz w:val="24"/>
                <w:szCs w:val="24"/>
              </w:rPr>
            </w:pPr>
            <w:r w:rsidRPr="00D07601">
              <w:rPr>
                <w:rFonts w:eastAsia="MS PGothic" w:cstheme="minorHAnsi"/>
                <w:sz w:val="24"/>
                <w:szCs w:val="24"/>
              </w:rPr>
              <w:t>N/A</w:t>
            </w:r>
          </w:p>
        </w:tc>
      </w:tr>
      <w:tr w:rsidR="005E0E76" w:rsidRPr="00E821A8"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MS PGothic" w:cstheme="minorHAnsi"/>
                <w:sz w:val="24"/>
                <w:szCs w:val="24"/>
              </w:rPr>
            </w:pPr>
            <w:r w:rsidRPr="00D07601">
              <w:rPr>
                <w:rFonts w:eastAsia="MS PGothic" w:cstheme="minorHAnsi"/>
                <w:sz w:val="24"/>
                <w:szCs w:val="24"/>
              </w:rPr>
              <w:t>Business Rule</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MS PGothic" w:cstheme="minorHAnsi"/>
                <w:sz w:val="24"/>
                <w:szCs w:val="24"/>
              </w:rPr>
            </w:pPr>
            <w:r w:rsidRPr="00D07601">
              <w:rPr>
                <w:rFonts w:eastAsia="MS PGothic" w:cstheme="minorHAnsi"/>
                <w:sz w:val="24"/>
                <w:szCs w:val="24"/>
              </w:rPr>
              <w:t>N/A</w:t>
            </w:r>
          </w:p>
        </w:tc>
      </w:tr>
      <w:tr w:rsidR="005E0E76" w:rsidRPr="00E821A8"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MS PGothic" w:cstheme="minorHAnsi"/>
                <w:sz w:val="24"/>
                <w:szCs w:val="24"/>
              </w:rPr>
            </w:pPr>
            <w:r w:rsidRPr="00D07601">
              <w:rPr>
                <w:rFonts w:eastAsia="MS PGothic" w:cstheme="minorHAnsi"/>
                <w:sz w:val="24"/>
                <w:szCs w:val="24"/>
              </w:rPr>
              <w:t>Priority</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MS PGothic" w:cstheme="minorHAnsi"/>
                <w:sz w:val="24"/>
                <w:szCs w:val="24"/>
              </w:rPr>
            </w:pPr>
            <w:r w:rsidRPr="00D07601">
              <w:rPr>
                <w:rFonts w:eastAsia="MS PGothic" w:cstheme="minorHAnsi"/>
                <w:sz w:val="24"/>
                <w:szCs w:val="24"/>
              </w:rPr>
              <w:t>N/A</w:t>
            </w:r>
          </w:p>
        </w:tc>
      </w:tr>
    </w:tbl>
    <w:p w:rsidR="005E0E76" w:rsidRPr="00E821A8" w:rsidRDefault="005E0E76" w:rsidP="005E0E76">
      <w:pPr>
        <w:rPr>
          <w:rFonts w:cstheme="minorHAnsi"/>
          <w:sz w:val="24"/>
          <w:szCs w:val="24"/>
        </w:rPr>
      </w:pPr>
    </w:p>
    <w:p w:rsidR="005E0E76" w:rsidRPr="00E821A8" w:rsidRDefault="00D07601" w:rsidP="00A6536E">
      <w:pPr>
        <w:pStyle w:val="Heading5"/>
        <w:rPr>
          <w:rFonts w:asciiTheme="minorHAnsi" w:hAnsiTheme="minorHAnsi" w:cstheme="minorHAnsi"/>
          <w:sz w:val="24"/>
          <w:szCs w:val="24"/>
        </w:rPr>
      </w:pPr>
      <w:bookmarkStart w:id="314" w:name="_Toc326241076"/>
      <w:r w:rsidRPr="00D07601">
        <w:rPr>
          <w:rFonts w:asciiTheme="minorHAnsi" w:hAnsiTheme="minorHAnsi" w:cstheme="minorHAnsi"/>
          <w:sz w:val="24"/>
          <w:szCs w:val="24"/>
        </w:rPr>
        <w:t>2.4.33.2 Add timesheet</w:t>
      </w:r>
      <w:bookmarkEnd w:id="314"/>
    </w:p>
    <w:p w:rsidR="005E0E76" w:rsidRPr="00E821A8" w:rsidRDefault="005E0E76" w:rsidP="005E0E76">
      <w:pPr>
        <w:rPr>
          <w:rFonts w:cstheme="minorHAnsi"/>
          <w:sz w:val="24"/>
          <w:szCs w:val="24"/>
        </w:rPr>
      </w:pPr>
      <w:r w:rsidRPr="00E821A8">
        <w:rPr>
          <w:rFonts w:cstheme="minorHAnsi"/>
          <w:sz w:val="24"/>
          <w:szCs w:val="24"/>
        </w:rPr>
        <w:object w:dxaOrig="5446" w:dyaOrig="1660">
          <v:shape id="_x0000_i1090" type="#_x0000_t75" style="width:272.1pt;height:82.9pt" o:ole="">
            <v:imagedata r:id="rId145" o:title=""/>
          </v:shape>
          <o:OLEObject Type="Embed" ProgID="Visio.Drawing.11" ShapeID="_x0000_i1090" DrawAspect="Content" ObjectID="_1406444883" r:id="rId146"/>
        </w:object>
      </w:r>
    </w:p>
    <w:p w:rsidR="005E0E76" w:rsidRPr="00E821A8" w:rsidRDefault="005E0E76" w:rsidP="005E0E76">
      <w:pPr>
        <w:rPr>
          <w:rFonts w:cstheme="minorHAnsi"/>
          <w:sz w:val="24"/>
          <w:szCs w:val="24"/>
        </w:rPr>
      </w:pPr>
    </w:p>
    <w:p w:rsidR="005E0E76" w:rsidRPr="00E821A8" w:rsidRDefault="00D07601" w:rsidP="005E0E76">
      <w:pPr>
        <w:rPr>
          <w:rFonts w:cstheme="minorHAnsi"/>
          <w:sz w:val="24"/>
          <w:szCs w:val="24"/>
        </w:rPr>
      </w:pPr>
      <w:r w:rsidRPr="00D07601">
        <w:rPr>
          <w:rFonts w:cstheme="minorHAnsi"/>
          <w:sz w:val="24"/>
          <w:szCs w:val="24"/>
        </w:rPr>
        <w:t>Use Case scenario:</w:t>
      </w:r>
    </w:p>
    <w:tbl>
      <w:tblPr>
        <w:tblW w:w="0" w:type="auto"/>
        <w:tblCellMar>
          <w:left w:w="0" w:type="dxa"/>
          <w:right w:w="0" w:type="dxa"/>
        </w:tblCellMar>
        <w:tblLook w:val="0000"/>
      </w:tblPr>
      <w:tblGrid>
        <w:gridCol w:w="1804"/>
        <w:gridCol w:w="3652"/>
        <w:gridCol w:w="3548"/>
      </w:tblGrid>
      <w:tr w:rsidR="005E0E76" w:rsidRPr="00E821A8" w:rsidTr="00946F40">
        <w:tc>
          <w:tcPr>
            <w:tcW w:w="1818"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D07601" w:rsidP="00946F40">
            <w:pPr>
              <w:rPr>
                <w:rFonts w:eastAsia="MS PGothic" w:cstheme="minorHAnsi"/>
                <w:sz w:val="24"/>
                <w:szCs w:val="24"/>
              </w:rPr>
            </w:pPr>
            <w:r w:rsidRPr="00D07601">
              <w:rPr>
                <w:rFonts w:eastAsia="MS PGothic" w:cstheme="minorHAnsi"/>
                <w:sz w:val="24"/>
                <w:szCs w:val="24"/>
              </w:rPr>
              <w:t>User Case ID</w:t>
            </w:r>
          </w:p>
        </w:tc>
        <w:tc>
          <w:tcPr>
            <w:tcW w:w="7398"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5E0E76" w:rsidRPr="00E821A8" w:rsidRDefault="00D07601" w:rsidP="00946F40">
            <w:pPr>
              <w:rPr>
                <w:rFonts w:eastAsia="MS PGothic" w:cstheme="minorHAnsi"/>
                <w:sz w:val="24"/>
                <w:szCs w:val="24"/>
              </w:rPr>
            </w:pPr>
            <w:r w:rsidRPr="00D07601">
              <w:rPr>
                <w:rFonts w:eastAsia="SimSun" w:cstheme="minorHAnsi"/>
                <w:sz w:val="24"/>
                <w:szCs w:val="24"/>
                <w:lang w:eastAsia="zh-CN"/>
              </w:rPr>
              <w:t>Timesheet_UC02</w:t>
            </w:r>
          </w:p>
        </w:tc>
      </w:tr>
      <w:tr w:rsidR="005E0E76" w:rsidRPr="00E821A8"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D07601" w:rsidP="00946F40">
            <w:pPr>
              <w:rPr>
                <w:rFonts w:eastAsia="MS PGothic" w:cstheme="minorHAnsi"/>
                <w:sz w:val="24"/>
                <w:szCs w:val="24"/>
              </w:rPr>
            </w:pPr>
            <w:r w:rsidRPr="00D07601">
              <w:rPr>
                <w:rFonts w:eastAsia="MS PGothic" w:cstheme="minorHAnsi"/>
                <w:sz w:val="24"/>
                <w:szCs w:val="24"/>
              </w:rPr>
              <w:t>Name</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SimSun" w:cstheme="minorHAnsi"/>
                <w:sz w:val="24"/>
                <w:szCs w:val="24"/>
                <w:lang w:eastAsia="zh-CN"/>
              </w:rPr>
            </w:pPr>
            <w:r w:rsidRPr="00D07601">
              <w:rPr>
                <w:rFonts w:eastAsia="Calibri" w:cstheme="minorHAnsi"/>
                <w:sz w:val="24"/>
                <w:szCs w:val="24"/>
              </w:rPr>
              <w:t xml:space="preserve">Add </w:t>
            </w:r>
            <w:proofErr w:type="spellStart"/>
            <w:r w:rsidRPr="00D07601">
              <w:rPr>
                <w:rFonts w:eastAsia="Calibri" w:cstheme="minorHAnsi"/>
                <w:sz w:val="24"/>
                <w:szCs w:val="24"/>
              </w:rPr>
              <w:t>Timesheett</w:t>
            </w:r>
            <w:proofErr w:type="spellEnd"/>
            <w:r w:rsidRPr="00D07601">
              <w:rPr>
                <w:rFonts w:eastAsia="Calibri" w:cstheme="minorHAnsi"/>
                <w:sz w:val="24"/>
                <w:szCs w:val="24"/>
              </w:rPr>
              <w:t xml:space="preserve"> Use Case</w:t>
            </w:r>
          </w:p>
        </w:tc>
      </w:tr>
      <w:tr w:rsidR="005E0E76" w:rsidRPr="00E821A8"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MS PGothic" w:cstheme="minorHAnsi"/>
                <w:sz w:val="24"/>
                <w:szCs w:val="24"/>
              </w:rPr>
            </w:pPr>
            <w:r w:rsidRPr="00D07601">
              <w:rPr>
                <w:rFonts w:eastAsia="MS PGothic" w:cstheme="minorHAnsi"/>
                <w:sz w:val="24"/>
                <w:szCs w:val="24"/>
              </w:rPr>
              <w:t>Goal</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SimSun" w:cstheme="minorHAnsi"/>
                <w:sz w:val="24"/>
                <w:szCs w:val="24"/>
                <w:lang w:eastAsia="zh-CN"/>
              </w:rPr>
            </w:pPr>
            <w:r w:rsidRPr="00D07601">
              <w:rPr>
                <w:rFonts w:cstheme="minorHAnsi"/>
                <w:sz w:val="24"/>
                <w:szCs w:val="24"/>
              </w:rPr>
              <w:t>This function allows users can add a new  timesheet record</w:t>
            </w:r>
          </w:p>
        </w:tc>
      </w:tr>
      <w:tr w:rsidR="005E0E76" w:rsidRPr="00E821A8"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MS PGothic" w:cstheme="minorHAnsi"/>
                <w:sz w:val="24"/>
                <w:szCs w:val="24"/>
              </w:rPr>
            </w:pPr>
            <w:r w:rsidRPr="00D07601">
              <w:rPr>
                <w:rFonts w:eastAsia="MS PGothic" w:cstheme="minorHAnsi"/>
                <w:sz w:val="24"/>
                <w:szCs w:val="24"/>
              </w:rPr>
              <w:t>Actors</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SimSun" w:cstheme="minorHAnsi"/>
                <w:sz w:val="24"/>
                <w:szCs w:val="24"/>
                <w:lang w:eastAsia="zh-CN"/>
              </w:rPr>
            </w:pPr>
            <w:r w:rsidRPr="00D07601">
              <w:rPr>
                <w:rFonts w:eastAsia="Calibri" w:cstheme="minorHAnsi"/>
                <w:sz w:val="24"/>
                <w:szCs w:val="24"/>
              </w:rPr>
              <w:t>Add Timesheet</w:t>
            </w:r>
          </w:p>
        </w:tc>
      </w:tr>
      <w:tr w:rsidR="005E0E76" w:rsidRPr="00E821A8"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MS PGothic" w:cstheme="minorHAnsi"/>
                <w:sz w:val="24"/>
                <w:szCs w:val="24"/>
              </w:rPr>
            </w:pPr>
            <w:r w:rsidRPr="00D07601">
              <w:rPr>
                <w:rFonts w:eastAsia="MS PGothic" w:cstheme="minorHAnsi"/>
                <w:sz w:val="24"/>
                <w:szCs w:val="24"/>
              </w:rPr>
              <w:t>Pre-conditions</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SimSun" w:cstheme="minorHAnsi"/>
                <w:sz w:val="24"/>
                <w:szCs w:val="24"/>
                <w:lang w:eastAsia="zh-CN"/>
              </w:rPr>
            </w:pPr>
            <w:r w:rsidRPr="00D07601">
              <w:rPr>
                <w:rFonts w:eastAsia="SimSun" w:cstheme="minorHAnsi"/>
                <w:sz w:val="24"/>
                <w:szCs w:val="24"/>
                <w:lang w:eastAsia="zh-CN"/>
              </w:rPr>
              <w:t>User logins  must be member of project</w:t>
            </w:r>
          </w:p>
        </w:tc>
      </w:tr>
      <w:tr w:rsidR="005E0E76" w:rsidRPr="00E821A8"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MS PGothic" w:cstheme="minorHAnsi"/>
                <w:sz w:val="24"/>
                <w:szCs w:val="24"/>
              </w:rPr>
            </w:pPr>
            <w:r w:rsidRPr="00D07601">
              <w:rPr>
                <w:rFonts w:eastAsia="MS PGothic" w:cstheme="minorHAnsi"/>
                <w:sz w:val="24"/>
                <w:szCs w:val="24"/>
              </w:rPr>
              <w:t>Post-conditions</w:t>
            </w:r>
          </w:p>
        </w:tc>
        <w:tc>
          <w:tcPr>
            <w:tcW w:w="7398" w:type="dxa"/>
            <w:gridSpan w:val="2"/>
            <w:tcBorders>
              <w:top w:val="nil"/>
              <w:left w:val="nil"/>
              <w:right w:val="single" w:sz="8"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SimSun" w:cstheme="minorHAnsi"/>
                <w:sz w:val="24"/>
                <w:szCs w:val="24"/>
                <w:lang w:eastAsia="zh-CN"/>
              </w:rPr>
            </w:pPr>
            <w:r w:rsidRPr="00D07601">
              <w:rPr>
                <w:rFonts w:eastAsia="SimSun" w:cstheme="minorHAnsi"/>
                <w:sz w:val="24"/>
                <w:szCs w:val="24"/>
                <w:lang w:eastAsia="zh-CN"/>
              </w:rPr>
              <w:t>None</w:t>
            </w:r>
          </w:p>
        </w:tc>
      </w:tr>
      <w:tr w:rsidR="005E0E76" w:rsidRPr="00E821A8" w:rsidTr="00946F40">
        <w:trPr>
          <w:trHeight w:val="1807"/>
        </w:trPr>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MS PGothic" w:cstheme="minorHAnsi"/>
                <w:sz w:val="24"/>
                <w:szCs w:val="24"/>
              </w:rPr>
            </w:pPr>
            <w:r w:rsidRPr="00D07601">
              <w:rPr>
                <w:rFonts w:eastAsia="MS PGothic" w:cstheme="minorHAnsi"/>
                <w:sz w:val="24"/>
                <w:szCs w:val="24"/>
              </w:rPr>
              <w:lastRenderedPageBreak/>
              <w:t>Main Flow</w:t>
            </w:r>
          </w:p>
        </w:tc>
        <w:tc>
          <w:tcPr>
            <w:tcW w:w="3743"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SimSun" w:cstheme="minorHAnsi"/>
                <w:sz w:val="24"/>
                <w:szCs w:val="24"/>
                <w:lang w:eastAsia="zh-CN"/>
              </w:rPr>
            </w:pPr>
            <w:r w:rsidRPr="00D07601">
              <w:rPr>
                <w:rFonts w:eastAsia="SimSun" w:cstheme="minorHAnsi"/>
                <w:sz w:val="24"/>
                <w:szCs w:val="24"/>
                <w:lang w:eastAsia="zh-CN"/>
              </w:rPr>
              <w:t>1. Users logins to Timesheet system.</w:t>
            </w:r>
          </w:p>
          <w:p w:rsidR="005E0E76" w:rsidRPr="00E821A8" w:rsidRDefault="005E0E76" w:rsidP="00946F40">
            <w:pPr>
              <w:rPr>
                <w:rFonts w:eastAsia="SimSun" w:cstheme="minorHAnsi"/>
                <w:sz w:val="24"/>
                <w:szCs w:val="24"/>
                <w:lang w:eastAsia="zh-CN"/>
              </w:rPr>
            </w:pPr>
          </w:p>
        </w:tc>
        <w:tc>
          <w:tcPr>
            <w:tcW w:w="3655" w:type="dxa"/>
            <w:tcBorders>
              <w:top w:val="nil"/>
              <w:left w:val="nil"/>
              <w:bottom w:val="single" w:sz="8" w:space="0" w:color="auto"/>
              <w:right w:val="single" w:sz="8" w:space="0" w:color="auto"/>
            </w:tcBorders>
            <w:shd w:val="clear" w:color="auto" w:fill="FFFF99"/>
          </w:tcPr>
          <w:p w:rsidR="005E0E76" w:rsidRPr="00E821A8" w:rsidRDefault="005E0E76" w:rsidP="00946F40">
            <w:pPr>
              <w:rPr>
                <w:rFonts w:eastAsia="SimSun" w:cstheme="minorHAnsi"/>
                <w:sz w:val="24"/>
                <w:szCs w:val="24"/>
                <w:lang w:eastAsia="zh-CN"/>
              </w:rPr>
            </w:pPr>
          </w:p>
          <w:p w:rsidR="005E0E76" w:rsidRPr="00E821A8" w:rsidRDefault="00D07601" w:rsidP="00946F40">
            <w:pPr>
              <w:rPr>
                <w:rFonts w:eastAsia="SimSun" w:cstheme="minorHAnsi"/>
                <w:sz w:val="24"/>
                <w:szCs w:val="24"/>
                <w:lang w:eastAsia="zh-CN"/>
              </w:rPr>
            </w:pPr>
            <w:r w:rsidRPr="00D07601">
              <w:rPr>
                <w:rFonts w:eastAsia="SimSun" w:cstheme="minorHAnsi"/>
                <w:sz w:val="24"/>
                <w:szCs w:val="24"/>
                <w:lang w:eastAsia="zh-CN"/>
              </w:rPr>
              <w:t>2.  Click button add new.</w:t>
            </w:r>
          </w:p>
        </w:tc>
      </w:tr>
      <w:tr w:rsidR="005E0E76" w:rsidRPr="00E821A8" w:rsidTr="00946F40">
        <w:tc>
          <w:tcPr>
            <w:tcW w:w="1818"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E0E76" w:rsidRPr="00E821A8" w:rsidRDefault="00D07601" w:rsidP="00946F40">
            <w:pPr>
              <w:rPr>
                <w:rFonts w:eastAsia="MS PGothic" w:cstheme="minorHAnsi"/>
                <w:sz w:val="24"/>
                <w:szCs w:val="24"/>
              </w:rPr>
            </w:pPr>
            <w:r w:rsidRPr="00D07601">
              <w:rPr>
                <w:rFonts w:eastAsia="MS PGothic" w:cstheme="minorHAnsi"/>
                <w:sz w:val="24"/>
                <w:szCs w:val="24"/>
              </w:rPr>
              <w:t>Exception</w:t>
            </w:r>
          </w:p>
        </w:tc>
        <w:tc>
          <w:tcPr>
            <w:tcW w:w="7398" w:type="dxa"/>
            <w:gridSpan w:val="2"/>
            <w:tcBorders>
              <w:top w:val="nil"/>
              <w:left w:val="nil"/>
              <w:bottom w:val="single" w:sz="4" w:space="0" w:color="auto"/>
              <w:right w:val="single" w:sz="8"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SimSun" w:cstheme="minorHAnsi"/>
                <w:sz w:val="24"/>
                <w:szCs w:val="24"/>
                <w:lang w:eastAsia="zh-CN"/>
              </w:rPr>
            </w:pPr>
            <w:r w:rsidRPr="00D07601">
              <w:rPr>
                <w:rFonts w:eastAsia="SimSun" w:cstheme="minorHAnsi"/>
                <w:sz w:val="24"/>
                <w:szCs w:val="24"/>
                <w:lang w:eastAsia="zh-CN"/>
              </w:rPr>
              <w:t>None</w:t>
            </w:r>
          </w:p>
        </w:tc>
      </w:tr>
      <w:tr w:rsidR="005E0E76" w:rsidRPr="00E821A8"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MS PGothic" w:cstheme="minorHAnsi"/>
                <w:sz w:val="24"/>
                <w:szCs w:val="24"/>
              </w:rPr>
            </w:pPr>
            <w:r w:rsidRPr="00D07601">
              <w:rPr>
                <w:rFonts w:eastAsia="MS PGothic" w:cstheme="minorHAnsi"/>
                <w:sz w:val="24"/>
                <w:szCs w:val="24"/>
              </w:rPr>
              <w:t>Open Issues</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MS PGothic" w:cstheme="minorHAnsi"/>
                <w:sz w:val="24"/>
                <w:szCs w:val="24"/>
              </w:rPr>
            </w:pPr>
            <w:r w:rsidRPr="00D07601">
              <w:rPr>
                <w:rFonts w:eastAsia="MS PGothic" w:cstheme="minorHAnsi"/>
                <w:sz w:val="24"/>
                <w:szCs w:val="24"/>
              </w:rPr>
              <w:t>N/A</w:t>
            </w:r>
          </w:p>
        </w:tc>
      </w:tr>
      <w:tr w:rsidR="005E0E76" w:rsidRPr="00E821A8"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MS PGothic" w:cstheme="minorHAnsi"/>
                <w:sz w:val="24"/>
                <w:szCs w:val="24"/>
              </w:rPr>
            </w:pPr>
            <w:r w:rsidRPr="00D07601">
              <w:rPr>
                <w:rFonts w:eastAsia="MS PGothic" w:cstheme="minorHAnsi"/>
                <w:sz w:val="24"/>
                <w:szCs w:val="24"/>
              </w:rPr>
              <w:t>Relationship</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MS PGothic" w:cstheme="minorHAnsi"/>
                <w:sz w:val="24"/>
                <w:szCs w:val="24"/>
              </w:rPr>
            </w:pPr>
            <w:r w:rsidRPr="00D07601">
              <w:rPr>
                <w:rFonts w:eastAsia="MS PGothic" w:cstheme="minorHAnsi"/>
                <w:sz w:val="24"/>
                <w:szCs w:val="24"/>
              </w:rPr>
              <w:t>N/A</w:t>
            </w:r>
          </w:p>
        </w:tc>
      </w:tr>
      <w:tr w:rsidR="005E0E76" w:rsidRPr="00E821A8"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MS PGothic" w:cstheme="minorHAnsi"/>
                <w:sz w:val="24"/>
                <w:szCs w:val="24"/>
              </w:rPr>
            </w:pPr>
            <w:r w:rsidRPr="00D07601">
              <w:rPr>
                <w:rFonts w:eastAsia="MS PGothic" w:cstheme="minorHAnsi"/>
                <w:sz w:val="24"/>
                <w:szCs w:val="24"/>
              </w:rPr>
              <w:t>Business Rule</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MS PGothic" w:cstheme="minorHAnsi"/>
                <w:sz w:val="24"/>
                <w:szCs w:val="24"/>
              </w:rPr>
            </w:pPr>
            <w:r w:rsidRPr="00D07601">
              <w:rPr>
                <w:rFonts w:eastAsia="MS PGothic" w:cstheme="minorHAnsi"/>
                <w:sz w:val="24"/>
                <w:szCs w:val="24"/>
              </w:rPr>
              <w:t>N/A</w:t>
            </w:r>
          </w:p>
        </w:tc>
      </w:tr>
      <w:tr w:rsidR="005E0E76" w:rsidRPr="00E821A8"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MS PGothic" w:cstheme="minorHAnsi"/>
                <w:sz w:val="24"/>
                <w:szCs w:val="24"/>
              </w:rPr>
            </w:pPr>
            <w:r w:rsidRPr="00D07601">
              <w:rPr>
                <w:rFonts w:eastAsia="MS PGothic" w:cstheme="minorHAnsi"/>
                <w:sz w:val="24"/>
                <w:szCs w:val="24"/>
              </w:rPr>
              <w:t>Priority</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MS PGothic" w:cstheme="minorHAnsi"/>
                <w:sz w:val="24"/>
                <w:szCs w:val="24"/>
              </w:rPr>
            </w:pPr>
            <w:r w:rsidRPr="00D07601">
              <w:rPr>
                <w:rFonts w:eastAsia="MS PGothic" w:cstheme="minorHAnsi"/>
                <w:sz w:val="24"/>
                <w:szCs w:val="24"/>
              </w:rPr>
              <w:t>N/A</w:t>
            </w:r>
          </w:p>
        </w:tc>
      </w:tr>
    </w:tbl>
    <w:p w:rsidR="005E0E76" w:rsidRPr="00E821A8" w:rsidRDefault="00D07601" w:rsidP="005E0E76">
      <w:pPr>
        <w:rPr>
          <w:rFonts w:cstheme="minorHAnsi"/>
          <w:sz w:val="24"/>
          <w:szCs w:val="24"/>
        </w:rPr>
      </w:pPr>
      <w:r w:rsidRPr="00D07601">
        <w:rPr>
          <w:rFonts w:cstheme="minorHAnsi"/>
          <w:sz w:val="24"/>
          <w:szCs w:val="24"/>
        </w:rPr>
        <w:tab/>
      </w:r>
    </w:p>
    <w:p w:rsidR="005E0E76" w:rsidRPr="00E821A8" w:rsidRDefault="005E0E76" w:rsidP="005E0E76">
      <w:pPr>
        <w:rPr>
          <w:rFonts w:cstheme="minorHAnsi"/>
          <w:sz w:val="24"/>
          <w:szCs w:val="24"/>
        </w:rPr>
      </w:pPr>
    </w:p>
    <w:p w:rsidR="005E0E76" w:rsidRPr="00E821A8" w:rsidRDefault="005E0E76" w:rsidP="005E0E76">
      <w:pPr>
        <w:rPr>
          <w:rFonts w:cstheme="minorHAnsi"/>
          <w:sz w:val="24"/>
          <w:szCs w:val="24"/>
        </w:rPr>
      </w:pPr>
    </w:p>
    <w:p w:rsidR="005E0E76" w:rsidRPr="00E821A8" w:rsidRDefault="005E0E76" w:rsidP="005E0E76">
      <w:pPr>
        <w:rPr>
          <w:rFonts w:cstheme="minorHAnsi"/>
          <w:sz w:val="24"/>
          <w:szCs w:val="24"/>
        </w:rPr>
      </w:pPr>
    </w:p>
    <w:p w:rsidR="005E0E76" w:rsidRPr="00E821A8" w:rsidRDefault="005E0E76" w:rsidP="005E0E76">
      <w:pPr>
        <w:rPr>
          <w:rFonts w:cstheme="minorHAnsi"/>
          <w:sz w:val="24"/>
          <w:szCs w:val="24"/>
        </w:rPr>
      </w:pPr>
    </w:p>
    <w:p w:rsidR="005E0E76" w:rsidRPr="00E821A8" w:rsidRDefault="005E0E76" w:rsidP="005E0E76">
      <w:pPr>
        <w:rPr>
          <w:rFonts w:cstheme="minorHAnsi"/>
          <w:sz w:val="24"/>
          <w:szCs w:val="24"/>
        </w:rPr>
      </w:pPr>
    </w:p>
    <w:p w:rsidR="005E0E76" w:rsidRPr="00E821A8" w:rsidRDefault="005E0E76" w:rsidP="005E0E76">
      <w:pPr>
        <w:rPr>
          <w:rFonts w:cstheme="minorHAnsi"/>
          <w:sz w:val="24"/>
          <w:szCs w:val="24"/>
        </w:rPr>
      </w:pPr>
    </w:p>
    <w:p w:rsidR="005E0E76" w:rsidRPr="00E821A8" w:rsidRDefault="005E0E76" w:rsidP="005E0E76">
      <w:pPr>
        <w:rPr>
          <w:rFonts w:cstheme="minorHAnsi"/>
          <w:sz w:val="24"/>
          <w:szCs w:val="24"/>
        </w:rPr>
      </w:pPr>
    </w:p>
    <w:p w:rsidR="005E0E76" w:rsidRPr="00E821A8" w:rsidRDefault="00D07601" w:rsidP="005E0E76">
      <w:pPr>
        <w:rPr>
          <w:rFonts w:cstheme="minorHAnsi"/>
          <w:sz w:val="24"/>
          <w:szCs w:val="24"/>
        </w:rPr>
      </w:pPr>
      <w:r w:rsidRPr="00D07601">
        <w:rPr>
          <w:rFonts w:cstheme="minorHAnsi"/>
          <w:sz w:val="24"/>
          <w:szCs w:val="24"/>
        </w:rPr>
        <w:br/>
      </w:r>
      <w:r w:rsidRPr="00D07601">
        <w:rPr>
          <w:rFonts w:cstheme="minorHAnsi"/>
          <w:sz w:val="24"/>
          <w:szCs w:val="24"/>
        </w:rPr>
        <w:br/>
      </w:r>
      <w:r w:rsidRPr="00D07601">
        <w:rPr>
          <w:rFonts w:cstheme="minorHAnsi"/>
          <w:sz w:val="24"/>
          <w:szCs w:val="24"/>
        </w:rPr>
        <w:br/>
      </w:r>
      <w:r w:rsidRPr="00D07601">
        <w:rPr>
          <w:rFonts w:cstheme="minorHAnsi"/>
          <w:sz w:val="24"/>
          <w:szCs w:val="24"/>
        </w:rPr>
        <w:br/>
      </w:r>
      <w:r w:rsidRPr="00D07601">
        <w:rPr>
          <w:rFonts w:cstheme="minorHAnsi"/>
          <w:sz w:val="24"/>
          <w:szCs w:val="24"/>
        </w:rPr>
        <w:br/>
      </w:r>
      <w:r w:rsidRPr="00D07601">
        <w:rPr>
          <w:rFonts w:cstheme="minorHAnsi"/>
          <w:sz w:val="24"/>
          <w:szCs w:val="24"/>
        </w:rPr>
        <w:br/>
      </w:r>
      <w:r w:rsidRPr="00D07601">
        <w:rPr>
          <w:rFonts w:cstheme="minorHAnsi"/>
          <w:sz w:val="24"/>
          <w:szCs w:val="24"/>
        </w:rPr>
        <w:br/>
      </w:r>
      <w:r w:rsidRPr="00D07601">
        <w:rPr>
          <w:rFonts w:cstheme="minorHAnsi"/>
          <w:sz w:val="24"/>
          <w:szCs w:val="24"/>
        </w:rPr>
        <w:br/>
      </w:r>
    </w:p>
    <w:p w:rsidR="005E0E76" w:rsidRPr="00E821A8" w:rsidRDefault="005E0E76" w:rsidP="005E0E76">
      <w:pPr>
        <w:rPr>
          <w:rFonts w:cstheme="minorHAnsi"/>
          <w:sz w:val="24"/>
          <w:szCs w:val="24"/>
        </w:rPr>
      </w:pPr>
    </w:p>
    <w:p w:rsidR="005E0E76" w:rsidRPr="00E821A8" w:rsidRDefault="00D07601" w:rsidP="009E174F">
      <w:pPr>
        <w:pStyle w:val="Heading5"/>
        <w:rPr>
          <w:rFonts w:asciiTheme="minorHAnsi" w:hAnsiTheme="minorHAnsi" w:cstheme="minorHAnsi"/>
          <w:snapToGrid w:val="0"/>
          <w:sz w:val="24"/>
          <w:szCs w:val="24"/>
        </w:rPr>
      </w:pPr>
      <w:r w:rsidRPr="00D07601">
        <w:rPr>
          <w:rFonts w:asciiTheme="minorHAnsi" w:hAnsiTheme="minorHAnsi" w:cstheme="minorHAnsi"/>
          <w:sz w:val="24"/>
          <w:szCs w:val="24"/>
        </w:rPr>
        <w:t>2.4.33</w:t>
      </w:r>
      <w:r w:rsidRPr="00D07601">
        <w:rPr>
          <w:rFonts w:asciiTheme="minorHAnsi" w:hAnsiTheme="minorHAnsi" w:cstheme="minorHAnsi"/>
          <w:snapToGrid w:val="0"/>
          <w:sz w:val="24"/>
          <w:szCs w:val="24"/>
        </w:rPr>
        <w:t>.3 Update timesheet</w:t>
      </w:r>
    </w:p>
    <w:p w:rsidR="005E0E76" w:rsidRPr="00E821A8" w:rsidRDefault="005E0E76" w:rsidP="005E0E76">
      <w:pPr>
        <w:rPr>
          <w:rFonts w:cstheme="minorHAnsi"/>
          <w:snapToGrid w:val="0"/>
          <w:sz w:val="24"/>
          <w:szCs w:val="24"/>
        </w:rPr>
      </w:pPr>
    </w:p>
    <w:p w:rsidR="005E0E76" w:rsidRPr="00E821A8" w:rsidRDefault="005E0E76" w:rsidP="005E0E76">
      <w:pPr>
        <w:rPr>
          <w:rFonts w:cstheme="minorHAnsi"/>
          <w:sz w:val="24"/>
          <w:szCs w:val="24"/>
        </w:rPr>
      </w:pPr>
      <w:r w:rsidRPr="00E821A8">
        <w:rPr>
          <w:rFonts w:cstheme="minorHAnsi"/>
          <w:sz w:val="24"/>
          <w:szCs w:val="24"/>
        </w:rPr>
        <w:object w:dxaOrig="5446" w:dyaOrig="1660">
          <v:shape id="_x0000_i1091" type="#_x0000_t75" style="width:272.1pt;height:82.9pt" o:ole="">
            <v:imagedata r:id="rId147" o:title=""/>
          </v:shape>
          <o:OLEObject Type="Embed" ProgID="Visio.Drawing.11" ShapeID="_x0000_i1091" DrawAspect="Content" ObjectID="_1406444884" r:id="rId148"/>
        </w:object>
      </w:r>
    </w:p>
    <w:p w:rsidR="005E0E76" w:rsidRPr="00E821A8" w:rsidRDefault="005E0E76" w:rsidP="005E0E76">
      <w:pPr>
        <w:rPr>
          <w:rFonts w:cstheme="minorHAnsi"/>
          <w:sz w:val="24"/>
          <w:szCs w:val="24"/>
        </w:rPr>
      </w:pPr>
    </w:p>
    <w:p w:rsidR="005E0E76" w:rsidRPr="00E821A8" w:rsidRDefault="00D07601" w:rsidP="005E0E76">
      <w:pPr>
        <w:rPr>
          <w:rFonts w:cstheme="minorHAnsi"/>
          <w:sz w:val="24"/>
          <w:szCs w:val="24"/>
        </w:rPr>
      </w:pPr>
      <w:r w:rsidRPr="00D07601">
        <w:rPr>
          <w:rFonts w:cstheme="minorHAnsi"/>
          <w:sz w:val="24"/>
          <w:szCs w:val="24"/>
        </w:rPr>
        <w:t>Use Case scenario:</w:t>
      </w:r>
    </w:p>
    <w:tbl>
      <w:tblPr>
        <w:tblW w:w="0" w:type="auto"/>
        <w:tblCellMar>
          <w:left w:w="0" w:type="dxa"/>
          <w:right w:w="0" w:type="dxa"/>
        </w:tblCellMar>
        <w:tblLook w:val="0000"/>
      </w:tblPr>
      <w:tblGrid>
        <w:gridCol w:w="1803"/>
        <w:gridCol w:w="3647"/>
        <w:gridCol w:w="3554"/>
      </w:tblGrid>
      <w:tr w:rsidR="005E0E76" w:rsidRPr="00E821A8" w:rsidTr="00946F40">
        <w:tc>
          <w:tcPr>
            <w:tcW w:w="1818"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D07601" w:rsidP="00946F40">
            <w:pPr>
              <w:rPr>
                <w:rFonts w:eastAsia="MS PGothic" w:cstheme="minorHAnsi"/>
                <w:sz w:val="24"/>
                <w:szCs w:val="24"/>
              </w:rPr>
            </w:pPr>
            <w:r w:rsidRPr="00D07601">
              <w:rPr>
                <w:rFonts w:eastAsia="MS PGothic" w:cstheme="minorHAnsi"/>
                <w:sz w:val="24"/>
                <w:szCs w:val="24"/>
              </w:rPr>
              <w:t>User Case ID</w:t>
            </w:r>
          </w:p>
        </w:tc>
        <w:tc>
          <w:tcPr>
            <w:tcW w:w="7398"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5E0E76" w:rsidRPr="00E821A8" w:rsidRDefault="00D07601" w:rsidP="00946F40">
            <w:pPr>
              <w:rPr>
                <w:rFonts w:eastAsia="MS PGothic" w:cstheme="minorHAnsi"/>
                <w:sz w:val="24"/>
                <w:szCs w:val="24"/>
              </w:rPr>
            </w:pPr>
            <w:r w:rsidRPr="00D07601">
              <w:rPr>
                <w:rFonts w:eastAsia="SimSun" w:cstheme="minorHAnsi"/>
                <w:sz w:val="24"/>
                <w:szCs w:val="24"/>
                <w:lang w:eastAsia="zh-CN"/>
              </w:rPr>
              <w:t>Timesheet_UC03</w:t>
            </w:r>
          </w:p>
        </w:tc>
      </w:tr>
      <w:tr w:rsidR="005E0E76" w:rsidRPr="00E821A8"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D07601" w:rsidP="00946F40">
            <w:pPr>
              <w:rPr>
                <w:rFonts w:eastAsia="MS PGothic" w:cstheme="minorHAnsi"/>
                <w:sz w:val="24"/>
                <w:szCs w:val="24"/>
              </w:rPr>
            </w:pPr>
            <w:r w:rsidRPr="00D07601">
              <w:rPr>
                <w:rFonts w:eastAsia="MS PGothic" w:cstheme="minorHAnsi"/>
                <w:sz w:val="24"/>
                <w:szCs w:val="24"/>
              </w:rPr>
              <w:t>Name</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SimSun" w:cstheme="minorHAnsi"/>
                <w:sz w:val="24"/>
                <w:szCs w:val="24"/>
                <w:lang w:eastAsia="zh-CN"/>
              </w:rPr>
            </w:pPr>
            <w:r w:rsidRPr="00D07601">
              <w:rPr>
                <w:rFonts w:cstheme="minorHAnsi"/>
                <w:sz w:val="24"/>
                <w:szCs w:val="24"/>
              </w:rPr>
              <w:t>Update timesheet Use Case</w:t>
            </w:r>
          </w:p>
        </w:tc>
      </w:tr>
      <w:tr w:rsidR="005E0E76" w:rsidRPr="00E821A8"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MS PGothic" w:cstheme="minorHAnsi"/>
                <w:sz w:val="24"/>
                <w:szCs w:val="24"/>
              </w:rPr>
            </w:pPr>
            <w:r w:rsidRPr="00D07601">
              <w:rPr>
                <w:rFonts w:eastAsia="MS PGothic" w:cstheme="minorHAnsi"/>
                <w:sz w:val="24"/>
                <w:szCs w:val="24"/>
              </w:rPr>
              <w:t>Goal</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This function allows users can update timesheet records.</w:t>
            </w:r>
          </w:p>
          <w:p w:rsidR="005E0E76" w:rsidRPr="00E821A8" w:rsidRDefault="005E0E76" w:rsidP="00946F40">
            <w:pPr>
              <w:rPr>
                <w:rFonts w:eastAsia="SimSun" w:cstheme="minorHAnsi"/>
                <w:sz w:val="24"/>
                <w:szCs w:val="24"/>
                <w:lang w:eastAsia="zh-CN"/>
              </w:rPr>
            </w:pPr>
          </w:p>
        </w:tc>
      </w:tr>
      <w:tr w:rsidR="005E0E76" w:rsidRPr="00E821A8"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MS PGothic" w:cstheme="minorHAnsi"/>
                <w:sz w:val="24"/>
                <w:szCs w:val="24"/>
              </w:rPr>
            </w:pPr>
            <w:r w:rsidRPr="00D07601">
              <w:rPr>
                <w:rFonts w:eastAsia="MS PGothic" w:cstheme="minorHAnsi"/>
                <w:sz w:val="24"/>
                <w:szCs w:val="24"/>
              </w:rPr>
              <w:t>Actors</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SimSun" w:cstheme="minorHAnsi"/>
                <w:sz w:val="24"/>
                <w:szCs w:val="24"/>
                <w:lang w:eastAsia="zh-CN"/>
              </w:rPr>
            </w:pPr>
            <w:r w:rsidRPr="00D07601">
              <w:rPr>
                <w:rFonts w:eastAsia="Calibri" w:cstheme="minorHAnsi"/>
                <w:sz w:val="24"/>
                <w:szCs w:val="24"/>
              </w:rPr>
              <w:t>Member , Project Manager</w:t>
            </w:r>
          </w:p>
        </w:tc>
      </w:tr>
      <w:tr w:rsidR="005E0E76" w:rsidRPr="00E821A8"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MS PGothic" w:cstheme="minorHAnsi"/>
                <w:sz w:val="24"/>
                <w:szCs w:val="24"/>
              </w:rPr>
            </w:pPr>
            <w:r w:rsidRPr="00D07601">
              <w:rPr>
                <w:rFonts w:eastAsia="MS PGothic" w:cstheme="minorHAnsi"/>
                <w:sz w:val="24"/>
                <w:szCs w:val="24"/>
              </w:rPr>
              <w:t>Pre-conditions</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SimSun" w:cstheme="minorHAnsi"/>
                <w:sz w:val="24"/>
                <w:szCs w:val="24"/>
                <w:lang w:eastAsia="zh-CN"/>
              </w:rPr>
            </w:pPr>
            <w:r w:rsidRPr="00D07601">
              <w:rPr>
                <w:rFonts w:eastAsia="SimSun" w:cstheme="minorHAnsi"/>
                <w:sz w:val="24"/>
                <w:szCs w:val="24"/>
                <w:lang w:eastAsia="zh-CN"/>
              </w:rPr>
              <w:t>User logins  must be member of project</w:t>
            </w:r>
          </w:p>
        </w:tc>
      </w:tr>
      <w:tr w:rsidR="005E0E76" w:rsidRPr="00E821A8"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MS PGothic" w:cstheme="minorHAnsi"/>
                <w:sz w:val="24"/>
                <w:szCs w:val="24"/>
              </w:rPr>
            </w:pPr>
            <w:r w:rsidRPr="00D07601">
              <w:rPr>
                <w:rFonts w:eastAsia="MS PGothic" w:cstheme="minorHAnsi"/>
                <w:sz w:val="24"/>
                <w:szCs w:val="24"/>
              </w:rPr>
              <w:t>Post-conditions</w:t>
            </w:r>
          </w:p>
        </w:tc>
        <w:tc>
          <w:tcPr>
            <w:tcW w:w="7398" w:type="dxa"/>
            <w:gridSpan w:val="2"/>
            <w:tcBorders>
              <w:top w:val="nil"/>
              <w:left w:val="nil"/>
              <w:right w:val="single" w:sz="8"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SimSun" w:cstheme="minorHAnsi"/>
                <w:sz w:val="24"/>
                <w:szCs w:val="24"/>
                <w:lang w:eastAsia="zh-CN"/>
              </w:rPr>
            </w:pPr>
            <w:r w:rsidRPr="00D07601">
              <w:rPr>
                <w:rFonts w:eastAsia="SimSun" w:cstheme="minorHAnsi"/>
                <w:sz w:val="24"/>
                <w:szCs w:val="24"/>
                <w:lang w:eastAsia="zh-CN"/>
              </w:rPr>
              <w:t>None</w:t>
            </w:r>
          </w:p>
        </w:tc>
      </w:tr>
      <w:tr w:rsidR="005E0E76" w:rsidRPr="00E821A8" w:rsidTr="00946F40">
        <w:trPr>
          <w:trHeight w:val="1861"/>
        </w:trPr>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MS PGothic" w:cstheme="minorHAnsi"/>
                <w:sz w:val="24"/>
                <w:szCs w:val="24"/>
              </w:rPr>
            </w:pPr>
            <w:r w:rsidRPr="00D07601">
              <w:rPr>
                <w:rFonts w:eastAsia="MS PGothic" w:cstheme="minorHAnsi"/>
                <w:sz w:val="24"/>
                <w:szCs w:val="24"/>
              </w:rPr>
              <w:t>Main Flow</w:t>
            </w:r>
          </w:p>
        </w:tc>
        <w:tc>
          <w:tcPr>
            <w:tcW w:w="3743"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SimSun" w:cstheme="minorHAnsi"/>
                <w:sz w:val="24"/>
                <w:szCs w:val="24"/>
                <w:lang w:eastAsia="zh-CN"/>
              </w:rPr>
            </w:pPr>
            <w:r w:rsidRPr="00D07601">
              <w:rPr>
                <w:rFonts w:eastAsia="SimSun" w:cstheme="minorHAnsi"/>
                <w:sz w:val="24"/>
                <w:szCs w:val="24"/>
                <w:lang w:eastAsia="zh-CN"/>
              </w:rPr>
              <w:t>1.  User logins to Timesheet system.</w:t>
            </w:r>
          </w:p>
          <w:p w:rsidR="005E0E76" w:rsidRPr="00E821A8" w:rsidRDefault="005E0E76" w:rsidP="00946F40">
            <w:pPr>
              <w:rPr>
                <w:rFonts w:eastAsia="SimSun" w:cstheme="minorHAnsi"/>
                <w:sz w:val="24"/>
                <w:szCs w:val="24"/>
                <w:lang w:eastAsia="zh-CN"/>
              </w:rPr>
            </w:pPr>
          </w:p>
          <w:p w:rsidR="005E0E76" w:rsidRPr="00E821A8" w:rsidRDefault="00D07601" w:rsidP="00946F40">
            <w:pPr>
              <w:rPr>
                <w:rFonts w:eastAsia="SimSun" w:cstheme="minorHAnsi"/>
                <w:sz w:val="24"/>
                <w:szCs w:val="24"/>
                <w:lang w:eastAsia="zh-CN"/>
              </w:rPr>
            </w:pPr>
            <w:r w:rsidRPr="00D07601">
              <w:rPr>
                <w:rFonts w:eastAsia="SimSun" w:cstheme="minorHAnsi"/>
                <w:sz w:val="24"/>
                <w:szCs w:val="24"/>
                <w:lang w:eastAsia="zh-CN"/>
              </w:rPr>
              <w:t>3. Click button update</w:t>
            </w:r>
          </w:p>
          <w:p w:rsidR="005E0E76" w:rsidRPr="00E821A8" w:rsidRDefault="005E0E76" w:rsidP="00946F40">
            <w:pPr>
              <w:rPr>
                <w:rFonts w:eastAsia="SimSun" w:cstheme="minorHAnsi"/>
                <w:sz w:val="24"/>
                <w:szCs w:val="24"/>
                <w:lang w:eastAsia="zh-CN"/>
              </w:rPr>
            </w:pPr>
          </w:p>
        </w:tc>
        <w:tc>
          <w:tcPr>
            <w:tcW w:w="3655" w:type="dxa"/>
            <w:tcBorders>
              <w:top w:val="nil"/>
              <w:left w:val="nil"/>
              <w:bottom w:val="single" w:sz="8" w:space="0" w:color="auto"/>
              <w:right w:val="single" w:sz="8" w:space="0" w:color="auto"/>
            </w:tcBorders>
            <w:shd w:val="clear" w:color="auto" w:fill="FFFF99"/>
          </w:tcPr>
          <w:p w:rsidR="005E0E76" w:rsidRPr="00E821A8" w:rsidRDefault="005E0E76" w:rsidP="00946F40">
            <w:pPr>
              <w:rPr>
                <w:rFonts w:eastAsia="SimSun" w:cstheme="minorHAnsi"/>
                <w:sz w:val="24"/>
                <w:szCs w:val="24"/>
                <w:lang w:eastAsia="zh-CN"/>
              </w:rPr>
            </w:pPr>
          </w:p>
          <w:p w:rsidR="005E0E76" w:rsidRPr="00E821A8" w:rsidRDefault="00D07601" w:rsidP="00946F40">
            <w:pPr>
              <w:rPr>
                <w:rFonts w:eastAsia="SimSun" w:cstheme="minorHAnsi"/>
                <w:sz w:val="24"/>
                <w:szCs w:val="24"/>
                <w:lang w:eastAsia="zh-CN"/>
              </w:rPr>
            </w:pPr>
            <w:r w:rsidRPr="00D07601">
              <w:rPr>
                <w:rFonts w:eastAsia="SimSun" w:cstheme="minorHAnsi"/>
                <w:sz w:val="24"/>
                <w:szCs w:val="24"/>
                <w:lang w:eastAsia="zh-CN"/>
              </w:rPr>
              <w:t>2. Select timesheet record to update</w:t>
            </w:r>
          </w:p>
          <w:p w:rsidR="005E0E76" w:rsidRPr="00E821A8" w:rsidRDefault="005E0E76" w:rsidP="00946F40">
            <w:pPr>
              <w:rPr>
                <w:rFonts w:eastAsia="SimSun" w:cstheme="minorHAnsi"/>
                <w:sz w:val="24"/>
                <w:szCs w:val="24"/>
                <w:lang w:eastAsia="zh-CN"/>
              </w:rPr>
            </w:pPr>
          </w:p>
        </w:tc>
      </w:tr>
      <w:tr w:rsidR="005E0E76" w:rsidRPr="00E821A8" w:rsidTr="00946F40">
        <w:tc>
          <w:tcPr>
            <w:tcW w:w="1818"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E0E76" w:rsidRPr="00E821A8" w:rsidRDefault="00D07601" w:rsidP="00946F40">
            <w:pPr>
              <w:rPr>
                <w:rFonts w:eastAsia="MS PGothic" w:cstheme="minorHAnsi"/>
                <w:sz w:val="24"/>
                <w:szCs w:val="24"/>
              </w:rPr>
            </w:pPr>
            <w:r w:rsidRPr="00D07601">
              <w:rPr>
                <w:rFonts w:eastAsia="MS PGothic" w:cstheme="minorHAnsi"/>
                <w:sz w:val="24"/>
                <w:szCs w:val="24"/>
              </w:rPr>
              <w:t>Exception</w:t>
            </w:r>
          </w:p>
        </w:tc>
        <w:tc>
          <w:tcPr>
            <w:tcW w:w="7398" w:type="dxa"/>
            <w:gridSpan w:val="2"/>
            <w:tcBorders>
              <w:top w:val="nil"/>
              <w:left w:val="nil"/>
              <w:bottom w:val="single" w:sz="4" w:space="0" w:color="auto"/>
              <w:right w:val="single" w:sz="8"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SimSun" w:cstheme="minorHAnsi"/>
                <w:sz w:val="24"/>
                <w:szCs w:val="24"/>
                <w:lang w:eastAsia="zh-CN"/>
              </w:rPr>
            </w:pPr>
            <w:r w:rsidRPr="00D07601">
              <w:rPr>
                <w:rFonts w:eastAsia="SimSun" w:cstheme="minorHAnsi"/>
                <w:sz w:val="24"/>
                <w:szCs w:val="24"/>
                <w:lang w:eastAsia="zh-CN"/>
              </w:rPr>
              <w:t>None</w:t>
            </w:r>
          </w:p>
        </w:tc>
      </w:tr>
      <w:tr w:rsidR="005E0E76" w:rsidRPr="00E821A8"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MS PGothic" w:cstheme="minorHAnsi"/>
                <w:sz w:val="24"/>
                <w:szCs w:val="24"/>
              </w:rPr>
            </w:pPr>
            <w:r w:rsidRPr="00D07601">
              <w:rPr>
                <w:rFonts w:eastAsia="MS PGothic" w:cstheme="minorHAnsi"/>
                <w:sz w:val="24"/>
                <w:szCs w:val="24"/>
              </w:rPr>
              <w:t>Open Issues</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MS PGothic" w:cstheme="minorHAnsi"/>
                <w:sz w:val="24"/>
                <w:szCs w:val="24"/>
              </w:rPr>
            </w:pPr>
            <w:r w:rsidRPr="00D07601">
              <w:rPr>
                <w:rFonts w:eastAsia="MS PGothic" w:cstheme="minorHAnsi"/>
                <w:sz w:val="24"/>
                <w:szCs w:val="24"/>
              </w:rPr>
              <w:t>N/A</w:t>
            </w:r>
          </w:p>
        </w:tc>
      </w:tr>
      <w:tr w:rsidR="005E0E76" w:rsidRPr="00E821A8"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MS PGothic" w:cstheme="minorHAnsi"/>
                <w:sz w:val="24"/>
                <w:szCs w:val="24"/>
              </w:rPr>
            </w:pPr>
            <w:r w:rsidRPr="00D07601">
              <w:rPr>
                <w:rFonts w:eastAsia="MS PGothic" w:cstheme="minorHAnsi"/>
                <w:sz w:val="24"/>
                <w:szCs w:val="24"/>
              </w:rPr>
              <w:t>Relationship</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MS PGothic" w:cstheme="minorHAnsi"/>
                <w:sz w:val="24"/>
                <w:szCs w:val="24"/>
              </w:rPr>
            </w:pPr>
            <w:r w:rsidRPr="00D07601">
              <w:rPr>
                <w:rFonts w:eastAsia="MS PGothic" w:cstheme="minorHAnsi"/>
                <w:sz w:val="24"/>
                <w:szCs w:val="24"/>
              </w:rPr>
              <w:t>N/A</w:t>
            </w:r>
          </w:p>
        </w:tc>
      </w:tr>
      <w:tr w:rsidR="005E0E76" w:rsidRPr="00E821A8"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MS PGothic" w:cstheme="minorHAnsi"/>
                <w:sz w:val="24"/>
                <w:szCs w:val="24"/>
              </w:rPr>
            </w:pPr>
            <w:r w:rsidRPr="00D07601">
              <w:rPr>
                <w:rFonts w:eastAsia="MS PGothic" w:cstheme="minorHAnsi"/>
                <w:sz w:val="24"/>
                <w:szCs w:val="24"/>
              </w:rPr>
              <w:t>Business Rule</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MS PGothic" w:cstheme="minorHAnsi"/>
                <w:sz w:val="24"/>
                <w:szCs w:val="24"/>
              </w:rPr>
            </w:pPr>
            <w:r w:rsidRPr="00D07601">
              <w:rPr>
                <w:rFonts w:eastAsia="MS PGothic" w:cstheme="minorHAnsi"/>
                <w:sz w:val="24"/>
                <w:szCs w:val="24"/>
              </w:rPr>
              <w:t>N/A</w:t>
            </w:r>
          </w:p>
        </w:tc>
      </w:tr>
      <w:tr w:rsidR="005E0E76" w:rsidRPr="00E821A8"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MS PGothic" w:cstheme="minorHAnsi"/>
                <w:sz w:val="24"/>
                <w:szCs w:val="24"/>
              </w:rPr>
            </w:pPr>
            <w:r w:rsidRPr="00D07601">
              <w:rPr>
                <w:rFonts w:eastAsia="MS PGothic" w:cstheme="minorHAnsi"/>
                <w:sz w:val="24"/>
                <w:szCs w:val="24"/>
              </w:rPr>
              <w:t>Priority</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MS PGothic" w:cstheme="minorHAnsi"/>
                <w:sz w:val="24"/>
                <w:szCs w:val="24"/>
              </w:rPr>
            </w:pPr>
            <w:r w:rsidRPr="00D07601">
              <w:rPr>
                <w:rFonts w:eastAsia="MS PGothic" w:cstheme="minorHAnsi"/>
                <w:sz w:val="24"/>
                <w:szCs w:val="24"/>
              </w:rPr>
              <w:t>N/A</w:t>
            </w:r>
          </w:p>
        </w:tc>
      </w:tr>
    </w:tbl>
    <w:p w:rsidR="005E0E76" w:rsidRPr="00E821A8" w:rsidRDefault="00D07601" w:rsidP="005E0E76">
      <w:pPr>
        <w:rPr>
          <w:rFonts w:cstheme="minorHAnsi"/>
          <w:sz w:val="24"/>
          <w:szCs w:val="24"/>
        </w:rPr>
      </w:pPr>
      <w:r w:rsidRPr="00D07601">
        <w:rPr>
          <w:rFonts w:cstheme="minorHAnsi"/>
          <w:sz w:val="24"/>
          <w:szCs w:val="24"/>
        </w:rPr>
        <w:tab/>
      </w:r>
      <w:r w:rsidRPr="00D07601">
        <w:rPr>
          <w:rFonts w:cstheme="minorHAnsi"/>
          <w:sz w:val="24"/>
          <w:szCs w:val="24"/>
        </w:rPr>
        <w:tab/>
      </w:r>
    </w:p>
    <w:p w:rsidR="005E0E76" w:rsidRPr="00E821A8" w:rsidRDefault="005E0E76" w:rsidP="005E0E76">
      <w:pPr>
        <w:rPr>
          <w:rFonts w:cstheme="minorHAnsi"/>
          <w:sz w:val="24"/>
          <w:szCs w:val="24"/>
        </w:rPr>
      </w:pPr>
      <w:bookmarkStart w:id="315" w:name="_Toc326241077"/>
    </w:p>
    <w:p w:rsidR="005E0E76" w:rsidRPr="00E821A8" w:rsidRDefault="00D07601" w:rsidP="009D67B5">
      <w:pPr>
        <w:pStyle w:val="Heading5"/>
        <w:rPr>
          <w:rFonts w:asciiTheme="minorHAnsi" w:hAnsiTheme="minorHAnsi" w:cstheme="minorHAnsi"/>
          <w:sz w:val="24"/>
          <w:szCs w:val="24"/>
        </w:rPr>
      </w:pPr>
      <w:r w:rsidRPr="00D07601">
        <w:rPr>
          <w:rFonts w:asciiTheme="minorHAnsi" w:hAnsiTheme="minorHAnsi" w:cstheme="minorHAnsi"/>
          <w:sz w:val="24"/>
          <w:szCs w:val="24"/>
        </w:rPr>
        <w:t>2.4.33.4 Delete timesheet</w:t>
      </w:r>
      <w:bookmarkEnd w:id="315"/>
    </w:p>
    <w:p w:rsidR="005E0E76" w:rsidRPr="00E821A8" w:rsidRDefault="005E0E76" w:rsidP="005E0E76">
      <w:pPr>
        <w:rPr>
          <w:rFonts w:cstheme="minorHAnsi"/>
          <w:sz w:val="24"/>
          <w:szCs w:val="24"/>
        </w:rPr>
      </w:pPr>
      <w:r w:rsidRPr="00E821A8">
        <w:rPr>
          <w:rFonts w:cstheme="minorHAnsi"/>
          <w:sz w:val="24"/>
          <w:szCs w:val="24"/>
        </w:rPr>
        <w:object w:dxaOrig="5446" w:dyaOrig="1660">
          <v:shape id="_x0000_i1092" type="#_x0000_t75" style="width:272.1pt;height:82.9pt" o:ole="">
            <v:imagedata r:id="rId149" o:title=""/>
          </v:shape>
          <o:OLEObject Type="Embed" ProgID="Visio.Drawing.11" ShapeID="_x0000_i1092" DrawAspect="Content" ObjectID="_1406444885" r:id="rId150"/>
        </w:object>
      </w:r>
    </w:p>
    <w:p w:rsidR="005E0E76" w:rsidRPr="00E821A8" w:rsidRDefault="00D07601" w:rsidP="005E0E76">
      <w:pPr>
        <w:rPr>
          <w:rFonts w:cstheme="minorHAnsi"/>
          <w:sz w:val="24"/>
          <w:szCs w:val="24"/>
        </w:rPr>
      </w:pPr>
      <w:r w:rsidRPr="00D07601">
        <w:rPr>
          <w:rFonts w:cstheme="minorHAnsi"/>
          <w:sz w:val="24"/>
          <w:szCs w:val="24"/>
        </w:rPr>
        <w:lastRenderedPageBreak/>
        <w:tab/>
      </w:r>
      <w:r w:rsidRPr="00D07601">
        <w:rPr>
          <w:rFonts w:cstheme="minorHAnsi"/>
          <w:sz w:val="24"/>
          <w:szCs w:val="24"/>
        </w:rPr>
        <w:tab/>
      </w:r>
    </w:p>
    <w:p w:rsidR="005E0E76" w:rsidRPr="00E821A8" w:rsidRDefault="00D07601" w:rsidP="005E0E76">
      <w:pPr>
        <w:rPr>
          <w:rFonts w:cstheme="minorHAnsi"/>
          <w:sz w:val="24"/>
          <w:szCs w:val="24"/>
        </w:rPr>
      </w:pPr>
      <w:r w:rsidRPr="00D07601">
        <w:rPr>
          <w:rFonts w:cstheme="minorHAnsi"/>
          <w:sz w:val="24"/>
          <w:szCs w:val="24"/>
        </w:rPr>
        <w:t>Use Case scenario:</w:t>
      </w:r>
    </w:p>
    <w:tbl>
      <w:tblPr>
        <w:tblW w:w="0" w:type="auto"/>
        <w:tblCellMar>
          <w:left w:w="0" w:type="dxa"/>
          <w:right w:w="0" w:type="dxa"/>
        </w:tblCellMar>
        <w:tblLook w:val="0000"/>
      </w:tblPr>
      <w:tblGrid>
        <w:gridCol w:w="1803"/>
        <w:gridCol w:w="3647"/>
        <w:gridCol w:w="3554"/>
      </w:tblGrid>
      <w:tr w:rsidR="005E0E76" w:rsidRPr="00E821A8" w:rsidTr="00946F40">
        <w:tc>
          <w:tcPr>
            <w:tcW w:w="1818"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D07601" w:rsidP="00946F40">
            <w:pPr>
              <w:rPr>
                <w:rFonts w:eastAsia="MS PGothic" w:cstheme="minorHAnsi"/>
                <w:sz w:val="24"/>
                <w:szCs w:val="24"/>
              </w:rPr>
            </w:pPr>
            <w:r w:rsidRPr="00D07601">
              <w:rPr>
                <w:rFonts w:eastAsia="MS PGothic" w:cstheme="minorHAnsi"/>
                <w:sz w:val="24"/>
                <w:szCs w:val="24"/>
              </w:rPr>
              <w:t>User Case ID</w:t>
            </w:r>
          </w:p>
        </w:tc>
        <w:tc>
          <w:tcPr>
            <w:tcW w:w="7398"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5E0E76" w:rsidRPr="00E821A8" w:rsidRDefault="00D07601" w:rsidP="00946F40">
            <w:pPr>
              <w:rPr>
                <w:rFonts w:eastAsia="MS PGothic" w:cstheme="minorHAnsi"/>
                <w:sz w:val="24"/>
                <w:szCs w:val="24"/>
              </w:rPr>
            </w:pPr>
            <w:r w:rsidRPr="00D07601">
              <w:rPr>
                <w:rFonts w:eastAsia="SimSun" w:cstheme="minorHAnsi"/>
                <w:sz w:val="24"/>
                <w:szCs w:val="24"/>
                <w:lang w:eastAsia="zh-CN"/>
              </w:rPr>
              <w:t>Timesheet_UC04</w:t>
            </w:r>
          </w:p>
        </w:tc>
      </w:tr>
      <w:tr w:rsidR="005E0E76" w:rsidRPr="00E821A8"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D07601" w:rsidP="00946F40">
            <w:pPr>
              <w:rPr>
                <w:rFonts w:eastAsia="MS PGothic" w:cstheme="minorHAnsi"/>
                <w:sz w:val="24"/>
                <w:szCs w:val="24"/>
              </w:rPr>
            </w:pPr>
            <w:r w:rsidRPr="00D07601">
              <w:rPr>
                <w:rFonts w:eastAsia="MS PGothic" w:cstheme="minorHAnsi"/>
                <w:sz w:val="24"/>
                <w:szCs w:val="24"/>
              </w:rPr>
              <w:t>Name</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SimSun" w:cstheme="minorHAnsi"/>
                <w:sz w:val="24"/>
                <w:szCs w:val="24"/>
                <w:lang w:eastAsia="zh-CN"/>
              </w:rPr>
            </w:pPr>
            <w:r w:rsidRPr="00D07601">
              <w:rPr>
                <w:rFonts w:cstheme="minorHAnsi"/>
                <w:sz w:val="24"/>
                <w:szCs w:val="24"/>
              </w:rPr>
              <w:t>Delete  timesheet Use Case</w:t>
            </w:r>
          </w:p>
        </w:tc>
      </w:tr>
      <w:tr w:rsidR="005E0E76" w:rsidRPr="00E821A8"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MS PGothic" w:cstheme="minorHAnsi"/>
                <w:sz w:val="24"/>
                <w:szCs w:val="24"/>
              </w:rPr>
            </w:pPr>
            <w:r w:rsidRPr="00D07601">
              <w:rPr>
                <w:rFonts w:eastAsia="MS PGothic" w:cstheme="minorHAnsi"/>
                <w:sz w:val="24"/>
                <w:szCs w:val="24"/>
              </w:rPr>
              <w:t>Goal</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This function allows users can delete timesheet records.</w:t>
            </w:r>
          </w:p>
          <w:p w:rsidR="005E0E76" w:rsidRPr="00E821A8" w:rsidRDefault="005E0E76" w:rsidP="00946F40">
            <w:pPr>
              <w:rPr>
                <w:rFonts w:eastAsia="SimSun" w:cstheme="minorHAnsi"/>
                <w:sz w:val="24"/>
                <w:szCs w:val="24"/>
                <w:lang w:eastAsia="zh-CN"/>
              </w:rPr>
            </w:pPr>
          </w:p>
        </w:tc>
      </w:tr>
      <w:tr w:rsidR="005E0E76" w:rsidRPr="00E821A8"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MS PGothic" w:cstheme="minorHAnsi"/>
                <w:sz w:val="24"/>
                <w:szCs w:val="24"/>
              </w:rPr>
            </w:pPr>
            <w:r w:rsidRPr="00D07601">
              <w:rPr>
                <w:rFonts w:eastAsia="MS PGothic" w:cstheme="minorHAnsi"/>
                <w:sz w:val="24"/>
                <w:szCs w:val="24"/>
              </w:rPr>
              <w:t>Actors</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SimSun" w:cstheme="minorHAnsi"/>
                <w:sz w:val="24"/>
                <w:szCs w:val="24"/>
                <w:lang w:eastAsia="zh-CN"/>
              </w:rPr>
            </w:pPr>
            <w:r w:rsidRPr="00D07601">
              <w:rPr>
                <w:rFonts w:eastAsia="Calibri" w:cstheme="minorHAnsi"/>
                <w:sz w:val="24"/>
                <w:szCs w:val="24"/>
              </w:rPr>
              <w:t>Member , Project Manager</w:t>
            </w:r>
          </w:p>
        </w:tc>
      </w:tr>
      <w:tr w:rsidR="005E0E76" w:rsidRPr="00E821A8"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MS PGothic" w:cstheme="minorHAnsi"/>
                <w:sz w:val="24"/>
                <w:szCs w:val="24"/>
              </w:rPr>
            </w:pPr>
            <w:r w:rsidRPr="00D07601">
              <w:rPr>
                <w:rFonts w:eastAsia="MS PGothic" w:cstheme="minorHAnsi"/>
                <w:sz w:val="24"/>
                <w:szCs w:val="24"/>
              </w:rPr>
              <w:t>Pre-conditions</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SimSun" w:cstheme="minorHAnsi"/>
                <w:sz w:val="24"/>
                <w:szCs w:val="24"/>
                <w:lang w:eastAsia="zh-CN"/>
              </w:rPr>
            </w:pPr>
            <w:r w:rsidRPr="00D07601">
              <w:rPr>
                <w:rFonts w:eastAsia="SimSun" w:cstheme="minorHAnsi"/>
                <w:sz w:val="24"/>
                <w:szCs w:val="24"/>
                <w:lang w:eastAsia="zh-CN"/>
              </w:rPr>
              <w:t>User logins  must be member of project</w:t>
            </w:r>
          </w:p>
        </w:tc>
      </w:tr>
      <w:tr w:rsidR="005E0E76" w:rsidRPr="00E821A8"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MS PGothic" w:cstheme="minorHAnsi"/>
                <w:sz w:val="24"/>
                <w:szCs w:val="24"/>
              </w:rPr>
            </w:pPr>
            <w:r w:rsidRPr="00D07601">
              <w:rPr>
                <w:rFonts w:eastAsia="MS PGothic" w:cstheme="minorHAnsi"/>
                <w:sz w:val="24"/>
                <w:szCs w:val="24"/>
              </w:rPr>
              <w:t>Post-conditions</w:t>
            </w:r>
          </w:p>
        </w:tc>
        <w:tc>
          <w:tcPr>
            <w:tcW w:w="7398" w:type="dxa"/>
            <w:gridSpan w:val="2"/>
            <w:tcBorders>
              <w:top w:val="nil"/>
              <w:left w:val="nil"/>
              <w:right w:val="single" w:sz="8"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SimSun" w:cstheme="minorHAnsi"/>
                <w:sz w:val="24"/>
                <w:szCs w:val="24"/>
                <w:lang w:eastAsia="zh-CN"/>
              </w:rPr>
            </w:pPr>
            <w:r w:rsidRPr="00D07601">
              <w:rPr>
                <w:rFonts w:eastAsia="SimSun" w:cstheme="minorHAnsi"/>
                <w:sz w:val="24"/>
                <w:szCs w:val="24"/>
                <w:lang w:eastAsia="zh-CN"/>
              </w:rPr>
              <w:t>None</w:t>
            </w:r>
          </w:p>
        </w:tc>
      </w:tr>
      <w:tr w:rsidR="005E0E76" w:rsidRPr="00E821A8" w:rsidTr="00946F40">
        <w:trPr>
          <w:trHeight w:val="1861"/>
        </w:trPr>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MS PGothic" w:cstheme="minorHAnsi"/>
                <w:sz w:val="24"/>
                <w:szCs w:val="24"/>
              </w:rPr>
            </w:pPr>
            <w:r w:rsidRPr="00D07601">
              <w:rPr>
                <w:rFonts w:eastAsia="MS PGothic" w:cstheme="minorHAnsi"/>
                <w:sz w:val="24"/>
                <w:szCs w:val="24"/>
              </w:rPr>
              <w:t>Main Flow</w:t>
            </w:r>
          </w:p>
        </w:tc>
        <w:tc>
          <w:tcPr>
            <w:tcW w:w="3743"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SimSun" w:cstheme="minorHAnsi"/>
                <w:sz w:val="24"/>
                <w:szCs w:val="24"/>
                <w:lang w:eastAsia="zh-CN"/>
              </w:rPr>
            </w:pPr>
            <w:r w:rsidRPr="00D07601">
              <w:rPr>
                <w:rFonts w:eastAsia="SimSun" w:cstheme="minorHAnsi"/>
                <w:sz w:val="24"/>
                <w:szCs w:val="24"/>
                <w:lang w:eastAsia="zh-CN"/>
              </w:rPr>
              <w:t>1.  User logins to Timesheet system.</w:t>
            </w:r>
          </w:p>
          <w:p w:rsidR="005E0E76" w:rsidRPr="00E821A8" w:rsidRDefault="005E0E76" w:rsidP="00946F40">
            <w:pPr>
              <w:rPr>
                <w:rFonts w:eastAsia="SimSun" w:cstheme="minorHAnsi"/>
                <w:sz w:val="24"/>
                <w:szCs w:val="24"/>
                <w:lang w:eastAsia="zh-CN"/>
              </w:rPr>
            </w:pPr>
          </w:p>
          <w:p w:rsidR="005E0E76" w:rsidRPr="00E821A8" w:rsidRDefault="00D07601" w:rsidP="00946F40">
            <w:pPr>
              <w:rPr>
                <w:rFonts w:eastAsia="SimSun" w:cstheme="minorHAnsi"/>
                <w:sz w:val="24"/>
                <w:szCs w:val="24"/>
                <w:lang w:eastAsia="zh-CN"/>
              </w:rPr>
            </w:pPr>
            <w:r w:rsidRPr="00D07601">
              <w:rPr>
                <w:rFonts w:eastAsia="SimSun" w:cstheme="minorHAnsi"/>
                <w:sz w:val="24"/>
                <w:szCs w:val="24"/>
                <w:lang w:eastAsia="zh-CN"/>
              </w:rPr>
              <w:t>3. Click button delete</w:t>
            </w:r>
          </w:p>
          <w:p w:rsidR="005E0E76" w:rsidRPr="00E821A8" w:rsidRDefault="005E0E76" w:rsidP="00946F40">
            <w:pPr>
              <w:rPr>
                <w:rFonts w:eastAsia="SimSun" w:cstheme="minorHAnsi"/>
                <w:sz w:val="24"/>
                <w:szCs w:val="24"/>
                <w:lang w:eastAsia="zh-CN"/>
              </w:rPr>
            </w:pPr>
          </w:p>
        </w:tc>
        <w:tc>
          <w:tcPr>
            <w:tcW w:w="3655" w:type="dxa"/>
            <w:tcBorders>
              <w:top w:val="nil"/>
              <w:left w:val="nil"/>
              <w:bottom w:val="single" w:sz="8" w:space="0" w:color="auto"/>
              <w:right w:val="single" w:sz="8" w:space="0" w:color="auto"/>
            </w:tcBorders>
            <w:shd w:val="clear" w:color="auto" w:fill="FFFF99"/>
          </w:tcPr>
          <w:p w:rsidR="005E0E76" w:rsidRPr="00E821A8" w:rsidRDefault="005E0E76" w:rsidP="00946F40">
            <w:pPr>
              <w:rPr>
                <w:rFonts w:eastAsia="SimSun" w:cstheme="minorHAnsi"/>
                <w:sz w:val="24"/>
                <w:szCs w:val="24"/>
                <w:lang w:eastAsia="zh-CN"/>
              </w:rPr>
            </w:pPr>
          </w:p>
          <w:p w:rsidR="005E0E76" w:rsidRPr="00E821A8" w:rsidRDefault="00D07601" w:rsidP="00946F40">
            <w:pPr>
              <w:rPr>
                <w:rFonts w:eastAsia="SimSun" w:cstheme="minorHAnsi"/>
                <w:sz w:val="24"/>
                <w:szCs w:val="24"/>
                <w:lang w:eastAsia="zh-CN"/>
              </w:rPr>
            </w:pPr>
            <w:r w:rsidRPr="00D07601">
              <w:rPr>
                <w:rFonts w:eastAsia="SimSun" w:cstheme="minorHAnsi"/>
                <w:sz w:val="24"/>
                <w:szCs w:val="24"/>
                <w:lang w:eastAsia="zh-CN"/>
              </w:rPr>
              <w:t>2. Select timesheet record to delete</w:t>
            </w:r>
          </w:p>
          <w:p w:rsidR="005E0E76" w:rsidRPr="00E821A8" w:rsidRDefault="005E0E76" w:rsidP="00946F40">
            <w:pPr>
              <w:rPr>
                <w:rFonts w:eastAsia="SimSun" w:cstheme="minorHAnsi"/>
                <w:sz w:val="24"/>
                <w:szCs w:val="24"/>
                <w:lang w:eastAsia="zh-CN"/>
              </w:rPr>
            </w:pPr>
          </w:p>
        </w:tc>
      </w:tr>
      <w:tr w:rsidR="005E0E76" w:rsidRPr="00E821A8" w:rsidTr="00946F40">
        <w:tc>
          <w:tcPr>
            <w:tcW w:w="1818"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E0E76" w:rsidRPr="00E821A8" w:rsidRDefault="00D07601" w:rsidP="00946F40">
            <w:pPr>
              <w:rPr>
                <w:rFonts w:eastAsia="MS PGothic" w:cstheme="minorHAnsi"/>
                <w:sz w:val="24"/>
                <w:szCs w:val="24"/>
              </w:rPr>
            </w:pPr>
            <w:r w:rsidRPr="00D07601">
              <w:rPr>
                <w:rFonts w:eastAsia="MS PGothic" w:cstheme="minorHAnsi"/>
                <w:sz w:val="24"/>
                <w:szCs w:val="24"/>
              </w:rPr>
              <w:t>Exception</w:t>
            </w:r>
          </w:p>
        </w:tc>
        <w:tc>
          <w:tcPr>
            <w:tcW w:w="7398" w:type="dxa"/>
            <w:gridSpan w:val="2"/>
            <w:tcBorders>
              <w:top w:val="nil"/>
              <w:left w:val="nil"/>
              <w:bottom w:val="single" w:sz="4" w:space="0" w:color="auto"/>
              <w:right w:val="single" w:sz="8"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SimSun" w:cstheme="minorHAnsi"/>
                <w:sz w:val="24"/>
                <w:szCs w:val="24"/>
                <w:lang w:eastAsia="zh-CN"/>
              </w:rPr>
            </w:pPr>
            <w:r w:rsidRPr="00D07601">
              <w:rPr>
                <w:rFonts w:eastAsia="SimSun" w:cstheme="minorHAnsi"/>
                <w:sz w:val="24"/>
                <w:szCs w:val="24"/>
                <w:lang w:eastAsia="zh-CN"/>
              </w:rPr>
              <w:t>None</w:t>
            </w:r>
          </w:p>
        </w:tc>
      </w:tr>
      <w:tr w:rsidR="005E0E76" w:rsidRPr="00E821A8"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MS PGothic" w:cstheme="minorHAnsi"/>
                <w:sz w:val="24"/>
                <w:szCs w:val="24"/>
              </w:rPr>
            </w:pPr>
            <w:r w:rsidRPr="00D07601">
              <w:rPr>
                <w:rFonts w:eastAsia="MS PGothic" w:cstheme="minorHAnsi"/>
                <w:sz w:val="24"/>
                <w:szCs w:val="24"/>
              </w:rPr>
              <w:t>Open Issues</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MS PGothic" w:cstheme="minorHAnsi"/>
                <w:sz w:val="24"/>
                <w:szCs w:val="24"/>
              </w:rPr>
            </w:pPr>
            <w:r w:rsidRPr="00D07601">
              <w:rPr>
                <w:rFonts w:eastAsia="MS PGothic" w:cstheme="minorHAnsi"/>
                <w:sz w:val="24"/>
                <w:szCs w:val="24"/>
              </w:rPr>
              <w:t>N/A</w:t>
            </w:r>
          </w:p>
        </w:tc>
      </w:tr>
      <w:tr w:rsidR="005E0E76" w:rsidRPr="00E821A8"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MS PGothic" w:cstheme="minorHAnsi"/>
                <w:sz w:val="24"/>
                <w:szCs w:val="24"/>
              </w:rPr>
            </w:pPr>
            <w:r w:rsidRPr="00D07601">
              <w:rPr>
                <w:rFonts w:eastAsia="MS PGothic" w:cstheme="minorHAnsi"/>
                <w:sz w:val="24"/>
                <w:szCs w:val="24"/>
              </w:rPr>
              <w:t>Relationship</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MS PGothic" w:cstheme="minorHAnsi"/>
                <w:sz w:val="24"/>
                <w:szCs w:val="24"/>
              </w:rPr>
            </w:pPr>
            <w:r w:rsidRPr="00D07601">
              <w:rPr>
                <w:rFonts w:eastAsia="MS PGothic" w:cstheme="minorHAnsi"/>
                <w:sz w:val="24"/>
                <w:szCs w:val="24"/>
              </w:rPr>
              <w:t>N/A</w:t>
            </w:r>
          </w:p>
        </w:tc>
      </w:tr>
      <w:tr w:rsidR="005E0E76" w:rsidRPr="00E821A8"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MS PGothic" w:cstheme="minorHAnsi"/>
                <w:sz w:val="24"/>
                <w:szCs w:val="24"/>
              </w:rPr>
            </w:pPr>
            <w:r w:rsidRPr="00D07601">
              <w:rPr>
                <w:rFonts w:eastAsia="MS PGothic" w:cstheme="minorHAnsi"/>
                <w:sz w:val="24"/>
                <w:szCs w:val="24"/>
              </w:rPr>
              <w:t>Business Rule</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MS PGothic" w:cstheme="minorHAnsi"/>
                <w:sz w:val="24"/>
                <w:szCs w:val="24"/>
              </w:rPr>
            </w:pPr>
            <w:r w:rsidRPr="00D07601">
              <w:rPr>
                <w:rFonts w:eastAsia="MS PGothic" w:cstheme="minorHAnsi"/>
                <w:sz w:val="24"/>
                <w:szCs w:val="24"/>
              </w:rPr>
              <w:t>N/A</w:t>
            </w:r>
          </w:p>
        </w:tc>
      </w:tr>
      <w:tr w:rsidR="005E0E76" w:rsidRPr="00E821A8"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MS PGothic" w:cstheme="minorHAnsi"/>
                <w:sz w:val="24"/>
                <w:szCs w:val="24"/>
              </w:rPr>
            </w:pPr>
            <w:r w:rsidRPr="00D07601">
              <w:rPr>
                <w:rFonts w:eastAsia="MS PGothic" w:cstheme="minorHAnsi"/>
                <w:sz w:val="24"/>
                <w:szCs w:val="24"/>
              </w:rPr>
              <w:t>Priority</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MS PGothic" w:cstheme="minorHAnsi"/>
                <w:sz w:val="24"/>
                <w:szCs w:val="24"/>
              </w:rPr>
            </w:pPr>
            <w:r w:rsidRPr="00D07601">
              <w:rPr>
                <w:rFonts w:eastAsia="MS PGothic" w:cstheme="minorHAnsi"/>
                <w:sz w:val="24"/>
                <w:szCs w:val="24"/>
              </w:rPr>
              <w:t>N/A</w:t>
            </w:r>
          </w:p>
        </w:tc>
      </w:tr>
    </w:tbl>
    <w:p w:rsidR="005E0E76" w:rsidRPr="00E821A8" w:rsidRDefault="005E0E76" w:rsidP="005E0E76">
      <w:pPr>
        <w:rPr>
          <w:rFonts w:cstheme="minorHAnsi"/>
          <w:sz w:val="24"/>
          <w:szCs w:val="24"/>
        </w:rPr>
      </w:pPr>
    </w:p>
    <w:p w:rsidR="005E0E76" w:rsidRPr="00E821A8" w:rsidRDefault="00D07601" w:rsidP="00D80EF7">
      <w:pPr>
        <w:pStyle w:val="Heading5"/>
        <w:rPr>
          <w:rFonts w:asciiTheme="minorHAnsi" w:hAnsiTheme="minorHAnsi" w:cstheme="minorHAnsi"/>
          <w:sz w:val="24"/>
          <w:szCs w:val="24"/>
        </w:rPr>
      </w:pPr>
      <w:r w:rsidRPr="00D07601">
        <w:rPr>
          <w:rFonts w:asciiTheme="minorHAnsi" w:hAnsiTheme="minorHAnsi" w:cstheme="minorHAnsi"/>
          <w:sz w:val="24"/>
          <w:szCs w:val="24"/>
        </w:rPr>
        <w:t>2.4.33.5 Approve/ Reject timesheet</w:t>
      </w:r>
    </w:p>
    <w:p w:rsidR="005E0E76" w:rsidRPr="00E821A8" w:rsidRDefault="005E0E76" w:rsidP="005E0E76">
      <w:pPr>
        <w:rPr>
          <w:rFonts w:cstheme="minorHAnsi"/>
          <w:sz w:val="24"/>
          <w:szCs w:val="24"/>
        </w:rPr>
      </w:pPr>
    </w:p>
    <w:p w:rsidR="005E0E76" w:rsidRPr="00E821A8" w:rsidRDefault="005E0E76" w:rsidP="005E0E76">
      <w:pPr>
        <w:rPr>
          <w:rFonts w:cstheme="minorHAnsi"/>
          <w:sz w:val="24"/>
          <w:szCs w:val="24"/>
        </w:rPr>
      </w:pPr>
    </w:p>
    <w:p w:rsidR="005E0E76" w:rsidRPr="00E821A8" w:rsidRDefault="005E0E76" w:rsidP="005E0E76">
      <w:pPr>
        <w:rPr>
          <w:rFonts w:cstheme="minorHAnsi"/>
          <w:sz w:val="24"/>
          <w:szCs w:val="24"/>
        </w:rPr>
      </w:pPr>
      <w:r w:rsidRPr="00E821A8">
        <w:rPr>
          <w:rFonts w:cstheme="minorHAnsi"/>
          <w:sz w:val="24"/>
          <w:szCs w:val="24"/>
        </w:rPr>
        <w:object w:dxaOrig="3624" w:dyaOrig="1660">
          <v:shape id="_x0000_i1093" type="#_x0000_t75" style="width:181.65pt;height:82.9pt" o:ole="">
            <v:imagedata r:id="rId151" o:title=""/>
          </v:shape>
          <o:OLEObject Type="Embed" ProgID="Visio.Drawing.11" ShapeID="_x0000_i1093" DrawAspect="Content" ObjectID="_1406444886" r:id="rId152"/>
        </w:object>
      </w:r>
    </w:p>
    <w:p w:rsidR="005E0E76" w:rsidRPr="00E821A8" w:rsidRDefault="005E0E76" w:rsidP="005E0E76">
      <w:pPr>
        <w:rPr>
          <w:rFonts w:cstheme="minorHAnsi"/>
          <w:sz w:val="24"/>
          <w:szCs w:val="24"/>
        </w:rPr>
      </w:pPr>
    </w:p>
    <w:p w:rsidR="005E0E76" w:rsidRPr="00E821A8" w:rsidRDefault="00D07601" w:rsidP="005E0E76">
      <w:pPr>
        <w:rPr>
          <w:rFonts w:cstheme="minorHAnsi"/>
          <w:sz w:val="24"/>
          <w:szCs w:val="24"/>
        </w:rPr>
      </w:pPr>
      <w:r w:rsidRPr="00D07601">
        <w:rPr>
          <w:rFonts w:cstheme="minorHAnsi"/>
          <w:sz w:val="24"/>
          <w:szCs w:val="24"/>
        </w:rPr>
        <w:t>Use Case scenario:</w:t>
      </w:r>
    </w:p>
    <w:tbl>
      <w:tblPr>
        <w:tblW w:w="0" w:type="auto"/>
        <w:tblCellMar>
          <w:left w:w="0" w:type="dxa"/>
          <w:right w:w="0" w:type="dxa"/>
        </w:tblCellMar>
        <w:tblLook w:val="0000"/>
      </w:tblPr>
      <w:tblGrid>
        <w:gridCol w:w="1803"/>
        <w:gridCol w:w="3647"/>
        <w:gridCol w:w="3554"/>
      </w:tblGrid>
      <w:tr w:rsidR="005E0E76" w:rsidRPr="00E821A8" w:rsidTr="00946F40">
        <w:tc>
          <w:tcPr>
            <w:tcW w:w="1818"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D07601" w:rsidP="00946F40">
            <w:pPr>
              <w:rPr>
                <w:rFonts w:eastAsia="MS PGothic" w:cstheme="minorHAnsi"/>
                <w:sz w:val="24"/>
                <w:szCs w:val="24"/>
              </w:rPr>
            </w:pPr>
            <w:r w:rsidRPr="00D07601">
              <w:rPr>
                <w:rFonts w:eastAsia="MS PGothic" w:cstheme="minorHAnsi"/>
                <w:sz w:val="24"/>
                <w:szCs w:val="24"/>
              </w:rPr>
              <w:lastRenderedPageBreak/>
              <w:t>User Case ID</w:t>
            </w:r>
          </w:p>
        </w:tc>
        <w:tc>
          <w:tcPr>
            <w:tcW w:w="7398"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5E0E76" w:rsidRPr="00E821A8" w:rsidRDefault="00D07601" w:rsidP="00946F40">
            <w:pPr>
              <w:rPr>
                <w:rFonts w:eastAsia="MS PGothic" w:cstheme="minorHAnsi"/>
                <w:sz w:val="24"/>
                <w:szCs w:val="24"/>
              </w:rPr>
            </w:pPr>
            <w:r w:rsidRPr="00D07601">
              <w:rPr>
                <w:rFonts w:eastAsia="SimSun" w:cstheme="minorHAnsi"/>
                <w:sz w:val="24"/>
                <w:szCs w:val="24"/>
                <w:lang w:eastAsia="zh-CN"/>
              </w:rPr>
              <w:t>Timesheet_UC05</w:t>
            </w:r>
          </w:p>
        </w:tc>
      </w:tr>
      <w:tr w:rsidR="005E0E76" w:rsidRPr="00E821A8"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D07601" w:rsidP="00946F40">
            <w:pPr>
              <w:rPr>
                <w:rFonts w:eastAsia="MS PGothic" w:cstheme="minorHAnsi"/>
                <w:sz w:val="24"/>
                <w:szCs w:val="24"/>
              </w:rPr>
            </w:pPr>
            <w:r w:rsidRPr="00D07601">
              <w:rPr>
                <w:rFonts w:eastAsia="MS PGothic" w:cstheme="minorHAnsi"/>
                <w:sz w:val="24"/>
                <w:szCs w:val="24"/>
              </w:rPr>
              <w:t>Name</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SimSun" w:cstheme="minorHAnsi"/>
                <w:sz w:val="24"/>
                <w:szCs w:val="24"/>
                <w:lang w:eastAsia="zh-CN"/>
              </w:rPr>
            </w:pPr>
            <w:r w:rsidRPr="00D07601">
              <w:rPr>
                <w:rFonts w:cstheme="minorHAnsi"/>
                <w:sz w:val="24"/>
                <w:szCs w:val="24"/>
              </w:rPr>
              <w:t>Approve/ Reject timesheet Use Case</w:t>
            </w:r>
          </w:p>
        </w:tc>
      </w:tr>
      <w:tr w:rsidR="005E0E76" w:rsidRPr="00E821A8"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MS PGothic" w:cstheme="minorHAnsi"/>
                <w:sz w:val="24"/>
                <w:szCs w:val="24"/>
              </w:rPr>
            </w:pPr>
            <w:r w:rsidRPr="00D07601">
              <w:rPr>
                <w:rFonts w:eastAsia="MS PGothic" w:cstheme="minorHAnsi"/>
                <w:sz w:val="24"/>
                <w:szCs w:val="24"/>
              </w:rPr>
              <w:t>Goal</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SimSun" w:cstheme="minorHAnsi"/>
                <w:sz w:val="24"/>
                <w:szCs w:val="24"/>
                <w:lang w:eastAsia="zh-CN"/>
              </w:rPr>
            </w:pPr>
            <w:r w:rsidRPr="00D07601">
              <w:rPr>
                <w:rFonts w:cstheme="minorHAnsi"/>
                <w:sz w:val="24"/>
                <w:szCs w:val="24"/>
              </w:rPr>
              <w:t>Allow project manager to approves or reject members‘ timesheet records</w:t>
            </w:r>
          </w:p>
        </w:tc>
      </w:tr>
      <w:tr w:rsidR="005E0E76" w:rsidRPr="00E821A8"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MS PGothic" w:cstheme="minorHAnsi"/>
                <w:sz w:val="24"/>
                <w:szCs w:val="24"/>
              </w:rPr>
            </w:pPr>
            <w:r w:rsidRPr="00D07601">
              <w:rPr>
                <w:rFonts w:eastAsia="MS PGothic" w:cstheme="minorHAnsi"/>
                <w:sz w:val="24"/>
                <w:szCs w:val="24"/>
              </w:rPr>
              <w:t>Actors</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SimSun" w:cstheme="minorHAnsi"/>
                <w:sz w:val="24"/>
                <w:szCs w:val="24"/>
                <w:lang w:eastAsia="zh-CN"/>
              </w:rPr>
            </w:pPr>
            <w:r w:rsidRPr="00D07601">
              <w:rPr>
                <w:rFonts w:eastAsia="SimSun" w:cstheme="minorHAnsi"/>
                <w:sz w:val="24"/>
                <w:szCs w:val="24"/>
                <w:lang w:eastAsia="zh-CN"/>
              </w:rPr>
              <w:t>Project manager</w:t>
            </w:r>
          </w:p>
        </w:tc>
      </w:tr>
      <w:tr w:rsidR="005E0E76" w:rsidRPr="00E821A8"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MS PGothic" w:cstheme="minorHAnsi"/>
                <w:sz w:val="24"/>
                <w:szCs w:val="24"/>
              </w:rPr>
            </w:pPr>
            <w:r w:rsidRPr="00D07601">
              <w:rPr>
                <w:rFonts w:eastAsia="MS PGothic" w:cstheme="minorHAnsi"/>
                <w:sz w:val="24"/>
                <w:szCs w:val="24"/>
              </w:rPr>
              <w:t>Pre-conditions</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SimSun" w:cstheme="minorHAnsi"/>
                <w:sz w:val="24"/>
                <w:szCs w:val="24"/>
                <w:lang w:eastAsia="zh-CN"/>
              </w:rPr>
            </w:pPr>
            <w:r w:rsidRPr="00D07601">
              <w:rPr>
                <w:rFonts w:eastAsia="SimSun" w:cstheme="minorHAnsi"/>
                <w:sz w:val="24"/>
                <w:szCs w:val="24"/>
                <w:lang w:eastAsia="zh-CN"/>
              </w:rPr>
              <w:t>Logged users as role project manager</w:t>
            </w:r>
          </w:p>
        </w:tc>
      </w:tr>
      <w:tr w:rsidR="005E0E76" w:rsidRPr="00E821A8"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MS PGothic" w:cstheme="minorHAnsi"/>
                <w:sz w:val="24"/>
                <w:szCs w:val="24"/>
              </w:rPr>
            </w:pPr>
            <w:r w:rsidRPr="00D07601">
              <w:rPr>
                <w:rFonts w:eastAsia="MS PGothic" w:cstheme="minorHAnsi"/>
                <w:sz w:val="24"/>
                <w:szCs w:val="24"/>
              </w:rPr>
              <w:t>Post-conditions</w:t>
            </w:r>
          </w:p>
        </w:tc>
        <w:tc>
          <w:tcPr>
            <w:tcW w:w="7398" w:type="dxa"/>
            <w:gridSpan w:val="2"/>
            <w:tcBorders>
              <w:top w:val="nil"/>
              <w:left w:val="nil"/>
              <w:right w:val="single" w:sz="8"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SimSun" w:cstheme="minorHAnsi"/>
                <w:sz w:val="24"/>
                <w:szCs w:val="24"/>
                <w:lang w:eastAsia="zh-CN"/>
              </w:rPr>
            </w:pPr>
            <w:r w:rsidRPr="00D07601">
              <w:rPr>
                <w:rFonts w:eastAsia="SimSun" w:cstheme="minorHAnsi"/>
                <w:sz w:val="24"/>
                <w:szCs w:val="24"/>
                <w:lang w:eastAsia="zh-CN"/>
              </w:rPr>
              <w:t>None</w:t>
            </w:r>
          </w:p>
        </w:tc>
      </w:tr>
      <w:tr w:rsidR="005E0E76" w:rsidRPr="00E821A8" w:rsidTr="00946F40">
        <w:trPr>
          <w:trHeight w:val="2743"/>
        </w:trPr>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MS PGothic" w:cstheme="minorHAnsi"/>
                <w:sz w:val="24"/>
                <w:szCs w:val="24"/>
              </w:rPr>
            </w:pPr>
            <w:r w:rsidRPr="00D07601">
              <w:rPr>
                <w:rFonts w:eastAsia="MS PGothic" w:cstheme="minorHAnsi"/>
                <w:sz w:val="24"/>
                <w:szCs w:val="24"/>
              </w:rPr>
              <w:t>Main Flow</w:t>
            </w:r>
          </w:p>
        </w:tc>
        <w:tc>
          <w:tcPr>
            <w:tcW w:w="3743"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SimSun" w:cstheme="minorHAnsi"/>
                <w:sz w:val="24"/>
                <w:szCs w:val="24"/>
                <w:lang w:eastAsia="zh-CN"/>
              </w:rPr>
            </w:pPr>
            <w:r w:rsidRPr="00D07601">
              <w:rPr>
                <w:rFonts w:eastAsia="SimSun" w:cstheme="minorHAnsi"/>
                <w:sz w:val="24"/>
                <w:szCs w:val="24"/>
                <w:lang w:eastAsia="zh-CN"/>
              </w:rPr>
              <w:t>1. User logins to Timesheet system</w:t>
            </w:r>
          </w:p>
          <w:p w:rsidR="005E0E76" w:rsidRPr="00E821A8" w:rsidRDefault="00D07601" w:rsidP="00946F40">
            <w:pPr>
              <w:rPr>
                <w:rFonts w:eastAsia="SimSun" w:cstheme="minorHAnsi"/>
                <w:sz w:val="24"/>
                <w:szCs w:val="24"/>
                <w:lang w:eastAsia="zh-CN"/>
              </w:rPr>
            </w:pPr>
            <w:r w:rsidRPr="00D07601">
              <w:rPr>
                <w:rFonts w:eastAsia="SimSun" w:cstheme="minorHAnsi"/>
                <w:sz w:val="24"/>
                <w:szCs w:val="24"/>
                <w:lang w:eastAsia="zh-CN"/>
              </w:rPr>
              <w:t>as role project manager</w:t>
            </w:r>
          </w:p>
          <w:p w:rsidR="005E0E76" w:rsidRPr="00E821A8" w:rsidRDefault="005E0E76" w:rsidP="00946F40">
            <w:pPr>
              <w:rPr>
                <w:rFonts w:eastAsia="SimSun" w:cstheme="minorHAnsi"/>
                <w:sz w:val="24"/>
                <w:szCs w:val="24"/>
                <w:lang w:eastAsia="zh-CN"/>
              </w:rPr>
            </w:pPr>
          </w:p>
          <w:p w:rsidR="005E0E76" w:rsidRPr="00E821A8" w:rsidRDefault="005E0E76" w:rsidP="00946F40">
            <w:pPr>
              <w:rPr>
                <w:rFonts w:eastAsia="SimSun" w:cstheme="minorHAnsi"/>
                <w:sz w:val="24"/>
                <w:szCs w:val="24"/>
                <w:lang w:eastAsia="zh-CN"/>
              </w:rPr>
            </w:pPr>
          </w:p>
          <w:p w:rsidR="005E0E76" w:rsidRPr="00E821A8" w:rsidRDefault="00D07601" w:rsidP="00946F40">
            <w:pPr>
              <w:rPr>
                <w:rFonts w:eastAsia="SimSun" w:cstheme="minorHAnsi"/>
                <w:sz w:val="24"/>
                <w:szCs w:val="24"/>
                <w:lang w:eastAsia="zh-CN"/>
              </w:rPr>
            </w:pPr>
            <w:r w:rsidRPr="00D07601">
              <w:rPr>
                <w:rFonts w:eastAsia="SimSun" w:cstheme="minorHAnsi"/>
                <w:sz w:val="24"/>
                <w:szCs w:val="24"/>
                <w:lang w:eastAsia="zh-CN"/>
              </w:rPr>
              <w:t>3. Click button approve or reject</w:t>
            </w:r>
          </w:p>
          <w:p w:rsidR="005E0E76" w:rsidRPr="00E821A8" w:rsidRDefault="005E0E76" w:rsidP="00946F40">
            <w:pPr>
              <w:rPr>
                <w:rFonts w:eastAsia="SimSun" w:cstheme="minorHAnsi"/>
                <w:sz w:val="24"/>
                <w:szCs w:val="24"/>
                <w:lang w:eastAsia="zh-CN"/>
              </w:rPr>
            </w:pPr>
          </w:p>
          <w:p w:rsidR="005E0E76" w:rsidRPr="00E821A8" w:rsidRDefault="005E0E76" w:rsidP="00946F40">
            <w:pPr>
              <w:rPr>
                <w:rFonts w:eastAsia="SimSun" w:cstheme="minorHAnsi"/>
                <w:sz w:val="24"/>
                <w:szCs w:val="24"/>
                <w:lang w:eastAsia="zh-CN"/>
              </w:rPr>
            </w:pPr>
          </w:p>
        </w:tc>
        <w:tc>
          <w:tcPr>
            <w:tcW w:w="3655" w:type="dxa"/>
            <w:tcBorders>
              <w:top w:val="nil"/>
              <w:left w:val="nil"/>
              <w:bottom w:val="single" w:sz="8" w:space="0" w:color="auto"/>
              <w:right w:val="single" w:sz="8" w:space="0" w:color="auto"/>
            </w:tcBorders>
            <w:shd w:val="clear" w:color="auto" w:fill="FFFF99"/>
          </w:tcPr>
          <w:p w:rsidR="005E0E76" w:rsidRPr="00E821A8" w:rsidRDefault="005E0E76" w:rsidP="00946F40">
            <w:pPr>
              <w:rPr>
                <w:rFonts w:eastAsia="SimSun" w:cstheme="minorHAnsi"/>
                <w:sz w:val="24"/>
                <w:szCs w:val="24"/>
                <w:lang w:eastAsia="zh-CN"/>
              </w:rPr>
            </w:pPr>
          </w:p>
          <w:p w:rsidR="005E0E76" w:rsidRPr="00E821A8" w:rsidRDefault="00D07601" w:rsidP="00946F40">
            <w:pPr>
              <w:rPr>
                <w:rFonts w:eastAsia="SimSun" w:cstheme="minorHAnsi"/>
                <w:sz w:val="24"/>
                <w:szCs w:val="24"/>
                <w:lang w:eastAsia="zh-CN"/>
              </w:rPr>
            </w:pPr>
            <w:r w:rsidRPr="00D07601">
              <w:rPr>
                <w:rFonts w:eastAsia="SimSun" w:cstheme="minorHAnsi"/>
                <w:sz w:val="24"/>
                <w:szCs w:val="24"/>
                <w:lang w:eastAsia="zh-CN"/>
              </w:rPr>
              <w:t>2. Select Timesheet to approve or reject</w:t>
            </w:r>
          </w:p>
          <w:p w:rsidR="005E0E76" w:rsidRPr="00E821A8" w:rsidRDefault="005E0E76" w:rsidP="00946F40">
            <w:pPr>
              <w:rPr>
                <w:rFonts w:eastAsia="SimSun" w:cstheme="minorHAnsi"/>
                <w:sz w:val="24"/>
                <w:szCs w:val="24"/>
                <w:lang w:eastAsia="zh-CN"/>
              </w:rPr>
            </w:pPr>
          </w:p>
          <w:p w:rsidR="005E0E76" w:rsidRPr="00E821A8" w:rsidRDefault="005E0E76" w:rsidP="00946F40">
            <w:pPr>
              <w:rPr>
                <w:rFonts w:eastAsia="SimSun" w:cstheme="minorHAnsi"/>
                <w:sz w:val="24"/>
                <w:szCs w:val="24"/>
                <w:lang w:eastAsia="zh-CN"/>
              </w:rPr>
            </w:pPr>
          </w:p>
          <w:p w:rsidR="005E0E76" w:rsidRPr="00E821A8" w:rsidRDefault="005E0E76" w:rsidP="00946F40">
            <w:pPr>
              <w:rPr>
                <w:rFonts w:eastAsia="SimSun" w:cstheme="minorHAnsi"/>
                <w:sz w:val="24"/>
                <w:szCs w:val="24"/>
                <w:lang w:eastAsia="zh-CN"/>
              </w:rPr>
            </w:pPr>
          </w:p>
        </w:tc>
      </w:tr>
      <w:tr w:rsidR="005E0E76" w:rsidRPr="00E821A8" w:rsidTr="00946F40">
        <w:tc>
          <w:tcPr>
            <w:tcW w:w="1818"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E0E76" w:rsidRPr="00E821A8" w:rsidRDefault="00D07601" w:rsidP="00946F40">
            <w:pPr>
              <w:rPr>
                <w:rFonts w:eastAsia="MS PGothic" w:cstheme="minorHAnsi"/>
                <w:sz w:val="24"/>
                <w:szCs w:val="24"/>
              </w:rPr>
            </w:pPr>
            <w:r w:rsidRPr="00D07601">
              <w:rPr>
                <w:rFonts w:eastAsia="MS PGothic" w:cstheme="minorHAnsi"/>
                <w:sz w:val="24"/>
                <w:szCs w:val="24"/>
              </w:rPr>
              <w:t>Exception</w:t>
            </w:r>
          </w:p>
        </w:tc>
        <w:tc>
          <w:tcPr>
            <w:tcW w:w="7398" w:type="dxa"/>
            <w:gridSpan w:val="2"/>
            <w:tcBorders>
              <w:top w:val="nil"/>
              <w:left w:val="nil"/>
              <w:bottom w:val="single" w:sz="4" w:space="0" w:color="auto"/>
              <w:right w:val="single" w:sz="8"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SimSun" w:cstheme="minorHAnsi"/>
                <w:sz w:val="24"/>
                <w:szCs w:val="24"/>
                <w:lang w:eastAsia="zh-CN"/>
              </w:rPr>
            </w:pPr>
            <w:r w:rsidRPr="00D07601">
              <w:rPr>
                <w:rFonts w:eastAsia="MS PGothic" w:cstheme="minorHAnsi"/>
                <w:sz w:val="24"/>
                <w:szCs w:val="24"/>
              </w:rPr>
              <w:t>N/A</w:t>
            </w:r>
          </w:p>
        </w:tc>
      </w:tr>
      <w:tr w:rsidR="005E0E76" w:rsidRPr="00E821A8"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MS PGothic" w:cstheme="minorHAnsi"/>
                <w:sz w:val="24"/>
                <w:szCs w:val="24"/>
              </w:rPr>
            </w:pPr>
            <w:r w:rsidRPr="00D07601">
              <w:rPr>
                <w:rFonts w:eastAsia="MS PGothic" w:cstheme="minorHAnsi"/>
                <w:sz w:val="24"/>
                <w:szCs w:val="24"/>
              </w:rPr>
              <w:t>Open Issues</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MS PGothic" w:cstheme="minorHAnsi"/>
                <w:sz w:val="24"/>
                <w:szCs w:val="24"/>
              </w:rPr>
            </w:pPr>
            <w:r w:rsidRPr="00D07601">
              <w:rPr>
                <w:rFonts w:eastAsia="MS PGothic" w:cstheme="minorHAnsi"/>
                <w:sz w:val="24"/>
                <w:szCs w:val="24"/>
              </w:rPr>
              <w:t>N/A</w:t>
            </w:r>
          </w:p>
        </w:tc>
      </w:tr>
      <w:tr w:rsidR="005E0E76" w:rsidRPr="00E821A8"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MS PGothic" w:cstheme="minorHAnsi"/>
                <w:sz w:val="24"/>
                <w:szCs w:val="24"/>
              </w:rPr>
            </w:pPr>
            <w:r w:rsidRPr="00D07601">
              <w:rPr>
                <w:rFonts w:eastAsia="MS PGothic" w:cstheme="minorHAnsi"/>
                <w:sz w:val="24"/>
                <w:szCs w:val="24"/>
              </w:rPr>
              <w:t>Relationship</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MS PGothic" w:cstheme="minorHAnsi"/>
                <w:sz w:val="24"/>
                <w:szCs w:val="24"/>
              </w:rPr>
            </w:pPr>
            <w:r w:rsidRPr="00D07601">
              <w:rPr>
                <w:rFonts w:eastAsia="MS PGothic" w:cstheme="minorHAnsi"/>
                <w:sz w:val="24"/>
                <w:szCs w:val="24"/>
              </w:rPr>
              <w:t>N/A</w:t>
            </w:r>
          </w:p>
        </w:tc>
      </w:tr>
      <w:tr w:rsidR="005E0E76" w:rsidRPr="00E821A8"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MS PGothic" w:cstheme="minorHAnsi"/>
                <w:sz w:val="24"/>
                <w:szCs w:val="24"/>
              </w:rPr>
            </w:pPr>
            <w:r w:rsidRPr="00D07601">
              <w:rPr>
                <w:rFonts w:eastAsia="MS PGothic" w:cstheme="minorHAnsi"/>
                <w:sz w:val="24"/>
                <w:szCs w:val="24"/>
              </w:rPr>
              <w:t>Business Rule</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MS PGothic" w:cstheme="minorHAnsi"/>
                <w:sz w:val="24"/>
                <w:szCs w:val="24"/>
              </w:rPr>
            </w:pPr>
            <w:r w:rsidRPr="00D07601">
              <w:rPr>
                <w:rFonts w:eastAsia="MS PGothic" w:cstheme="minorHAnsi"/>
                <w:sz w:val="24"/>
                <w:szCs w:val="24"/>
              </w:rPr>
              <w:t>N/A</w:t>
            </w:r>
          </w:p>
        </w:tc>
      </w:tr>
      <w:tr w:rsidR="005E0E76" w:rsidRPr="00E821A8"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MS PGothic" w:cstheme="minorHAnsi"/>
                <w:sz w:val="24"/>
                <w:szCs w:val="24"/>
              </w:rPr>
            </w:pPr>
            <w:r w:rsidRPr="00D07601">
              <w:rPr>
                <w:rFonts w:eastAsia="MS PGothic" w:cstheme="minorHAnsi"/>
                <w:sz w:val="24"/>
                <w:szCs w:val="24"/>
              </w:rPr>
              <w:t>Priority</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MS PGothic" w:cstheme="minorHAnsi"/>
                <w:sz w:val="24"/>
                <w:szCs w:val="24"/>
              </w:rPr>
            </w:pPr>
            <w:r w:rsidRPr="00D07601">
              <w:rPr>
                <w:rFonts w:eastAsia="MS PGothic" w:cstheme="minorHAnsi"/>
                <w:sz w:val="24"/>
                <w:szCs w:val="24"/>
              </w:rPr>
              <w:t>N/A</w:t>
            </w:r>
          </w:p>
        </w:tc>
      </w:tr>
    </w:tbl>
    <w:p w:rsidR="005E0E76" w:rsidRPr="00E821A8" w:rsidRDefault="005E0E76" w:rsidP="005E0E76">
      <w:pPr>
        <w:rPr>
          <w:rFonts w:cstheme="minorHAnsi"/>
          <w:sz w:val="24"/>
          <w:szCs w:val="24"/>
        </w:rPr>
      </w:pPr>
    </w:p>
    <w:p w:rsidR="005E0E76" w:rsidRPr="00E821A8" w:rsidRDefault="005E0E76" w:rsidP="005E0E76">
      <w:pPr>
        <w:rPr>
          <w:rFonts w:cstheme="minorHAnsi"/>
          <w:sz w:val="24"/>
          <w:szCs w:val="24"/>
        </w:rPr>
      </w:pPr>
    </w:p>
    <w:p w:rsidR="005E0E76" w:rsidRPr="00E821A8" w:rsidRDefault="005E0E76" w:rsidP="005E0E76">
      <w:pPr>
        <w:rPr>
          <w:rFonts w:cstheme="minorHAnsi"/>
          <w:sz w:val="24"/>
          <w:szCs w:val="24"/>
        </w:rPr>
      </w:pPr>
    </w:p>
    <w:p w:rsidR="005E0E76" w:rsidRPr="00E821A8" w:rsidRDefault="005E0E76" w:rsidP="005E0E76">
      <w:pPr>
        <w:rPr>
          <w:rFonts w:cstheme="minorHAnsi"/>
          <w:sz w:val="24"/>
          <w:szCs w:val="24"/>
        </w:rPr>
      </w:pPr>
    </w:p>
    <w:p w:rsidR="005E0E76" w:rsidRPr="00E821A8" w:rsidRDefault="005E0E76" w:rsidP="005E0E76">
      <w:pPr>
        <w:rPr>
          <w:rFonts w:cstheme="minorHAnsi"/>
          <w:sz w:val="24"/>
          <w:szCs w:val="24"/>
        </w:rPr>
      </w:pPr>
    </w:p>
    <w:p w:rsidR="005E0E76" w:rsidRPr="00E821A8" w:rsidRDefault="005E0E76" w:rsidP="005E0E76">
      <w:pPr>
        <w:rPr>
          <w:rFonts w:cstheme="minorHAnsi"/>
          <w:sz w:val="24"/>
          <w:szCs w:val="24"/>
        </w:rPr>
      </w:pPr>
    </w:p>
    <w:p w:rsidR="005E0E76" w:rsidRPr="00E821A8" w:rsidRDefault="005E0E76" w:rsidP="005E0E76">
      <w:pPr>
        <w:rPr>
          <w:rFonts w:cstheme="minorHAnsi"/>
          <w:sz w:val="24"/>
          <w:szCs w:val="24"/>
        </w:rPr>
      </w:pPr>
    </w:p>
    <w:p w:rsidR="005E0E76" w:rsidRPr="00E821A8" w:rsidRDefault="005E0E76" w:rsidP="005E0E76">
      <w:pPr>
        <w:rPr>
          <w:rFonts w:cstheme="minorHAnsi"/>
          <w:sz w:val="24"/>
          <w:szCs w:val="24"/>
        </w:rPr>
      </w:pPr>
    </w:p>
    <w:p w:rsidR="005E0E76" w:rsidRPr="00E821A8" w:rsidRDefault="005E0E76" w:rsidP="005E0E76">
      <w:pPr>
        <w:rPr>
          <w:rFonts w:cstheme="minorHAnsi"/>
          <w:sz w:val="24"/>
          <w:szCs w:val="24"/>
        </w:rPr>
      </w:pPr>
    </w:p>
    <w:p w:rsidR="005E0E76" w:rsidRPr="00E821A8" w:rsidRDefault="005E0E76" w:rsidP="005E0E76">
      <w:pPr>
        <w:rPr>
          <w:rFonts w:cstheme="minorHAnsi"/>
          <w:sz w:val="24"/>
          <w:szCs w:val="24"/>
        </w:rPr>
      </w:pPr>
    </w:p>
    <w:p w:rsidR="005E0E76" w:rsidRPr="00E821A8" w:rsidRDefault="005E0E76" w:rsidP="005E0E76">
      <w:pPr>
        <w:rPr>
          <w:rFonts w:cstheme="minorHAnsi"/>
          <w:sz w:val="24"/>
          <w:szCs w:val="24"/>
        </w:rPr>
      </w:pPr>
    </w:p>
    <w:p w:rsidR="005E0E76" w:rsidRPr="00E821A8" w:rsidRDefault="005E0E76" w:rsidP="005E0E76">
      <w:pPr>
        <w:rPr>
          <w:rFonts w:cstheme="minorHAnsi"/>
          <w:snapToGrid w:val="0"/>
          <w:sz w:val="24"/>
          <w:szCs w:val="24"/>
        </w:rPr>
      </w:pPr>
    </w:p>
    <w:p w:rsidR="005E0E76" w:rsidRPr="00E821A8" w:rsidRDefault="00D07601" w:rsidP="005E0E76">
      <w:pPr>
        <w:rPr>
          <w:rFonts w:cstheme="minorHAnsi"/>
          <w:snapToGrid w:val="0"/>
          <w:sz w:val="24"/>
          <w:szCs w:val="24"/>
        </w:rPr>
      </w:pPr>
      <w:r w:rsidRPr="00D07601">
        <w:rPr>
          <w:rFonts w:cstheme="minorHAnsi"/>
          <w:snapToGrid w:val="0"/>
          <w:sz w:val="24"/>
          <w:szCs w:val="24"/>
        </w:rPr>
        <w:t>7.9Report</w:t>
      </w:r>
    </w:p>
    <w:p w:rsidR="005E0E76" w:rsidRPr="00E821A8" w:rsidRDefault="005E0E76" w:rsidP="005E0E76">
      <w:pPr>
        <w:rPr>
          <w:rFonts w:cstheme="minorHAnsi"/>
          <w:sz w:val="24"/>
          <w:szCs w:val="24"/>
        </w:rPr>
      </w:pPr>
    </w:p>
    <w:p w:rsidR="005E0E76" w:rsidRPr="00E821A8" w:rsidRDefault="005E0E76" w:rsidP="005E0E76">
      <w:pPr>
        <w:rPr>
          <w:rFonts w:cstheme="minorHAnsi"/>
          <w:sz w:val="24"/>
          <w:szCs w:val="24"/>
        </w:rPr>
      </w:pPr>
    </w:p>
    <w:p w:rsidR="005E0E76" w:rsidRPr="00E821A8" w:rsidRDefault="005E0E76" w:rsidP="005E0E76">
      <w:pPr>
        <w:rPr>
          <w:rFonts w:cstheme="minorHAnsi"/>
          <w:sz w:val="24"/>
          <w:szCs w:val="24"/>
        </w:rPr>
      </w:pPr>
    </w:p>
    <w:p w:rsidR="005E0E76" w:rsidRPr="00E821A8" w:rsidRDefault="005E0E76" w:rsidP="005E0E76">
      <w:pPr>
        <w:rPr>
          <w:rFonts w:cstheme="minorHAnsi"/>
          <w:sz w:val="24"/>
          <w:szCs w:val="24"/>
        </w:rPr>
      </w:pPr>
      <w:r w:rsidRPr="00E821A8">
        <w:rPr>
          <w:rFonts w:cstheme="minorHAnsi"/>
          <w:sz w:val="24"/>
          <w:szCs w:val="24"/>
        </w:rPr>
        <w:object w:dxaOrig="7127" w:dyaOrig="3548">
          <v:shape id="_x0000_i1094" type="#_x0000_t75" style="width:356.65pt;height:177.5pt" o:ole="">
            <v:imagedata r:id="rId153" o:title=""/>
          </v:shape>
          <o:OLEObject Type="Embed" ProgID="Visio.Drawing.11" ShapeID="_x0000_i1094" DrawAspect="Content" ObjectID="_1406444887" r:id="rId154"/>
        </w:object>
      </w:r>
    </w:p>
    <w:p w:rsidR="005E0E76" w:rsidRPr="00E821A8" w:rsidRDefault="005E0E76" w:rsidP="005E0E76">
      <w:pPr>
        <w:rPr>
          <w:rFonts w:cstheme="minorHAnsi"/>
          <w:sz w:val="24"/>
          <w:szCs w:val="24"/>
        </w:rPr>
      </w:pPr>
    </w:p>
    <w:p w:rsidR="005E0E76" w:rsidRPr="00E821A8" w:rsidRDefault="005E0E76" w:rsidP="005E0E76">
      <w:pPr>
        <w:rPr>
          <w:rFonts w:cstheme="minorHAnsi"/>
          <w:snapToGrid w:val="0"/>
          <w:sz w:val="24"/>
          <w:szCs w:val="24"/>
        </w:rPr>
      </w:pPr>
    </w:p>
    <w:p w:rsidR="005E0E76" w:rsidRPr="00E821A8" w:rsidRDefault="005E0E76" w:rsidP="005E0E76">
      <w:pPr>
        <w:rPr>
          <w:rFonts w:cstheme="minorHAnsi"/>
          <w:snapToGrid w:val="0"/>
          <w:sz w:val="24"/>
          <w:szCs w:val="24"/>
        </w:rPr>
      </w:pPr>
    </w:p>
    <w:p w:rsidR="005E0E76" w:rsidRPr="00E821A8" w:rsidRDefault="005E0E76" w:rsidP="005E0E76">
      <w:pPr>
        <w:rPr>
          <w:rFonts w:cstheme="minorHAnsi"/>
          <w:snapToGrid w:val="0"/>
          <w:sz w:val="24"/>
          <w:szCs w:val="24"/>
        </w:rPr>
      </w:pPr>
    </w:p>
    <w:p w:rsidR="005E0E76" w:rsidRPr="00E821A8" w:rsidRDefault="005E0E76" w:rsidP="005E0E76">
      <w:pPr>
        <w:rPr>
          <w:rFonts w:cstheme="minorHAnsi"/>
          <w:snapToGrid w:val="0"/>
          <w:sz w:val="24"/>
          <w:szCs w:val="24"/>
        </w:rPr>
      </w:pPr>
    </w:p>
    <w:p w:rsidR="005E0E76" w:rsidRPr="00E821A8" w:rsidRDefault="005E0E76" w:rsidP="005E0E76">
      <w:pPr>
        <w:rPr>
          <w:rFonts w:cstheme="minorHAnsi"/>
          <w:snapToGrid w:val="0"/>
          <w:sz w:val="24"/>
          <w:szCs w:val="24"/>
        </w:rPr>
      </w:pPr>
    </w:p>
    <w:p w:rsidR="005E0E76" w:rsidRPr="00E821A8" w:rsidRDefault="005E0E76" w:rsidP="005E0E76">
      <w:pPr>
        <w:rPr>
          <w:rFonts w:cstheme="minorHAnsi"/>
          <w:snapToGrid w:val="0"/>
          <w:sz w:val="24"/>
          <w:szCs w:val="24"/>
        </w:rPr>
      </w:pPr>
    </w:p>
    <w:p w:rsidR="005E0E76" w:rsidRPr="00E821A8" w:rsidRDefault="005E0E76" w:rsidP="005E0E76">
      <w:pPr>
        <w:rPr>
          <w:rFonts w:cstheme="minorHAnsi"/>
          <w:snapToGrid w:val="0"/>
          <w:sz w:val="24"/>
          <w:szCs w:val="24"/>
        </w:rPr>
      </w:pPr>
    </w:p>
    <w:p w:rsidR="005E0E76" w:rsidRPr="00E821A8" w:rsidRDefault="005E0E76" w:rsidP="005E0E76">
      <w:pPr>
        <w:rPr>
          <w:rFonts w:cstheme="minorHAnsi"/>
          <w:snapToGrid w:val="0"/>
          <w:sz w:val="24"/>
          <w:szCs w:val="24"/>
        </w:rPr>
      </w:pPr>
    </w:p>
    <w:p w:rsidR="005E0E76" w:rsidRPr="00E821A8" w:rsidRDefault="005E0E76" w:rsidP="005E0E76">
      <w:pPr>
        <w:rPr>
          <w:rFonts w:cstheme="minorHAnsi"/>
          <w:snapToGrid w:val="0"/>
          <w:sz w:val="24"/>
          <w:szCs w:val="24"/>
        </w:rPr>
      </w:pPr>
    </w:p>
    <w:p w:rsidR="005E0E76" w:rsidRPr="00E821A8" w:rsidRDefault="005E0E76" w:rsidP="005E0E76">
      <w:pPr>
        <w:rPr>
          <w:rFonts w:cstheme="minorHAnsi"/>
          <w:snapToGrid w:val="0"/>
          <w:sz w:val="24"/>
          <w:szCs w:val="24"/>
        </w:rPr>
      </w:pPr>
    </w:p>
    <w:p w:rsidR="005E0E76" w:rsidRPr="00E821A8" w:rsidRDefault="005E0E76" w:rsidP="005E0E76">
      <w:pPr>
        <w:rPr>
          <w:rFonts w:cstheme="minorHAnsi"/>
          <w:snapToGrid w:val="0"/>
          <w:sz w:val="24"/>
          <w:szCs w:val="24"/>
        </w:rPr>
      </w:pPr>
    </w:p>
    <w:p w:rsidR="005E0E76" w:rsidRPr="00E821A8" w:rsidRDefault="005E0E76" w:rsidP="005E0E76">
      <w:pPr>
        <w:rPr>
          <w:rFonts w:cstheme="minorHAnsi"/>
          <w:snapToGrid w:val="0"/>
          <w:sz w:val="24"/>
          <w:szCs w:val="24"/>
        </w:rPr>
      </w:pPr>
    </w:p>
    <w:p w:rsidR="005E0E76" w:rsidRPr="00E821A8" w:rsidRDefault="005E0E76" w:rsidP="005E0E76">
      <w:pPr>
        <w:rPr>
          <w:rFonts w:cstheme="minorHAnsi"/>
          <w:snapToGrid w:val="0"/>
          <w:sz w:val="24"/>
          <w:szCs w:val="24"/>
        </w:rPr>
      </w:pPr>
    </w:p>
    <w:p w:rsidR="005E0E76" w:rsidRPr="00E821A8" w:rsidRDefault="005E0E76" w:rsidP="005E0E76">
      <w:pPr>
        <w:rPr>
          <w:rFonts w:cstheme="minorHAnsi"/>
          <w:snapToGrid w:val="0"/>
          <w:sz w:val="24"/>
          <w:szCs w:val="24"/>
        </w:rPr>
      </w:pPr>
    </w:p>
    <w:p w:rsidR="005E0E76" w:rsidRPr="00E821A8" w:rsidRDefault="005E0E76" w:rsidP="005E0E76">
      <w:pPr>
        <w:rPr>
          <w:rFonts w:cstheme="minorHAnsi"/>
          <w:snapToGrid w:val="0"/>
          <w:sz w:val="24"/>
          <w:szCs w:val="24"/>
        </w:rPr>
      </w:pPr>
    </w:p>
    <w:p w:rsidR="005E0E76" w:rsidRPr="00E821A8" w:rsidRDefault="005E0E76" w:rsidP="005E0E76">
      <w:pPr>
        <w:rPr>
          <w:rFonts w:cstheme="minorHAnsi"/>
          <w:snapToGrid w:val="0"/>
          <w:sz w:val="24"/>
          <w:szCs w:val="24"/>
        </w:rPr>
      </w:pPr>
    </w:p>
    <w:p w:rsidR="005E0E76" w:rsidRPr="00E821A8" w:rsidRDefault="00D07601" w:rsidP="005E0E76">
      <w:pPr>
        <w:rPr>
          <w:rFonts w:cstheme="minorHAnsi"/>
          <w:snapToGrid w:val="0"/>
          <w:sz w:val="24"/>
          <w:szCs w:val="24"/>
        </w:rPr>
      </w:pPr>
      <w:r w:rsidRPr="00D07601">
        <w:rPr>
          <w:rFonts w:cstheme="minorHAnsi"/>
          <w:snapToGrid w:val="0"/>
          <w:sz w:val="24"/>
          <w:szCs w:val="24"/>
        </w:rPr>
        <w:t>7.9.1 Print Report</w:t>
      </w:r>
    </w:p>
    <w:p w:rsidR="005E0E76" w:rsidRPr="00E821A8" w:rsidRDefault="005E0E76" w:rsidP="005E0E76">
      <w:pPr>
        <w:rPr>
          <w:rFonts w:cstheme="minorHAnsi"/>
          <w:sz w:val="24"/>
          <w:szCs w:val="24"/>
        </w:rPr>
      </w:pPr>
    </w:p>
    <w:p w:rsidR="005E0E76" w:rsidRPr="00E821A8" w:rsidRDefault="00D07601" w:rsidP="005E0E76">
      <w:pPr>
        <w:rPr>
          <w:rFonts w:cstheme="minorHAnsi"/>
          <w:sz w:val="24"/>
          <w:szCs w:val="24"/>
        </w:rPr>
      </w:pPr>
      <w:r w:rsidRPr="00D07601">
        <w:rPr>
          <w:rFonts w:cstheme="minorHAnsi"/>
          <w:sz w:val="24"/>
          <w:szCs w:val="24"/>
        </w:rPr>
        <w:t>Use Case scenario:</w:t>
      </w:r>
    </w:p>
    <w:tbl>
      <w:tblPr>
        <w:tblW w:w="0" w:type="auto"/>
        <w:tblCellMar>
          <w:left w:w="0" w:type="dxa"/>
          <w:right w:w="0" w:type="dxa"/>
        </w:tblCellMar>
        <w:tblLook w:val="0000"/>
      </w:tblPr>
      <w:tblGrid>
        <w:gridCol w:w="1804"/>
        <w:gridCol w:w="3652"/>
        <w:gridCol w:w="3548"/>
      </w:tblGrid>
      <w:tr w:rsidR="005E0E76" w:rsidRPr="00E821A8" w:rsidTr="00946F40">
        <w:tc>
          <w:tcPr>
            <w:tcW w:w="1818"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D07601" w:rsidP="00946F40">
            <w:pPr>
              <w:rPr>
                <w:rFonts w:eastAsia="MS PGothic" w:cstheme="minorHAnsi"/>
                <w:sz w:val="24"/>
                <w:szCs w:val="24"/>
              </w:rPr>
            </w:pPr>
            <w:r w:rsidRPr="00D07601">
              <w:rPr>
                <w:rFonts w:eastAsia="MS PGothic" w:cstheme="minorHAnsi"/>
                <w:sz w:val="24"/>
                <w:szCs w:val="24"/>
              </w:rPr>
              <w:t>User Case ID</w:t>
            </w:r>
          </w:p>
        </w:tc>
        <w:tc>
          <w:tcPr>
            <w:tcW w:w="7398"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5E0E76" w:rsidRPr="00E821A8" w:rsidRDefault="00D07601" w:rsidP="00946F40">
            <w:pPr>
              <w:rPr>
                <w:rFonts w:eastAsia="MS PGothic" w:cstheme="minorHAnsi"/>
                <w:sz w:val="24"/>
                <w:szCs w:val="24"/>
              </w:rPr>
            </w:pPr>
            <w:r w:rsidRPr="00D07601">
              <w:rPr>
                <w:rFonts w:eastAsia="Calibri" w:cstheme="minorHAnsi"/>
                <w:sz w:val="24"/>
                <w:szCs w:val="24"/>
              </w:rPr>
              <w:t>Report_UC01</w:t>
            </w:r>
          </w:p>
        </w:tc>
      </w:tr>
      <w:tr w:rsidR="005E0E76" w:rsidRPr="00E821A8"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D07601" w:rsidP="00946F40">
            <w:pPr>
              <w:rPr>
                <w:rFonts w:eastAsia="MS PGothic" w:cstheme="minorHAnsi"/>
                <w:sz w:val="24"/>
                <w:szCs w:val="24"/>
              </w:rPr>
            </w:pPr>
            <w:r w:rsidRPr="00D07601">
              <w:rPr>
                <w:rFonts w:eastAsia="MS PGothic" w:cstheme="minorHAnsi"/>
                <w:sz w:val="24"/>
                <w:szCs w:val="24"/>
              </w:rPr>
              <w:t>Name</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SimSun" w:cstheme="minorHAnsi"/>
                <w:sz w:val="24"/>
                <w:szCs w:val="24"/>
                <w:lang w:eastAsia="zh-CN"/>
              </w:rPr>
            </w:pPr>
            <w:r w:rsidRPr="00D07601">
              <w:rPr>
                <w:rFonts w:eastAsia="Calibri" w:cstheme="minorHAnsi"/>
                <w:sz w:val="24"/>
                <w:szCs w:val="24"/>
              </w:rPr>
              <w:t>Print Report</w:t>
            </w:r>
          </w:p>
        </w:tc>
      </w:tr>
      <w:tr w:rsidR="005E0E76" w:rsidRPr="00E821A8"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MS PGothic" w:cstheme="minorHAnsi"/>
                <w:sz w:val="24"/>
                <w:szCs w:val="24"/>
              </w:rPr>
            </w:pPr>
            <w:r w:rsidRPr="00D07601">
              <w:rPr>
                <w:rFonts w:eastAsia="MS PGothic" w:cstheme="minorHAnsi"/>
                <w:sz w:val="24"/>
                <w:szCs w:val="24"/>
              </w:rPr>
              <w:t>Goal</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SimSun" w:cstheme="minorHAnsi"/>
                <w:sz w:val="24"/>
                <w:szCs w:val="24"/>
                <w:lang w:eastAsia="zh-CN"/>
              </w:rPr>
            </w:pPr>
            <w:r w:rsidRPr="00D07601">
              <w:rPr>
                <w:rFonts w:cstheme="minorHAnsi"/>
                <w:sz w:val="24"/>
                <w:szCs w:val="24"/>
              </w:rPr>
              <w:t xml:space="preserve">This function allows Project Manager and </w:t>
            </w:r>
            <w:r w:rsidRPr="00D07601">
              <w:rPr>
                <w:rFonts w:eastAsia="SimSun" w:cstheme="minorHAnsi"/>
                <w:sz w:val="24"/>
                <w:szCs w:val="24"/>
                <w:lang w:eastAsia="zh-CN"/>
              </w:rPr>
              <w:t>Team Member</w:t>
            </w:r>
            <w:r w:rsidRPr="00D07601">
              <w:rPr>
                <w:rFonts w:cstheme="minorHAnsi"/>
                <w:sz w:val="24"/>
                <w:szCs w:val="24"/>
              </w:rPr>
              <w:t xml:space="preserve"> to view and print report about planner, timesheet, DMS or overall of the project.</w:t>
            </w:r>
          </w:p>
        </w:tc>
      </w:tr>
      <w:tr w:rsidR="005E0E76" w:rsidRPr="00E821A8"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MS PGothic" w:cstheme="minorHAnsi"/>
                <w:sz w:val="24"/>
                <w:szCs w:val="24"/>
              </w:rPr>
            </w:pPr>
            <w:r w:rsidRPr="00D07601">
              <w:rPr>
                <w:rFonts w:eastAsia="MS PGothic" w:cstheme="minorHAnsi"/>
                <w:sz w:val="24"/>
                <w:szCs w:val="24"/>
              </w:rPr>
              <w:t>Actors</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SimSun" w:cstheme="minorHAnsi"/>
                <w:sz w:val="24"/>
                <w:szCs w:val="24"/>
                <w:lang w:eastAsia="zh-CN"/>
              </w:rPr>
            </w:pPr>
            <w:r w:rsidRPr="00D07601">
              <w:rPr>
                <w:rFonts w:cstheme="minorHAnsi"/>
                <w:sz w:val="24"/>
                <w:szCs w:val="24"/>
              </w:rPr>
              <w:t xml:space="preserve">Project </w:t>
            </w:r>
            <w:r w:rsidRPr="00D07601">
              <w:rPr>
                <w:rFonts w:eastAsia="SimSun" w:cstheme="minorHAnsi"/>
                <w:sz w:val="24"/>
                <w:szCs w:val="24"/>
                <w:lang w:eastAsia="zh-CN"/>
              </w:rPr>
              <w:t>Manager; Team Member</w:t>
            </w:r>
          </w:p>
        </w:tc>
      </w:tr>
      <w:tr w:rsidR="005E0E76" w:rsidRPr="00E821A8"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MS PGothic" w:cstheme="minorHAnsi"/>
                <w:sz w:val="24"/>
                <w:szCs w:val="24"/>
              </w:rPr>
            </w:pPr>
            <w:r w:rsidRPr="00D07601">
              <w:rPr>
                <w:rFonts w:eastAsia="MS PGothic" w:cstheme="minorHAnsi"/>
                <w:sz w:val="24"/>
                <w:szCs w:val="24"/>
              </w:rPr>
              <w:t>Pre-conditions</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SimSun" w:cstheme="minorHAnsi"/>
                <w:sz w:val="24"/>
                <w:szCs w:val="24"/>
                <w:lang w:eastAsia="zh-CN"/>
              </w:rPr>
            </w:pPr>
            <w:r w:rsidRPr="00D07601">
              <w:rPr>
                <w:rFonts w:eastAsia="SimSun" w:cstheme="minorHAnsi"/>
                <w:sz w:val="24"/>
                <w:szCs w:val="24"/>
                <w:lang w:eastAsia="zh-CN"/>
              </w:rPr>
              <w:t>Users must log in with role “Project Manager” or “Team Member” ; Users must go to Report page</w:t>
            </w:r>
          </w:p>
        </w:tc>
      </w:tr>
      <w:tr w:rsidR="005E0E76" w:rsidRPr="00E821A8"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MS PGothic" w:cstheme="minorHAnsi"/>
                <w:sz w:val="24"/>
                <w:szCs w:val="24"/>
              </w:rPr>
            </w:pPr>
            <w:r w:rsidRPr="00D07601">
              <w:rPr>
                <w:rFonts w:eastAsia="MS PGothic" w:cstheme="minorHAnsi"/>
                <w:sz w:val="24"/>
                <w:szCs w:val="24"/>
              </w:rPr>
              <w:t>Post-conditions</w:t>
            </w:r>
          </w:p>
        </w:tc>
        <w:tc>
          <w:tcPr>
            <w:tcW w:w="7398" w:type="dxa"/>
            <w:gridSpan w:val="2"/>
            <w:tcBorders>
              <w:top w:val="nil"/>
              <w:left w:val="nil"/>
              <w:right w:val="single" w:sz="8"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SimSun" w:cstheme="minorHAnsi"/>
                <w:sz w:val="24"/>
                <w:szCs w:val="24"/>
                <w:lang w:eastAsia="zh-CN"/>
              </w:rPr>
            </w:pPr>
            <w:r w:rsidRPr="00D07601">
              <w:rPr>
                <w:rFonts w:eastAsia="SimSun" w:cstheme="minorHAnsi"/>
                <w:sz w:val="24"/>
                <w:szCs w:val="24"/>
                <w:lang w:eastAsia="zh-CN"/>
              </w:rPr>
              <w:t>N/A</w:t>
            </w:r>
          </w:p>
        </w:tc>
      </w:tr>
      <w:tr w:rsidR="005E0E76" w:rsidRPr="00E821A8" w:rsidTr="00946F40">
        <w:trPr>
          <w:trHeight w:val="2743"/>
        </w:trPr>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MS PGothic" w:cstheme="minorHAnsi"/>
                <w:sz w:val="24"/>
                <w:szCs w:val="24"/>
              </w:rPr>
            </w:pPr>
            <w:r w:rsidRPr="00D07601">
              <w:rPr>
                <w:rFonts w:eastAsia="MS PGothic" w:cstheme="minorHAnsi"/>
                <w:sz w:val="24"/>
                <w:szCs w:val="24"/>
              </w:rPr>
              <w:t>Main Flow</w:t>
            </w:r>
          </w:p>
        </w:tc>
        <w:tc>
          <w:tcPr>
            <w:tcW w:w="3743"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SimSun" w:cstheme="minorHAnsi"/>
                <w:sz w:val="24"/>
                <w:szCs w:val="24"/>
                <w:lang w:eastAsia="zh-CN"/>
              </w:rPr>
            </w:pPr>
            <w:r w:rsidRPr="00D07601">
              <w:rPr>
                <w:rFonts w:eastAsia="SimSun" w:cstheme="minorHAnsi"/>
                <w:sz w:val="24"/>
                <w:szCs w:val="24"/>
                <w:lang w:eastAsia="zh-CN"/>
              </w:rPr>
              <w:t xml:space="preserve">1. </w:t>
            </w:r>
            <w:r w:rsidRPr="00D07601">
              <w:rPr>
                <w:rFonts w:eastAsia="Calibri" w:cstheme="minorHAnsi"/>
                <w:sz w:val="24"/>
                <w:szCs w:val="24"/>
              </w:rPr>
              <w:t>Select report by clicking on name of report (planner, timesheet, DMS...)</w:t>
            </w:r>
            <w:r w:rsidRPr="00D07601">
              <w:rPr>
                <w:rFonts w:eastAsia="SimSun" w:cstheme="minorHAnsi"/>
                <w:sz w:val="24"/>
                <w:szCs w:val="24"/>
                <w:lang w:eastAsia="zh-CN"/>
              </w:rPr>
              <w:t>.</w:t>
            </w:r>
          </w:p>
          <w:p w:rsidR="005E0E76" w:rsidRPr="00E821A8" w:rsidRDefault="00D07601" w:rsidP="00946F40">
            <w:pPr>
              <w:rPr>
                <w:rFonts w:eastAsia="SimSun" w:cstheme="minorHAnsi"/>
                <w:sz w:val="24"/>
                <w:szCs w:val="24"/>
                <w:lang w:eastAsia="zh-CN"/>
              </w:rPr>
            </w:pPr>
            <w:r w:rsidRPr="00D07601">
              <w:rPr>
                <w:rFonts w:eastAsia="SimSun" w:cstheme="minorHAnsi"/>
                <w:sz w:val="24"/>
                <w:szCs w:val="24"/>
                <w:lang w:eastAsia="zh-CN"/>
              </w:rPr>
              <w:t xml:space="preserve">3. </w:t>
            </w:r>
            <w:r w:rsidRPr="00D07601">
              <w:rPr>
                <w:rFonts w:eastAsia="Calibri" w:cstheme="minorHAnsi"/>
                <w:sz w:val="24"/>
                <w:szCs w:val="24"/>
              </w:rPr>
              <w:t>User clicks “Print” button</w:t>
            </w:r>
            <w:r w:rsidRPr="00D07601">
              <w:rPr>
                <w:rFonts w:eastAsia="SimSun" w:cstheme="minorHAnsi"/>
                <w:sz w:val="24"/>
                <w:szCs w:val="24"/>
                <w:lang w:eastAsia="zh-CN"/>
              </w:rPr>
              <w:t xml:space="preserve">. </w:t>
            </w:r>
          </w:p>
          <w:p w:rsidR="005E0E76" w:rsidRPr="00E821A8" w:rsidRDefault="005E0E76" w:rsidP="00946F40">
            <w:pPr>
              <w:rPr>
                <w:rFonts w:eastAsia="SimSun" w:cstheme="minorHAnsi"/>
                <w:sz w:val="24"/>
                <w:szCs w:val="24"/>
                <w:lang w:eastAsia="zh-CN"/>
              </w:rPr>
            </w:pPr>
          </w:p>
          <w:p w:rsidR="005E0E76" w:rsidRPr="00E821A8" w:rsidRDefault="005E0E76" w:rsidP="00946F40">
            <w:pPr>
              <w:rPr>
                <w:rFonts w:eastAsia="SimSun" w:cstheme="minorHAnsi"/>
                <w:sz w:val="24"/>
                <w:szCs w:val="24"/>
                <w:lang w:eastAsia="zh-CN"/>
              </w:rPr>
            </w:pPr>
          </w:p>
        </w:tc>
        <w:tc>
          <w:tcPr>
            <w:tcW w:w="3655" w:type="dxa"/>
            <w:tcBorders>
              <w:top w:val="nil"/>
              <w:left w:val="nil"/>
              <w:bottom w:val="single" w:sz="8" w:space="0" w:color="auto"/>
              <w:right w:val="single" w:sz="8" w:space="0" w:color="auto"/>
            </w:tcBorders>
            <w:shd w:val="clear" w:color="auto" w:fill="FFFF99"/>
          </w:tcPr>
          <w:p w:rsidR="005E0E76" w:rsidRPr="00E821A8" w:rsidRDefault="005E0E76" w:rsidP="00946F40">
            <w:pPr>
              <w:rPr>
                <w:rFonts w:eastAsia="SimSun" w:cstheme="minorHAnsi"/>
                <w:sz w:val="24"/>
                <w:szCs w:val="24"/>
                <w:lang w:eastAsia="zh-CN"/>
              </w:rPr>
            </w:pPr>
          </w:p>
          <w:p w:rsidR="005E0E76" w:rsidRPr="00E821A8" w:rsidRDefault="00D07601" w:rsidP="00946F40">
            <w:pPr>
              <w:rPr>
                <w:rFonts w:eastAsia="SimSun" w:cstheme="minorHAnsi"/>
                <w:sz w:val="24"/>
                <w:szCs w:val="24"/>
                <w:lang w:eastAsia="zh-CN"/>
              </w:rPr>
            </w:pPr>
            <w:r w:rsidRPr="00D07601">
              <w:rPr>
                <w:rFonts w:eastAsia="SimSun" w:cstheme="minorHAnsi"/>
                <w:sz w:val="24"/>
                <w:szCs w:val="24"/>
                <w:lang w:eastAsia="zh-CN"/>
              </w:rPr>
              <w:t xml:space="preserve">2. Display </w:t>
            </w:r>
            <w:r w:rsidRPr="00D07601">
              <w:rPr>
                <w:rFonts w:cstheme="minorHAnsi"/>
                <w:sz w:val="24"/>
                <w:szCs w:val="24"/>
              </w:rPr>
              <w:t xml:space="preserve">Report </w:t>
            </w:r>
          </w:p>
          <w:p w:rsidR="005E0E76" w:rsidRPr="00E821A8" w:rsidRDefault="00D07601" w:rsidP="00946F40">
            <w:pPr>
              <w:rPr>
                <w:rFonts w:eastAsia="SimSun" w:cstheme="minorHAnsi"/>
                <w:sz w:val="24"/>
                <w:szCs w:val="24"/>
                <w:lang w:eastAsia="zh-CN"/>
              </w:rPr>
            </w:pPr>
            <w:r w:rsidRPr="00D07601">
              <w:rPr>
                <w:rFonts w:eastAsia="SimSun" w:cstheme="minorHAnsi"/>
                <w:sz w:val="24"/>
                <w:szCs w:val="24"/>
                <w:lang w:eastAsia="zh-CN"/>
              </w:rPr>
              <w:t>4. Export Report.</w:t>
            </w:r>
          </w:p>
        </w:tc>
      </w:tr>
      <w:tr w:rsidR="005E0E76" w:rsidRPr="00E821A8" w:rsidTr="00946F40">
        <w:tc>
          <w:tcPr>
            <w:tcW w:w="1818"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E0E76" w:rsidRPr="00E821A8" w:rsidRDefault="00D07601" w:rsidP="00946F40">
            <w:pPr>
              <w:rPr>
                <w:rFonts w:eastAsia="MS PGothic" w:cstheme="minorHAnsi"/>
                <w:sz w:val="24"/>
                <w:szCs w:val="24"/>
              </w:rPr>
            </w:pPr>
            <w:r w:rsidRPr="00D07601">
              <w:rPr>
                <w:rFonts w:eastAsia="MS PGothic" w:cstheme="minorHAnsi"/>
                <w:sz w:val="24"/>
                <w:szCs w:val="24"/>
              </w:rPr>
              <w:t>Exception</w:t>
            </w:r>
          </w:p>
        </w:tc>
        <w:tc>
          <w:tcPr>
            <w:tcW w:w="7398" w:type="dxa"/>
            <w:gridSpan w:val="2"/>
            <w:tcBorders>
              <w:top w:val="nil"/>
              <w:left w:val="nil"/>
              <w:bottom w:val="single" w:sz="4" w:space="0" w:color="auto"/>
              <w:right w:val="single" w:sz="8"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SimSun" w:cstheme="minorHAnsi"/>
                <w:sz w:val="24"/>
                <w:szCs w:val="24"/>
                <w:lang w:eastAsia="zh-CN"/>
              </w:rPr>
            </w:pPr>
            <w:r w:rsidRPr="00D07601">
              <w:rPr>
                <w:rFonts w:eastAsia="SimSun" w:cstheme="minorHAnsi"/>
                <w:sz w:val="24"/>
                <w:szCs w:val="24"/>
                <w:lang w:eastAsia="zh-CN"/>
              </w:rPr>
              <w:t>N/A</w:t>
            </w:r>
          </w:p>
        </w:tc>
      </w:tr>
      <w:tr w:rsidR="005E0E76" w:rsidRPr="00E821A8"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MS PGothic" w:cstheme="minorHAnsi"/>
                <w:sz w:val="24"/>
                <w:szCs w:val="24"/>
              </w:rPr>
            </w:pPr>
            <w:r w:rsidRPr="00D07601">
              <w:rPr>
                <w:rFonts w:eastAsia="MS PGothic" w:cstheme="minorHAnsi"/>
                <w:sz w:val="24"/>
                <w:szCs w:val="24"/>
              </w:rPr>
              <w:t>Open Issues</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MS PGothic" w:cstheme="minorHAnsi"/>
                <w:sz w:val="24"/>
                <w:szCs w:val="24"/>
              </w:rPr>
            </w:pPr>
            <w:r w:rsidRPr="00D07601">
              <w:rPr>
                <w:rFonts w:eastAsia="MS PGothic" w:cstheme="minorHAnsi"/>
                <w:sz w:val="24"/>
                <w:szCs w:val="24"/>
              </w:rPr>
              <w:t>N/A</w:t>
            </w:r>
          </w:p>
        </w:tc>
      </w:tr>
      <w:tr w:rsidR="005E0E76" w:rsidRPr="00E821A8"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MS PGothic" w:cstheme="minorHAnsi"/>
                <w:sz w:val="24"/>
                <w:szCs w:val="24"/>
              </w:rPr>
            </w:pPr>
            <w:r w:rsidRPr="00D07601">
              <w:rPr>
                <w:rFonts w:eastAsia="MS PGothic" w:cstheme="minorHAnsi"/>
                <w:sz w:val="24"/>
                <w:szCs w:val="24"/>
              </w:rPr>
              <w:t>Relationship</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MS PGothic" w:cstheme="minorHAnsi"/>
                <w:sz w:val="24"/>
                <w:szCs w:val="24"/>
              </w:rPr>
            </w:pPr>
            <w:r w:rsidRPr="00D07601">
              <w:rPr>
                <w:rFonts w:eastAsia="MS PGothic" w:cstheme="minorHAnsi"/>
                <w:sz w:val="24"/>
                <w:szCs w:val="24"/>
              </w:rPr>
              <w:t>N/A</w:t>
            </w:r>
          </w:p>
        </w:tc>
      </w:tr>
      <w:tr w:rsidR="005E0E76" w:rsidRPr="00E821A8"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MS PGothic" w:cstheme="minorHAnsi"/>
                <w:sz w:val="24"/>
                <w:szCs w:val="24"/>
              </w:rPr>
            </w:pPr>
            <w:r w:rsidRPr="00D07601">
              <w:rPr>
                <w:rFonts w:eastAsia="MS PGothic" w:cstheme="minorHAnsi"/>
                <w:sz w:val="24"/>
                <w:szCs w:val="24"/>
              </w:rPr>
              <w:t>Business rule</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MS PGothic" w:cstheme="minorHAnsi"/>
                <w:sz w:val="24"/>
                <w:szCs w:val="24"/>
              </w:rPr>
            </w:pPr>
            <w:r w:rsidRPr="00D07601">
              <w:rPr>
                <w:rFonts w:eastAsia="MS PGothic" w:cstheme="minorHAnsi"/>
                <w:sz w:val="24"/>
                <w:szCs w:val="24"/>
              </w:rPr>
              <w:t>N/A</w:t>
            </w:r>
          </w:p>
        </w:tc>
      </w:tr>
      <w:tr w:rsidR="005E0E76" w:rsidRPr="00E821A8"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MS PGothic" w:cstheme="minorHAnsi"/>
                <w:sz w:val="24"/>
                <w:szCs w:val="24"/>
              </w:rPr>
            </w:pPr>
            <w:r w:rsidRPr="00D07601">
              <w:rPr>
                <w:rFonts w:eastAsia="MS PGothic" w:cstheme="minorHAnsi"/>
                <w:sz w:val="24"/>
                <w:szCs w:val="24"/>
              </w:rPr>
              <w:t>Priority</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D07601" w:rsidP="00946F40">
            <w:pPr>
              <w:shd w:val="clear" w:color="FFFFCC" w:fill="FFFFFF"/>
              <w:spacing w:before="100" w:beforeAutospacing="1" w:after="100" w:afterAutospacing="1" w:line="240" w:lineRule="auto"/>
              <w:rPr>
                <w:rFonts w:eastAsia="MS PGothic" w:cstheme="minorHAnsi"/>
                <w:sz w:val="24"/>
                <w:szCs w:val="24"/>
              </w:rPr>
            </w:pPr>
            <w:r w:rsidRPr="00D07601">
              <w:rPr>
                <w:rFonts w:eastAsia="MS PGothic" w:cstheme="minorHAnsi"/>
                <w:sz w:val="24"/>
                <w:szCs w:val="24"/>
              </w:rPr>
              <w:t>High</w:t>
            </w:r>
          </w:p>
        </w:tc>
      </w:tr>
    </w:tbl>
    <w:p w:rsidR="005E0E76" w:rsidRPr="00E821A8" w:rsidRDefault="005E0E76" w:rsidP="005E0E76">
      <w:pPr>
        <w:rPr>
          <w:rFonts w:cstheme="minorHAnsi"/>
          <w:sz w:val="24"/>
          <w:szCs w:val="24"/>
        </w:rPr>
      </w:pPr>
    </w:p>
    <w:p w:rsidR="005E0E76" w:rsidRPr="00E821A8" w:rsidRDefault="005E0E76" w:rsidP="005E0E76">
      <w:pPr>
        <w:rPr>
          <w:rFonts w:cstheme="minorHAnsi"/>
          <w:snapToGrid w:val="0"/>
          <w:sz w:val="24"/>
          <w:szCs w:val="24"/>
        </w:rPr>
      </w:pPr>
    </w:p>
    <w:p w:rsidR="005E0E76" w:rsidRPr="00E821A8" w:rsidRDefault="005E0E76" w:rsidP="005E0E76">
      <w:pPr>
        <w:rPr>
          <w:rFonts w:cstheme="minorHAnsi"/>
          <w:snapToGrid w:val="0"/>
          <w:sz w:val="24"/>
          <w:szCs w:val="24"/>
        </w:rPr>
      </w:pPr>
    </w:p>
    <w:p w:rsidR="005E0E76" w:rsidRPr="00E821A8" w:rsidRDefault="00D07601" w:rsidP="00F35A18">
      <w:pPr>
        <w:pStyle w:val="Heading3"/>
        <w:rPr>
          <w:rFonts w:asciiTheme="minorHAnsi" w:hAnsiTheme="minorHAnsi" w:cstheme="minorHAnsi"/>
          <w:sz w:val="24"/>
          <w:szCs w:val="24"/>
        </w:rPr>
      </w:pPr>
      <w:bookmarkStart w:id="316" w:name="_Toc326241079"/>
      <w:bookmarkStart w:id="317" w:name="_Toc332351186"/>
      <w:r w:rsidRPr="00D07601">
        <w:rPr>
          <w:rFonts w:asciiTheme="minorHAnsi" w:hAnsiTheme="minorHAnsi" w:cstheme="minorHAnsi"/>
          <w:sz w:val="24"/>
          <w:szCs w:val="24"/>
        </w:rPr>
        <w:t>2.5 NON-FUNCTIONAL Requirements</w:t>
      </w:r>
      <w:bookmarkEnd w:id="316"/>
      <w:bookmarkEnd w:id="317"/>
    </w:p>
    <w:p w:rsidR="005E0E76" w:rsidRPr="00E821A8" w:rsidRDefault="00D07601" w:rsidP="005E0E76">
      <w:pPr>
        <w:rPr>
          <w:rFonts w:cstheme="minorHAnsi"/>
          <w:sz w:val="24"/>
          <w:szCs w:val="24"/>
        </w:rPr>
      </w:pPr>
      <w:r w:rsidRPr="00D07601">
        <w:rPr>
          <w:rFonts w:cstheme="minorHAnsi"/>
          <w:sz w:val="24"/>
          <w:szCs w:val="24"/>
        </w:rPr>
        <w:t>This chapter of the document describes all the non-functions requirement of the OOPMS.</w:t>
      </w:r>
    </w:p>
    <w:p w:rsidR="005E0E76" w:rsidRPr="00E821A8" w:rsidRDefault="00D07601" w:rsidP="005E0E76">
      <w:pPr>
        <w:rPr>
          <w:rFonts w:cstheme="minorHAnsi"/>
          <w:sz w:val="24"/>
          <w:szCs w:val="24"/>
        </w:rPr>
      </w:pPr>
      <w:r w:rsidRPr="00D07601">
        <w:rPr>
          <w:rFonts w:cstheme="minorHAnsi"/>
          <w:sz w:val="24"/>
          <w:szCs w:val="24"/>
        </w:rPr>
        <w:lastRenderedPageBreak/>
        <w:t>The PMS’s usability, availability, performance are very important factors to ensure that the system operate effectively and keep hundred miners safe.</w:t>
      </w:r>
    </w:p>
    <w:p w:rsidR="005E0E76" w:rsidRPr="00E821A8" w:rsidRDefault="00D07601" w:rsidP="00D80EF7">
      <w:pPr>
        <w:pStyle w:val="Heading4"/>
        <w:rPr>
          <w:rFonts w:asciiTheme="minorHAnsi" w:hAnsiTheme="minorHAnsi" w:cstheme="minorHAnsi"/>
          <w:sz w:val="24"/>
          <w:szCs w:val="24"/>
        </w:rPr>
      </w:pPr>
      <w:bookmarkStart w:id="318" w:name="_Toc521150205"/>
      <w:bookmarkStart w:id="319" w:name="_Toc326241080"/>
      <w:bookmarkStart w:id="320" w:name="_Toc332351187"/>
      <w:r w:rsidRPr="00D07601">
        <w:rPr>
          <w:rFonts w:asciiTheme="minorHAnsi" w:hAnsiTheme="minorHAnsi" w:cstheme="minorHAnsi"/>
          <w:sz w:val="24"/>
          <w:szCs w:val="24"/>
        </w:rPr>
        <w:t>2.5.1 Usability</w:t>
      </w:r>
      <w:bookmarkEnd w:id="318"/>
      <w:bookmarkEnd w:id="319"/>
      <w:bookmarkEnd w:id="320"/>
    </w:p>
    <w:p w:rsidR="005E0E76" w:rsidRPr="00E821A8" w:rsidRDefault="00D07601" w:rsidP="005E0E76">
      <w:pPr>
        <w:rPr>
          <w:rFonts w:cstheme="minorHAnsi"/>
          <w:sz w:val="24"/>
          <w:szCs w:val="24"/>
        </w:rPr>
      </w:pPr>
      <w:r w:rsidRPr="00D07601">
        <w:rPr>
          <w:rFonts w:cstheme="minorHAnsi"/>
          <w:sz w:val="24"/>
          <w:szCs w:val="24"/>
        </w:rPr>
        <w:t>The OOPMS usability is the key factor to ensure that the system run exactly as well as the operators can control the system efficiently.</w:t>
      </w:r>
    </w:p>
    <w:p w:rsidR="005E0E76" w:rsidRPr="00E821A8" w:rsidRDefault="00D07601" w:rsidP="005E0E76">
      <w:pPr>
        <w:rPr>
          <w:rFonts w:cstheme="minorHAnsi"/>
          <w:sz w:val="24"/>
          <w:szCs w:val="24"/>
        </w:rPr>
      </w:pPr>
      <w:r w:rsidRPr="00D07601">
        <w:rPr>
          <w:rFonts w:cstheme="minorHAnsi"/>
          <w:sz w:val="24"/>
          <w:szCs w:val="24"/>
        </w:rPr>
        <w:t>The OOPMS application shall provide clear, friendly and easy interface to operate so that system users have to spend no more than one hour learning to use the system.</w:t>
      </w:r>
    </w:p>
    <w:p w:rsidR="005E0E76" w:rsidRPr="00E821A8" w:rsidRDefault="00D07601" w:rsidP="00D80EF7">
      <w:pPr>
        <w:pStyle w:val="Heading5"/>
        <w:rPr>
          <w:rFonts w:asciiTheme="minorHAnsi" w:hAnsiTheme="minorHAnsi" w:cstheme="minorHAnsi"/>
          <w:sz w:val="24"/>
          <w:szCs w:val="24"/>
        </w:rPr>
      </w:pPr>
      <w:r w:rsidRPr="00D07601">
        <w:rPr>
          <w:rFonts w:asciiTheme="minorHAnsi" w:hAnsiTheme="minorHAnsi" w:cstheme="minorHAnsi"/>
          <w:sz w:val="24"/>
          <w:szCs w:val="24"/>
        </w:rPr>
        <w:t>2.5.1.1 Background knowledge</w:t>
      </w:r>
    </w:p>
    <w:p w:rsidR="005E0E76" w:rsidRPr="00E821A8" w:rsidRDefault="00D07601" w:rsidP="005E0E76">
      <w:pPr>
        <w:rPr>
          <w:rFonts w:cstheme="minorHAnsi"/>
          <w:sz w:val="24"/>
          <w:szCs w:val="24"/>
        </w:rPr>
      </w:pPr>
      <w:r w:rsidRPr="00D07601">
        <w:rPr>
          <w:rFonts w:cstheme="minorHAnsi"/>
          <w:sz w:val="24"/>
          <w:szCs w:val="24"/>
        </w:rPr>
        <w:t xml:space="preserve">OOPMS users assume to have very basic knowledge at using computer systems. </w:t>
      </w:r>
    </w:p>
    <w:p w:rsidR="005E0E76" w:rsidRPr="00E821A8" w:rsidRDefault="00D07601" w:rsidP="00D80EF7">
      <w:pPr>
        <w:pStyle w:val="Heading5"/>
        <w:rPr>
          <w:rFonts w:asciiTheme="minorHAnsi" w:hAnsiTheme="minorHAnsi" w:cstheme="minorHAnsi"/>
          <w:sz w:val="24"/>
          <w:szCs w:val="24"/>
        </w:rPr>
      </w:pPr>
      <w:r w:rsidRPr="00D07601">
        <w:rPr>
          <w:rFonts w:asciiTheme="minorHAnsi" w:hAnsiTheme="minorHAnsi" w:cstheme="minorHAnsi"/>
          <w:sz w:val="24"/>
          <w:szCs w:val="24"/>
        </w:rPr>
        <w:t>2.5.1.2 Training</w:t>
      </w:r>
    </w:p>
    <w:p w:rsidR="005E0E76" w:rsidRPr="00E821A8" w:rsidRDefault="00D07601" w:rsidP="005E0E76">
      <w:pPr>
        <w:rPr>
          <w:rFonts w:cstheme="minorHAnsi"/>
          <w:sz w:val="24"/>
          <w:szCs w:val="24"/>
        </w:rPr>
      </w:pPr>
      <w:bookmarkStart w:id="321" w:name="_Toc521150206"/>
      <w:r w:rsidRPr="00D07601">
        <w:rPr>
          <w:rFonts w:cstheme="minorHAnsi"/>
          <w:sz w:val="24"/>
          <w:szCs w:val="24"/>
        </w:rPr>
        <w:t>Operators’ training time requirement: 60 minutes.</w:t>
      </w:r>
    </w:p>
    <w:p w:rsidR="005E0E76" w:rsidRPr="00E821A8" w:rsidRDefault="00D07601" w:rsidP="00D80EF7">
      <w:pPr>
        <w:pStyle w:val="Heading4"/>
        <w:rPr>
          <w:rFonts w:asciiTheme="minorHAnsi" w:hAnsiTheme="minorHAnsi" w:cstheme="minorHAnsi"/>
          <w:sz w:val="24"/>
          <w:szCs w:val="24"/>
        </w:rPr>
      </w:pPr>
      <w:bookmarkStart w:id="322" w:name="_Toc326241081"/>
      <w:bookmarkStart w:id="323" w:name="_Toc332351188"/>
      <w:r w:rsidRPr="00D07601">
        <w:rPr>
          <w:rFonts w:asciiTheme="minorHAnsi" w:hAnsiTheme="minorHAnsi" w:cstheme="minorHAnsi"/>
          <w:sz w:val="24"/>
          <w:szCs w:val="24"/>
        </w:rPr>
        <w:t>2.5.2 Reliability</w:t>
      </w:r>
      <w:bookmarkEnd w:id="321"/>
      <w:bookmarkEnd w:id="322"/>
      <w:bookmarkEnd w:id="323"/>
    </w:p>
    <w:p w:rsidR="005E0E76" w:rsidRPr="00E821A8" w:rsidRDefault="00D07601" w:rsidP="00D80EF7">
      <w:pPr>
        <w:pStyle w:val="Heading5"/>
        <w:rPr>
          <w:rFonts w:asciiTheme="minorHAnsi" w:hAnsiTheme="minorHAnsi" w:cstheme="minorHAnsi"/>
          <w:sz w:val="24"/>
          <w:szCs w:val="24"/>
        </w:rPr>
      </w:pPr>
      <w:r w:rsidRPr="00D07601">
        <w:rPr>
          <w:rFonts w:asciiTheme="minorHAnsi" w:hAnsiTheme="minorHAnsi" w:cstheme="minorHAnsi"/>
          <w:sz w:val="24"/>
          <w:szCs w:val="24"/>
        </w:rPr>
        <w:t>2.5.2.1 Availability</w:t>
      </w:r>
    </w:p>
    <w:p w:rsidR="005E0E76" w:rsidRPr="00E821A8" w:rsidRDefault="00D07601" w:rsidP="005E0E76">
      <w:pPr>
        <w:rPr>
          <w:rFonts w:eastAsia="Arial Unicode MS" w:cstheme="minorHAnsi"/>
          <w:sz w:val="24"/>
          <w:szCs w:val="24"/>
        </w:rPr>
      </w:pPr>
      <w:r w:rsidRPr="00D07601">
        <w:rPr>
          <w:rFonts w:eastAsia="Arial Unicode MS" w:cstheme="minorHAnsi"/>
          <w:sz w:val="24"/>
          <w:szCs w:val="24"/>
        </w:rPr>
        <w:t>Whenever the system is during operation time no matter how many people working inside, the OOPMS has to be ON.</w:t>
      </w:r>
    </w:p>
    <w:p w:rsidR="005E0E76" w:rsidRPr="00E821A8" w:rsidRDefault="00D07601" w:rsidP="00D80EF7">
      <w:pPr>
        <w:pStyle w:val="Heading5"/>
        <w:rPr>
          <w:rFonts w:asciiTheme="minorHAnsi" w:hAnsiTheme="minorHAnsi" w:cstheme="minorHAnsi"/>
          <w:sz w:val="24"/>
          <w:szCs w:val="24"/>
        </w:rPr>
      </w:pPr>
      <w:r w:rsidRPr="00D07601">
        <w:rPr>
          <w:rFonts w:asciiTheme="minorHAnsi" w:hAnsiTheme="minorHAnsi" w:cstheme="minorHAnsi"/>
          <w:sz w:val="24"/>
          <w:szCs w:val="24"/>
        </w:rPr>
        <w:t>2.5.2.2 Mean Time between Failures (MTBF)</w:t>
      </w:r>
    </w:p>
    <w:p w:rsidR="005E0E76" w:rsidRPr="00E821A8" w:rsidRDefault="00D07601" w:rsidP="005E0E76">
      <w:pPr>
        <w:pStyle w:val="BodyText"/>
        <w:rPr>
          <w:rFonts w:asciiTheme="minorHAnsi" w:eastAsia="Arial Unicode MS" w:hAnsiTheme="minorHAnsi" w:cstheme="minorHAnsi"/>
          <w:sz w:val="24"/>
          <w:szCs w:val="24"/>
        </w:rPr>
      </w:pPr>
      <w:r w:rsidRPr="00D07601">
        <w:rPr>
          <w:rFonts w:asciiTheme="minorHAnsi" w:eastAsia="Arial Unicode MS" w:hAnsiTheme="minorHAnsi" w:cstheme="minorHAnsi"/>
          <w:sz w:val="24"/>
          <w:szCs w:val="24"/>
        </w:rPr>
        <w:t>Mean Time between Failures (MTBF): more than 6 months.</w:t>
      </w:r>
    </w:p>
    <w:p w:rsidR="005E0E76" w:rsidRPr="00E821A8" w:rsidRDefault="00D07601" w:rsidP="00D80EF7">
      <w:pPr>
        <w:pStyle w:val="Heading5"/>
        <w:rPr>
          <w:rFonts w:asciiTheme="minorHAnsi" w:hAnsiTheme="minorHAnsi" w:cstheme="minorHAnsi"/>
          <w:sz w:val="24"/>
          <w:szCs w:val="24"/>
        </w:rPr>
      </w:pPr>
      <w:r w:rsidRPr="00D07601">
        <w:rPr>
          <w:rFonts w:asciiTheme="minorHAnsi" w:hAnsiTheme="minorHAnsi" w:cstheme="minorHAnsi"/>
          <w:sz w:val="24"/>
          <w:szCs w:val="24"/>
        </w:rPr>
        <w:t>2.5.2.3 Mean Time to Repair (MTTR)</w:t>
      </w:r>
    </w:p>
    <w:p w:rsidR="005E0E76" w:rsidRPr="00E821A8" w:rsidRDefault="00D07601" w:rsidP="005E0E76">
      <w:pPr>
        <w:pStyle w:val="BodyText"/>
        <w:rPr>
          <w:rFonts w:asciiTheme="minorHAnsi" w:eastAsia="Arial Unicode MS" w:hAnsiTheme="minorHAnsi" w:cstheme="minorHAnsi"/>
          <w:sz w:val="24"/>
          <w:szCs w:val="24"/>
        </w:rPr>
      </w:pPr>
      <w:r w:rsidRPr="00D07601">
        <w:rPr>
          <w:rFonts w:asciiTheme="minorHAnsi" w:eastAsia="Arial Unicode MS" w:hAnsiTheme="minorHAnsi" w:cstheme="minorHAnsi"/>
          <w:sz w:val="24"/>
          <w:szCs w:val="24"/>
        </w:rPr>
        <w:t>Mean Time To Repair (MTTR): less than 48 hours.</w:t>
      </w:r>
    </w:p>
    <w:p w:rsidR="005E0E76" w:rsidRPr="00E821A8" w:rsidRDefault="00D07601" w:rsidP="00D80EF7">
      <w:pPr>
        <w:pStyle w:val="Heading5"/>
        <w:rPr>
          <w:rFonts w:asciiTheme="minorHAnsi" w:hAnsiTheme="minorHAnsi" w:cstheme="minorHAnsi"/>
          <w:sz w:val="24"/>
          <w:szCs w:val="24"/>
        </w:rPr>
      </w:pPr>
      <w:r w:rsidRPr="00D07601">
        <w:rPr>
          <w:rFonts w:asciiTheme="minorHAnsi" w:hAnsiTheme="minorHAnsi" w:cstheme="minorHAnsi"/>
          <w:sz w:val="24"/>
          <w:szCs w:val="24"/>
        </w:rPr>
        <w:t>2.5.2.4 Accuracy</w:t>
      </w:r>
    </w:p>
    <w:p w:rsidR="005E0E76" w:rsidRPr="00E821A8" w:rsidRDefault="00D07601" w:rsidP="005E0E76">
      <w:pPr>
        <w:pStyle w:val="BodyText"/>
        <w:rPr>
          <w:rFonts w:asciiTheme="minorHAnsi" w:eastAsia="Arial Unicode MS" w:hAnsiTheme="minorHAnsi" w:cstheme="minorHAnsi"/>
          <w:sz w:val="24"/>
          <w:szCs w:val="24"/>
        </w:rPr>
      </w:pPr>
      <w:r w:rsidRPr="00D07601">
        <w:rPr>
          <w:rFonts w:asciiTheme="minorHAnsi" w:eastAsia="Arial Unicode MS" w:hAnsiTheme="minorHAnsi" w:cstheme="minorHAnsi"/>
          <w:sz w:val="24"/>
          <w:szCs w:val="24"/>
        </w:rPr>
        <w:t>Accuracy: 100%</w:t>
      </w:r>
    </w:p>
    <w:p w:rsidR="005E0E76" w:rsidRPr="00E821A8" w:rsidRDefault="00D07601" w:rsidP="00D80EF7">
      <w:pPr>
        <w:pStyle w:val="Heading5"/>
        <w:rPr>
          <w:rFonts w:asciiTheme="minorHAnsi" w:hAnsiTheme="minorHAnsi" w:cstheme="minorHAnsi"/>
          <w:sz w:val="24"/>
          <w:szCs w:val="24"/>
        </w:rPr>
      </w:pPr>
      <w:r w:rsidRPr="00D07601">
        <w:rPr>
          <w:rFonts w:asciiTheme="minorHAnsi" w:hAnsiTheme="minorHAnsi" w:cstheme="minorHAnsi"/>
          <w:sz w:val="24"/>
          <w:szCs w:val="24"/>
        </w:rPr>
        <w:t>2.5.2.5 Maximum Bugs and Defect Rate</w:t>
      </w:r>
    </w:p>
    <w:p w:rsidR="005E0E76" w:rsidRPr="00E821A8" w:rsidRDefault="00D07601" w:rsidP="005E0E76">
      <w:pPr>
        <w:pStyle w:val="BodyText"/>
        <w:rPr>
          <w:rFonts w:asciiTheme="minorHAnsi" w:eastAsia="Arial Unicode MS" w:hAnsiTheme="minorHAnsi" w:cstheme="minorHAnsi"/>
          <w:sz w:val="24"/>
          <w:szCs w:val="24"/>
        </w:rPr>
      </w:pPr>
      <w:r w:rsidRPr="00D07601">
        <w:rPr>
          <w:rFonts w:asciiTheme="minorHAnsi" w:eastAsia="Arial Unicode MS" w:hAnsiTheme="minorHAnsi" w:cstheme="minorHAnsi"/>
          <w:sz w:val="24"/>
          <w:szCs w:val="24"/>
        </w:rPr>
        <w:t xml:space="preserve">Maximum Bugs and Defect Rate: 0.3 bugs per thousand lines of code </w:t>
      </w:r>
      <w:proofErr w:type="gramStart"/>
      <w:r w:rsidRPr="00D07601">
        <w:rPr>
          <w:rFonts w:asciiTheme="minorHAnsi" w:eastAsia="Arial Unicode MS" w:hAnsiTheme="minorHAnsi" w:cstheme="minorHAnsi"/>
          <w:sz w:val="24"/>
          <w:szCs w:val="24"/>
        </w:rPr>
        <w:t>(0.3 bugs/KLOC)</w:t>
      </w:r>
      <w:proofErr w:type="gramEnd"/>
      <w:r w:rsidRPr="00D07601">
        <w:rPr>
          <w:rFonts w:asciiTheme="minorHAnsi" w:eastAsia="Arial Unicode MS" w:hAnsiTheme="minorHAnsi" w:cstheme="minorHAnsi"/>
          <w:sz w:val="24"/>
          <w:szCs w:val="24"/>
        </w:rPr>
        <w:t>.</w:t>
      </w:r>
    </w:p>
    <w:p w:rsidR="005E0E76" w:rsidRPr="00E821A8" w:rsidRDefault="00D07601" w:rsidP="00D80EF7">
      <w:pPr>
        <w:pStyle w:val="Heading5"/>
        <w:rPr>
          <w:rFonts w:asciiTheme="minorHAnsi" w:hAnsiTheme="minorHAnsi" w:cstheme="minorHAnsi"/>
          <w:sz w:val="24"/>
          <w:szCs w:val="24"/>
        </w:rPr>
      </w:pPr>
      <w:r w:rsidRPr="00D07601">
        <w:rPr>
          <w:rFonts w:asciiTheme="minorHAnsi" w:hAnsiTheme="minorHAnsi" w:cstheme="minorHAnsi"/>
          <w:sz w:val="24"/>
          <w:szCs w:val="24"/>
        </w:rPr>
        <w:t>2.5.2.6 Critical Bugs</w:t>
      </w:r>
    </w:p>
    <w:p w:rsidR="005E0E76" w:rsidRPr="00E821A8" w:rsidRDefault="00D07601" w:rsidP="005E0E76">
      <w:pPr>
        <w:pStyle w:val="BodyText"/>
        <w:rPr>
          <w:rFonts w:asciiTheme="minorHAnsi" w:eastAsia="Arial Unicode MS" w:hAnsiTheme="minorHAnsi" w:cstheme="minorHAnsi"/>
          <w:sz w:val="24"/>
          <w:szCs w:val="24"/>
        </w:rPr>
      </w:pPr>
      <w:r w:rsidRPr="00D07601">
        <w:rPr>
          <w:rFonts w:asciiTheme="minorHAnsi" w:eastAsia="Arial Unicode MS" w:hAnsiTheme="minorHAnsi" w:cstheme="minorHAnsi"/>
          <w:sz w:val="24"/>
          <w:szCs w:val="24"/>
        </w:rPr>
        <w:t xml:space="preserve">Critical bugs: </w:t>
      </w:r>
    </w:p>
    <w:p w:rsidR="005E0E76" w:rsidRPr="00E821A8" w:rsidRDefault="00D07601" w:rsidP="005E0E76">
      <w:pPr>
        <w:pStyle w:val="BodyText"/>
        <w:rPr>
          <w:rFonts w:asciiTheme="minorHAnsi" w:eastAsia="Arial Unicode MS" w:hAnsiTheme="minorHAnsi" w:cstheme="minorHAnsi"/>
          <w:sz w:val="24"/>
          <w:szCs w:val="24"/>
        </w:rPr>
      </w:pPr>
      <w:r w:rsidRPr="00D07601">
        <w:rPr>
          <w:rFonts w:asciiTheme="minorHAnsi" w:eastAsia="Arial Unicode MS" w:hAnsiTheme="minorHAnsi" w:cstheme="minorHAnsi"/>
          <w:sz w:val="24"/>
          <w:szCs w:val="24"/>
        </w:rPr>
        <w:tab/>
        <w:t>+ Loss of Log: No</w:t>
      </w:r>
    </w:p>
    <w:p w:rsidR="005E0E76" w:rsidRPr="00E821A8" w:rsidRDefault="00D07601" w:rsidP="005E0E76">
      <w:pPr>
        <w:pStyle w:val="BodyText"/>
        <w:rPr>
          <w:rFonts w:asciiTheme="minorHAnsi" w:eastAsia="Arial Unicode MS" w:hAnsiTheme="minorHAnsi" w:cstheme="minorHAnsi"/>
          <w:sz w:val="24"/>
          <w:szCs w:val="24"/>
        </w:rPr>
      </w:pPr>
      <w:r w:rsidRPr="00D07601">
        <w:rPr>
          <w:rFonts w:asciiTheme="minorHAnsi" w:eastAsia="Arial Unicode MS" w:hAnsiTheme="minorHAnsi" w:cstheme="minorHAnsi"/>
          <w:sz w:val="24"/>
          <w:szCs w:val="24"/>
        </w:rPr>
        <w:tab/>
        <w:t>+ Unable to operate any function: No</w:t>
      </w:r>
    </w:p>
    <w:p w:rsidR="005E0E76" w:rsidRPr="00E821A8" w:rsidRDefault="00D07601" w:rsidP="00D80EF7">
      <w:pPr>
        <w:pStyle w:val="Heading4"/>
        <w:rPr>
          <w:rFonts w:asciiTheme="minorHAnsi" w:hAnsiTheme="minorHAnsi" w:cstheme="minorHAnsi"/>
          <w:sz w:val="24"/>
          <w:szCs w:val="24"/>
        </w:rPr>
      </w:pPr>
      <w:bookmarkStart w:id="324" w:name="_Toc521150207"/>
      <w:bookmarkStart w:id="325" w:name="_Toc326241082"/>
      <w:bookmarkStart w:id="326" w:name="_Toc332351189"/>
      <w:r w:rsidRPr="00D07601">
        <w:rPr>
          <w:rFonts w:asciiTheme="minorHAnsi" w:hAnsiTheme="minorHAnsi" w:cstheme="minorHAnsi"/>
          <w:sz w:val="24"/>
          <w:szCs w:val="24"/>
        </w:rPr>
        <w:t>2.5.3 Performance</w:t>
      </w:r>
      <w:bookmarkEnd w:id="324"/>
      <w:bookmarkEnd w:id="325"/>
      <w:bookmarkEnd w:id="326"/>
    </w:p>
    <w:p w:rsidR="005E0E76" w:rsidRPr="00E821A8" w:rsidRDefault="00D07601" w:rsidP="00D80EF7">
      <w:pPr>
        <w:pStyle w:val="Heading5"/>
        <w:rPr>
          <w:rFonts w:asciiTheme="minorHAnsi" w:hAnsiTheme="minorHAnsi" w:cstheme="minorHAnsi"/>
          <w:sz w:val="24"/>
          <w:szCs w:val="24"/>
        </w:rPr>
      </w:pPr>
      <w:r w:rsidRPr="00D07601">
        <w:rPr>
          <w:rFonts w:asciiTheme="minorHAnsi" w:hAnsiTheme="minorHAnsi" w:cstheme="minorHAnsi"/>
          <w:sz w:val="24"/>
          <w:szCs w:val="24"/>
        </w:rPr>
        <w:t>2.5.3.1 Response Time</w:t>
      </w:r>
    </w:p>
    <w:p w:rsidR="005E0E76" w:rsidRPr="00E821A8" w:rsidRDefault="00D07601" w:rsidP="005E0E76">
      <w:pPr>
        <w:rPr>
          <w:rFonts w:cstheme="minorHAnsi"/>
          <w:sz w:val="24"/>
          <w:szCs w:val="24"/>
        </w:rPr>
      </w:pPr>
      <w:r w:rsidRPr="00D07601">
        <w:rPr>
          <w:rFonts w:cstheme="minorHAnsi"/>
          <w:sz w:val="24"/>
          <w:szCs w:val="24"/>
        </w:rPr>
        <w:t>Response time for a respond:</w:t>
      </w:r>
    </w:p>
    <w:p w:rsidR="005E0E76" w:rsidRPr="00E821A8" w:rsidRDefault="00D07601" w:rsidP="005E0E76">
      <w:pPr>
        <w:rPr>
          <w:rFonts w:cstheme="minorHAnsi"/>
          <w:sz w:val="24"/>
          <w:szCs w:val="24"/>
        </w:rPr>
      </w:pPr>
      <w:r w:rsidRPr="00D07601">
        <w:rPr>
          <w:rFonts w:cstheme="minorHAnsi"/>
          <w:sz w:val="24"/>
          <w:szCs w:val="24"/>
        </w:rPr>
        <w:tab/>
      </w:r>
      <w:r w:rsidRPr="00D07601">
        <w:rPr>
          <w:rFonts w:cstheme="minorHAnsi"/>
          <w:sz w:val="24"/>
          <w:szCs w:val="24"/>
        </w:rPr>
        <w:tab/>
        <w:t>Average: 50 milliseconds</w:t>
      </w:r>
    </w:p>
    <w:p w:rsidR="005E0E76" w:rsidRPr="00E821A8" w:rsidRDefault="00D07601" w:rsidP="005E0E76">
      <w:pPr>
        <w:rPr>
          <w:rFonts w:cstheme="minorHAnsi"/>
          <w:sz w:val="24"/>
          <w:szCs w:val="24"/>
        </w:rPr>
      </w:pPr>
      <w:r w:rsidRPr="00D07601">
        <w:rPr>
          <w:rFonts w:cstheme="minorHAnsi"/>
          <w:sz w:val="24"/>
          <w:szCs w:val="24"/>
        </w:rPr>
        <w:tab/>
      </w:r>
      <w:r w:rsidRPr="00D07601">
        <w:rPr>
          <w:rFonts w:cstheme="minorHAnsi"/>
          <w:sz w:val="24"/>
          <w:szCs w:val="24"/>
        </w:rPr>
        <w:tab/>
        <w:t>Maximum: 80 milliseconds</w:t>
      </w:r>
    </w:p>
    <w:p w:rsidR="005E0E76" w:rsidRPr="00E821A8" w:rsidRDefault="00D07601" w:rsidP="00D80EF7">
      <w:pPr>
        <w:pStyle w:val="Heading5"/>
        <w:rPr>
          <w:rFonts w:asciiTheme="minorHAnsi" w:hAnsiTheme="minorHAnsi" w:cstheme="minorHAnsi"/>
          <w:sz w:val="24"/>
          <w:szCs w:val="24"/>
        </w:rPr>
      </w:pPr>
      <w:r w:rsidRPr="00D07601">
        <w:rPr>
          <w:rFonts w:asciiTheme="minorHAnsi" w:hAnsiTheme="minorHAnsi" w:cstheme="minorHAnsi"/>
          <w:sz w:val="24"/>
          <w:szCs w:val="24"/>
        </w:rPr>
        <w:lastRenderedPageBreak/>
        <w:t>2.5.3.2 Capacity</w:t>
      </w:r>
    </w:p>
    <w:p w:rsidR="005E0E76" w:rsidRPr="00E821A8" w:rsidRDefault="00D07601" w:rsidP="005E0E76">
      <w:pPr>
        <w:rPr>
          <w:rFonts w:cstheme="minorHAnsi"/>
          <w:sz w:val="24"/>
          <w:szCs w:val="24"/>
        </w:rPr>
      </w:pPr>
      <w:proofErr w:type="gramStart"/>
      <w:r w:rsidRPr="00D07601">
        <w:rPr>
          <w:rFonts w:cstheme="minorHAnsi"/>
          <w:sz w:val="24"/>
          <w:szCs w:val="24"/>
        </w:rPr>
        <w:t>Only one operator at the same time.</w:t>
      </w:r>
      <w:proofErr w:type="gramEnd"/>
    </w:p>
    <w:p w:rsidR="005E0E76" w:rsidRPr="00E821A8" w:rsidRDefault="00D07601" w:rsidP="00D80EF7">
      <w:pPr>
        <w:pStyle w:val="Heading5"/>
        <w:rPr>
          <w:rFonts w:asciiTheme="minorHAnsi" w:hAnsiTheme="minorHAnsi" w:cstheme="minorHAnsi"/>
          <w:sz w:val="24"/>
          <w:szCs w:val="24"/>
        </w:rPr>
      </w:pPr>
      <w:r w:rsidRPr="00D07601">
        <w:rPr>
          <w:rFonts w:asciiTheme="minorHAnsi" w:hAnsiTheme="minorHAnsi" w:cstheme="minorHAnsi"/>
          <w:sz w:val="24"/>
          <w:szCs w:val="24"/>
        </w:rPr>
        <w:t>2.5.3.3 Resource utilization</w:t>
      </w:r>
    </w:p>
    <w:p w:rsidR="005E0E76" w:rsidRPr="00E821A8" w:rsidRDefault="00D07601" w:rsidP="005E0E76">
      <w:pPr>
        <w:pStyle w:val="BodyText"/>
        <w:rPr>
          <w:rFonts w:asciiTheme="minorHAnsi" w:hAnsiTheme="minorHAnsi" w:cstheme="minorHAnsi"/>
          <w:sz w:val="24"/>
          <w:szCs w:val="24"/>
        </w:rPr>
      </w:pPr>
      <w:r w:rsidRPr="00D07601">
        <w:rPr>
          <w:rFonts w:asciiTheme="minorHAnsi" w:hAnsiTheme="minorHAnsi" w:cstheme="minorHAnsi"/>
          <w:sz w:val="24"/>
          <w:szCs w:val="24"/>
        </w:rPr>
        <w:t xml:space="preserve">Memory: </w:t>
      </w:r>
    </w:p>
    <w:p w:rsidR="005E0E76" w:rsidRPr="00E821A8" w:rsidRDefault="00D07601" w:rsidP="005E0E76">
      <w:pPr>
        <w:pStyle w:val="BodyText"/>
        <w:rPr>
          <w:rFonts w:asciiTheme="minorHAnsi" w:hAnsiTheme="minorHAnsi" w:cstheme="minorHAnsi"/>
          <w:sz w:val="24"/>
          <w:szCs w:val="24"/>
        </w:rPr>
      </w:pPr>
      <w:r w:rsidRPr="00D07601">
        <w:rPr>
          <w:rFonts w:asciiTheme="minorHAnsi" w:hAnsiTheme="minorHAnsi" w:cstheme="minorHAnsi"/>
          <w:sz w:val="24"/>
          <w:szCs w:val="24"/>
        </w:rPr>
        <w:t>+ 512MB of RAM</w:t>
      </w:r>
    </w:p>
    <w:p w:rsidR="005E0E76" w:rsidRPr="00E821A8" w:rsidRDefault="00D07601" w:rsidP="005E0E76">
      <w:pPr>
        <w:pStyle w:val="BodyText"/>
        <w:rPr>
          <w:rFonts w:asciiTheme="minorHAnsi" w:hAnsiTheme="minorHAnsi" w:cstheme="minorHAnsi"/>
          <w:sz w:val="24"/>
          <w:szCs w:val="24"/>
        </w:rPr>
      </w:pPr>
      <w:r w:rsidRPr="00D07601">
        <w:rPr>
          <w:rFonts w:asciiTheme="minorHAnsi" w:hAnsiTheme="minorHAnsi" w:cstheme="minorHAnsi"/>
          <w:sz w:val="24"/>
          <w:szCs w:val="24"/>
        </w:rPr>
        <w:t>Operating System:</w:t>
      </w:r>
    </w:p>
    <w:p w:rsidR="005E0E76" w:rsidRPr="00E821A8" w:rsidRDefault="00D07601" w:rsidP="005E0E76">
      <w:pPr>
        <w:pStyle w:val="BodyText"/>
        <w:rPr>
          <w:rFonts w:asciiTheme="minorHAnsi" w:hAnsiTheme="minorHAnsi" w:cstheme="minorHAnsi"/>
          <w:sz w:val="24"/>
          <w:szCs w:val="24"/>
        </w:rPr>
      </w:pPr>
      <w:r w:rsidRPr="00D07601">
        <w:rPr>
          <w:rFonts w:asciiTheme="minorHAnsi" w:hAnsiTheme="minorHAnsi" w:cstheme="minorHAnsi"/>
          <w:sz w:val="24"/>
          <w:szCs w:val="24"/>
        </w:rPr>
        <w:tab/>
        <w:t>+ Microsoft Windows XP or newer version</w:t>
      </w:r>
    </w:p>
    <w:p w:rsidR="005E0E76" w:rsidRPr="00E821A8" w:rsidRDefault="00D07601" w:rsidP="005E0E76">
      <w:pPr>
        <w:pStyle w:val="BodyText"/>
        <w:rPr>
          <w:rFonts w:asciiTheme="minorHAnsi" w:hAnsiTheme="minorHAnsi" w:cstheme="minorHAnsi"/>
          <w:sz w:val="24"/>
          <w:szCs w:val="24"/>
        </w:rPr>
      </w:pPr>
      <w:r w:rsidRPr="00D07601">
        <w:rPr>
          <w:rFonts w:asciiTheme="minorHAnsi" w:hAnsiTheme="minorHAnsi" w:cstheme="minorHAnsi"/>
          <w:sz w:val="24"/>
          <w:szCs w:val="24"/>
        </w:rPr>
        <w:tab/>
        <w:t>+ Mac OS X 10.0 or newer version</w:t>
      </w:r>
    </w:p>
    <w:p w:rsidR="005E0E76" w:rsidRPr="00E821A8" w:rsidRDefault="00D07601" w:rsidP="005E0E76">
      <w:pPr>
        <w:pStyle w:val="BodyText"/>
        <w:rPr>
          <w:rFonts w:asciiTheme="minorHAnsi" w:hAnsiTheme="minorHAnsi" w:cstheme="minorHAnsi"/>
          <w:sz w:val="24"/>
          <w:szCs w:val="24"/>
        </w:rPr>
      </w:pPr>
      <w:r w:rsidRPr="00D07601">
        <w:rPr>
          <w:rFonts w:asciiTheme="minorHAnsi" w:hAnsiTheme="minorHAnsi" w:cstheme="minorHAnsi"/>
          <w:sz w:val="24"/>
          <w:szCs w:val="24"/>
        </w:rPr>
        <w:tab/>
        <w:t>+ Linux 3.5 or newer version</w:t>
      </w:r>
    </w:p>
    <w:p w:rsidR="005E0E76" w:rsidRPr="00E821A8" w:rsidRDefault="00D07601" w:rsidP="00D80EF7">
      <w:pPr>
        <w:pStyle w:val="Heading4"/>
        <w:rPr>
          <w:rFonts w:asciiTheme="minorHAnsi" w:hAnsiTheme="minorHAnsi" w:cstheme="minorHAnsi"/>
          <w:sz w:val="24"/>
          <w:szCs w:val="24"/>
        </w:rPr>
      </w:pPr>
      <w:bookmarkStart w:id="327" w:name="_Toc521150208"/>
      <w:bookmarkStart w:id="328" w:name="_Toc326241083"/>
      <w:bookmarkStart w:id="329" w:name="_Toc332351190"/>
      <w:r w:rsidRPr="00D07601">
        <w:rPr>
          <w:rFonts w:asciiTheme="minorHAnsi" w:hAnsiTheme="minorHAnsi" w:cstheme="minorHAnsi"/>
          <w:sz w:val="24"/>
          <w:szCs w:val="24"/>
        </w:rPr>
        <w:t>2.5.4 Supportability</w:t>
      </w:r>
      <w:bookmarkEnd w:id="327"/>
      <w:bookmarkEnd w:id="328"/>
      <w:bookmarkEnd w:id="329"/>
    </w:p>
    <w:p w:rsidR="005E0E76" w:rsidRPr="00E821A8" w:rsidRDefault="00D07601" w:rsidP="00D80EF7">
      <w:pPr>
        <w:pStyle w:val="Heading5"/>
        <w:rPr>
          <w:rFonts w:asciiTheme="minorHAnsi" w:hAnsiTheme="minorHAnsi" w:cstheme="minorHAnsi"/>
          <w:sz w:val="24"/>
          <w:szCs w:val="24"/>
        </w:rPr>
      </w:pPr>
      <w:r w:rsidRPr="00D07601">
        <w:rPr>
          <w:rFonts w:asciiTheme="minorHAnsi" w:hAnsiTheme="minorHAnsi" w:cstheme="minorHAnsi"/>
          <w:sz w:val="24"/>
          <w:szCs w:val="24"/>
        </w:rPr>
        <w:t>2.5.4.1 Coding standards</w:t>
      </w:r>
    </w:p>
    <w:p w:rsidR="005E0E76" w:rsidRPr="00E821A8" w:rsidRDefault="00D07601" w:rsidP="005E0E76">
      <w:pPr>
        <w:rPr>
          <w:rFonts w:cstheme="minorHAnsi"/>
          <w:sz w:val="24"/>
          <w:szCs w:val="24"/>
        </w:rPr>
      </w:pPr>
      <w:r w:rsidRPr="00D07601">
        <w:rPr>
          <w:rFonts w:cstheme="minorHAnsi"/>
          <w:sz w:val="24"/>
          <w:szCs w:val="24"/>
        </w:rPr>
        <w:t xml:space="preserve">According to “Standard Java Coding Convention” </w:t>
      </w:r>
    </w:p>
    <w:p w:rsidR="005E0E76" w:rsidRPr="00E821A8" w:rsidRDefault="00D07601" w:rsidP="005E0E76">
      <w:pPr>
        <w:rPr>
          <w:rFonts w:cstheme="minorHAnsi"/>
          <w:sz w:val="24"/>
          <w:szCs w:val="24"/>
        </w:rPr>
      </w:pPr>
      <w:r w:rsidRPr="00D07601">
        <w:rPr>
          <w:rFonts w:cstheme="minorHAnsi"/>
          <w:sz w:val="24"/>
          <w:szCs w:val="24"/>
        </w:rPr>
        <w:t>– 09be-HD/PM/HDCV/FSOFT - Version 1/1.</w:t>
      </w:r>
    </w:p>
    <w:p w:rsidR="005E0E76" w:rsidRPr="00E821A8" w:rsidRDefault="00D07601" w:rsidP="00D80EF7">
      <w:pPr>
        <w:pStyle w:val="Heading5"/>
        <w:rPr>
          <w:rFonts w:asciiTheme="minorHAnsi" w:hAnsiTheme="minorHAnsi" w:cstheme="minorHAnsi"/>
          <w:sz w:val="24"/>
          <w:szCs w:val="24"/>
        </w:rPr>
      </w:pPr>
      <w:r w:rsidRPr="00D07601">
        <w:rPr>
          <w:rFonts w:asciiTheme="minorHAnsi" w:hAnsiTheme="minorHAnsi" w:cstheme="minorHAnsi"/>
          <w:sz w:val="24"/>
          <w:szCs w:val="24"/>
        </w:rPr>
        <w:t>2.5.4.2 Maintenance Utilities</w:t>
      </w:r>
    </w:p>
    <w:p w:rsidR="005E0E76" w:rsidRPr="00E821A8" w:rsidRDefault="00D07601" w:rsidP="005E0E76">
      <w:pPr>
        <w:rPr>
          <w:rFonts w:cstheme="minorHAnsi"/>
          <w:sz w:val="24"/>
          <w:szCs w:val="24"/>
        </w:rPr>
      </w:pPr>
      <w:r w:rsidRPr="00D07601">
        <w:rPr>
          <w:rFonts w:cstheme="minorHAnsi"/>
          <w:sz w:val="24"/>
          <w:szCs w:val="24"/>
        </w:rPr>
        <w:t>Support working hour’s phone call technical support: 8:00 to 16:00 from Monday to Friday.</w:t>
      </w:r>
    </w:p>
    <w:p w:rsidR="005E0E76" w:rsidRPr="00E821A8" w:rsidRDefault="00D07601" w:rsidP="00D80EF7">
      <w:pPr>
        <w:pStyle w:val="Heading5"/>
        <w:rPr>
          <w:rFonts w:asciiTheme="minorHAnsi" w:hAnsiTheme="minorHAnsi" w:cstheme="minorHAnsi"/>
          <w:sz w:val="24"/>
          <w:szCs w:val="24"/>
        </w:rPr>
      </w:pPr>
      <w:bookmarkStart w:id="330" w:name="_Toc521150209"/>
      <w:bookmarkStart w:id="331" w:name="_Toc326241084"/>
      <w:r w:rsidRPr="00D07601">
        <w:rPr>
          <w:rFonts w:asciiTheme="minorHAnsi" w:hAnsiTheme="minorHAnsi" w:cstheme="minorHAnsi"/>
          <w:sz w:val="24"/>
          <w:szCs w:val="24"/>
        </w:rPr>
        <w:t>2.5.5 Design Constraints</w:t>
      </w:r>
      <w:bookmarkEnd w:id="330"/>
      <w:bookmarkEnd w:id="331"/>
    </w:p>
    <w:p w:rsidR="005E0E76" w:rsidRPr="00E821A8" w:rsidRDefault="00D07601" w:rsidP="005E0E76">
      <w:pPr>
        <w:pStyle w:val="BodyText"/>
        <w:rPr>
          <w:rFonts w:asciiTheme="minorHAnsi" w:hAnsiTheme="minorHAnsi" w:cstheme="minorHAnsi"/>
          <w:sz w:val="24"/>
          <w:szCs w:val="24"/>
        </w:rPr>
      </w:pPr>
      <w:r w:rsidRPr="00D07601">
        <w:rPr>
          <w:rFonts w:asciiTheme="minorHAnsi" w:hAnsiTheme="minorHAnsi" w:cstheme="minorHAnsi"/>
          <w:sz w:val="24"/>
          <w:szCs w:val="24"/>
        </w:rPr>
        <w:t>Coding standard:</w:t>
      </w:r>
    </w:p>
    <w:p w:rsidR="005E0E76" w:rsidRPr="00E821A8" w:rsidRDefault="00D07601" w:rsidP="005E0E76">
      <w:pPr>
        <w:pStyle w:val="BodyText"/>
        <w:rPr>
          <w:rFonts w:asciiTheme="minorHAnsi" w:hAnsiTheme="minorHAnsi" w:cstheme="minorHAnsi"/>
          <w:sz w:val="24"/>
          <w:szCs w:val="24"/>
        </w:rPr>
      </w:pPr>
      <w:r w:rsidRPr="00D07601">
        <w:rPr>
          <w:rFonts w:asciiTheme="minorHAnsi" w:hAnsiTheme="minorHAnsi" w:cstheme="minorHAnsi"/>
          <w:sz w:val="24"/>
          <w:szCs w:val="24"/>
        </w:rPr>
        <w:tab/>
        <w:t>+ This application developed in Java programming language, version J2EE 6.</w:t>
      </w:r>
    </w:p>
    <w:p w:rsidR="005E0E76" w:rsidRPr="00E821A8" w:rsidRDefault="00D07601" w:rsidP="005E0E76">
      <w:pPr>
        <w:pStyle w:val="BodyText"/>
        <w:rPr>
          <w:rFonts w:asciiTheme="minorHAnsi" w:hAnsiTheme="minorHAnsi" w:cstheme="minorHAnsi"/>
          <w:sz w:val="24"/>
          <w:szCs w:val="24"/>
        </w:rPr>
      </w:pPr>
      <w:r w:rsidRPr="00D07601">
        <w:rPr>
          <w:rFonts w:asciiTheme="minorHAnsi" w:hAnsiTheme="minorHAnsi" w:cstheme="minorHAnsi"/>
          <w:sz w:val="24"/>
          <w:szCs w:val="24"/>
        </w:rPr>
        <w:t xml:space="preserve">Software process requirements: </w:t>
      </w:r>
    </w:p>
    <w:p w:rsidR="005E0E76" w:rsidRPr="00E821A8" w:rsidRDefault="00D07601" w:rsidP="005E0E76">
      <w:pPr>
        <w:pStyle w:val="BodyText"/>
        <w:rPr>
          <w:rFonts w:asciiTheme="minorHAnsi" w:hAnsiTheme="minorHAnsi" w:cstheme="minorHAnsi"/>
          <w:sz w:val="24"/>
          <w:szCs w:val="24"/>
        </w:rPr>
      </w:pPr>
      <w:r w:rsidRPr="00D07601">
        <w:rPr>
          <w:rFonts w:asciiTheme="minorHAnsi" w:hAnsiTheme="minorHAnsi" w:cstheme="minorHAnsi"/>
          <w:sz w:val="24"/>
          <w:szCs w:val="24"/>
        </w:rPr>
        <w:tab/>
        <w:t>+ The software process shall confront to the CMMI 5 standard.</w:t>
      </w:r>
    </w:p>
    <w:p w:rsidR="005E0E76" w:rsidRPr="00E821A8" w:rsidRDefault="00D07601" w:rsidP="005E0E76">
      <w:pPr>
        <w:pStyle w:val="BodyText"/>
        <w:rPr>
          <w:rFonts w:asciiTheme="minorHAnsi" w:hAnsiTheme="minorHAnsi" w:cstheme="minorHAnsi"/>
          <w:sz w:val="24"/>
          <w:szCs w:val="24"/>
        </w:rPr>
      </w:pPr>
      <w:r w:rsidRPr="00D07601">
        <w:rPr>
          <w:rFonts w:asciiTheme="minorHAnsi" w:hAnsiTheme="minorHAnsi" w:cstheme="minorHAnsi"/>
          <w:sz w:val="24"/>
          <w:szCs w:val="24"/>
        </w:rPr>
        <w:t>Developmental tools:</w:t>
      </w:r>
    </w:p>
    <w:p w:rsidR="005E0E76" w:rsidRPr="00E821A8" w:rsidRDefault="00D07601" w:rsidP="005E0E76">
      <w:pPr>
        <w:pStyle w:val="BodyText"/>
        <w:rPr>
          <w:rFonts w:asciiTheme="minorHAnsi" w:hAnsiTheme="minorHAnsi" w:cstheme="minorHAnsi"/>
          <w:sz w:val="24"/>
          <w:szCs w:val="24"/>
        </w:rPr>
      </w:pPr>
      <w:r w:rsidRPr="00D07601">
        <w:rPr>
          <w:rFonts w:asciiTheme="minorHAnsi" w:hAnsiTheme="minorHAnsi" w:cstheme="minorHAnsi"/>
          <w:sz w:val="24"/>
          <w:szCs w:val="24"/>
        </w:rPr>
        <w:t>+ This application developed using Eclipse from Sun Microsystems.</w:t>
      </w:r>
    </w:p>
    <w:p w:rsidR="005E0E76" w:rsidRPr="00E821A8" w:rsidRDefault="00D07601" w:rsidP="00D80EF7">
      <w:pPr>
        <w:pStyle w:val="Heading5"/>
        <w:rPr>
          <w:rFonts w:asciiTheme="minorHAnsi" w:hAnsiTheme="minorHAnsi" w:cstheme="minorHAnsi"/>
          <w:sz w:val="24"/>
          <w:szCs w:val="24"/>
        </w:rPr>
      </w:pPr>
      <w:r w:rsidRPr="00D07601">
        <w:rPr>
          <w:rFonts w:asciiTheme="minorHAnsi" w:hAnsiTheme="minorHAnsi" w:cstheme="minorHAnsi"/>
          <w:sz w:val="24"/>
          <w:szCs w:val="24"/>
        </w:rPr>
        <w:t>2.5.5.1 Software Languages</w:t>
      </w:r>
    </w:p>
    <w:p w:rsidR="005E0E76" w:rsidRPr="00E821A8" w:rsidRDefault="00D07601" w:rsidP="005E0E76">
      <w:pPr>
        <w:rPr>
          <w:rFonts w:cstheme="minorHAnsi"/>
          <w:sz w:val="24"/>
          <w:szCs w:val="24"/>
        </w:rPr>
      </w:pPr>
      <w:r w:rsidRPr="00D07601">
        <w:rPr>
          <w:rFonts w:cstheme="minorHAnsi"/>
          <w:sz w:val="24"/>
          <w:szCs w:val="24"/>
        </w:rPr>
        <w:tab/>
        <w:t>GUI, Help documents, all other support documents are in English.</w:t>
      </w:r>
    </w:p>
    <w:p w:rsidR="005E0E76" w:rsidRPr="00E821A8" w:rsidRDefault="00D07601" w:rsidP="00D80EF7">
      <w:pPr>
        <w:pStyle w:val="Heading5"/>
        <w:rPr>
          <w:rFonts w:asciiTheme="minorHAnsi" w:hAnsiTheme="minorHAnsi" w:cstheme="minorHAnsi"/>
          <w:sz w:val="24"/>
          <w:szCs w:val="24"/>
        </w:rPr>
      </w:pPr>
      <w:r w:rsidRPr="00D07601">
        <w:rPr>
          <w:rFonts w:asciiTheme="minorHAnsi" w:hAnsiTheme="minorHAnsi" w:cstheme="minorHAnsi"/>
          <w:sz w:val="24"/>
          <w:szCs w:val="24"/>
        </w:rPr>
        <w:t>2.5.5.2 Software Process Requirement</w:t>
      </w:r>
    </w:p>
    <w:p w:rsidR="005E0E76" w:rsidRPr="00E821A8" w:rsidRDefault="00D07601" w:rsidP="005E0E76">
      <w:pPr>
        <w:pStyle w:val="BodyText"/>
        <w:rPr>
          <w:rFonts w:asciiTheme="minorHAnsi" w:hAnsiTheme="minorHAnsi" w:cstheme="minorHAnsi"/>
          <w:sz w:val="24"/>
          <w:szCs w:val="24"/>
        </w:rPr>
      </w:pPr>
      <w:r w:rsidRPr="00D07601">
        <w:rPr>
          <w:rFonts w:asciiTheme="minorHAnsi" w:hAnsiTheme="minorHAnsi" w:cstheme="minorHAnsi"/>
          <w:sz w:val="24"/>
          <w:szCs w:val="24"/>
        </w:rPr>
        <w:tab/>
        <w:t>The software process has to meet the CMMI 5 standard.</w:t>
      </w:r>
    </w:p>
    <w:p w:rsidR="005E0E76" w:rsidRPr="00E821A8" w:rsidRDefault="00D07601" w:rsidP="00D80EF7">
      <w:pPr>
        <w:pStyle w:val="Heading5"/>
        <w:rPr>
          <w:rFonts w:asciiTheme="minorHAnsi" w:hAnsiTheme="minorHAnsi" w:cstheme="minorHAnsi"/>
          <w:sz w:val="24"/>
          <w:szCs w:val="24"/>
        </w:rPr>
      </w:pPr>
      <w:r w:rsidRPr="00D07601">
        <w:rPr>
          <w:rFonts w:asciiTheme="minorHAnsi" w:hAnsiTheme="minorHAnsi" w:cstheme="minorHAnsi"/>
          <w:sz w:val="24"/>
          <w:szCs w:val="24"/>
        </w:rPr>
        <w:t>2.5.5.3 Development Tools</w:t>
      </w:r>
    </w:p>
    <w:p w:rsidR="005E0E76" w:rsidRPr="00E821A8" w:rsidRDefault="00D07601" w:rsidP="005E0E76">
      <w:pPr>
        <w:rPr>
          <w:rFonts w:cstheme="minorHAnsi"/>
          <w:sz w:val="24"/>
          <w:szCs w:val="24"/>
        </w:rPr>
      </w:pPr>
      <w:r w:rsidRPr="00D07601">
        <w:rPr>
          <w:rFonts w:cstheme="minorHAnsi"/>
          <w:sz w:val="24"/>
          <w:szCs w:val="24"/>
        </w:rPr>
        <w:t>The OOPMS developed using Eclipse 3.6, SQA activity using FSOFT template and j-unit.</w:t>
      </w:r>
    </w:p>
    <w:p w:rsidR="005E0E76" w:rsidRPr="00E821A8" w:rsidRDefault="00D07601" w:rsidP="00D80EF7">
      <w:pPr>
        <w:pStyle w:val="Heading4"/>
        <w:rPr>
          <w:rFonts w:asciiTheme="minorHAnsi" w:hAnsiTheme="minorHAnsi" w:cstheme="minorHAnsi"/>
          <w:sz w:val="24"/>
          <w:szCs w:val="24"/>
        </w:rPr>
      </w:pPr>
      <w:bookmarkStart w:id="332" w:name="_Toc521150210"/>
      <w:bookmarkStart w:id="333" w:name="_Toc326241085"/>
      <w:bookmarkStart w:id="334" w:name="_Toc332351191"/>
      <w:r w:rsidRPr="00D07601">
        <w:rPr>
          <w:rFonts w:asciiTheme="minorHAnsi" w:hAnsiTheme="minorHAnsi" w:cstheme="minorHAnsi"/>
          <w:sz w:val="24"/>
          <w:szCs w:val="24"/>
        </w:rPr>
        <w:t>2.5.6 On-line User Documentation and Help System Requirements</w:t>
      </w:r>
      <w:bookmarkEnd w:id="332"/>
      <w:bookmarkEnd w:id="333"/>
      <w:bookmarkEnd w:id="334"/>
    </w:p>
    <w:p w:rsidR="005E0E76" w:rsidRPr="00E821A8" w:rsidRDefault="00D07601" w:rsidP="005E0E76">
      <w:pPr>
        <w:rPr>
          <w:rFonts w:cstheme="minorHAnsi"/>
          <w:sz w:val="24"/>
          <w:szCs w:val="24"/>
        </w:rPr>
      </w:pPr>
      <w:r w:rsidRPr="00D07601">
        <w:rPr>
          <w:rFonts w:cstheme="minorHAnsi"/>
          <w:sz w:val="24"/>
          <w:szCs w:val="24"/>
        </w:rPr>
        <w:t>The deployment of the application shall be provided by a technical agent include full help document for user.</w:t>
      </w:r>
    </w:p>
    <w:p w:rsidR="005E0E76" w:rsidRPr="00E821A8" w:rsidRDefault="00D07601" w:rsidP="00D80EF7">
      <w:pPr>
        <w:pStyle w:val="Heading4"/>
        <w:rPr>
          <w:rFonts w:asciiTheme="minorHAnsi" w:hAnsiTheme="minorHAnsi" w:cstheme="minorHAnsi"/>
          <w:sz w:val="24"/>
          <w:szCs w:val="24"/>
        </w:rPr>
      </w:pPr>
      <w:bookmarkStart w:id="335" w:name="_Toc521150211"/>
      <w:bookmarkStart w:id="336" w:name="_Toc326241086"/>
      <w:bookmarkStart w:id="337" w:name="_Toc332351192"/>
      <w:r w:rsidRPr="00D07601">
        <w:rPr>
          <w:rFonts w:asciiTheme="minorHAnsi" w:hAnsiTheme="minorHAnsi" w:cstheme="minorHAnsi"/>
          <w:sz w:val="24"/>
          <w:szCs w:val="24"/>
        </w:rPr>
        <w:lastRenderedPageBreak/>
        <w:t>2.5.7 Purchased Components</w:t>
      </w:r>
      <w:bookmarkEnd w:id="335"/>
      <w:bookmarkEnd w:id="336"/>
      <w:bookmarkEnd w:id="337"/>
    </w:p>
    <w:p w:rsidR="005E0E76" w:rsidRPr="00E821A8" w:rsidRDefault="00D07601" w:rsidP="005E0E76">
      <w:pPr>
        <w:pStyle w:val="BodyText"/>
        <w:rPr>
          <w:rFonts w:asciiTheme="minorHAnsi" w:hAnsiTheme="minorHAnsi" w:cstheme="minorHAnsi"/>
          <w:sz w:val="24"/>
          <w:szCs w:val="24"/>
        </w:rPr>
      </w:pPr>
      <w:r w:rsidRPr="00D07601">
        <w:rPr>
          <w:rFonts w:asciiTheme="minorHAnsi" w:hAnsiTheme="minorHAnsi" w:cstheme="minorHAnsi"/>
          <w:sz w:val="24"/>
          <w:szCs w:val="24"/>
        </w:rPr>
        <w:tab/>
        <w:t>None</w:t>
      </w:r>
    </w:p>
    <w:p w:rsidR="005E0E76" w:rsidRPr="00E821A8" w:rsidRDefault="00D07601" w:rsidP="00D80EF7">
      <w:pPr>
        <w:pStyle w:val="Heading4"/>
        <w:rPr>
          <w:rFonts w:asciiTheme="minorHAnsi" w:hAnsiTheme="minorHAnsi" w:cstheme="minorHAnsi"/>
          <w:sz w:val="24"/>
          <w:szCs w:val="24"/>
        </w:rPr>
      </w:pPr>
      <w:bookmarkStart w:id="338" w:name="_Toc521150212"/>
      <w:bookmarkStart w:id="339" w:name="_Toc326241087"/>
      <w:bookmarkStart w:id="340" w:name="_Toc332351193"/>
      <w:r w:rsidRPr="00D07601">
        <w:rPr>
          <w:rFonts w:asciiTheme="minorHAnsi" w:hAnsiTheme="minorHAnsi" w:cstheme="minorHAnsi"/>
          <w:sz w:val="24"/>
          <w:szCs w:val="24"/>
        </w:rPr>
        <w:t>2.5.8 Interfaces</w:t>
      </w:r>
      <w:bookmarkEnd w:id="338"/>
      <w:bookmarkEnd w:id="339"/>
      <w:bookmarkEnd w:id="340"/>
    </w:p>
    <w:p w:rsidR="003D7084" w:rsidRDefault="00D07601">
      <w:pPr>
        <w:pStyle w:val="Heading5"/>
        <w:rPr>
          <w:rFonts w:cstheme="minorHAnsi"/>
          <w:sz w:val="24"/>
          <w:szCs w:val="24"/>
        </w:rPr>
      </w:pPr>
      <w:r w:rsidRPr="00D07601">
        <w:rPr>
          <w:rFonts w:asciiTheme="minorHAnsi" w:hAnsiTheme="minorHAnsi" w:cstheme="minorHAnsi"/>
          <w:sz w:val="24"/>
          <w:szCs w:val="24"/>
        </w:rPr>
        <w:t>2.5.8.1 User Interfaces</w:t>
      </w:r>
    </w:p>
    <w:p w:rsidR="003D7084" w:rsidRDefault="00D07601">
      <w:pPr>
        <w:rPr>
          <w:rFonts w:cstheme="minorHAnsi"/>
          <w:sz w:val="24"/>
          <w:szCs w:val="24"/>
        </w:rPr>
      </w:pPr>
      <w:r w:rsidRPr="00D07601">
        <w:rPr>
          <w:rFonts w:cstheme="minorHAnsi"/>
          <w:sz w:val="24"/>
          <w:szCs w:val="24"/>
        </w:rPr>
        <w:t>Refer to Detail Design.</w:t>
      </w:r>
    </w:p>
    <w:p w:rsidR="005E0E76" w:rsidRPr="00E821A8" w:rsidRDefault="00D07601" w:rsidP="00D80EF7">
      <w:pPr>
        <w:pStyle w:val="Heading5"/>
        <w:rPr>
          <w:rFonts w:asciiTheme="minorHAnsi" w:hAnsiTheme="minorHAnsi" w:cstheme="minorHAnsi"/>
          <w:sz w:val="24"/>
          <w:szCs w:val="24"/>
        </w:rPr>
      </w:pPr>
      <w:r w:rsidRPr="00D07601">
        <w:rPr>
          <w:rFonts w:asciiTheme="minorHAnsi" w:hAnsiTheme="minorHAnsi" w:cstheme="minorHAnsi"/>
          <w:sz w:val="24"/>
          <w:szCs w:val="24"/>
        </w:rPr>
        <w:t>2.5.8.2Hardware Interfaces</w:t>
      </w:r>
    </w:p>
    <w:p w:rsidR="005E0E76" w:rsidRPr="00E821A8" w:rsidRDefault="00D07601" w:rsidP="005E0E76">
      <w:pPr>
        <w:rPr>
          <w:rFonts w:cstheme="minorHAnsi"/>
          <w:sz w:val="24"/>
          <w:szCs w:val="24"/>
        </w:rPr>
      </w:pPr>
      <w:r w:rsidRPr="00D07601">
        <w:rPr>
          <w:rFonts w:cstheme="minorHAnsi"/>
          <w:sz w:val="24"/>
          <w:szCs w:val="24"/>
        </w:rPr>
        <w:t>N/A</w:t>
      </w:r>
    </w:p>
    <w:p w:rsidR="005E0E76" w:rsidRPr="00E821A8" w:rsidRDefault="00D07601" w:rsidP="00D80EF7">
      <w:pPr>
        <w:pStyle w:val="Heading4"/>
        <w:rPr>
          <w:rFonts w:asciiTheme="minorHAnsi" w:hAnsiTheme="minorHAnsi" w:cstheme="minorHAnsi"/>
          <w:sz w:val="24"/>
          <w:szCs w:val="24"/>
        </w:rPr>
      </w:pPr>
      <w:bookmarkStart w:id="341" w:name="_Toc521150213"/>
      <w:bookmarkStart w:id="342" w:name="_Toc326241088"/>
      <w:bookmarkStart w:id="343" w:name="_Toc332351194"/>
      <w:r w:rsidRPr="00D07601">
        <w:rPr>
          <w:rFonts w:asciiTheme="minorHAnsi" w:hAnsiTheme="minorHAnsi" w:cstheme="minorHAnsi"/>
          <w:sz w:val="24"/>
          <w:szCs w:val="24"/>
        </w:rPr>
        <w:t>2.5.9 Licensing Requirements</w:t>
      </w:r>
      <w:bookmarkEnd w:id="341"/>
      <w:bookmarkEnd w:id="342"/>
      <w:bookmarkEnd w:id="343"/>
    </w:p>
    <w:p w:rsidR="005E0E76" w:rsidRPr="00E821A8" w:rsidRDefault="00D07601" w:rsidP="005E0E76">
      <w:pPr>
        <w:rPr>
          <w:rFonts w:cstheme="minorHAnsi"/>
          <w:sz w:val="24"/>
          <w:szCs w:val="24"/>
        </w:rPr>
      </w:pPr>
      <w:r w:rsidRPr="00D07601">
        <w:rPr>
          <w:rFonts w:cstheme="minorHAnsi"/>
          <w:sz w:val="24"/>
          <w:szCs w:val="24"/>
        </w:rPr>
        <w:t>The OOPMS is only applicable for Project Management Department, which legally buy this product. No other use is legal.</w:t>
      </w:r>
      <w:r w:rsidRPr="00D07601">
        <w:rPr>
          <w:rFonts w:cstheme="minorHAnsi"/>
          <w:sz w:val="24"/>
          <w:szCs w:val="24"/>
        </w:rPr>
        <w:tab/>
      </w:r>
    </w:p>
    <w:p w:rsidR="005E0E76" w:rsidRPr="00E821A8" w:rsidRDefault="00D07601" w:rsidP="00D80EF7">
      <w:pPr>
        <w:pStyle w:val="Heading4"/>
        <w:rPr>
          <w:rFonts w:asciiTheme="minorHAnsi" w:hAnsiTheme="minorHAnsi" w:cstheme="minorHAnsi"/>
          <w:sz w:val="24"/>
          <w:szCs w:val="24"/>
        </w:rPr>
      </w:pPr>
      <w:bookmarkStart w:id="344" w:name="_Toc521150214"/>
      <w:bookmarkStart w:id="345" w:name="_Toc326241089"/>
      <w:bookmarkStart w:id="346" w:name="_Toc332351195"/>
      <w:r w:rsidRPr="00D07601">
        <w:rPr>
          <w:rFonts w:asciiTheme="minorHAnsi" w:hAnsiTheme="minorHAnsi" w:cstheme="minorHAnsi"/>
          <w:sz w:val="24"/>
          <w:szCs w:val="24"/>
        </w:rPr>
        <w:t>2.5.10 Legal, Copyright, and Other Notices</w:t>
      </w:r>
      <w:bookmarkEnd w:id="344"/>
      <w:bookmarkEnd w:id="345"/>
      <w:bookmarkEnd w:id="346"/>
    </w:p>
    <w:p w:rsidR="005E0E76" w:rsidRPr="00E821A8" w:rsidRDefault="00D07601" w:rsidP="005E0E76">
      <w:pPr>
        <w:rPr>
          <w:rFonts w:cstheme="minorHAnsi"/>
          <w:sz w:val="24"/>
          <w:szCs w:val="24"/>
        </w:rPr>
      </w:pPr>
      <w:r w:rsidRPr="00D07601">
        <w:rPr>
          <w:rFonts w:cstheme="minorHAnsi"/>
          <w:sz w:val="24"/>
          <w:szCs w:val="24"/>
          <w:shd w:val="clear" w:color="auto" w:fill="FFFFFF"/>
        </w:rPr>
        <w:t>OOPMS licenses under the</w:t>
      </w:r>
      <w:r w:rsidRPr="00D07601">
        <w:rPr>
          <w:rStyle w:val="apple-converted-space"/>
          <w:rFonts w:cstheme="minorHAnsi"/>
          <w:sz w:val="24"/>
          <w:szCs w:val="24"/>
          <w:shd w:val="clear" w:color="auto" w:fill="FFFFFF"/>
        </w:rPr>
        <w:t> </w:t>
      </w:r>
      <w:hyperlink r:id="rId155" w:history="1">
        <w:r w:rsidRPr="00D07601">
          <w:rPr>
            <w:rStyle w:val="Hyperlink"/>
            <w:rFonts w:cstheme="minorHAnsi"/>
            <w:sz w:val="24"/>
            <w:szCs w:val="24"/>
            <w:shd w:val="clear" w:color="auto" w:fill="FFFFFF"/>
          </w:rPr>
          <w:t>Apache License, Version 2.0</w:t>
        </w:r>
      </w:hyperlink>
      <w:r w:rsidRPr="00D07601">
        <w:rPr>
          <w:rStyle w:val="apple-converted-space"/>
          <w:rFonts w:cstheme="minorHAnsi"/>
          <w:sz w:val="24"/>
          <w:szCs w:val="24"/>
          <w:shd w:val="clear" w:color="auto" w:fill="FFFFFF"/>
        </w:rPr>
        <w:t> </w:t>
      </w:r>
      <w:r w:rsidRPr="00D07601">
        <w:rPr>
          <w:rFonts w:cstheme="minorHAnsi"/>
          <w:sz w:val="24"/>
          <w:szCs w:val="24"/>
          <w:shd w:val="clear" w:color="auto" w:fill="FFFFFF"/>
        </w:rPr>
        <w:t>as approved by the Open Source Initiative (OSI), an</w:t>
      </w:r>
      <w:r w:rsidRPr="00D07601">
        <w:rPr>
          <w:rStyle w:val="apple-converted-space"/>
          <w:rFonts w:cstheme="minorHAnsi"/>
          <w:sz w:val="24"/>
          <w:szCs w:val="24"/>
          <w:shd w:val="clear" w:color="auto" w:fill="FFFFFF"/>
        </w:rPr>
        <w:t> </w:t>
      </w:r>
      <w:hyperlink r:id="rId156" w:history="1">
        <w:r w:rsidRPr="00D07601">
          <w:rPr>
            <w:rStyle w:val="Hyperlink"/>
            <w:rFonts w:cstheme="minorHAnsi"/>
            <w:sz w:val="24"/>
            <w:szCs w:val="24"/>
            <w:shd w:val="clear" w:color="auto" w:fill="FFFFFF"/>
          </w:rPr>
          <w:t>OSI-certified</w:t>
        </w:r>
      </w:hyperlink>
      <w:r w:rsidRPr="00D07601">
        <w:rPr>
          <w:rStyle w:val="apple-converted-space"/>
          <w:rFonts w:cstheme="minorHAnsi"/>
          <w:sz w:val="24"/>
          <w:szCs w:val="24"/>
          <w:shd w:val="clear" w:color="auto" w:fill="FFFFFF"/>
        </w:rPr>
        <w:t> </w:t>
      </w:r>
      <w:r w:rsidRPr="00D07601">
        <w:rPr>
          <w:rFonts w:cstheme="minorHAnsi"/>
          <w:sz w:val="24"/>
          <w:szCs w:val="24"/>
          <w:shd w:val="clear" w:color="auto" w:fill="FFFFFF"/>
        </w:rPr>
        <w:t>("open") and</w:t>
      </w:r>
      <w:r w:rsidRPr="00D07601">
        <w:rPr>
          <w:rStyle w:val="apple-converted-space"/>
          <w:rFonts w:cstheme="minorHAnsi"/>
          <w:sz w:val="24"/>
          <w:szCs w:val="24"/>
          <w:shd w:val="clear" w:color="auto" w:fill="FFFFFF"/>
        </w:rPr>
        <w:t> </w:t>
      </w:r>
      <w:hyperlink r:id="rId157" w:history="1">
        <w:r w:rsidRPr="00D07601">
          <w:rPr>
            <w:rStyle w:val="Hyperlink"/>
            <w:rFonts w:cstheme="minorHAnsi"/>
            <w:sz w:val="24"/>
            <w:szCs w:val="24"/>
            <w:shd w:val="clear" w:color="auto" w:fill="FFFFFF"/>
          </w:rPr>
          <w:t>Gnu/FSF-recognized</w:t>
        </w:r>
      </w:hyperlink>
      <w:r w:rsidRPr="00D07601">
        <w:rPr>
          <w:rStyle w:val="apple-converted-space"/>
          <w:rFonts w:cstheme="minorHAnsi"/>
          <w:sz w:val="24"/>
          <w:szCs w:val="24"/>
          <w:shd w:val="clear" w:color="auto" w:fill="FFFFFF"/>
        </w:rPr>
        <w:t> </w:t>
      </w:r>
      <w:r w:rsidRPr="00D07601">
        <w:rPr>
          <w:rFonts w:cstheme="minorHAnsi"/>
          <w:sz w:val="24"/>
          <w:szCs w:val="24"/>
          <w:shd w:val="clear" w:color="auto" w:fill="FFFFFF"/>
        </w:rPr>
        <w:t>("free") license.</w:t>
      </w:r>
    </w:p>
    <w:p w:rsidR="005E0E76" w:rsidRPr="00E821A8" w:rsidRDefault="00D07601" w:rsidP="00D80EF7">
      <w:pPr>
        <w:pStyle w:val="Heading4"/>
        <w:rPr>
          <w:rFonts w:asciiTheme="minorHAnsi" w:hAnsiTheme="minorHAnsi" w:cstheme="minorHAnsi"/>
          <w:sz w:val="24"/>
          <w:szCs w:val="24"/>
        </w:rPr>
      </w:pPr>
      <w:bookmarkStart w:id="347" w:name="_Toc521150215"/>
      <w:bookmarkStart w:id="348" w:name="_Toc326241090"/>
      <w:bookmarkStart w:id="349" w:name="_Toc332351196"/>
      <w:r w:rsidRPr="00D07601">
        <w:rPr>
          <w:rFonts w:asciiTheme="minorHAnsi" w:hAnsiTheme="minorHAnsi" w:cstheme="minorHAnsi"/>
          <w:sz w:val="24"/>
          <w:szCs w:val="24"/>
        </w:rPr>
        <w:t>2.5.11 Applicable Standards</w:t>
      </w:r>
      <w:bookmarkEnd w:id="347"/>
      <w:bookmarkEnd w:id="348"/>
      <w:bookmarkEnd w:id="349"/>
    </w:p>
    <w:p w:rsidR="005E0E76" w:rsidRPr="00E821A8" w:rsidRDefault="00D07601" w:rsidP="005E0E76">
      <w:pPr>
        <w:rPr>
          <w:rFonts w:cstheme="minorHAnsi"/>
          <w:sz w:val="24"/>
          <w:szCs w:val="24"/>
        </w:rPr>
      </w:pPr>
      <w:r w:rsidRPr="00D07601">
        <w:rPr>
          <w:rFonts w:cstheme="minorHAnsi"/>
          <w:sz w:val="24"/>
          <w:szCs w:val="24"/>
        </w:rPr>
        <w:t>The system shall confront to the ISO 90003:2001 standard.</w:t>
      </w:r>
    </w:p>
    <w:p w:rsidR="005E0E76" w:rsidRPr="00E821A8" w:rsidRDefault="005E0E76" w:rsidP="005E0E76">
      <w:pPr>
        <w:rPr>
          <w:rFonts w:cstheme="minorHAnsi"/>
          <w:sz w:val="24"/>
          <w:szCs w:val="24"/>
        </w:rPr>
      </w:pPr>
    </w:p>
    <w:p w:rsidR="00C86435" w:rsidRPr="00E821A8" w:rsidRDefault="00C86435" w:rsidP="000F5919">
      <w:pPr>
        <w:ind w:left="720" w:firstLine="720"/>
        <w:jc w:val="both"/>
        <w:rPr>
          <w:rFonts w:cstheme="minorHAnsi"/>
          <w:sz w:val="24"/>
          <w:szCs w:val="24"/>
        </w:rPr>
      </w:pPr>
    </w:p>
    <w:p w:rsidR="00682754" w:rsidRPr="00E821A8" w:rsidRDefault="00D07601" w:rsidP="000F5919">
      <w:pPr>
        <w:pStyle w:val="Heading1"/>
        <w:numPr>
          <w:ilvl w:val="0"/>
          <w:numId w:val="2"/>
        </w:numPr>
        <w:tabs>
          <w:tab w:val="left" w:pos="709"/>
        </w:tabs>
        <w:ind w:left="0" w:firstLine="284"/>
        <w:jc w:val="both"/>
        <w:rPr>
          <w:rFonts w:asciiTheme="minorHAnsi" w:hAnsiTheme="minorHAnsi" w:cstheme="minorHAnsi"/>
          <w:sz w:val="24"/>
          <w:szCs w:val="24"/>
        </w:rPr>
      </w:pPr>
      <w:bookmarkStart w:id="350" w:name="_Toc332351197"/>
      <w:r w:rsidRPr="00D07601">
        <w:rPr>
          <w:rFonts w:asciiTheme="minorHAnsi" w:hAnsiTheme="minorHAnsi" w:cstheme="minorHAnsi"/>
          <w:sz w:val="24"/>
          <w:szCs w:val="24"/>
        </w:rPr>
        <w:t>Software Design Description</w:t>
      </w:r>
      <w:bookmarkEnd w:id="350"/>
    </w:p>
    <w:p w:rsidR="00F7285F" w:rsidRPr="00E821A8" w:rsidRDefault="00F7285F" w:rsidP="000F5919">
      <w:pPr>
        <w:jc w:val="both"/>
        <w:rPr>
          <w:rFonts w:cstheme="minorHAnsi"/>
          <w:sz w:val="24"/>
          <w:szCs w:val="24"/>
        </w:rPr>
      </w:pPr>
      <w:bookmarkStart w:id="351" w:name="_Toc290833648"/>
    </w:p>
    <w:p w:rsidR="003D7084" w:rsidRDefault="00D07601">
      <w:pPr>
        <w:pStyle w:val="Heading2"/>
        <w:numPr>
          <w:ilvl w:val="3"/>
          <w:numId w:val="39"/>
        </w:numPr>
        <w:ind w:left="450" w:hanging="450"/>
        <w:rPr>
          <w:rFonts w:asciiTheme="minorHAnsi" w:hAnsiTheme="minorHAnsi" w:cstheme="minorHAnsi"/>
          <w:sz w:val="24"/>
          <w:szCs w:val="24"/>
        </w:rPr>
      </w:pPr>
      <w:bookmarkStart w:id="352" w:name="_Toc327466299"/>
      <w:bookmarkStart w:id="353" w:name="_Toc332351198"/>
      <w:r w:rsidRPr="00D07601">
        <w:rPr>
          <w:rFonts w:asciiTheme="minorHAnsi" w:hAnsiTheme="minorHAnsi" w:cstheme="minorHAnsi"/>
          <w:sz w:val="24"/>
          <w:szCs w:val="24"/>
        </w:rPr>
        <w:t>Introduction</w:t>
      </w:r>
      <w:bookmarkEnd w:id="352"/>
      <w:bookmarkEnd w:id="353"/>
    </w:p>
    <w:p w:rsidR="003D7084" w:rsidRDefault="00D07601">
      <w:pPr>
        <w:pStyle w:val="Heading3"/>
        <w:rPr>
          <w:rFonts w:asciiTheme="minorHAnsi" w:hAnsiTheme="minorHAnsi" w:cstheme="minorHAnsi"/>
          <w:sz w:val="24"/>
          <w:szCs w:val="24"/>
        </w:rPr>
      </w:pPr>
      <w:bookmarkStart w:id="354" w:name="_Toc327466300"/>
      <w:bookmarkStart w:id="355" w:name="_Toc332351199"/>
      <w:r w:rsidRPr="00D07601">
        <w:rPr>
          <w:rFonts w:asciiTheme="minorHAnsi" w:hAnsiTheme="minorHAnsi" w:cstheme="minorHAnsi"/>
          <w:sz w:val="24"/>
          <w:szCs w:val="24"/>
        </w:rPr>
        <w:t>1.1 Purpose</w:t>
      </w:r>
      <w:bookmarkEnd w:id="354"/>
      <w:bookmarkEnd w:id="355"/>
    </w:p>
    <w:p w:rsidR="00771246" w:rsidRPr="00E821A8" w:rsidRDefault="00D07601" w:rsidP="00771246">
      <w:pPr>
        <w:pStyle w:val="Body"/>
        <w:rPr>
          <w:rFonts w:asciiTheme="minorHAnsi" w:hAnsiTheme="minorHAnsi" w:cstheme="minorHAnsi"/>
          <w:sz w:val="24"/>
          <w:szCs w:val="24"/>
        </w:rPr>
      </w:pPr>
      <w:r w:rsidRPr="00D07601">
        <w:rPr>
          <w:rFonts w:asciiTheme="minorHAnsi" w:hAnsiTheme="minorHAnsi" w:cstheme="minorHAnsi"/>
          <w:sz w:val="24"/>
          <w:szCs w:val="24"/>
        </w:rPr>
        <w:t xml:space="preserve">This document contains the detailed design </w:t>
      </w:r>
      <w:proofErr w:type="gramStart"/>
      <w:r w:rsidRPr="00D07601">
        <w:rPr>
          <w:rFonts w:asciiTheme="minorHAnsi" w:hAnsiTheme="minorHAnsi" w:cstheme="minorHAnsi"/>
          <w:sz w:val="24"/>
          <w:szCs w:val="24"/>
        </w:rPr>
        <w:t>for  to</w:t>
      </w:r>
      <w:proofErr w:type="gramEnd"/>
      <w:r w:rsidRPr="00D07601">
        <w:rPr>
          <w:rFonts w:asciiTheme="minorHAnsi" w:hAnsiTheme="minorHAnsi" w:cstheme="minorHAnsi"/>
          <w:sz w:val="24"/>
          <w:szCs w:val="24"/>
        </w:rPr>
        <w:t xml:space="preserve"> be developed  application on target platform. It defines, technically, how applications will operate. Developers will base on this document and corresponding SRS to conduct development plan, task assignment and implementation of the new application.</w:t>
      </w:r>
    </w:p>
    <w:p w:rsidR="003D7084" w:rsidRDefault="00D07601">
      <w:pPr>
        <w:pStyle w:val="Heading3"/>
        <w:rPr>
          <w:rFonts w:asciiTheme="minorHAnsi" w:hAnsiTheme="minorHAnsi" w:cstheme="minorHAnsi"/>
          <w:sz w:val="24"/>
          <w:szCs w:val="24"/>
        </w:rPr>
      </w:pPr>
      <w:bookmarkStart w:id="356" w:name="_Toc327466301"/>
      <w:bookmarkStart w:id="357" w:name="_Toc332351200"/>
      <w:r w:rsidRPr="00D07601">
        <w:rPr>
          <w:rFonts w:asciiTheme="minorHAnsi" w:hAnsiTheme="minorHAnsi" w:cstheme="minorHAnsi"/>
          <w:sz w:val="24"/>
          <w:szCs w:val="24"/>
        </w:rPr>
        <w:t>1.2 Scope</w:t>
      </w:r>
      <w:bookmarkEnd w:id="356"/>
      <w:bookmarkEnd w:id="357"/>
    </w:p>
    <w:p w:rsidR="00771246" w:rsidRPr="00E821A8" w:rsidRDefault="00D07601" w:rsidP="00771246">
      <w:pPr>
        <w:pStyle w:val="Body"/>
        <w:rPr>
          <w:rFonts w:asciiTheme="minorHAnsi" w:hAnsiTheme="minorHAnsi" w:cstheme="minorHAnsi"/>
          <w:sz w:val="24"/>
          <w:szCs w:val="24"/>
        </w:rPr>
      </w:pPr>
      <w:r w:rsidRPr="00D07601">
        <w:rPr>
          <w:rFonts w:asciiTheme="minorHAnsi" w:hAnsiTheme="minorHAnsi" w:cstheme="minorHAnsi"/>
          <w:sz w:val="24"/>
          <w:szCs w:val="24"/>
        </w:rPr>
        <w:t>This document is prepared for the application OOPMS in scope of the capstone project of FU K4B.</w:t>
      </w:r>
    </w:p>
    <w:p w:rsidR="003D7084" w:rsidRDefault="00D07601">
      <w:pPr>
        <w:pStyle w:val="Heading3"/>
        <w:rPr>
          <w:rFonts w:asciiTheme="minorHAnsi" w:hAnsiTheme="minorHAnsi" w:cstheme="minorHAnsi"/>
          <w:sz w:val="24"/>
          <w:szCs w:val="24"/>
        </w:rPr>
      </w:pPr>
      <w:bookmarkStart w:id="358" w:name="_Toc327466302"/>
      <w:bookmarkStart w:id="359" w:name="_Toc332351201"/>
      <w:r w:rsidRPr="00D07601">
        <w:rPr>
          <w:rFonts w:asciiTheme="minorHAnsi" w:hAnsiTheme="minorHAnsi" w:cstheme="minorHAnsi"/>
          <w:sz w:val="24"/>
          <w:szCs w:val="24"/>
        </w:rPr>
        <w:t>1.3 Intended Audiences and Document Organization</w:t>
      </w:r>
      <w:bookmarkEnd w:id="358"/>
      <w:bookmarkEnd w:id="359"/>
    </w:p>
    <w:p w:rsidR="00771246" w:rsidRPr="00E821A8" w:rsidRDefault="00D07601" w:rsidP="00771246">
      <w:pPr>
        <w:pStyle w:val="Body"/>
        <w:rPr>
          <w:rFonts w:asciiTheme="minorHAnsi" w:hAnsiTheme="minorHAnsi" w:cstheme="minorHAnsi"/>
          <w:sz w:val="24"/>
          <w:szCs w:val="24"/>
        </w:rPr>
      </w:pPr>
      <w:r w:rsidRPr="00D07601">
        <w:rPr>
          <w:rFonts w:asciiTheme="minorHAnsi" w:hAnsiTheme="minorHAnsi" w:cstheme="minorHAnsi"/>
          <w:sz w:val="24"/>
          <w:szCs w:val="24"/>
        </w:rPr>
        <w:t>This document is intended for:</w:t>
      </w:r>
    </w:p>
    <w:p w:rsidR="00771246" w:rsidRPr="00E821A8" w:rsidRDefault="00D07601" w:rsidP="00771246">
      <w:pPr>
        <w:pStyle w:val="BulletList1"/>
        <w:rPr>
          <w:rFonts w:asciiTheme="minorHAnsi" w:hAnsiTheme="minorHAnsi" w:cstheme="minorHAnsi"/>
          <w:sz w:val="24"/>
          <w:szCs w:val="24"/>
        </w:rPr>
      </w:pPr>
      <w:r w:rsidRPr="00D07601">
        <w:rPr>
          <w:rFonts w:asciiTheme="minorHAnsi" w:hAnsiTheme="minorHAnsi" w:cstheme="minorHAnsi"/>
          <w:sz w:val="24"/>
          <w:szCs w:val="24"/>
        </w:rPr>
        <w:t>Development team: Developers and Testers</w:t>
      </w:r>
    </w:p>
    <w:p w:rsidR="00771246" w:rsidRPr="00E821A8" w:rsidRDefault="00D07601" w:rsidP="00771246">
      <w:pPr>
        <w:pStyle w:val="BulletList1"/>
        <w:rPr>
          <w:rFonts w:asciiTheme="minorHAnsi" w:hAnsiTheme="minorHAnsi" w:cstheme="minorHAnsi"/>
          <w:sz w:val="24"/>
          <w:szCs w:val="24"/>
        </w:rPr>
      </w:pPr>
      <w:r w:rsidRPr="00D07601">
        <w:rPr>
          <w:rFonts w:asciiTheme="minorHAnsi" w:hAnsiTheme="minorHAnsi" w:cstheme="minorHAnsi"/>
          <w:sz w:val="24"/>
          <w:szCs w:val="24"/>
        </w:rPr>
        <w:lastRenderedPageBreak/>
        <w:t>Rollout Technical Team: Responsible for deploying applications to UAT and Production environments.</w:t>
      </w:r>
    </w:p>
    <w:p w:rsidR="00771246" w:rsidRPr="00E821A8" w:rsidRDefault="00D07601" w:rsidP="00771246">
      <w:pPr>
        <w:pStyle w:val="BulletList1"/>
        <w:rPr>
          <w:rFonts w:asciiTheme="minorHAnsi" w:hAnsiTheme="minorHAnsi" w:cstheme="minorHAnsi"/>
          <w:sz w:val="24"/>
          <w:szCs w:val="24"/>
        </w:rPr>
      </w:pPr>
      <w:r w:rsidRPr="00D07601">
        <w:rPr>
          <w:rFonts w:asciiTheme="minorHAnsi" w:hAnsiTheme="minorHAnsi" w:cstheme="minorHAnsi"/>
          <w:sz w:val="24"/>
          <w:szCs w:val="24"/>
        </w:rPr>
        <w:t>Customer Representatives: Responsible to review &amp; approve the document.</w:t>
      </w:r>
    </w:p>
    <w:p w:rsidR="00771246" w:rsidRPr="00E821A8" w:rsidRDefault="00D07601" w:rsidP="00771246">
      <w:pPr>
        <w:pStyle w:val="Body"/>
        <w:rPr>
          <w:rFonts w:asciiTheme="minorHAnsi" w:hAnsiTheme="minorHAnsi" w:cstheme="minorHAnsi"/>
          <w:sz w:val="24"/>
          <w:szCs w:val="24"/>
        </w:rPr>
      </w:pPr>
      <w:r w:rsidRPr="00D07601">
        <w:rPr>
          <w:rFonts w:asciiTheme="minorHAnsi" w:hAnsiTheme="minorHAnsi" w:cstheme="minorHAnsi"/>
          <w:sz w:val="24"/>
          <w:szCs w:val="24"/>
        </w:rPr>
        <w:t>Below are main sections of the document:</w:t>
      </w:r>
    </w:p>
    <w:p w:rsidR="00771246" w:rsidRPr="00E821A8" w:rsidRDefault="00D07601" w:rsidP="00771246">
      <w:pPr>
        <w:pStyle w:val="BulletList1"/>
        <w:rPr>
          <w:rFonts w:asciiTheme="minorHAnsi" w:hAnsiTheme="minorHAnsi" w:cstheme="minorHAnsi"/>
          <w:sz w:val="24"/>
          <w:szCs w:val="24"/>
        </w:rPr>
      </w:pPr>
      <w:r w:rsidRPr="00D07601">
        <w:rPr>
          <w:rFonts w:asciiTheme="minorHAnsi" w:hAnsiTheme="minorHAnsi" w:cstheme="minorHAnsi"/>
          <w:b/>
          <w:sz w:val="24"/>
          <w:szCs w:val="24"/>
        </w:rPr>
        <w:t xml:space="preserve">Introduction </w:t>
      </w:r>
      <w:r w:rsidRPr="00D07601">
        <w:rPr>
          <w:rFonts w:asciiTheme="minorHAnsi" w:hAnsiTheme="minorHAnsi" w:cstheme="minorHAnsi"/>
          <w:sz w:val="24"/>
          <w:szCs w:val="24"/>
        </w:rPr>
        <w:t xml:space="preserve">: This section describes the general introduction of this document </w:t>
      </w:r>
    </w:p>
    <w:p w:rsidR="00771246" w:rsidRPr="00E821A8" w:rsidRDefault="00D07601" w:rsidP="00771246">
      <w:pPr>
        <w:pStyle w:val="BulletList1"/>
        <w:rPr>
          <w:rFonts w:asciiTheme="minorHAnsi" w:hAnsiTheme="minorHAnsi" w:cstheme="minorHAnsi"/>
          <w:sz w:val="24"/>
          <w:szCs w:val="24"/>
        </w:rPr>
      </w:pPr>
      <w:r w:rsidRPr="00D07601">
        <w:rPr>
          <w:rFonts w:asciiTheme="minorHAnsi" w:hAnsiTheme="minorHAnsi" w:cstheme="minorHAnsi"/>
          <w:b/>
          <w:sz w:val="24"/>
          <w:szCs w:val="24"/>
        </w:rPr>
        <w:t xml:space="preserve">Architecture </w:t>
      </w:r>
      <w:proofErr w:type="gramStart"/>
      <w:r w:rsidRPr="00D07601">
        <w:rPr>
          <w:rFonts w:asciiTheme="minorHAnsi" w:hAnsiTheme="minorHAnsi" w:cstheme="minorHAnsi"/>
          <w:b/>
          <w:sz w:val="24"/>
          <w:szCs w:val="24"/>
        </w:rPr>
        <w:t>Design :</w:t>
      </w:r>
      <w:r w:rsidRPr="00D07601">
        <w:rPr>
          <w:rFonts w:asciiTheme="minorHAnsi" w:hAnsiTheme="minorHAnsi" w:cstheme="minorHAnsi"/>
          <w:sz w:val="24"/>
          <w:szCs w:val="24"/>
        </w:rPr>
        <w:t>This</w:t>
      </w:r>
      <w:proofErr w:type="gramEnd"/>
      <w:r w:rsidRPr="00D07601">
        <w:rPr>
          <w:rFonts w:asciiTheme="minorHAnsi" w:hAnsiTheme="minorHAnsi" w:cstheme="minorHAnsi"/>
          <w:sz w:val="24"/>
          <w:szCs w:val="24"/>
        </w:rPr>
        <w:t xml:space="preserve"> section describes the high-level technical assessments and decisions for the  application.</w:t>
      </w:r>
    </w:p>
    <w:p w:rsidR="00771246" w:rsidRPr="00E821A8" w:rsidRDefault="00D07601" w:rsidP="00771246">
      <w:pPr>
        <w:pStyle w:val="BulletList1"/>
        <w:rPr>
          <w:rFonts w:asciiTheme="minorHAnsi" w:hAnsiTheme="minorHAnsi" w:cstheme="minorHAnsi"/>
          <w:sz w:val="24"/>
          <w:szCs w:val="24"/>
        </w:rPr>
      </w:pPr>
      <w:r w:rsidRPr="00D07601">
        <w:rPr>
          <w:rFonts w:asciiTheme="minorHAnsi" w:hAnsiTheme="minorHAnsi" w:cstheme="minorHAnsi"/>
          <w:b/>
          <w:sz w:val="24"/>
          <w:szCs w:val="24"/>
        </w:rPr>
        <w:t xml:space="preserve">Technical </w:t>
      </w:r>
      <w:proofErr w:type="gramStart"/>
      <w:r w:rsidRPr="00D07601">
        <w:rPr>
          <w:rFonts w:asciiTheme="minorHAnsi" w:hAnsiTheme="minorHAnsi" w:cstheme="minorHAnsi"/>
          <w:b/>
          <w:sz w:val="24"/>
          <w:szCs w:val="24"/>
        </w:rPr>
        <w:t>Solutions :</w:t>
      </w:r>
      <w:r w:rsidRPr="00D07601">
        <w:rPr>
          <w:rFonts w:asciiTheme="minorHAnsi" w:hAnsiTheme="minorHAnsi" w:cstheme="minorHAnsi"/>
          <w:sz w:val="24"/>
          <w:szCs w:val="24"/>
        </w:rPr>
        <w:t>This</w:t>
      </w:r>
      <w:proofErr w:type="gramEnd"/>
      <w:r w:rsidRPr="00D07601">
        <w:rPr>
          <w:rFonts w:asciiTheme="minorHAnsi" w:hAnsiTheme="minorHAnsi" w:cstheme="minorHAnsi"/>
          <w:sz w:val="24"/>
          <w:szCs w:val="24"/>
        </w:rPr>
        <w:t xml:space="preserve"> section describes mechanism used in the project.</w:t>
      </w:r>
    </w:p>
    <w:p w:rsidR="00771246" w:rsidRPr="00E821A8" w:rsidRDefault="00D07601" w:rsidP="00771246">
      <w:pPr>
        <w:pStyle w:val="BulletList1"/>
        <w:rPr>
          <w:rFonts w:asciiTheme="minorHAnsi" w:hAnsiTheme="minorHAnsi" w:cstheme="minorHAnsi"/>
          <w:sz w:val="24"/>
          <w:szCs w:val="24"/>
        </w:rPr>
      </w:pPr>
      <w:r w:rsidRPr="00D07601">
        <w:rPr>
          <w:rFonts w:asciiTheme="minorHAnsi" w:hAnsiTheme="minorHAnsi" w:cstheme="minorHAnsi"/>
          <w:b/>
          <w:sz w:val="24"/>
          <w:szCs w:val="24"/>
        </w:rPr>
        <w:t>Database Design</w:t>
      </w:r>
      <w:r w:rsidRPr="00D07601">
        <w:rPr>
          <w:rFonts w:asciiTheme="minorHAnsi" w:hAnsiTheme="minorHAnsi" w:cstheme="minorHAnsi"/>
          <w:sz w:val="24"/>
          <w:szCs w:val="24"/>
        </w:rPr>
        <w:t xml:space="preserve">: </w:t>
      </w:r>
      <w:bookmarkStart w:id="360" w:name="OLE_LINK5"/>
      <w:bookmarkStart w:id="361" w:name="OLE_LINK6"/>
      <w:r w:rsidRPr="00D07601">
        <w:rPr>
          <w:rFonts w:asciiTheme="minorHAnsi" w:hAnsiTheme="minorHAnsi" w:cstheme="minorHAnsi"/>
          <w:sz w:val="24"/>
          <w:szCs w:val="24"/>
        </w:rPr>
        <w:t xml:space="preserve">This section </w:t>
      </w:r>
      <w:proofErr w:type="spellStart"/>
      <w:r w:rsidRPr="00D07601">
        <w:rPr>
          <w:rFonts w:asciiTheme="minorHAnsi" w:hAnsiTheme="minorHAnsi" w:cstheme="minorHAnsi"/>
          <w:sz w:val="24"/>
          <w:szCs w:val="24"/>
        </w:rPr>
        <w:t>describesin</w:t>
      </w:r>
      <w:proofErr w:type="spellEnd"/>
      <w:r w:rsidRPr="00D07601">
        <w:rPr>
          <w:rFonts w:asciiTheme="minorHAnsi" w:hAnsiTheme="minorHAnsi" w:cstheme="minorHAnsi"/>
          <w:sz w:val="24"/>
          <w:szCs w:val="24"/>
        </w:rPr>
        <w:t xml:space="preserve"> detail how </w:t>
      </w:r>
      <w:bookmarkEnd w:id="360"/>
      <w:bookmarkEnd w:id="361"/>
      <w:r w:rsidRPr="00D07601">
        <w:rPr>
          <w:rFonts w:asciiTheme="minorHAnsi" w:hAnsiTheme="minorHAnsi" w:cstheme="minorHAnsi"/>
          <w:sz w:val="24"/>
          <w:szCs w:val="24"/>
        </w:rPr>
        <w:t>data is structured and manipulated in this application.</w:t>
      </w:r>
    </w:p>
    <w:p w:rsidR="00771246" w:rsidRPr="00E821A8" w:rsidRDefault="00D07601" w:rsidP="00771246">
      <w:pPr>
        <w:pStyle w:val="BulletList1"/>
        <w:rPr>
          <w:rFonts w:asciiTheme="minorHAnsi" w:hAnsiTheme="minorHAnsi" w:cstheme="minorHAnsi"/>
          <w:b/>
          <w:sz w:val="24"/>
          <w:szCs w:val="24"/>
        </w:rPr>
      </w:pPr>
      <w:r w:rsidRPr="00D07601">
        <w:rPr>
          <w:rFonts w:asciiTheme="minorHAnsi" w:hAnsiTheme="minorHAnsi" w:cstheme="minorHAnsi"/>
          <w:b/>
          <w:sz w:val="24"/>
          <w:szCs w:val="24"/>
        </w:rPr>
        <w:t xml:space="preserve">CRC Card Model: </w:t>
      </w:r>
      <w:r w:rsidRPr="00D07601">
        <w:rPr>
          <w:rFonts w:asciiTheme="minorHAnsi" w:hAnsiTheme="minorHAnsi" w:cstheme="minorHAnsi"/>
          <w:sz w:val="24"/>
          <w:szCs w:val="24"/>
        </w:rPr>
        <w:t>This is to describe modules’ responsibilities and its cooperators.</w:t>
      </w:r>
    </w:p>
    <w:p w:rsidR="00771246" w:rsidRPr="00E821A8" w:rsidRDefault="00D07601" w:rsidP="00771246">
      <w:pPr>
        <w:pStyle w:val="BulletList1"/>
        <w:rPr>
          <w:rFonts w:asciiTheme="minorHAnsi" w:hAnsiTheme="minorHAnsi" w:cstheme="minorHAnsi"/>
          <w:sz w:val="24"/>
          <w:szCs w:val="24"/>
        </w:rPr>
      </w:pPr>
      <w:r w:rsidRPr="00D07601">
        <w:rPr>
          <w:rFonts w:asciiTheme="minorHAnsi" w:hAnsiTheme="minorHAnsi" w:cstheme="minorHAnsi"/>
          <w:b/>
          <w:sz w:val="24"/>
          <w:szCs w:val="24"/>
        </w:rPr>
        <w:t>Application Security</w:t>
      </w:r>
      <w:r w:rsidRPr="00D07601">
        <w:rPr>
          <w:rFonts w:asciiTheme="minorHAnsi" w:hAnsiTheme="minorHAnsi" w:cstheme="minorHAnsi"/>
          <w:sz w:val="24"/>
          <w:szCs w:val="24"/>
        </w:rPr>
        <w:t xml:space="preserve">: This section </w:t>
      </w:r>
      <w:proofErr w:type="spellStart"/>
      <w:r w:rsidRPr="00D07601">
        <w:rPr>
          <w:rFonts w:asciiTheme="minorHAnsi" w:hAnsiTheme="minorHAnsi" w:cstheme="minorHAnsi"/>
          <w:sz w:val="24"/>
          <w:szCs w:val="24"/>
        </w:rPr>
        <w:t>describles</w:t>
      </w:r>
      <w:proofErr w:type="spellEnd"/>
      <w:r w:rsidRPr="00D07601">
        <w:rPr>
          <w:rFonts w:asciiTheme="minorHAnsi" w:hAnsiTheme="minorHAnsi" w:cstheme="minorHAnsi"/>
          <w:sz w:val="24"/>
          <w:szCs w:val="24"/>
        </w:rPr>
        <w:t xml:space="preserve"> security matrix in detail</w:t>
      </w:r>
    </w:p>
    <w:p w:rsidR="00771246" w:rsidRPr="00E821A8" w:rsidRDefault="00D07601" w:rsidP="00771246">
      <w:pPr>
        <w:pStyle w:val="BulletList1"/>
        <w:rPr>
          <w:rFonts w:asciiTheme="minorHAnsi" w:hAnsiTheme="minorHAnsi" w:cstheme="minorHAnsi"/>
          <w:sz w:val="24"/>
          <w:szCs w:val="24"/>
        </w:rPr>
      </w:pPr>
      <w:r w:rsidRPr="00D07601">
        <w:rPr>
          <w:rFonts w:asciiTheme="minorHAnsi" w:hAnsiTheme="minorHAnsi" w:cstheme="minorHAnsi"/>
          <w:b/>
          <w:sz w:val="24"/>
          <w:szCs w:val="24"/>
        </w:rPr>
        <w:t>Detail Function Design</w:t>
      </w:r>
      <w:r w:rsidRPr="00D07601">
        <w:rPr>
          <w:rFonts w:asciiTheme="minorHAnsi" w:hAnsiTheme="minorHAnsi" w:cstheme="minorHAnsi"/>
          <w:sz w:val="24"/>
          <w:szCs w:val="24"/>
        </w:rPr>
        <w:t>: This section describe in detail how features are developed and work.</w:t>
      </w:r>
    </w:p>
    <w:p w:rsidR="00771246" w:rsidRPr="00E821A8" w:rsidRDefault="00D07601" w:rsidP="00771246">
      <w:pPr>
        <w:pStyle w:val="BulletList1"/>
        <w:rPr>
          <w:rFonts w:asciiTheme="minorHAnsi" w:hAnsiTheme="minorHAnsi" w:cstheme="minorHAnsi"/>
          <w:b/>
          <w:sz w:val="24"/>
          <w:szCs w:val="24"/>
        </w:rPr>
      </w:pPr>
      <w:r w:rsidRPr="00D07601">
        <w:rPr>
          <w:rFonts w:asciiTheme="minorHAnsi" w:hAnsiTheme="minorHAnsi" w:cstheme="minorHAnsi"/>
          <w:b/>
          <w:sz w:val="24"/>
          <w:szCs w:val="24"/>
        </w:rPr>
        <w:t xml:space="preserve">Interface Design: </w:t>
      </w:r>
      <w:r w:rsidRPr="00D07601">
        <w:rPr>
          <w:rFonts w:asciiTheme="minorHAnsi" w:hAnsiTheme="minorHAnsi" w:cstheme="minorHAnsi"/>
          <w:sz w:val="24"/>
          <w:szCs w:val="24"/>
        </w:rPr>
        <w:t xml:space="preserve">This section </w:t>
      </w:r>
      <w:proofErr w:type="spellStart"/>
      <w:r w:rsidRPr="00D07601">
        <w:rPr>
          <w:rFonts w:asciiTheme="minorHAnsi" w:hAnsiTheme="minorHAnsi" w:cstheme="minorHAnsi"/>
          <w:sz w:val="24"/>
          <w:szCs w:val="24"/>
        </w:rPr>
        <w:t>describesin</w:t>
      </w:r>
      <w:proofErr w:type="spellEnd"/>
      <w:r w:rsidRPr="00D07601">
        <w:rPr>
          <w:rFonts w:asciiTheme="minorHAnsi" w:hAnsiTheme="minorHAnsi" w:cstheme="minorHAnsi"/>
          <w:sz w:val="24"/>
          <w:szCs w:val="24"/>
        </w:rPr>
        <w:t xml:space="preserve"> detail </w:t>
      </w:r>
      <w:proofErr w:type="gramStart"/>
      <w:r w:rsidRPr="00D07601">
        <w:rPr>
          <w:rFonts w:asciiTheme="minorHAnsi" w:hAnsiTheme="minorHAnsi" w:cstheme="minorHAnsi"/>
          <w:sz w:val="24"/>
          <w:szCs w:val="24"/>
        </w:rPr>
        <w:t>how  UI</w:t>
      </w:r>
      <w:proofErr w:type="gramEnd"/>
      <w:r w:rsidRPr="00D07601">
        <w:rPr>
          <w:rFonts w:asciiTheme="minorHAnsi" w:hAnsiTheme="minorHAnsi" w:cstheme="minorHAnsi"/>
          <w:sz w:val="24"/>
          <w:szCs w:val="24"/>
        </w:rPr>
        <w:t xml:space="preserve"> is designed  in general ( layout , theme ).</w:t>
      </w:r>
    </w:p>
    <w:p w:rsidR="00771246" w:rsidRPr="00E821A8" w:rsidRDefault="00D07601" w:rsidP="00771246">
      <w:pPr>
        <w:pStyle w:val="BulletList1"/>
        <w:rPr>
          <w:rFonts w:asciiTheme="minorHAnsi" w:hAnsiTheme="minorHAnsi" w:cstheme="minorHAnsi"/>
          <w:b/>
          <w:sz w:val="24"/>
          <w:szCs w:val="24"/>
        </w:rPr>
      </w:pPr>
      <w:r w:rsidRPr="00D07601">
        <w:rPr>
          <w:rFonts w:asciiTheme="minorHAnsi" w:hAnsiTheme="minorHAnsi" w:cstheme="minorHAnsi"/>
          <w:b/>
          <w:sz w:val="24"/>
          <w:szCs w:val="24"/>
        </w:rPr>
        <w:t xml:space="preserve">Configuration: </w:t>
      </w:r>
      <w:r w:rsidRPr="00D07601">
        <w:rPr>
          <w:rFonts w:asciiTheme="minorHAnsi" w:hAnsiTheme="minorHAnsi" w:cstheme="minorHAnsi"/>
          <w:sz w:val="24"/>
          <w:szCs w:val="24"/>
        </w:rPr>
        <w:t>This section describes all configuration needed for the application to function properly.</w:t>
      </w:r>
    </w:p>
    <w:p w:rsidR="00771246" w:rsidRPr="00E821A8" w:rsidRDefault="00D07601" w:rsidP="00771246">
      <w:pPr>
        <w:pStyle w:val="BulletList1"/>
        <w:rPr>
          <w:rFonts w:asciiTheme="minorHAnsi" w:hAnsiTheme="minorHAnsi" w:cstheme="minorHAnsi"/>
          <w:b/>
          <w:sz w:val="24"/>
          <w:szCs w:val="24"/>
        </w:rPr>
      </w:pPr>
      <w:r w:rsidRPr="00D07601">
        <w:rPr>
          <w:rFonts w:asciiTheme="minorHAnsi" w:hAnsiTheme="minorHAnsi" w:cstheme="minorHAnsi"/>
          <w:b/>
          <w:sz w:val="24"/>
          <w:szCs w:val="24"/>
        </w:rPr>
        <w:t>Packaging and Deployment:</w:t>
      </w:r>
      <w:r w:rsidRPr="00D07601">
        <w:rPr>
          <w:rFonts w:asciiTheme="minorHAnsi" w:hAnsiTheme="minorHAnsi" w:cstheme="minorHAnsi"/>
          <w:sz w:val="24"/>
          <w:szCs w:val="24"/>
        </w:rPr>
        <w:t xml:space="preserve"> This section </w:t>
      </w:r>
      <w:proofErr w:type="spellStart"/>
      <w:r w:rsidRPr="00D07601">
        <w:rPr>
          <w:rFonts w:asciiTheme="minorHAnsi" w:hAnsiTheme="minorHAnsi" w:cstheme="minorHAnsi"/>
          <w:sz w:val="24"/>
          <w:szCs w:val="24"/>
        </w:rPr>
        <w:t>describles</w:t>
      </w:r>
      <w:proofErr w:type="spellEnd"/>
      <w:r w:rsidRPr="00D07601">
        <w:rPr>
          <w:rFonts w:asciiTheme="minorHAnsi" w:hAnsiTheme="minorHAnsi" w:cstheme="minorHAnsi"/>
          <w:sz w:val="24"/>
          <w:szCs w:val="24"/>
        </w:rPr>
        <w:t xml:space="preserve"> how applications could be packaged and deployed.</w:t>
      </w:r>
    </w:p>
    <w:p w:rsidR="00771246" w:rsidRPr="00E821A8" w:rsidRDefault="00D07601" w:rsidP="00771246">
      <w:pPr>
        <w:pStyle w:val="BulletList1"/>
        <w:rPr>
          <w:rFonts w:asciiTheme="minorHAnsi" w:hAnsiTheme="minorHAnsi" w:cstheme="minorHAnsi"/>
          <w:sz w:val="24"/>
          <w:szCs w:val="24"/>
        </w:rPr>
      </w:pPr>
      <w:proofErr w:type="spellStart"/>
      <w:r w:rsidRPr="00D07601">
        <w:rPr>
          <w:rFonts w:asciiTheme="minorHAnsi" w:hAnsiTheme="minorHAnsi" w:cstheme="minorHAnsi"/>
          <w:caps/>
          <w:sz w:val="24"/>
          <w:szCs w:val="24"/>
        </w:rPr>
        <w:t>Note</w:t>
      </w:r>
      <w:proofErr w:type="gramStart"/>
      <w:r w:rsidRPr="00D07601">
        <w:rPr>
          <w:rFonts w:asciiTheme="minorHAnsi" w:hAnsiTheme="minorHAnsi" w:cstheme="minorHAnsi"/>
          <w:caps/>
          <w:sz w:val="24"/>
          <w:szCs w:val="24"/>
        </w:rPr>
        <w:t>:</w:t>
      </w:r>
      <w:r w:rsidRPr="00D07601">
        <w:rPr>
          <w:rFonts w:asciiTheme="minorHAnsi" w:hAnsiTheme="minorHAnsi" w:cstheme="minorHAnsi"/>
          <w:sz w:val="24"/>
          <w:szCs w:val="24"/>
        </w:rPr>
        <w:t>Please</w:t>
      </w:r>
      <w:proofErr w:type="spellEnd"/>
      <w:proofErr w:type="gramEnd"/>
      <w:r w:rsidRPr="00D07601">
        <w:rPr>
          <w:rFonts w:asciiTheme="minorHAnsi" w:hAnsiTheme="minorHAnsi" w:cstheme="minorHAnsi"/>
          <w:sz w:val="24"/>
          <w:szCs w:val="24"/>
        </w:rPr>
        <w:t xml:space="preserve"> refer section 1.4 for all acronyms and abbreviations you may encounter within this document.</w:t>
      </w:r>
    </w:p>
    <w:p w:rsidR="003D7084" w:rsidRDefault="00D07601">
      <w:pPr>
        <w:pStyle w:val="Heading3"/>
        <w:rPr>
          <w:rFonts w:asciiTheme="minorHAnsi" w:hAnsiTheme="minorHAnsi" w:cstheme="minorHAnsi"/>
          <w:sz w:val="24"/>
          <w:szCs w:val="24"/>
        </w:rPr>
      </w:pPr>
      <w:bookmarkStart w:id="362" w:name="_Toc327466303"/>
      <w:bookmarkStart w:id="363" w:name="_Toc332351202"/>
      <w:bookmarkStart w:id="364" w:name="_Toc294724807"/>
      <w:r w:rsidRPr="00D07601">
        <w:rPr>
          <w:rFonts w:asciiTheme="minorHAnsi" w:hAnsiTheme="minorHAnsi" w:cstheme="minorHAnsi"/>
          <w:sz w:val="24"/>
          <w:szCs w:val="24"/>
        </w:rPr>
        <w:t>1.4 Acronyms and Abbreviations</w:t>
      </w:r>
      <w:bookmarkEnd w:id="362"/>
      <w:bookmarkEnd w:id="363"/>
      <w:bookmarkEnd w:id="364"/>
    </w:p>
    <w:tbl>
      <w:tblPr>
        <w:tblW w:w="8895" w:type="dxa"/>
        <w:tblInd w:w="25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Look w:val="0000"/>
      </w:tblPr>
      <w:tblGrid>
        <w:gridCol w:w="851"/>
        <w:gridCol w:w="1842"/>
        <w:gridCol w:w="6202"/>
      </w:tblGrid>
      <w:tr w:rsidR="00771246" w:rsidRPr="00E821A8" w:rsidTr="00227BA2">
        <w:tc>
          <w:tcPr>
            <w:tcW w:w="851" w:type="dxa"/>
            <w:shd w:val="clear" w:color="auto" w:fill="E6E6E6"/>
          </w:tcPr>
          <w:p w:rsidR="00771246" w:rsidRPr="00E821A8" w:rsidRDefault="00D07601" w:rsidP="00227BA2">
            <w:pPr>
              <w:pStyle w:val="HeadingLv1"/>
              <w:rPr>
                <w:rFonts w:asciiTheme="minorHAnsi" w:hAnsiTheme="minorHAnsi" w:cstheme="minorHAnsi"/>
                <w:sz w:val="24"/>
              </w:rPr>
            </w:pPr>
            <w:r w:rsidRPr="00D07601">
              <w:rPr>
                <w:rFonts w:asciiTheme="minorHAnsi" w:hAnsiTheme="minorHAnsi" w:cstheme="minorHAnsi"/>
                <w:sz w:val="24"/>
              </w:rPr>
              <w:t>#</w:t>
            </w:r>
          </w:p>
        </w:tc>
        <w:tc>
          <w:tcPr>
            <w:tcW w:w="1842" w:type="dxa"/>
            <w:shd w:val="clear" w:color="auto" w:fill="E6E6E6"/>
          </w:tcPr>
          <w:p w:rsidR="00771246" w:rsidRPr="00E821A8" w:rsidRDefault="00D07601" w:rsidP="00227BA2">
            <w:pPr>
              <w:pStyle w:val="HeadingLv1"/>
              <w:rPr>
                <w:rFonts w:asciiTheme="minorHAnsi" w:hAnsiTheme="minorHAnsi" w:cstheme="minorHAnsi"/>
                <w:sz w:val="24"/>
              </w:rPr>
            </w:pPr>
            <w:r w:rsidRPr="00D07601">
              <w:rPr>
                <w:rFonts w:asciiTheme="minorHAnsi" w:hAnsiTheme="minorHAnsi" w:cstheme="minorHAnsi"/>
                <w:sz w:val="24"/>
              </w:rPr>
              <w:t>Item</w:t>
            </w:r>
          </w:p>
        </w:tc>
        <w:tc>
          <w:tcPr>
            <w:tcW w:w="6202" w:type="dxa"/>
            <w:shd w:val="clear" w:color="auto" w:fill="E6E6E6"/>
          </w:tcPr>
          <w:p w:rsidR="00771246" w:rsidRPr="00E821A8" w:rsidRDefault="00D07601" w:rsidP="00227BA2">
            <w:pPr>
              <w:pStyle w:val="HeadingLv1"/>
              <w:rPr>
                <w:rFonts w:asciiTheme="minorHAnsi" w:hAnsiTheme="minorHAnsi" w:cstheme="minorHAnsi"/>
                <w:sz w:val="24"/>
              </w:rPr>
            </w:pPr>
            <w:r w:rsidRPr="00D07601">
              <w:rPr>
                <w:rFonts w:asciiTheme="minorHAnsi" w:hAnsiTheme="minorHAnsi" w:cstheme="minorHAnsi"/>
                <w:sz w:val="24"/>
              </w:rPr>
              <w:t>Description</w:t>
            </w:r>
          </w:p>
        </w:tc>
      </w:tr>
      <w:tr w:rsidR="00771246" w:rsidRPr="00E821A8" w:rsidTr="00227BA2">
        <w:tc>
          <w:tcPr>
            <w:tcW w:w="851" w:type="dxa"/>
          </w:tcPr>
          <w:p w:rsidR="00771246" w:rsidRPr="00E821A8" w:rsidRDefault="00D07601" w:rsidP="00227BA2">
            <w:pPr>
              <w:ind w:left="110"/>
              <w:rPr>
                <w:rFonts w:cstheme="minorHAnsi"/>
                <w:sz w:val="24"/>
                <w:szCs w:val="24"/>
              </w:rPr>
            </w:pPr>
            <w:r w:rsidRPr="00D07601">
              <w:rPr>
                <w:rFonts w:cstheme="minorHAnsi"/>
                <w:sz w:val="24"/>
                <w:szCs w:val="24"/>
              </w:rPr>
              <w:t>1</w:t>
            </w:r>
          </w:p>
        </w:tc>
        <w:tc>
          <w:tcPr>
            <w:tcW w:w="1842" w:type="dxa"/>
          </w:tcPr>
          <w:p w:rsidR="00771246" w:rsidRPr="00E821A8" w:rsidRDefault="00D07601" w:rsidP="00227BA2">
            <w:pPr>
              <w:shd w:val="clear" w:color="FFFFCC" w:fill="FFFFFF"/>
              <w:spacing w:before="100" w:beforeAutospacing="1" w:after="100" w:afterAutospacing="1" w:line="240" w:lineRule="auto"/>
              <w:ind w:left="110"/>
              <w:rPr>
                <w:rFonts w:cstheme="minorHAnsi"/>
                <w:sz w:val="24"/>
                <w:szCs w:val="24"/>
              </w:rPr>
            </w:pPr>
            <w:r w:rsidRPr="00D07601">
              <w:rPr>
                <w:rFonts w:cstheme="minorHAnsi"/>
                <w:sz w:val="24"/>
                <w:szCs w:val="24"/>
              </w:rPr>
              <w:t>ASP</w:t>
            </w:r>
          </w:p>
        </w:tc>
        <w:tc>
          <w:tcPr>
            <w:tcW w:w="6202" w:type="dxa"/>
          </w:tcPr>
          <w:p w:rsidR="00771246" w:rsidRPr="00E821A8" w:rsidRDefault="00D07601" w:rsidP="00227BA2">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ActiveX Server Page</w:t>
            </w:r>
          </w:p>
        </w:tc>
      </w:tr>
      <w:tr w:rsidR="00771246" w:rsidRPr="00E821A8" w:rsidTr="00227BA2">
        <w:tc>
          <w:tcPr>
            <w:tcW w:w="851" w:type="dxa"/>
          </w:tcPr>
          <w:p w:rsidR="00771246" w:rsidRPr="00E821A8" w:rsidRDefault="00D07601" w:rsidP="00227BA2">
            <w:pPr>
              <w:shd w:val="clear" w:color="FFFFCC" w:fill="FFFFFF"/>
              <w:spacing w:before="100" w:beforeAutospacing="1" w:after="100" w:afterAutospacing="1" w:line="240" w:lineRule="auto"/>
              <w:ind w:left="110"/>
              <w:rPr>
                <w:rFonts w:cstheme="minorHAnsi"/>
                <w:sz w:val="24"/>
                <w:szCs w:val="24"/>
              </w:rPr>
            </w:pPr>
            <w:r w:rsidRPr="00D07601">
              <w:rPr>
                <w:rFonts w:cstheme="minorHAnsi"/>
                <w:sz w:val="24"/>
                <w:szCs w:val="24"/>
              </w:rPr>
              <w:t>2</w:t>
            </w:r>
          </w:p>
        </w:tc>
        <w:tc>
          <w:tcPr>
            <w:tcW w:w="1842" w:type="dxa"/>
          </w:tcPr>
          <w:p w:rsidR="00771246" w:rsidRPr="00E821A8" w:rsidRDefault="00D07601" w:rsidP="00227BA2">
            <w:pPr>
              <w:shd w:val="clear" w:color="FFFFCC" w:fill="FFFFFF"/>
              <w:spacing w:before="100" w:beforeAutospacing="1" w:after="100" w:afterAutospacing="1" w:line="240" w:lineRule="auto"/>
              <w:ind w:left="110"/>
              <w:rPr>
                <w:rFonts w:cstheme="minorHAnsi"/>
                <w:sz w:val="24"/>
                <w:szCs w:val="24"/>
              </w:rPr>
            </w:pPr>
            <w:r w:rsidRPr="00D07601">
              <w:rPr>
                <w:rFonts w:cstheme="minorHAnsi"/>
                <w:sz w:val="24"/>
                <w:szCs w:val="24"/>
              </w:rPr>
              <w:t>JVM</w:t>
            </w:r>
          </w:p>
        </w:tc>
        <w:tc>
          <w:tcPr>
            <w:tcW w:w="6202" w:type="dxa"/>
          </w:tcPr>
          <w:p w:rsidR="00771246" w:rsidRPr="00E821A8" w:rsidRDefault="00D07601" w:rsidP="00227BA2">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Java Virtual Machine</w:t>
            </w:r>
          </w:p>
        </w:tc>
      </w:tr>
      <w:tr w:rsidR="00771246" w:rsidRPr="00E821A8" w:rsidTr="00227BA2">
        <w:tc>
          <w:tcPr>
            <w:tcW w:w="851" w:type="dxa"/>
          </w:tcPr>
          <w:p w:rsidR="00771246" w:rsidRPr="00E821A8" w:rsidRDefault="00D07601" w:rsidP="00227BA2">
            <w:pPr>
              <w:shd w:val="clear" w:color="FFFFCC" w:fill="FFFFFF"/>
              <w:spacing w:before="100" w:beforeAutospacing="1" w:after="100" w:afterAutospacing="1" w:line="240" w:lineRule="auto"/>
              <w:ind w:left="110"/>
              <w:rPr>
                <w:rFonts w:cstheme="minorHAnsi"/>
                <w:sz w:val="24"/>
                <w:szCs w:val="24"/>
              </w:rPr>
            </w:pPr>
            <w:r w:rsidRPr="00D07601">
              <w:rPr>
                <w:rFonts w:cstheme="minorHAnsi"/>
                <w:sz w:val="24"/>
                <w:szCs w:val="24"/>
              </w:rPr>
              <w:t>3</w:t>
            </w:r>
          </w:p>
        </w:tc>
        <w:tc>
          <w:tcPr>
            <w:tcW w:w="1842" w:type="dxa"/>
          </w:tcPr>
          <w:p w:rsidR="00771246" w:rsidRPr="00E821A8" w:rsidRDefault="00D07601" w:rsidP="00227BA2">
            <w:pPr>
              <w:shd w:val="clear" w:color="FFFFCC" w:fill="FFFFFF"/>
              <w:spacing w:before="100" w:beforeAutospacing="1" w:after="100" w:afterAutospacing="1" w:line="240" w:lineRule="auto"/>
              <w:ind w:left="110"/>
              <w:rPr>
                <w:rFonts w:cstheme="minorHAnsi"/>
                <w:sz w:val="24"/>
                <w:szCs w:val="24"/>
              </w:rPr>
            </w:pPr>
            <w:r w:rsidRPr="00D07601">
              <w:rPr>
                <w:rFonts w:cstheme="minorHAnsi"/>
                <w:sz w:val="24"/>
                <w:szCs w:val="24"/>
              </w:rPr>
              <w:t>HTTP</w:t>
            </w:r>
          </w:p>
        </w:tc>
        <w:tc>
          <w:tcPr>
            <w:tcW w:w="6202" w:type="dxa"/>
          </w:tcPr>
          <w:p w:rsidR="00771246" w:rsidRPr="00E821A8" w:rsidRDefault="00D07601" w:rsidP="00227BA2">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Hypertext-Transfer Protocol</w:t>
            </w:r>
          </w:p>
        </w:tc>
      </w:tr>
      <w:tr w:rsidR="00771246" w:rsidRPr="00E821A8" w:rsidTr="00227BA2">
        <w:tc>
          <w:tcPr>
            <w:tcW w:w="851" w:type="dxa"/>
          </w:tcPr>
          <w:p w:rsidR="00771246" w:rsidRPr="00E821A8" w:rsidRDefault="00D07601" w:rsidP="00227BA2">
            <w:pPr>
              <w:shd w:val="clear" w:color="FFFFCC" w:fill="FFFFFF"/>
              <w:spacing w:before="100" w:beforeAutospacing="1" w:after="100" w:afterAutospacing="1" w:line="240" w:lineRule="auto"/>
              <w:ind w:left="110"/>
              <w:rPr>
                <w:rFonts w:cstheme="minorHAnsi"/>
                <w:sz w:val="24"/>
                <w:szCs w:val="24"/>
              </w:rPr>
            </w:pPr>
            <w:r w:rsidRPr="00D07601">
              <w:rPr>
                <w:rFonts w:cstheme="minorHAnsi"/>
                <w:sz w:val="24"/>
                <w:szCs w:val="24"/>
              </w:rPr>
              <w:t>4</w:t>
            </w:r>
          </w:p>
        </w:tc>
        <w:tc>
          <w:tcPr>
            <w:tcW w:w="1842" w:type="dxa"/>
          </w:tcPr>
          <w:p w:rsidR="00771246" w:rsidRPr="00E821A8" w:rsidRDefault="00D07601" w:rsidP="00227BA2">
            <w:pPr>
              <w:shd w:val="clear" w:color="FFFFCC" w:fill="FFFFFF"/>
              <w:spacing w:before="100" w:beforeAutospacing="1" w:after="100" w:afterAutospacing="1" w:line="240" w:lineRule="auto"/>
              <w:ind w:left="110"/>
              <w:rPr>
                <w:rFonts w:cstheme="minorHAnsi"/>
                <w:sz w:val="24"/>
                <w:szCs w:val="24"/>
              </w:rPr>
            </w:pPr>
            <w:r w:rsidRPr="00D07601">
              <w:rPr>
                <w:rFonts w:cstheme="minorHAnsi"/>
                <w:sz w:val="24"/>
                <w:szCs w:val="24"/>
              </w:rPr>
              <w:t>MVC</w:t>
            </w:r>
          </w:p>
        </w:tc>
        <w:tc>
          <w:tcPr>
            <w:tcW w:w="6202" w:type="dxa"/>
          </w:tcPr>
          <w:p w:rsidR="00771246" w:rsidRPr="00E821A8" w:rsidRDefault="00D07601" w:rsidP="00227BA2">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Model – View – Control</w:t>
            </w:r>
          </w:p>
        </w:tc>
      </w:tr>
      <w:tr w:rsidR="00771246" w:rsidRPr="00E821A8" w:rsidTr="00227BA2">
        <w:tc>
          <w:tcPr>
            <w:tcW w:w="851" w:type="dxa"/>
          </w:tcPr>
          <w:p w:rsidR="00771246" w:rsidRPr="00E821A8" w:rsidRDefault="00D07601" w:rsidP="00227BA2">
            <w:pPr>
              <w:shd w:val="clear" w:color="FFFFCC" w:fill="FFFFFF"/>
              <w:spacing w:before="100" w:beforeAutospacing="1" w:after="100" w:afterAutospacing="1" w:line="240" w:lineRule="auto"/>
              <w:ind w:left="110"/>
              <w:rPr>
                <w:rFonts w:cstheme="minorHAnsi"/>
                <w:sz w:val="24"/>
                <w:szCs w:val="24"/>
              </w:rPr>
            </w:pPr>
            <w:r w:rsidRPr="00D07601">
              <w:rPr>
                <w:rFonts w:cstheme="minorHAnsi"/>
                <w:sz w:val="24"/>
                <w:szCs w:val="24"/>
              </w:rPr>
              <w:t>5</w:t>
            </w:r>
          </w:p>
        </w:tc>
        <w:tc>
          <w:tcPr>
            <w:tcW w:w="1842" w:type="dxa"/>
          </w:tcPr>
          <w:p w:rsidR="00771246" w:rsidRPr="00E821A8" w:rsidRDefault="00D07601" w:rsidP="00227BA2">
            <w:pPr>
              <w:shd w:val="clear" w:color="FFFFCC" w:fill="FFFFFF"/>
              <w:spacing w:before="100" w:beforeAutospacing="1" w:after="100" w:afterAutospacing="1" w:line="240" w:lineRule="auto"/>
              <w:ind w:left="110"/>
              <w:rPr>
                <w:rFonts w:cstheme="minorHAnsi"/>
                <w:sz w:val="24"/>
                <w:szCs w:val="24"/>
              </w:rPr>
            </w:pPr>
            <w:r w:rsidRPr="00D07601">
              <w:rPr>
                <w:rFonts w:cstheme="minorHAnsi"/>
                <w:sz w:val="24"/>
                <w:szCs w:val="24"/>
              </w:rPr>
              <w:t>DAO</w:t>
            </w:r>
          </w:p>
        </w:tc>
        <w:tc>
          <w:tcPr>
            <w:tcW w:w="6202" w:type="dxa"/>
          </w:tcPr>
          <w:p w:rsidR="00771246" w:rsidRPr="00E821A8" w:rsidRDefault="00D07601" w:rsidP="00227BA2">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Data Access Object, this object is responsible for attaching to a system, extracting some information, based on specific requirements, and creating a value object.</w:t>
            </w:r>
          </w:p>
        </w:tc>
      </w:tr>
      <w:tr w:rsidR="00771246" w:rsidRPr="00E821A8" w:rsidTr="00227BA2">
        <w:tc>
          <w:tcPr>
            <w:tcW w:w="851" w:type="dxa"/>
          </w:tcPr>
          <w:p w:rsidR="00771246" w:rsidRPr="00E821A8" w:rsidRDefault="00D07601" w:rsidP="00227BA2">
            <w:pPr>
              <w:shd w:val="clear" w:color="FFFFCC" w:fill="FFFFFF"/>
              <w:spacing w:before="100" w:beforeAutospacing="1" w:after="100" w:afterAutospacing="1" w:line="240" w:lineRule="auto"/>
              <w:ind w:left="110"/>
              <w:rPr>
                <w:rFonts w:cstheme="minorHAnsi"/>
                <w:sz w:val="24"/>
                <w:szCs w:val="24"/>
              </w:rPr>
            </w:pPr>
            <w:r w:rsidRPr="00D07601">
              <w:rPr>
                <w:rFonts w:cstheme="minorHAnsi"/>
                <w:sz w:val="24"/>
                <w:szCs w:val="24"/>
              </w:rPr>
              <w:t>6</w:t>
            </w:r>
          </w:p>
        </w:tc>
        <w:tc>
          <w:tcPr>
            <w:tcW w:w="1842" w:type="dxa"/>
          </w:tcPr>
          <w:p w:rsidR="00771246" w:rsidRPr="00E821A8" w:rsidRDefault="00D07601" w:rsidP="00227BA2">
            <w:pPr>
              <w:shd w:val="clear" w:color="FFFFCC" w:fill="FFFFFF"/>
              <w:spacing w:before="100" w:beforeAutospacing="1" w:after="100" w:afterAutospacing="1" w:line="240" w:lineRule="auto"/>
              <w:ind w:left="110"/>
              <w:rPr>
                <w:rFonts w:cstheme="minorHAnsi"/>
                <w:sz w:val="24"/>
                <w:szCs w:val="24"/>
              </w:rPr>
            </w:pPr>
            <w:r w:rsidRPr="00D07601">
              <w:rPr>
                <w:rFonts w:cstheme="minorHAnsi"/>
                <w:sz w:val="24"/>
                <w:szCs w:val="24"/>
              </w:rPr>
              <w:t>OOPMS</w:t>
            </w:r>
          </w:p>
        </w:tc>
        <w:tc>
          <w:tcPr>
            <w:tcW w:w="6202" w:type="dxa"/>
          </w:tcPr>
          <w:p w:rsidR="00771246" w:rsidRPr="00E821A8" w:rsidRDefault="00D07601" w:rsidP="00227BA2">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Open-One Project Management System</w:t>
            </w:r>
          </w:p>
        </w:tc>
      </w:tr>
    </w:tbl>
    <w:p w:rsidR="00771246" w:rsidRPr="00E821A8" w:rsidRDefault="00771246" w:rsidP="00771246">
      <w:pPr>
        <w:pStyle w:val="BulletList1"/>
        <w:numPr>
          <w:ilvl w:val="0"/>
          <w:numId w:val="0"/>
        </w:numPr>
        <w:ind w:left="360"/>
        <w:rPr>
          <w:rFonts w:asciiTheme="minorHAnsi" w:hAnsiTheme="minorHAnsi" w:cstheme="minorHAnsi"/>
          <w:sz w:val="24"/>
          <w:szCs w:val="24"/>
        </w:rPr>
      </w:pPr>
    </w:p>
    <w:p w:rsidR="003D7084" w:rsidRDefault="00D07601">
      <w:pPr>
        <w:pStyle w:val="Heading3"/>
        <w:rPr>
          <w:rFonts w:asciiTheme="minorHAnsi" w:hAnsiTheme="minorHAnsi" w:cstheme="minorHAnsi"/>
          <w:sz w:val="24"/>
          <w:szCs w:val="24"/>
        </w:rPr>
      </w:pPr>
      <w:bookmarkStart w:id="365" w:name="_Toc235246234"/>
      <w:bookmarkStart w:id="366" w:name="_Toc237747545"/>
      <w:bookmarkStart w:id="367" w:name="_Toc327466304"/>
      <w:bookmarkStart w:id="368" w:name="_Toc332351203"/>
      <w:r w:rsidRPr="00D07601">
        <w:rPr>
          <w:rFonts w:asciiTheme="minorHAnsi" w:hAnsiTheme="minorHAnsi" w:cstheme="minorHAnsi"/>
          <w:sz w:val="24"/>
          <w:szCs w:val="24"/>
        </w:rPr>
        <w:lastRenderedPageBreak/>
        <w:t>1.5 References</w:t>
      </w:r>
      <w:bookmarkEnd w:id="365"/>
      <w:bookmarkEnd w:id="366"/>
      <w:bookmarkEnd w:id="367"/>
      <w:bookmarkEnd w:id="368"/>
    </w:p>
    <w:p w:rsidR="00771246" w:rsidRPr="00E821A8" w:rsidRDefault="00771246" w:rsidP="00771246">
      <w:pPr>
        <w:rPr>
          <w:rFonts w:cstheme="minorHAnsi"/>
          <w:b/>
          <w:color w:val="FF0000"/>
          <w:sz w:val="24"/>
          <w:szCs w:val="24"/>
        </w:rPr>
      </w:pPr>
    </w:p>
    <w:tbl>
      <w:tblPr>
        <w:tblStyle w:val="LightList-Accent11"/>
        <w:tblW w:w="9925" w:type="dxa"/>
        <w:tblLayout w:type="fixed"/>
        <w:tblLook w:val="01E0"/>
      </w:tblPr>
      <w:tblGrid>
        <w:gridCol w:w="540"/>
        <w:gridCol w:w="2725"/>
        <w:gridCol w:w="990"/>
        <w:gridCol w:w="3240"/>
        <w:gridCol w:w="2430"/>
      </w:tblGrid>
      <w:tr w:rsidR="00771246" w:rsidRPr="00E821A8" w:rsidTr="00227BA2">
        <w:trPr>
          <w:cnfStyle w:val="100000000000"/>
          <w:trHeight w:val="276"/>
        </w:trPr>
        <w:tc>
          <w:tcPr>
            <w:cnfStyle w:val="001000000000"/>
            <w:tcW w:w="540" w:type="dxa"/>
          </w:tcPr>
          <w:p w:rsidR="00771246" w:rsidRPr="00E821A8" w:rsidRDefault="00D07601" w:rsidP="00227BA2">
            <w:pPr>
              <w:spacing w:after="200" w:line="276" w:lineRule="auto"/>
              <w:contextualSpacing w:val="0"/>
              <w:rPr>
                <w:rFonts w:asciiTheme="minorHAnsi" w:hAnsiTheme="minorHAnsi" w:cstheme="minorHAnsi"/>
                <w:sz w:val="24"/>
                <w:szCs w:val="24"/>
              </w:rPr>
            </w:pPr>
            <w:r w:rsidRPr="00D07601">
              <w:rPr>
                <w:rFonts w:asciiTheme="minorHAnsi" w:hAnsiTheme="minorHAnsi" w:cstheme="minorHAnsi"/>
                <w:color w:val="auto"/>
                <w:sz w:val="24"/>
                <w:szCs w:val="24"/>
              </w:rPr>
              <w:t>#</w:t>
            </w:r>
          </w:p>
        </w:tc>
        <w:tc>
          <w:tcPr>
            <w:cnfStyle w:val="000010000000"/>
            <w:tcW w:w="2725" w:type="dxa"/>
          </w:tcPr>
          <w:p w:rsidR="00771246" w:rsidRPr="00E821A8" w:rsidRDefault="00D07601" w:rsidP="00227BA2">
            <w:pPr>
              <w:spacing w:after="200" w:line="276" w:lineRule="auto"/>
              <w:contextualSpacing w:val="0"/>
              <w:rPr>
                <w:rFonts w:asciiTheme="minorHAnsi" w:hAnsiTheme="minorHAnsi" w:cstheme="minorHAnsi"/>
                <w:sz w:val="24"/>
                <w:szCs w:val="24"/>
              </w:rPr>
            </w:pPr>
            <w:r w:rsidRPr="00D07601">
              <w:rPr>
                <w:rFonts w:asciiTheme="minorHAnsi" w:hAnsiTheme="minorHAnsi" w:cstheme="minorHAnsi"/>
                <w:color w:val="auto"/>
                <w:sz w:val="24"/>
                <w:szCs w:val="24"/>
              </w:rPr>
              <w:t>Title</w:t>
            </w:r>
          </w:p>
        </w:tc>
        <w:tc>
          <w:tcPr>
            <w:tcW w:w="990" w:type="dxa"/>
          </w:tcPr>
          <w:p w:rsidR="00771246" w:rsidRPr="00E821A8" w:rsidRDefault="00D07601" w:rsidP="00227BA2">
            <w:pPr>
              <w:spacing w:after="200" w:line="276" w:lineRule="auto"/>
              <w:contextualSpacing w:val="0"/>
              <w:cnfStyle w:val="100000000000"/>
              <w:rPr>
                <w:rFonts w:asciiTheme="minorHAnsi" w:hAnsiTheme="minorHAnsi" w:cstheme="minorHAnsi"/>
                <w:sz w:val="24"/>
                <w:szCs w:val="24"/>
              </w:rPr>
            </w:pPr>
            <w:r w:rsidRPr="00D07601">
              <w:rPr>
                <w:rFonts w:asciiTheme="minorHAnsi" w:hAnsiTheme="minorHAnsi" w:cstheme="minorHAnsi"/>
                <w:color w:val="auto"/>
                <w:sz w:val="24"/>
                <w:szCs w:val="24"/>
              </w:rPr>
              <w:t>Version</w:t>
            </w:r>
          </w:p>
        </w:tc>
        <w:tc>
          <w:tcPr>
            <w:cnfStyle w:val="000010000000"/>
            <w:tcW w:w="3240" w:type="dxa"/>
            <w:tcBorders>
              <w:bottom w:val="single" w:sz="8" w:space="0" w:color="4F81BD"/>
            </w:tcBorders>
          </w:tcPr>
          <w:p w:rsidR="00771246" w:rsidRPr="00E821A8" w:rsidRDefault="00D07601" w:rsidP="00227BA2">
            <w:pPr>
              <w:spacing w:after="200" w:line="276" w:lineRule="auto"/>
              <w:contextualSpacing w:val="0"/>
              <w:rPr>
                <w:rFonts w:asciiTheme="minorHAnsi" w:hAnsiTheme="minorHAnsi" w:cstheme="minorHAnsi"/>
                <w:sz w:val="24"/>
                <w:szCs w:val="24"/>
              </w:rPr>
            </w:pPr>
            <w:r w:rsidRPr="00D07601">
              <w:rPr>
                <w:rFonts w:asciiTheme="minorHAnsi" w:hAnsiTheme="minorHAnsi" w:cstheme="minorHAnsi"/>
                <w:color w:val="auto"/>
                <w:sz w:val="24"/>
                <w:szCs w:val="24"/>
              </w:rPr>
              <w:t xml:space="preserve">File </w:t>
            </w:r>
            <w:r w:rsidRPr="00D07601">
              <w:rPr>
                <w:rFonts w:asciiTheme="minorHAnsi" w:hAnsiTheme="minorHAnsi" w:cstheme="minorHAnsi"/>
                <w:color w:val="FFFFFF" w:themeColor="background1"/>
                <w:sz w:val="24"/>
                <w:szCs w:val="24"/>
              </w:rPr>
              <w:t>N</w:t>
            </w:r>
            <w:r w:rsidRPr="00D07601">
              <w:rPr>
                <w:rFonts w:asciiTheme="minorHAnsi" w:hAnsiTheme="minorHAnsi" w:cstheme="minorHAnsi"/>
                <w:color w:val="auto"/>
                <w:sz w:val="24"/>
                <w:szCs w:val="24"/>
              </w:rPr>
              <w:t>ame / Link</w:t>
            </w:r>
          </w:p>
        </w:tc>
        <w:tc>
          <w:tcPr>
            <w:cnfStyle w:val="000100000000"/>
            <w:tcW w:w="2430" w:type="dxa"/>
            <w:tcBorders>
              <w:left w:val="single" w:sz="8" w:space="0" w:color="4F81BD"/>
            </w:tcBorders>
          </w:tcPr>
          <w:p w:rsidR="00771246" w:rsidRPr="00E821A8" w:rsidRDefault="00D07601" w:rsidP="00227BA2">
            <w:pPr>
              <w:spacing w:after="200" w:line="276" w:lineRule="auto"/>
              <w:contextualSpacing w:val="0"/>
              <w:rPr>
                <w:rFonts w:asciiTheme="minorHAnsi" w:hAnsiTheme="minorHAnsi" w:cstheme="minorHAnsi"/>
                <w:sz w:val="24"/>
                <w:szCs w:val="24"/>
              </w:rPr>
            </w:pPr>
            <w:r w:rsidRPr="00D07601">
              <w:rPr>
                <w:rFonts w:asciiTheme="minorHAnsi" w:hAnsiTheme="minorHAnsi" w:cstheme="minorHAnsi"/>
                <w:color w:val="auto"/>
                <w:sz w:val="24"/>
                <w:szCs w:val="24"/>
              </w:rPr>
              <w:t>Description</w:t>
            </w:r>
          </w:p>
        </w:tc>
      </w:tr>
      <w:tr w:rsidR="00771246" w:rsidRPr="00E821A8" w:rsidTr="00227BA2">
        <w:trPr>
          <w:cnfStyle w:val="000000100000"/>
          <w:trHeight w:val="125"/>
        </w:trPr>
        <w:tc>
          <w:tcPr>
            <w:cnfStyle w:val="001000000000"/>
            <w:tcW w:w="540" w:type="dxa"/>
          </w:tcPr>
          <w:p w:rsidR="00771246" w:rsidRPr="00E821A8" w:rsidRDefault="00D07601" w:rsidP="00227BA2">
            <w:pPr>
              <w:spacing w:after="200"/>
              <w:contextualSpacing w:val="0"/>
              <w:rPr>
                <w:rFonts w:asciiTheme="minorHAnsi" w:hAnsiTheme="minorHAnsi" w:cstheme="minorHAnsi"/>
                <w:sz w:val="24"/>
                <w:szCs w:val="24"/>
              </w:rPr>
            </w:pPr>
            <w:r w:rsidRPr="00D07601">
              <w:rPr>
                <w:rFonts w:asciiTheme="minorHAnsi" w:hAnsiTheme="minorHAnsi" w:cstheme="minorHAnsi"/>
                <w:sz w:val="24"/>
                <w:szCs w:val="24"/>
              </w:rPr>
              <w:t>1</w:t>
            </w:r>
          </w:p>
        </w:tc>
        <w:tc>
          <w:tcPr>
            <w:cnfStyle w:val="000010000000"/>
            <w:tcW w:w="2725" w:type="dxa"/>
          </w:tcPr>
          <w:p w:rsidR="00771246" w:rsidRPr="00E821A8" w:rsidRDefault="00D07601" w:rsidP="00227BA2">
            <w:pPr>
              <w:pStyle w:val="Caption"/>
              <w:shd w:val="clear" w:color="FFFFCC" w:fill="FFFFFF"/>
              <w:spacing w:before="100" w:beforeAutospacing="1" w:after="100" w:afterAutospacing="1"/>
              <w:contextualSpacing w:val="0"/>
              <w:rPr>
                <w:rFonts w:asciiTheme="minorHAnsi" w:hAnsiTheme="minorHAnsi" w:cstheme="minorHAnsi"/>
                <w:b/>
                <w:sz w:val="24"/>
                <w:szCs w:val="24"/>
              </w:rPr>
            </w:pPr>
            <w:r w:rsidRPr="00D07601">
              <w:rPr>
                <w:rFonts w:asciiTheme="minorHAnsi" w:hAnsiTheme="minorHAnsi" w:cstheme="minorHAnsi"/>
                <w:sz w:val="24"/>
                <w:szCs w:val="24"/>
              </w:rPr>
              <w:t>SRS Document</w:t>
            </w:r>
          </w:p>
        </w:tc>
        <w:tc>
          <w:tcPr>
            <w:tcW w:w="990" w:type="dxa"/>
          </w:tcPr>
          <w:p w:rsidR="00771246" w:rsidRPr="00E821A8" w:rsidRDefault="00D07601" w:rsidP="00227BA2">
            <w:pPr>
              <w:shd w:val="clear" w:color="FFFFCC" w:fill="FFFFFF"/>
              <w:spacing w:before="100" w:beforeAutospacing="1" w:after="100" w:afterAutospacing="1" w:line="240" w:lineRule="auto"/>
              <w:contextualSpacing w:val="0"/>
              <w:jc w:val="both"/>
              <w:cnfStyle w:val="000000100000"/>
              <w:rPr>
                <w:rFonts w:asciiTheme="minorHAnsi" w:hAnsiTheme="minorHAnsi" w:cstheme="minorHAnsi"/>
                <w:sz w:val="24"/>
                <w:szCs w:val="24"/>
              </w:rPr>
            </w:pPr>
            <w:r w:rsidRPr="00D07601">
              <w:rPr>
                <w:rFonts w:asciiTheme="minorHAnsi" w:hAnsiTheme="minorHAnsi" w:cstheme="minorHAnsi"/>
                <w:sz w:val="24"/>
                <w:szCs w:val="24"/>
              </w:rPr>
              <w:t>1.0</w:t>
            </w:r>
          </w:p>
        </w:tc>
        <w:tc>
          <w:tcPr>
            <w:cnfStyle w:val="000010000000"/>
            <w:tcW w:w="3240" w:type="dxa"/>
          </w:tcPr>
          <w:p w:rsidR="00771246" w:rsidRPr="00E821A8" w:rsidRDefault="00771246" w:rsidP="00227BA2">
            <w:pPr>
              <w:spacing w:after="200"/>
              <w:contextualSpacing w:val="0"/>
              <w:rPr>
                <w:rFonts w:asciiTheme="minorHAnsi" w:hAnsiTheme="minorHAnsi" w:cstheme="minorHAnsi"/>
                <w:b/>
                <w:bCs/>
                <w:color w:val="FFFFFF"/>
                <w:sz w:val="24"/>
                <w:szCs w:val="24"/>
              </w:rPr>
            </w:pPr>
          </w:p>
        </w:tc>
        <w:tc>
          <w:tcPr>
            <w:cnfStyle w:val="000100000000"/>
            <w:tcW w:w="2430" w:type="dxa"/>
            <w:tcBorders>
              <w:left w:val="single" w:sz="8" w:space="0" w:color="4F81BD"/>
            </w:tcBorders>
          </w:tcPr>
          <w:p w:rsidR="00771246" w:rsidRPr="00E821A8" w:rsidRDefault="00771246" w:rsidP="00227BA2">
            <w:pPr>
              <w:spacing w:after="200"/>
              <w:contextualSpacing w:val="0"/>
              <w:jc w:val="both"/>
              <w:rPr>
                <w:rFonts w:asciiTheme="minorHAnsi" w:hAnsiTheme="minorHAnsi" w:cstheme="minorHAnsi"/>
                <w:sz w:val="24"/>
                <w:szCs w:val="24"/>
              </w:rPr>
            </w:pPr>
          </w:p>
        </w:tc>
      </w:tr>
      <w:tr w:rsidR="00771246" w:rsidRPr="00E821A8" w:rsidTr="00227BA2">
        <w:trPr>
          <w:cnfStyle w:val="010000000000"/>
          <w:trHeight w:val="125"/>
        </w:trPr>
        <w:tc>
          <w:tcPr>
            <w:cnfStyle w:val="001000000000"/>
            <w:tcW w:w="540" w:type="dxa"/>
          </w:tcPr>
          <w:p w:rsidR="00771246" w:rsidRPr="00E821A8" w:rsidRDefault="00D07601" w:rsidP="00227BA2">
            <w:pPr>
              <w:shd w:val="clear" w:color="FFFFCC" w:fill="FFFFFF"/>
              <w:spacing w:before="100" w:beforeAutospacing="1" w:after="100" w:afterAutospacing="1" w:line="276" w:lineRule="auto"/>
              <w:contextualSpacing w:val="0"/>
              <w:rPr>
                <w:rFonts w:asciiTheme="minorHAnsi" w:hAnsiTheme="minorHAnsi" w:cstheme="minorHAnsi"/>
                <w:sz w:val="24"/>
                <w:szCs w:val="24"/>
              </w:rPr>
            </w:pPr>
            <w:r w:rsidRPr="00D07601">
              <w:rPr>
                <w:rFonts w:asciiTheme="minorHAnsi" w:hAnsiTheme="minorHAnsi" w:cstheme="minorHAnsi"/>
                <w:sz w:val="24"/>
                <w:szCs w:val="24"/>
              </w:rPr>
              <w:t>2</w:t>
            </w:r>
          </w:p>
        </w:tc>
        <w:tc>
          <w:tcPr>
            <w:cnfStyle w:val="000010000000"/>
            <w:tcW w:w="2725" w:type="dxa"/>
          </w:tcPr>
          <w:p w:rsidR="00771246" w:rsidRPr="00E821A8" w:rsidRDefault="00D07601" w:rsidP="00227BA2">
            <w:pPr>
              <w:pStyle w:val="Caption"/>
              <w:shd w:val="clear" w:color="FFFFCC" w:fill="FFFFFF"/>
              <w:spacing w:before="100" w:beforeAutospacing="1" w:after="100" w:afterAutospacing="1"/>
              <w:contextualSpacing w:val="0"/>
              <w:rPr>
                <w:rFonts w:asciiTheme="minorHAnsi" w:hAnsiTheme="minorHAnsi" w:cstheme="minorHAnsi"/>
                <w:b/>
                <w:sz w:val="24"/>
                <w:szCs w:val="24"/>
              </w:rPr>
            </w:pPr>
            <w:r w:rsidRPr="00D07601">
              <w:rPr>
                <w:rFonts w:asciiTheme="minorHAnsi" w:hAnsiTheme="minorHAnsi" w:cstheme="minorHAnsi"/>
                <w:sz w:val="24"/>
                <w:szCs w:val="24"/>
              </w:rPr>
              <w:t>User Requirement</w:t>
            </w:r>
          </w:p>
        </w:tc>
        <w:tc>
          <w:tcPr>
            <w:tcW w:w="990" w:type="dxa"/>
          </w:tcPr>
          <w:p w:rsidR="00771246" w:rsidRPr="00E821A8" w:rsidRDefault="00D07601" w:rsidP="00227BA2">
            <w:pPr>
              <w:shd w:val="clear" w:color="FFFFCC" w:fill="FFFFFF"/>
              <w:spacing w:before="100" w:beforeAutospacing="1" w:after="100" w:afterAutospacing="1" w:line="276" w:lineRule="auto"/>
              <w:contextualSpacing w:val="0"/>
              <w:cnfStyle w:val="010000000000"/>
              <w:rPr>
                <w:rFonts w:asciiTheme="minorHAnsi" w:hAnsiTheme="minorHAnsi" w:cstheme="minorHAnsi"/>
                <w:sz w:val="24"/>
                <w:szCs w:val="24"/>
              </w:rPr>
            </w:pPr>
            <w:r w:rsidRPr="00D07601">
              <w:rPr>
                <w:rFonts w:asciiTheme="minorHAnsi" w:hAnsiTheme="minorHAnsi" w:cstheme="minorHAnsi"/>
                <w:sz w:val="24"/>
                <w:szCs w:val="24"/>
              </w:rPr>
              <w:t>1.0</w:t>
            </w:r>
          </w:p>
        </w:tc>
        <w:tc>
          <w:tcPr>
            <w:cnfStyle w:val="000010000000"/>
            <w:tcW w:w="3240" w:type="dxa"/>
          </w:tcPr>
          <w:p w:rsidR="00771246" w:rsidRPr="00E821A8" w:rsidRDefault="00771246" w:rsidP="00227BA2">
            <w:pPr>
              <w:spacing w:after="200" w:line="276" w:lineRule="auto"/>
              <w:contextualSpacing w:val="0"/>
              <w:rPr>
                <w:rFonts w:asciiTheme="minorHAnsi" w:hAnsiTheme="minorHAnsi" w:cstheme="minorHAnsi"/>
                <w:b/>
                <w:color w:val="FFFFFF"/>
                <w:sz w:val="24"/>
                <w:szCs w:val="24"/>
              </w:rPr>
            </w:pPr>
          </w:p>
        </w:tc>
        <w:tc>
          <w:tcPr>
            <w:cnfStyle w:val="000100000000"/>
            <w:tcW w:w="2430" w:type="dxa"/>
            <w:tcBorders>
              <w:left w:val="single" w:sz="8" w:space="0" w:color="4F81BD"/>
            </w:tcBorders>
          </w:tcPr>
          <w:p w:rsidR="00771246" w:rsidRPr="00E821A8" w:rsidRDefault="00771246" w:rsidP="00227BA2">
            <w:pPr>
              <w:spacing w:after="200" w:line="276" w:lineRule="auto"/>
              <w:contextualSpacing w:val="0"/>
              <w:jc w:val="both"/>
              <w:rPr>
                <w:rFonts w:asciiTheme="minorHAnsi" w:hAnsiTheme="minorHAnsi" w:cstheme="minorHAnsi"/>
                <w:sz w:val="24"/>
                <w:szCs w:val="24"/>
              </w:rPr>
            </w:pPr>
          </w:p>
        </w:tc>
      </w:tr>
    </w:tbl>
    <w:p w:rsidR="00771246" w:rsidRPr="00E821A8" w:rsidRDefault="00D07601" w:rsidP="00771246">
      <w:pPr>
        <w:pStyle w:val="TableFigureCaption"/>
        <w:rPr>
          <w:rFonts w:asciiTheme="minorHAnsi" w:hAnsiTheme="minorHAnsi" w:cstheme="minorHAnsi"/>
          <w:sz w:val="24"/>
          <w:szCs w:val="24"/>
        </w:rPr>
      </w:pPr>
      <w:proofErr w:type="gramStart"/>
      <w:r w:rsidRPr="00D07601">
        <w:rPr>
          <w:rFonts w:asciiTheme="minorHAnsi" w:hAnsiTheme="minorHAnsi" w:cstheme="minorHAnsi"/>
          <w:sz w:val="24"/>
          <w:szCs w:val="24"/>
        </w:rPr>
        <w:t xml:space="preserve">Table </w:t>
      </w:r>
      <w:r w:rsidRPr="00D07601">
        <w:rPr>
          <w:rFonts w:asciiTheme="minorHAnsi" w:hAnsiTheme="minorHAnsi" w:cstheme="minorHAnsi"/>
          <w:sz w:val="24"/>
          <w:szCs w:val="24"/>
        </w:rPr>
        <w:fldChar w:fldCharType="begin"/>
      </w:r>
      <w:r w:rsidRPr="00D07601">
        <w:rPr>
          <w:rFonts w:asciiTheme="minorHAnsi" w:hAnsiTheme="minorHAnsi" w:cstheme="minorHAnsi"/>
          <w:sz w:val="24"/>
          <w:szCs w:val="24"/>
        </w:rPr>
        <w:instrText xml:space="preserve"> STYLEREF 1 \s </w:instrText>
      </w:r>
      <w:r w:rsidRPr="00D07601">
        <w:rPr>
          <w:rFonts w:asciiTheme="minorHAnsi" w:hAnsiTheme="minorHAnsi" w:cstheme="minorHAnsi"/>
          <w:sz w:val="24"/>
          <w:szCs w:val="24"/>
        </w:rPr>
        <w:fldChar w:fldCharType="separate"/>
      </w:r>
      <w:r w:rsidRPr="00D07601">
        <w:rPr>
          <w:rFonts w:asciiTheme="minorHAnsi" w:hAnsiTheme="minorHAnsi" w:cstheme="minorHAnsi"/>
          <w:noProof/>
          <w:sz w:val="24"/>
          <w:szCs w:val="24"/>
        </w:rPr>
        <w:t>1</w:t>
      </w:r>
      <w:r w:rsidRPr="00D07601">
        <w:rPr>
          <w:rFonts w:asciiTheme="minorHAnsi" w:hAnsiTheme="minorHAnsi" w:cstheme="minorHAnsi"/>
          <w:sz w:val="24"/>
          <w:szCs w:val="24"/>
        </w:rPr>
        <w:fldChar w:fldCharType="end"/>
      </w:r>
      <w:r w:rsidRPr="00D07601">
        <w:rPr>
          <w:rFonts w:asciiTheme="minorHAnsi" w:hAnsiTheme="minorHAnsi" w:cstheme="minorHAnsi"/>
          <w:sz w:val="24"/>
          <w:szCs w:val="24"/>
        </w:rPr>
        <w:t>.</w:t>
      </w:r>
      <w:proofErr w:type="gramEnd"/>
      <w:r w:rsidRPr="00D07601">
        <w:rPr>
          <w:rFonts w:asciiTheme="minorHAnsi" w:hAnsiTheme="minorHAnsi" w:cstheme="minorHAnsi"/>
          <w:sz w:val="24"/>
          <w:szCs w:val="24"/>
        </w:rPr>
        <w:fldChar w:fldCharType="begin"/>
      </w:r>
      <w:r w:rsidRPr="00D07601">
        <w:rPr>
          <w:rFonts w:asciiTheme="minorHAnsi" w:hAnsiTheme="minorHAnsi" w:cstheme="minorHAnsi"/>
          <w:sz w:val="24"/>
          <w:szCs w:val="24"/>
        </w:rPr>
        <w:instrText xml:space="preserve"> SEQ Table \* ARABIC \s 1 </w:instrText>
      </w:r>
      <w:r w:rsidRPr="00D07601">
        <w:rPr>
          <w:rFonts w:asciiTheme="minorHAnsi" w:hAnsiTheme="minorHAnsi" w:cstheme="minorHAnsi"/>
          <w:sz w:val="24"/>
          <w:szCs w:val="24"/>
        </w:rPr>
        <w:fldChar w:fldCharType="separate"/>
      </w:r>
      <w:r w:rsidRPr="00D07601">
        <w:rPr>
          <w:rFonts w:asciiTheme="minorHAnsi" w:hAnsiTheme="minorHAnsi" w:cstheme="minorHAnsi"/>
          <w:noProof/>
          <w:sz w:val="24"/>
          <w:szCs w:val="24"/>
        </w:rPr>
        <w:t>1</w:t>
      </w:r>
      <w:r w:rsidRPr="00D07601">
        <w:rPr>
          <w:rFonts w:asciiTheme="minorHAnsi" w:hAnsiTheme="minorHAnsi" w:cstheme="minorHAnsi"/>
          <w:sz w:val="24"/>
          <w:szCs w:val="24"/>
        </w:rPr>
        <w:fldChar w:fldCharType="end"/>
      </w:r>
      <w:r w:rsidRPr="00D07601">
        <w:rPr>
          <w:rFonts w:asciiTheme="minorHAnsi" w:hAnsiTheme="minorHAnsi" w:cstheme="minorHAnsi"/>
          <w:sz w:val="24"/>
          <w:szCs w:val="24"/>
        </w:rPr>
        <w:t>: List of References</w:t>
      </w:r>
    </w:p>
    <w:p w:rsidR="00771246" w:rsidRPr="00E821A8" w:rsidRDefault="00771246" w:rsidP="00771246">
      <w:pPr>
        <w:pStyle w:val="Body"/>
        <w:rPr>
          <w:rFonts w:asciiTheme="minorHAnsi" w:hAnsiTheme="minorHAnsi" w:cstheme="minorHAnsi"/>
          <w:sz w:val="24"/>
          <w:szCs w:val="24"/>
        </w:rPr>
      </w:pPr>
    </w:p>
    <w:p w:rsidR="003D7084" w:rsidRDefault="00D07601">
      <w:pPr>
        <w:pStyle w:val="Heading2"/>
        <w:numPr>
          <w:ilvl w:val="3"/>
          <w:numId w:val="39"/>
        </w:numPr>
        <w:ind w:left="450" w:hanging="450"/>
        <w:rPr>
          <w:rFonts w:asciiTheme="minorHAnsi" w:hAnsiTheme="minorHAnsi" w:cstheme="minorHAnsi"/>
          <w:sz w:val="24"/>
          <w:szCs w:val="24"/>
        </w:rPr>
      </w:pPr>
      <w:bookmarkStart w:id="369" w:name="_Toc327466305"/>
      <w:bookmarkStart w:id="370" w:name="_Toc332351204"/>
      <w:r w:rsidRPr="00D07601">
        <w:rPr>
          <w:rFonts w:asciiTheme="minorHAnsi" w:hAnsiTheme="minorHAnsi" w:cstheme="minorHAnsi"/>
          <w:sz w:val="24"/>
          <w:szCs w:val="24"/>
        </w:rPr>
        <w:t>Architecture design</w:t>
      </w:r>
      <w:bookmarkEnd w:id="369"/>
      <w:bookmarkEnd w:id="370"/>
    </w:p>
    <w:p w:rsidR="00771246" w:rsidRPr="00E821A8" w:rsidRDefault="00771246" w:rsidP="00771246">
      <w:pPr>
        <w:rPr>
          <w:rFonts w:cstheme="minorHAnsi"/>
          <w:sz w:val="24"/>
          <w:szCs w:val="24"/>
        </w:rPr>
      </w:pPr>
    </w:p>
    <w:p w:rsidR="003D7084" w:rsidRDefault="00D07601">
      <w:pPr>
        <w:pStyle w:val="Heading3"/>
        <w:rPr>
          <w:rFonts w:asciiTheme="minorHAnsi" w:hAnsiTheme="minorHAnsi" w:cstheme="minorHAnsi"/>
          <w:sz w:val="24"/>
          <w:szCs w:val="24"/>
        </w:rPr>
      </w:pPr>
      <w:bookmarkStart w:id="371" w:name="_Toc327466306"/>
      <w:bookmarkStart w:id="372" w:name="_Toc332351205"/>
      <w:r w:rsidRPr="00D07601">
        <w:rPr>
          <w:rFonts w:asciiTheme="minorHAnsi" w:hAnsiTheme="minorHAnsi" w:cstheme="minorHAnsi"/>
          <w:sz w:val="24"/>
          <w:szCs w:val="24"/>
        </w:rPr>
        <w:t>2.1 User case view</w:t>
      </w:r>
      <w:bookmarkEnd w:id="371"/>
      <w:bookmarkEnd w:id="372"/>
    </w:p>
    <w:p w:rsidR="00771246" w:rsidRPr="00E821A8" w:rsidRDefault="00771246" w:rsidP="00771246">
      <w:pPr>
        <w:rPr>
          <w:rFonts w:cstheme="minorHAnsi"/>
          <w:b/>
          <w:color w:val="FF0000"/>
          <w:sz w:val="24"/>
          <w:szCs w:val="24"/>
        </w:rPr>
      </w:pPr>
    </w:p>
    <w:p w:rsidR="00771246" w:rsidRPr="00E821A8" w:rsidRDefault="00D07601" w:rsidP="00771246">
      <w:pPr>
        <w:rPr>
          <w:rFonts w:cstheme="minorHAnsi"/>
          <w:b/>
          <w:color w:val="000000" w:themeColor="text1"/>
          <w:sz w:val="24"/>
          <w:szCs w:val="24"/>
        </w:rPr>
      </w:pPr>
      <w:r w:rsidRPr="00D07601">
        <w:rPr>
          <w:rFonts w:cstheme="minorHAnsi"/>
          <w:b/>
          <w:color w:val="000000" w:themeColor="text1"/>
          <w:sz w:val="24"/>
          <w:szCs w:val="24"/>
        </w:rPr>
        <w:t>Table of Use Case</w:t>
      </w:r>
    </w:p>
    <w:p w:rsidR="00771246" w:rsidRPr="00E821A8" w:rsidRDefault="00771246" w:rsidP="00771246">
      <w:pPr>
        <w:rPr>
          <w:rFonts w:cstheme="minorHAnsi"/>
          <w:b/>
          <w:color w:val="000000" w:themeColor="text1"/>
          <w:sz w:val="24"/>
          <w:szCs w:val="24"/>
        </w:rPr>
      </w:pPr>
    </w:p>
    <w:p w:rsidR="00771246" w:rsidRPr="00E821A8" w:rsidRDefault="00771246" w:rsidP="00771246">
      <w:pPr>
        <w:pStyle w:val="Body"/>
        <w:ind w:firstLine="450"/>
        <w:rPr>
          <w:rFonts w:asciiTheme="minorHAnsi" w:hAnsiTheme="minorHAnsi" w:cstheme="minorHAnsi"/>
          <w:sz w:val="24"/>
          <w:szCs w:val="24"/>
        </w:rPr>
      </w:pPr>
      <w:r w:rsidRPr="00E821A8">
        <w:rPr>
          <w:rFonts w:asciiTheme="minorHAnsi" w:hAnsiTheme="minorHAnsi" w:cstheme="minorHAnsi"/>
          <w:sz w:val="24"/>
          <w:szCs w:val="24"/>
        </w:rPr>
        <w:object w:dxaOrig="9362" w:dyaOrig="18628">
          <v:shape id="_x0000_i1095" type="#_x0000_t75" style="width:436.2pt;height:868.2pt" o:ole="">
            <v:imagedata r:id="rId158" o:title=""/>
          </v:shape>
          <o:OLEObject Type="Embed" ProgID="Excel.Sheet.12" ShapeID="_x0000_i1095" DrawAspect="Content" ObjectID="_1406444888" r:id="rId159"/>
        </w:object>
      </w:r>
      <w:r w:rsidR="00D07601" w:rsidRPr="00D07601">
        <w:rPr>
          <w:rFonts w:asciiTheme="minorHAnsi" w:hAnsiTheme="minorHAnsi" w:cstheme="minorHAnsi"/>
          <w:sz w:val="24"/>
          <w:szCs w:val="24"/>
        </w:rPr>
        <w:t xml:space="preserve">Overview </w:t>
      </w:r>
    </w:p>
    <w:p w:rsidR="00771246" w:rsidRPr="00E821A8" w:rsidRDefault="00D07601" w:rsidP="00771246">
      <w:pPr>
        <w:rPr>
          <w:rFonts w:cstheme="minorHAnsi"/>
          <w:sz w:val="24"/>
          <w:szCs w:val="24"/>
        </w:rPr>
      </w:pPr>
      <w:r w:rsidRPr="00D07601">
        <w:rPr>
          <w:rFonts w:cstheme="minorHAnsi"/>
          <w:sz w:val="24"/>
          <w:szCs w:val="24"/>
        </w:rPr>
        <w:t>Main flow of Use Case</w:t>
      </w:r>
    </w:p>
    <w:p w:rsidR="00771246" w:rsidRPr="00E821A8" w:rsidRDefault="00771246" w:rsidP="00771246">
      <w:pPr>
        <w:rPr>
          <w:rFonts w:cstheme="minorHAnsi"/>
          <w:noProof/>
          <w:sz w:val="24"/>
          <w:szCs w:val="24"/>
        </w:rPr>
      </w:pPr>
    </w:p>
    <w:p w:rsidR="00771246" w:rsidRPr="00E821A8" w:rsidRDefault="00771246" w:rsidP="00771246">
      <w:pPr>
        <w:rPr>
          <w:rFonts w:cstheme="minorHAnsi"/>
          <w:sz w:val="24"/>
          <w:szCs w:val="24"/>
        </w:rPr>
      </w:pPr>
    </w:p>
    <w:p w:rsidR="00771246" w:rsidRPr="00E821A8" w:rsidRDefault="003D7084" w:rsidP="00771246">
      <w:pPr>
        <w:rPr>
          <w:rFonts w:cstheme="minorHAnsi"/>
          <w:sz w:val="24"/>
          <w:szCs w:val="24"/>
        </w:rPr>
      </w:pPr>
      <w:r>
        <w:rPr>
          <w:rFonts w:cstheme="minorHAnsi"/>
          <w:noProof/>
          <w:sz w:val="24"/>
          <w:szCs w:val="24"/>
        </w:rPr>
        <w:drawing>
          <wp:inline distT="0" distB="0" distL="0" distR="0">
            <wp:extent cx="6189345" cy="5146843"/>
            <wp:effectExtent l="0" t="0" r="0" b="0"/>
            <wp:docPr id="4" name="Picture 4" descr="C:\Users\DuyNgo\Desktop\Capstone\SVN Trunk\Document\Design\Detail Design\MainFlowUseCas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uyNgo\Desktop\Capstone\SVN Trunk\Document\Design\Detail Design\MainFlowUseCase.gif"/>
                    <pic:cNvPicPr>
                      <a:picLocks noChangeAspect="1" noChangeArrowheads="1"/>
                    </pic:cNvPicPr>
                  </pic:nvPicPr>
                  <pic:blipFill>
                    <a:blip r:embed="rId16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189345" cy="5146843"/>
                    </a:xfrm>
                    <a:prstGeom prst="rect">
                      <a:avLst/>
                    </a:prstGeom>
                    <a:noFill/>
                    <a:ln>
                      <a:noFill/>
                    </a:ln>
                  </pic:spPr>
                </pic:pic>
              </a:graphicData>
            </a:graphic>
          </wp:inline>
        </w:drawing>
      </w:r>
    </w:p>
    <w:p w:rsidR="00771246" w:rsidRPr="00E821A8" w:rsidRDefault="00771246" w:rsidP="00771246">
      <w:pPr>
        <w:rPr>
          <w:rFonts w:cstheme="minorHAnsi"/>
          <w:sz w:val="24"/>
          <w:szCs w:val="24"/>
        </w:rPr>
      </w:pPr>
    </w:p>
    <w:p w:rsidR="003D7084" w:rsidRDefault="00D07601">
      <w:pPr>
        <w:pStyle w:val="Heading3"/>
        <w:numPr>
          <w:ilvl w:val="1"/>
          <w:numId w:val="10"/>
        </w:numPr>
        <w:ind w:left="450" w:hanging="450"/>
        <w:rPr>
          <w:rFonts w:asciiTheme="minorHAnsi" w:hAnsiTheme="minorHAnsi" w:cstheme="minorHAnsi"/>
          <w:sz w:val="24"/>
          <w:szCs w:val="24"/>
        </w:rPr>
      </w:pPr>
      <w:bookmarkStart w:id="373" w:name="_Toc213179046"/>
      <w:bookmarkStart w:id="374" w:name="_Toc266222468"/>
      <w:bookmarkStart w:id="375" w:name="_Toc327466307"/>
      <w:bookmarkStart w:id="376" w:name="_Toc332351206"/>
      <w:r w:rsidRPr="00D07601">
        <w:rPr>
          <w:rFonts w:asciiTheme="minorHAnsi" w:hAnsiTheme="minorHAnsi" w:cstheme="minorHAnsi"/>
          <w:sz w:val="24"/>
          <w:szCs w:val="24"/>
        </w:rPr>
        <w:t>Architectural Representation</w:t>
      </w:r>
      <w:bookmarkEnd w:id="373"/>
      <w:bookmarkEnd w:id="374"/>
      <w:bookmarkEnd w:id="375"/>
      <w:bookmarkEnd w:id="376"/>
    </w:p>
    <w:p w:rsidR="00771246" w:rsidRPr="00E821A8" w:rsidRDefault="00D07601" w:rsidP="00771246">
      <w:pPr>
        <w:jc w:val="both"/>
        <w:rPr>
          <w:rFonts w:cstheme="minorHAnsi"/>
          <w:sz w:val="24"/>
          <w:szCs w:val="24"/>
        </w:rPr>
      </w:pPr>
      <w:r w:rsidRPr="00D07601">
        <w:rPr>
          <w:rFonts w:cstheme="minorHAnsi"/>
          <w:sz w:val="24"/>
          <w:szCs w:val="24"/>
        </w:rPr>
        <w:t>The following diagram shows the primary tiers in the proposed n-tier architecture. This diagram shows the main layers in this architecture and the vision of how they fit together.</w:t>
      </w:r>
    </w:p>
    <w:p w:rsidR="00771246" w:rsidRPr="00E821A8" w:rsidRDefault="00771246" w:rsidP="00771246">
      <w:pPr>
        <w:jc w:val="center"/>
        <w:rPr>
          <w:rFonts w:cstheme="minorHAnsi"/>
          <w:sz w:val="24"/>
          <w:szCs w:val="24"/>
        </w:rPr>
      </w:pPr>
      <w:r w:rsidRPr="00E821A8">
        <w:rPr>
          <w:rFonts w:cstheme="minorHAnsi"/>
          <w:sz w:val="24"/>
          <w:szCs w:val="24"/>
        </w:rPr>
        <w:object w:dxaOrig="13307" w:dyaOrig="11651">
          <v:shape id="_x0000_i1096" type="#_x0000_t75" style="width:487.25pt;height:427pt" o:ole="">
            <v:imagedata r:id="rId161" o:title=""/>
          </v:shape>
          <o:OLEObject Type="Embed" ProgID="Visio.Drawing.11" ShapeID="_x0000_i1096" DrawAspect="Content" ObjectID="_1406444889" r:id="rId162"/>
        </w:object>
      </w:r>
    </w:p>
    <w:p w:rsidR="00771246" w:rsidRPr="00E821A8" w:rsidRDefault="00D07601" w:rsidP="00771246">
      <w:pPr>
        <w:pStyle w:val="Caption"/>
        <w:rPr>
          <w:rFonts w:asciiTheme="minorHAnsi" w:hAnsiTheme="minorHAnsi" w:cstheme="minorHAnsi"/>
          <w:sz w:val="24"/>
          <w:szCs w:val="24"/>
        </w:rPr>
      </w:pPr>
      <w:bookmarkStart w:id="377" w:name="_Ref92794022"/>
      <w:r w:rsidRPr="00D07601">
        <w:rPr>
          <w:rFonts w:asciiTheme="minorHAnsi" w:hAnsiTheme="minorHAnsi" w:cstheme="minorHAnsi"/>
          <w:sz w:val="24"/>
          <w:szCs w:val="24"/>
        </w:rPr>
        <w:t xml:space="preserve">Figure </w:t>
      </w:r>
      <w:r w:rsidRPr="00D07601">
        <w:rPr>
          <w:rFonts w:asciiTheme="minorHAnsi" w:hAnsiTheme="minorHAnsi" w:cstheme="minorHAnsi"/>
          <w:sz w:val="24"/>
          <w:szCs w:val="24"/>
        </w:rPr>
        <w:fldChar w:fldCharType="begin"/>
      </w:r>
      <w:r w:rsidRPr="00D07601">
        <w:rPr>
          <w:rFonts w:asciiTheme="minorHAnsi" w:hAnsiTheme="minorHAnsi" w:cstheme="minorHAnsi"/>
          <w:sz w:val="24"/>
          <w:szCs w:val="24"/>
        </w:rPr>
        <w:instrText xml:space="preserve"> SEQ Figure \* ARABIC </w:instrText>
      </w:r>
      <w:r w:rsidRPr="00D07601">
        <w:rPr>
          <w:rFonts w:asciiTheme="minorHAnsi" w:hAnsiTheme="minorHAnsi" w:cstheme="minorHAnsi"/>
          <w:sz w:val="24"/>
          <w:szCs w:val="24"/>
        </w:rPr>
        <w:fldChar w:fldCharType="separate"/>
      </w:r>
      <w:r w:rsidRPr="00D07601">
        <w:rPr>
          <w:rFonts w:asciiTheme="minorHAnsi" w:hAnsiTheme="minorHAnsi" w:cstheme="minorHAnsi"/>
          <w:noProof/>
          <w:sz w:val="24"/>
          <w:szCs w:val="24"/>
        </w:rPr>
        <w:t>1</w:t>
      </w:r>
      <w:r w:rsidRPr="00D07601">
        <w:rPr>
          <w:rFonts w:asciiTheme="minorHAnsi" w:hAnsiTheme="minorHAnsi" w:cstheme="minorHAnsi"/>
          <w:sz w:val="24"/>
          <w:szCs w:val="24"/>
        </w:rPr>
        <w:fldChar w:fldCharType="end"/>
      </w:r>
      <w:bookmarkEnd w:id="377"/>
      <w:r w:rsidRPr="00D07601">
        <w:rPr>
          <w:rFonts w:asciiTheme="minorHAnsi" w:hAnsiTheme="minorHAnsi" w:cstheme="minorHAnsi"/>
          <w:sz w:val="24"/>
          <w:szCs w:val="24"/>
        </w:rPr>
        <w:t xml:space="preserve"> – N-tier architecture of SD System</w:t>
      </w:r>
    </w:p>
    <w:p w:rsidR="003D7084" w:rsidRDefault="00D07601">
      <w:pPr>
        <w:pStyle w:val="Heading4"/>
        <w:rPr>
          <w:rFonts w:asciiTheme="minorHAnsi" w:hAnsiTheme="minorHAnsi" w:cstheme="minorHAnsi"/>
          <w:sz w:val="24"/>
          <w:szCs w:val="24"/>
        </w:rPr>
      </w:pPr>
      <w:bookmarkStart w:id="378" w:name="_Toc213179047"/>
      <w:bookmarkStart w:id="379" w:name="_Toc327466308"/>
      <w:bookmarkStart w:id="380" w:name="_Toc332351207"/>
      <w:bookmarkStart w:id="381" w:name="_Toc266222469"/>
      <w:r w:rsidRPr="00D07601">
        <w:rPr>
          <w:rFonts w:asciiTheme="minorHAnsi" w:hAnsiTheme="minorHAnsi" w:cstheme="minorHAnsi"/>
          <w:sz w:val="24"/>
          <w:szCs w:val="24"/>
        </w:rPr>
        <w:t>2.2.1 Presentation Layer</w:t>
      </w:r>
      <w:bookmarkEnd w:id="378"/>
      <w:bookmarkEnd w:id="379"/>
      <w:bookmarkEnd w:id="380"/>
      <w:bookmarkEnd w:id="381"/>
    </w:p>
    <w:p w:rsidR="00771246" w:rsidRPr="00E821A8" w:rsidRDefault="00D07601" w:rsidP="00771246">
      <w:pPr>
        <w:rPr>
          <w:rFonts w:cstheme="minorHAnsi"/>
          <w:sz w:val="24"/>
          <w:szCs w:val="24"/>
        </w:rPr>
      </w:pPr>
      <w:r w:rsidRPr="00D07601">
        <w:rPr>
          <w:rFonts w:cstheme="minorHAnsi"/>
          <w:sz w:val="24"/>
          <w:szCs w:val="24"/>
        </w:rPr>
        <w:t xml:space="preserve">This layer controls the display to the end user.  </w:t>
      </w:r>
      <w:proofErr w:type="gramStart"/>
      <w:r w:rsidRPr="00D07601">
        <w:rPr>
          <w:rFonts w:cstheme="minorHAnsi"/>
          <w:sz w:val="24"/>
          <w:szCs w:val="24"/>
        </w:rPr>
        <w:t xml:space="preserve">For the presentation layer of OOPMS, the </w:t>
      </w:r>
      <w:bookmarkStart w:id="382" w:name="OLE_LINK3"/>
      <w:bookmarkStart w:id="383" w:name="OLE_LINK4"/>
      <w:r w:rsidRPr="00D07601">
        <w:rPr>
          <w:rFonts w:cstheme="minorHAnsi"/>
          <w:sz w:val="24"/>
          <w:szCs w:val="24"/>
        </w:rPr>
        <w:t xml:space="preserve">development </w:t>
      </w:r>
      <w:proofErr w:type="spellStart"/>
      <w:r w:rsidRPr="00D07601">
        <w:rPr>
          <w:rFonts w:cstheme="minorHAnsi"/>
          <w:sz w:val="24"/>
          <w:szCs w:val="24"/>
        </w:rPr>
        <w:t>framework</w:t>
      </w:r>
      <w:bookmarkEnd w:id="382"/>
      <w:bookmarkEnd w:id="383"/>
      <w:r w:rsidRPr="00D07601">
        <w:rPr>
          <w:rFonts w:cstheme="minorHAnsi"/>
          <w:sz w:val="24"/>
          <w:szCs w:val="24"/>
        </w:rPr>
        <w:t>is</w:t>
      </w:r>
      <w:proofErr w:type="spellEnd"/>
      <w:r w:rsidRPr="00D07601">
        <w:rPr>
          <w:rFonts w:cstheme="minorHAnsi"/>
          <w:sz w:val="24"/>
          <w:szCs w:val="24"/>
        </w:rPr>
        <w:t xml:space="preserve"> based on MVC Model architecture.</w:t>
      </w:r>
      <w:proofErr w:type="gramEnd"/>
      <w:r w:rsidRPr="00D07601">
        <w:rPr>
          <w:rFonts w:cstheme="minorHAnsi"/>
          <w:sz w:val="24"/>
          <w:szCs w:val="24"/>
        </w:rPr>
        <w:t xml:space="preserve"> The framework is responsible for:</w:t>
      </w:r>
    </w:p>
    <w:p w:rsidR="00771246" w:rsidRPr="00E821A8" w:rsidRDefault="00D07601" w:rsidP="00771246">
      <w:pPr>
        <w:pStyle w:val="Items"/>
        <w:tabs>
          <w:tab w:val="clear" w:pos="795"/>
          <w:tab w:val="num" w:pos="720"/>
        </w:tabs>
        <w:ind w:left="720"/>
        <w:rPr>
          <w:rFonts w:asciiTheme="minorHAnsi" w:hAnsiTheme="minorHAnsi" w:cstheme="minorHAnsi"/>
          <w:sz w:val="24"/>
          <w:lang w:eastAsia="en-US"/>
        </w:rPr>
      </w:pPr>
      <w:proofErr w:type="gramStart"/>
      <w:r w:rsidRPr="00D07601">
        <w:rPr>
          <w:rFonts w:asciiTheme="minorHAnsi" w:hAnsiTheme="minorHAnsi" w:cstheme="minorHAnsi"/>
          <w:sz w:val="24"/>
          <w:lang w:eastAsia="en-US"/>
        </w:rPr>
        <w:t>Managing requests/responses from/to the clients.</w:t>
      </w:r>
      <w:proofErr w:type="gramEnd"/>
    </w:p>
    <w:p w:rsidR="00771246" w:rsidRPr="00E821A8" w:rsidRDefault="00D07601" w:rsidP="00771246">
      <w:pPr>
        <w:pStyle w:val="Items"/>
        <w:tabs>
          <w:tab w:val="clear" w:pos="795"/>
          <w:tab w:val="num" w:pos="720"/>
        </w:tabs>
        <w:ind w:left="720"/>
        <w:rPr>
          <w:rFonts w:asciiTheme="minorHAnsi" w:hAnsiTheme="minorHAnsi" w:cstheme="minorHAnsi"/>
          <w:sz w:val="24"/>
          <w:lang w:eastAsia="en-US"/>
        </w:rPr>
      </w:pPr>
      <w:proofErr w:type="gramStart"/>
      <w:r w:rsidRPr="00D07601">
        <w:rPr>
          <w:rFonts w:asciiTheme="minorHAnsi" w:hAnsiTheme="minorHAnsi" w:cstheme="minorHAnsi"/>
          <w:sz w:val="24"/>
          <w:lang w:eastAsia="en-US"/>
        </w:rPr>
        <w:t>Controlling display to the end user.</w:t>
      </w:r>
      <w:proofErr w:type="gramEnd"/>
    </w:p>
    <w:p w:rsidR="00771246" w:rsidRPr="00E821A8" w:rsidRDefault="00D07601" w:rsidP="00771246">
      <w:pPr>
        <w:pStyle w:val="Items"/>
        <w:tabs>
          <w:tab w:val="clear" w:pos="795"/>
          <w:tab w:val="num" w:pos="720"/>
        </w:tabs>
        <w:ind w:left="720"/>
        <w:rPr>
          <w:rFonts w:asciiTheme="minorHAnsi" w:hAnsiTheme="minorHAnsi" w:cstheme="minorHAnsi"/>
          <w:sz w:val="24"/>
          <w:lang w:eastAsia="en-US"/>
        </w:rPr>
      </w:pPr>
      <w:proofErr w:type="gramStart"/>
      <w:r w:rsidRPr="00D07601">
        <w:rPr>
          <w:rFonts w:asciiTheme="minorHAnsi" w:hAnsiTheme="minorHAnsi" w:cstheme="minorHAnsi"/>
          <w:sz w:val="24"/>
          <w:lang w:eastAsia="en-US"/>
        </w:rPr>
        <w:t>Assembling a model that can be presented in a view.</w:t>
      </w:r>
      <w:proofErr w:type="gramEnd"/>
      <w:r w:rsidRPr="00D07601">
        <w:rPr>
          <w:rFonts w:asciiTheme="minorHAnsi" w:hAnsiTheme="minorHAnsi" w:cstheme="minorHAnsi"/>
          <w:sz w:val="24"/>
          <w:lang w:eastAsia="en-US"/>
        </w:rPr>
        <w:t xml:space="preserve"> </w:t>
      </w:r>
    </w:p>
    <w:p w:rsidR="00771246" w:rsidRPr="00E821A8" w:rsidRDefault="00D07601" w:rsidP="00771246">
      <w:pPr>
        <w:pStyle w:val="Items"/>
        <w:tabs>
          <w:tab w:val="clear" w:pos="795"/>
          <w:tab w:val="num" w:pos="720"/>
        </w:tabs>
        <w:ind w:left="720"/>
        <w:rPr>
          <w:rFonts w:asciiTheme="minorHAnsi" w:hAnsiTheme="minorHAnsi" w:cstheme="minorHAnsi"/>
          <w:sz w:val="24"/>
          <w:lang w:eastAsia="en-US"/>
        </w:rPr>
      </w:pPr>
      <w:proofErr w:type="gramStart"/>
      <w:r w:rsidRPr="00D07601">
        <w:rPr>
          <w:rFonts w:asciiTheme="minorHAnsi" w:hAnsiTheme="minorHAnsi" w:cstheme="minorHAnsi"/>
          <w:sz w:val="24"/>
          <w:lang w:eastAsia="en-US"/>
        </w:rPr>
        <w:t>Performing UI validation.</w:t>
      </w:r>
      <w:proofErr w:type="gramEnd"/>
    </w:p>
    <w:p w:rsidR="00771246" w:rsidRPr="00E821A8" w:rsidRDefault="00D07601" w:rsidP="00771246">
      <w:pPr>
        <w:pStyle w:val="Items"/>
        <w:tabs>
          <w:tab w:val="clear" w:pos="795"/>
          <w:tab w:val="num" w:pos="360"/>
        </w:tabs>
        <w:ind w:left="720" w:hanging="720"/>
        <w:rPr>
          <w:rFonts w:asciiTheme="minorHAnsi" w:hAnsiTheme="minorHAnsi" w:cstheme="minorHAnsi"/>
          <w:sz w:val="24"/>
          <w:lang w:eastAsia="en-US"/>
        </w:rPr>
      </w:pPr>
      <w:r w:rsidRPr="00D07601">
        <w:rPr>
          <w:rFonts w:asciiTheme="minorHAnsi" w:hAnsiTheme="minorHAnsi" w:cstheme="minorHAnsi"/>
          <w:sz w:val="24"/>
          <w:lang w:eastAsia="en-US"/>
        </w:rPr>
        <w:tab/>
      </w:r>
      <w:proofErr w:type="gramStart"/>
      <w:r w:rsidRPr="00D07601">
        <w:rPr>
          <w:rFonts w:asciiTheme="minorHAnsi" w:hAnsiTheme="minorHAnsi" w:cstheme="minorHAnsi"/>
          <w:sz w:val="24"/>
          <w:lang w:eastAsia="en-US"/>
        </w:rPr>
        <w:t>Providing a controller to delegate calls to business logic and other upstream processes.</w:t>
      </w:r>
      <w:proofErr w:type="gramEnd"/>
    </w:p>
    <w:p w:rsidR="00771246" w:rsidRPr="00E821A8" w:rsidRDefault="00D07601" w:rsidP="00771246">
      <w:pPr>
        <w:pStyle w:val="Items"/>
        <w:tabs>
          <w:tab w:val="clear" w:pos="795"/>
          <w:tab w:val="num" w:pos="720"/>
        </w:tabs>
        <w:ind w:left="720"/>
        <w:rPr>
          <w:rFonts w:asciiTheme="minorHAnsi" w:hAnsiTheme="minorHAnsi" w:cstheme="minorHAnsi"/>
          <w:sz w:val="24"/>
          <w:lang w:eastAsia="en-US"/>
        </w:rPr>
      </w:pPr>
      <w:proofErr w:type="gramStart"/>
      <w:r w:rsidRPr="00D07601">
        <w:rPr>
          <w:rFonts w:asciiTheme="minorHAnsi" w:hAnsiTheme="minorHAnsi" w:cstheme="minorHAnsi"/>
          <w:sz w:val="24"/>
          <w:lang w:eastAsia="en-US"/>
        </w:rPr>
        <w:lastRenderedPageBreak/>
        <w:t>Handling exceptions from other layers.</w:t>
      </w:r>
      <w:proofErr w:type="gramEnd"/>
    </w:p>
    <w:p w:rsidR="003D7084" w:rsidRDefault="00D07601">
      <w:pPr>
        <w:pStyle w:val="Heading4"/>
        <w:rPr>
          <w:rFonts w:asciiTheme="minorHAnsi" w:hAnsiTheme="minorHAnsi" w:cstheme="minorHAnsi"/>
          <w:sz w:val="24"/>
          <w:szCs w:val="24"/>
        </w:rPr>
      </w:pPr>
      <w:bookmarkStart w:id="384" w:name="_Toc213179048"/>
      <w:bookmarkStart w:id="385" w:name="_Toc266222470"/>
      <w:bookmarkStart w:id="386" w:name="_Toc327466309"/>
      <w:bookmarkStart w:id="387" w:name="_Toc332351208"/>
      <w:r w:rsidRPr="00D07601">
        <w:rPr>
          <w:rFonts w:asciiTheme="minorHAnsi" w:hAnsiTheme="minorHAnsi" w:cstheme="minorHAnsi"/>
          <w:sz w:val="24"/>
          <w:szCs w:val="24"/>
        </w:rPr>
        <w:t>2.2.2 Business Layer</w:t>
      </w:r>
      <w:bookmarkEnd w:id="384"/>
      <w:bookmarkEnd w:id="385"/>
      <w:bookmarkEnd w:id="386"/>
      <w:bookmarkEnd w:id="387"/>
    </w:p>
    <w:p w:rsidR="00771246" w:rsidRPr="00E821A8" w:rsidRDefault="00D07601" w:rsidP="00771246">
      <w:pPr>
        <w:rPr>
          <w:rFonts w:cstheme="minorHAnsi"/>
          <w:sz w:val="24"/>
          <w:szCs w:val="24"/>
        </w:rPr>
      </w:pPr>
      <w:r w:rsidRPr="00D07601">
        <w:rPr>
          <w:rFonts w:cstheme="minorHAnsi"/>
          <w:sz w:val="24"/>
          <w:szCs w:val="24"/>
        </w:rPr>
        <w:t xml:space="preserve">This layer manages the business processing rules and logic. </w:t>
      </w:r>
    </w:p>
    <w:p w:rsidR="00771246" w:rsidRPr="00E821A8" w:rsidRDefault="00D07601" w:rsidP="00771246">
      <w:pPr>
        <w:pStyle w:val="Items"/>
        <w:tabs>
          <w:tab w:val="clear" w:pos="795"/>
          <w:tab w:val="num" w:pos="720"/>
        </w:tabs>
        <w:ind w:left="720"/>
        <w:rPr>
          <w:rFonts w:asciiTheme="minorHAnsi" w:hAnsiTheme="minorHAnsi" w:cstheme="minorHAnsi"/>
          <w:sz w:val="24"/>
          <w:lang w:eastAsia="en-US"/>
        </w:rPr>
      </w:pPr>
      <w:proofErr w:type="gramStart"/>
      <w:r w:rsidRPr="00D07601">
        <w:rPr>
          <w:rFonts w:asciiTheme="minorHAnsi" w:hAnsiTheme="minorHAnsi" w:cstheme="minorHAnsi"/>
          <w:sz w:val="24"/>
          <w:lang w:eastAsia="en-US"/>
        </w:rPr>
        <w:t>Handling application business logic and business validation.</w:t>
      </w:r>
      <w:proofErr w:type="gramEnd"/>
    </w:p>
    <w:p w:rsidR="00771246" w:rsidRPr="00E821A8" w:rsidRDefault="00D07601" w:rsidP="00771246">
      <w:pPr>
        <w:pStyle w:val="Items"/>
        <w:tabs>
          <w:tab w:val="clear" w:pos="795"/>
          <w:tab w:val="num" w:pos="720"/>
        </w:tabs>
        <w:ind w:left="720"/>
        <w:rPr>
          <w:rFonts w:asciiTheme="minorHAnsi" w:hAnsiTheme="minorHAnsi" w:cstheme="minorHAnsi"/>
          <w:sz w:val="24"/>
          <w:lang w:eastAsia="en-US"/>
        </w:rPr>
      </w:pPr>
      <w:proofErr w:type="gramStart"/>
      <w:r w:rsidRPr="00D07601">
        <w:rPr>
          <w:rFonts w:asciiTheme="minorHAnsi" w:hAnsiTheme="minorHAnsi" w:cstheme="minorHAnsi"/>
          <w:sz w:val="24"/>
          <w:lang w:eastAsia="en-US"/>
        </w:rPr>
        <w:t>Managing transactions.</w:t>
      </w:r>
      <w:proofErr w:type="gramEnd"/>
    </w:p>
    <w:p w:rsidR="00771246" w:rsidRPr="00E821A8" w:rsidRDefault="00D07601" w:rsidP="00771246">
      <w:pPr>
        <w:pStyle w:val="Items"/>
        <w:tabs>
          <w:tab w:val="clear" w:pos="795"/>
          <w:tab w:val="num" w:pos="720"/>
        </w:tabs>
        <w:ind w:left="720"/>
        <w:rPr>
          <w:rFonts w:asciiTheme="minorHAnsi" w:hAnsiTheme="minorHAnsi" w:cstheme="minorHAnsi"/>
          <w:sz w:val="24"/>
          <w:lang w:eastAsia="en-US"/>
        </w:rPr>
      </w:pPr>
      <w:proofErr w:type="gramStart"/>
      <w:r w:rsidRPr="00D07601">
        <w:rPr>
          <w:rFonts w:asciiTheme="minorHAnsi" w:hAnsiTheme="minorHAnsi" w:cstheme="minorHAnsi"/>
          <w:sz w:val="24"/>
          <w:lang w:eastAsia="en-US"/>
        </w:rPr>
        <w:t>Allowing interfaces for interaction with other layers.</w:t>
      </w:r>
      <w:proofErr w:type="gramEnd"/>
    </w:p>
    <w:p w:rsidR="00771246" w:rsidRPr="00E821A8" w:rsidRDefault="00D07601" w:rsidP="00771246">
      <w:pPr>
        <w:pStyle w:val="Items"/>
        <w:tabs>
          <w:tab w:val="clear" w:pos="795"/>
          <w:tab w:val="num" w:pos="720"/>
        </w:tabs>
        <w:ind w:left="720"/>
        <w:rPr>
          <w:rFonts w:asciiTheme="minorHAnsi" w:hAnsiTheme="minorHAnsi" w:cstheme="minorHAnsi"/>
          <w:sz w:val="24"/>
          <w:lang w:eastAsia="en-US"/>
        </w:rPr>
      </w:pPr>
      <w:r w:rsidRPr="00D07601">
        <w:rPr>
          <w:rFonts w:asciiTheme="minorHAnsi" w:hAnsiTheme="minorHAnsi" w:cstheme="minorHAnsi"/>
          <w:sz w:val="24"/>
          <w:lang w:eastAsia="en-US"/>
        </w:rPr>
        <w:t>Managing dependencies between business level objects.</w:t>
      </w:r>
    </w:p>
    <w:p w:rsidR="00771246" w:rsidRPr="00E821A8" w:rsidRDefault="00D07601" w:rsidP="00771246">
      <w:pPr>
        <w:pStyle w:val="Items"/>
        <w:tabs>
          <w:tab w:val="clear" w:pos="795"/>
          <w:tab w:val="num" w:pos="720"/>
        </w:tabs>
        <w:ind w:left="720"/>
        <w:rPr>
          <w:rFonts w:asciiTheme="minorHAnsi" w:hAnsiTheme="minorHAnsi" w:cstheme="minorHAnsi"/>
          <w:sz w:val="24"/>
          <w:lang w:eastAsia="en-US"/>
        </w:rPr>
      </w:pPr>
      <w:proofErr w:type="gramStart"/>
      <w:r w:rsidRPr="00D07601">
        <w:rPr>
          <w:rFonts w:asciiTheme="minorHAnsi" w:hAnsiTheme="minorHAnsi" w:cstheme="minorHAnsi"/>
          <w:sz w:val="24"/>
          <w:lang w:eastAsia="en-US"/>
        </w:rPr>
        <w:t>Adding flexibility between the presentation and the persistence layer so they do not directly communicate with each other.</w:t>
      </w:r>
      <w:proofErr w:type="gramEnd"/>
    </w:p>
    <w:p w:rsidR="00771246" w:rsidRPr="00E821A8" w:rsidRDefault="00D07601" w:rsidP="00771246">
      <w:pPr>
        <w:pStyle w:val="Items"/>
        <w:tabs>
          <w:tab w:val="clear" w:pos="795"/>
          <w:tab w:val="num" w:pos="720"/>
        </w:tabs>
        <w:ind w:left="720"/>
        <w:rPr>
          <w:rFonts w:asciiTheme="minorHAnsi" w:hAnsiTheme="minorHAnsi" w:cstheme="minorHAnsi"/>
          <w:sz w:val="24"/>
          <w:lang w:eastAsia="en-US"/>
        </w:rPr>
      </w:pPr>
      <w:proofErr w:type="gramStart"/>
      <w:r w:rsidRPr="00D07601">
        <w:rPr>
          <w:rFonts w:asciiTheme="minorHAnsi" w:hAnsiTheme="minorHAnsi" w:cstheme="minorHAnsi"/>
          <w:sz w:val="24"/>
          <w:lang w:eastAsia="en-US"/>
        </w:rPr>
        <w:t>Exposing a context to the business layer from the presentation layer to obtain business services.</w:t>
      </w:r>
      <w:proofErr w:type="gramEnd"/>
    </w:p>
    <w:p w:rsidR="00771246" w:rsidRPr="00E821A8" w:rsidRDefault="00D07601" w:rsidP="00771246">
      <w:pPr>
        <w:pStyle w:val="Items"/>
        <w:tabs>
          <w:tab w:val="clear" w:pos="795"/>
          <w:tab w:val="num" w:pos="720"/>
        </w:tabs>
        <w:ind w:left="720"/>
        <w:rPr>
          <w:rFonts w:asciiTheme="minorHAnsi" w:hAnsiTheme="minorHAnsi" w:cstheme="minorHAnsi"/>
          <w:sz w:val="24"/>
          <w:lang w:eastAsia="en-US"/>
        </w:rPr>
      </w:pPr>
      <w:proofErr w:type="gramStart"/>
      <w:r w:rsidRPr="00D07601">
        <w:rPr>
          <w:rFonts w:asciiTheme="minorHAnsi" w:hAnsiTheme="minorHAnsi" w:cstheme="minorHAnsi"/>
          <w:sz w:val="24"/>
          <w:lang w:eastAsia="en-US"/>
        </w:rPr>
        <w:t>Managing implementations from the business logic to the persistence layer.</w:t>
      </w:r>
      <w:proofErr w:type="gramEnd"/>
    </w:p>
    <w:p w:rsidR="003D7084" w:rsidRDefault="00D07601">
      <w:pPr>
        <w:pStyle w:val="Heading4"/>
        <w:rPr>
          <w:rFonts w:asciiTheme="minorHAnsi" w:hAnsiTheme="minorHAnsi" w:cstheme="minorHAnsi"/>
          <w:sz w:val="24"/>
          <w:szCs w:val="24"/>
        </w:rPr>
      </w:pPr>
      <w:bookmarkStart w:id="388" w:name="_Toc213179049"/>
      <w:bookmarkStart w:id="389" w:name="_Toc327466310"/>
      <w:bookmarkStart w:id="390" w:name="_Toc332351209"/>
      <w:bookmarkStart w:id="391" w:name="_Toc266222471"/>
      <w:r w:rsidRPr="00D07601">
        <w:rPr>
          <w:rFonts w:asciiTheme="minorHAnsi" w:hAnsiTheme="minorHAnsi" w:cstheme="minorHAnsi"/>
          <w:sz w:val="24"/>
          <w:szCs w:val="24"/>
        </w:rPr>
        <w:t>2.2.3 Data Access Layer</w:t>
      </w:r>
      <w:bookmarkEnd w:id="388"/>
      <w:bookmarkEnd w:id="389"/>
      <w:bookmarkEnd w:id="390"/>
      <w:bookmarkEnd w:id="391"/>
    </w:p>
    <w:p w:rsidR="00771246" w:rsidRPr="00E821A8" w:rsidRDefault="00D07601" w:rsidP="00771246">
      <w:pPr>
        <w:rPr>
          <w:rFonts w:cstheme="minorHAnsi"/>
          <w:color w:val="000000"/>
          <w:sz w:val="24"/>
          <w:szCs w:val="24"/>
        </w:rPr>
      </w:pPr>
      <w:r w:rsidRPr="00D07601">
        <w:rPr>
          <w:rFonts w:cstheme="minorHAnsi"/>
          <w:sz w:val="24"/>
          <w:szCs w:val="24"/>
        </w:rPr>
        <w:t>This layer manages access to persistent storage.  The primary reason to separate data access from the rest of the application is that it is easier to switch data sources and share Data Access Objects (DAOs) between applications.</w:t>
      </w:r>
    </w:p>
    <w:p w:rsidR="00771246" w:rsidRPr="00E821A8" w:rsidRDefault="00D07601" w:rsidP="00771246">
      <w:pPr>
        <w:pStyle w:val="Items"/>
        <w:tabs>
          <w:tab w:val="clear" w:pos="795"/>
          <w:tab w:val="num" w:pos="720"/>
        </w:tabs>
        <w:ind w:left="720"/>
        <w:rPr>
          <w:rFonts w:asciiTheme="minorHAnsi" w:hAnsiTheme="minorHAnsi" w:cstheme="minorHAnsi"/>
          <w:sz w:val="24"/>
          <w:lang w:eastAsia="en-US"/>
        </w:rPr>
      </w:pPr>
      <w:r w:rsidRPr="00D07601">
        <w:rPr>
          <w:rFonts w:asciiTheme="minorHAnsi" w:hAnsiTheme="minorHAnsi" w:cstheme="minorHAnsi"/>
          <w:sz w:val="24"/>
        </w:rPr>
        <w:t xml:space="preserve">This layer manages </w:t>
      </w:r>
      <w:r w:rsidRPr="00D07601">
        <w:rPr>
          <w:rFonts w:asciiTheme="minorHAnsi" w:hAnsiTheme="minorHAnsi" w:cstheme="minorHAnsi"/>
          <w:sz w:val="24"/>
          <w:lang w:eastAsia="en-US"/>
        </w:rPr>
        <w:t>reading, writing, updating, and deleting stored data.</w:t>
      </w:r>
    </w:p>
    <w:p w:rsidR="003D7084" w:rsidRDefault="00D07601">
      <w:pPr>
        <w:pStyle w:val="Heading4"/>
        <w:rPr>
          <w:rFonts w:asciiTheme="minorHAnsi" w:hAnsiTheme="minorHAnsi" w:cstheme="minorHAnsi"/>
          <w:sz w:val="24"/>
          <w:szCs w:val="24"/>
        </w:rPr>
      </w:pPr>
      <w:bookmarkStart w:id="392" w:name="_Toc213179050"/>
      <w:bookmarkStart w:id="393" w:name="_Toc327466311"/>
      <w:bookmarkStart w:id="394" w:name="_Toc332351210"/>
      <w:bookmarkStart w:id="395" w:name="_Toc266222472"/>
      <w:r w:rsidRPr="00D07601">
        <w:rPr>
          <w:rFonts w:asciiTheme="minorHAnsi" w:hAnsiTheme="minorHAnsi" w:cstheme="minorHAnsi"/>
          <w:sz w:val="24"/>
          <w:szCs w:val="24"/>
        </w:rPr>
        <w:t>2.2.4 Data Layer</w:t>
      </w:r>
      <w:bookmarkEnd w:id="392"/>
      <w:bookmarkEnd w:id="393"/>
      <w:bookmarkEnd w:id="394"/>
      <w:bookmarkEnd w:id="395"/>
    </w:p>
    <w:p w:rsidR="00771246" w:rsidRPr="00E821A8" w:rsidRDefault="00D07601" w:rsidP="00771246">
      <w:pPr>
        <w:rPr>
          <w:rFonts w:cstheme="minorHAnsi"/>
          <w:sz w:val="24"/>
          <w:szCs w:val="24"/>
        </w:rPr>
      </w:pPr>
      <w:r w:rsidRPr="00D07601">
        <w:rPr>
          <w:rFonts w:cstheme="minorHAnsi"/>
          <w:sz w:val="24"/>
          <w:szCs w:val="24"/>
        </w:rPr>
        <w:t>In OOPMS, the storage is managed by a relational database. Oracle 10g Express is used for this layer to provide the management of stored data.</w:t>
      </w:r>
    </w:p>
    <w:p w:rsidR="00771246" w:rsidRPr="00E821A8" w:rsidRDefault="00771246" w:rsidP="00771246">
      <w:pPr>
        <w:rPr>
          <w:rFonts w:cstheme="minorHAnsi"/>
          <w:sz w:val="24"/>
          <w:szCs w:val="24"/>
          <w:lang w:val="en-GB"/>
        </w:rPr>
      </w:pPr>
    </w:p>
    <w:p w:rsidR="00771246" w:rsidRPr="00E821A8" w:rsidRDefault="00771246" w:rsidP="00771246">
      <w:pPr>
        <w:rPr>
          <w:rFonts w:cstheme="minorHAnsi"/>
          <w:sz w:val="24"/>
          <w:szCs w:val="24"/>
        </w:rPr>
      </w:pPr>
    </w:p>
    <w:p w:rsidR="003D7084" w:rsidRDefault="00D07601">
      <w:pPr>
        <w:pStyle w:val="Heading3"/>
        <w:rPr>
          <w:rFonts w:asciiTheme="minorHAnsi" w:hAnsiTheme="minorHAnsi" w:cstheme="minorHAnsi"/>
          <w:sz w:val="24"/>
          <w:szCs w:val="24"/>
        </w:rPr>
      </w:pPr>
      <w:bookmarkStart w:id="396" w:name="_Toc327466312"/>
      <w:bookmarkStart w:id="397" w:name="_Toc332351211"/>
      <w:bookmarkStart w:id="398" w:name="_Toc155610012"/>
      <w:bookmarkStart w:id="399" w:name="_Toc155610000"/>
      <w:bookmarkStart w:id="400" w:name="_Ref255054510"/>
      <w:bookmarkStart w:id="401" w:name="_Ref255054514"/>
      <w:bookmarkStart w:id="402" w:name="_Ref255291176"/>
      <w:r w:rsidRPr="00D07601">
        <w:rPr>
          <w:rStyle w:val="Heading3Char"/>
          <w:rFonts w:asciiTheme="minorHAnsi" w:hAnsiTheme="minorHAnsi" w:cstheme="minorHAnsi"/>
          <w:sz w:val="24"/>
          <w:szCs w:val="24"/>
        </w:rPr>
        <w:lastRenderedPageBreak/>
        <w:t xml:space="preserve">2.3 </w:t>
      </w:r>
      <w:r w:rsidRPr="00D07601">
        <w:rPr>
          <w:rStyle w:val="Heading3Char"/>
          <w:rFonts w:asciiTheme="minorHAnsi" w:hAnsiTheme="minorHAnsi" w:cstheme="minorHAnsi"/>
        </w:rPr>
        <w:t>Packages/Components view</w:t>
      </w:r>
      <w:bookmarkEnd w:id="396"/>
      <w:bookmarkEnd w:id="397"/>
    </w:p>
    <w:p w:rsidR="00771246" w:rsidRPr="00E821A8" w:rsidRDefault="00771246" w:rsidP="00771246">
      <w:pPr>
        <w:rPr>
          <w:rFonts w:cstheme="minorHAnsi"/>
          <w:sz w:val="24"/>
          <w:szCs w:val="24"/>
        </w:rPr>
      </w:pPr>
      <w:r w:rsidRPr="00E821A8">
        <w:rPr>
          <w:rFonts w:cstheme="minorHAnsi"/>
          <w:sz w:val="24"/>
          <w:szCs w:val="24"/>
        </w:rPr>
        <w:object w:dxaOrig="12242" w:dyaOrig="11738">
          <v:shape id="_x0000_i1097" type="#_x0000_t75" style="width:497.3pt;height:468.85pt" o:ole="">
            <v:imagedata r:id="rId163" o:title=""/>
          </v:shape>
          <o:OLEObject Type="Embed" ProgID="Visio.Drawing.11" ShapeID="_x0000_i1097" DrawAspect="Content" ObjectID="_1406444890" r:id="rId164"/>
        </w:object>
      </w:r>
    </w:p>
    <w:p w:rsidR="003D7084" w:rsidRDefault="00D07601">
      <w:pPr>
        <w:pStyle w:val="Heading4"/>
        <w:rPr>
          <w:rFonts w:asciiTheme="minorHAnsi" w:hAnsiTheme="minorHAnsi" w:cstheme="minorHAnsi"/>
          <w:sz w:val="24"/>
          <w:szCs w:val="24"/>
        </w:rPr>
      </w:pPr>
      <w:bookmarkStart w:id="403" w:name="_Toc213179055"/>
      <w:bookmarkStart w:id="404" w:name="_Toc266222477"/>
      <w:bookmarkStart w:id="405" w:name="_Toc327466313"/>
      <w:bookmarkStart w:id="406" w:name="_Toc332351212"/>
      <w:r w:rsidRPr="00D07601">
        <w:rPr>
          <w:rFonts w:asciiTheme="minorHAnsi" w:hAnsiTheme="minorHAnsi" w:cstheme="minorHAnsi"/>
          <w:sz w:val="24"/>
          <w:szCs w:val="24"/>
        </w:rPr>
        <w:t>2.3.1 UI Components</w:t>
      </w:r>
      <w:bookmarkEnd w:id="403"/>
      <w:bookmarkEnd w:id="404"/>
      <w:bookmarkEnd w:id="405"/>
      <w:bookmarkEnd w:id="406"/>
    </w:p>
    <w:p w:rsidR="00771246" w:rsidRPr="00E821A8" w:rsidRDefault="00D07601" w:rsidP="00771246">
      <w:pPr>
        <w:rPr>
          <w:rFonts w:cstheme="minorHAnsi"/>
          <w:sz w:val="24"/>
          <w:szCs w:val="24"/>
        </w:rPr>
      </w:pPr>
      <w:r w:rsidRPr="00D07601">
        <w:rPr>
          <w:rFonts w:cstheme="minorHAnsi"/>
          <w:sz w:val="24"/>
          <w:szCs w:val="24"/>
        </w:rPr>
        <w:t>This package includes the implementation for the JSP, MVC architecture proposed to be used in the Presentation Layer to handle the display to the end user.</w:t>
      </w:r>
    </w:p>
    <w:p w:rsidR="00771246" w:rsidRPr="00E821A8" w:rsidRDefault="00D07601" w:rsidP="00771246">
      <w:pPr>
        <w:pStyle w:val="Items"/>
        <w:tabs>
          <w:tab w:val="clear" w:pos="795"/>
          <w:tab w:val="num" w:pos="720"/>
        </w:tabs>
        <w:ind w:left="720"/>
        <w:rPr>
          <w:rFonts w:asciiTheme="minorHAnsi" w:hAnsiTheme="minorHAnsi" w:cstheme="minorHAnsi"/>
          <w:sz w:val="24"/>
        </w:rPr>
      </w:pPr>
      <w:r w:rsidRPr="00D07601">
        <w:rPr>
          <w:rFonts w:asciiTheme="minorHAnsi" w:hAnsiTheme="minorHAnsi" w:cstheme="minorHAnsi"/>
          <w:b/>
          <w:sz w:val="24"/>
        </w:rPr>
        <w:t>Validation</w:t>
      </w:r>
      <w:r w:rsidRPr="00D07601">
        <w:rPr>
          <w:rFonts w:asciiTheme="minorHAnsi" w:hAnsiTheme="minorHAnsi" w:cstheme="minorHAnsi"/>
          <w:sz w:val="24"/>
        </w:rPr>
        <w:t xml:space="preserve">: All validation of incoming requests parameters to the server should be validated using JavaScript Validation or JSP client side </w:t>
      </w:r>
      <w:proofErr w:type="gramStart"/>
      <w:r w:rsidRPr="00D07601">
        <w:rPr>
          <w:rFonts w:asciiTheme="minorHAnsi" w:hAnsiTheme="minorHAnsi" w:cstheme="minorHAnsi"/>
          <w:sz w:val="24"/>
        </w:rPr>
        <w:t>control .</w:t>
      </w:r>
      <w:proofErr w:type="gramEnd"/>
    </w:p>
    <w:p w:rsidR="003D7084" w:rsidRDefault="00D07601">
      <w:pPr>
        <w:pStyle w:val="Heading4"/>
        <w:rPr>
          <w:rFonts w:asciiTheme="minorHAnsi" w:hAnsiTheme="minorHAnsi" w:cstheme="minorHAnsi"/>
          <w:sz w:val="24"/>
          <w:szCs w:val="24"/>
        </w:rPr>
      </w:pPr>
      <w:bookmarkStart w:id="407" w:name="_Toc213179056"/>
      <w:bookmarkStart w:id="408" w:name="_Toc266222478"/>
      <w:bookmarkStart w:id="409" w:name="_Toc327466314"/>
      <w:bookmarkStart w:id="410" w:name="_Toc332351213"/>
      <w:r w:rsidRPr="00D07601">
        <w:rPr>
          <w:rFonts w:asciiTheme="minorHAnsi" w:hAnsiTheme="minorHAnsi" w:cstheme="minorHAnsi"/>
          <w:sz w:val="24"/>
          <w:szCs w:val="24"/>
        </w:rPr>
        <w:t>2.3.2 Business Object</w:t>
      </w:r>
      <w:bookmarkEnd w:id="407"/>
      <w:bookmarkEnd w:id="408"/>
      <w:bookmarkEnd w:id="409"/>
      <w:bookmarkEnd w:id="410"/>
    </w:p>
    <w:p w:rsidR="00771246" w:rsidRPr="00E821A8" w:rsidRDefault="00D07601" w:rsidP="00771246">
      <w:pPr>
        <w:rPr>
          <w:rStyle w:val="emph1"/>
          <w:rFonts w:cstheme="minorHAnsi"/>
          <w:b w:val="0"/>
          <w:i w:val="0"/>
          <w:sz w:val="24"/>
          <w:szCs w:val="24"/>
        </w:rPr>
      </w:pPr>
      <w:r w:rsidRPr="00D07601">
        <w:rPr>
          <w:rFonts w:cstheme="minorHAnsi"/>
          <w:sz w:val="24"/>
          <w:szCs w:val="24"/>
        </w:rPr>
        <w:t xml:space="preserve">This package includes the implementation of business objects. </w:t>
      </w:r>
      <w:r w:rsidRPr="00D07601">
        <w:rPr>
          <w:rFonts w:cstheme="minorHAnsi"/>
          <w:b/>
          <w:sz w:val="24"/>
          <w:szCs w:val="24"/>
        </w:rPr>
        <w:t>Business Object</w:t>
      </w:r>
      <w:r w:rsidRPr="00D07601">
        <w:rPr>
          <w:rFonts w:cstheme="minorHAnsi"/>
          <w:sz w:val="24"/>
          <w:szCs w:val="24"/>
        </w:rPr>
        <w:t xml:space="preserve"> (BO) layer is used to perform the business operations. </w:t>
      </w:r>
      <w:r w:rsidRPr="00D07601">
        <w:rPr>
          <w:rStyle w:val="emph1"/>
          <w:rFonts w:cstheme="minorHAnsi"/>
          <w:sz w:val="24"/>
          <w:szCs w:val="24"/>
        </w:rPr>
        <w:t>The Business Object layer will access the DAO to access database. Transactions should be managed within this business layer.</w:t>
      </w:r>
    </w:p>
    <w:p w:rsidR="003D7084" w:rsidRDefault="00D07601">
      <w:pPr>
        <w:pStyle w:val="Heading4"/>
        <w:rPr>
          <w:rFonts w:asciiTheme="minorHAnsi" w:hAnsiTheme="minorHAnsi" w:cstheme="minorHAnsi"/>
          <w:sz w:val="24"/>
          <w:szCs w:val="24"/>
        </w:rPr>
      </w:pPr>
      <w:bookmarkStart w:id="411" w:name="_Toc213179057"/>
      <w:bookmarkStart w:id="412" w:name="_Toc266222479"/>
      <w:bookmarkStart w:id="413" w:name="_Toc327466315"/>
      <w:bookmarkStart w:id="414" w:name="_Toc332351214"/>
      <w:r w:rsidRPr="00D07601">
        <w:rPr>
          <w:rFonts w:asciiTheme="minorHAnsi" w:hAnsiTheme="minorHAnsi" w:cstheme="minorHAnsi"/>
          <w:sz w:val="24"/>
          <w:szCs w:val="24"/>
        </w:rPr>
        <w:lastRenderedPageBreak/>
        <w:t xml:space="preserve">2.3.4 Transfer Data </w:t>
      </w:r>
      <w:proofErr w:type="gramStart"/>
      <w:r w:rsidRPr="00D07601">
        <w:rPr>
          <w:rFonts w:asciiTheme="minorHAnsi" w:hAnsiTheme="minorHAnsi" w:cstheme="minorHAnsi"/>
          <w:sz w:val="24"/>
          <w:szCs w:val="24"/>
        </w:rPr>
        <w:t>Objects</w:t>
      </w:r>
      <w:bookmarkEnd w:id="411"/>
      <w:bookmarkEnd w:id="412"/>
      <w:r w:rsidRPr="00D07601">
        <w:rPr>
          <w:rFonts w:asciiTheme="minorHAnsi" w:hAnsiTheme="minorHAnsi" w:cstheme="minorHAnsi"/>
          <w:sz w:val="24"/>
          <w:szCs w:val="24"/>
        </w:rPr>
        <w:t>(</w:t>
      </w:r>
      <w:proofErr w:type="gramEnd"/>
      <w:r w:rsidRPr="00D07601">
        <w:rPr>
          <w:rFonts w:asciiTheme="minorHAnsi" w:hAnsiTheme="minorHAnsi" w:cstheme="minorHAnsi"/>
          <w:sz w:val="24"/>
          <w:szCs w:val="24"/>
        </w:rPr>
        <w:t xml:space="preserve"> Entity )</w:t>
      </w:r>
      <w:bookmarkEnd w:id="413"/>
      <w:bookmarkEnd w:id="414"/>
    </w:p>
    <w:p w:rsidR="00771246" w:rsidRPr="00E821A8" w:rsidRDefault="00D07601" w:rsidP="00771246">
      <w:pPr>
        <w:pStyle w:val="Items"/>
        <w:tabs>
          <w:tab w:val="clear" w:pos="795"/>
          <w:tab w:val="num" w:pos="0"/>
        </w:tabs>
        <w:ind w:left="0" w:firstLine="0"/>
        <w:rPr>
          <w:rFonts w:asciiTheme="minorHAnsi" w:hAnsiTheme="minorHAnsi" w:cstheme="minorHAnsi"/>
          <w:sz w:val="24"/>
        </w:rPr>
      </w:pPr>
      <w:r w:rsidRPr="00D07601">
        <w:rPr>
          <w:rFonts w:asciiTheme="minorHAnsi" w:hAnsiTheme="minorHAnsi" w:cstheme="minorHAnsi"/>
          <w:sz w:val="24"/>
        </w:rPr>
        <w:t xml:space="preserve">Transfer Data Objects is java class, contains lightweight structures for related business information. These are sometimes referred to as data transfer objects.  A value object (VO) is a lightweight, </w:t>
      </w:r>
      <w:proofErr w:type="spellStart"/>
      <w:r w:rsidRPr="00D07601">
        <w:rPr>
          <w:rFonts w:asciiTheme="minorHAnsi" w:hAnsiTheme="minorHAnsi" w:cstheme="minorHAnsi"/>
          <w:sz w:val="24"/>
        </w:rPr>
        <w:t>serializable</w:t>
      </w:r>
      <w:proofErr w:type="spellEnd"/>
      <w:r w:rsidRPr="00D07601">
        <w:rPr>
          <w:rFonts w:asciiTheme="minorHAnsi" w:hAnsiTheme="minorHAnsi" w:cstheme="minorHAnsi"/>
          <w:sz w:val="24"/>
        </w:rPr>
        <w:t xml:space="preserve"> object that structures groups of data items into a single logical construct.  .In addition, VOs are useful in communication among all layers of the application</w:t>
      </w:r>
      <w:r w:rsidRPr="00D07601">
        <w:rPr>
          <w:rFonts w:asciiTheme="minorHAnsi" w:hAnsiTheme="minorHAnsi" w:cstheme="minorHAnsi"/>
          <w:color w:val="000000"/>
          <w:sz w:val="24"/>
        </w:rPr>
        <w:t>.</w:t>
      </w:r>
    </w:p>
    <w:p w:rsidR="003D7084" w:rsidRDefault="00D07601">
      <w:pPr>
        <w:pStyle w:val="Heading4"/>
        <w:rPr>
          <w:rFonts w:asciiTheme="minorHAnsi" w:hAnsiTheme="minorHAnsi" w:cstheme="minorHAnsi"/>
          <w:sz w:val="24"/>
          <w:szCs w:val="24"/>
        </w:rPr>
      </w:pPr>
      <w:bookmarkStart w:id="415" w:name="_Toc213179058"/>
      <w:bookmarkStart w:id="416" w:name="_Toc266222480"/>
      <w:bookmarkStart w:id="417" w:name="_Toc327466316"/>
      <w:bookmarkStart w:id="418" w:name="_Toc332351215"/>
      <w:r w:rsidRPr="00D07601">
        <w:rPr>
          <w:rFonts w:asciiTheme="minorHAnsi" w:hAnsiTheme="minorHAnsi" w:cstheme="minorHAnsi"/>
          <w:sz w:val="24"/>
          <w:szCs w:val="24"/>
        </w:rPr>
        <w:t>2.3.5 Data Access Object</w:t>
      </w:r>
      <w:bookmarkEnd w:id="415"/>
      <w:bookmarkEnd w:id="416"/>
      <w:bookmarkEnd w:id="417"/>
      <w:bookmarkEnd w:id="418"/>
    </w:p>
    <w:p w:rsidR="00771246" w:rsidRPr="00E821A8" w:rsidRDefault="00D07601" w:rsidP="00771246">
      <w:pPr>
        <w:rPr>
          <w:rFonts w:cstheme="minorHAnsi"/>
          <w:sz w:val="24"/>
          <w:szCs w:val="24"/>
        </w:rPr>
      </w:pPr>
      <w:r w:rsidRPr="00D07601">
        <w:rPr>
          <w:rFonts w:cstheme="minorHAnsi"/>
          <w:sz w:val="24"/>
          <w:szCs w:val="24"/>
        </w:rPr>
        <w:t>This package includes the implementation of Data Access Object</w:t>
      </w:r>
      <w:r w:rsidRPr="00D07601">
        <w:rPr>
          <w:rFonts w:cstheme="minorHAnsi"/>
          <w:bCs/>
          <w:iCs/>
          <w:sz w:val="24"/>
          <w:szCs w:val="24"/>
        </w:rPr>
        <w:t xml:space="preserve">. Using </w:t>
      </w:r>
      <w:r w:rsidRPr="00D07601">
        <w:rPr>
          <w:rFonts w:cstheme="minorHAnsi"/>
          <w:sz w:val="24"/>
          <w:szCs w:val="24"/>
        </w:rPr>
        <w:t xml:space="preserve">Oracle </w:t>
      </w:r>
      <w:proofErr w:type="spellStart"/>
      <w:proofErr w:type="gramStart"/>
      <w:r w:rsidRPr="00D07601">
        <w:rPr>
          <w:rFonts w:cstheme="minorHAnsi"/>
          <w:sz w:val="24"/>
          <w:szCs w:val="24"/>
        </w:rPr>
        <w:t>CLientobject</w:t>
      </w:r>
      <w:proofErr w:type="spellEnd"/>
      <w:r w:rsidRPr="00D07601">
        <w:rPr>
          <w:rFonts w:cstheme="minorHAnsi"/>
          <w:bCs/>
          <w:iCs/>
          <w:sz w:val="24"/>
          <w:szCs w:val="24"/>
        </w:rPr>
        <w:t xml:space="preserve">  here</w:t>
      </w:r>
      <w:proofErr w:type="gramEnd"/>
      <w:r w:rsidRPr="00D07601">
        <w:rPr>
          <w:rFonts w:cstheme="minorHAnsi"/>
          <w:bCs/>
          <w:iCs/>
          <w:sz w:val="24"/>
          <w:szCs w:val="24"/>
        </w:rPr>
        <w:t xml:space="preserve"> to make the application more </w:t>
      </w:r>
      <w:r w:rsidRPr="00D07601">
        <w:rPr>
          <w:rFonts w:cstheme="minorHAnsi"/>
          <w:sz w:val="24"/>
          <w:szCs w:val="24"/>
        </w:rPr>
        <w:t xml:space="preserve">flexible </w:t>
      </w:r>
      <w:r w:rsidRPr="00D07601">
        <w:rPr>
          <w:rFonts w:cstheme="minorHAnsi"/>
          <w:bCs/>
          <w:iCs/>
          <w:sz w:val="24"/>
          <w:szCs w:val="24"/>
        </w:rPr>
        <w:t xml:space="preserve">to access database. </w:t>
      </w:r>
      <w:r w:rsidRPr="00D07601">
        <w:rPr>
          <w:rFonts w:cstheme="minorHAnsi"/>
          <w:sz w:val="24"/>
          <w:szCs w:val="24"/>
        </w:rPr>
        <w:t xml:space="preserve">Oracle </w:t>
      </w:r>
      <w:r w:rsidRPr="00D07601">
        <w:rPr>
          <w:rFonts w:cstheme="minorHAnsi"/>
          <w:bCs/>
          <w:iCs/>
          <w:sz w:val="24"/>
          <w:szCs w:val="24"/>
        </w:rPr>
        <w:t xml:space="preserve">Client object includes basic functions to work with database: </w:t>
      </w:r>
      <w:r w:rsidRPr="00D07601">
        <w:rPr>
          <w:rFonts w:cstheme="minorHAnsi"/>
          <w:bCs/>
          <w:i/>
          <w:sz w:val="24"/>
          <w:szCs w:val="24"/>
        </w:rPr>
        <w:t>select, insert, update, delete</w:t>
      </w:r>
      <w:r w:rsidRPr="00D07601">
        <w:rPr>
          <w:rFonts w:cstheme="minorHAnsi"/>
          <w:bCs/>
          <w:iCs/>
          <w:sz w:val="24"/>
          <w:szCs w:val="24"/>
        </w:rPr>
        <w:t>.</w:t>
      </w:r>
    </w:p>
    <w:p w:rsidR="003D7084" w:rsidRDefault="00D07601">
      <w:pPr>
        <w:pStyle w:val="Heading4"/>
        <w:rPr>
          <w:rFonts w:asciiTheme="minorHAnsi" w:hAnsiTheme="minorHAnsi" w:cstheme="minorHAnsi"/>
          <w:sz w:val="24"/>
          <w:szCs w:val="24"/>
        </w:rPr>
      </w:pPr>
      <w:bookmarkStart w:id="419" w:name="_Toc213179060"/>
      <w:bookmarkStart w:id="420" w:name="_Toc266222481"/>
      <w:bookmarkStart w:id="421" w:name="_Toc327466317"/>
      <w:bookmarkStart w:id="422" w:name="_Toc332351216"/>
      <w:r w:rsidRPr="00D07601">
        <w:rPr>
          <w:rFonts w:asciiTheme="minorHAnsi" w:hAnsiTheme="minorHAnsi" w:cstheme="minorHAnsi"/>
          <w:sz w:val="24"/>
          <w:szCs w:val="24"/>
        </w:rPr>
        <w:t>2.3.6 Exceptions</w:t>
      </w:r>
      <w:bookmarkEnd w:id="419"/>
      <w:bookmarkEnd w:id="420"/>
      <w:bookmarkEnd w:id="421"/>
      <w:bookmarkEnd w:id="422"/>
    </w:p>
    <w:p w:rsidR="00771246" w:rsidRPr="00E821A8" w:rsidRDefault="00D07601" w:rsidP="00771246">
      <w:pPr>
        <w:rPr>
          <w:rFonts w:cstheme="minorHAnsi"/>
          <w:sz w:val="24"/>
          <w:szCs w:val="24"/>
        </w:rPr>
      </w:pPr>
      <w:r w:rsidRPr="00D07601">
        <w:rPr>
          <w:rFonts w:cstheme="minorHAnsi"/>
          <w:sz w:val="24"/>
          <w:szCs w:val="24"/>
        </w:rPr>
        <w:t>This package will include all general exceptions that will typically used by more than one package. The try-catch clauses should be kept to a minimum.</w:t>
      </w:r>
      <w:bookmarkStart w:id="423" w:name="OLE_LINK9"/>
      <w:bookmarkStart w:id="424" w:name="OLE_LINK10"/>
    </w:p>
    <w:p w:rsidR="003D7084" w:rsidRDefault="00D07601">
      <w:pPr>
        <w:pStyle w:val="Heading4"/>
        <w:rPr>
          <w:rFonts w:asciiTheme="minorHAnsi" w:hAnsiTheme="minorHAnsi" w:cstheme="minorHAnsi"/>
          <w:sz w:val="24"/>
          <w:szCs w:val="24"/>
        </w:rPr>
      </w:pPr>
      <w:bookmarkStart w:id="425" w:name="_Toc213179061"/>
      <w:bookmarkStart w:id="426" w:name="_Toc266222482"/>
      <w:bookmarkStart w:id="427" w:name="_Toc327466318"/>
      <w:bookmarkStart w:id="428" w:name="_Toc332351217"/>
      <w:bookmarkEnd w:id="423"/>
      <w:bookmarkEnd w:id="424"/>
      <w:r w:rsidRPr="00D07601">
        <w:rPr>
          <w:rFonts w:asciiTheme="minorHAnsi" w:hAnsiTheme="minorHAnsi" w:cstheme="minorHAnsi"/>
          <w:sz w:val="24"/>
          <w:szCs w:val="24"/>
        </w:rPr>
        <w:t xml:space="preserve">2.3.7 </w:t>
      </w:r>
      <w:proofErr w:type="spellStart"/>
      <w:r w:rsidRPr="00D07601">
        <w:rPr>
          <w:rFonts w:asciiTheme="minorHAnsi" w:hAnsiTheme="minorHAnsi" w:cstheme="minorHAnsi"/>
          <w:sz w:val="24"/>
          <w:szCs w:val="24"/>
        </w:rPr>
        <w:t>Utils</w:t>
      </w:r>
      <w:bookmarkEnd w:id="425"/>
      <w:bookmarkEnd w:id="426"/>
      <w:bookmarkEnd w:id="427"/>
      <w:bookmarkEnd w:id="428"/>
      <w:proofErr w:type="spellEnd"/>
    </w:p>
    <w:p w:rsidR="00771246" w:rsidRPr="00E821A8" w:rsidRDefault="00D07601" w:rsidP="00771246">
      <w:pPr>
        <w:rPr>
          <w:rFonts w:cstheme="minorHAnsi"/>
          <w:sz w:val="24"/>
          <w:szCs w:val="24"/>
        </w:rPr>
      </w:pPr>
      <w:r w:rsidRPr="00D07601">
        <w:rPr>
          <w:rFonts w:cstheme="minorHAnsi"/>
          <w:sz w:val="24"/>
          <w:szCs w:val="24"/>
        </w:rPr>
        <w:t>This package includes all utilities will be wisely used in the modules.</w:t>
      </w:r>
    </w:p>
    <w:p w:rsidR="003D7084" w:rsidRDefault="00D07601">
      <w:pPr>
        <w:pStyle w:val="Heading4"/>
        <w:rPr>
          <w:rFonts w:asciiTheme="minorHAnsi" w:hAnsiTheme="minorHAnsi" w:cstheme="minorHAnsi"/>
          <w:sz w:val="24"/>
          <w:szCs w:val="24"/>
        </w:rPr>
      </w:pPr>
      <w:bookmarkStart w:id="429" w:name="_Toc213179062"/>
      <w:bookmarkStart w:id="430" w:name="_Toc266222483"/>
      <w:bookmarkStart w:id="431" w:name="_Toc327466319"/>
      <w:bookmarkStart w:id="432" w:name="_Toc332351218"/>
      <w:r w:rsidRPr="00D07601">
        <w:rPr>
          <w:rFonts w:asciiTheme="minorHAnsi" w:hAnsiTheme="minorHAnsi" w:cstheme="minorHAnsi"/>
          <w:sz w:val="24"/>
          <w:szCs w:val="24"/>
        </w:rPr>
        <w:t>2.3.8 Logging</w:t>
      </w:r>
      <w:bookmarkEnd w:id="429"/>
      <w:bookmarkEnd w:id="430"/>
      <w:bookmarkEnd w:id="431"/>
      <w:bookmarkEnd w:id="432"/>
    </w:p>
    <w:p w:rsidR="00771246" w:rsidRPr="00E821A8" w:rsidRDefault="00D07601" w:rsidP="00771246">
      <w:pPr>
        <w:rPr>
          <w:rFonts w:cstheme="minorHAnsi"/>
          <w:sz w:val="24"/>
          <w:szCs w:val="24"/>
        </w:rPr>
      </w:pPr>
      <w:r w:rsidRPr="00D07601">
        <w:rPr>
          <w:rFonts w:cstheme="minorHAnsi"/>
          <w:sz w:val="24"/>
          <w:szCs w:val="24"/>
        </w:rPr>
        <w:t>This package includes implemented logging classes.</w:t>
      </w:r>
    </w:p>
    <w:p w:rsidR="00771246" w:rsidRPr="00E821A8" w:rsidRDefault="00771246" w:rsidP="00771246">
      <w:pPr>
        <w:rPr>
          <w:rFonts w:cstheme="minorHAnsi"/>
          <w:sz w:val="24"/>
          <w:szCs w:val="24"/>
        </w:rPr>
      </w:pPr>
    </w:p>
    <w:p w:rsidR="003D7084" w:rsidRDefault="00D07601">
      <w:pPr>
        <w:pStyle w:val="Heading2"/>
        <w:numPr>
          <w:ilvl w:val="3"/>
          <w:numId w:val="39"/>
        </w:numPr>
        <w:ind w:left="360"/>
        <w:rPr>
          <w:rFonts w:asciiTheme="minorHAnsi" w:hAnsiTheme="minorHAnsi" w:cstheme="minorHAnsi"/>
          <w:sz w:val="24"/>
          <w:szCs w:val="24"/>
        </w:rPr>
      </w:pPr>
      <w:bookmarkStart w:id="433" w:name="_Toc327466320"/>
      <w:bookmarkStart w:id="434" w:name="_Toc332351219"/>
      <w:r w:rsidRPr="00D07601">
        <w:rPr>
          <w:rFonts w:asciiTheme="minorHAnsi" w:hAnsiTheme="minorHAnsi" w:cstheme="minorHAnsi"/>
          <w:sz w:val="24"/>
          <w:szCs w:val="24"/>
        </w:rPr>
        <w:t>Technical Solutions</w:t>
      </w:r>
      <w:bookmarkEnd w:id="433"/>
      <w:bookmarkEnd w:id="434"/>
    </w:p>
    <w:p w:rsidR="003D7084" w:rsidRDefault="00D07601">
      <w:pPr>
        <w:pStyle w:val="Heading3"/>
        <w:rPr>
          <w:rFonts w:asciiTheme="minorHAnsi" w:hAnsiTheme="minorHAnsi" w:cstheme="minorHAnsi"/>
          <w:sz w:val="24"/>
          <w:szCs w:val="24"/>
        </w:rPr>
      </w:pPr>
      <w:bookmarkStart w:id="435" w:name="_Toc327466321"/>
      <w:bookmarkStart w:id="436" w:name="_Toc332351220"/>
      <w:r w:rsidRPr="00D07601">
        <w:rPr>
          <w:rFonts w:asciiTheme="minorHAnsi" w:hAnsiTheme="minorHAnsi" w:cstheme="minorHAnsi"/>
          <w:sz w:val="24"/>
          <w:szCs w:val="24"/>
        </w:rPr>
        <w:t>3.1 Exception handling mechanism</w:t>
      </w:r>
      <w:bookmarkEnd w:id="435"/>
      <w:bookmarkEnd w:id="436"/>
    </w:p>
    <w:p w:rsidR="00771246" w:rsidRPr="00E821A8" w:rsidRDefault="00D07601" w:rsidP="00771246">
      <w:pPr>
        <w:rPr>
          <w:rFonts w:cstheme="minorHAnsi"/>
          <w:sz w:val="24"/>
          <w:szCs w:val="24"/>
        </w:rPr>
      </w:pPr>
      <w:r w:rsidRPr="00D07601">
        <w:rPr>
          <w:rFonts w:cstheme="minorHAnsi"/>
          <w:sz w:val="24"/>
          <w:szCs w:val="24"/>
        </w:rPr>
        <w:t xml:space="preserve">The try-catch clauses should be kept to a minimum. </w:t>
      </w:r>
    </w:p>
    <w:p w:rsidR="00771246" w:rsidRPr="00E821A8" w:rsidRDefault="00D07601" w:rsidP="00771246">
      <w:pPr>
        <w:rPr>
          <w:rFonts w:cstheme="minorHAnsi"/>
          <w:sz w:val="24"/>
          <w:szCs w:val="24"/>
        </w:rPr>
      </w:pPr>
      <w:r w:rsidRPr="00D07601">
        <w:rPr>
          <w:rFonts w:cstheme="minorHAnsi"/>
          <w:sz w:val="24"/>
          <w:szCs w:val="24"/>
        </w:rPr>
        <w:t xml:space="preserve">Whenever an exception </w:t>
      </w:r>
      <w:proofErr w:type="gramStart"/>
      <w:r w:rsidRPr="00D07601">
        <w:rPr>
          <w:rFonts w:cstheme="minorHAnsi"/>
          <w:sz w:val="24"/>
          <w:szCs w:val="24"/>
        </w:rPr>
        <w:t>raise ,</w:t>
      </w:r>
      <w:proofErr w:type="gramEnd"/>
      <w:r w:rsidRPr="00D07601">
        <w:rPr>
          <w:rFonts w:cstheme="minorHAnsi"/>
          <w:sz w:val="24"/>
          <w:szCs w:val="24"/>
        </w:rPr>
        <w:t xml:space="preserve"> system will log exception detail to  Windows event and redirect user to Error page to display standard error message!</w:t>
      </w:r>
    </w:p>
    <w:p w:rsidR="003D7084" w:rsidRDefault="00D07601">
      <w:pPr>
        <w:pStyle w:val="Heading3"/>
        <w:rPr>
          <w:rFonts w:asciiTheme="minorHAnsi" w:hAnsiTheme="minorHAnsi" w:cstheme="minorHAnsi"/>
          <w:sz w:val="24"/>
          <w:szCs w:val="24"/>
        </w:rPr>
      </w:pPr>
      <w:bookmarkStart w:id="437" w:name="_Toc327466322"/>
      <w:bookmarkStart w:id="438" w:name="_Toc332351221"/>
      <w:r w:rsidRPr="00D07601">
        <w:rPr>
          <w:rFonts w:asciiTheme="minorHAnsi" w:hAnsiTheme="minorHAnsi" w:cstheme="minorHAnsi"/>
          <w:sz w:val="24"/>
          <w:szCs w:val="24"/>
        </w:rPr>
        <w:t>3.2 Logging mechanism</w:t>
      </w:r>
      <w:bookmarkEnd w:id="437"/>
      <w:bookmarkEnd w:id="438"/>
    </w:p>
    <w:p w:rsidR="00771246" w:rsidRPr="00E821A8" w:rsidRDefault="00D07601" w:rsidP="00771246">
      <w:pPr>
        <w:rPr>
          <w:rFonts w:cstheme="minorHAnsi"/>
          <w:sz w:val="24"/>
          <w:szCs w:val="24"/>
        </w:rPr>
      </w:pPr>
      <w:r w:rsidRPr="00D07601">
        <w:rPr>
          <w:rFonts w:cstheme="minorHAnsi"/>
          <w:sz w:val="24"/>
          <w:szCs w:val="24"/>
        </w:rPr>
        <w:t xml:space="preserve">Logging is an important and pretty useful mechanism for every application. It can help developers to debug and improve their code or test </w:t>
      </w:r>
      <w:proofErr w:type="gramStart"/>
      <w:r w:rsidRPr="00D07601">
        <w:rPr>
          <w:rFonts w:cstheme="minorHAnsi"/>
          <w:sz w:val="24"/>
          <w:szCs w:val="24"/>
        </w:rPr>
        <w:t>it’s</w:t>
      </w:r>
      <w:proofErr w:type="gramEnd"/>
      <w:r w:rsidRPr="00D07601">
        <w:rPr>
          <w:rFonts w:cstheme="minorHAnsi"/>
          <w:sz w:val="24"/>
          <w:szCs w:val="24"/>
        </w:rPr>
        <w:t xml:space="preserve"> functionality. In OOPMS, logging component is developed based on log4j logging API.</w:t>
      </w:r>
    </w:p>
    <w:p w:rsidR="00771246" w:rsidRPr="00E821A8" w:rsidRDefault="00771246" w:rsidP="00771246">
      <w:pPr>
        <w:rPr>
          <w:rFonts w:cstheme="minorHAnsi"/>
          <w:sz w:val="24"/>
          <w:szCs w:val="24"/>
        </w:rPr>
      </w:pPr>
    </w:p>
    <w:p w:rsidR="003D7084" w:rsidRDefault="00D07601">
      <w:pPr>
        <w:pStyle w:val="Heading2"/>
        <w:numPr>
          <w:ilvl w:val="3"/>
          <w:numId w:val="39"/>
        </w:numPr>
        <w:ind w:left="450" w:hanging="450"/>
        <w:rPr>
          <w:rFonts w:asciiTheme="minorHAnsi" w:hAnsiTheme="minorHAnsi" w:cstheme="minorHAnsi"/>
          <w:sz w:val="24"/>
          <w:szCs w:val="24"/>
        </w:rPr>
      </w:pPr>
      <w:bookmarkStart w:id="439" w:name="_Toc327466323"/>
      <w:bookmarkStart w:id="440" w:name="_Toc332351222"/>
      <w:r w:rsidRPr="00D07601">
        <w:rPr>
          <w:rFonts w:asciiTheme="minorHAnsi" w:hAnsiTheme="minorHAnsi" w:cstheme="minorHAnsi"/>
          <w:sz w:val="24"/>
          <w:szCs w:val="24"/>
        </w:rPr>
        <w:lastRenderedPageBreak/>
        <w:t>Database design</w:t>
      </w:r>
      <w:bookmarkEnd w:id="439"/>
      <w:bookmarkEnd w:id="440"/>
    </w:p>
    <w:p w:rsidR="003D7084" w:rsidRDefault="00D07601">
      <w:pPr>
        <w:pStyle w:val="Heading3"/>
        <w:rPr>
          <w:rFonts w:asciiTheme="minorHAnsi" w:hAnsiTheme="minorHAnsi" w:cstheme="minorHAnsi"/>
          <w:sz w:val="24"/>
          <w:szCs w:val="24"/>
        </w:rPr>
      </w:pPr>
      <w:bookmarkStart w:id="441" w:name="_Toc327466324"/>
      <w:bookmarkStart w:id="442" w:name="_Toc332351223"/>
      <w:r w:rsidRPr="00D07601">
        <w:rPr>
          <w:rFonts w:asciiTheme="minorHAnsi" w:hAnsiTheme="minorHAnsi" w:cstheme="minorHAnsi"/>
          <w:sz w:val="24"/>
          <w:szCs w:val="24"/>
        </w:rPr>
        <w:t>4.1 Entity Relationship Diagram</w:t>
      </w:r>
      <w:bookmarkEnd w:id="441"/>
      <w:bookmarkEnd w:id="442"/>
    </w:p>
    <w:p w:rsidR="00771246" w:rsidRPr="00E821A8" w:rsidRDefault="003D7084" w:rsidP="00771246">
      <w:pPr>
        <w:rPr>
          <w:rFonts w:cstheme="minorHAnsi"/>
          <w:sz w:val="24"/>
          <w:szCs w:val="24"/>
        </w:rPr>
      </w:pPr>
      <w:r>
        <w:rPr>
          <w:rFonts w:cstheme="minorHAnsi"/>
          <w:noProof/>
          <w:sz w:val="24"/>
          <w:szCs w:val="24"/>
        </w:rPr>
        <w:drawing>
          <wp:inline distT="0" distB="0" distL="0" distR="0">
            <wp:extent cx="5972175" cy="6599881"/>
            <wp:effectExtent l="0" t="0" r="0" b="0"/>
            <wp:docPr id="5" name="Picture 5" descr="C:\Users\DuyNgo\Desktop\Capstone\SVN Trunk\Document\Design\SRS + User Requirement\Merged_ER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uyNgo\Desktop\Capstone\SVN Trunk\Document\Design\SRS + User Requirement\Merged_ERD.gif"/>
                    <pic:cNvPicPr>
                      <a:picLocks noChangeAspect="1" noChangeArrowheads="1"/>
                    </pic:cNvPicPr>
                  </pic:nvPicPr>
                  <pic:blipFill>
                    <a:blip r:embed="rId16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72985" cy="6600776"/>
                    </a:xfrm>
                    <a:prstGeom prst="rect">
                      <a:avLst/>
                    </a:prstGeom>
                    <a:noFill/>
                    <a:ln>
                      <a:noFill/>
                    </a:ln>
                  </pic:spPr>
                </pic:pic>
              </a:graphicData>
            </a:graphic>
          </wp:inline>
        </w:drawing>
      </w:r>
    </w:p>
    <w:p w:rsidR="003D7084" w:rsidRDefault="00D07601">
      <w:pPr>
        <w:pStyle w:val="Heading3"/>
        <w:rPr>
          <w:rFonts w:asciiTheme="minorHAnsi" w:hAnsiTheme="minorHAnsi" w:cstheme="minorHAnsi"/>
          <w:sz w:val="24"/>
          <w:szCs w:val="24"/>
        </w:rPr>
      </w:pPr>
      <w:bookmarkStart w:id="443" w:name="_Toc327466325"/>
      <w:bookmarkStart w:id="444" w:name="_Toc332351224"/>
      <w:r w:rsidRPr="00D07601">
        <w:rPr>
          <w:rFonts w:asciiTheme="minorHAnsi" w:hAnsiTheme="minorHAnsi" w:cstheme="minorHAnsi"/>
          <w:sz w:val="24"/>
          <w:szCs w:val="24"/>
        </w:rPr>
        <w:t>4.2 Schema</w:t>
      </w:r>
      <w:bookmarkEnd w:id="443"/>
      <w:bookmarkEnd w:id="444"/>
    </w:p>
    <w:p w:rsidR="00771246" w:rsidRPr="00E821A8" w:rsidRDefault="00771246" w:rsidP="00771246">
      <w:pPr>
        <w:rPr>
          <w:rFonts w:cstheme="minorHAnsi"/>
          <w:b/>
          <w:sz w:val="24"/>
          <w:szCs w:val="24"/>
        </w:rPr>
      </w:pPr>
    </w:p>
    <w:p w:rsidR="00771246" w:rsidRPr="00E821A8" w:rsidRDefault="00D07601" w:rsidP="00771246">
      <w:pPr>
        <w:rPr>
          <w:rFonts w:cstheme="minorHAnsi"/>
          <w:sz w:val="24"/>
          <w:szCs w:val="24"/>
        </w:rPr>
      </w:pPr>
      <w:r w:rsidRPr="00D07601">
        <w:rPr>
          <w:rFonts w:cstheme="minorHAnsi"/>
          <w:b/>
          <w:sz w:val="24"/>
          <w:szCs w:val="24"/>
        </w:rPr>
        <w:t>Overview</w:t>
      </w:r>
    </w:p>
    <w:tbl>
      <w:tblPr>
        <w:tblStyle w:val="TableGrid"/>
        <w:tblW w:w="9198" w:type="dxa"/>
        <w:tblLook w:val="04A0"/>
      </w:tblPr>
      <w:tblGrid>
        <w:gridCol w:w="460"/>
        <w:gridCol w:w="2781"/>
        <w:gridCol w:w="5957"/>
      </w:tblGrid>
      <w:tr w:rsidR="00771246" w:rsidRPr="00E821A8" w:rsidTr="00227BA2">
        <w:tc>
          <w:tcPr>
            <w:tcW w:w="439" w:type="dxa"/>
          </w:tcPr>
          <w:p w:rsidR="00771246" w:rsidRPr="00E821A8" w:rsidRDefault="00D07601" w:rsidP="00227BA2">
            <w:pPr>
              <w:spacing w:after="200" w:line="276" w:lineRule="auto"/>
              <w:rPr>
                <w:rFonts w:cstheme="minorHAnsi"/>
                <w:b/>
                <w:sz w:val="24"/>
                <w:szCs w:val="24"/>
              </w:rPr>
            </w:pPr>
            <w:r w:rsidRPr="00D07601">
              <w:rPr>
                <w:rFonts w:cstheme="minorHAnsi"/>
                <w:b/>
                <w:sz w:val="24"/>
                <w:szCs w:val="24"/>
              </w:rPr>
              <w:t>#</w:t>
            </w:r>
          </w:p>
        </w:tc>
        <w:tc>
          <w:tcPr>
            <w:tcW w:w="2785" w:type="dxa"/>
          </w:tcPr>
          <w:p w:rsidR="00771246" w:rsidRPr="00E821A8" w:rsidRDefault="00D07601" w:rsidP="00227BA2">
            <w:pPr>
              <w:spacing w:after="200" w:line="276" w:lineRule="auto"/>
              <w:rPr>
                <w:rFonts w:cstheme="minorHAnsi"/>
                <w:b/>
                <w:sz w:val="24"/>
                <w:szCs w:val="24"/>
              </w:rPr>
            </w:pPr>
            <w:r w:rsidRPr="00D07601">
              <w:rPr>
                <w:rFonts w:cstheme="minorHAnsi"/>
                <w:b/>
                <w:sz w:val="24"/>
                <w:szCs w:val="24"/>
              </w:rPr>
              <w:t>Name</w:t>
            </w:r>
          </w:p>
        </w:tc>
        <w:tc>
          <w:tcPr>
            <w:tcW w:w="5974" w:type="dxa"/>
          </w:tcPr>
          <w:p w:rsidR="00771246" w:rsidRPr="00E821A8" w:rsidRDefault="00D07601" w:rsidP="00227BA2">
            <w:pPr>
              <w:spacing w:after="200" w:line="276" w:lineRule="auto"/>
              <w:rPr>
                <w:rFonts w:cstheme="minorHAnsi"/>
                <w:b/>
                <w:sz w:val="24"/>
                <w:szCs w:val="24"/>
              </w:rPr>
            </w:pPr>
            <w:r w:rsidRPr="00D07601">
              <w:rPr>
                <w:rFonts w:cstheme="minorHAnsi"/>
                <w:b/>
                <w:sz w:val="24"/>
                <w:szCs w:val="24"/>
              </w:rPr>
              <w:t>Description</w:t>
            </w:r>
          </w:p>
        </w:tc>
      </w:tr>
      <w:tr w:rsidR="00771246" w:rsidRPr="00E821A8" w:rsidTr="00227BA2">
        <w:tc>
          <w:tcPr>
            <w:tcW w:w="439" w:type="dxa"/>
          </w:tcPr>
          <w:p w:rsidR="00771246" w:rsidRPr="00E821A8" w:rsidRDefault="00D07601" w:rsidP="00227BA2">
            <w:pPr>
              <w:spacing w:after="200" w:line="276" w:lineRule="auto"/>
              <w:rPr>
                <w:rFonts w:cstheme="minorHAnsi"/>
                <w:sz w:val="24"/>
                <w:szCs w:val="24"/>
              </w:rPr>
            </w:pPr>
            <w:r w:rsidRPr="00D07601">
              <w:rPr>
                <w:rFonts w:cstheme="minorHAnsi"/>
                <w:sz w:val="24"/>
                <w:szCs w:val="24"/>
              </w:rPr>
              <w:lastRenderedPageBreak/>
              <w:t>1</w:t>
            </w:r>
          </w:p>
        </w:tc>
        <w:tc>
          <w:tcPr>
            <w:tcW w:w="2785" w:type="dxa"/>
          </w:tcPr>
          <w:p w:rsidR="00771246" w:rsidRPr="00E821A8" w:rsidRDefault="00D07601" w:rsidP="00227BA2">
            <w:pPr>
              <w:shd w:val="clear" w:color="FFFFCC" w:fill="FFFFFF"/>
              <w:spacing w:before="100" w:beforeAutospacing="1" w:after="100" w:afterAutospacing="1" w:line="276" w:lineRule="auto"/>
              <w:rPr>
                <w:rFonts w:cstheme="minorHAnsi"/>
                <w:sz w:val="24"/>
                <w:szCs w:val="24"/>
              </w:rPr>
            </w:pPr>
            <w:r w:rsidRPr="00D07601">
              <w:rPr>
                <w:rFonts w:cstheme="minorHAnsi"/>
                <w:sz w:val="24"/>
                <w:szCs w:val="24"/>
              </w:rPr>
              <w:t>Project</w:t>
            </w:r>
          </w:p>
        </w:tc>
        <w:tc>
          <w:tcPr>
            <w:tcW w:w="5974" w:type="dxa"/>
          </w:tcPr>
          <w:p w:rsidR="00771246" w:rsidRPr="00E821A8" w:rsidRDefault="00D07601" w:rsidP="00227BA2">
            <w:pPr>
              <w:shd w:val="clear" w:color="FFFFCC" w:fill="FFFFFF"/>
              <w:spacing w:before="100" w:beforeAutospacing="1" w:after="100" w:afterAutospacing="1" w:line="276" w:lineRule="auto"/>
              <w:rPr>
                <w:rFonts w:cstheme="minorHAnsi"/>
                <w:sz w:val="24"/>
                <w:szCs w:val="24"/>
              </w:rPr>
            </w:pPr>
            <w:r w:rsidRPr="00D07601">
              <w:rPr>
                <w:rFonts w:cstheme="minorHAnsi"/>
                <w:sz w:val="24"/>
                <w:szCs w:val="24"/>
              </w:rPr>
              <w:t>Project with its information: name, type, code</w:t>
            </w:r>
            <w:proofErr w:type="gramStart"/>
            <w:r w:rsidRPr="00D07601">
              <w:rPr>
                <w:rFonts w:cstheme="minorHAnsi"/>
                <w:sz w:val="24"/>
                <w:szCs w:val="24"/>
              </w:rPr>
              <w:t>..</w:t>
            </w:r>
            <w:proofErr w:type="gramEnd"/>
          </w:p>
        </w:tc>
      </w:tr>
      <w:tr w:rsidR="00771246" w:rsidRPr="00E821A8" w:rsidTr="00227BA2">
        <w:tc>
          <w:tcPr>
            <w:tcW w:w="439" w:type="dxa"/>
          </w:tcPr>
          <w:p w:rsidR="00771246" w:rsidRPr="00E821A8" w:rsidRDefault="00D07601" w:rsidP="00227BA2">
            <w:pPr>
              <w:shd w:val="clear" w:color="FFFFCC" w:fill="FFFFFF"/>
              <w:spacing w:before="100" w:beforeAutospacing="1" w:after="100" w:afterAutospacing="1" w:line="276" w:lineRule="auto"/>
              <w:rPr>
                <w:rFonts w:cstheme="minorHAnsi"/>
                <w:sz w:val="24"/>
                <w:szCs w:val="24"/>
              </w:rPr>
            </w:pPr>
            <w:r w:rsidRPr="00D07601">
              <w:rPr>
                <w:rFonts w:cstheme="minorHAnsi"/>
                <w:sz w:val="24"/>
                <w:szCs w:val="24"/>
              </w:rPr>
              <w:t>2</w:t>
            </w:r>
          </w:p>
        </w:tc>
        <w:tc>
          <w:tcPr>
            <w:tcW w:w="2785" w:type="dxa"/>
          </w:tcPr>
          <w:p w:rsidR="00771246" w:rsidRPr="00E821A8" w:rsidRDefault="00D07601" w:rsidP="00227BA2">
            <w:pPr>
              <w:shd w:val="clear" w:color="FFFFCC" w:fill="FFFFFF"/>
              <w:spacing w:before="100" w:beforeAutospacing="1" w:after="100" w:afterAutospacing="1" w:line="276" w:lineRule="auto"/>
              <w:rPr>
                <w:rFonts w:cstheme="minorHAnsi"/>
                <w:sz w:val="24"/>
                <w:szCs w:val="24"/>
              </w:rPr>
            </w:pPr>
            <w:r w:rsidRPr="00D07601">
              <w:rPr>
                <w:rFonts w:cstheme="minorHAnsi"/>
                <w:sz w:val="24"/>
                <w:szCs w:val="24"/>
              </w:rPr>
              <w:t>Stage</w:t>
            </w:r>
          </w:p>
        </w:tc>
        <w:tc>
          <w:tcPr>
            <w:tcW w:w="5974" w:type="dxa"/>
          </w:tcPr>
          <w:p w:rsidR="00771246" w:rsidRPr="00E821A8" w:rsidRDefault="00D07601" w:rsidP="00227BA2">
            <w:pPr>
              <w:shd w:val="clear" w:color="FFFFCC" w:fill="FFFFFF"/>
              <w:spacing w:before="100" w:beforeAutospacing="1" w:after="100" w:afterAutospacing="1" w:line="276" w:lineRule="auto"/>
              <w:rPr>
                <w:rFonts w:cstheme="minorHAnsi"/>
                <w:sz w:val="24"/>
                <w:szCs w:val="24"/>
              </w:rPr>
            </w:pPr>
            <w:r w:rsidRPr="00D07601">
              <w:rPr>
                <w:rFonts w:cstheme="minorHAnsi"/>
                <w:sz w:val="24"/>
                <w:szCs w:val="24"/>
              </w:rPr>
              <w:t>Stage of software development process</w:t>
            </w:r>
          </w:p>
        </w:tc>
      </w:tr>
      <w:tr w:rsidR="00771246" w:rsidRPr="00E821A8" w:rsidTr="00227BA2">
        <w:tc>
          <w:tcPr>
            <w:tcW w:w="439" w:type="dxa"/>
          </w:tcPr>
          <w:p w:rsidR="00771246" w:rsidRPr="00E821A8" w:rsidRDefault="00D07601" w:rsidP="00227BA2">
            <w:pPr>
              <w:shd w:val="clear" w:color="FFFFCC" w:fill="FFFFFF"/>
              <w:spacing w:before="100" w:beforeAutospacing="1" w:after="100" w:afterAutospacing="1" w:line="276" w:lineRule="auto"/>
              <w:rPr>
                <w:rFonts w:cstheme="minorHAnsi"/>
                <w:sz w:val="24"/>
                <w:szCs w:val="24"/>
              </w:rPr>
            </w:pPr>
            <w:r w:rsidRPr="00D07601">
              <w:rPr>
                <w:rFonts w:cstheme="minorHAnsi"/>
                <w:sz w:val="24"/>
                <w:szCs w:val="24"/>
              </w:rPr>
              <w:t>3</w:t>
            </w:r>
          </w:p>
        </w:tc>
        <w:tc>
          <w:tcPr>
            <w:tcW w:w="2785" w:type="dxa"/>
          </w:tcPr>
          <w:p w:rsidR="00771246" w:rsidRPr="00E821A8" w:rsidRDefault="00D07601" w:rsidP="00227BA2">
            <w:pPr>
              <w:shd w:val="clear" w:color="FFFFCC" w:fill="FFFFFF"/>
              <w:spacing w:before="100" w:beforeAutospacing="1" w:after="100" w:afterAutospacing="1" w:line="276" w:lineRule="auto"/>
              <w:rPr>
                <w:rFonts w:cstheme="minorHAnsi"/>
                <w:sz w:val="24"/>
                <w:szCs w:val="24"/>
              </w:rPr>
            </w:pPr>
            <w:r w:rsidRPr="00D07601">
              <w:rPr>
                <w:rFonts w:cstheme="minorHAnsi"/>
                <w:sz w:val="24"/>
                <w:szCs w:val="24"/>
              </w:rPr>
              <w:t>Product</w:t>
            </w:r>
          </w:p>
        </w:tc>
        <w:tc>
          <w:tcPr>
            <w:tcW w:w="5974" w:type="dxa"/>
          </w:tcPr>
          <w:p w:rsidR="00771246" w:rsidRPr="00E821A8" w:rsidRDefault="00D07601" w:rsidP="00227BA2">
            <w:pPr>
              <w:shd w:val="clear" w:color="FFFFCC" w:fill="FFFFFF"/>
              <w:spacing w:before="100" w:beforeAutospacing="1" w:after="100" w:afterAutospacing="1" w:line="276" w:lineRule="auto"/>
              <w:rPr>
                <w:rFonts w:cstheme="minorHAnsi"/>
                <w:sz w:val="24"/>
                <w:szCs w:val="24"/>
              </w:rPr>
            </w:pPr>
            <w:r w:rsidRPr="00D07601">
              <w:rPr>
                <w:rFonts w:cstheme="minorHAnsi"/>
                <w:sz w:val="24"/>
                <w:szCs w:val="24"/>
              </w:rPr>
              <w:t>Product from development process</w:t>
            </w:r>
          </w:p>
        </w:tc>
      </w:tr>
      <w:tr w:rsidR="00771246" w:rsidRPr="00E821A8" w:rsidTr="00227BA2">
        <w:tc>
          <w:tcPr>
            <w:tcW w:w="439" w:type="dxa"/>
          </w:tcPr>
          <w:p w:rsidR="00771246" w:rsidRPr="00E821A8" w:rsidRDefault="00D07601" w:rsidP="00227BA2">
            <w:pPr>
              <w:shd w:val="clear" w:color="FFFFCC" w:fill="FFFFFF"/>
              <w:spacing w:before="100" w:beforeAutospacing="1" w:after="100" w:afterAutospacing="1" w:line="276" w:lineRule="auto"/>
              <w:rPr>
                <w:rFonts w:cstheme="minorHAnsi"/>
                <w:sz w:val="24"/>
                <w:szCs w:val="24"/>
              </w:rPr>
            </w:pPr>
            <w:r w:rsidRPr="00D07601">
              <w:rPr>
                <w:rFonts w:cstheme="minorHAnsi"/>
                <w:sz w:val="24"/>
                <w:szCs w:val="24"/>
              </w:rPr>
              <w:t>4</w:t>
            </w:r>
          </w:p>
        </w:tc>
        <w:tc>
          <w:tcPr>
            <w:tcW w:w="2785" w:type="dxa"/>
          </w:tcPr>
          <w:p w:rsidR="00771246" w:rsidRPr="00E821A8" w:rsidRDefault="00D07601" w:rsidP="00227BA2">
            <w:pPr>
              <w:shd w:val="clear" w:color="FFFFCC" w:fill="FFFFFF"/>
              <w:spacing w:before="100" w:beforeAutospacing="1" w:after="100" w:afterAutospacing="1" w:line="276" w:lineRule="auto"/>
              <w:rPr>
                <w:rFonts w:cstheme="minorHAnsi"/>
                <w:sz w:val="24"/>
                <w:szCs w:val="24"/>
              </w:rPr>
            </w:pPr>
            <w:r w:rsidRPr="00D07601">
              <w:rPr>
                <w:rFonts w:cstheme="minorHAnsi"/>
                <w:sz w:val="24"/>
                <w:szCs w:val="24"/>
              </w:rPr>
              <w:t>Deliverable</w:t>
            </w:r>
          </w:p>
        </w:tc>
        <w:tc>
          <w:tcPr>
            <w:tcW w:w="5974" w:type="dxa"/>
          </w:tcPr>
          <w:p w:rsidR="00771246" w:rsidRPr="00E821A8" w:rsidRDefault="00D07601" w:rsidP="00227BA2">
            <w:pPr>
              <w:shd w:val="clear" w:color="FFFFCC" w:fill="FFFFFF"/>
              <w:spacing w:before="100" w:beforeAutospacing="1" w:after="100" w:afterAutospacing="1" w:line="276" w:lineRule="auto"/>
              <w:rPr>
                <w:rFonts w:cstheme="minorHAnsi"/>
                <w:sz w:val="24"/>
                <w:szCs w:val="24"/>
              </w:rPr>
            </w:pPr>
            <w:r w:rsidRPr="00D07601">
              <w:rPr>
                <w:rFonts w:cstheme="minorHAnsi"/>
                <w:sz w:val="24"/>
                <w:szCs w:val="24"/>
              </w:rPr>
              <w:t xml:space="preserve">Product to be </w:t>
            </w:r>
            <w:proofErr w:type="spellStart"/>
            <w:r w:rsidRPr="00D07601">
              <w:rPr>
                <w:rFonts w:cstheme="minorHAnsi"/>
                <w:sz w:val="24"/>
                <w:szCs w:val="24"/>
              </w:rPr>
              <w:t>summited</w:t>
            </w:r>
            <w:proofErr w:type="spellEnd"/>
            <w:r w:rsidRPr="00D07601">
              <w:rPr>
                <w:rFonts w:cstheme="minorHAnsi"/>
                <w:sz w:val="24"/>
                <w:szCs w:val="24"/>
              </w:rPr>
              <w:t xml:space="preserve"> to customers</w:t>
            </w:r>
          </w:p>
        </w:tc>
      </w:tr>
      <w:tr w:rsidR="00771246" w:rsidRPr="00E821A8" w:rsidTr="00227BA2">
        <w:tc>
          <w:tcPr>
            <w:tcW w:w="439" w:type="dxa"/>
          </w:tcPr>
          <w:p w:rsidR="00771246" w:rsidRPr="00E821A8" w:rsidRDefault="00D07601" w:rsidP="00227BA2">
            <w:pPr>
              <w:shd w:val="clear" w:color="FFFFCC" w:fill="FFFFFF"/>
              <w:spacing w:before="100" w:beforeAutospacing="1" w:after="100" w:afterAutospacing="1" w:line="276" w:lineRule="auto"/>
              <w:rPr>
                <w:rFonts w:cstheme="minorHAnsi"/>
                <w:sz w:val="24"/>
                <w:szCs w:val="24"/>
              </w:rPr>
            </w:pPr>
            <w:r w:rsidRPr="00D07601">
              <w:rPr>
                <w:rFonts w:cstheme="minorHAnsi"/>
                <w:sz w:val="24"/>
                <w:szCs w:val="24"/>
              </w:rPr>
              <w:t>5</w:t>
            </w:r>
          </w:p>
        </w:tc>
        <w:tc>
          <w:tcPr>
            <w:tcW w:w="2785" w:type="dxa"/>
          </w:tcPr>
          <w:p w:rsidR="00771246" w:rsidRPr="00E821A8" w:rsidRDefault="00D07601" w:rsidP="00227BA2">
            <w:pPr>
              <w:shd w:val="clear" w:color="FFFFCC" w:fill="FFFFFF"/>
              <w:spacing w:before="100" w:beforeAutospacing="1" w:after="100" w:afterAutospacing="1" w:line="276" w:lineRule="auto"/>
              <w:rPr>
                <w:rFonts w:cstheme="minorHAnsi"/>
                <w:sz w:val="24"/>
                <w:szCs w:val="24"/>
              </w:rPr>
            </w:pPr>
            <w:r w:rsidRPr="00D07601">
              <w:rPr>
                <w:rFonts w:cstheme="minorHAnsi"/>
                <w:sz w:val="24"/>
                <w:szCs w:val="24"/>
              </w:rPr>
              <w:t>Task</w:t>
            </w:r>
          </w:p>
        </w:tc>
        <w:tc>
          <w:tcPr>
            <w:tcW w:w="5974" w:type="dxa"/>
          </w:tcPr>
          <w:p w:rsidR="00771246" w:rsidRPr="00E821A8" w:rsidRDefault="00D07601" w:rsidP="00227BA2">
            <w:pPr>
              <w:shd w:val="clear" w:color="FFFFCC" w:fill="FFFFFF"/>
              <w:spacing w:before="100" w:beforeAutospacing="1" w:after="100" w:afterAutospacing="1" w:line="276" w:lineRule="auto"/>
              <w:rPr>
                <w:rFonts w:cstheme="minorHAnsi"/>
                <w:sz w:val="24"/>
                <w:szCs w:val="24"/>
              </w:rPr>
            </w:pPr>
            <w:r w:rsidRPr="00D07601">
              <w:rPr>
                <w:rFonts w:cstheme="minorHAnsi"/>
                <w:sz w:val="24"/>
                <w:szCs w:val="24"/>
              </w:rPr>
              <w:t>Task assign to team members</w:t>
            </w:r>
          </w:p>
        </w:tc>
      </w:tr>
      <w:tr w:rsidR="00771246" w:rsidRPr="00E821A8" w:rsidTr="00227BA2">
        <w:tc>
          <w:tcPr>
            <w:tcW w:w="439" w:type="dxa"/>
          </w:tcPr>
          <w:p w:rsidR="00771246" w:rsidRPr="00E821A8" w:rsidRDefault="00D07601" w:rsidP="00227BA2">
            <w:pPr>
              <w:shd w:val="clear" w:color="FFFFCC" w:fill="FFFFFF"/>
              <w:spacing w:before="100" w:beforeAutospacing="1" w:after="100" w:afterAutospacing="1" w:line="276" w:lineRule="auto"/>
              <w:rPr>
                <w:rFonts w:cstheme="minorHAnsi"/>
                <w:sz w:val="24"/>
                <w:szCs w:val="24"/>
              </w:rPr>
            </w:pPr>
            <w:r w:rsidRPr="00D07601">
              <w:rPr>
                <w:rFonts w:cstheme="minorHAnsi"/>
                <w:sz w:val="24"/>
                <w:szCs w:val="24"/>
              </w:rPr>
              <w:t>6</w:t>
            </w:r>
          </w:p>
        </w:tc>
        <w:tc>
          <w:tcPr>
            <w:tcW w:w="2785" w:type="dxa"/>
          </w:tcPr>
          <w:p w:rsidR="00771246" w:rsidRPr="00E821A8" w:rsidRDefault="00D07601" w:rsidP="00227BA2">
            <w:pPr>
              <w:shd w:val="clear" w:color="FFFFCC" w:fill="FFFFFF"/>
              <w:spacing w:before="100" w:beforeAutospacing="1" w:after="100" w:afterAutospacing="1" w:line="276" w:lineRule="auto"/>
              <w:rPr>
                <w:rFonts w:cstheme="minorHAnsi"/>
                <w:sz w:val="24"/>
                <w:szCs w:val="24"/>
              </w:rPr>
            </w:pPr>
            <w:r w:rsidRPr="00D07601">
              <w:rPr>
                <w:rFonts w:cstheme="minorHAnsi"/>
                <w:sz w:val="24"/>
                <w:szCs w:val="24"/>
              </w:rPr>
              <w:t>Cost</w:t>
            </w:r>
          </w:p>
        </w:tc>
        <w:tc>
          <w:tcPr>
            <w:tcW w:w="5974" w:type="dxa"/>
          </w:tcPr>
          <w:p w:rsidR="00771246" w:rsidRPr="00E821A8" w:rsidRDefault="00D07601" w:rsidP="00227BA2">
            <w:pPr>
              <w:shd w:val="clear" w:color="FFFFCC" w:fill="FFFFFF"/>
              <w:spacing w:before="100" w:beforeAutospacing="1" w:after="100" w:afterAutospacing="1" w:line="276" w:lineRule="auto"/>
              <w:rPr>
                <w:rFonts w:cstheme="minorHAnsi"/>
                <w:sz w:val="24"/>
                <w:szCs w:val="24"/>
              </w:rPr>
            </w:pPr>
            <w:r w:rsidRPr="00D07601">
              <w:rPr>
                <w:rFonts w:cstheme="minorHAnsi"/>
                <w:sz w:val="24"/>
                <w:szCs w:val="24"/>
              </w:rPr>
              <w:t>Cost management</w:t>
            </w:r>
          </w:p>
        </w:tc>
      </w:tr>
      <w:tr w:rsidR="00771246" w:rsidRPr="00E821A8" w:rsidTr="00227BA2">
        <w:tc>
          <w:tcPr>
            <w:tcW w:w="439" w:type="dxa"/>
          </w:tcPr>
          <w:p w:rsidR="00771246" w:rsidRPr="00E821A8" w:rsidRDefault="00D07601" w:rsidP="00227BA2">
            <w:pPr>
              <w:shd w:val="clear" w:color="FFFFCC" w:fill="FFFFFF"/>
              <w:spacing w:before="100" w:beforeAutospacing="1" w:after="100" w:afterAutospacing="1" w:line="276" w:lineRule="auto"/>
              <w:rPr>
                <w:rFonts w:cstheme="minorHAnsi"/>
                <w:sz w:val="24"/>
                <w:szCs w:val="24"/>
              </w:rPr>
            </w:pPr>
            <w:r w:rsidRPr="00D07601">
              <w:rPr>
                <w:rFonts w:cstheme="minorHAnsi"/>
                <w:sz w:val="24"/>
                <w:szCs w:val="24"/>
              </w:rPr>
              <w:t>7</w:t>
            </w:r>
          </w:p>
        </w:tc>
        <w:tc>
          <w:tcPr>
            <w:tcW w:w="2785" w:type="dxa"/>
          </w:tcPr>
          <w:p w:rsidR="00771246" w:rsidRPr="00E821A8" w:rsidRDefault="00D07601" w:rsidP="00227BA2">
            <w:pPr>
              <w:shd w:val="clear" w:color="FFFFCC" w:fill="FFFFFF"/>
              <w:spacing w:before="100" w:beforeAutospacing="1" w:after="100" w:afterAutospacing="1" w:line="276" w:lineRule="auto"/>
              <w:rPr>
                <w:rFonts w:cstheme="minorHAnsi"/>
                <w:sz w:val="24"/>
                <w:szCs w:val="24"/>
              </w:rPr>
            </w:pPr>
            <w:r w:rsidRPr="00D07601">
              <w:rPr>
                <w:rFonts w:cstheme="minorHAnsi"/>
                <w:sz w:val="24"/>
                <w:szCs w:val="24"/>
              </w:rPr>
              <w:t>Risk</w:t>
            </w:r>
          </w:p>
        </w:tc>
        <w:tc>
          <w:tcPr>
            <w:tcW w:w="5974" w:type="dxa"/>
          </w:tcPr>
          <w:p w:rsidR="00771246" w:rsidRPr="00E821A8" w:rsidRDefault="00D07601" w:rsidP="00227BA2">
            <w:pPr>
              <w:shd w:val="clear" w:color="FFFFCC" w:fill="FFFFFF"/>
              <w:spacing w:before="100" w:beforeAutospacing="1" w:after="100" w:afterAutospacing="1" w:line="276" w:lineRule="auto"/>
              <w:rPr>
                <w:rFonts w:cstheme="minorHAnsi"/>
                <w:sz w:val="24"/>
                <w:szCs w:val="24"/>
              </w:rPr>
            </w:pPr>
            <w:r w:rsidRPr="00D07601">
              <w:rPr>
                <w:rFonts w:cstheme="minorHAnsi"/>
                <w:sz w:val="24"/>
                <w:szCs w:val="24"/>
              </w:rPr>
              <w:t>Risk management</w:t>
            </w:r>
          </w:p>
        </w:tc>
      </w:tr>
      <w:tr w:rsidR="00771246" w:rsidRPr="00E821A8" w:rsidTr="00227BA2">
        <w:tc>
          <w:tcPr>
            <w:tcW w:w="439" w:type="dxa"/>
          </w:tcPr>
          <w:p w:rsidR="00771246" w:rsidRPr="00E821A8" w:rsidRDefault="00D07601" w:rsidP="00227BA2">
            <w:pPr>
              <w:shd w:val="clear" w:color="FFFFCC" w:fill="FFFFFF"/>
              <w:spacing w:before="100" w:beforeAutospacing="1" w:after="100" w:afterAutospacing="1" w:line="276" w:lineRule="auto"/>
              <w:rPr>
                <w:rFonts w:cstheme="minorHAnsi"/>
                <w:sz w:val="24"/>
                <w:szCs w:val="24"/>
              </w:rPr>
            </w:pPr>
            <w:r w:rsidRPr="00D07601">
              <w:rPr>
                <w:rFonts w:cstheme="minorHAnsi"/>
                <w:sz w:val="24"/>
                <w:szCs w:val="24"/>
              </w:rPr>
              <w:t>8</w:t>
            </w:r>
          </w:p>
        </w:tc>
        <w:tc>
          <w:tcPr>
            <w:tcW w:w="2785" w:type="dxa"/>
          </w:tcPr>
          <w:p w:rsidR="00771246" w:rsidRPr="00E821A8" w:rsidRDefault="00D07601" w:rsidP="00227BA2">
            <w:pPr>
              <w:shd w:val="clear" w:color="FFFFCC" w:fill="FFFFFF"/>
              <w:spacing w:before="100" w:beforeAutospacing="1" w:after="100" w:afterAutospacing="1" w:line="276" w:lineRule="auto"/>
              <w:rPr>
                <w:rFonts w:cstheme="minorHAnsi"/>
                <w:sz w:val="24"/>
                <w:szCs w:val="24"/>
              </w:rPr>
            </w:pPr>
            <w:r w:rsidRPr="00D07601">
              <w:rPr>
                <w:rFonts w:cstheme="minorHAnsi"/>
                <w:sz w:val="24"/>
                <w:szCs w:val="24"/>
              </w:rPr>
              <w:t>Assignment</w:t>
            </w:r>
          </w:p>
        </w:tc>
        <w:tc>
          <w:tcPr>
            <w:tcW w:w="5974" w:type="dxa"/>
          </w:tcPr>
          <w:p w:rsidR="00771246" w:rsidRPr="00E821A8" w:rsidRDefault="00D07601" w:rsidP="00227BA2">
            <w:pPr>
              <w:shd w:val="clear" w:color="FFFFCC" w:fill="FFFFFF"/>
              <w:spacing w:before="100" w:beforeAutospacing="1" w:after="100" w:afterAutospacing="1" w:line="276" w:lineRule="auto"/>
              <w:rPr>
                <w:rFonts w:cstheme="minorHAnsi"/>
                <w:sz w:val="24"/>
                <w:szCs w:val="24"/>
              </w:rPr>
            </w:pPr>
            <w:r w:rsidRPr="00D07601">
              <w:rPr>
                <w:rFonts w:cstheme="minorHAnsi"/>
                <w:sz w:val="24"/>
                <w:szCs w:val="24"/>
              </w:rPr>
              <w:t>Assignment to user</w:t>
            </w:r>
          </w:p>
        </w:tc>
      </w:tr>
      <w:tr w:rsidR="00771246" w:rsidRPr="00E821A8" w:rsidTr="00227BA2">
        <w:tc>
          <w:tcPr>
            <w:tcW w:w="439" w:type="dxa"/>
          </w:tcPr>
          <w:p w:rsidR="00771246" w:rsidRPr="00E821A8" w:rsidRDefault="00D07601" w:rsidP="00227BA2">
            <w:pPr>
              <w:shd w:val="clear" w:color="FFFFCC" w:fill="FFFFFF"/>
              <w:spacing w:before="100" w:beforeAutospacing="1" w:after="100" w:afterAutospacing="1" w:line="276" w:lineRule="auto"/>
              <w:rPr>
                <w:rFonts w:cstheme="minorHAnsi"/>
                <w:sz w:val="24"/>
                <w:szCs w:val="24"/>
              </w:rPr>
            </w:pPr>
            <w:r w:rsidRPr="00D07601">
              <w:rPr>
                <w:rFonts w:cstheme="minorHAnsi"/>
                <w:sz w:val="24"/>
                <w:szCs w:val="24"/>
              </w:rPr>
              <w:t>9</w:t>
            </w:r>
          </w:p>
        </w:tc>
        <w:tc>
          <w:tcPr>
            <w:tcW w:w="2785" w:type="dxa"/>
          </w:tcPr>
          <w:p w:rsidR="00771246" w:rsidRPr="00E821A8" w:rsidRDefault="00D07601" w:rsidP="00227BA2">
            <w:pPr>
              <w:shd w:val="clear" w:color="FFFFCC" w:fill="FFFFFF"/>
              <w:spacing w:before="100" w:beforeAutospacing="1" w:after="100" w:afterAutospacing="1" w:line="276" w:lineRule="auto"/>
              <w:rPr>
                <w:rFonts w:cstheme="minorHAnsi"/>
                <w:sz w:val="24"/>
                <w:szCs w:val="24"/>
              </w:rPr>
            </w:pPr>
            <w:r w:rsidRPr="00D07601">
              <w:rPr>
                <w:rFonts w:cstheme="minorHAnsi"/>
                <w:sz w:val="24"/>
                <w:szCs w:val="24"/>
              </w:rPr>
              <w:t>User</w:t>
            </w:r>
          </w:p>
        </w:tc>
        <w:tc>
          <w:tcPr>
            <w:tcW w:w="5974" w:type="dxa"/>
          </w:tcPr>
          <w:p w:rsidR="00771246" w:rsidRPr="00E821A8" w:rsidRDefault="00D07601" w:rsidP="00227BA2">
            <w:pPr>
              <w:shd w:val="clear" w:color="FFFFCC" w:fill="FFFFFF"/>
              <w:spacing w:before="100" w:beforeAutospacing="1" w:after="100" w:afterAutospacing="1" w:line="276" w:lineRule="auto"/>
              <w:rPr>
                <w:rFonts w:cstheme="minorHAnsi"/>
                <w:sz w:val="24"/>
                <w:szCs w:val="24"/>
              </w:rPr>
            </w:pPr>
            <w:r w:rsidRPr="00D07601">
              <w:rPr>
                <w:rFonts w:cstheme="minorHAnsi"/>
                <w:sz w:val="24"/>
                <w:szCs w:val="24"/>
              </w:rPr>
              <w:t>User</w:t>
            </w:r>
          </w:p>
        </w:tc>
      </w:tr>
      <w:tr w:rsidR="00771246" w:rsidRPr="00E821A8" w:rsidTr="00227BA2">
        <w:tc>
          <w:tcPr>
            <w:tcW w:w="439" w:type="dxa"/>
          </w:tcPr>
          <w:p w:rsidR="00771246" w:rsidRPr="00E821A8" w:rsidRDefault="00D07601" w:rsidP="00227BA2">
            <w:pPr>
              <w:shd w:val="clear" w:color="FFFFCC" w:fill="FFFFFF"/>
              <w:spacing w:before="100" w:beforeAutospacing="1" w:after="100" w:afterAutospacing="1" w:line="276" w:lineRule="auto"/>
              <w:rPr>
                <w:rFonts w:cstheme="minorHAnsi"/>
                <w:sz w:val="24"/>
                <w:szCs w:val="24"/>
              </w:rPr>
            </w:pPr>
            <w:r w:rsidRPr="00D07601">
              <w:rPr>
                <w:rFonts w:cstheme="minorHAnsi"/>
                <w:sz w:val="24"/>
                <w:szCs w:val="24"/>
              </w:rPr>
              <w:t>10</w:t>
            </w:r>
          </w:p>
        </w:tc>
        <w:tc>
          <w:tcPr>
            <w:tcW w:w="2785" w:type="dxa"/>
          </w:tcPr>
          <w:p w:rsidR="00771246" w:rsidRPr="00E821A8" w:rsidRDefault="00D07601" w:rsidP="00227BA2">
            <w:pPr>
              <w:shd w:val="clear" w:color="FFFFCC" w:fill="FFFFFF"/>
              <w:spacing w:before="100" w:beforeAutospacing="1" w:after="100" w:afterAutospacing="1" w:line="276" w:lineRule="auto"/>
              <w:rPr>
                <w:rFonts w:cstheme="minorHAnsi"/>
                <w:sz w:val="24"/>
                <w:szCs w:val="24"/>
              </w:rPr>
            </w:pPr>
            <w:r w:rsidRPr="00D07601">
              <w:rPr>
                <w:rFonts w:cstheme="minorHAnsi"/>
                <w:sz w:val="24"/>
                <w:szCs w:val="24"/>
              </w:rPr>
              <w:t>Module</w:t>
            </w:r>
          </w:p>
        </w:tc>
        <w:tc>
          <w:tcPr>
            <w:tcW w:w="5974" w:type="dxa"/>
          </w:tcPr>
          <w:p w:rsidR="00771246" w:rsidRPr="00E821A8" w:rsidRDefault="00D07601" w:rsidP="00227BA2">
            <w:pPr>
              <w:shd w:val="clear" w:color="FFFFCC" w:fill="FFFFFF"/>
              <w:spacing w:before="100" w:beforeAutospacing="1" w:after="100" w:afterAutospacing="1" w:line="276" w:lineRule="auto"/>
              <w:rPr>
                <w:rFonts w:cstheme="minorHAnsi"/>
                <w:sz w:val="24"/>
                <w:szCs w:val="24"/>
              </w:rPr>
            </w:pPr>
            <w:r w:rsidRPr="00D07601">
              <w:rPr>
                <w:rFonts w:cstheme="minorHAnsi"/>
                <w:sz w:val="24"/>
                <w:szCs w:val="24"/>
              </w:rPr>
              <w:t>Module of project</w:t>
            </w:r>
          </w:p>
        </w:tc>
      </w:tr>
      <w:tr w:rsidR="00771246" w:rsidRPr="00E821A8" w:rsidTr="00227BA2">
        <w:tc>
          <w:tcPr>
            <w:tcW w:w="439" w:type="dxa"/>
          </w:tcPr>
          <w:p w:rsidR="00771246" w:rsidRPr="00E821A8" w:rsidRDefault="00D07601" w:rsidP="00227BA2">
            <w:pPr>
              <w:shd w:val="clear" w:color="FFFFCC" w:fill="FFFFFF"/>
              <w:spacing w:before="100" w:beforeAutospacing="1" w:after="100" w:afterAutospacing="1" w:line="276" w:lineRule="auto"/>
              <w:rPr>
                <w:rFonts w:cstheme="minorHAnsi"/>
                <w:sz w:val="24"/>
                <w:szCs w:val="24"/>
              </w:rPr>
            </w:pPr>
            <w:r w:rsidRPr="00D07601">
              <w:rPr>
                <w:rFonts w:cstheme="minorHAnsi"/>
                <w:sz w:val="24"/>
                <w:szCs w:val="24"/>
              </w:rPr>
              <w:t>11</w:t>
            </w:r>
          </w:p>
        </w:tc>
        <w:tc>
          <w:tcPr>
            <w:tcW w:w="2785" w:type="dxa"/>
          </w:tcPr>
          <w:p w:rsidR="00771246" w:rsidRPr="00E821A8" w:rsidRDefault="00D07601" w:rsidP="00227BA2">
            <w:pPr>
              <w:shd w:val="clear" w:color="FFFFCC" w:fill="FFFFFF"/>
              <w:spacing w:before="100" w:beforeAutospacing="1" w:after="100" w:afterAutospacing="1" w:line="276" w:lineRule="auto"/>
              <w:rPr>
                <w:rFonts w:cstheme="minorHAnsi"/>
                <w:sz w:val="24"/>
                <w:szCs w:val="24"/>
              </w:rPr>
            </w:pPr>
            <w:proofErr w:type="spellStart"/>
            <w:r w:rsidRPr="00D07601">
              <w:rPr>
                <w:rFonts w:cstheme="minorHAnsi"/>
                <w:sz w:val="24"/>
                <w:szCs w:val="24"/>
              </w:rPr>
              <w:t>ChangeRequest</w:t>
            </w:r>
            <w:proofErr w:type="spellEnd"/>
          </w:p>
        </w:tc>
        <w:tc>
          <w:tcPr>
            <w:tcW w:w="5974" w:type="dxa"/>
          </w:tcPr>
          <w:p w:rsidR="00771246" w:rsidRPr="00E821A8" w:rsidRDefault="00D07601" w:rsidP="00227BA2">
            <w:pPr>
              <w:shd w:val="clear" w:color="FFFFCC" w:fill="FFFFFF"/>
              <w:spacing w:before="100" w:beforeAutospacing="1" w:after="100" w:afterAutospacing="1" w:line="276" w:lineRule="auto"/>
              <w:rPr>
                <w:rFonts w:cstheme="minorHAnsi"/>
                <w:sz w:val="24"/>
                <w:szCs w:val="24"/>
              </w:rPr>
            </w:pPr>
            <w:r w:rsidRPr="00D07601">
              <w:rPr>
                <w:rFonts w:cstheme="minorHAnsi"/>
                <w:sz w:val="24"/>
                <w:szCs w:val="24"/>
              </w:rPr>
              <w:t>Change Request management</w:t>
            </w:r>
          </w:p>
        </w:tc>
      </w:tr>
      <w:tr w:rsidR="00771246" w:rsidRPr="00E821A8" w:rsidTr="00227BA2">
        <w:tc>
          <w:tcPr>
            <w:tcW w:w="439" w:type="dxa"/>
          </w:tcPr>
          <w:p w:rsidR="00771246" w:rsidRPr="00E821A8" w:rsidRDefault="00D07601" w:rsidP="00227BA2">
            <w:pPr>
              <w:shd w:val="clear" w:color="FFFFCC" w:fill="FFFFFF"/>
              <w:spacing w:before="100" w:beforeAutospacing="1" w:after="100" w:afterAutospacing="1" w:line="276" w:lineRule="auto"/>
              <w:rPr>
                <w:rFonts w:cstheme="minorHAnsi"/>
                <w:sz w:val="24"/>
                <w:szCs w:val="24"/>
              </w:rPr>
            </w:pPr>
            <w:r w:rsidRPr="00D07601">
              <w:rPr>
                <w:rFonts w:cstheme="minorHAnsi"/>
                <w:sz w:val="24"/>
                <w:szCs w:val="24"/>
              </w:rPr>
              <w:t>12</w:t>
            </w:r>
          </w:p>
        </w:tc>
        <w:tc>
          <w:tcPr>
            <w:tcW w:w="2785" w:type="dxa"/>
          </w:tcPr>
          <w:p w:rsidR="00771246" w:rsidRPr="00E821A8" w:rsidRDefault="00D07601" w:rsidP="00227BA2">
            <w:pPr>
              <w:shd w:val="clear" w:color="FFFFCC" w:fill="FFFFFF"/>
              <w:spacing w:before="100" w:beforeAutospacing="1" w:after="100" w:afterAutospacing="1" w:line="276" w:lineRule="auto"/>
              <w:rPr>
                <w:rFonts w:cstheme="minorHAnsi"/>
                <w:sz w:val="24"/>
                <w:szCs w:val="24"/>
              </w:rPr>
            </w:pPr>
            <w:r w:rsidRPr="00D07601">
              <w:rPr>
                <w:rFonts w:cstheme="minorHAnsi"/>
                <w:sz w:val="24"/>
                <w:szCs w:val="24"/>
              </w:rPr>
              <w:t>Issue</w:t>
            </w:r>
          </w:p>
        </w:tc>
        <w:tc>
          <w:tcPr>
            <w:tcW w:w="5974" w:type="dxa"/>
          </w:tcPr>
          <w:p w:rsidR="00771246" w:rsidRPr="00E821A8" w:rsidRDefault="00D07601" w:rsidP="00227BA2">
            <w:pPr>
              <w:shd w:val="clear" w:color="FFFFCC" w:fill="FFFFFF"/>
              <w:spacing w:before="100" w:beforeAutospacing="1" w:after="100" w:afterAutospacing="1" w:line="276" w:lineRule="auto"/>
              <w:rPr>
                <w:rFonts w:cstheme="minorHAnsi"/>
                <w:sz w:val="24"/>
                <w:szCs w:val="24"/>
              </w:rPr>
            </w:pPr>
            <w:r w:rsidRPr="00D07601">
              <w:rPr>
                <w:rFonts w:cstheme="minorHAnsi"/>
                <w:sz w:val="24"/>
                <w:szCs w:val="24"/>
              </w:rPr>
              <w:t>Issue Management</w:t>
            </w:r>
          </w:p>
        </w:tc>
      </w:tr>
      <w:tr w:rsidR="00771246" w:rsidRPr="00E821A8" w:rsidTr="00227BA2">
        <w:tc>
          <w:tcPr>
            <w:tcW w:w="439" w:type="dxa"/>
          </w:tcPr>
          <w:p w:rsidR="00771246" w:rsidRPr="00E821A8" w:rsidRDefault="00D07601" w:rsidP="00227BA2">
            <w:pPr>
              <w:shd w:val="clear" w:color="FFFFCC" w:fill="FFFFFF"/>
              <w:spacing w:before="100" w:beforeAutospacing="1" w:after="100" w:afterAutospacing="1" w:line="276" w:lineRule="auto"/>
              <w:rPr>
                <w:rFonts w:cstheme="minorHAnsi"/>
                <w:sz w:val="24"/>
                <w:szCs w:val="24"/>
              </w:rPr>
            </w:pPr>
            <w:r w:rsidRPr="00D07601">
              <w:rPr>
                <w:rFonts w:cstheme="minorHAnsi"/>
                <w:sz w:val="24"/>
                <w:szCs w:val="24"/>
              </w:rPr>
              <w:t>13</w:t>
            </w:r>
          </w:p>
        </w:tc>
        <w:tc>
          <w:tcPr>
            <w:tcW w:w="2785" w:type="dxa"/>
          </w:tcPr>
          <w:p w:rsidR="00771246" w:rsidRPr="00E821A8" w:rsidRDefault="00D07601" w:rsidP="00227BA2">
            <w:pPr>
              <w:shd w:val="clear" w:color="FFFFCC" w:fill="FFFFFF"/>
              <w:spacing w:before="100" w:beforeAutospacing="1" w:after="100" w:afterAutospacing="1" w:line="276" w:lineRule="auto"/>
              <w:rPr>
                <w:rFonts w:cstheme="minorHAnsi"/>
                <w:sz w:val="24"/>
                <w:szCs w:val="24"/>
              </w:rPr>
            </w:pPr>
            <w:r w:rsidRPr="00D07601">
              <w:rPr>
                <w:rFonts w:cstheme="minorHAnsi"/>
                <w:sz w:val="24"/>
                <w:szCs w:val="24"/>
              </w:rPr>
              <w:t>Owner</w:t>
            </w:r>
          </w:p>
        </w:tc>
        <w:tc>
          <w:tcPr>
            <w:tcW w:w="5974" w:type="dxa"/>
          </w:tcPr>
          <w:p w:rsidR="00771246" w:rsidRPr="00E821A8" w:rsidRDefault="00D07601" w:rsidP="00227BA2">
            <w:pPr>
              <w:shd w:val="clear" w:color="FFFFCC" w:fill="FFFFFF"/>
              <w:spacing w:before="100" w:beforeAutospacing="1" w:after="100" w:afterAutospacing="1" w:line="276" w:lineRule="auto"/>
              <w:rPr>
                <w:rFonts w:cstheme="minorHAnsi"/>
                <w:sz w:val="24"/>
                <w:szCs w:val="24"/>
              </w:rPr>
            </w:pPr>
            <w:r w:rsidRPr="00D07601">
              <w:rPr>
                <w:rFonts w:cstheme="minorHAnsi"/>
                <w:sz w:val="24"/>
                <w:szCs w:val="24"/>
              </w:rPr>
              <w:t>Owner of issue</w:t>
            </w:r>
          </w:p>
        </w:tc>
      </w:tr>
      <w:tr w:rsidR="00771246" w:rsidRPr="00E821A8" w:rsidTr="00227BA2">
        <w:tc>
          <w:tcPr>
            <w:tcW w:w="439" w:type="dxa"/>
          </w:tcPr>
          <w:p w:rsidR="00771246" w:rsidRPr="00E821A8" w:rsidRDefault="00D07601" w:rsidP="00227BA2">
            <w:pPr>
              <w:shd w:val="clear" w:color="FFFFCC" w:fill="FFFFFF"/>
              <w:spacing w:before="100" w:beforeAutospacing="1" w:after="100" w:afterAutospacing="1" w:line="276" w:lineRule="auto"/>
              <w:rPr>
                <w:rFonts w:cstheme="minorHAnsi"/>
                <w:sz w:val="24"/>
                <w:szCs w:val="24"/>
              </w:rPr>
            </w:pPr>
            <w:r w:rsidRPr="00D07601">
              <w:rPr>
                <w:rFonts w:cstheme="minorHAnsi"/>
                <w:sz w:val="24"/>
                <w:szCs w:val="24"/>
              </w:rPr>
              <w:t>14</w:t>
            </w:r>
          </w:p>
        </w:tc>
        <w:tc>
          <w:tcPr>
            <w:tcW w:w="2785" w:type="dxa"/>
          </w:tcPr>
          <w:p w:rsidR="00771246" w:rsidRPr="00E821A8" w:rsidRDefault="00D07601" w:rsidP="00227BA2">
            <w:pPr>
              <w:shd w:val="clear" w:color="FFFFCC" w:fill="FFFFFF"/>
              <w:spacing w:before="100" w:beforeAutospacing="1" w:after="100" w:afterAutospacing="1" w:line="276" w:lineRule="auto"/>
              <w:rPr>
                <w:rFonts w:cstheme="minorHAnsi"/>
                <w:sz w:val="24"/>
                <w:szCs w:val="24"/>
              </w:rPr>
            </w:pPr>
            <w:proofErr w:type="spellStart"/>
            <w:r w:rsidRPr="00D07601">
              <w:rPr>
                <w:rFonts w:cstheme="minorHAnsi"/>
                <w:sz w:val="24"/>
                <w:szCs w:val="24"/>
              </w:rPr>
              <w:t>AssignTo</w:t>
            </w:r>
            <w:proofErr w:type="spellEnd"/>
          </w:p>
        </w:tc>
        <w:tc>
          <w:tcPr>
            <w:tcW w:w="5974" w:type="dxa"/>
          </w:tcPr>
          <w:p w:rsidR="00771246" w:rsidRPr="00E821A8" w:rsidRDefault="00D07601" w:rsidP="00227BA2">
            <w:pPr>
              <w:shd w:val="clear" w:color="FFFFCC" w:fill="FFFFFF"/>
              <w:spacing w:before="100" w:beforeAutospacing="1" w:after="100" w:afterAutospacing="1" w:line="276" w:lineRule="auto"/>
              <w:rPr>
                <w:rFonts w:cstheme="minorHAnsi"/>
                <w:sz w:val="24"/>
                <w:szCs w:val="24"/>
              </w:rPr>
            </w:pPr>
            <w:r w:rsidRPr="00D07601">
              <w:rPr>
                <w:rFonts w:cstheme="minorHAnsi"/>
                <w:sz w:val="24"/>
                <w:szCs w:val="24"/>
              </w:rPr>
              <w:t>Assigned member of issue</w:t>
            </w:r>
          </w:p>
        </w:tc>
      </w:tr>
      <w:tr w:rsidR="00771246" w:rsidRPr="00E821A8" w:rsidTr="00227BA2">
        <w:tc>
          <w:tcPr>
            <w:tcW w:w="439" w:type="dxa"/>
          </w:tcPr>
          <w:p w:rsidR="00771246" w:rsidRPr="00E821A8" w:rsidRDefault="00D07601" w:rsidP="00227BA2">
            <w:pPr>
              <w:shd w:val="clear" w:color="FFFFCC" w:fill="FFFFFF"/>
              <w:spacing w:before="100" w:beforeAutospacing="1" w:after="100" w:afterAutospacing="1" w:line="276" w:lineRule="auto"/>
              <w:rPr>
                <w:rFonts w:cstheme="minorHAnsi"/>
                <w:sz w:val="24"/>
                <w:szCs w:val="24"/>
              </w:rPr>
            </w:pPr>
            <w:r w:rsidRPr="00D07601">
              <w:rPr>
                <w:rFonts w:cstheme="minorHAnsi"/>
                <w:sz w:val="24"/>
                <w:szCs w:val="24"/>
              </w:rPr>
              <w:t>15</w:t>
            </w:r>
          </w:p>
        </w:tc>
        <w:tc>
          <w:tcPr>
            <w:tcW w:w="2785" w:type="dxa"/>
          </w:tcPr>
          <w:p w:rsidR="00771246" w:rsidRPr="00E821A8" w:rsidRDefault="00D07601" w:rsidP="00227BA2">
            <w:pPr>
              <w:shd w:val="clear" w:color="FFFFCC" w:fill="FFFFFF"/>
              <w:spacing w:before="100" w:beforeAutospacing="1" w:after="100" w:afterAutospacing="1" w:line="276" w:lineRule="auto"/>
              <w:rPr>
                <w:rFonts w:cstheme="minorHAnsi"/>
                <w:sz w:val="24"/>
                <w:szCs w:val="24"/>
              </w:rPr>
            </w:pPr>
            <w:r w:rsidRPr="00D07601">
              <w:rPr>
                <w:rFonts w:cstheme="minorHAnsi"/>
                <w:sz w:val="24"/>
                <w:szCs w:val="24"/>
              </w:rPr>
              <w:t>Requirement</w:t>
            </w:r>
          </w:p>
        </w:tc>
        <w:tc>
          <w:tcPr>
            <w:tcW w:w="5974" w:type="dxa"/>
          </w:tcPr>
          <w:p w:rsidR="00771246" w:rsidRPr="00E821A8" w:rsidRDefault="00D07601" w:rsidP="00227BA2">
            <w:pPr>
              <w:shd w:val="clear" w:color="FFFFCC" w:fill="FFFFFF"/>
              <w:spacing w:before="100" w:beforeAutospacing="1" w:after="100" w:afterAutospacing="1" w:line="276" w:lineRule="auto"/>
              <w:rPr>
                <w:rFonts w:cstheme="minorHAnsi"/>
                <w:sz w:val="24"/>
                <w:szCs w:val="24"/>
              </w:rPr>
            </w:pPr>
            <w:r w:rsidRPr="00D07601">
              <w:rPr>
                <w:rFonts w:cstheme="minorHAnsi"/>
                <w:sz w:val="24"/>
                <w:szCs w:val="24"/>
              </w:rPr>
              <w:t>Requirement Management</w:t>
            </w:r>
          </w:p>
        </w:tc>
      </w:tr>
    </w:tbl>
    <w:p w:rsidR="00771246" w:rsidRPr="00E821A8" w:rsidRDefault="00771246" w:rsidP="00771246">
      <w:pPr>
        <w:rPr>
          <w:rFonts w:cstheme="minorHAnsi"/>
          <w:sz w:val="24"/>
          <w:szCs w:val="24"/>
        </w:rPr>
      </w:pPr>
    </w:p>
    <w:p w:rsidR="003D7084" w:rsidRDefault="00D07601">
      <w:pPr>
        <w:pStyle w:val="Heading3"/>
        <w:rPr>
          <w:rFonts w:asciiTheme="minorHAnsi" w:hAnsiTheme="minorHAnsi" w:cstheme="minorHAnsi"/>
          <w:sz w:val="24"/>
          <w:szCs w:val="24"/>
        </w:rPr>
      </w:pPr>
      <w:bookmarkStart w:id="445" w:name="_Toc327466326"/>
      <w:bookmarkStart w:id="446" w:name="_Toc332351225"/>
      <w:r w:rsidRPr="00D07601">
        <w:rPr>
          <w:rFonts w:asciiTheme="minorHAnsi" w:hAnsiTheme="minorHAnsi" w:cstheme="minorHAnsi"/>
          <w:sz w:val="24"/>
          <w:szCs w:val="24"/>
        </w:rPr>
        <w:t>4.3 Detail Schema</w:t>
      </w:r>
      <w:bookmarkEnd w:id="445"/>
      <w:bookmarkEnd w:id="446"/>
    </w:p>
    <w:p w:rsidR="00771246" w:rsidRPr="00E821A8" w:rsidRDefault="00771246" w:rsidP="00771246">
      <w:pPr>
        <w:rPr>
          <w:rFonts w:cstheme="minorHAnsi"/>
          <w:b/>
          <w:sz w:val="24"/>
          <w:szCs w:val="24"/>
        </w:rPr>
      </w:pPr>
    </w:p>
    <w:p w:rsidR="00771246" w:rsidRPr="00E821A8" w:rsidRDefault="00771246" w:rsidP="00771246">
      <w:pPr>
        <w:spacing w:line="240" w:lineRule="auto"/>
        <w:rPr>
          <w:rFonts w:cstheme="minorHAnsi"/>
          <w:sz w:val="24"/>
          <w:szCs w:val="24"/>
        </w:rPr>
      </w:pPr>
    </w:p>
    <w:tbl>
      <w:tblPr>
        <w:tblW w:w="29521" w:type="dxa"/>
        <w:tblInd w:w="93" w:type="dxa"/>
        <w:tblLayout w:type="fixed"/>
        <w:tblLook w:val="04A0"/>
      </w:tblPr>
      <w:tblGrid>
        <w:gridCol w:w="476"/>
        <w:gridCol w:w="2062"/>
        <w:gridCol w:w="1437"/>
        <w:gridCol w:w="188"/>
        <w:gridCol w:w="933"/>
        <w:gridCol w:w="540"/>
        <w:gridCol w:w="810"/>
        <w:gridCol w:w="591"/>
        <w:gridCol w:w="180"/>
        <w:gridCol w:w="2823"/>
        <w:gridCol w:w="1485"/>
        <w:gridCol w:w="2817"/>
        <w:gridCol w:w="965"/>
        <w:gridCol w:w="2848"/>
        <w:gridCol w:w="942"/>
        <w:gridCol w:w="2852"/>
        <w:gridCol w:w="3782"/>
        <w:gridCol w:w="3790"/>
      </w:tblGrid>
      <w:tr w:rsidR="00771246" w:rsidRPr="00E821A8" w:rsidTr="00227BA2">
        <w:trPr>
          <w:gridAfter w:val="8"/>
          <w:wAfter w:w="19481" w:type="dxa"/>
          <w:trHeight w:val="322"/>
        </w:trPr>
        <w:tc>
          <w:tcPr>
            <w:tcW w:w="10040" w:type="dxa"/>
            <w:gridSpan w:val="10"/>
            <w:tcBorders>
              <w:top w:val="single" w:sz="8" w:space="0" w:color="auto"/>
              <w:left w:val="single" w:sz="8" w:space="0" w:color="auto"/>
              <w:bottom w:val="nil"/>
              <w:right w:val="single" w:sz="8" w:space="0" w:color="000000"/>
            </w:tcBorders>
            <w:shd w:val="clear" w:color="000000" w:fill="31849B"/>
            <w:noWrap/>
            <w:vAlign w:val="bottom"/>
            <w:hideMark/>
          </w:tcPr>
          <w:p w:rsidR="00771246" w:rsidRPr="00E821A8" w:rsidRDefault="00D07601" w:rsidP="00227BA2">
            <w:pPr>
              <w:spacing w:line="240" w:lineRule="auto"/>
              <w:rPr>
                <w:rFonts w:eastAsia="Times New Roman" w:cstheme="minorHAnsi"/>
                <w:b/>
                <w:bCs/>
                <w:color w:val="FFFF00"/>
                <w:sz w:val="24"/>
                <w:szCs w:val="24"/>
              </w:rPr>
            </w:pPr>
            <w:r w:rsidRPr="00D07601">
              <w:rPr>
                <w:rFonts w:eastAsia="Times New Roman" w:cstheme="minorHAnsi"/>
                <w:b/>
                <w:bCs/>
                <w:color w:val="FFFF00"/>
                <w:sz w:val="24"/>
                <w:szCs w:val="24"/>
              </w:rPr>
              <w:t>Project table</w:t>
            </w:r>
          </w:p>
        </w:tc>
      </w:tr>
      <w:tr w:rsidR="00771246" w:rsidRPr="00E821A8" w:rsidTr="00227BA2">
        <w:trPr>
          <w:gridAfter w:val="8"/>
          <w:wAfter w:w="19481" w:type="dxa"/>
          <w:trHeight w:val="255"/>
        </w:trPr>
        <w:tc>
          <w:tcPr>
            <w:tcW w:w="476" w:type="dxa"/>
            <w:tcBorders>
              <w:top w:val="single" w:sz="4" w:space="0" w:color="auto"/>
              <w:left w:val="single" w:sz="4" w:space="0" w:color="auto"/>
              <w:bottom w:val="single" w:sz="4" w:space="0" w:color="auto"/>
              <w:right w:val="single" w:sz="4" w:space="0" w:color="auto"/>
            </w:tcBorders>
            <w:shd w:val="clear" w:color="000000" w:fill="B6DDE8"/>
            <w:vAlign w:val="bottom"/>
            <w:hideMark/>
          </w:tcPr>
          <w:p w:rsidR="00771246" w:rsidRPr="00E821A8" w:rsidRDefault="00D07601" w:rsidP="00227BA2">
            <w:pPr>
              <w:spacing w:line="240" w:lineRule="auto"/>
              <w:rPr>
                <w:rFonts w:eastAsia="Times New Roman" w:cstheme="minorHAnsi"/>
                <w:b/>
                <w:sz w:val="24"/>
                <w:szCs w:val="24"/>
              </w:rPr>
            </w:pPr>
            <w:r w:rsidRPr="00D07601">
              <w:rPr>
                <w:rFonts w:eastAsia="Times New Roman" w:cstheme="minorHAnsi"/>
                <w:sz w:val="24"/>
                <w:szCs w:val="24"/>
              </w:rPr>
              <w:t> </w:t>
            </w:r>
            <w:r w:rsidRPr="00D07601">
              <w:rPr>
                <w:rFonts w:eastAsia="Times New Roman" w:cstheme="minorHAnsi"/>
                <w:b/>
                <w:sz w:val="24"/>
                <w:szCs w:val="24"/>
              </w:rPr>
              <w:t>No</w:t>
            </w:r>
          </w:p>
        </w:tc>
        <w:tc>
          <w:tcPr>
            <w:tcW w:w="2062" w:type="dxa"/>
            <w:tcBorders>
              <w:top w:val="single" w:sz="4" w:space="0" w:color="auto"/>
              <w:left w:val="nil"/>
              <w:bottom w:val="single" w:sz="4" w:space="0" w:color="auto"/>
              <w:right w:val="single" w:sz="4" w:space="0" w:color="auto"/>
            </w:tcBorders>
            <w:shd w:val="clear" w:color="000000" w:fill="B6DDE8"/>
            <w:vAlign w:val="bottom"/>
            <w:hideMark/>
          </w:tcPr>
          <w:p w:rsidR="00771246" w:rsidRPr="00E821A8" w:rsidRDefault="00D07601" w:rsidP="00227BA2">
            <w:pPr>
              <w:shd w:val="clear" w:color="FFFFCC" w:fill="FFFFFF"/>
              <w:spacing w:before="100" w:beforeAutospacing="1" w:after="100" w:afterAutospacing="1" w:line="240" w:lineRule="auto"/>
              <w:jc w:val="center"/>
              <w:rPr>
                <w:rFonts w:eastAsia="Times New Roman" w:cstheme="minorHAnsi"/>
                <w:b/>
                <w:bCs/>
                <w:sz w:val="24"/>
                <w:szCs w:val="24"/>
              </w:rPr>
            </w:pPr>
            <w:r w:rsidRPr="00D07601">
              <w:rPr>
                <w:rFonts w:eastAsia="Times New Roman" w:cstheme="minorHAnsi"/>
                <w:b/>
                <w:bCs/>
                <w:sz w:val="24"/>
                <w:szCs w:val="24"/>
              </w:rPr>
              <w:t>Field name</w:t>
            </w:r>
          </w:p>
        </w:tc>
        <w:tc>
          <w:tcPr>
            <w:tcW w:w="1437" w:type="dxa"/>
            <w:tcBorders>
              <w:top w:val="single" w:sz="4" w:space="0" w:color="auto"/>
              <w:left w:val="nil"/>
              <w:bottom w:val="single" w:sz="4" w:space="0" w:color="auto"/>
              <w:right w:val="single" w:sz="4" w:space="0" w:color="auto"/>
            </w:tcBorders>
            <w:shd w:val="clear" w:color="000000" w:fill="B6DDE8"/>
            <w:noWrap/>
            <w:vAlign w:val="bottom"/>
            <w:hideMark/>
          </w:tcPr>
          <w:p w:rsidR="00771246" w:rsidRPr="00E821A8" w:rsidRDefault="00D07601" w:rsidP="00227BA2">
            <w:pPr>
              <w:spacing w:line="240" w:lineRule="auto"/>
              <w:jc w:val="center"/>
              <w:rPr>
                <w:rFonts w:eastAsia="Times New Roman" w:cstheme="minorHAnsi"/>
                <w:b/>
                <w:bCs/>
                <w:sz w:val="24"/>
                <w:szCs w:val="24"/>
              </w:rPr>
            </w:pPr>
            <w:r w:rsidRPr="00D07601">
              <w:rPr>
                <w:rFonts w:eastAsia="Times New Roman" w:cstheme="minorHAnsi"/>
                <w:b/>
                <w:bCs/>
                <w:sz w:val="24"/>
                <w:szCs w:val="24"/>
              </w:rPr>
              <w:t>Type</w:t>
            </w:r>
          </w:p>
        </w:tc>
        <w:tc>
          <w:tcPr>
            <w:tcW w:w="1121" w:type="dxa"/>
            <w:gridSpan w:val="2"/>
            <w:tcBorders>
              <w:top w:val="single" w:sz="4" w:space="0" w:color="auto"/>
              <w:left w:val="nil"/>
              <w:bottom w:val="single" w:sz="4" w:space="0" w:color="auto"/>
              <w:right w:val="single" w:sz="4" w:space="0" w:color="auto"/>
            </w:tcBorders>
            <w:shd w:val="clear" w:color="000000" w:fill="B6DDE8"/>
            <w:vAlign w:val="bottom"/>
          </w:tcPr>
          <w:p w:rsidR="00771246" w:rsidRPr="00E821A8" w:rsidRDefault="00D07601" w:rsidP="00227BA2">
            <w:pPr>
              <w:spacing w:line="240" w:lineRule="auto"/>
              <w:jc w:val="center"/>
              <w:rPr>
                <w:rFonts w:eastAsia="Times New Roman" w:cstheme="minorHAnsi"/>
                <w:b/>
                <w:bCs/>
                <w:sz w:val="24"/>
                <w:szCs w:val="24"/>
              </w:rPr>
            </w:pPr>
            <w:r w:rsidRPr="00D07601">
              <w:rPr>
                <w:rFonts w:eastAsia="Times New Roman" w:cstheme="minorHAnsi"/>
                <w:b/>
                <w:bCs/>
                <w:sz w:val="24"/>
                <w:szCs w:val="24"/>
              </w:rPr>
              <w:t>Max Length</w:t>
            </w:r>
          </w:p>
        </w:tc>
        <w:tc>
          <w:tcPr>
            <w:tcW w:w="540" w:type="dxa"/>
            <w:tcBorders>
              <w:top w:val="single" w:sz="4" w:space="0" w:color="auto"/>
              <w:left w:val="nil"/>
              <w:bottom w:val="single" w:sz="4" w:space="0" w:color="auto"/>
              <w:right w:val="single" w:sz="4" w:space="0" w:color="auto"/>
            </w:tcBorders>
            <w:shd w:val="clear" w:color="000000" w:fill="B6DDE8"/>
            <w:vAlign w:val="bottom"/>
            <w:hideMark/>
          </w:tcPr>
          <w:p w:rsidR="00771246" w:rsidRPr="00E821A8" w:rsidRDefault="00D07601" w:rsidP="00227BA2">
            <w:pPr>
              <w:spacing w:line="240" w:lineRule="auto"/>
              <w:jc w:val="center"/>
              <w:rPr>
                <w:rFonts w:eastAsia="Times New Roman" w:cstheme="minorHAnsi"/>
                <w:b/>
                <w:bCs/>
                <w:sz w:val="24"/>
                <w:szCs w:val="24"/>
              </w:rPr>
            </w:pPr>
            <w:r w:rsidRPr="00D07601">
              <w:rPr>
                <w:rFonts w:eastAsia="Times New Roman" w:cstheme="minorHAnsi"/>
                <w:b/>
                <w:bCs/>
                <w:sz w:val="24"/>
                <w:szCs w:val="24"/>
              </w:rPr>
              <w:t>Null</w:t>
            </w:r>
          </w:p>
        </w:tc>
        <w:tc>
          <w:tcPr>
            <w:tcW w:w="810" w:type="dxa"/>
            <w:tcBorders>
              <w:top w:val="single" w:sz="4" w:space="0" w:color="auto"/>
              <w:left w:val="nil"/>
              <w:bottom w:val="single" w:sz="4" w:space="0" w:color="auto"/>
              <w:right w:val="single" w:sz="4" w:space="0" w:color="auto"/>
            </w:tcBorders>
            <w:shd w:val="clear" w:color="000000" w:fill="B6DDE8"/>
            <w:vAlign w:val="bottom"/>
          </w:tcPr>
          <w:p w:rsidR="00771246" w:rsidRPr="00E821A8" w:rsidRDefault="00D07601" w:rsidP="00227BA2">
            <w:pPr>
              <w:spacing w:line="240" w:lineRule="auto"/>
              <w:jc w:val="center"/>
              <w:rPr>
                <w:rFonts w:eastAsia="Times New Roman" w:cstheme="minorHAnsi"/>
                <w:b/>
                <w:bCs/>
                <w:sz w:val="24"/>
                <w:szCs w:val="24"/>
              </w:rPr>
            </w:pPr>
            <w:r w:rsidRPr="00D07601">
              <w:rPr>
                <w:rFonts w:eastAsia="Times New Roman" w:cstheme="minorHAnsi"/>
                <w:b/>
                <w:bCs/>
                <w:sz w:val="24"/>
                <w:szCs w:val="24"/>
              </w:rPr>
              <w:t>Unique</w:t>
            </w:r>
          </w:p>
        </w:tc>
        <w:tc>
          <w:tcPr>
            <w:tcW w:w="591" w:type="dxa"/>
            <w:tcBorders>
              <w:top w:val="single" w:sz="4" w:space="0" w:color="auto"/>
              <w:left w:val="nil"/>
              <w:bottom w:val="single" w:sz="4" w:space="0" w:color="auto"/>
              <w:right w:val="single" w:sz="4" w:space="0" w:color="auto"/>
            </w:tcBorders>
            <w:shd w:val="clear" w:color="000000" w:fill="B6DDE8"/>
            <w:vAlign w:val="bottom"/>
          </w:tcPr>
          <w:p w:rsidR="00771246" w:rsidRPr="00E821A8" w:rsidRDefault="00D07601" w:rsidP="00227BA2">
            <w:pPr>
              <w:spacing w:line="240" w:lineRule="auto"/>
              <w:jc w:val="center"/>
              <w:rPr>
                <w:rFonts w:eastAsia="Times New Roman" w:cstheme="minorHAnsi"/>
                <w:b/>
                <w:bCs/>
                <w:sz w:val="24"/>
                <w:szCs w:val="24"/>
              </w:rPr>
            </w:pPr>
            <w:r w:rsidRPr="00D07601">
              <w:rPr>
                <w:rFonts w:eastAsia="Times New Roman" w:cstheme="minorHAnsi"/>
                <w:b/>
                <w:bCs/>
                <w:sz w:val="24"/>
                <w:szCs w:val="24"/>
              </w:rPr>
              <w:t>P/F Key</w:t>
            </w:r>
          </w:p>
        </w:tc>
        <w:tc>
          <w:tcPr>
            <w:tcW w:w="3003" w:type="dxa"/>
            <w:gridSpan w:val="2"/>
            <w:tcBorders>
              <w:top w:val="single" w:sz="4" w:space="0" w:color="auto"/>
              <w:left w:val="nil"/>
              <w:bottom w:val="single" w:sz="4" w:space="0" w:color="auto"/>
              <w:right w:val="single" w:sz="4" w:space="0" w:color="auto"/>
            </w:tcBorders>
            <w:shd w:val="clear" w:color="000000" w:fill="B6DDE8"/>
          </w:tcPr>
          <w:p w:rsidR="00771246" w:rsidRPr="00E821A8" w:rsidRDefault="00771246" w:rsidP="00227BA2">
            <w:pPr>
              <w:spacing w:line="240" w:lineRule="auto"/>
              <w:jc w:val="center"/>
              <w:rPr>
                <w:rFonts w:eastAsia="Times New Roman" w:cstheme="minorHAnsi"/>
                <w:b/>
                <w:bCs/>
                <w:sz w:val="24"/>
                <w:szCs w:val="24"/>
              </w:rPr>
            </w:pPr>
          </w:p>
          <w:p w:rsidR="00771246" w:rsidRPr="00E821A8" w:rsidRDefault="00D07601" w:rsidP="00227BA2">
            <w:pPr>
              <w:spacing w:line="240" w:lineRule="auto"/>
              <w:jc w:val="center"/>
              <w:rPr>
                <w:rFonts w:eastAsia="Times New Roman" w:cstheme="minorHAnsi"/>
                <w:b/>
                <w:bCs/>
                <w:sz w:val="24"/>
                <w:szCs w:val="24"/>
              </w:rPr>
            </w:pPr>
            <w:r w:rsidRPr="00D07601">
              <w:rPr>
                <w:rFonts w:eastAsia="Times New Roman" w:cstheme="minorHAnsi"/>
                <w:b/>
                <w:bCs/>
                <w:sz w:val="24"/>
                <w:szCs w:val="24"/>
              </w:rPr>
              <w:t>Description</w:t>
            </w:r>
          </w:p>
        </w:tc>
      </w:tr>
      <w:tr w:rsidR="00771246" w:rsidRPr="00E821A8" w:rsidTr="00227BA2">
        <w:trPr>
          <w:gridAfter w:val="8"/>
          <w:wAfter w:w="19481" w:type="dxa"/>
          <w:trHeight w:val="255"/>
        </w:trPr>
        <w:tc>
          <w:tcPr>
            <w:tcW w:w="476" w:type="dxa"/>
            <w:tcBorders>
              <w:top w:val="nil"/>
              <w:left w:val="single" w:sz="4" w:space="0" w:color="auto"/>
              <w:bottom w:val="single" w:sz="4" w:space="0" w:color="auto"/>
              <w:right w:val="single" w:sz="4" w:space="0" w:color="auto"/>
            </w:tcBorders>
            <w:shd w:val="clear" w:color="auto" w:fill="auto"/>
            <w:noWrap/>
            <w:vAlign w:val="bottom"/>
            <w:hideMark/>
          </w:tcPr>
          <w:p w:rsidR="00771246" w:rsidRPr="00E821A8" w:rsidRDefault="00D07601" w:rsidP="00227BA2">
            <w:pPr>
              <w:spacing w:line="240" w:lineRule="auto"/>
              <w:jc w:val="right"/>
              <w:rPr>
                <w:rFonts w:eastAsia="Times New Roman" w:cstheme="minorHAnsi"/>
                <w:sz w:val="24"/>
                <w:szCs w:val="24"/>
              </w:rPr>
            </w:pPr>
            <w:r w:rsidRPr="00D07601">
              <w:rPr>
                <w:rFonts w:eastAsia="Times New Roman" w:cstheme="minorHAnsi"/>
                <w:sz w:val="24"/>
                <w:szCs w:val="24"/>
              </w:rPr>
              <w:t>1</w:t>
            </w:r>
          </w:p>
        </w:tc>
        <w:tc>
          <w:tcPr>
            <w:tcW w:w="2062" w:type="dxa"/>
            <w:tcBorders>
              <w:top w:val="nil"/>
              <w:left w:val="nil"/>
              <w:bottom w:val="single" w:sz="4" w:space="0" w:color="auto"/>
              <w:right w:val="single" w:sz="4" w:space="0" w:color="auto"/>
            </w:tcBorders>
            <w:shd w:val="clear" w:color="auto" w:fill="auto"/>
            <w:noWrap/>
            <w:vAlign w:val="bottom"/>
            <w:hideMark/>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proofErr w:type="spellStart"/>
            <w:r w:rsidRPr="00D07601">
              <w:rPr>
                <w:rFonts w:eastAsia="Times New Roman" w:cstheme="minorHAnsi"/>
                <w:sz w:val="24"/>
                <w:szCs w:val="24"/>
              </w:rPr>
              <w:t>ProjectID</w:t>
            </w:r>
            <w:proofErr w:type="spellEnd"/>
          </w:p>
        </w:tc>
        <w:tc>
          <w:tcPr>
            <w:tcW w:w="1437" w:type="dxa"/>
            <w:tcBorders>
              <w:top w:val="nil"/>
              <w:left w:val="nil"/>
              <w:bottom w:val="single" w:sz="4" w:space="0" w:color="auto"/>
              <w:right w:val="single" w:sz="4" w:space="0" w:color="auto"/>
            </w:tcBorders>
            <w:shd w:val="clear" w:color="auto" w:fill="auto"/>
            <w:noWrap/>
            <w:vAlign w:val="bottom"/>
            <w:hideMark/>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r w:rsidRPr="00D07601">
              <w:rPr>
                <w:rFonts w:eastAsia="Times New Roman" w:cstheme="minorHAnsi"/>
                <w:sz w:val="24"/>
                <w:szCs w:val="24"/>
              </w:rPr>
              <w:t>CHAR</w:t>
            </w:r>
          </w:p>
        </w:tc>
        <w:tc>
          <w:tcPr>
            <w:tcW w:w="1121" w:type="dxa"/>
            <w:gridSpan w:val="2"/>
            <w:tcBorders>
              <w:top w:val="nil"/>
              <w:left w:val="nil"/>
              <w:bottom w:val="single" w:sz="4" w:space="0" w:color="auto"/>
              <w:right w:val="single" w:sz="4" w:space="0" w:color="auto"/>
            </w:tcBorders>
            <w:shd w:val="clear" w:color="auto" w:fill="auto"/>
            <w:vAlign w:val="bottom"/>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r w:rsidRPr="00D07601">
              <w:rPr>
                <w:rFonts w:eastAsia="Times New Roman" w:cstheme="minorHAnsi"/>
                <w:sz w:val="24"/>
                <w:szCs w:val="24"/>
              </w:rPr>
              <w:t>10</w:t>
            </w:r>
          </w:p>
        </w:tc>
        <w:tc>
          <w:tcPr>
            <w:tcW w:w="540" w:type="dxa"/>
            <w:tcBorders>
              <w:top w:val="nil"/>
              <w:left w:val="nil"/>
              <w:bottom w:val="single" w:sz="4" w:space="0" w:color="auto"/>
              <w:right w:val="single" w:sz="4" w:space="0" w:color="auto"/>
            </w:tcBorders>
            <w:shd w:val="clear" w:color="auto" w:fill="auto"/>
            <w:noWrap/>
            <w:vAlign w:val="bottom"/>
            <w:hideMark/>
          </w:tcPr>
          <w:p w:rsidR="00771246" w:rsidRPr="00E821A8" w:rsidRDefault="00771246" w:rsidP="00227BA2">
            <w:pPr>
              <w:spacing w:line="240" w:lineRule="auto"/>
              <w:rPr>
                <w:rFonts w:eastAsia="Times New Roman" w:cstheme="minorHAnsi"/>
                <w:sz w:val="24"/>
                <w:szCs w:val="24"/>
              </w:rPr>
            </w:pPr>
          </w:p>
        </w:tc>
        <w:tc>
          <w:tcPr>
            <w:tcW w:w="810" w:type="dxa"/>
            <w:tcBorders>
              <w:top w:val="nil"/>
              <w:left w:val="nil"/>
              <w:bottom w:val="single" w:sz="4" w:space="0" w:color="auto"/>
              <w:right w:val="single" w:sz="4" w:space="0" w:color="auto"/>
            </w:tcBorders>
            <w:shd w:val="clear" w:color="auto" w:fill="auto"/>
            <w:vAlign w:val="bottom"/>
          </w:tcPr>
          <w:p w:rsidR="00771246" w:rsidRPr="00E821A8" w:rsidRDefault="00771246" w:rsidP="00227BA2">
            <w:pPr>
              <w:spacing w:line="240" w:lineRule="auto"/>
              <w:rPr>
                <w:rFonts w:eastAsia="Times New Roman" w:cstheme="minorHAnsi"/>
                <w:sz w:val="24"/>
                <w:szCs w:val="24"/>
              </w:rPr>
            </w:pPr>
          </w:p>
        </w:tc>
        <w:tc>
          <w:tcPr>
            <w:tcW w:w="591" w:type="dxa"/>
            <w:tcBorders>
              <w:top w:val="nil"/>
              <w:left w:val="nil"/>
              <w:bottom w:val="single" w:sz="4" w:space="0" w:color="auto"/>
              <w:right w:val="single" w:sz="4" w:space="0" w:color="auto"/>
            </w:tcBorders>
            <w:vAlign w:val="bottom"/>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r w:rsidRPr="00D07601">
              <w:rPr>
                <w:rFonts w:eastAsia="Times New Roman" w:cstheme="minorHAnsi"/>
                <w:sz w:val="24"/>
                <w:szCs w:val="24"/>
              </w:rPr>
              <w:t>PK</w:t>
            </w:r>
          </w:p>
        </w:tc>
        <w:tc>
          <w:tcPr>
            <w:tcW w:w="3003" w:type="dxa"/>
            <w:gridSpan w:val="2"/>
            <w:tcBorders>
              <w:top w:val="nil"/>
              <w:left w:val="nil"/>
              <w:bottom w:val="single" w:sz="4" w:space="0" w:color="auto"/>
              <w:right w:val="single" w:sz="4" w:space="0" w:color="auto"/>
            </w:tcBorders>
            <w:vAlign w:val="bottom"/>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r w:rsidRPr="00D07601">
              <w:rPr>
                <w:rFonts w:eastAsia="Times New Roman" w:cstheme="minorHAnsi"/>
                <w:sz w:val="24"/>
                <w:szCs w:val="24"/>
              </w:rPr>
              <w:t>PK – ID of project</w:t>
            </w:r>
          </w:p>
        </w:tc>
      </w:tr>
      <w:tr w:rsidR="00771246" w:rsidRPr="00E821A8" w:rsidTr="00227BA2">
        <w:trPr>
          <w:gridAfter w:val="8"/>
          <w:wAfter w:w="19481" w:type="dxa"/>
          <w:trHeight w:val="255"/>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D07601" w:rsidP="00227BA2">
            <w:pPr>
              <w:shd w:val="clear" w:color="FFFFCC" w:fill="FFFFFF"/>
              <w:spacing w:before="100" w:beforeAutospacing="1" w:after="100" w:afterAutospacing="1" w:line="240" w:lineRule="auto"/>
              <w:jc w:val="right"/>
              <w:rPr>
                <w:rFonts w:eastAsia="Times New Roman" w:cstheme="minorHAnsi"/>
                <w:sz w:val="24"/>
                <w:szCs w:val="24"/>
              </w:rPr>
            </w:pPr>
            <w:r w:rsidRPr="00D07601">
              <w:rPr>
                <w:rFonts w:eastAsia="Times New Roman" w:cstheme="minorHAnsi"/>
                <w:sz w:val="24"/>
                <w:szCs w:val="24"/>
              </w:rPr>
              <w:t>2</w:t>
            </w:r>
          </w:p>
        </w:tc>
        <w:tc>
          <w:tcPr>
            <w:tcW w:w="2062" w:type="dxa"/>
            <w:tcBorders>
              <w:top w:val="nil"/>
              <w:left w:val="nil"/>
              <w:bottom w:val="single" w:sz="4" w:space="0" w:color="auto"/>
              <w:right w:val="single" w:sz="4" w:space="0" w:color="auto"/>
            </w:tcBorders>
            <w:shd w:val="clear" w:color="auto" w:fill="auto"/>
            <w:noWrap/>
            <w:vAlign w:val="bottom"/>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r w:rsidRPr="00D07601">
              <w:rPr>
                <w:rFonts w:eastAsia="Times New Roman" w:cstheme="minorHAnsi"/>
                <w:sz w:val="24"/>
                <w:szCs w:val="24"/>
              </w:rPr>
              <w:t>Type</w:t>
            </w:r>
          </w:p>
        </w:tc>
        <w:tc>
          <w:tcPr>
            <w:tcW w:w="1437" w:type="dxa"/>
            <w:tcBorders>
              <w:top w:val="nil"/>
              <w:left w:val="nil"/>
              <w:bottom w:val="single" w:sz="4" w:space="0" w:color="auto"/>
              <w:right w:val="single" w:sz="4" w:space="0" w:color="auto"/>
            </w:tcBorders>
            <w:shd w:val="clear" w:color="auto" w:fill="auto"/>
            <w:noWrap/>
            <w:vAlign w:val="bottom"/>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r w:rsidRPr="00D07601">
              <w:rPr>
                <w:rFonts w:eastAsia="Times New Roman" w:cstheme="minorHAnsi"/>
                <w:sz w:val="24"/>
                <w:szCs w:val="24"/>
              </w:rPr>
              <w:t>NVARCHAR</w:t>
            </w:r>
          </w:p>
        </w:tc>
        <w:tc>
          <w:tcPr>
            <w:tcW w:w="1121" w:type="dxa"/>
            <w:gridSpan w:val="2"/>
            <w:tcBorders>
              <w:top w:val="nil"/>
              <w:left w:val="nil"/>
              <w:bottom w:val="single" w:sz="4" w:space="0" w:color="auto"/>
              <w:right w:val="single" w:sz="4" w:space="0" w:color="auto"/>
            </w:tcBorders>
            <w:shd w:val="clear" w:color="auto" w:fill="auto"/>
            <w:vAlign w:val="bottom"/>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r w:rsidRPr="00D07601">
              <w:rPr>
                <w:rStyle w:val="postbody"/>
                <w:rFonts w:cstheme="minorHAnsi"/>
                <w:sz w:val="24"/>
                <w:szCs w:val="24"/>
              </w:rPr>
              <w:t>20</w:t>
            </w:r>
          </w:p>
        </w:tc>
        <w:tc>
          <w:tcPr>
            <w:tcW w:w="540"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pacing w:line="240" w:lineRule="auto"/>
              <w:rPr>
                <w:rFonts w:eastAsia="Times New Roman" w:cstheme="minorHAnsi"/>
                <w:sz w:val="24"/>
                <w:szCs w:val="24"/>
              </w:rPr>
            </w:pPr>
          </w:p>
        </w:tc>
        <w:tc>
          <w:tcPr>
            <w:tcW w:w="810" w:type="dxa"/>
            <w:tcBorders>
              <w:top w:val="nil"/>
              <w:left w:val="nil"/>
              <w:bottom w:val="single" w:sz="4" w:space="0" w:color="auto"/>
              <w:right w:val="single" w:sz="4" w:space="0" w:color="auto"/>
            </w:tcBorders>
            <w:shd w:val="clear" w:color="auto" w:fill="auto"/>
            <w:vAlign w:val="bottom"/>
          </w:tcPr>
          <w:p w:rsidR="00771246" w:rsidRPr="00E821A8" w:rsidRDefault="00771246" w:rsidP="00227BA2">
            <w:pPr>
              <w:spacing w:line="240" w:lineRule="auto"/>
              <w:rPr>
                <w:rFonts w:eastAsia="Times New Roman" w:cstheme="minorHAnsi"/>
                <w:sz w:val="24"/>
                <w:szCs w:val="24"/>
              </w:rPr>
            </w:pPr>
          </w:p>
        </w:tc>
        <w:tc>
          <w:tcPr>
            <w:tcW w:w="591" w:type="dxa"/>
            <w:tcBorders>
              <w:top w:val="nil"/>
              <w:left w:val="nil"/>
              <w:bottom w:val="single" w:sz="4" w:space="0" w:color="auto"/>
              <w:right w:val="single" w:sz="4" w:space="0" w:color="auto"/>
            </w:tcBorders>
            <w:vAlign w:val="bottom"/>
          </w:tcPr>
          <w:p w:rsidR="00771246" w:rsidRPr="00E821A8" w:rsidRDefault="00771246" w:rsidP="00227BA2">
            <w:pPr>
              <w:spacing w:line="240" w:lineRule="auto"/>
              <w:rPr>
                <w:rFonts w:eastAsia="Times New Roman" w:cstheme="minorHAnsi"/>
                <w:sz w:val="24"/>
                <w:szCs w:val="24"/>
              </w:rPr>
            </w:pPr>
          </w:p>
        </w:tc>
        <w:tc>
          <w:tcPr>
            <w:tcW w:w="3003" w:type="dxa"/>
            <w:gridSpan w:val="2"/>
            <w:tcBorders>
              <w:top w:val="nil"/>
              <w:left w:val="nil"/>
              <w:bottom w:val="single" w:sz="4" w:space="0" w:color="auto"/>
              <w:right w:val="single" w:sz="4" w:space="0" w:color="auto"/>
            </w:tcBorders>
            <w:vAlign w:val="bottom"/>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r w:rsidRPr="00D07601">
              <w:rPr>
                <w:rFonts w:eastAsia="Times New Roman" w:cstheme="minorHAnsi"/>
                <w:sz w:val="24"/>
                <w:szCs w:val="24"/>
              </w:rPr>
              <w:t>Type of project</w:t>
            </w:r>
          </w:p>
        </w:tc>
      </w:tr>
      <w:tr w:rsidR="00771246" w:rsidRPr="00E821A8" w:rsidTr="00227BA2">
        <w:trPr>
          <w:gridAfter w:val="8"/>
          <w:wAfter w:w="19481" w:type="dxa"/>
          <w:trHeight w:val="255"/>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D07601" w:rsidP="00227BA2">
            <w:pPr>
              <w:shd w:val="clear" w:color="FFFFCC" w:fill="FFFFFF"/>
              <w:spacing w:before="100" w:beforeAutospacing="1" w:after="100" w:afterAutospacing="1" w:line="240" w:lineRule="auto"/>
              <w:jc w:val="right"/>
              <w:rPr>
                <w:rFonts w:eastAsia="Times New Roman" w:cstheme="minorHAnsi"/>
                <w:sz w:val="24"/>
                <w:szCs w:val="24"/>
              </w:rPr>
            </w:pPr>
            <w:r w:rsidRPr="00D07601">
              <w:rPr>
                <w:rFonts w:eastAsia="Times New Roman" w:cstheme="minorHAnsi"/>
                <w:sz w:val="24"/>
                <w:szCs w:val="24"/>
              </w:rPr>
              <w:t>3</w:t>
            </w:r>
          </w:p>
        </w:tc>
        <w:tc>
          <w:tcPr>
            <w:tcW w:w="2062" w:type="dxa"/>
            <w:tcBorders>
              <w:top w:val="nil"/>
              <w:left w:val="nil"/>
              <w:bottom w:val="single" w:sz="4" w:space="0" w:color="auto"/>
              <w:right w:val="single" w:sz="4" w:space="0" w:color="auto"/>
            </w:tcBorders>
            <w:shd w:val="clear" w:color="auto" w:fill="auto"/>
            <w:noWrap/>
            <w:vAlign w:val="bottom"/>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r w:rsidRPr="00D07601">
              <w:rPr>
                <w:rFonts w:eastAsia="Times New Roman" w:cstheme="minorHAnsi"/>
                <w:sz w:val="24"/>
                <w:szCs w:val="24"/>
              </w:rPr>
              <w:t>Code</w:t>
            </w:r>
          </w:p>
        </w:tc>
        <w:tc>
          <w:tcPr>
            <w:tcW w:w="1437" w:type="dxa"/>
            <w:tcBorders>
              <w:top w:val="nil"/>
              <w:left w:val="nil"/>
              <w:bottom w:val="single" w:sz="4" w:space="0" w:color="auto"/>
              <w:right w:val="single" w:sz="4" w:space="0" w:color="auto"/>
            </w:tcBorders>
            <w:shd w:val="clear" w:color="auto" w:fill="auto"/>
            <w:noWrap/>
            <w:vAlign w:val="bottom"/>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r w:rsidRPr="00D07601">
              <w:rPr>
                <w:rFonts w:eastAsia="Times New Roman" w:cstheme="minorHAnsi"/>
                <w:sz w:val="24"/>
                <w:szCs w:val="24"/>
              </w:rPr>
              <w:t xml:space="preserve">NVARCHAR </w:t>
            </w:r>
          </w:p>
        </w:tc>
        <w:tc>
          <w:tcPr>
            <w:tcW w:w="1121" w:type="dxa"/>
            <w:gridSpan w:val="2"/>
            <w:tcBorders>
              <w:top w:val="nil"/>
              <w:left w:val="nil"/>
              <w:bottom w:val="single" w:sz="4" w:space="0" w:color="auto"/>
              <w:right w:val="single" w:sz="4" w:space="0" w:color="auto"/>
            </w:tcBorders>
            <w:shd w:val="clear" w:color="auto" w:fill="auto"/>
            <w:vAlign w:val="bottom"/>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r w:rsidRPr="00D07601">
              <w:rPr>
                <w:rFonts w:eastAsia="Times New Roman" w:cstheme="minorHAnsi"/>
                <w:sz w:val="24"/>
                <w:szCs w:val="24"/>
              </w:rPr>
              <w:t>20</w:t>
            </w:r>
          </w:p>
        </w:tc>
        <w:tc>
          <w:tcPr>
            <w:tcW w:w="540"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pacing w:line="240" w:lineRule="auto"/>
              <w:rPr>
                <w:rFonts w:eastAsia="Times New Roman" w:cstheme="minorHAnsi"/>
                <w:sz w:val="24"/>
                <w:szCs w:val="24"/>
              </w:rPr>
            </w:pPr>
          </w:p>
        </w:tc>
        <w:tc>
          <w:tcPr>
            <w:tcW w:w="810" w:type="dxa"/>
            <w:tcBorders>
              <w:top w:val="nil"/>
              <w:left w:val="nil"/>
              <w:bottom w:val="single" w:sz="4" w:space="0" w:color="auto"/>
              <w:right w:val="single" w:sz="4" w:space="0" w:color="auto"/>
            </w:tcBorders>
            <w:shd w:val="clear" w:color="auto" w:fill="auto"/>
            <w:vAlign w:val="bottom"/>
          </w:tcPr>
          <w:p w:rsidR="00771246" w:rsidRPr="00E821A8" w:rsidRDefault="00771246" w:rsidP="00227BA2">
            <w:pPr>
              <w:spacing w:line="240" w:lineRule="auto"/>
              <w:rPr>
                <w:rFonts w:eastAsia="Times New Roman" w:cstheme="minorHAnsi"/>
                <w:sz w:val="24"/>
                <w:szCs w:val="24"/>
              </w:rPr>
            </w:pPr>
          </w:p>
        </w:tc>
        <w:tc>
          <w:tcPr>
            <w:tcW w:w="591" w:type="dxa"/>
            <w:tcBorders>
              <w:top w:val="nil"/>
              <w:left w:val="nil"/>
              <w:bottom w:val="single" w:sz="4" w:space="0" w:color="auto"/>
              <w:right w:val="single" w:sz="4" w:space="0" w:color="auto"/>
            </w:tcBorders>
            <w:vAlign w:val="bottom"/>
          </w:tcPr>
          <w:p w:rsidR="00771246" w:rsidRPr="00E821A8" w:rsidRDefault="00771246" w:rsidP="00227BA2">
            <w:pPr>
              <w:spacing w:line="240" w:lineRule="auto"/>
              <w:rPr>
                <w:rFonts w:eastAsia="Times New Roman" w:cstheme="minorHAnsi"/>
                <w:sz w:val="24"/>
                <w:szCs w:val="24"/>
              </w:rPr>
            </w:pPr>
          </w:p>
        </w:tc>
        <w:tc>
          <w:tcPr>
            <w:tcW w:w="3003" w:type="dxa"/>
            <w:gridSpan w:val="2"/>
            <w:tcBorders>
              <w:top w:val="nil"/>
              <w:left w:val="nil"/>
              <w:bottom w:val="single" w:sz="4" w:space="0" w:color="auto"/>
              <w:right w:val="single" w:sz="4" w:space="0" w:color="auto"/>
            </w:tcBorders>
            <w:vAlign w:val="bottom"/>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r w:rsidRPr="00D07601">
              <w:rPr>
                <w:rFonts w:eastAsia="Times New Roman" w:cstheme="minorHAnsi"/>
                <w:sz w:val="24"/>
                <w:szCs w:val="24"/>
              </w:rPr>
              <w:t>Project code</w:t>
            </w:r>
          </w:p>
        </w:tc>
      </w:tr>
      <w:tr w:rsidR="00771246" w:rsidRPr="00E821A8" w:rsidTr="00227BA2">
        <w:trPr>
          <w:trHeight w:val="255"/>
        </w:trPr>
        <w:tc>
          <w:tcPr>
            <w:tcW w:w="476" w:type="dxa"/>
            <w:tcBorders>
              <w:top w:val="nil"/>
              <w:left w:val="single" w:sz="4" w:space="0" w:color="auto"/>
              <w:bottom w:val="single" w:sz="4" w:space="0" w:color="auto"/>
              <w:right w:val="single" w:sz="4" w:space="0" w:color="auto"/>
            </w:tcBorders>
            <w:shd w:val="clear" w:color="auto" w:fill="auto"/>
            <w:noWrap/>
            <w:vAlign w:val="bottom"/>
            <w:hideMark/>
          </w:tcPr>
          <w:p w:rsidR="00771246" w:rsidRPr="00E821A8" w:rsidRDefault="00D07601" w:rsidP="00227BA2">
            <w:pPr>
              <w:shd w:val="clear" w:color="FFFFCC" w:fill="FFFFFF"/>
              <w:spacing w:before="100" w:beforeAutospacing="1" w:after="100" w:afterAutospacing="1" w:line="240" w:lineRule="auto"/>
              <w:jc w:val="right"/>
              <w:rPr>
                <w:rFonts w:eastAsia="Times New Roman" w:cstheme="minorHAnsi"/>
                <w:sz w:val="24"/>
                <w:szCs w:val="24"/>
              </w:rPr>
            </w:pPr>
            <w:r w:rsidRPr="00D07601">
              <w:rPr>
                <w:rFonts w:eastAsia="Times New Roman" w:cstheme="minorHAnsi"/>
                <w:sz w:val="24"/>
                <w:szCs w:val="24"/>
              </w:rPr>
              <w:t>4</w:t>
            </w:r>
          </w:p>
        </w:tc>
        <w:tc>
          <w:tcPr>
            <w:tcW w:w="2062" w:type="dxa"/>
            <w:tcBorders>
              <w:top w:val="nil"/>
              <w:left w:val="nil"/>
              <w:bottom w:val="single" w:sz="4" w:space="0" w:color="auto"/>
              <w:right w:val="single" w:sz="4" w:space="0" w:color="auto"/>
            </w:tcBorders>
            <w:shd w:val="clear" w:color="auto" w:fill="auto"/>
            <w:noWrap/>
            <w:vAlign w:val="bottom"/>
            <w:hideMark/>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r w:rsidRPr="00D07601">
              <w:rPr>
                <w:rFonts w:eastAsia="Times New Roman" w:cstheme="minorHAnsi"/>
                <w:sz w:val="24"/>
                <w:szCs w:val="24"/>
              </w:rPr>
              <w:t>Name</w:t>
            </w:r>
          </w:p>
        </w:tc>
        <w:tc>
          <w:tcPr>
            <w:tcW w:w="1437" w:type="dxa"/>
            <w:tcBorders>
              <w:top w:val="nil"/>
              <w:left w:val="nil"/>
              <w:bottom w:val="single" w:sz="4" w:space="0" w:color="auto"/>
              <w:right w:val="single" w:sz="4" w:space="0" w:color="auto"/>
            </w:tcBorders>
            <w:shd w:val="clear" w:color="auto" w:fill="auto"/>
            <w:noWrap/>
            <w:vAlign w:val="bottom"/>
            <w:hideMark/>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r w:rsidRPr="00D07601">
              <w:rPr>
                <w:rFonts w:eastAsia="Times New Roman" w:cstheme="minorHAnsi"/>
                <w:sz w:val="24"/>
                <w:szCs w:val="24"/>
              </w:rPr>
              <w:t>NVARCHAR</w:t>
            </w:r>
          </w:p>
        </w:tc>
        <w:tc>
          <w:tcPr>
            <w:tcW w:w="1121" w:type="dxa"/>
            <w:gridSpan w:val="2"/>
            <w:tcBorders>
              <w:top w:val="nil"/>
              <w:left w:val="nil"/>
              <w:bottom w:val="single" w:sz="4" w:space="0" w:color="auto"/>
              <w:right w:val="single" w:sz="4" w:space="0" w:color="auto"/>
            </w:tcBorders>
            <w:shd w:val="clear" w:color="auto" w:fill="auto"/>
            <w:vAlign w:val="bottom"/>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r w:rsidRPr="00D07601">
              <w:rPr>
                <w:rFonts w:eastAsia="Times New Roman" w:cstheme="minorHAnsi"/>
                <w:sz w:val="24"/>
                <w:szCs w:val="24"/>
              </w:rPr>
              <w:t>100</w:t>
            </w: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771246" w:rsidP="00227BA2">
            <w:pPr>
              <w:spacing w:line="240" w:lineRule="auto"/>
              <w:rPr>
                <w:rFonts w:eastAsia="Times New Roman" w:cstheme="minorHAnsi"/>
                <w:sz w:val="24"/>
                <w:szCs w:val="24"/>
              </w:rPr>
            </w:pPr>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E821A8" w:rsidRDefault="00771246" w:rsidP="00227BA2">
            <w:pPr>
              <w:spacing w:line="240" w:lineRule="auto"/>
              <w:rPr>
                <w:rFonts w:eastAsia="Times New Roman" w:cstheme="minorHAnsi"/>
                <w:sz w:val="24"/>
                <w:szCs w:val="24"/>
              </w:rPr>
            </w:pPr>
          </w:p>
        </w:tc>
        <w:tc>
          <w:tcPr>
            <w:tcW w:w="591" w:type="dxa"/>
            <w:tcBorders>
              <w:top w:val="nil"/>
              <w:left w:val="single" w:sz="4" w:space="0" w:color="auto"/>
              <w:bottom w:val="single" w:sz="4" w:space="0" w:color="auto"/>
              <w:right w:val="single" w:sz="4" w:space="0" w:color="auto"/>
            </w:tcBorders>
            <w:vAlign w:val="bottom"/>
          </w:tcPr>
          <w:p w:rsidR="00771246" w:rsidRPr="00E821A8" w:rsidRDefault="00771246" w:rsidP="00227BA2">
            <w:pPr>
              <w:spacing w:line="240" w:lineRule="auto"/>
              <w:rPr>
                <w:rFonts w:eastAsia="Times New Roman" w:cstheme="minorHAnsi"/>
                <w:sz w:val="24"/>
                <w:szCs w:val="24"/>
              </w:rPr>
            </w:pPr>
          </w:p>
        </w:tc>
        <w:tc>
          <w:tcPr>
            <w:tcW w:w="3003" w:type="dxa"/>
            <w:gridSpan w:val="2"/>
            <w:tcBorders>
              <w:top w:val="nil"/>
              <w:left w:val="single" w:sz="4" w:space="0" w:color="auto"/>
              <w:bottom w:val="single" w:sz="4" w:space="0" w:color="auto"/>
              <w:right w:val="single" w:sz="4" w:space="0" w:color="auto"/>
            </w:tcBorders>
            <w:vAlign w:val="bottom"/>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r w:rsidRPr="00D07601">
              <w:rPr>
                <w:rFonts w:eastAsia="Times New Roman" w:cstheme="minorHAnsi"/>
                <w:sz w:val="24"/>
                <w:szCs w:val="24"/>
              </w:rPr>
              <w:t>Name of project</w:t>
            </w:r>
          </w:p>
        </w:tc>
        <w:tc>
          <w:tcPr>
            <w:tcW w:w="4302" w:type="dxa"/>
            <w:gridSpan w:val="2"/>
            <w:vAlign w:val="bottom"/>
          </w:tcPr>
          <w:p w:rsidR="00771246" w:rsidRPr="00E821A8" w:rsidRDefault="00D07601" w:rsidP="00227BA2">
            <w:pPr>
              <w:shd w:val="clear" w:color="FFFFCC" w:fill="FFFFFF"/>
              <w:spacing w:before="100" w:beforeAutospacing="1" w:after="100" w:afterAutospacing="1" w:line="240" w:lineRule="auto"/>
              <w:jc w:val="right"/>
              <w:rPr>
                <w:rFonts w:eastAsia="Times New Roman" w:cstheme="minorHAnsi"/>
                <w:sz w:val="24"/>
                <w:szCs w:val="24"/>
              </w:rPr>
            </w:pPr>
            <w:r w:rsidRPr="00D07601">
              <w:rPr>
                <w:rFonts w:eastAsia="Times New Roman" w:cstheme="minorHAnsi"/>
                <w:sz w:val="24"/>
                <w:szCs w:val="24"/>
              </w:rPr>
              <w:t>of requirement</w:t>
            </w:r>
          </w:p>
        </w:tc>
        <w:tc>
          <w:tcPr>
            <w:tcW w:w="3813" w:type="dxa"/>
            <w:gridSpan w:val="2"/>
            <w:vAlign w:val="bottom"/>
          </w:tcPr>
          <w:p w:rsidR="00771246" w:rsidRPr="00E821A8" w:rsidRDefault="00771246" w:rsidP="00227BA2">
            <w:pPr>
              <w:spacing w:line="240" w:lineRule="auto"/>
              <w:rPr>
                <w:rFonts w:eastAsia="Times New Roman" w:cstheme="minorHAnsi"/>
                <w:sz w:val="24"/>
                <w:szCs w:val="24"/>
              </w:rPr>
            </w:pPr>
          </w:p>
        </w:tc>
        <w:tc>
          <w:tcPr>
            <w:tcW w:w="3794" w:type="dxa"/>
            <w:gridSpan w:val="2"/>
            <w:vAlign w:val="bottom"/>
          </w:tcPr>
          <w:p w:rsidR="00771246" w:rsidRPr="00E821A8" w:rsidRDefault="00771246" w:rsidP="00227BA2">
            <w:pPr>
              <w:spacing w:line="240" w:lineRule="auto"/>
              <w:rPr>
                <w:rFonts w:eastAsia="Times New Roman" w:cstheme="minorHAnsi"/>
                <w:sz w:val="24"/>
                <w:szCs w:val="24"/>
              </w:rPr>
            </w:pPr>
          </w:p>
        </w:tc>
        <w:tc>
          <w:tcPr>
            <w:tcW w:w="3782" w:type="dxa"/>
            <w:vAlign w:val="bottom"/>
          </w:tcPr>
          <w:p w:rsidR="00771246" w:rsidRPr="00E821A8" w:rsidRDefault="00771246" w:rsidP="00227BA2">
            <w:pPr>
              <w:spacing w:line="240" w:lineRule="auto"/>
              <w:rPr>
                <w:rFonts w:eastAsia="Times New Roman" w:cstheme="minorHAnsi"/>
                <w:sz w:val="24"/>
                <w:szCs w:val="24"/>
              </w:rPr>
            </w:pPr>
          </w:p>
        </w:tc>
        <w:tc>
          <w:tcPr>
            <w:tcW w:w="3790" w:type="dxa"/>
            <w:vAlign w:val="bottom"/>
          </w:tcPr>
          <w:p w:rsidR="00771246" w:rsidRPr="00E821A8" w:rsidRDefault="00771246" w:rsidP="00227BA2">
            <w:pPr>
              <w:spacing w:line="240" w:lineRule="auto"/>
              <w:rPr>
                <w:rFonts w:eastAsia="Times New Roman" w:cstheme="minorHAnsi"/>
                <w:sz w:val="24"/>
                <w:szCs w:val="24"/>
              </w:rPr>
            </w:pPr>
          </w:p>
        </w:tc>
      </w:tr>
      <w:tr w:rsidR="00771246" w:rsidRPr="00E821A8" w:rsidTr="00227BA2">
        <w:trPr>
          <w:trHeight w:val="255"/>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D07601" w:rsidP="00227BA2">
            <w:pPr>
              <w:spacing w:line="240" w:lineRule="auto"/>
              <w:jc w:val="right"/>
              <w:rPr>
                <w:rFonts w:eastAsia="Times New Roman" w:cstheme="minorHAnsi"/>
                <w:sz w:val="24"/>
                <w:szCs w:val="24"/>
              </w:rPr>
            </w:pPr>
            <w:r w:rsidRPr="00D07601">
              <w:rPr>
                <w:rFonts w:eastAsia="Times New Roman" w:cstheme="minorHAnsi"/>
                <w:sz w:val="24"/>
                <w:szCs w:val="24"/>
              </w:rPr>
              <w:t>5</w:t>
            </w:r>
          </w:p>
        </w:tc>
        <w:tc>
          <w:tcPr>
            <w:tcW w:w="2062" w:type="dxa"/>
            <w:tcBorders>
              <w:top w:val="nil"/>
              <w:left w:val="nil"/>
              <w:bottom w:val="single" w:sz="4" w:space="0" w:color="auto"/>
              <w:right w:val="single" w:sz="4" w:space="0" w:color="auto"/>
            </w:tcBorders>
            <w:shd w:val="clear" w:color="auto" w:fill="auto"/>
            <w:noWrap/>
            <w:vAlign w:val="bottom"/>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r w:rsidRPr="00D07601">
              <w:rPr>
                <w:rFonts w:eastAsia="Times New Roman" w:cstheme="minorHAnsi"/>
                <w:sz w:val="24"/>
                <w:szCs w:val="24"/>
              </w:rPr>
              <w:t>Status</w:t>
            </w:r>
          </w:p>
        </w:tc>
        <w:tc>
          <w:tcPr>
            <w:tcW w:w="1437" w:type="dxa"/>
            <w:tcBorders>
              <w:top w:val="nil"/>
              <w:left w:val="nil"/>
              <w:bottom w:val="single" w:sz="4" w:space="0" w:color="auto"/>
              <w:right w:val="single" w:sz="4" w:space="0" w:color="auto"/>
            </w:tcBorders>
            <w:shd w:val="clear" w:color="auto" w:fill="auto"/>
            <w:noWrap/>
            <w:vAlign w:val="bottom"/>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r w:rsidRPr="00D07601">
              <w:rPr>
                <w:rFonts w:eastAsia="Times New Roman" w:cstheme="minorHAnsi"/>
                <w:sz w:val="24"/>
                <w:szCs w:val="24"/>
              </w:rPr>
              <w:t>NVARCHAR</w:t>
            </w:r>
          </w:p>
        </w:tc>
        <w:tc>
          <w:tcPr>
            <w:tcW w:w="1121" w:type="dxa"/>
            <w:gridSpan w:val="2"/>
            <w:tcBorders>
              <w:top w:val="nil"/>
              <w:left w:val="nil"/>
              <w:bottom w:val="single" w:sz="4" w:space="0" w:color="auto"/>
              <w:right w:val="single" w:sz="4" w:space="0" w:color="auto"/>
            </w:tcBorders>
            <w:shd w:val="clear" w:color="auto" w:fill="auto"/>
            <w:vAlign w:val="bottom"/>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r w:rsidRPr="00D07601">
              <w:rPr>
                <w:rFonts w:eastAsia="Times New Roman" w:cstheme="minorHAnsi"/>
                <w:sz w:val="24"/>
                <w:szCs w:val="24"/>
              </w:rPr>
              <w:t>10</w:t>
            </w: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771246" w:rsidP="00227BA2">
            <w:pPr>
              <w:spacing w:line="240" w:lineRule="auto"/>
              <w:rPr>
                <w:rFonts w:eastAsia="Times New Roman" w:cstheme="minorHAnsi"/>
                <w:sz w:val="24"/>
                <w:szCs w:val="24"/>
              </w:rPr>
            </w:pPr>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E821A8" w:rsidRDefault="00771246" w:rsidP="00227BA2">
            <w:pPr>
              <w:spacing w:line="240" w:lineRule="auto"/>
              <w:rPr>
                <w:rFonts w:eastAsia="Times New Roman" w:cstheme="minorHAnsi"/>
                <w:sz w:val="24"/>
                <w:szCs w:val="24"/>
              </w:rPr>
            </w:pPr>
          </w:p>
        </w:tc>
        <w:tc>
          <w:tcPr>
            <w:tcW w:w="591" w:type="dxa"/>
            <w:tcBorders>
              <w:top w:val="nil"/>
              <w:left w:val="single" w:sz="4" w:space="0" w:color="auto"/>
              <w:bottom w:val="single" w:sz="4" w:space="0" w:color="auto"/>
              <w:right w:val="single" w:sz="4" w:space="0" w:color="auto"/>
            </w:tcBorders>
            <w:vAlign w:val="bottom"/>
          </w:tcPr>
          <w:p w:rsidR="00771246" w:rsidRPr="00E821A8" w:rsidRDefault="00771246" w:rsidP="00227BA2">
            <w:pPr>
              <w:spacing w:line="240" w:lineRule="auto"/>
              <w:rPr>
                <w:rFonts w:eastAsia="Times New Roman" w:cstheme="minorHAnsi"/>
                <w:sz w:val="24"/>
                <w:szCs w:val="24"/>
              </w:rPr>
            </w:pPr>
          </w:p>
        </w:tc>
        <w:tc>
          <w:tcPr>
            <w:tcW w:w="3003" w:type="dxa"/>
            <w:gridSpan w:val="2"/>
            <w:tcBorders>
              <w:top w:val="nil"/>
              <w:left w:val="single" w:sz="4" w:space="0" w:color="auto"/>
              <w:bottom w:val="single" w:sz="4" w:space="0" w:color="auto"/>
              <w:right w:val="single" w:sz="4" w:space="0" w:color="auto"/>
            </w:tcBorders>
            <w:vAlign w:val="bottom"/>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r w:rsidRPr="00D07601">
              <w:rPr>
                <w:rFonts w:eastAsia="Times New Roman" w:cstheme="minorHAnsi"/>
                <w:sz w:val="24"/>
                <w:szCs w:val="24"/>
              </w:rPr>
              <w:t>Status of project</w:t>
            </w:r>
          </w:p>
        </w:tc>
        <w:tc>
          <w:tcPr>
            <w:tcW w:w="4302" w:type="dxa"/>
            <w:gridSpan w:val="2"/>
            <w:vAlign w:val="bottom"/>
          </w:tcPr>
          <w:p w:rsidR="00771246" w:rsidRPr="00E821A8" w:rsidRDefault="00771246" w:rsidP="00227BA2">
            <w:pPr>
              <w:spacing w:line="240" w:lineRule="auto"/>
              <w:jc w:val="right"/>
              <w:rPr>
                <w:rFonts w:eastAsia="Times New Roman" w:cstheme="minorHAnsi"/>
                <w:sz w:val="24"/>
                <w:szCs w:val="24"/>
              </w:rPr>
            </w:pPr>
          </w:p>
        </w:tc>
        <w:tc>
          <w:tcPr>
            <w:tcW w:w="3813" w:type="dxa"/>
            <w:gridSpan w:val="2"/>
            <w:vAlign w:val="bottom"/>
          </w:tcPr>
          <w:p w:rsidR="00771246" w:rsidRPr="00E821A8" w:rsidRDefault="00771246" w:rsidP="00227BA2">
            <w:pPr>
              <w:spacing w:line="240" w:lineRule="auto"/>
              <w:rPr>
                <w:rFonts w:eastAsia="Times New Roman" w:cstheme="minorHAnsi"/>
                <w:sz w:val="24"/>
                <w:szCs w:val="24"/>
              </w:rPr>
            </w:pPr>
          </w:p>
        </w:tc>
        <w:tc>
          <w:tcPr>
            <w:tcW w:w="3794" w:type="dxa"/>
            <w:gridSpan w:val="2"/>
            <w:vAlign w:val="bottom"/>
          </w:tcPr>
          <w:p w:rsidR="00771246" w:rsidRPr="00E821A8" w:rsidRDefault="00771246" w:rsidP="00227BA2">
            <w:pPr>
              <w:spacing w:line="240" w:lineRule="auto"/>
              <w:rPr>
                <w:rFonts w:eastAsia="Times New Roman" w:cstheme="minorHAnsi"/>
                <w:sz w:val="24"/>
                <w:szCs w:val="24"/>
              </w:rPr>
            </w:pPr>
          </w:p>
        </w:tc>
        <w:tc>
          <w:tcPr>
            <w:tcW w:w="3782" w:type="dxa"/>
            <w:vAlign w:val="bottom"/>
          </w:tcPr>
          <w:p w:rsidR="00771246" w:rsidRPr="00E821A8" w:rsidRDefault="00771246" w:rsidP="00227BA2">
            <w:pPr>
              <w:spacing w:line="240" w:lineRule="auto"/>
              <w:rPr>
                <w:rFonts w:eastAsia="Times New Roman" w:cstheme="minorHAnsi"/>
                <w:sz w:val="24"/>
                <w:szCs w:val="24"/>
              </w:rPr>
            </w:pPr>
          </w:p>
        </w:tc>
        <w:tc>
          <w:tcPr>
            <w:tcW w:w="3790" w:type="dxa"/>
            <w:vAlign w:val="bottom"/>
          </w:tcPr>
          <w:p w:rsidR="00771246" w:rsidRPr="00E821A8" w:rsidRDefault="00771246" w:rsidP="00227BA2">
            <w:pPr>
              <w:spacing w:line="240" w:lineRule="auto"/>
              <w:rPr>
                <w:rFonts w:eastAsia="Times New Roman" w:cstheme="minorHAnsi"/>
                <w:sz w:val="24"/>
                <w:szCs w:val="24"/>
              </w:rPr>
            </w:pPr>
          </w:p>
        </w:tc>
      </w:tr>
      <w:tr w:rsidR="00771246" w:rsidRPr="00E821A8" w:rsidTr="00227BA2">
        <w:trPr>
          <w:trHeight w:val="255"/>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D07601" w:rsidP="00227BA2">
            <w:pPr>
              <w:shd w:val="clear" w:color="FFFFCC" w:fill="FFFFFF"/>
              <w:spacing w:before="100" w:beforeAutospacing="1" w:after="100" w:afterAutospacing="1" w:line="240" w:lineRule="auto"/>
              <w:jc w:val="right"/>
              <w:rPr>
                <w:rFonts w:eastAsia="Times New Roman" w:cstheme="minorHAnsi"/>
                <w:sz w:val="24"/>
                <w:szCs w:val="24"/>
              </w:rPr>
            </w:pPr>
            <w:r w:rsidRPr="00D07601">
              <w:rPr>
                <w:rFonts w:eastAsia="Times New Roman" w:cstheme="minorHAnsi"/>
                <w:sz w:val="24"/>
                <w:szCs w:val="24"/>
              </w:rPr>
              <w:t>6</w:t>
            </w:r>
          </w:p>
        </w:tc>
        <w:tc>
          <w:tcPr>
            <w:tcW w:w="2062" w:type="dxa"/>
            <w:tcBorders>
              <w:top w:val="nil"/>
              <w:left w:val="nil"/>
              <w:bottom w:val="single" w:sz="4" w:space="0" w:color="auto"/>
              <w:right w:val="single" w:sz="4" w:space="0" w:color="auto"/>
            </w:tcBorders>
            <w:shd w:val="clear" w:color="auto" w:fill="auto"/>
            <w:noWrap/>
            <w:vAlign w:val="bottom"/>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proofErr w:type="spellStart"/>
            <w:r w:rsidRPr="00D07601">
              <w:rPr>
                <w:rFonts w:eastAsia="Times New Roman" w:cstheme="minorHAnsi"/>
                <w:sz w:val="24"/>
                <w:szCs w:val="24"/>
              </w:rPr>
              <w:t>DirectCustomer</w:t>
            </w:r>
            <w:proofErr w:type="spellEnd"/>
          </w:p>
        </w:tc>
        <w:tc>
          <w:tcPr>
            <w:tcW w:w="1437" w:type="dxa"/>
            <w:tcBorders>
              <w:top w:val="nil"/>
              <w:left w:val="nil"/>
              <w:bottom w:val="single" w:sz="4" w:space="0" w:color="auto"/>
              <w:right w:val="single" w:sz="4" w:space="0" w:color="auto"/>
            </w:tcBorders>
            <w:shd w:val="clear" w:color="auto" w:fill="auto"/>
            <w:noWrap/>
            <w:vAlign w:val="bottom"/>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r w:rsidRPr="00D07601">
              <w:rPr>
                <w:rFonts w:eastAsia="Times New Roman" w:cstheme="minorHAnsi"/>
                <w:sz w:val="24"/>
                <w:szCs w:val="24"/>
              </w:rPr>
              <w:t>NVARCHAR</w:t>
            </w:r>
          </w:p>
        </w:tc>
        <w:tc>
          <w:tcPr>
            <w:tcW w:w="1121" w:type="dxa"/>
            <w:gridSpan w:val="2"/>
            <w:tcBorders>
              <w:top w:val="nil"/>
              <w:left w:val="nil"/>
              <w:bottom w:val="single" w:sz="4" w:space="0" w:color="auto"/>
              <w:right w:val="single" w:sz="4" w:space="0" w:color="auto"/>
            </w:tcBorders>
            <w:shd w:val="clear" w:color="auto" w:fill="auto"/>
            <w:vAlign w:val="bottom"/>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r w:rsidRPr="00D07601">
              <w:rPr>
                <w:rStyle w:val="postbody"/>
                <w:rFonts w:cstheme="minorHAnsi"/>
                <w:sz w:val="24"/>
                <w:szCs w:val="24"/>
              </w:rPr>
              <w:t>20</w:t>
            </w: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r w:rsidRPr="00D07601">
              <w:rPr>
                <w:rFonts w:eastAsia="Times New Roman" w:cstheme="minorHAnsi"/>
                <w:sz w:val="24"/>
                <w:szCs w:val="24"/>
              </w:rPr>
              <w:t>X</w:t>
            </w:r>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E821A8" w:rsidRDefault="00771246" w:rsidP="00227BA2">
            <w:pPr>
              <w:spacing w:line="240" w:lineRule="auto"/>
              <w:rPr>
                <w:rFonts w:eastAsia="Times New Roman" w:cstheme="minorHAnsi"/>
                <w:sz w:val="24"/>
                <w:szCs w:val="24"/>
              </w:rPr>
            </w:pPr>
          </w:p>
        </w:tc>
        <w:tc>
          <w:tcPr>
            <w:tcW w:w="591" w:type="dxa"/>
            <w:tcBorders>
              <w:top w:val="nil"/>
              <w:left w:val="single" w:sz="4" w:space="0" w:color="auto"/>
              <w:bottom w:val="single" w:sz="4" w:space="0" w:color="auto"/>
              <w:right w:val="single" w:sz="4" w:space="0" w:color="auto"/>
            </w:tcBorders>
            <w:vAlign w:val="bottom"/>
          </w:tcPr>
          <w:p w:rsidR="00771246" w:rsidRPr="00E821A8" w:rsidRDefault="00771246" w:rsidP="00227BA2">
            <w:pPr>
              <w:spacing w:line="240" w:lineRule="auto"/>
              <w:rPr>
                <w:rFonts w:eastAsia="Times New Roman" w:cstheme="minorHAnsi"/>
                <w:sz w:val="24"/>
                <w:szCs w:val="24"/>
              </w:rPr>
            </w:pPr>
          </w:p>
        </w:tc>
        <w:tc>
          <w:tcPr>
            <w:tcW w:w="3003" w:type="dxa"/>
            <w:gridSpan w:val="2"/>
            <w:tcBorders>
              <w:top w:val="nil"/>
              <w:left w:val="single" w:sz="4" w:space="0" w:color="auto"/>
              <w:bottom w:val="single" w:sz="4" w:space="0" w:color="auto"/>
              <w:right w:val="single" w:sz="4" w:space="0" w:color="auto"/>
            </w:tcBorders>
            <w:vAlign w:val="bottom"/>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r w:rsidRPr="00D07601">
              <w:rPr>
                <w:rFonts w:eastAsia="Times New Roman" w:cstheme="minorHAnsi"/>
                <w:sz w:val="24"/>
                <w:szCs w:val="24"/>
              </w:rPr>
              <w:t>Direct customer of project</w:t>
            </w:r>
          </w:p>
        </w:tc>
        <w:tc>
          <w:tcPr>
            <w:tcW w:w="4302" w:type="dxa"/>
            <w:gridSpan w:val="2"/>
            <w:vAlign w:val="bottom"/>
          </w:tcPr>
          <w:p w:rsidR="00771246" w:rsidRPr="00E821A8" w:rsidRDefault="00771246" w:rsidP="00227BA2">
            <w:pPr>
              <w:spacing w:line="240" w:lineRule="auto"/>
              <w:jc w:val="right"/>
              <w:rPr>
                <w:rFonts w:eastAsia="Times New Roman" w:cstheme="minorHAnsi"/>
                <w:sz w:val="24"/>
                <w:szCs w:val="24"/>
              </w:rPr>
            </w:pPr>
          </w:p>
        </w:tc>
        <w:tc>
          <w:tcPr>
            <w:tcW w:w="3813" w:type="dxa"/>
            <w:gridSpan w:val="2"/>
            <w:vAlign w:val="bottom"/>
          </w:tcPr>
          <w:p w:rsidR="00771246" w:rsidRPr="00E821A8" w:rsidRDefault="00771246" w:rsidP="00227BA2">
            <w:pPr>
              <w:spacing w:line="240" w:lineRule="auto"/>
              <w:rPr>
                <w:rFonts w:eastAsia="Times New Roman" w:cstheme="minorHAnsi"/>
                <w:sz w:val="24"/>
                <w:szCs w:val="24"/>
              </w:rPr>
            </w:pPr>
          </w:p>
        </w:tc>
        <w:tc>
          <w:tcPr>
            <w:tcW w:w="3794" w:type="dxa"/>
            <w:gridSpan w:val="2"/>
            <w:vAlign w:val="bottom"/>
          </w:tcPr>
          <w:p w:rsidR="00771246" w:rsidRPr="00E821A8" w:rsidRDefault="00771246" w:rsidP="00227BA2">
            <w:pPr>
              <w:spacing w:line="240" w:lineRule="auto"/>
              <w:rPr>
                <w:rFonts w:eastAsia="Times New Roman" w:cstheme="minorHAnsi"/>
                <w:sz w:val="24"/>
                <w:szCs w:val="24"/>
              </w:rPr>
            </w:pPr>
          </w:p>
        </w:tc>
        <w:tc>
          <w:tcPr>
            <w:tcW w:w="3782" w:type="dxa"/>
            <w:vAlign w:val="bottom"/>
          </w:tcPr>
          <w:p w:rsidR="00771246" w:rsidRPr="00E821A8" w:rsidRDefault="00771246" w:rsidP="00227BA2">
            <w:pPr>
              <w:spacing w:line="240" w:lineRule="auto"/>
              <w:rPr>
                <w:rFonts w:eastAsia="Times New Roman" w:cstheme="minorHAnsi"/>
                <w:sz w:val="24"/>
                <w:szCs w:val="24"/>
              </w:rPr>
            </w:pPr>
          </w:p>
        </w:tc>
        <w:tc>
          <w:tcPr>
            <w:tcW w:w="3790" w:type="dxa"/>
            <w:vAlign w:val="bottom"/>
          </w:tcPr>
          <w:p w:rsidR="00771246" w:rsidRPr="00E821A8" w:rsidRDefault="00771246" w:rsidP="00227BA2">
            <w:pPr>
              <w:spacing w:line="240" w:lineRule="auto"/>
              <w:rPr>
                <w:rFonts w:eastAsia="Times New Roman" w:cstheme="minorHAnsi"/>
                <w:sz w:val="24"/>
                <w:szCs w:val="24"/>
              </w:rPr>
            </w:pPr>
          </w:p>
        </w:tc>
      </w:tr>
      <w:tr w:rsidR="00771246" w:rsidRPr="00E821A8" w:rsidTr="00227BA2">
        <w:trPr>
          <w:trHeight w:val="287"/>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D07601" w:rsidP="00227BA2">
            <w:pPr>
              <w:shd w:val="clear" w:color="FFFFCC" w:fill="FFFFFF"/>
              <w:spacing w:before="100" w:beforeAutospacing="1" w:after="100" w:afterAutospacing="1" w:line="240" w:lineRule="auto"/>
              <w:jc w:val="right"/>
              <w:rPr>
                <w:rFonts w:eastAsia="Times New Roman" w:cstheme="minorHAnsi"/>
                <w:sz w:val="24"/>
                <w:szCs w:val="24"/>
              </w:rPr>
            </w:pPr>
            <w:r w:rsidRPr="00D07601">
              <w:rPr>
                <w:rFonts w:eastAsia="Times New Roman" w:cstheme="minorHAnsi"/>
                <w:sz w:val="24"/>
                <w:szCs w:val="24"/>
              </w:rPr>
              <w:t>7</w:t>
            </w:r>
          </w:p>
        </w:tc>
        <w:tc>
          <w:tcPr>
            <w:tcW w:w="2062" w:type="dxa"/>
            <w:tcBorders>
              <w:top w:val="nil"/>
              <w:left w:val="nil"/>
              <w:bottom w:val="single" w:sz="4" w:space="0" w:color="auto"/>
              <w:right w:val="single" w:sz="4" w:space="0" w:color="auto"/>
            </w:tcBorders>
            <w:shd w:val="clear" w:color="auto" w:fill="auto"/>
            <w:noWrap/>
            <w:vAlign w:val="bottom"/>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proofErr w:type="spellStart"/>
            <w:r w:rsidRPr="00D07601">
              <w:rPr>
                <w:rFonts w:eastAsia="Times New Roman" w:cstheme="minorHAnsi"/>
                <w:sz w:val="24"/>
                <w:szCs w:val="24"/>
              </w:rPr>
              <w:t>EndCustomer</w:t>
            </w:r>
            <w:proofErr w:type="spellEnd"/>
          </w:p>
        </w:tc>
        <w:tc>
          <w:tcPr>
            <w:tcW w:w="1437" w:type="dxa"/>
            <w:tcBorders>
              <w:top w:val="nil"/>
              <w:left w:val="nil"/>
              <w:bottom w:val="single" w:sz="4" w:space="0" w:color="auto"/>
              <w:right w:val="single" w:sz="4" w:space="0" w:color="auto"/>
            </w:tcBorders>
            <w:shd w:val="clear" w:color="auto" w:fill="auto"/>
            <w:noWrap/>
            <w:vAlign w:val="bottom"/>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r w:rsidRPr="00D07601">
              <w:rPr>
                <w:rFonts w:eastAsia="Times New Roman" w:cstheme="minorHAnsi"/>
                <w:sz w:val="24"/>
                <w:szCs w:val="24"/>
              </w:rPr>
              <w:t>NVARCHAR</w:t>
            </w:r>
          </w:p>
        </w:tc>
        <w:tc>
          <w:tcPr>
            <w:tcW w:w="1121" w:type="dxa"/>
            <w:gridSpan w:val="2"/>
            <w:tcBorders>
              <w:top w:val="nil"/>
              <w:left w:val="nil"/>
              <w:bottom w:val="single" w:sz="4" w:space="0" w:color="auto"/>
              <w:right w:val="single" w:sz="4" w:space="0" w:color="auto"/>
            </w:tcBorders>
            <w:shd w:val="clear" w:color="auto" w:fill="auto"/>
            <w:vAlign w:val="bottom"/>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r w:rsidRPr="00D07601">
              <w:rPr>
                <w:rFonts w:eastAsia="Times New Roman" w:cstheme="minorHAnsi"/>
                <w:sz w:val="24"/>
                <w:szCs w:val="24"/>
              </w:rPr>
              <w:t>20</w:t>
            </w: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r w:rsidRPr="00D07601">
              <w:rPr>
                <w:rFonts w:eastAsia="Times New Roman" w:cstheme="minorHAnsi"/>
                <w:sz w:val="24"/>
                <w:szCs w:val="24"/>
              </w:rPr>
              <w:t>X</w:t>
            </w:r>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E821A8" w:rsidRDefault="00771246" w:rsidP="00227BA2">
            <w:pPr>
              <w:spacing w:line="240" w:lineRule="auto"/>
              <w:rPr>
                <w:rFonts w:eastAsia="Times New Roman" w:cstheme="minorHAnsi"/>
                <w:sz w:val="24"/>
                <w:szCs w:val="24"/>
              </w:rPr>
            </w:pPr>
          </w:p>
        </w:tc>
        <w:tc>
          <w:tcPr>
            <w:tcW w:w="591" w:type="dxa"/>
            <w:tcBorders>
              <w:top w:val="nil"/>
              <w:left w:val="single" w:sz="4" w:space="0" w:color="auto"/>
              <w:bottom w:val="single" w:sz="4" w:space="0" w:color="auto"/>
              <w:right w:val="single" w:sz="4" w:space="0" w:color="auto"/>
            </w:tcBorders>
            <w:vAlign w:val="bottom"/>
          </w:tcPr>
          <w:p w:rsidR="00771246" w:rsidRPr="00E821A8" w:rsidRDefault="00771246" w:rsidP="00227BA2">
            <w:pPr>
              <w:spacing w:line="240" w:lineRule="auto"/>
              <w:rPr>
                <w:rFonts w:eastAsia="Times New Roman" w:cstheme="minorHAnsi"/>
                <w:sz w:val="24"/>
                <w:szCs w:val="24"/>
              </w:rPr>
            </w:pPr>
          </w:p>
        </w:tc>
        <w:tc>
          <w:tcPr>
            <w:tcW w:w="3003" w:type="dxa"/>
            <w:gridSpan w:val="2"/>
            <w:tcBorders>
              <w:top w:val="nil"/>
              <w:left w:val="single" w:sz="4" w:space="0" w:color="auto"/>
              <w:bottom w:val="single" w:sz="4" w:space="0" w:color="auto"/>
              <w:right w:val="single" w:sz="4" w:space="0" w:color="auto"/>
            </w:tcBorders>
            <w:vAlign w:val="bottom"/>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r w:rsidRPr="00D07601">
              <w:rPr>
                <w:rFonts w:eastAsia="Times New Roman" w:cstheme="minorHAnsi"/>
                <w:sz w:val="24"/>
                <w:szCs w:val="24"/>
              </w:rPr>
              <w:t>End customer of project</w:t>
            </w:r>
          </w:p>
        </w:tc>
        <w:tc>
          <w:tcPr>
            <w:tcW w:w="4302" w:type="dxa"/>
            <w:gridSpan w:val="2"/>
            <w:vAlign w:val="bottom"/>
          </w:tcPr>
          <w:p w:rsidR="00771246" w:rsidRPr="00E821A8" w:rsidRDefault="00771246" w:rsidP="00227BA2">
            <w:pPr>
              <w:spacing w:line="240" w:lineRule="auto"/>
              <w:jc w:val="right"/>
              <w:rPr>
                <w:rFonts w:eastAsia="Times New Roman" w:cstheme="minorHAnsi"/>
                <w:sz w:val="24"/>
                <w:szCs w:val="24"/>
              </w:rPr>
            </w:pPr>
          </w:p>
        </w:tc>
        <w:tc>
          <w:tcPr>
            <w:tcW w:w="3813" w:type="dxa"/>
            <w:gridSpan w:val="2"/>
            <w:vAlign w:val="bottom"/>
          </w:tcPr>
          <w:p w:rsidR="00771246" w:rsidRPr="00E821A8" w:rsidRDefault="00771246" w:rsidP="00227BA2">
            <w:pPr>
              <w:spacing w:line="240" w:lineRule="auto"/>
              <w:rPr>
                <w:rFonts w:eastAsia="Times New Roman" w:cstheme="minorHAnsi"/>
                <w:sz w:val="24"/>
                <w:szCs w:val="24"/>
              </w:rPr>
            </w:pPr>
          </w:p>
        </w:tc>
        <w:tc>
          <w:tcPr>
            <w:tcW w:w="3794" w:type="dxa"/>
            <w:gridSpan w:val="2"/>
            <w:vAlign w:val="bottom"/>
          </w:tcPr>
          <w:p w:rsidR="00771246" w:rsidRPr="00E821A8" w:rsidRDefault="00771246" w:rsidP="00227BA2">
            <w:pPr>
              <w:spacing w:line="240" w:lineRule="auto"/>
              <w:rPr>
                <w:rFonts w:eastAsia="Times New Roman" w:cstheme="minorHAnsi"/>
                <w:sz w:val="24"/>
                <w:szCs w:val="24"/>
              </w:rPr>
            </w:pPr>
          </w:p>
        </w:tc>
        <w:tc>
          <w:tcPr>
            <w:tcW w:w="3782" w:type="dxa"/>
            <w:vAlign w:val="bottom"/>
          </w:tcPr>
          <w:p w:rsidR="00771246" w:rsidRPr="00E821A8" w:rsidRDefault="00771246" w:rsidP="00227BA2">
            <w:pPr>
              <w:spacing w:line="240" w:lineRule="auto"/>
              <w:rPr>
                <w:rFonts w:eastAsia="Times New Roman" w:cstheme="minorHAnsi"/>
                <w:sz w:val="24"/>
                <w:szCs w:val="24"/>
              </w:rPr>
            </w:pPr>
          </w:p>
        </w:tc>
        <w:tc>
          <w:tcPr>
            <w:tcW w:w="3790" w:type="dxa"/>
            <w:vAlign w:val="bottom"/>
          </w:tcPr>
          <w:p w:rsidR="00771246" w:rsidRPr="00E821A8" w:rsidRDefault="00771246" w:rsidP="00227BA2">
            <w:pPr>
              <w:spacing w:line="240" w:lineRule="auto"/>
              <w:rPr>
                <w:rFonts w:eastAsia="Times New Roman" w:cstheme="minorHAnsi"/>
                <w:sz w:val="24"/>
                <w:szCs w:val="24"/>
              </w:rPr>
            </w:pPr>
          </w:p>
        </w:tc>
      </w:tr>
      <w:tr w:rsidR="00771246" w:rsidRPr="00E821A8" w:rsidTr="00227BA2">
        <w:trPr>
          <w:trHeight w:val="255"/>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D07601" w:rsidP="00227BA2">
            <w:pPr>
              <w:shd w:val="clear" w:color="FFFFCC" w:fill="FFFFFF"/>
              <w:spacing w:before="100" w:beforeAutospacing="1" w:after="100" w:afterAutospacing="1" w:line="240" w:lineRule="auto"/>
              <w:jc w:val="right"/>
              <w:rPr>
                <w:rFonts w:eastAsia="Times New Roman" w:cstheme="minorHAnsi"/>
                <w:sz w:val="24"/>
                <w:szCs w:val="24"/>
              </w:rPr>
            </w:pPr>
            <w:r w:rsidRPr="00D07601">
              <w:rPr>
                <w:rFonts w:eastAsia="Times New Roman" w:cstheme="minorHAnsi"/>
                <w:sz w:val="24"/>
                <w:szCs w:val="24"/>
              </w:rPr>
              <w:t>8</w:t>
            </w:r>
          </w:p>
        </w:tc>
        <w:tc>
          <w:tcPr>
            <w:tcW w:w="2062" w:type="dxa"/>
            <w:tcBorders>
              <w:top w:val="nil"/>
              <w:left w:val="nil"/>
              <w:bottom w:val="single" w:sz="4" w:space="0" w:color="auto"/>
              <w:right w:val="single" w:sz="4" w:space="0" w:color="auto"/>
            </w:tcBorders>
            <w:shd w:val="clear" w:color="auto" w:fill="auto"/>
            <w:noWrap/>
            <w:vAlign w:val="bottom"/>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proofErr w:type="spellStart"/>
            <w:r w:rsidRPr="00D07601">
              <w:rPr>
                <w:rFonts w:eastAsia="Times New Roman" w:cstheme="minorHAnsi"/>
                <w:sz w:val="24"/>
                <w:szCs w:val="24"/>
              </w:rPr>
              <w:t>BusinessDomain</w:t>
            </w:r>
            <w:proofErr w:type="spellEnd"/>
          </w:p>
        </w:tc>
        <w:tc>
          <w:tcPr>
            <w:tcW w:w="1437" w:type="dxa"/>
            <w:tcBorders>
              <w:top w:val="nil"/>
              <w:left w:val="nil"/>
              <w:bottom w:val="single" w:sz="4" w:space="0" w:color="auto"/>
              <w:right w:val="single" w:sz="4" w:space="0" w:color="auto"/>
            </w:tcBorders>
            <w:shd w:val="clear" w:color="auto" w:fill="auto"/>
            <w:noWrap/>
            <w:vAlign w:val="bottom"/>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r w:rsidRPr="00D07601">
              <w:rPr>
                <w:rFonts w:eastAsia="Times New Roman" w:cstheme="minorHAnsi"/>
                <w:sz w:val="24"/>
                <w:szCs w:val="24"/>
              </w:rPr>
              <w:t>NVARCHAR</w:t>
            </w:r>
          </w:p>
        </w:tc>
        <w:tc>
          <w:tcPr>
            <w:tcW w:w="1121" w:type="dxa"/>
            <w:gridSpan w:val="2"/>
            <w:tcBorders>
              <w:top w:val="nil"/>
              <w:left w:val="nil"/>
              <w:bottom w:val="single" w:sz="4" w:space="0" w:color="auto"/>
              <w:right w:val="single" w:sz="4" w:space="0" w:color="auto"/>
            </w:tcBorders>
            <w:shd w:val="clear" w:color="auto" w:fill="auto"/>
            <w:vAlign w:val="bottom"/>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r w:rsidRPr="00D07601">
              <w:rPr>
                <w:rFonts w:eastAsia="Times New Roman" w:cstheme="minorHAnsi"/>
                <w:sz w:val="24"/>
                <w:szCs w:val="24"/>
              </w:rPr>
              <w:t>20</w:t>
            </w: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r w:rsidRPr="00D07601">
              <w:rPr>
                <w:rFonts w:eastAsia="Times New Roman" w:cstheme="minorHAnsi"/>
                <w:sz w:val="24"/>
                <w:szCs w:val="24"/>
              </w:rPr>
              <w:t>X</w:t>
            </w:r>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E821A8" w:rsidRDefault="00771246" w:rsidP="00227BA2">
            <w:pPr>
              <w:spacing w:line="240" w:lineRule="auto"/>
              <w:rPr>
                <w:rFonts w:eastAsia="Times New Roman" w:cstheme="minorHAnsi"/>
                <w:sz w:val="24"/>
                <w:szCs w:val="24"/>
              </w:rPr>
            </w:pPr>
          </w:p>
        </w:tc>
        <w:tc>
          <w:tcPr>
            <w:tcW w:w="591" w:type="dxa"/>
            <w:tcBorders>
              <w:top w:val="nil"/>
              <w:left w:val="single" w:sz="4" w:space="0" w:color="auto"/>
              <w:bottom w:val="single" w:sz="4" w:space="0" w:color="auto"/>
              <w:right w:val="single" w:sz="4" w:space="0" w:color="auto"/>
            </w:tcBorders>
            <w:vAlign w:val="bottom"/>
          </w:tcPr>
          <w:p w:rsidR="00771246" w:rsidRPr="00E821A8" w:rsidRDefault="00771246" w:rsidP="00227BA2">
            <w:pPr>
              <w:spacing w:line="240" w:lineRule="auto"/>
              <w:rPr>
                <w:rFonts w:eastAsia="Times New Roman" w:cstheme="minorHAnsi"/>
                <w:sz w:val="24"/>
                <w:szCs w:val="24"/>
              </w:rPr>
            </w:pPr>
          </w:p>
        </w:tc>
        <w:tc>
          <w:tcPr>
            <w:tcW w:w="3003" w:type="dxa"/>
            <w:gridSpan w:val="2"/>
            <w:tcBorders>
              <w:top w:val="nil"/>
              <w:left w:val="single" w:sz="4" w:space="0" w:color="auto"/>
              <w:bottom w:val="single" w:sz="4" w:space="0" w:color="auto"/>
              <w:right w:val="single" w:sz="4" w:space="0" w:color="auto"/>
            </w:tcBorders>
            <w:vAlign w:val="bottom"/>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r w:rsidRPr="00D07601">
              <w:rPr>
                <w:rFonts w:eastAsia="Times New Roman" w:cstheme="minorHAnsi"/>
                <w:sz w:val="24"/>
                <w:szCs w:val="24"/>
              </w:rPr>
              <w:t>Business domain of project</w:t>
            </w:r>
          </w:p>
        </w:tc>
        <w:tc>
          <w:tcPr>
            <w:tcW w:w="4302" w:type="dxa"/>
            <w:gridSpan w:val="2"/>
            <w:vAlign w:val="bottom"/>
          </w:tcPr>
          <w:p w:rsidR="00771246" w:rsidRPr="00E821A8" w:rsidRDefault="00771246" w:rsidP="00227BA2">
            <w:pPr>
              <w:spacing w:line="240" w:lineRule="auto"/>
              <w:jc w:val="right"/>
              <w:rPr>
                <w:rFonts w:eastAsia="Times New Roman" w:cstheme="minorHAnsi"/>
                <w:sz w:val="24"/>
                <w:szCs w:val="24"/>
              </w:rPr>
            </w:pPr>
          </w:p>
        </w:tc>
        <w:tc>
          <w:tcPr>
            <w:tcW w:w="3813" w:type="dxa"/>
            <w:gridSpan w:val="2"/>
            <w:vAlign w:val="bottom"/>
          </w:tcPr>
          <w:p w:rsidR="00771246" w:rsidRPr="00E821A8" w:rsidRDefault="00771246" w:rsidP="00227BA2">
            <w:pPr>
              <w:spacing w:line="240" w:lineRule="auto"/>
              <w:rPr>
                <w:rFonts w:eastAsia="Times New Roman" w:cstheme="minorHAnsi"/>
                <w:sz w:val="24"/>
                <w:szCs w:val="24"/>
              </w:rPr>
            </w:pPr>
          </w:p>
        </w:tc>
        <w:tc>
          <w:tcPr>
            <w:tcW w:w="3794" w:type="dxa"/>
            <w:gridSpan w:val="2"/>
            <w:vAlign w:val="bottom"/>
          </w:tcPr>
          <w:p w:rsidR="00771246" w:rsidRPr="00E821A8" w:rsidRDefault="00771246" w:rsidP="00227BA2">
            <w:pPr>
              <w:spacing w:line="240" w:lineRule="auto"/>
              <w:rPr>
                <w:rFonts w:eastAsia="Times New Roman" w:cstheme="minorHAnsi"/>
                <w:sz w:val="24"/>
                <w:szCs w:val="24"/>
              </w:rPr>
            </w:pPr>
          </w:p>
        </w:tc>
        <w:tc>
          <w:tcPr>
            <w:tcW w:w="3782" w:type="dxa"/>
            <w:vAlign w:val="bottom"/>
          </w:tcPr>
          <w:p w:rsidR="00771246" w:rsidRPr="00E821A8" w:rsidRDefault="00771246" w:rsidP="00227BA2">
            <w:pPr>
              <w:spacing w:line="240" w:lineRule="auto"/>
              <w:rPr>
                <w:rFonts w:eastAsia="Times New Roman" w:cstheme="minorHAnsi"/>
                <w:sz w:val="24"/>
                <w:szCs w:val="24"/>
              </w:rPr>
            </w:pPr>
          </w:p>
        </w:tc>
        <w:tc>
          <w:tcPr>
            <w:tcW w:w="3790" w:type="dxa"/>
            <w:vAlign w:val="bottom"/>
          </w:tcPr>
          <w:p w:rsidR="00771246" w:rsidRPr="00E821A8" w:rsidRDefault="00771246" w:rsidP="00227BA2">
            <w:pPr>
              <w:spacing w:line="240" w:lineRule="auto"/>
              <w:rPr>
                <w:rFonts w:eastAsia="Times New Roman" w:cstheme="minorHAnsi"/>
                <w:sz w:val="24"/>
                <w:szCs w:val="24"/>
              </w:rPr>
            </w:pPr>
          </w:p>
        </w:tc>
      </w:tr>
      <w:tr w:rsidR="00771246" w:rsidRPr="00E821A8" w:rsidTr="00227BA2">
        <w:trPr>
          <w:trHeight w:val="255"/>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D07601" w:rsidP="00227BA2">
            <w:pPr>
              <w:shd w:val="clear" w:color="FFFFCC" w:fill="FFFFFF"/>
              <w:spacing w:before="100" w:beforeAutospacing="1" w:after="100" w:afterAutospacing="1" w:line="240" w:lineRule="auto"/>
              <w:jc w:val="right"/>
              <w:rPr>
                <w:rFonts w:eastAsia="Times New Roman" w:cstheme="minorHAnsi"/>
                <w:sz w:val="24"/>
                <w:szCs w:val="24"/>
              </w:rPr>
            </w:pPr>
            <w:r w:rsidRPr="00D07601">
              <w:rPr>
                <w:rFonts w:eastAsia="Times New Roman" w:cstheme="minorHAnsi"/>
                <w:sz w:val="24"/>
                <w:szCs w:val="24"/>
              </w:rPr>
              <w:t>9</w:t>
            </w:r>
          </w:p>
        </w:tc>
        <w:tc>
          <w:tcPr>
            <w:tcW w:w="2062" w:type="dxa"/>
            <w:tcBorders>
              <w:top w:val="nil"/>
              <w:left w:val="nil"/>
              <w:bottom w:val="single" w:sz="4" w:space="0" w:color="auto"/>
              <w:right w:val="single" w:sz="4" w:space="0" w:color="auto"/>
            </w:tcBorders>
            <w:shd w:val="clear" w:color="auto" w:fill="auto"/>
            <w:noWrap/>
            <w:vAlign w:val="bottom"/>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proofErr w:type="spellStart"/>
            <w:r w:rsidRPr="00D07601">
              <w:rPr>
                <w:rFonts w:eastAsia="Times New Roman" w:cstheme="minorHAnsi"/>
                <w:sz w:val="24"/>
                <w:szCs w:val="24"/>
              </w:rPr>
              <w:t>PlannedStartDate</w:t>
            </w:r>
            <w:proofErr w:type="spellEnd"/>
          </w:p>
        </w:tc>
        <w:tc>
          <w:tcPr>
            <w:tcW w:w="1437" w:type="dxa"/>
            <w:tcBorders>
              <w:top w:val="nil"/>
              <w:left w:val="nil"/>
              <w:bottom w:val="single" w:sz="4" w:space="0" w:color="auto"/>
              <w:right w:val="single" w:sz="4" w:space="0" w:color="auto"/>
            </w:tcBorders>
            <w:shd w:val="clear" w:color="auto" w:fill="auto"/>
            <w:noWrap/>
            <w:vAlign w:val="bottom"/>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r w:rsidRPr="00D07601">
              <w:rPr>
                <w:rFonts w:eastAsia="Times New Roman" w:cstheme="minorHAnsi"/>
                <w:sz w:val="24"/>
                <w:szCs w:val="24"/>
              </w:rPr>
              <w:t>DATETIME</w:t>
            </w:r>
          </w:p>
        </w:tc>
        <w:tc>
          <w:tcPr>
            <w:tcW w:w="1121" w:type="dxa"/>
            <w:gridSpan w:val="2"/>
            <w:tcBorders>
              <w:top w:val="nil"/>
              <w:left w:val="nil"/>
              <w:bottom w:val="single" w:sz="4" w:space="0" w:color="auto"/>
              <w:right w:val="single" w:sz="4" w:space="0" w:color="auto"/>
            </w:tcBorders>
            <w:shd w:val="clear" w:color="auto" w:fill="auto"/>
            <w:vAlign w:val="bottom"/>
          </w:tcPr>
          <w:p w:rsidR="00771246" w:rsidRPr="00E821A8" w:rsidRDefault="00771246" w:rsidP="00227BA2">
            <w:pPr>
              <w:spacing w:line="240" w:lineRule="auto"/>
              <w:rPr>
                <w:rFonts w:eastAsia="Times New Roman" w:cstheme="minorHAnsi"/>
                <w:sz w:val="24"/>
                <w:szCs w:val="24"/>
              </w:rPr>
            </w:pP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771246" w:rsidP="00227BA2">
            <w:pPr>
              <w:spacing w:line="240" w:lineRule="auto"/>
              <w:rPr>
                <w:rFonts w:eastAsia="Times New Roman" w:cstheme="minorHAnsi"/>
                <w:sz w:val="24"/>
                <w:szCs w:val="24"/>
              </w:rPr>
            </w:pPr>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E821A8" w:rsidRDefault="00771246" w:rsidP="00227BA2">
            <w:pPr>
              <w:spacing w:line="240" w:lineRule="auto"/>
              <w:rPr>
                <w:rFonts w:eastAsia="Times New Roman" w:cstheme="minorHAnsi"/>
                <w:sz w:val="24"/>
                <w:szCs w:val="24"/>
              </w:rPr>
            </w:pPr>
          </w:p>
        </w:tc>
        <w:tc>
          <w:tcPr>
            <w:tcW w:w="591" w:type="dxa"/>
            <w:tcBorders>
              <w:top w:val="nil"/>
              <w:left w:val="single" w:sz="4" w:space="0" w:color="auto"/>
              <w:bottom w:val="single" w:sz="4" w:space="0" w:color="auto"/>
              <w:right w:val="single" w:sz="4" w:space="0" w:color="auto"/>
            </w:tcBorders>
            <w:vAlign w:val="bottom"/>
          </w:tcPr>
          <w:p w:rsidR="00771246" w:rsidRPr="00E821A8" w:rsidRDefault="00771246" w:rsidP="00227BA2">
            <w:pPr>
              <w:spacing w:line="240" w:lineRule="auto"/>
              <w:rPr>
                <w:rFonts w:eastAsia="Times New Roman" w:cstheme="minorHAnsi"/>
                <w:sz w:val="24"/>
                <w:szCs w:val="24"/>
              </w:rPr>
            </w:pPr>
          </w:p>
        </w:tc>
        <w:tc>
          <w:tcPr>
            <w:tcW w:w="3003" w:type="dxa"/>
            <w:gridSpan w:val="2"/>
            <w:tcBorders>
              <w:top w:val="nil"/>
              <w:left w:val="single" w:sz="4" w:space="0" w:color="auto"/>
              <w:bottom w:val="single" w:sz="4" w:space="0" w:color="auto"/>
              <w:right w:val="single" w:sz="4" w:space="0" w:color="auto"/>
            </w:tcBorders>
            <w:vAlign w:val="bottom"/>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r w:rsidRPr="00D07601">
              <w:rPr>
                <w:rFonts w:eastAsia="Times New Roman" w:cstheme="minorHAnsi"/>
                <w:sz w:val="24"/>
                <w:szCs w:val="24"/>
              </w:rPr>
              <w:t>Planned start date of project</w:t>
            </w:r>
          </w:p>
        </w:tc>
        <w:tc>
          <w:tcPr>
            <w:tcW w:w="4302" w:type="dxa"/>
            <w:gridSpan w:val="2"/>
            <w:vAlign w:val="bottom"/>
          </w:tcPr>
          <w:p w:rsidR="00771246" w:rsidRPr="00E821A8" w:rsidRDefault="00771246" w:rsidP="00227BA2">
            <w:pPr>
              <w:spacing w:line="240" w:lineRule="auto"/>
              <w:jc w:val="right"/>
              <w:rPr>
                <w:rFonts w:eastAsia="Times New Roman" w:cstheme="minorHAnsi"/>
                <w:sz w:val="24"/>
                <w:szCs w:val="24"/>
              </w:rPr>
            </w:pPr>
          </w:p>
        </w:tc>
        <w:tc>
          <w:tcPr>
            <w:tcW w:w="3813" w:type="dxa"/>
            <w:gridSpan w:val="2"/>
            <w:vAlign w:val="bottom"/>
          </w:tcPr>
          <w:p w:rsidR="00771246" w:rsidRPr="00E821A8" w:rsidRDefault="00771246" w:rsidP="00227BA2">
            <w:pPr>
              <w:spacing w:line="240" w:lineRule="auto"/>
              <w:rPr>
                <w:rFonts w:eastAsia="Times New Roman" w:cstheme="minorHAnsi"/>
                <w:sz w:val="24"/>
                <w:szCs w:val="24"/>
              </w:rPr>
            </w:pPr>
          </w:p>
        </w:tc>
        <w:tc>
          <w:tcPr>
            <w:tcW w:w="3794" w:type="dxa"/>
            <w:gridSpan w:val="2"/>
            <w:vAlign w:val="bottom"/>
          </w:tcPr>
          <w:p w:rsidR="00771246" w:rsidRPr="00E821A8" w:rsidRDefault="00771246" w:rsidP="00227BA2">
            <w:pPr>
              <w:spacing w:line="240" w:lineRule="auto"/>
              <w:rPr>
                <w:rFonts w:eastAsia="Times New Roman" w:cstheme="minorHAnsi"/>
                <w:sz w:val="24"/>
                <w:szCs w:val="24"/>
              </w:rPr>
            </w:pPr>
          </w:p>
        </w:tc>
        <w:tc>
          <w:tcPr>
            <w:tcW w:w="3782" w:type="dxa"/>
            <w:vAlign w:val="bottom"/>
          </w:tcPr>
          <w:p w:rsidR="00771246" w:rsidRPr="00E821A8" w:rsidRDefault="00771246" w:rsidP="00227BA2">
            <w:pPr>
              <w:spacing w:line="240" w:lineRule="auto"/>
              <w:rPr>
                <w:rFonts w:eastAsia="Times New Roman" w:cstheme="minorHAnsi"/>
                <w:sz w:val="24"/>
                <w:szCs w:val="24"/>
              </w:rPr>
            </w:pPr>
          </w:p>
        </w:tc>
        <w:tc>
          <w:tcPr>
            <w:tcW w:w="3790" w:type="dxa"/>
            <w:vAlign w:val="bottom"/>
          </w:tcPr>
          <w:p w:rsidR="00771246" w:rsidRPr="00E821A8" w:rsidRDefault="00771246" w:rsidP="00227BA2">
            <w:pPr>
              <w:spacing w:line="240" w:lineRule="auto"/>
              <w:rPr>
                <w:rFonts w:eastAsia="Times New Roman" w:cstheme="minorHAnsi"/>
                <w:sz w:val="24"/>
                <w:szCs w:val="24"/>
              </w:rPr>
            </w:pPr>
          </w:p>
        </w:tc>
      </w:tr>
      <w:tr w:rsidR="00771246" w:rsidRPr="00E821A8" w:rsidTr="00227BA2">
        <w:trPr>
          <w:trHeight w:val="255"/>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D07601" w:rsidP="00227BA2">
            <w:pPr>
              <w:shd w:val="clear" w:color="FFFFCC" w:fill="FFFFFF"/>
              <w:spacing w:before="100" w:beforeAutospacing="1" w:after="100" w:afterAutospacing="1" w:line="240" w:lineRule="auto"/>
              <w:jc w:val="right"/>
              <w:rPr>
                <w:rFonts w:eastAsia="Times New Roman" w:cstheme="minorHAnsi"/>
                <w:sz w:val="24"/>
                <w:szCs w:val="24"/>
              </w:rPr>
            </w:pPr>
            <w:r w:rsidRPr="00D07601">
              <w:rPr>
                <w:rFonts w:eastAsia="Times New Roman" w:cstheme="minorHAnsi"/>
                <w:sz w:val="24"/>
                <w:szCs w:val="24"/>
              </w:rPr>
              <w:lastRenderedPageBreak/>
              <w:t>10</w:t>
            </w:r>
          </w:p>
        </w:tc>
        <w:tc>
          <w:tcPr>
            <w:tcW w:w="2062" w:type="dxa"/>
            <w:tcBorders>
              <w:top w:val="nil"/>
              <w:left w:val="nil"/>
              <w:bottom w:val="single" w:sz="4" w:space="0" w:color="auto"/>
              <w:right w:val="single" w:sz="4" w:space="0" w:color="auto"/>
            </w:tcBorders>
            <w:shd w:val="clear" w:color="auto" w:fill="auto"/>
            <w:noWrap/>
            <w:vAlign w:val="bottom"/>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proofErr w:type="spellStart"/>
            <w:r w:rsidRPr="00D07601">
              <w:rPr>
                <w:rFonts w:eastAsia="Times New Roman" w:cstheme="minorHAnsi"/>
                <w:sz w:val="24"/>
                <w:szCs w:val="24"/>
              </w:rPr>
              <w:t>PlannedEndDate</w:t>
            </w:r>
            <w:proofErr w:type="spellEnd"/>
          </w:p>
        </w:tc>
        <w:tc>
          <w:tcPr>
            <w:tcW w:w="1437" w:type="dxa"/>
            <w:tcBorders>
              <w:top w:val="nil"/>
              <w:left w:val="nil"/>
              <w:bottom w:val="single" w:sz="4" w:space="0" w:color="auto"/>
              <w:right w:val="single" w:sz="4" w:space="0" w:color="auto"/>
            </w:tcBorders>
            <w:shd w:val="clear" w:color="auto" w:fill="auto"/>
            <w:noWrap/>
            <w:vAlign w:val="bottom"/>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r w:rsidRPr="00D07601">
              <w:rPr>
                <w:rFonts w:eastAsia="Times New Roman" w:cstheme="minorHAnsi"/>
                <w:sz w:val="24"/>
                <w:szCs w:val="24"/>
              </w:rPr>
              <w:t>DATETIME</w:t>
            </w:r>
          </w:p>
        </w:tc>
        <w:tc>
          <w:tcPr>
            <w:tcW w:w="1121" w:type="dxa"/>
            <w:gridSpan w:val="2"/>
            <w:tcBorders>
              <w:top w:val="nil"/>
              <w:left w:val="nil"/>
              <w:bottom w:val="single" w:sz="4" w:space="0" w:color="auto"/>
              <w:right w:val="single" w:sz="4" w:space="0" w:color="auto"/>
            </w:tcBorders>
            <w:shd w:val="clear" w:color="auto" w:fill="auto"/>
            <w:vAlign w:val="bottom"/>
          </w:tcPr>
          <w:p w:rsidR="00771246" w:rsidRPr="00E821A8" w:rsidRDefault="00771246" w:rsidP="00227BA2">
            <w:pPr>
              <w:spacing w:line="240" w:lineRule="auto"/>
              <w:rPr>
                <w:rFonts w:eastAsia="Times New Roman" w:cstheme="minorHAnsi"/>
                <w:sz w:val="24"/>
                <w:szCs w:val="24"/>
              </w:rPr>
            </w:pP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771246" w:rsidP="00227BA2">
            <w:pPr>
              <w:spacing w:line="240" w:lineRule="auto"/>
              <w:rPr>
                <w:rFonts w:eastAsia="Times New Roman" w:cstheme="minorHAnsi"/>
                <w:sz w:val="24"/>
                <w:szCs w:val="24"/>
              </w:rPr>
            </w:pPr>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E821A8" w:rsidRDefault="00771246" w:rsidP="00227BA2">
            <w:pPr>
              <w:spacing w:line="240" w:lineRule="auto"/>
              <w:rPr>
                <w:rFonts w:eastAsia="Times New Roman" w:cstheme="minorHAnsi"/>
                <w:sz w:val="24"/>
                <w:szCs w:val="24"/>
              </w:rPr>
            </w:pPr>
          </w:p>
        </w:tc>
        <w:tc>
          <w:tcPr>
            <w:tcW w:w="591" w:type="dxa"/>
            <w:tcBorders>
              <w:top w:val="nil"/>
              <w:left w:val="single" w:sz="4" w:space="0" w:color="auto"/>
              <w:bottom w:val="single" w:sz="4" w:space="0" w:color="auto"/>
              <w:right w:val="single" w:sz="4" w:space="0" w:color="auto"/>
            </w:tcBorders>
            <w:vAlign w:val="bottom"/>
          </w:tcPr>
          <w:p w:rsidR="00771246" w:rsidRPr="00E821A8" w:rsidRDefault="00771246" w:rsidP="00227BA2">
            <w:pPr>
              <w:spacing w:line="240" w:lineRule="auto"/>
              <w:rPr>
                <w:rFonts w:eastAsia="Times New Roman" w:cstheme="minorHAnsi"/>
                <w:sz w:val="24"/>
                <w:szCs w:val="24"/>
              </w:rPr>
            </w:pPr>
          </w:p>
        </w:tc>
        <w:tc>
          <w:tcPr>
            <w:tcW w:w="3003" w:type="dxa"/>
            <w:gridSpan w:val="2"/>
            <w:tcBorders>
              <w:top w:val="nil"/>
              <w:left w:val="single" w:sz="4" w:space="0" w:color="auto"/>
              <w:bottom w:val="single" w:sz="4" w:space="0" w:color="auto"/>
              <w:right w:val="single" w:sz="4" w:space="0" w:color="auto"/>
            </w:tcBorders>
            <w:vAlign w:val="bottom"/>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r w:rsidRPr="00D07601">
              <w:rPr>
                <w:rFonts w:eastAsia="Times New Roman" w:cstheme="minorHAnsi"/>
                <w:sz w:val="24"/>
                <w:szCs w:val="24"/>
              </w:rPr>
              <w:t>Planned end date of project</w:t>
            </w:r>
          </w:p>
        </w:tc>
        <w:tc>
          <w:tcPr>
            <w:tcW w:w="4302" w:type="dxa"/>
            <w:gridSpan w:val="2"/>
            <w:vAlign w:val="bottom"/>
          </w:tcPr>
          <w:p w:rsidR="00771246" w:rsidRPr="00E821A8" w:rsidRDefault="00771246" w:rsidP="00227BA2">
            <w:pPr>
              <w:spacing w:line="240" w:lineRule="auto"/>
              <w:jc w:val="right"/>
              <w:rPr>
                <w:rFonts w:eastAsia="Times New Roman" w:cstheme="minorHAnsi"/>
                <w:sz w:val="24"/>
                <w:szCs w:val="24"/>
              </w:rPr>
            </w:pPr>
          </w:p>
        </w:tc>
        <w:tc>
          <w:tcPr>
            <w:tcW w:w="3813" w:type="dxa"/>
            <w:gridSpan w:val="2"/>
            <w:vAlign w:val="bottom"/>
          </w:tcPr>
          <w:p w:rsidR="00771246" w:rsidRPr="00E821A8" w:rsidRDefault="00771246" w:rsidP="00227BA2">
            <w:pPr>
              <w:spacing w:line="240" w:lineRule="auto"/>
              <w:rPr>
                <w:rFonts w:eastAsia="Times New Roman" w:cstheme="minorHAnsi"/>
                <w:sz w:val="24"/>
                <w:szCs w:val="24"/>
              </w:rPr>
            </w:pPr>
          </w:p>
        </w:tc>
        <w:tc>
          <w:tcPr>
            <w:tcW w:w="3794" w:type="dxa"/>
            <w:gridSpan w:val="2"/>
            <w:vAlign w:val="bottom"/>
          </w:tcPr>
          <w:p w:rsidR="00771246" w:rsidRPr="00E821A8" w:rsidRDefault="00771246" w:rsidP="00227BA2">
            <w:pPr>
              <w:spacing w:line="240" w:lineRule="auto"/>
              <w:rPr>
                <w:rFonts w:eastAsia="Times New Roman" w:cstheme="minorHAnsi"/>
                <w:sz w:val="24"/>
                <w:szCs w:val="24"/>
              </w:rPr>
            </w:pPr>
          </w:p>
        </w:tc>
        <w:tc>
          <w:tcPr>
            <w:tcW w:w="3782" w:type="dxa"/>
            <w:vAlign w:val="bottom"/>
          </w:tcPr>
          <w:p w:rsidR="00771246" w:rsidRPr="00E821A8" w:rsidRDefault="00771246" w:rsidP="00227BA2">
            <w:pPr>
              <w:spacing w:line="240" w:lineRule="auto"/>
              <w:rPr>
                <w:rFonts w:eastAsia="Times New Roman" w:cstheme="minorHAnsi"/>
                <w:sz w:val="24"/>
                <w:szCs w:val="24"/>
              </w:rPr>
            </w:pPr>
          </w:p>
        </w:tc>
        <w:tc>
          <w:tcPr>
            <w:tcW w:w="3790" w:type="dxa"/>
            <w:vAlign w:val="bottom"/>
          </w:tcPr>
          <w:p w:rsidR="00771246" w:rsidRPr="00E821A8" w:rsidRDefault="00771246" w:rsidP="00227BA2">
            <w:pPr>
              <w:spacing w:line="240" w:lineRule="auto"/>
              <w:rPr>
                <w:rFonts w:eastAsia="Times New Roman" w:cstheme="minorHAnsi"/>
                <w:sz w:val="24"/>
                <w:szCs w:val="24"/>
              </w:rPr>
            </w:pPr>
          </w:p>
        </w:tc>
      </w:tr>
      <w:tr w:rsidR="00771246" w:rsidRPr="00E821A8" w:rsidTr="00227BA2">
        <w:trPr>
          <w:trHeight w:val="255"/>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D07601" w:rsidP="00227BA2">
            <w:pPr>
              <w:shd w:val="clear" w:color="FFFFCC" w:fill="FFFFFF"/>
              <w:spacing w:before="100" w:beforeAutospacing="1" w:after="100" w:afterAutospacing="1" w:line="240" w:lineRule="auto"/>
              <w:jc w:val="right"/>
              <w:rPr>
                <w:rFonts w:eastAsia="Times New Roman" w:cstheme="minorHAnsi"/>
                <w:sz w:val="24"/>
                <w:szCs w:val="24"/>
              </w:rPr>
            </w:pPr>
            <w:r w:rsidRPr="00D07601">
              <w:rPr>
                <w:rFonts w:eastAsia="Times New Roman" w:cstheme="minorHAnsi"/>
                <w:sz w:val="24"/>
                <w:szCs w:val="24"/>
              </w:rPr>
              <w:t>11</w:t>
            </w:r>
          </w:p>
        </w:tc>
        <w:tc>
          <w:tcPr>
            <w:tcW w:w="2062" w:type="dxa"/>
            <w:tcBorders>
              <w:top w:val="nil"/>
              <w:left w:val="nil"/>
              <w:bottom w:val="single" w:sz="4" w:space="0" w:color="auto"/>
              <w:right w:val="single" w:sz="4" w:space="0" w:color="auto"/>
            </w:tcBorders>
            <w:shd w:val="clear" w:color="auto" w:fill="auto"/>
            <w:noWrap/>
            <w:vAlign w:val="bottom"/>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proofErr w:type="spellStart"/>
            <w:r w:rsidRPr="00D07601">
              <w:rPr>
                <w:rFonts w:eastAsia="Times New Roman" w:cstheme="minorHAnsi"/>
                <w:sz w:val="24"/>
                <w:szCs w:val="24"/>
              </w:rPr>
              <w:t>ScopeAndObjective</w:t>
            </w:r>
            <w:proofErr w:type="spellEnd"/>
          </w:p>
        </w:tc>
        <w:tc>
          <w:tcPr>
            <w:tcW w:w="1437" w:type="dxa"/>
            <w:tcBorders>
              <w:top w:val="nil"/>
              <w:left w:val="nil"/>
              <w:bottom w:val="single" w:sz="4" w:space="0" w:color="auto"/>
              <w:right w:val="single" w:sz="4" w:space="0" w:color="auto"/>
            </w:tcBorders>
            <w:shd w:val="clear" w:color="auto" w:fill="auto"/>
            <w:noWrap/>
            <w:vAlign w:val="bottom"/>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r w:rsidRPr="00D07601">
              <w:rPr>
                <w:rFonts w:eastAsia="Times New Roman" w:cstheme="minorHAnsi"/>
                <w:sz w:val="24"/>
                <w:szCs w:val="24"/>
              </w:rPr>
              <w:t>NVARCHAR</w:t>
            </w:r>
          </w:p>
        </w:tc>
        <w:tc>
          <w:tcPr>
            <w:tcW w:w="1121" w:type="dxa"/>
            <w:gridSpan w:val="2"/>
            <w:tcBorders>
              <w:top w:val="nil"/>
              <w:left w:val="nil"/>
              <w:bottom w:val="single" w:sz="4" w:space="0" w:color="auto"/>
              <w:right w:val="single" w:sz="4" w:space="0" w:color="auto"/>
            </w:tcBorders>
            <w:shd w:val="clear" w:color="auto" w:fill="auto"/>
            <w:vAlign w:val="bottom"/>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r w:rsidRPr="00D07601">
              <w:rPr>
                <w:rStyle w:val="postbody"/>
                <w:rFonts w:cstheme="minorHAnsi"/>
                <w:sz w:val="24"/>
                <w:szCs w:val="24"/>
              </w:rPr>
              <w:t>200</w:t>
            </w: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r w:rsidRPr="00D07601">
              <w:rPr>
                <w:rFonts w:eastAsia="Times New Roman" w:cstheme="minorHAnsi"/>
                <w:sz w:val="24"/>
                <w:szCs w:val="24"/>
              </w:rPr>
              <w:t>X</w:t>
            </w:r>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E821A8" w:rsidRDefault="00771246" w:rsidP="00227BA2">
            <w:pPr>
              <w:spacing w:line="240" w:lineRule="auto"/>
              <w:rPr>
                <w:rFonts w:eastAsia="Times New Roman" w:cstheme="minorHAnsi"/>
                <w:sz w:val="24"/>
                <w:szCs w:val="24"/>
              </w:rPr>
            </w:pPr>
          </w:p>
        </w:tc>
        <w:tc>
          <w:tcPr>
            <w:tcW w:w="591" w:type="dxa"/>
            <w:tcBorders>
              <w:top w:val="nil"/>
              <w:left w:val="single" w:sz="4" w:space="0" w:color="auto"/>
              <w:bottom w:val="single" w:sz="4" w:space="0" w:color="auto"/>
              <w:right w:val="single" w:sz="4" w:space="0" w:color="auto"/>
            </w:tcBorders>
            <w:vAlign w:val="bottom"/>
          </w:tcPr>
          <w:p w:rsidR="00771246" w:rsidRPr="00E821A8" w:rsidRDefault="00771246" w:rsidP="00227BA2">
            <w:pPr>
              <w:spacing w:line="240" w:lineRule="auto"/>
              <w:rPr>
                <w:rFonts w:eastAsia="Times New Roman" w:cstheme="minorHAnsi"/>
                <w:sz w:val="24"/>
                <w:szCs w:val="24"/>
              </w:rPr>
            </w:pPr>
          </w:p>
        </w:tc>
        <w:tc>
          <w:tcPr>
            <w:tcW w:w="3003" w:type="dxa"/>
            <w:gridSpan w:val="2"/>
            <w:tcBorders>
              <w:top w:val="nil"/>
              <w:left w:val="single" w:sz="4" w:space="0" w:color="auto"/>
              <w:bottom w:val="single" w:sz="4" w:space="0" w:color="auto"/>
              <w:right w:val="single" w:sz="4" w:space="0" w:color="auto"/>
            </w:tcBorders>
            <w:vAlign w:val="bottom"/>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r w:rsidRPr="00D07601">
              <w:rPr>
                <w:rFonts w:eastAsia="Times New Roman" w:cstheme="minorHAnsi"/>
                <w:sz w:val="24"/>
                <w:szCs w:val="24"/>
              </w:rPr>
              <w:t>Scope and objective of project</w:t>
            </w:r>
          </w:p>
        </w:tc>
        <w:tc>
          <w:tcPr>
            <w:tcW w:w="4302" w:type="dxa"/>
            <w:gridSpan w:val="2"/>
            <w:vAlign w:val="bottom"/>
          </w:tcPr>
          <w:p w:rsidR="00771246" w:rsidRPr="00E821A8" w:rsidRDefault="00771246" w:rsidP="00227BA2">
            <w:pPr>
              <w:spacing w:line="240" w:lineRule="auto"/>
              <w:jc w:val="right"/>
              <w:rPr>
                <w:rFonts w:eastAsia="Times New Roman" w:cstheme="minorHAnsi"/>
                <w:sz w:val="24"/>
                <w:szCs w:val="24"/>
              </w:rPr>
            </w:pPr>
          </w:p>
        </w:tc>
        <w:tc>
          <w:tcPr>
            <w:tcW w:w="3813" w:type="dxa"/>
            <w:gridSpan w:val="2"/>
            <w:vAlign w:val="bottom"/>
          </w:tcPr>
          <w:p w:rsidR="00771246" w:rsidRPr="00E821A8" w:rsidRDefault="00771246" w:rsidP="00227BA2">
            <w:pPr>
              <w:spacing w:line="240" w:lineRule="auto"/>
              <w:rPr>
                <w:rFonts w:eastAsia="Times New Roman" w:cstheme="minorHAnsi"/>
                <w:sz w:val="24"/>
                <w:szCs w:val="24"/>
              </w:rPr>
            </w:pPr>
          </w:p>
        </w:tc>
        <w:tc>
          <w:tcPr>
            <w:tcW w:w="3794" w:type="dxa"/>
            <w:gridSpan w:val="2"/>
            <w:vAlign w:val="bottom"/>
          </w:tcPr>
          <w:p w:rsidR="00771246" w:rsidRPr="00E821A8" w:rsidRDefault="00771246" w:rsidP="00227BA2">
            <w:pPr>
              <w:spacing w:line="240" w:lineRule="auto"/>
              <w:rPr>
                <w:rFonts w:eastAsia="Times New Roman" w:cstheme="minorHAnsi"/>
                <w:sz w:val="24"/>
                <w:szCs w:val="24"/>
              </w:rPr>
            </w:pPr>
          </w:p>
        </w:tc>
        <w:tc>
          <w:tcPr>
            <w:tcW w:w="3782" w:type="dxa"/>
            <w:vAlign w:val="bottom"/>
          </w:tcPr>
          <w:p w:rsidR="00771246" w:rsidRPr="00E821A8" w:rsidRDefault="00771246" w:rsidP="00227BA2">
            <w:pPr>
              <w:spacing w:line="240" w:lineRule="auto"/>
              <w:rPr>
                <w:rFonts w:eastAsia="Times New Roman" w:cstheme="minorHAnsi"/>
                <w:sz w:val="24"/>
                <w:szCs w:val="24"/>
              </w:rPr>
            </w:pPr>
          </w:p>
        </w:tc>
        <w:tc>
          <w:tcPr>
            <w:tcW w:w="3790" w:type="dxa"/>
            <w:vAlign w:val="bottom"/>
          </w:tcPr>
          <w:p w:rsidR="00771246" w:rsidRPr="00E821A8" w:rsidRDefault="00771246" w:rsidP="00227BA2">
            <w:pPr>
              <w:spacing w:line="240" w:lineRule="auto"/>
              <w:rPr>
                <w:rFonts w:eastAsia="Times New Roman" w:cstheme="minorHAnsi"/>
                <w:sz w:val="24"/>
                <w:szCs w:val="24"/>
              </w:rPr>
            </w:pPr>
          </w:p>
        </w:tc>
      </w:tr>
      <w:tr w:rsidR="00771246" w:rsidRPr="00E821A8" w:rsidTr="00227BA2">
        <w:trPr>
          <w:trHeight w:val="255"/>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D07601" w:rsidP="00227BA2">
            <w:pPr>
              <w:shd w:val="clear" w:color="FFFFCC" w:fill="FFFFFF"/>
              <w:spacing w:before="100" w:beforeAutospacing="1" w:after="100" w:afterAutospacing="1" w:line="240" w:lineRule="auto"/>
              <w:jc w:val="right"/>
              <w:rPr>
                <w:rFonts w:eastAsia="Times New Roman" w:cstheme="minorHAnsi"/>
                <w:sz w:val="24"/>
                <w:szCs w:val="24"/>
              </w:rPr>
            </w:pPr>
            <w:r w:rsidRPr="00D07601">
              <w:rPr>
                <w:rFonts w:eastAsia="Times New Roman" w:cstheme="minorHAnsi"/>
                <w:sz w:val="24"/>
                <w:szCs w:val="24"/>
              </w:rPr>
              <w:t>12</w:t>
            </w:r>
          </w:p>
        </w:tc>
        <w:tc>
          <w:tcPr>
            <w:tcW w:w="2062" w:type="dxa"/>
            <w:tcBorders>
              <w:top w:val="nil"/>
              <w:left w:val="nil"/>
              <w:bottom w:val="single" w:sz="4" w:space="0" w:color="auto"/>
              <w:right w:val="single" w:sz="4" w:space="0" w:color="auto"/>
            </w:tcBorders>
            <w:shd w:val="clear" w:color="auto" w:fill="auto"/>
            <w:noWrap/>
            <w:vAlign w:val="bottom"/>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proofErr w:type="spellStart"/>
            <w:r w:rsidRPr="00D07601">
              <w:rPr>
                <w:rFonts w:eastAsia="Times New Roman" w:cstheme="minorHAnsi"/>
                <w:sz w:val="24"/>
                <w:szCs w:val="24"/>
              </w:rPr>
              <w:t>ProjectSize</w:t>
            </w:r>
            <w:proofErr w:type="spellEnd"/>
          </w:p>
        </w:tc>
        <w:tc>
          <w:tcPr>
            <w:tcW w:w="1437" w:type="dxa"/>
            <w:tcBorders>
              <w:top w:val="nil"/>
              <w:left w:val="nil"/>
              <w:bottom w:val="single" w:sz="4" w:space="0" w:color="auto"/>
              <w:right w:val="single" w:sz="4" w:space="0" w:color="auto"/>
            </w:tcBorders>
            <w:shd w:val="clear" w:color="auto" w:fill="auto"/>
            <w:noWrap/>
            <w:vAlign w:val="bottom"/>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r w:rsidRPr="00D07601">
              <w:rPr>
                <w:rFonts w:eastAsia="Times New Roman" w:cstheme="minorHAnsi"/>
                <w:sz w:val="24"/>
                <w:szCs w:val="24"/>
              </w:rPr>
              <w:t>INTEGER</w:t>
            </w:r>
          </w:p>
        </w:tc>
        <w:tc>
          <w:tcPr>
            <w:tcW w:w="1121" w:type="dxa"/>
            <w:gridSpan w:val="2"/>
            <w:tcBorders>
              <w:top w:val="nil"/>
              <w:left w:val="nil"/>
              <w:bottom w:val="single" w:sz="4" w:space="0" w:color="auto"/>
              <w:right w:val="single" w:sz="4" w:space="0" w:color="auto"/>
            </w:tcBorders>
            <w:shd w:val="clear" w:color="auto" w:fill="auto"/>
            <w:vAlign w:val="bottom"/>
          </w:tcPr>
          <w:p w:rsidR="00771246" w:rsidRPr="00E821A8" w:rsidRDefault="00771246" w:rsidP="00227BA2">
            <w:pPr>
              <w:spacing w:line="240" w:lineRule="auto"/>
              <w:rPr>
                <w:rFonts w:eastAsia="Times New Roman" w:cstheme="minorHAnsi"/>
                <w:sz w:val="24"/>
                <w:szCs w:val="24"/>
              </w:rPr>
            </w:pP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r w:rsidRPr="00D07601">
              <w:rPr>
                <w:rFonts w:eastAsia="Times New Roman" w:cstheme="minorHAnsi"/>
                <w:sz w:val="24"/>
                <w:szCs w:val="24"/>
              </w:rPr>
              <w:t>X</w:t>
            </w:r>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E821A8" w:rsidRDefault="00771246" w:rsidP="00227BA2">
            <w:pPr>
              <w:spacing w:line="240" w:lineRule="auto"/>
              <w:rPr>
                <w:rFonts w:eastAsia="Times New Roman" w:cstheme="minorHAnsi"/>
                <w:sz w:val="24"/>
                <w:szCs w:val="24"/>
              </w:rPr>
            </w:pPr>
          </w:p>
        </w:tc>
        <w:tc>
          <w:tcPr>
            <w:tcW w:w="591" w:type="dxa"/>
            <w:tcBorders>
              <w:top w:val="nil"/>
              <w:left w:val="single" w:sz="4" w:space="0" w:color="auto"/>
              <w:bottom w:val="single" w:sz="4" w:space="0" w:color="auto"/>
              <w:right w:val="single" w:sz="4" w:space="0" w:color="auto"/>
            </w:tcBorders>
            <w:vAlign w:val="bottom"/>
          </w:tcPr>
          <w:p w:rsidR="00771246" w:rsidRPr="00E821A8" w:rsidRDefault="00771246" w:rsidP="00227BA2">
            <w:pPr>
              <w:spacing w:line="240" w:lineRule="auto"/>
              <w:rPr>
                <w:rFonts w:eastAsia="Times New Roman" w:cstheme="minorHAnsi"/>
                <w:sz w:val="24"/>
                <w:szCs w:val="24"/>
              </w:rPr>
            </w:pPr>
          </w:p>
        </w:tc>
        <w:tc>
          <w:tcPr>
            <w:tcW w:w="3003" w:type="dxa"/>
            <w:gridSpan w:val="2"/>
            <w:tcBorders>
              <w:top w:val="nil"/>
              <w:left w:val="single" w:sz="4" w:space="0" w:color="auto"/>
              <w:bottom w:val="single" w:sz="4" w:space="0" w:color="auto"/>
              <w:right w:val="single" w:sz="4" w:space="0" w:color="auto"/>
            </w:tcBorders>
            <w:vAlign w:val="bottom"/>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r w:rsidRPr="00D07601">
              <w:rPr>
                <w:rFonts w:eastAsia="Times New Roman" w:cstheme="minorHAnsi"/>
                <w:sz w:val="24"/>
                <w:szCs w:val="24"/>
              </w:rPr>
              <w:t>Size of project</w:t>
            </w:r>
          </w:p>
        </w:tc>
        <w:tc>
          <w:tcPr>
            <w:tcW w:w="4302" w:type="dxa"/>
            <w:gridSpan w:val="2"/>
            <w:vAlign w:val="bottom"/>
          </w:tcPr>
          <w:p w:rsidR="00771246" w:rsidRPr="00E821A8" w:rsidRDefault="00771246" w:rsidP="00227BA2">
            <w:pPr>
              <w:spacing w:line="240" w:lineRule="auto"/>
              <w:jc w:val="right"/>
              <w:rPr>
                <w:rFonts w:eastAsia="Times New Roman" w:cstheme="minorHAnsi"/>
                <w:sz w:val="24"/>
                <w:szCs w:val="24"/>
              </w:rPr>
            </w:pPr>
          </w:p>
        </w:tc>
        <w:tc>
          <w:tcPr>
            <w:tcW w:w="3813" w:type="dxa"/>
            <w:gridSpan w:val="2"/>
            <w:vAlign w:val="bottom"/>
          </w:tcPr>
          <w:p w:rsidR="00771246" w:rsidRPr="00E821A8" w:rsidRDefault="00771246" w:rsidP="00227BA2">
            <w:pPr>
              <w:spacing w:line="240" w:lineRule="auto"/>
              <w:rPr>
                <w:rFonts w:eastAsia="Times New Roman" w:cstheme="minorHAnsi"/>
                <w:sz w:val="24"/>
                <w:szCs w:val="24"/>
              </w:rPr>
            </w:pPr>
          </w:p>
        </w:tc>
        <w:tc>
          <w:tcPr>
            <w:tcW w:w="3794" w:type="dxa"/>
            <w:gridSpan w:val="2"/>
            <w:vAlign w:val="bottom"/>
          </w:tcPr>
          <w:p w:rsidR="00771246" w:rsidRPr="00E821A8" w:rsidRDefault="00771246" w:rsidP="00227BA2">
            <w:pPr>
              <w:spacing w:line="240" w:lineRule="auto"/>
              <w:rPr>
                <w:rFonts w:eastAsia="Times New Roman" w:cstheme="minorHAnsi"/>
                <w:sz w:val="24"/>
                <w:szCs w:val="24"/>
              </w:rPr>
            </w:pPr>
          </w:p>
        </w:tc>
        <w:tc>
          <w:tcPr>
            <w:tcW w:w="3782" w:type="dxa"/>
            <w:vAlign w:val="bottom"/>
          </w:tcPr>
          <w:p w:rsidR="00771246" w:rsidRPr="00E821A8" w:rsidRDefault="00771246" w:rsidP="00227BA2">
            <w:pPr>
              <w:spacing w:line="240" w:lineRule="auto"/>
              <w:rPr>
                <w:rFonts w:eastAsia="Times New Roman" w:cstheme="minorHAnsi"/>
                <w:sz w:val="24"/>
                <w:szCs w:val="24"/>
              </w:rPr>
            </w:pPr>
          </w:p>
        </w:tc>
        <w:tc>
          <w:tcPr>
            <w:tcW w:w="3790" w:type="dxa"/>
            <w:vAlign w:val="bottom"/>
          </w:tcPr>
          <w:p w:rsidR="00771246" w:rsidRPr="00E821A8" w:rsidRDefault="00771246" w:rsidP="00227BA2">
            <w:pPr>
              <w:spacing w:line="240" w:lineRule="auto"/>
              <w:rPr>
                <w:rFonts w:eastAsia="Times New Roman" w:cstheme="minorHAnsi"/>
                <w:sz w:val="24"/>
                <w:szCs w:val="24"/>
              </w:rPr>
            </w:pPr>
          </w:p>
        </w:tc>
      </w:tr>
      <w:tr w:rsidR="00771246" w:rsidRPr="00E821A8" w:rsidTr="00227BA2">
        <w:trPr>
          <w:trHeight w:val="255"/>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D07601" w:rsidP="00227BA2">
            <w:pPr>
              <w:shd w:val="clear" w:color="FFFFCC" w:fill="FFFFFF"/>
              <w:spacing w:before="100" w:beforeAutospacing="1" w:after="100" w:afterAutospacing="1" w:line="240" w:lineRule="auto"/>
              <w:jc w:val="right"/>
              <w:rPr>
                <w:rFonts w:eastAsia="Times New Roman" w:cstheme="minorHAnsi"/>
                <w:sz w:val="24"/>
                <w:szCs w:val="24"/>
              </w:rPr>
            </w:pPr>
            <w:r w:rsidRPr="00D07601">
              <w:rPr>
                <w:rFonts w:eastAsia="Times New Roman" w:cstheme="minorHAnsi"/>
                <w:sz w:val="24"/>
                <w:szCs w:val="24"/>
              </w:rPr>
              <w:t>13</w:t>
            </w:r>
          </w:p>
        </w:tc>
        <w:tc>
          <w:tcPr>
            <w:tcW w:w="2062" w:type="dxa"/>
            <w:tcBorders>
              <w:top w:val="nil"/>
              <w:left w:val="nil"/>
              <w:bottom w:val="single" w:sz="4" w:space="0" w:color="auto"/>
              <w:right w:val="single" w:sz="4" w:space="0" w:color="auto"/>
            </w:tcBorders>
            <w:shd w:val="clear" w:color="auto" w:fill="auto"/>
            <w:noWrap/>
            <w:vAlign w:val="bottom"/>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proofErr w:type="spellStart"/>
            <w:r w:rsidRPr="00D07601">
              <w:rPr>
                <w:rFonts w:eastAsia="Times New Roman" w:cstheme="minorHAnsi"/>
                <w:sz w:val="24"/>
                <w:szCs w:val="24"/>
              </w:rPr>
              <w:t>ProjectEvaluation</w:t>
            </w:r>
            <w:proofErr w:type="spellEnd"/>
          </w:p>
        </w:tc>
        <w:tc>
          <w:tcPr>
            <w:tcW w:w="1437" w:type="dxa"/>
            <w:tcBorders>
              <w:top w:val="nil"/>
              <w:left w:val="nil"/>
              <w:bottom w:val="single" w:sz="4" w:space="0" w:color="auto"/>
              <w:right w:val="single" w:sz="4" w:space="0" w:color="auto"/>
            </w:tcBorders>
            <w:shd w:val="clear" w:color="auto" w:fill="auto"/>
            <w:noWrap/>
            <w:vAlign w:val="bottom"/>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r w:rsidRPr="00D07601">
              <w:rPr>
                <w:rFonts w:eastAsia="Times New Roman" w:cstheme="minorHAnsi"/>
                <w:sz w:val="24"/>
                <w:szCs w:val="24"/>
              </w:rPr>
              <w:t>INTEGER</w:t>
            </w:r>
          </w:p>
        </w:tc>
        <w:tc>
          <w:tcPr>
            <w:tcW w:w="1121" w:type="dxa"/>
            <w:gridSpan w:val="2"/>
            <w:tcBorders>
              <w:top w:val="nil"/>
              <w:left w:val="nil"/>
              <w:bottom w:val="single" w:sz="4" w:space="0" w:color="auto"/>
              <w:right w:val="single" w:sz="4" w:space="0" w:color="auto"/>
            </w:tcBorders>
            <w:shd w:val="clear" w:color="auto" w:fill="auto"/>
            <w:vAlign w:val="bottom"/>
          </w:tcPr>
          <w:p w:rsidR="00771246" w:rsidRPr="00E821A8" w:rsidRDefault="00771246" w:rsidP="00227BA2">
            <w:pPr>
              <w:spacing w:line="240" w:lineRule="auto"/>
              <w:rPr>
                <w:rFonts w:eastAsia="Times New Roman" w:cstheme="minorHAnsi"/>
                <w:sz w:val="24"/>
                <w:szCs w:val="24"/>
              </w:rPr>
            </w:pP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r w:rsidRPr="00D07601">
              <w:rPr>
                <w:rFonts w:eastAsia="Times New Roman" w:cstheme="minorHAnsi"/>
                <w:sz w:val="24"/>
                <w:szCs w:val="24"/>
              </w:rPr>
              <w:t>X</w:t>
            </w:r>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E821A8" w:rsidRDefault="00771246" w:rsidP="00227BA2">
            <w:pPr>
              <w:spacing w:line="240" w:lineRule="auto"/>
              <w:rPr>
                <w:rFonts w:eastAsia="Times New Roman" w:cstheme="minorHAnsi"/>
                <w:sz w:val="24"/>
                <w:szCs w:val="24"/>
              </w:rPr>
            </w:pPr>
          </w:p>
        </w:tc>
        <w:tc>
          <w:tcPr>
            <w:tcW w:w="591" w:type="dxa"/>
            <w:tcBorders>
              <w:top w:val="nil"/>
              <w:left w:val="single" w:sz="4" w:space="0" w:color="auto"/>
              <w:bottom w:val="single" w:sz="4" w:space="0" w:color="auto"/>
              <w:right w:val="single" w:sz="4" w:space="0" w:color="auto"/>
            </w:tcBorders>
            <w:vAlign w:val="bottom"/>
          </w:tcPr>
          <w:p w:rsidR="00771246" w:rsidRPr="00E821A8" w:rsidRDefault="00771246" w:rsidP="00227BA2">
            <w:pPr>
              <w:spacing w:line="240" w:lineRule="auto"/>
              <w:rPr>
                <w:rFonts w:eastAsia="Times New Roman" w:cstheme="minorHAnsi"/>
                <w:sz w:val="24"/>
                <w:szCs w:val="24"/>
              </w:rPr>
            </w:pPr>
          </w:p>
        </w:tc>
        <w:tc>
          <w:tcPr>
            <w:tcW w:w="3003" w:type="dxa"/>
            <w:gridSpan w:val="2"/>
            <w:tcBorders>
              <w:top w:val="nil"/>
              <w:left w:val="single" w:sz="4" w:space="0" w:color="auto"/>
              <w:bottom w:val="single" w:sz="4" w:space="0" w:color="auto"/>
              <w:right w:val="single" w:sz="4" w:space="0" w:color="auto"/>
            </w:tcBorders>
            <w:vAlign w:val="bottom"/>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r w:rsidRPr="00D07601">
              <w:rPr>
                <w:rFonts w:eastAsia="Times New Roman" w:cstheme="minorHAnsi"/>
                <w:sz w:val="24"/>
                <w:szCs w:val="24"/>
              </w:rPr>
              <w:t>Project Evaluation</w:t>
            </w:r>
          </w:p>
        </w:tc>
        <w:tc>
          <w:tcPr>
            <w:tcW w:w="4302" w:type="dxa"/>
            <w:gridSpan w:val="2"/>
            <w:vAlign w:val="bottom"/>
          </w:tcPr>
          <w:p w:rsidR="00771246" w:rsidRPr="00E821A8" w:rsidRDefault="00771246" w:rsidP="00227BA2">
            <w:pPr>
              <w:spacing w:line="240" w:lineRule="auto"/>
              <w:jc w:val="right"/>
              <w:rPr>
                <w:rFonts w:eastAsia="Times New Roman" w:cstheme="minorHAnsi"/>
                <w:sz w:val="24"/>
                <w:szCs w:val="24"/>
              </w:rPr>
            </w:pPr>
          </w:p>
        </w:tc>
        <w:tc>
          <w:tcPr>
            <w:tcW w:w="3813" w:type="dxa"/>
            <w:gridSpan w:val="2"/>
            <w:vAlign w:val="bottom"/>
          </w:tcPr>
          <w:p w:rsidR="00771246" w:rsidRPr="00E821A8" w:rsidRDefault="00771246" w:rsidP="00227BA2">
            <w:pPr>
              <w:spacing w:line="240" w:lineRule="auto"/>
              <w:rPr>
                <w:rFonts w:eastAsia="Times New Roman" w:cstheme="minorHAnsi"/>
                <w:sz w:val="24"/>
                <w:szCs w:val="24"/>
              </w:rPr>
            </w:pPr>
          </w:p>
        </w:tc>
        <w:tc>
          <w:tcPr>
            <w:tcW w:w="3794" w:type="dxa"/>
            <w:gridSpan w:val="2"/>
            <w:vAlign w:val="bottom"/>
          </w:tcPr>
          <w:p w:rsidR="00771246" w:rsidRPr="00E821A8" w:rsidRDefault="00771246" w:rsidP="00227BA2">
            <w:pPr>
              <w:spacing w:line="240" w:lineRule="auto"/>
              <w:rPr>
                <w:rFonts w:eastAsia="Times New Roman" w:cstheme="minorHAnsi"/>
                <w:sz w:val="24"/>
                <w:szCs w:val="24"/>
              </w:rPr>
            </w:pPr>
          </w:p>
        </w:tc>
        <w:tc>
          <w:tcPr>
            <w:tcW w:w="3782" w:type="dxa"/>
            <w:vAlign w:val="bottom"/>
          </w:tcPr>
          <w:p w:rsidR="00771246" w:rsidRPr="00E821A8" w:rsidRDefault="00771246" w:rsidP="00227BA2">
            <w:pPr>
              <w:spacing w:line="240" w:lineRule="auto"/>
              <w:rPr>
                <w:rFonts w:eastAsia="Times New Roman" w:cstheme="minorHAnsi"/>
                <w:sz w:val="24"/>
                <w:szCs w:val="24"/>
              </w:rPr>
            </w:pPr>
          </w:p>
        </w:tc>
        <w:tc>
          <w:tcPr>
            <w:tcW w:w="3790" w:type="dxa"/>
            <w:vAlign w:val="bottom"/>
          </w:tcPr>
          <w:p w:rsidR="00771246" w:rsidRPr="00E821A8" w:rsidRDefault="00771246" w:rsidP="00227BA2">
            <w:pPr>
              <w:spacing w:line="240" w:lineRule="auto"/>
              <w:rPr>
                <w:rFonts w:eastAsia="Times New Roman" w:cstheme="minorHAnsi"/>
                <w:sz w:val="24"/>
                <w:szCs w:val="24"/>
              </w:rPr>
            </w:pPr>
          </w:p>
        </w:tc>
      </w:tr>
      <w:tr w:rsidR="00771246" w:rsidRPr="00E821A8" w:rsidTr="00227BA2">
        <w:trPr>
          <w:trHeight w:val="255"/>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D07601" w:rsidP="00227BA2">
            <w:pPr>
              <w:shd w:val="clear" w:color="FFFFCC" w:fill="FFFFFF"/>
              <w:spacing w:before="100" w:beforeAutospacing="1" w:after="100" w:afterAutospacing="1" w:line="240" w:lineRule="auto"/>
              <w:jc w:val="right"/>
              <w:rPr>
                <w:rFonts w:eastAsia="Times New Roman" w:cstheme="minorHAnsi"/>
                <w:sz w:val="24"/>
                <w:szCs w:val="24"/>
              </w:rPr>
            </w:pPr>
            <w:r w:rsidRPr="00D07601">
              <w:rPr>
                <w:rFonts w:eastAsia="Times New Roman" w:cstheme="minorHAnsi"/>
                <w:sz w:val="24"/>
                <w:szCs w:val="24"/>
              </w:rPr>
              <w:t>14</w:t>
            </w:r>
          </w:p>
        </w:tc>
        <w:tc>
          <w:tcPr>
            <w:tcW w:w="2062" w:type="dxa"/>
            <w:tcBorders>
              <w:top w:val="nil"/>
              <w:left w:val="nil"/>
              <w:bottom w:val="single" w:sz="4" w:space="0" w:color="auto"/>
              <w:right w:val="single" w:sz="4" w:space="0" w:color="auto"/>
            </w:tcBorders>
            <w:shd w:val="clear" w:color="auto" w:fill="auto"/>
            <w:noWrap/>
            <w:vAlign w:val="bottom"/>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proofErr w:type="spellStart"/>
            <w:r w:rsidRPr="00D07601">
              <w:rPr>
                <w:rFonts w:eastAsia="Times New Roman" w:cstheme="minorHAnsi"/>
                <w:sz w:val="24"/>
                <w:szCs w:val="24"/>
              </w:rPr>
              <w:t>ModuleID</w:t>
            </w:r>
            <w:proofErr w:type="spellEnd"/>
          </w:p>
        </w:tc>
        <w:tc>
          <w:tcPr>
            <w:tcW w:w="1437" w:type="dxa"/>
            <w:tcBorders>
              <w:top w:val="nil"/>
              <w:left w:val="nil"/>
              <w:bottom w:val="single" w:sz="4" w:space="0" w:color="auto"/>
              <w:right w:val="single" w:sz="4" w:space="0" w:color="auto"/>
            </w:tcBorders>
            <w:shd w:val="clear" w:color="auto" w:fill="auto"/>
            <w:noWrap/>
            <w:vAlign w:val="bottom"/>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r w:rsidRPr="00D07601">
              <w:rPr>
                <w:rFonts w:eastAsia="Times New Roman" w:cstheme="minorHAnsi"/>
                <w:sz w:val="24"/>
                <w:szCs w:val="24"/>
              </w:rPr>
              <w:t>CHAR</w:t>
            </w:r>
          </w:p>
        </w:tc>
        <w:tc>
          <w:tcPr>
            <w:tcW w:w="1121" w:type="dxa"/>
            <w:gridSpan w:val="2"/>
            <w:tcBorders>
              <w:top w:val="nil"/>
              <w:left w:val="nil"/>
              <w:bottom w:val="single" w:sz="4" w:space="0" w:color="auto"/>
              <w:right w:val="single" w:sz="4" w:space="0" w:color="auto"/>
            </w:tcBorders>
            <w:shd w:val="clear" w:color="auto" w:fill="auto"/>
            <w:vAlign w:val="bottom"/>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r w:rsidRPr="00D07601">
              <w:rPr>
                <w:rFonts w:eastAsia="Times New Roman" w:cstheme="minorHAnsi"/>
                <w:sz w:val="24"/>
                <w:szCs w:val="24"/>
              </w:rPr>
              <w:t>10</w:t>
            </w: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771246" w:rsidP="00227BA2">
            <w:pPr>
              <w:spacing w:line="240" w:lineRule="auto"/>
              <w:rPr>
                <w:rFonts w:eastAsia="Times New Roman" w:cstheme="minorHAnsi"/>
                <w:sz w:val="24"/>
                <w:szCs w:val="24"/>
              </w:rPr>
            </w:pPr>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E821A8" w:rsidRDefault="00771246" w:rsidP="00227BA2">
            <w:pPr>
              <w:spacing w:line="240" w:lineRule="auto"/>
              <w:rPr>
                <w:rFonts w:eastAsia="Times New Roman" w:cstheme="minorHAnsi"/>
                <w:sz w:val="24"/>
                <w:szCs w:val="24"/>
              </w:rPr>
            </w:pPr>
          </w:p>
        </w:tc>
        <w:tc>
          <w:tcPr>
            <w:tcW w:w="591" w:type="dxa"/>
            <w:tcBorders>
              <w:top w:val="nil"/>
              <w:left w:val="single" w:sz="4" w:space="0" w:color="auto"/>
              <w:bottom w:val="single" w:sz="4" w:space="0" w:color="auto"/>
              <w:right w:val="single" w:sz="4" w:space="0" w:color="auto"/>
            </w:tcBorders>
            <w:vAlign w:val="bottom"/>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r w:rsidRPr="00D07601">
              <w:rPr>
                <w:rFonts w:eastAsia="Times New Roman" w:cstheme="minorHAnsi"/>
                <w:sz w:val="24"/>
                <w:szCs w:val="24"/>
              </w:rPr>
              <w:t>FK</w:t>
            </w:r>
          </w:p>
        </w:tc>
        <w:tc>
          <w:tcPr>
            <w:tcW w:w="3003" w:type="dxa"/>
            <w:gridSpan w:val="2"/>
            <w:tcBorders>
              <w:top w:val="nil"/>
              <w:left w:val="single" w:sz="4" w:space="0" w:color="auto"/>
              <w:bottom w:val="single" w:sz="4" w:space="0" w:color="auto"/>
              <w:right w:val="single" w:sz="4" w:space="0" w:color="auto"/>
            </w:tcBorders>
            <w:vAlign w:val="bottom"/>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r w:rsidRPr="00D07601">
              <w:rPr>
                <w:rFonts w:eastAsia="Times New Roman" w:cstheme="minorHAnsi"/>
                <w:sz w:val="24"/>
                <w:szCs w:val="24"/>
              </w:rPr>
              <w:t xml:space="preserve">FK </w:t>
            </w:r>
            <w:proofErr w:type="spellStart"/>
            <w:r w:rsidRPr="00D07601">
              <w:rPr>
                <w:rFonts w:eastAsia="Times New Roman" w:cstheme="minorHAnsi"/>
                <w:sz w:val="24"/>
                <w:szCs w:val="24"/>
              </w:rPr>
              <w:t>ModuleID</w:t>
            </w:r>
            <w:proofErr w:type="spellEnd"/>
            <w:r w:rsidRPr="00D07601">
              <w:rPr>
                <w:rFonts w:eastAsia="Times New Roman" w:cstheme="minorHAnsi"/>
                <w:sz w:val="24"/>
                <w:szCs w:val="24"/>
              </w:rPr>
              <w:t xml:space="preserve"> of project</w:t>
            </w:r>
          </w:p>
        </w:tc>
        <w:tc>
          <w:tcPr>
            <w:tcW w:w="4302" w:type="dxa"/>
            <w:gridSpan w:val="2"/>
            <w:vAlign w:val="bottom"/>
          </w:tcPr>
          <w:p w:rsidR="00771246" w:rsidRPr="00E821A8" w:rsidRDefault="00771246" w:rsidP="00227BA2">
            <w:pPr>
              <w:spacing w:line="240" w:lineRule="auto"/>
              <w:jc w:val="right"/>
              <w:rPr>
                <w:rFonts w:eastAsia="Times New Roman" w:cstheme="minorHAnsi"/>
                <w:sz w:val="24"/>
                <w:szCs w:val="24"/>
              </w:rPr>
            </w:pPr>
          </w:p>
        </w:tc>
        <w:tc>
          <w:tcPr>
            <w:tcW w:w="3813" w:type="dxa"/>
            <w:gridSpan w:val="2"/>
            <w:vAlign w:val="bottom"/>
          </w:tcPr>
          <w:p w:rsidR="00771246" w:rsidRPr="00E821A8" w:rsidRDefault="00771246" w:rsidP="00227BA2">
            <w:pPr>
              <w:spacing w:line="240" w:lineRule="auto"/>
              <w:rPr>
                <w:rFonts w:eastAsia="Times New Roman" w:cstheme="minorHAnsi"/>
                <w:sz w:val="24"/>
                <w:szCs w:val="24"/>
              </w:rPr>
            </w:pPr>
          </w:p>
        </w:tc>
        <w:tc>
          <w:tcPr>
            <w:tcW w:w="3794" w:type="dxa"/>
            <w:gridSpan w:val="2"/>
            <w:vAlign w:val="bottom"/>
          </w:tcPr>
          <w:p w:rsidR="00771246" w:rsidRPr="00E821A8" w:rsidRDefault="00771246" w:rsidP="00227BA2">
            <w:pPr>
              <w:spacing w:line="240" w:lineRule="auto"/>
              <w:rPr>
                <w:rFonts w:eastAsia="Times New Roman" w:cstheme="minorHAnsi"/>
                <w:sz w:val="24"/>
                <w:szCs w:val="24"/>
              </w:rPr>
            </w:pPr>
          </w:p>
        </w:tc>
        <w:tc>
          <w:tcPr>
            <w:tcW w:w="3782" w:type="dxa"/>
            <w:vAlign w:val="bottom"/>
          </w:tcPr>
          <w:p w:rsidR="00771246" w:rsidRPr="00E821A8" w:rsidRDefault="00771246" w:rsidP="00227BA2">
            <w:pPr>
              <w:spacing w:line="240" w:lineRule="auto"/>
              <w:rPr>
                <w:rFonts w:eastAsia="Times New Roman" w:cstheme="minorHAnsi"/>
                <w:sz w:val="24"/>
                <w:szCs w:val="24"/>
              </w:rPr>
            </w:pPr>
          </w:p>
        </w:tc>
        <w:tc>
          <w:tcPr>
            <w:tcW w:w="3790" w:type="dxa"/>
            <w:vAlign w:val="bottom"/>
          </w:tcPr>
          <w:p w:rsidR="00771246" w:rsidRPr="00E821A8" w:rsidRDefault="00771246" w:rsidP="00227BA2">
            <w:pPr>
              <w:spacing w:line="240" w:lineRule="auto"/>
              <w:rPr>
                <w:rFonts w:eastAsia="Times New Roman" w:cstheme="minorHAnsi"/>
                <w:sz w:val="24"/>
                <w:szCs w:val="24"/>
              </w:rPr>
            </w:pPr>
          </w:p>
        </w:tc>
      </w:tr>
      <w:tr w:rsidR="00771246" w:rsidRPr="00E821A8" w:rsidTr="00227BA2">
        <w:trPr>
          <w:trHeight w:val="255"/>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D07601" w:rsidP="00227BA2">
            <w:pPr>
              <w:shd w:val="clear" w:color="FFFFCC" w:fill="FFFFFF"/>
              <w:spacing w:before="100" w:beforeAutospacing="1" w:after="100" w:afterAutospacing="1" w:line="240" w:lineRule="auto"/>
              <w:jc w:val="right"/>
              <w:rPr>
                <w:rFonts w:eastAsia="Times New Roman" w:cstheme="minorHAnsi"/>
                <w:sz w:val="24"/>
                <w:szCs w:val="24"/>
              </w:rPr>
            </w:pPr>
            <w:r w:rsidRPr="00D07601">
              <w:rPr>
                <w:rFonts w:eastAsia="Times New Roman" w:cstheme="minorHAnsi"/>
                <w:sz w:val="24"/>
                <w:szCs w:val="24"/>
              </w:rPr>
              <w:t>15</w:t>
            </w:r>
          </w:p>
        </w:tc>
        <w:tc>
          <w:tcPr>
            <w:tcW w:w="2062" w:type="dxa"/>
            <w:tcBorders>
              <w:top w:val="nil"/>
              <w:left w:val="nil"/>
              <w:bottom w:val="single" w:sz="4" w:space="0" w:color="auto"/>
              <w:right w:val="single" w:sz="4" w:space="0" w:color="auto"/>
            </w:tcBorders>
            <w:shd w:val="clear" w:color="auto" w:fill="auto"/>
            <w:noWrap/>
            <w:vAlign w:val="bottom"/>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proofErr w:type="spellStart"/>
            <w:r w:rsidRPr="00D07601">
              <w:rPr>
                <w:rFonts w:eastAsia="Times New Roman" w:cstheme="minorHAnsi"/>
                <w:sz w:val="24"/>
                <w:szCs w:val="24"/>
              </w:rPr>
              <w:t>CostID</w:t>
            </w:r>
            <w:proofErr w:type="spellEnd"/>
          </w:p>
        </w:tc>
        <w:tc>
          <w:tcPr>
            <w:tcW w:w="1437" w:type="dxa"/>
            <w:tcBorders>
              <w:top w:val="nil"/>
              <w:left w:val="nil"/>
              <w:bottom w:val="single" w:sz="4" w:space="0" w:color="auto"/>
              <w:right w:val="single" w:sz="4" w:space="0" w:color="auto"/>
            </w:tcBorders>
            <w:shd w:val="clear" w:color="auto" w:fill="auto"/>
            <w:noWrap/>
            <w:vAlign w:val="bottom"/>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r w:rsidRPr="00D07601">
              <w:rPr>
                <w:rFonts w:eastAsia="Times New Roman" w:cstheme="minorHAnsi"/>
                <w:sz w:val="24"/>
                <w:szCs w:val="24"/>
              </w:rPr>
              <w:t>CHAR</w:t>
            </w:r>
          </w:p>
        </w:tc>
        <w:tc>
          <w:tcPr>
            <w:tcW w:w="1121" w:type="dxa"/>
            <w:gridSpan w:val="2"/>
            <w:tcBorders>
              <w:top w:val="nil"/>
              <w:left w:val="nil"/>
              <w:bottom w:val="single" w:sz="4" w:space="0" w:color="auto"/>
              <w:right w:val="single" w:sz="4" w:space="0" w:color="auto"/>
            </w:tcBorders>
            <w:shd w:val="clear" w:color="auto" w:fill="auto"/>
            <w:vAlign w:val="bottom"/>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r w:rsidRPr="00D07601">
              <w:rPr>
                <w:rFonts w:eastAsia="Times New Roman" w:cstheme="minorHAnsi"/>
                <w:sz w:val="24"/>
                <w:szCs w:val="24"/>
              </w:rPr>
              <w:t>10</w:t>
            </w: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771246" w:rsidP="00227BA2">
            <w:pPr>
              <w:spacing w:line="240" w:lineRule="auto"/>
              <w:rPr>
                <w:rFonts w:eastAsia="Times New Roman" w:cstheme="minorHAnsi"/>
                <w:sz w:val="24"/>
                <w:szCs w:val="24"/>
              </w:rPr>
            </w:pPr>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E821A8" w:rsidRDefault="00771246" w:rsidP="00227BA2">
            <w:pPr>
              <w:spacing w:line="240" w:lineRule="auto"/>
              <w:rPr>
                <w:rFonts w:eastAsia="Times New Roman" w:cstheme="minorHAnsi"/>
                <w:sz w:val="24"/>
                <w:szCs w:val="24"/>
              </w:rPr>
            </w:pPr>
          </w:p>
        </w:tc>
        <w:tc>
          <w:tcPr>
            <w:tcW w:w="591" w:type="dxa"/>
            <w:tcBorders>
              <w:top w:val="nil"/>
              <w:left w:val="single" w:sz="4" w:space="0" w:color="auto"/>
              <w:bottom w:val="single" w:sz="4" w:space="0" w:color="auto"/>
              <w:right w:val="single" w:sz="4" w:space="0" w:color="auto"/>
            </w:tcBorders>
            <w:vAlign w:val="bottom"/>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r w:rsidRPr="00D07601">
              <w:rPr>
                <w:rFonts w:eastAsia="Times New Roman" w:cstheme="minorHAnsi"/>
                <w:sz w:val="24"/>
                <w:szCs w:val="24"/>
              </w:rPr>
              <w:t>FK</w:t>
            </w:r>
          </w:p>
        </w:tc>
        <w:tc>
          <w:tcPr>
            <w:tcW w:w="3003" w:type="dxa"/>
            <w:gridSpan w:val="2"/>
            <w:tcBorders>
              <w:top w:val="nil"/>
              <w:left w:val="single" w:sz="4" w:space="0" w:color="auto"/>
              <w:bottom w:val="single" w:sz="4" w:space="0" w:color="auto"/>
              <w:right w:val="single" w:sz="4" w:space="0" w:color="auto"/>
            </w:tcBorders>
            <w:vAlign w:val="bottom"/>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r w:rsidRPr="00D07601">
              <w:rPr>
                <w:rFonts w:eastAsia="Times New Roman" w:cstheme="minorHAnsi"/>
                <w:sz w:val="24"/>
                <w:szCs w:val="24"/>
              </w:rPr>
              <w:t xml:space="preserve">FK </w:t>
            </w:r>
            <w:proofErr w:type="spellStart"/>
            <w:r w:rsidRPr="00D07601">
              <w:rPr>
                <w:rFonts w:eastAsia="Times New Roman" w:cstheme="minorHAnsi"/>
                <w:sz w:val="24"/>
                <w:szCs w:val="24"/>
              </w:rPr>
              <w:t>CostID</w:t>
            </w:r>
            <w:proofErr w:type="spellEnd"/>
            <w:r w:rsidRPr="00D07601">
              <w:rPr>
                <w:rFonts w:eastAsia="Times New Roman" w:cstheme="minorHAnsi"/>
                <w:sz w:val="24"/>
                <w:szCs w:val="24"/>
              </w:rPr>
              <w:t xml:space="preserve"> of project</w:t>
            </w:r>
          </w:p>
        </w:tc>
        <w:tc>
          <w:tcPr>
            <w:tcW w:w="4302" w:type="dxa"/>
            <w:gridSpan w:val="2"/>
            <w:vAlign w:val="bottom"/>
          </w:tcPr>
          <w:p w:rsidR="00771246" w:rsidRPr="00E821A8" w:rsidRDefault="00771246" w:rsidP="00227BA2">
            <w:pPr>
              <w:spacing w:line="240" w:lineRule="auto"/>
              <w:jc w:val="right"/>
              <w:rPr>
                <w:rFonts w:eastAsia="Times New Roman" w:cstheme="minorHAnsi"/>
                <w:sz w:val="24"/>
                <w:szCs w:val="24"/>
              </w:rPr>
            </w:pPr>
          </w:p>
        </w:tc>
        <w:tc>
          <w:tcPr>
            <w:tcW w:w="3813" w:type="dxa"/>
            <w:gridSpan w:val="2"/>
            <w:vAlign w:val="bottom"/>
          </w:tcPr>
          <w:p w:rsidR="00771246" w:rsidRPr="00E821A8" w:rsidRDefault="00771246" w:rsidP="00227BA2">
            <w:pPr>
              <w:spacing w:line="240" w:lineRule="auto"/>
              <w:rPr>
                <w:rFonts w:eastAsia="Times New Roman" w:cstheme="minorHAnsi"/>
                <w:sz w:val="24"/>
                <w:szCs w:val="24"/>
              </w:rPr>
            </w:pPr>
          </w:p>
        </w:tc>
        <w:tc>
          <w:tcPr>
            <w:tcW w:w="3794" w:type="dxa"/>
            <w:gridSpan w:val="2"/>
            <w:vAlign w:val="bottom"/>
          </w:tcPr>
          <w:p w:rsidR="00771246" w:rsidRPr="00E821A8" w:rsidRDefault="00771246" w:rsidP="00227BA2">
            <w:pPr>
              <w:spacing w:line="240" w:lineRule="auto"/>
              <w:rPr>
                <w:rFonts w:eastAsia="Times New Roman" w:cstheme="minorHAnsi"/>
                <w:sz w:val="24"/>
                <w:szCs w:val="24"/>
              </w:rPr>
            </w:pPr>
          </w:p>
        </w:tc>
        <w:tc>
          <w:tcPr>
            <w:tcW w:w="3782" w:type="dxa"/>
            <w:vAlign w:val="bottom"/>
          </w:tcPr>
          <w:p w:rsidR="00771246" w:rsidRPr="00E821A8" w:rsidRDefault="00771246" w:rsidP="00227BA2">
            <w:pPr>
              <w:spacing w:line="240" w:lineRule="auto"/>
              <w:rPr>
                <w:rFonts w:eastAsia="Times New Roman" w:cstheme="minorHAnsi"/>
                <w:sz w:val="24"/>
                <w:szCs w:val="24"/>
              </w:rPr>
            </w:pPr>
          </w:p>
        </w:tc>
        <w:tc>
          <w:tcPr>
            <w:tcW w:w="3790" w:type="dxa"/>
            <w:vAlign w:val="bottom"/>
          </w:tcPr>
          <w:p w:rsidR="00771246" w:rsidRPr="00E821A8" w:rsidRDefault="00771246" w:rsidP="00227BA2">
            <w:pPr>
              <w:spacing w:line="240" w:lineRule="auto"/>
              <w:rPr>
                <w:rFonts w:eastAsia="Times New Roman" w:cstheme="minorHAnsi"/>
                <w:sz w:val="24"/>
                <w:szCs w:val="24"/>
              </w:rPr>
            </w:pPr>
          </w:p>
        </w:tc>
      </w:tr>
      <w:tr w:rsidR="00771246" w:rsidRPr="00E821A8" w:rsidTr="00227BA2">
        <w:trPr>
          <w:gridAfter w:val="3"/>
          <w:wAfter w:w="10424" w:type="dxa"/>
          <w:trHeight w:val="255"/>
        </w:trPr>
        <w:tc>
          <w:tcPr>
            <w:tcW w:w="4163" w:type="dxa"/>
            <w:gridSpan w:val="4"/>
            <w:vAlign w:val="bottom"/>
          </w:tcPr>
          <w:p w:rsidR="00771246" w:rsidRPr="00E821A8" w:rsidRDefault="00771246" w:rsidP="00227BA2">
            <w:pPr>
              <w:spacing w:line="240" w:lineRule="auto"/>
              <w:jc w:val="right"/>
              <w:rPr>
                <w:rFonts w:eastAsia="Times New Roman" w:cstheme="minorHAnsi"/>
                <w:sz w:val="24"/>
                <w:szCs w:val="24"/>
              </w:rPr>
            </w:pPr>
          </w:p>
          <w:p w:rsidR="00771246" w:rsidRPr="00E821A8" w:rsidRDefault="00771246" w:rsidP="00227BA2">
            <w:pPr>
              <w:spacing w:line="240" w:lineRule="auto"/>
              <w:jc w:val="right"/>
              <w:rPr>
                <w:rFonts w:eastAsia="Times New Roman" w:cstheme="minorHAnsi"/>
                <w:sz w:val="24"/>
                <w:szCs w:val="24"/>
              </w:rPr>
            </w:pPr>
          </w:p>
        </w:tc>
        <w:tc>
          <w:tcPr>
            <w:tcW w:w="3054" w:type="dxa"/>
            <w:gridSpan w:val="5"/>
            <w:vAlign w:val="bottom"/>
          </w:tcPr>
          <w:p w:rsidR="00771246" w:rsidRPr="00E821A8" w:rsidRDefault="00771246" w:rsidP="00227BA2">
            <w:pPr>
              <w:spacing w:line="240" w:lineRule="auto"/>
              <w:rPr>
                <w:rFonts w:eastAsia="Times New Roman" w:cstheme="minorHAnsi"/>
                <w:sz w:val="24"/>
                <w:szCs w:val="24"/>
              </w:rPr>
            </w:pPr>
          </w:p>
        </w:tc>
        <w:tc>
          <w:tcPr>
            <w:tcW w:w="4308" w:type="dxa"/>
            <w:gridSpan w:val="2"/>
            <w:vAlign w:val="bottom"/>
          </w:tcPr>
          <w:p w:rsidR="00771246" w:rsidRPr="00E821A8" w:rsidRDefault="00771246" w:rsidP="00227BA2">
            <w:pPr>
              <w:spacing w:line="240" w:lineRule="auto"/>
              <w:rPr>
                <w:rFonts w:eastAsia="Times New Roman" w:cstheme="minorHAnsi"/>
                <w:sz w:val="24"/>
                <w:szCs w:val="24"/>
              </w:rPr>
            </w:pPr>
          </w:p>
        </w:tc>
        <w:tc>
          <w:tcPr>
            <w:tcW w:w="3782" w:type="dxa"/>
            <w:gridSpan w:val="2"/>
            <w:vAlign w:val="bottom"/>
          </w:tcPr>
          <w:p w:rsidR="00771246" w:rsidRPr="00E821A8" w:rsidRDefault="00771246" w:rsidP="00227BA2">
            <w:pPr>
              <w:spacing w:line="240" w:lineRule="auto"/>
              <w:rPr>
                <w:rFonts w:eastAsia="Times New Roman" w:cstheme="minorHAnsi"/>
                <w:sz w:val="24"/>
                <w:szCs w:val="24"/>
              </w:rPr>
            </w:pPr>
          </w:p>
        </w:tc>
        <w:tc>
          <w:tcPr>
            <w:tcW w:w="3790" w:type="dxa"/>
            <w:gridSpan w:val="2"/>
            <w:vAlign w:val="bottom"/>
          </w:tcPr>
          <w:p w:rsidR="00771246" w:rsidRPr="00E821A8" w:rsidRDefault="00771246" w:rsidP="00227BA2">
            <w:pPr>
              <w:spacing w:line="240" w:lineRule="auto"/>
              <w:rPr>
                <w:rFonts w:eastAsia="Times New Roman" w:cstheme="minorHAnsi"/>
                <w:sz w:val="24"/>
                <w:szCs w:val="24"/>
              </w:rPr>
            </w:pPr>
          </w:p>
        </w:tc>
      </w:tr>
      <w:tr w:rsidR="00771246" w:rsidRPr="00E821A8" w:rsidTr="00227BA2">
        <w:trPr>
          <w:gridAfter w:val="8"/>
          <w:wAfter w:w="19481" w:type="dxa"/>
          <w:trHeight w:val="322"/>
        </w:trPr>
        <w:tc>
          <w:tcPr>
            <w:tcW w:w="10040" w:type="dxa"/>
            <w:gridSpan w:val="10"/>
            <w:tcBorders>
              <w:top w:val="single" w:sz="8" w:space="0" w:color="auto"/>
              <w:left w:val="single" w:sz="8" w:space="0" w:color="auto"/>
              <w:bottom w:val="nil"/>
              <w:right w:val="single" w:sz="8" w:space="0" w:color="000000"/>
            </w:tcBorders>
            <w:shd w:val="clear" w:color="000000" w:fill="31849B"/>
            <w:noWrap/>
            <w:vAlign w:val="bottom"/>
            <w:hideMark/>
          </w:tcPr>
          <w:p w:rsidR="00771246" w:rsidRPr="00E821A8" w:rsidRDefault="00D07601" w:rsidP="00227BA2">
            <w:pPr>
              <w:shd w:val="clear" w:color="FFFFCC" w:fill="FFFFFF"/>
              <w:spacing w:before="100" w:beforeAutospacing="1" w:after="100" w:afterAutospacing="1" w:line="240" w:lineRule="auto"/>
              <w:rPr>
                <w:rFonts w:eastAsia="Times New Roman" w:cstheme="minorHAnsi"/>
                <w:b/>
                <w:bCs/>
                <w:color w:val="FFFF00"/>
                <w:sz w:val="24"/>
                <w:szCs w:val="24"/>
              </w:rPr>
            </w:pPr>
            <w:r w:rsidRPr="00D07601">
              <w:rPr>
                <w:rFonts w:eastAsia="Times New Roman" w:cstheme="minorHAnsi"/>
                <w:b/>
                <w:bCs/>
                <w:color w:val="FFFF00"/>
                <w:sz w:val="24"/>
                <w:szCs w:val="24"/>
              </w:rPr>
              <w:t>Stage table</w:t>
            </w:r>
          </w:p>
        </w:tc>
      </w:tr>
      <w:tr w:rsidR="00771246" w:rsidRPr="00E821A8" w:rsidTr="00227BA2">
        <w:trPr>
          <w:gridAfter w:val="8"/>
          <w:wAfter w:w="19481" w:type="dxa"/>
          <w:trHeight w:val="255"/>
        </w:trPr>
        <w:tc>
          <w:tcPr>
            <w:tcW w:w="476" w:type="dxa"/>
            <w:tcBorders>
              <w:top w:val="single" w:sz="4" w:space="0" w:color="auto"/>
              <w:left w:val="single" w:sz="4" w:space="0" w:color="auto"/>
              <w:bottom w:val="single" w:sz="4" w:space="0" w:color="auto"/>
              <w:right w:val="single" w:sz="4" w:space="0" w:color="auto"/>
            </w:tcBorders>
            <w:shd w:val="clear" w:color="000000" w:fill="B6DDE8"/>
            <w:vAlign w:val="bottom"/>
            <w:hideMark/>
          </w:tcPr>
          <w:p w:rsidR="00771246" w:rsidRPr="00E821A8" w:rsidRDefault="00D07601" w:rsidP="00227BA2">
            <w:pPr>
              <w:shd w:val="clear" w:color="FFFFCC" w:fill="FFFFFF"/>
              <w:spacing w:before="100" w:beforeAutospacing="1" w:after="100" w:afterAutospacing="1" w:line="240" w:lineRule="auto"/>
              <w:rPr>
                <w:rFonts w:eastAsia="Times New Roman" w:cstheme="minorHAnsi"/>
                <w:b/>
                <w:sz w:val="24"/>
                <w:szCs w:val="24"/>
              </w:rPr>
            </w:pPr>
            <w:r w:rsidRPr="00D07601">
              <w:rPr>
                <w:rFonts w:eastAsia="Times New Roman" w:cstheme="minorHAnsi"/>
                <w:sz w:val="24"/>
                <w:szCs w:val="24"/>
              </w:rPr>
              <w:t> </w:t>
            </w:r>
            <w:r w:rsidRPr="00D07601">
              <w:rPr>
                <w:rFonts w:eastAsia="Times New Roman" w:cstheme="minorHAnsi"/>
                <w:b/>
                <w:sz w:val="24"/>
                <w:szCs w:val="24"/>
              </w:rPr>
              <w:t>No</w:t>
            </w:r>
          </w:p>
        </w:tc>
        <w:tc>
          <w:tcPr>
            <w:tcW w:w="2062" w:type="dxa"/>
            <w:tcBorders>
              <w:top w:val="single" w:sz="4" w:space="0" w:color="auto"/>
              <w:left w:val="nil"/>
              <w:bottom w:val="single" w:sz="4" w:space="0" w:color="auto"/>
              <w:right w:val="single" w:sz="4" w:space="0" w:color="auto"/>
            </w:tcBorders>
            <w:shd w:val="clear" w:color="000000" w:fill="B6DDE8"/>
            <w:vAlign w:val="bottom"/>
            <w:hideMark/>
          </w:tcPr>
          <w:p w:rsidR="00771246" w:rsidRPr="00E821A8" w:rsidRDefault="00D07601" w:rsidP="00227BA2">
            <w:pPr>
              <w:shd w:val="clear" w:color="FFFFCC" w:fill="FFFFFF"/>
              <w:spacing w:before="100" w:beforeAutospacing="1" w:after="100" w:afterAutospacing="1" w:line="240" w:lineRule="auto"/>
              <w:jc w:val="center"/>
              <w:rPr>
                <w:rFonts w:eastAsia="Times New Roman" w:cstheme="minorHAnsi"/>
                <w:b/>
                <w:bCs/>
                <w:sz w:val="24"/>
                <w:szCs w:val="24"/>
              </w:rPr>
            </w:pPr>
            <w:r w:rsidRPr="00D07601">
              <w:rPr>
                <w:rFonts w:eastAsia="Times New Roman" w:cstheme="minorHAnsi"/>
                <w:b/>
                <w:bCs/>
                <w:sz w:val="24"/>
                <w:szCs w:val="24"/>
              </w:rPr>
              <w:t>Field name</w:t>
            </w:r>
          </w:p>
        </w:tc>
        <w:tc>
          <w:tcPr>
            <w:tcW w:w="1437" w:type="dxa"/>
            <w:tcBorders>
              <w:top w:val="single" w:sz="4" w:space="0" w:color="auto"/>
              <w:left w:val="nil"/>
              <w:bottom w:val="single" w:sz="4" w:space="0" w:color="auto"/>
              <w:right w:val="single" w:sz="4" w:space="0" w:color="auto"/>
            </w:tcBorders>
            <w:shd w:val="clear" w:color="000000" w:fill="B6DDE8"/>
            <w:noWrap/>
            <w:vAlign w:val="bottom"/>
            <w:hideMark/>
          </w:tcPr>
          <w:p w:rsidR="00771246" w:rsidRPr="00E821A8" w:rsidRDefault="00D07601" w:rsidP="00227BA2">
            <w:pPr>
              <w:shd w:val="clear" w:color="FFFFCC" w:fill="FFFFFF"/>
              <w:spacing w:before="100" w:beforeAutospacing="1" w:after="100" w:afterAutospacing="1" w:line="240" w:lineRule="auto"/>
              <w:jc w:val="center"/>
              <w:rPr>
                <w:rFonts w:eastAsia="Times New Roman" w:cstheme="minorHAnsi"/>
                <w:b/>
                <w:bCs/>
                <w:sz w:val="24"/>
                <w:szCs w:val="24"/>
              </w:rPr>
            </w:pPr>
            <w:r w:rsidRPr="00D07601">
              <w:rPr>
                <w:rFonts w:eastAsia="Times New Roman" w:cstheme="minorHAnsi"/>
                <w:b/>
                <w:bCs/>
                <w:sz w:val="24"/>
                <w:szCs w:val="24"/>
              </w:rPr>
              <w:t>Type</w:t>
            </w:r>
          </w:p>
        </w:tc>
        <w:tc>
          <w:tcPr>
            <w:tcW w:w="1121" w:type="dxa"/>
            <w:gridSpan w:val="2"/>
            <w:tcBorders>
              <w:top w:val="single" w:sz="4" w:space="0" w:color="auto"/>
              <w:left w:val="nil"/>
              <w:bottom w:val="single" w:sz="4" w:space="0" w:color="auto"/>
              <w:right w:val="single" w:sz="4" w:space="0" w:color="auto"/>
            </w:tcBorders>
            <w:shd w:val="clear" w:color="000000" w:fill="B6DDE8"/>
            <w:vAlign w:val="bottom"/>
          </w:tcPr>
          <w:p w:rsidR="00771246" w:rsidRPr="00E821A8" w:rsidRDefault="00D07601" w:rsidP="00227BA2">
            <w:pPr>
              <w:shd w:val="clear" w:color="FFFFCC" w:fill="FFFFFF"/>
              <w:spacing w:before="100" w:beforeAutospacing="1" w:after="100" w:afterAutospacing="1" w:line="240" w:lineRule="auto"/>
              <w:jc w:val="center"/>
              <w:rPr>
                <w:rFonts w:eastAsia="Times New Roman" w:cstheme="minorHAnsi"/>
                <w:b/>
                <w:bCs/>
                <w:sz w:val="24"/>
                <w:szCs w:val="24"/>
              </w:rPr>
            </w:pPr>
            <w:r w:rsidRPr="00D07601">
              <w:rPr>
                <w:rFonts w:eastAsia="Times New Roman" w:cstheme="minorHAnsi"/>
                <w:b/>
                <w:bCs/>
                <w:sz w:val="24"/>
                <w:szCs w:val="24"/>
              </w:rPr>
              <w:t>Max Length</w:t>
            </w:r>
          </w:p>
        </w:tc>
        <w:tc>
          <w:tcPr>
            <w:tcW w:w="540" w:type="dxa"/>
            <w:tcBorders>
              <w:top w:val="single" w:sz="4" w:space="0" w:color="auto"/>
              <w:left w:val="nil"/>
              <w:bottom w:val="single" w:sz="4" w:space="0" w:color="auto"/>
              <w:right w:val="single" w:sz="4" w:space="0" w:color="auto"/>
            </w:tcBorders>
            <w:shd w:val="clear" w:color="000000" w:fill="B6DDE8"/>
            <w:vAlign w:val="bottom"/>
            <w:hideMark/>
          </w:tcPr>
          <w:p w:rsidR="00771246" w:rsidRPr="00E821A8" w:rsidRDefault="00D07601" w:rsidP="00227BA2">
            <w:pPr>
              <w:shd w:val="clear" w:color="FFFFCC" w:fill="FFFFFF"/>
              <w:spacing w:before="100" w:beforeAutospacing="1" w:after="100" w:afterAutospacing="1" w:line="240" w:lineRule="auto"/>
              <w:jc w:val="center"/>
              <w:rPr>
                <w:rFonts w:eastAsia="Times New Roman" w:cstheme="minorHAnsi"/>
                <w:b/>
                <w:bCs/>
                <w:sz w:val="24"/>
                <w:szCs w:val="24"/>
              </w:rPr>
            </w:pPr>
            <w:r w:rsidRPr="00D07601">
              <w:rPr>
                <w:rFonts w:eastAsia="Times New Roman" w:cstheme="minorHAnsi"/>
                <w:b/>
                <w:bCs/>
                <w:sz w:val="24"/>
                <w:szCs w:val="24"/>
              </w:rPr>
              <w:t>Null</w:t>
            </w:r>
          </w:p>
        </w:tc>
        <w:tc>
          <w:tcPr>
            <w:tcW w:w="810" w:type="dxa"/>
            <w:tcBorders>
              <w:top w:val="single" w:sz="4" w:space="0" w:color="auto"/>
              <w:left w:val="nil"/>
              <w:bottom w:val="single" w:sz="4" w:space="0" w:color="auto"/>
              <w:right w:val="single" w:sz="4" w:space="0" w:color="auto"/>
            </w:tcBorders>
            <w:shd w:val="clear" w:color="000000" w:fill="B6DDE8"/>
            <w:vAlign w:val="bottom"/>
          </w:tcPr>
          <w:p w:rsidR="00771246" w:rsidRPr="00E821A8" w:rsidRDefault="00D07601" w:rsidP="00227BA2">
            <w:pPr>
              <w:shd w:val="clear" w:color="FFFFCC" w:fill="FFFFFF"/>
              <w:spacing w:before="100" w:beforeAutospacing="1" w:after="100" w:afterAutospacing="1" w:line="240" w:lineRule="auto"/>
              <w:jc w:val="center"/>
              <w:rPr>
                <w:rFonts w:eastAsia="Times New Roman" w:cstheme="minorHAnsi"/>
                <w:b/>
                <w:bCs/>
                <w:sz w:val="24"/>
                <w:szCs w:val="24"/>
              </w:rPr>
            </w:pPr>
            <w:r w:rsidRPr="00D07601">
              <w:rPr>
                <w:rFonts w:eastAsia="Times New Roman" w:cstheme="minorHAnsi"/>
                <w:b/>
                <w:bCs/>
                <w:sz w:val="24"/>
                <w:szCs w:val="24"/>
              </w:rPr>
              <w:t>Unique</w:t>
            </w:r>
          </w:p>
        </w:tc>
        <w:tc>
          <w:tcPr>
            <w:tcW w:w="591" w:type="dxa"/>
            <w:tcBorders>
              <w:top w:val="single" w:sz="4" w:space="0" w:color="auto"/>
              <w:left w:val="nil"/>
              <w:bottom w:val="single" w:sz="4" w:space="0" w:color="auto"/>
              <w:right w:val="single" w:sz="4" w:space="0" w:color="auto"/>
            </w:tcBorders>
            <w:shd w:val="clear" w:color="000000" w:fill="B6DDE8"/>
            <w:vAlign w:val="bottom"/>
          </w:tcPr>
          <w:p w:rsidR="00771246" w:rsidRPr="00E821A8" w:rsidRDefault="00D07601" w:rsidP="00227BA2">
            <w:pPr>
              <w:shd w:val="clear" w:color="FFFFCC" w:fill="FFFFFF"/>
              <w:spacing w:before="100" w:beforeAutospacing="1" w:after="100" w:afterAutospacing="1" w:line="240" w:lineRule="auto"/>
              <w:jc w:val="center"/>
              <w:rPr>
                <w:rFonts w:eastAsia="Times New Roman" w:cstheme="minorHAnsi"/>
                <w:b/>
                <w:bCs/>
                <w:sz w:val="24"/>
                <w:szCs w:val="24"/>
              </w:rPr>
            </w:pPr>
            <w:r w:rsidRPr="00D07601">
              <w:rPr>
                <w:rFonts w:eastAsia="Times New Roman" w:cstheme="minorHAnsi"/>
                <w:b/>
                <w:bCs/>
                <w:sz w:val="24"/>
                <w:szCs w:val="24"/>
              </w:rPr>
              <w:t>P/F Key</w:t>
            </w:r>
          </w:p>
        </w:tc>
        <w:tc>
          <w:tcPr>
            <w:tcW w:w="3003" w:type="dxa"/>
            <w:gridSpan w:val="2"/>
            <w:tcBorders>
              <w:top w:val="single" w:sz="4" w:space="0" w:color="auto"/>
              <w:left w:val="nil"/>
              <w:bottom w:val="single" w:sz="4" w:space="0" w:color="auto"/>
              <w:right w:val="single" w:sz="4" w:space="0" w:color="auto"/>
            </w:tcBorders>
            <w:shd w:val="clear" w:color="000000" w:fill="B6DDE8"/>
          </w:tcPr>
          <w:p w:rsidR="00771246" w:rsidRPr="00E821A8" w:rsidRDefault="00771246" w:rsidP="00227BA2">
            <w:pPr>
              <w:spacing w:line="240" w:lineRule="auto"/>
              <w:jc w:val="center"/>
              <w:rPr>
                <w:rFonts w:eastAsia="Times New Roman" w:cstheme="minorHAnsi"/>
                <w:b/>
                <w:bCs/>
                <w:sz w:val="24"/>
                <w:szCs w:val="24"/>
              </w:rPr>
            </w:pPr>
          </w:p>
          <w:p w:rsidR="00771246" w:rsidRPr="00E821A8" w:rsidRDefault="00D07601" w:rsidP="00227BA2">
            <w:pPr>
              <w:spacing w:line="240" w:lineRule="auto"/>
              <w:jc w:val="center"/>
              <w:rPr>
                <w:rFonts w:eastAsia="Times New Roman" w:cstheme="minorHAnsi"/>
                <w:b/>
                <w:bCs/>
                <w:sz w:val="24"/>
                <w:szCs w:val="24"/>
              </w:rPr>
            </w:pPr>
            <w:r w:rsidRPr="00D07601">
              <w:rPr>
                <w:rFonts w:eastAsia="Times New Roman" w:cstheme="minorHAnsi"/>
                <w:b/>
                <w:bCs/>
                <w:sz w:val="24"/>
                <w:szCs w:val="24"/>
              </w:rPr>
              <w:t>Description</w:t>
            </w:r>
          </w:p>
        </w:tc>
      </w:tr>
      <w:tr w:rsidR="00771246" w:rsidRPr="00E821A8" w:rsidTr="00227BA2">
        <w:trPr>
          <w:gridAfter w:val="8"/>
          <w:wAfter w:w="19481" w:type="dxa"/>
          <w:trHeight w:val="255"/>
        </w:trPr>
        <w:tc>
          <w:tcPr>
            <w:tcW w:w="476" w:type="dxa"/>
            <w:tcBorders>
              <w:top w:val="nil"/>
              <w:left w:val="single" w:sz="4" w:space="0" w:color="auto"/>
              <w:bottom w:val="single" w:sz="4" w:space="0" w:color="auto"/>
              <w:right w:val="single" w:sz="4" w:space="0" w:color="auto"/>
            </w:tcBorders>
            <w:shd w:val="clear" w:color="auto" w:fill="auto"/>
            <w:noWrap/>
            <w:vAlign w:val="bottom"/>
            <w:hideMark/>
          </w:tcPr>
          <w:p w:rsidR="00771246" w:rsidRPr="00E821A8" w:rsidRDefault="00D07601" w:rsidP="00227BA2">
            <w:pPr>
              <w:shd w:val="clear" w:color="FFFFCC" w:fill="FFFFFF"/>
              <w:spacing w:before="100" w:beforeAutospacing="1" w:after="100" w:afterAutospacing="1" w:line="240" w:lineRule="auto"/>
              <w:jc w:val="right"/>
              <w:rPr>
                <w:rFonts w:eastAsia="Times New Roman" w:cstheme="minorHAnsi"/>
                <w:sz w:val="24"/>
                <w:szCs w:val="24"/>
              </w:rPr>
            </w:pPr>
            <w:r w:rsidRPr="00D07601">
              <w:rPr>
                <w:rFonts w:eastAsia="Times New Roman" w:cstheme="minorHAnsi"/>
                <w:sz w:val="24"/>
                <w:szCs w:val="24"/>
              </w:rPr>
              <w:t>1</w:t>
            </w:r>
          </w:p>
        </w:tc>
        <w:tc>
          <w:tcPr>
            <w:tcW w:w="2062" w:type="dxa"/>
            <w:tcBorders>
              <w:top w:val="nil"/>
              <w:left w:val="nil"/>
              <w:bottom w:val="single" w:sz="4" w:space="0" w:color="auto"/>
              <w:right w:val="single" w:sz="4" w:space="0" w:color="auto"/>
            </w:tcBorders>
            <w:shd w:val="clear" w:color="auto" w:fill="auto"/>
            <w:noWrap/>
            <w:vAlign w:val="bottom"/>
            <w:hideMark/>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proofErr w:type="spellStart"/>
            <w:r w:rsidRPr="00D07601">
              <w:rPr>
                <w:rFonts w:eastAsia="Times New Roman" w:cstheme="minorHAnsi"/>
                <w:sz w:val="24"/>
                <w:szCs w:val="24"/>
              </w:rPr>
              <w:t>StageID</w:t>
            </w:r>
            <w:proofErr w:type="spellEnd"/>
          </w:p>
        </w:tc>
        <w:tc>
          <w:tcPr>
            <w:tcW w:w="1437" w:type="dxa"/>
            <w:tcBorders>
              <w:top w:val="nil"/>
              <w:left w:val="nil"/>
              <w:bottom w:val="single" w:sz="4" w:space="0" w:color="auto"/>
              <w:right w:val="single" w:sz="4" w:space="0" w:color="auto"/>
            </w:tcBorders>
            <w:shd w:val="clear" w:color="auto" w:fill="auto"/>
            <w:noWrap/>
            <w:vAlign w:val="bottom"/>
            <w:hideMark/>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r w:rsidRPr="00D07601">
              <w:rPr>
                <w:rFonts w:eastAsia="Times New Roman" w:cstheme="minorHAnsi"/>
                <w:sz w:val="24"/>
                <w:szCs w:val="24"/>
              </w:rPr>
              <w:t>CHAR</w:t>
            </w:r>
          </w:p>
        </w:tc>
        <w:tc>
          <w:tcPr>
            <w:tcW w:w="1121" w:type="dxa"/>
            <w:gridSpan w:val="2"/>
            <w:tcBorders>
              <w:top w:val="nil"/>
              <w:left w:val="nil"/>
              <w:bottom w:val="single" w:sz="4" w:space="0" w:color="auto"/>
              <w:right w:val="single" w:sz="4" w:space="0" w:color="auto"/>
            </w:tcBorders>
            <w:shd w:val="clear" w:color="auto" w:fill="auto"/>
            <w:vAlign w:val="bottom"/>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r w:rsidRPr="00D07601">
              <w:rPr>
                <w:rFonts w:eastAsia="Times New Roman" w:cstheme="minorHAnsi"/>
                <w:sz w:val="24"/>
                <w:szCs w:val="24"/>
              </w:rPr>
              <w:t>10</w:t>
            </w:r>
          </w:p>
        </w:tc>
        <w:tc>
          <w:tcPr>
            <w:tcW w:w="540" w:type="dxa"/>
            <w:tcBorders>
              <w:top w:val="nil"/>
              <w:left w:val="nil"/>
              <w:bottom w:val="single" w:sz="4" w:space="0" w:color="auto"/>
              <w:right w:val="single" w:sz="4" w:space="0" w:color="auto"/>
            </w:tcBorders>
            <w:shd w:val="clear" w:color="auto" w:fill="auto"/>
            <w:noWrap/>
            <w:vAlign w:val="bottom"/>
            <w:hideMark/>
          </w:tcPr>
          <w:p w:rsidR="00771246" w:rsidRPr="00E821A8" w:rsidRDefault="00771246" w:rsidP="00227BA2">
            <w:pPr>
              <w:spacing w:line="240" w:lineRule="auto"/>
              <w:rPr>
                <w:rFonts w:eastAsia="Times New Roman" w:cstheme="minorHAnsi"/>
                <w:sz w:val="24"/>
                <w:szCs w:val="24"/>
              </w:rPr>
            </w:pPr>
          </w:p>
        </w:tc>
        <w:tc>
          <w:tcPr>
            <w:tcW w:w="810" w:type="dxa"/>
            <w:tcBorders>
              <w:top w:val="nil"/>
              <w:left w:val="nil"/>
              <w:bottom w:val="single" w:sz="4" w:space="0" w:color="auto"/>
              <w:right w:val="single" w:sz="4" w:space="0" w:color="auto"/>
            </w:tcBorders>
            <w:shd w:val="clear" w:color="auto" w:fill="auto"/>
            <w:vAlign w:val="bottom"/>
          </w:tcPr>
          <w:p w:rsidR="00771246" w:rsidRPr="00E821A8" w:rsidRDefault="00771246" w:rsidP="00227BA2">
            <w:pPr>
              <w:spacing w:line="240" w:lineRule="auto"/>
              <w:rPr>
                <w:rFonts w:eastAsia="Times New Roman" w:cstheme="minorHAnsi"/>
                <w:sz w:val="24"/>
                <w:szCs w:val="24"/>
              </w:rPr>
            </w:pPr>
          </w:p>
        </w:tc>
        <w:tc>
          <w:tcPr>
            <w:tcW w:w="591" w:type="dxa"/>
            <w:tcBorders>
              <w:top w:val="nil"/>
              <w:left w:val="nil"/>
              <w:bottom w:val="single" w:sz="4" w:space="0" w:color="auto"/>
              <w:right w:val="single" w:sz="4" w:space="0" w:color="auto"/>
            </w:tcBorders>
            <w:vAlign w:val="bottom"/>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r w:rsidRPr="00D07601">
              <w:rPr>
                <w:rFonts w:eastAsia="Times New Roman" w:cstheme="minorHAnsi"/>
                <w:sz w:val="24"/>
                <w:szCs w:val="24"/>
              </w:rPr>
              <w:t>PK</w:t>
            </w:r>
          </w:p>
        </w:tc>
        <w:tc>
          <w:tcPr>
            <w:tcW w:w="3003" w:type="dxa"/>
            <w:gridSpan w:val="2"/>
            <w:tcBorders>
              <w:top w:val="nil"/>
              <w:left w:val="nil"/>
              <w:bottom w:val="single" w:sz="4" w:space="0" w:color="auto"/>
              <w:right w:val="single" w:sz="4" w:space="0" w:color="auto"/>
            </w:tcBorders>
            <w:vAlign w:val="bottom"/>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r w:rsidRPr="00D07601">
              <w:rPr>
                <w:rFonts w:eastAsia="Times New Roman" w:cstheme="minorHAnsi"/>
                <w:sz w:val="24"/>
                <w:szCs w:val="24"/>
              </w:rPr>
              <w:t>PK – ID of stage</w:t>
            </w:r>
          </w:p>
        </w:tc>
      </w:tr>
      <w:tr w:rsidR="00771246" w:rsidRPr="00E821A8" w:rsidTr="00227BA2">
        <w:trPr>
          <w:gridAfter w:val="8"/>
          <w:wAfter w:w="19481" w:type="dxa"/>
          <w:trHeight w:val="255"/>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D07601" w:rsidP="00227BA2">
            <w:pPr>
              <w:shd w:val="clear" w:color="FFFFCC" w:fill="FFFFFF"/>
              <w:spacing w:before="100" w:beforeAutospacing="1" w:after="100" w:afterAutospacing="1" w:line="240" w:lineRule="auto"/>
              <w:jc w:val="right"/>
              <w:rPr>
                <w:rFonts w:eastAsia="Times New Roman" w:cstheme="minorHAnsi"/>
                <w:sz w:val="24"/>
                <w:szCs w:val="24"/>
              </w:rPr>
            </w:pPr>
            <w:r w:rsidRPr="00D07601">
              <w:rPr>
                <w:rFonts w:eastAsia="Times New Roman" w:cstheme="minorHAnsi"/>
                <w:sz w:val="24"/>
                <w:szCs w:val="24"/>
              </w:rPr>
              <w:t>2</w:t>
            </w:r>
          </w:p>
        </w:tc>
        <w:tc>
          <w:tcPr>
            <w:tcW w:w="2062" w:type="dxa"/>
            <w:tcBorders>
              <w:top w:val="nil"/>
              <w:left w:val="nil"/>
              <w:bottom w:val="single" w:sz="4" w:space="0" w:color="auto"/>
              <w:right w:val="single" w:sz="4" w:space="0" w:color="auto"/>
            </w:tcBorders>
            <w:shd w:val="clear" w:color="auto" w:fill="auto"/>
            <w:noWrap/>
            <w:vAlign w:val="bottom"/>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proofErr w:type="spellStart"/>
            <w:r w:rsidRPr="00D07601">
              <w:rPr>
                <w:rFonts w:eastAsia="Times New Roman" w:cstheme="minorHAnsi"/>
                <w:sz w:val="24"/>
                <w:szCs w:val="24"/>
              </w:rPr>
              <w:t>StageName</w:t>
            </w:r>
            <w:proofErr w:type="spellEnd"/>
          </w:p>
        </w:tc>
        <w:tc>
          <w:tcPr>
            <w:tcW w:w="1437" w:type="dxa"/>
            <w:tcBorders>
              <w:top w:val="nil"/>
              <w:left w:val="nil"/>
              <w:bottom w:val="single" w:sz="4" w:space="0" w:color="auto"/>
              <w:right w:val="single" w:sz="4" w:space="0" w:color="auto"/>
            </w:tcBorders>
            <w:shd w:val="clear" w:color="auto" w:fill="auto"/>
            <w:noWrap/>
            <w:vAlign w:val="bottom"/>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r w:rsidRPr="00D07601">
              <w:rPr>
                <w:rFonts w:eastAsia="Times New Roman" w:cstheme="minorHAnsi"/>
                <w:sz w:val="24"/>
                <w:szCs w:val="24"/>
              </w:rPr>
              <w:t>NVARCHAR</w:t>
            </w:r>
          </w:p>
        </w:tc>
        <w:tc>
          <w:tcPr>
            <w:tcW w:w="1121" w:type="dxa"/>
            <w:gridSpan w:val="2"/>
            <w:tcBorders>
              <w:top w:val="nil"/>
              <w:left w:val="nil"/>
              <w:bottom w:val="single" w:sz="4" w:space="0" w:color="auto"/>
              <w:right w:val="single" w:sz="4" w:space="0" w:color="auto"/>
            </w:tcBorders>
            <w:shd w:val="clear" w:color="auto" w:fill="auto"/>
            <w:vAlign w:val="bottom"/>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r w:rsidRPr="00D07601">
              <w:rPr>
                <w:rStyle w:val="postbody"/>
                <w:rFonts w:cstheme="minorHAnsi"/>
                <w:sz w:val="24"/>
                <w:szCs w:val="24"/>
              </w:rPr>
              <w:t>20</w:t>
            </w:r>
          </w:p>
        </w:tc>
        <w:tc>
          <w:tcPr>
            <w:tcW w:w="540"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pacing w:line="240" w:lineRule="auto"/>
              <w:rPr>
                <w:rFonts w:eastAsia="Times New Roman" w:cstheme="minorHAnsi"/>
                <w:sz w:val="24"/>
                <w:szCs w:val="24"/>
              </w:rPr>
            </w:pPr>
          </w:p>
        </w:tc>
        <w:tc>
          <w:tcPr>
            <w:tcW w:w="810" w:type="dxa"/>
            <w:tcBorders>
              <w:top w:val="nil"/>
              <w:left w:val="nil"/>
              <w:bottom w:val="single" w:sz="4" w:space="0" w:color="auto"/>
              <w:right w:val="single" w:sz="4" w:space="0" w:color="auto"/>
            </w:tcBorders>
            <w:shd w:val="clear" w:color="auto" w:fill="auto"/>
            <w:vAlign w:val="bottom"/>
          </w:tcPr>
          <w:p w:rsidR="00771246" w:rsidRPr="00E821A8" w:rsidRDefault="00771246" w:rsidP="00227BA2">
            <w:pPr>
              <w:spacing w:line="240" w:lineRule="auto"/>
              <w:rPr>
                <w:rFonts w:eastAsia="Times New Roman" w:cstheme="minorHAnsi"/>
                <w:sz w:val="24"/>
                <w:szCs w:val="24"/>
              </w:rPr>
            </w:pPr>
          </w:p>
        </w:tc>
        <w:tc>
          <w:tcPr>
            <w:tcW w:w="591" w:type="dxa"/>
            <w:tcBorders>
              <w:top w:val="nil"/>
              <w:left w:val="nil"/>
              <w:bottom w:val="single" w:sz="4" w:space="0" w:color="auto"/>
              <w:right w:val="single" w:sz="4" w:space="0" w:color="auto"/>
            </w:tcBorders>
            <w:vAlign w:val="bottom"/>
          </w:tcPr>
          <w:p w:rsidR="00771246" w:rsidRPr="00E821A8" w:rsidRDefault="00771246" w:rsidP="00227BA2">
            <w:pPr>
              <w:spacing w:line="240" w:lineRule="auto"/>
              <w:rPr>
                <w:rFonts w:eastAsia="Times New Roman" w:cstheme="minorHAnsi"/>
                <w:sz w:val="24"/>
                <w:szCs w:val="24"/>
              </w:rPr>
            </w:pPr>
          </w:p>
        </w:tc>
        <w:tc>
          <w:tcPr>
            <w:tcW w:w="3003" w:type="dxa"/>
            <w:gridSpan w:val="2"/>
            <w:tcBorders>
              <w:top w:val="nil"/>
              <w:left w:val="nil"/>
              <w:bottom w:val="single" w:sz="4" w:space="0" w:color="auto"/>
              <w:right w:val="single" w:sz="4" w:space="0" w:color="auto"/>
            </w:tcBorders>
            <w:vAlign w:val="bottom"/>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r w:rsidRPr="00D07601">
              <w:rPr>
                <w:rFonts w:eastAsia="Times New Roman" w:cstheme="minorHAnsi"/>
                <w:sz w:val="24"/>
                <w:szCs w:val="24"/>
              </w:rPr>
              <w:t>Name of stage</w:t>
            </w:r>
          </w:p>
        </w:tc>
      </w:tr>
      <w:tr w:rsidR="00771246" w:rsidRPr="00E821A8" w:rsidTr="00227BA2">
        <w:trPr>
          <w:gridAfter w:val="8"/>
          <w:wAfter w:w="19481" w:type="dxa"/>
          <w:trHeight w:val="255"/>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D07601" w:rsidP="00227BA2">
            <w:pPr>
              <w:shd w:val="clear" w:color="FFFFCC" w:fill="FFFFFF"/>
              <w:spacing w:before="100" w:beforeAutospacing="1" w:after="100" w:afterAutospacing="1" w:line="240" w:lineRule="auto"/>
              <w:jc w:val="right"/>
              <w:rPr>
                <w:rFonts w:eastAsia="Times New Roman" w:cstheme="minorHAnsi"/>
                <w:sz w:val="24"/>
                <w:szCs w:val="24"/>
              </w:rPr>
            </w:pPr>
            <w:r w:rsidRPr="00D07601">
              <w:rPr>
                <w:rFonts w:eastAsia="Times New Roman" w:cstheme="minorHAnsi"/>
                <w:sz w:val="24"/>
                <w:szCs w:val="24"/>
              </w:rPr>
              <w:t>3</w:t>
            </w:r>
          </w:p>
        </w:tc>
        <w:tc>
          <w:tcPr>
            <w:tcW w:w="2062" w:type="dxa"/>
            <w:tcBorders>
              <w:top w:val="nil"/>
              <w:left w:val="nil"/>
              <w:bottom w:val="single" w:sz="4" w:space="0" w:color="auto"/>
              <w:right w:val="single" w:sz="4" w:space="0" w:color="auto"/>
            </w:tcBorders>
            <w:shd w:val="clear" w:color="auto" w:fill="auto"/>
            <w:noWrap/>
            <w:vAlign w:val="bottom"/>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proofErr w:type="spellStart"/>
            <w:r w:rsidRPr="00D07601">
              <w:rPr>
                <w:rFonts w:eastAsia="Times New Roman" w:cstheme="minorHAnsi"/>
                <w:sz w:val="24"/>
                <w:szCs w:val="24"/>
              </w:rPr>
              <w:t>StandardStage</w:t>
            </w:r>
            <w:proofErr w:type="spellEnd"/>
          </w:p>
        </w:tc>
        <w:tc>
          <w:tcPr>
            <w:tcW w:w="1437" w:type="dxa"/>
            <w:tcBorders>
              <w:top w:val="nil"/>
              <w:left w:val="nil"/>
              <w:bottom w:val="single" w:sz="4" w:space="0" w:color="auto"/>
              <w:right w:val="single" w:sz="4" w:space="0" w:color="auto"/>
            </w:tcBorders>
            <w:shd w:val="clear" w:color="auto" w:fill="auto"/>
            <w:noWrap/>
            <w:vAlign w:val="bottom"/>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r w:rsidRPr="00D07601">
              <w:rPr>
                <w:rFonts w:eastAsia="Times New Roman" w:cstheme="minorHAnsi"/>
                <w:sz w:val="24"/>
                <w:szCs w:val="24"/>
              </w:rPr>
              <w:t>NVARCHAR</w:t>
            </w:r>
          </w:p>
        </w:tc>
        <w:tc>
          <w:tcPr>
            <w:tcW w:w="1121" w:type="dxa"/>
            <w:gridSpan w:val="2"/>
            <w:tcBorders>
              <w:top w:val="nil"/>
              <w:left w:val="nil"/>
              <w:bottom w:val="single" w:sz="4" w:space="0" w:color="auto"/>
              <w:right w:val="single" w:sz="4" w:space="0" w:color="auto"/>
            </w:tcBorders>
            <w:shd w:val="clear" w:color="auto" w:fill="auto"/>
            <w:vAlign w:val="bottom"/>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r w:rsidRPr="00D07601">
              <w:rPr>
                <w:rFonts w:eastAsia="Times New Roman" w:cstheme="minorHAnsi"/>
                <w:sz w:val="24"/>
                <w:szCs w:val="24"/>
              </w:rPr>
              <w:t>20</w:t>
            </w:r>
          </w:p>
        </w:tc>
        <w:tc>
          <w:tcPr>
            <w:tcW w:w="540"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pacing w:line="240" w:lineRule="auto"/>
              <w:rPr>
                <w:rFonts w:eastAsia="Times New Roman" w:cstheme="minorHAnsi"/>
                <w:sz w:val="24"/>
                <w:szCs w:val="24"/>
              </w:rPr>
            </w:pPr>
          </w:p>
        </w:tc>
        <w:tc>
          <w:tcPr>
            <w:tcW w:w="810" w:type="dxa"/>
            <w:tcBorders>
              <w:top w:val="nil"/>
              <w:left w:val="nil"/>
              <w:bottom w:val="single" w:sz="4" w:space="0" w:color="auto"/>
              <w:right w:val="single" w:sz="4" w:space="0" w:color="auto"/>
            </w:tcBorders>
            <w:shd w:val="clear" w:color="auto" w:fill="auto"/>
            <w:vAlign w:val="bottom"/>
          </w:tcPr>
          <w:p w:rsidR="00771246" w:rsidRPr="00E821A8" w:rsidRDefault="00771246" w:rsidP="00227BA2">
            <w:pPr>
              <w:spacing w:line="240" w:lineRule="auto"/>
              <w:rPr>
                <w:rFonts w:eastAsia="Times New Roman" w:cstheme="minorHAnsi"/>
                <w:sz w:val="24"/>
                <w:szCs w:val="24"/>
              </w:rPr>
            </w:pPr>
          </w:p>
        </w:tc>
        <w:tc>
          <w:tcPr>
            <w:tcW w:w="591" w:type="dxa"/>
            <w:tcBorders>
              <w:top w:val="nil"/>
              <w:left w:val="nil"/>
              <w:bottom w:val="single" w:sz="4" w:space="0" w:color="auto"/>
              <w:right w:val="single" w:sz="4" w:space="0" w:color="auto"/>
            </w:tcBorders>
            <w:vAlign w:val="bottom"/>
          </w:tcPr>
          <w:p w:rsidR="00771246" w:rsidRPr="00E821A8" w:rsidRDefault="00771246" w:rsidP="00227BA2">
            <w:pPr>
              <w:spacing w:line="240" w:lineRule="auto"/>
              <w:rPr>
                <w:rFonts w:eastAsia="Times New Roman" w:cstheme="minorHAnsi"/>
                <w:sz w:val="24"/>
                <w:szCs w:val="24"/>
              </w:rPr>
            </w:pPr>
          </w:p>
        </w:tc>
        <w:tc>
          <w:tcPr>
            <w:tcW w:w="3003" w:type="dxa"/>
            <w:gridSpan w:val="2"/>
            <w:tcBorders>
              <w:top w:val="nil"/>
              <w:left w:val="nil"/>
              <w:bottom w:val="single" w:sz="4" w:space="0" w:color="auto"/>
              <w:right w:val="single" w:sz="4" w:space="0" w:color="auto"/>
            </w:tcBorders>
            <w:vAlign w:val="bottom"/>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r w:rsidRPr="00D07601">
              <w:rPr>
                <w:rFonts w:eastAsia="Times New Roman" w:cstheme="minorHAnsi"/>
                <w:sz w:val="24"/>
                <w:szCs w:val="24"/>
              </w:rPr>
              <w:t>Standard Stage</w:t>
            </w:r>
          </w:p>
        </w:tc>
      </w:tr>
      <w:tr w:rsidR="00771246" w:rsidRPr="00E821A8" w:rsidTr="00227BA2">
        <w:trPr>
          <w:gridAfter w:val="8"/>
          <w:wAfter w:w="19481" w:type="dxa"/>
          <w:trHeight w:val="255"/>
        </w:trPr>
        <w:tc>
          <w:tcPr>
            <w:tcW w:w="476" w:type="dxa"/>
            <w:tcBorders>
              <w:top w:val="nil"/>
              <w:left w:val="single" w:sz="4" w:space="0" w:color="auto"/>
              <w:bottom w:val="single" w:sz="4" w:space="0" w:color="auto"/>
              <w:right w:val="single" w:sz="4" w:space="0" w:color="auto"/>
            </w:tcBorders>
            <w:shd w:val="clear" w:color="auto" w:fill="auto"/>
            <w:noWrap/>
            <w:vAlign w:val="bottom"/>
            <w:hideMark/>
          </w:tcPr>
          <w:p w:rsidR="00771246" w:rsidRPr="00E821A8" w:rsidRDefault="00D07601" w:rsidP="00227BA2">
            <w:pPr>
              <w:shd w:val="clear" w:color="FFFFCC" w:fill="FFFFFF"/>
              <w:spacing w:before="100" w:beforeAutospacing="1" w:after="100" w:afterAutospacing="1" w:line="240" w:lineRule="auto"/>
              <w:jc w:val="right"/>
              <w:rPr>
                <w:rFonts w:eastAsia="Times New Roman" w:cstheme="minorHAnsi"/>
                <w:sz w:val="24"/>
                <w:szCs w:val="24"/>
              </w:rPr>
            </w:pPr>
            <w:r w:rsidRPr="00D07601">
              <w:rPr>
                <w:rFonts w:eastAsia="Times New Roman" w:cstheme="minorHAnsi"/>
                <w:sz w:val="24"/>
                <w:szCs w:val="24"/>
              </w:rPr>
              <w:t>4</w:t>
            </w:r>
          </w:p>
        </w:tc>
        <w:tc>
          <w:tcPr>
            <w:tcW w:w="2062" w:type="dxa"/>
            <w:tcBorders>
              <w:top w:val="nil"/>
              <w:left w:val="nil"/>
              <w:bottom w:val="single" w:sz="4" w:space="0" w:color="auto"/>
              <w:right w:val="single" w:sz="4" w:space="0" w:color="auto"/>
            </w:tcBorders>
            <w:shd w:val="clear" w:color="auto" w:fill="auto"/>
            <w:noWrap/>
            <w:vAlign w:val="bottom"/>
            <w:hideMark/>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proofErr w:type="spellStart"/>
            <w:r w:rsidRPr="00D07601">
              <w:rPr>
                <w:rFonts w:eastAsia="Times New Roman" w:cstheme="minorHAnsi"/>
                <w:sz w:val="24"/>
                <w:szCs w:val="24"/>
              </w:rPr>
              <w:t>PlannedEndDate</w:t>
            </w:r>
            <w:proofErr w:type="spellEnd"/>
          </w:p>
        </w:tc>
        <w:tc>
          <w:tcPr>
            <w:tcW w:w="1437" w:type="dxa"/>
            <w:tcBorders>
              <w:top w:val="nil"/>
              <w:left w:val="nil"/>
              <w:bottom w:val="single" w:sz="4" w:space="0" w:color="auto"/>
              <w:right w:val="single" w:sz="4" w:space="0" w:color="auto"/>
            </w:tcBorders>
            <w:shd w:val="clear" w:color="auto" w:fill="auto"/>
            <w:noWrap/>
            <w:vAlign w:val="bottom"/>
            <w:hideMark/>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r w:rsidRPr="00D07601">
              <w:rPr>
                <w:rFonts w:eastAsia="Times New Roman" w:cstheme="minorHAnsi"/>
                <w:sz w:val="24"/>
                <w:szCs w:val="24"/>
              </w:rPr>
              <w:t>DATETIME</w:t>
            </w:r>
          </w:p>
        </w:tc>
        <w:tc>
          <w:tcPr>
            <w:tcW w:w="1121" w:type="dxa"/>
            <w:gridSpan w:val="2"/>
            <w:tcBorders>
              <w:top w:val="nil"/>
              <w:left w:val="nil"/>
              <w:bottom w:val="single" w:sz="4" w:space="0" w:color="auto"/>
              <w:right w:val="single" w:sz="4" w:space="0" w:color="auto"/>
            </w:tcBorders>
            <w:shd w:val="clear" w:color="auto" w:fill="auto"/>
            <w:vAlign w:val="bottom"/>
          </w:tcPr>
          <w:p w:rsidR="00771246" w:rsidRPr="00E821A8" w:rsidRDefault="00771246" w:rsidP="00227BA2">
            <w:pPr>
              <w:spacing w:line="240" w:lineRule="auto"/>
              <w:rPr>
                <w:rFonts w:eastAsia="Times New Roman" w:cstheme="minorHAnsi"/>
                <w:sz w:val="24"/>
                <w:szCs w:val="24"/>
              </w:rPr>
            </w:pP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771246" w:rsidP="00227BA2">
            <w:pPr>
              <w:spacing w:line="240" w:lineRule="auto"/>
              <w:rPr>
                <w:rFonts w:eastAsia="Times New Roman" w:cstheme="minorHAnsi"/>
                <w:sz w:val="24"/>
                <w:szCs w:val="24"/>
              </w:rPr>
            </w:pPr>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E821A8" w:rsidRDefault="00771246" w:rsidP="00227BA2">
            <w:pPr>
              <w:spacing w:line="240" w:lineRule="auto"/>
              <w:rPr>
                <w:rFonts w:eastAsia="Times New Roman" w:cstheme="minorHAnsi"/>
                <w:sz w:val="24"/>
                <w:szCs w:val="24"/>
              </w:rPr>
            </w:pPr>
          </w:p>
        </w:tc>
        <w:tc>
          <w:tcPr>
            <w:tcW w:w="591" w:type="dxa"/>
            <w:tcBorders>
              <w:top w:val="nil"/>
              <w:left w:val="single" w:sz="4" w:space="0" w:color="auto"/>
              <w:bottom w:val="single" w:sz="4" w:space="0" w:color="auto"/>
              <w:right w:val="single" w:sz="4" w:space="0" w:color="auto"/>
            </w:tcBorders>
            <w:vAlign w:val="bottom"/>
          </w:tcPr>
          <w:p w:rsidR="00771246" w:rsidRPr="00E821A8" w:rsidRDefault="00771246" w:rsidP="00227BA2">
            <w:pPr>
              <w:spacing w:line="240" w:lineRule="auto"/>
              <w:rPr>
                <w:rFonts w:eastAsia="Times New Roman" w:cstheme="minorHAnsi"/>
                <w:sz w:val="24"/>
                <w:szCs w:val="24"/>
              </w:rPr>
            </w:pPr>
          </w:p>
        </w:tc>
        <w:tc>
          <w:tcPr>
            <w:tcW w:w="3003" w:type="dxa"/>
            <w:gridSpan w:val="2"/>
            <w:tcBorders>
              <w:top w:val="nil"/>
              <w:left w:val="single" w:sz="4" w:space="0" w:color="auto"/>
              <w:bottom w:val="single" w:sz="4" w:space="0" w:color="auto"/>
              <w:right w:val="single" w:sz="4" w:space="0" w:color="auto"/>
            </w:tcBorders>
            <w:vAlign w:val="bottom"/>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r w:rsidRPr="00D07601">
              <w:rPr>
                <w:rFonts w:eastAsia="Times New Roman" w:cstheme="minorHAnsi"/>
                <w:sz w:val="24"/>
                <w:szCs w:val="24"/>
              </w:rPr>
              <w:t>Planned end date of stage</w:t>
            </w:r>
          </w:p>
        </w:tc>
      </w:tr>
      <w:tr w:rsidR="00771246" w:rsidRPr="00E821A8" w:rsidTr="00227BA2">
        <w:trPr>
          <w:gridAfter w:val="8"/>
          <w:wAfter w:w="19481" w:type="dxa"/>
          <w:trHeight w:val="255"/>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D07601" w:rsidP="00227BA2">
            <w:pPr>
              <w:shd w:val="clear" w:color="FFFFCC" w:fill="FFFFFF"/>
              <w:spacing w:before="100" w:beforeAutospacing="1" w:after="100" w:afterAutospacing="1" w:line="240" w:lineRule="auto"/>
              <w:jc w:val="right"/>
              <w:rPr>
                <w:rFonts w:eastAsia="Times New Roman" w:cstheme="minorHAnsi"/>
                <w:sz w:val="24"/>
                <w:szCs w:val="24"/>
              </w:rPr>
            </w:pPr>
            <w:r w:rsidRPr="00D07601">
              <w:rPr>
                <w:rFonts w:eastAsia="Times New Roman" w:cstheme="minorHAnsi"/>
                <w:sz w:val="24"/>
                <w:szCs w:val="24"/>
              </w:rPr>
              <w:t>5</w:t>
            </w:r>
          </w:p>
        </w:tc>
        <w:tc>
          <w:tcPr>
            <w:tcW w:w="2062" w:type="dxa"/>
            <w:tcBorders>
              <w:top w:val="nil"/>
              <w:left w:val="nil"/>
              <w:bottom w:val="single" w:sz="4" w:space="0" w:color="auto"/>
              <w:right w:val="single" w:sz="4" w:space="0" w:color="auto"/>
            </w:tcBorders>
            <w:shd w:val="clear" w:color="auto" w:fill="auto"/>
            <w:noWrap/>
            <w:vAlign w:val="bottom"/>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proofErr w:type="spellStart"/>
            <w:r w:rsidRPr="00D07601">
              <w:rPr>
                <w:rFonts w:eastAsia="Times New Roman" w:cstheme="minorHAnsi"/>
                <w:sz w:val="24"/>
                <w:szCs w:val="24"/>
              </w:rPr>
              <w:t>RePlannedEndDate</w:t>
            </w:r>
            <w:proofErr w:type="spellEnd"/>
          </w:p>
        </w:tc>
        <w:tc>
          <w:tcPr>
            <w:tcW w:w="1437" w:type="dxa"/>
            <w:tcBorders>
              <w:top w:val="nil"/>
              <w:left w:val="nil"/>
              <w:bottom w:val="single" w:sz="4" w:space="0" w:color="auto"/>
              <w:right w:val="single" w:sz="4" w:space="0" w:color="auto"/>
            </w:tcBorders>
            <w:shd w:val="clear" w:color="auto" w:fill="auto"/>
            <w:noWrap/>
            <w:vAlign w:val="bottom"/>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r w:rsidRPr="00D07601">
              <w:rPr>
                <w:rFonts w:eastAsia="Times New Roman" w:cstheme="minorHAnsi"/>
                <w:sz w:val="24"/>
                <w:szCs w:val="24"/>
              </w:rPr>
              <w:t>DATETIME</w:t>
            </w:r>
          </w:p>
        </w:tc>
        <w:tc>
          <w:tcPr>
            <w:tcW w:w="1121" w:type="dxa"/>
            <w:gridSpan w:val="2"/>
            <w:tcBorders>
              <w:top w:val="nil"/>
              <w:left w:val="nil"/>
              <w:bottom w:val="single" w:sz="4" w:space="0" w:color="auto"/>
              <w:right w:val="single" w:sz="4" w:space="0" w:color="auto"/>
            </w:tcBorders>
            <w:shd w:val="clear" w:color="auto" w:fill="auto"/>
            <w:vAlign w:val="bottom"/>
          </w:tcPr>
          <w:p w:rsidR="00771246" w:rsidRPr="00E821A8" w:rsidRDefault="00771246" w:rsidP="00227BA2">
            <w:pPr>
              <w:spacing w:line="240" w:lineRule="auto"/>
              <w:rPr>
                <w:rFonts w:eastAsia="Times New Roman" w:cstheme="minorHAnsi"/>
                <w:sz w:val="24"/>
                <w:szCs w:val="24"/>
              </w:rPr>
            </w:pP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r w:rsidRPr="00D07601">
              <w:rPr>
                <w:rFonts w:eastAsia="Times New Roman" w:cstheme="minorHAnsi"/>
                <w:sz w:val="24"/>
                <w:szCs w:val="24"/>
              </w:rPr>
              <w:t>X</w:t>
            </w:r>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E821A8" w:rsidRDefault="00771246" w:rsidP="00227BA2">
            <w:pPr>
              <w:spacing w:line="240" w:lineRule="auto"/>
              <w:rPr>
                <w:rFonts w:eastAsia="Times New Roman" w:cstheme="minorHAnsi"/>
                <w:sz w:val="24"/>
                <w:szCs w:val="24"/>
              </w:rPr>
            </w:pPr>
          </w:p>
        </w:tc>
        <w:tc>
          <w:tcPr>
            <w:tcW w:w="591" w:type="dxa"/>
            <w:tcBorders>
              <w:top w:val="nil"/>
              <w:left w:val="single" w:sz="4" w:space="0" w:color="auto"/>
              <w:bottom w:val="single" w:sz="4" w:space="0" w:color="auto"/>
              <w:right w:val="single" w:sz="4" w:space="0" w:color="auto"/>
            </w:tcBorders>
            <w:vAlign w:val="bottom"/>
          </w:tcPr>
          <w:p w:rsidR="00771246" w:rsidRPr="00E821A8" w:rsidRDefault="00771246" w:rsidP="00227BA2">
            <w:pPr>
              <w:spacing w:line="240" w:lineRule="auto"/>
              <w:rPr>
                <w:rFonts w:eastAsia="Times New Roman" w:cstheme="minorHAnsi"/>
                <w:sz w:val="24"/>
                <w:szCs w:val="24"/>
              </w:rPr>
            </w:pPr>
          </w:p>
        </w:tc>
        <w:tc>
          <w:tcPr>
            <w:tcW w:w="3003" w:type="dxa"/>
            <w:gridSpan w:val="2"/>
            <w:tcBorders>
              <w:top w:val="nil"/>
              <w:left w:val="single" w:sz="4" w:space="0" w:color="auto"/>
              <w:bottom w:val="single" w:sz="4" w:space="0" w:color="auto"/>
              <w:right w:val="single" w:sz="4" w:space="0" w:color="auto"/>
            </w:tcBorders>
            <w:vAlign w:val="bottom"/>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r w:rsidRPr="00D07601">
              <w:rPr>
                <w:rFonts w:eastAsia="Times New Roman" w:cstheme="minorHAnsi"/>
                <w:sz w:val="24"/>
                <w:szCs w:val="24"/>
              </w:rPr>
              <w:t>Re planned end date of stage</w:t>
            </w:r>
          </w:p>
        </w:tc>
      </w:tr>
      <w:tr w:rsidR="00771246" w:rsidRPr="00E821A8" w:rsidTr="00227BA2">
        <w:trPr>
          <w:gridAfter w:val="8"/>
          <w:wAfter w:w="19481" w:type="dxa"/>
          <w:trHeight w:val="255"/>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D07601" w:rsidP="00227BA2">
            <w:pPr>
              <w:shd w:val="clear" w:color="FFFFCC" w:fill="FFFFFF"/>
              <w:spacing w:before="100" w:beforeAutospacing="1" w:after="100" w:afterAutospacing="1" w:line="240" w:lineRule="auto"/>
              <w:jc w:val="right"/>
              <w:rPr>
                <w:rFonts w:eastAsia="Times New Roman" w:cstheme="minorHAnsi"/>
                <w:sz w:val="24"/>
                <w:szCs w:val="24"/>
              </w:rPr>
            </w:pPr>
            <w:r w:rsidRPr="00D07601">
              <w:rPr>
                <w:rFonts w:eastAsia="Times New Roman" w:cstheme="minorHAnsi"/>
                <w:sz w:val="24"/>
                <w:szCs w:val="24"/>
              </w:rPr>
              <w:t>6</w:t>
            </w:r>
          </w:p>
        </w:tc>
        <w:tc>
          <w:tcPr>
            <w:tcW w:w="2062" w:type="dxa"/>
            <w:tcBorders>
              <w:top w:val="nil"/>
              <w:left w:val="nil"/>
              <w:bottom w:val="single" w:sz="4" w:space="0" w:color="auto"/>
              <w:right w:val="single" w:sz="4" w:space="0" w:color="auto"/>
            </w:tcBorders>
            <w:shd w:val="clear" w:color="auto" w:fill="auto"/>
            <w:noWrap/>
            <w:vAlign w:val="bottom"/>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proofErr w:type="spellStart"/>
            <w:r w:rsidRPr="00D07601">
              <w:rPr>
                <w:rFonts w:eastAsia="Times New Roman" w:cstheme="minorHAnsi"/>
                <w:sz w:val="24"/>
                <w:szCs w:val="24"/>
              </w:rPr>
              <w:t>ActualEndDate</w:t>
            </w:r>
            <w:proofErr w:type="spellEnd"/>
          </w:p>
        </w:tc>
        <w:tc>
          <w:tcPr>
            <w:tcW w:w="1437" w:type="dxa"/>
            <w:tcBorders>
              <w:top w:val="nil"/>
              <w:left w:val="nil"/>
              <w:bottom w:val="single" w:sz="4" w:space="0" w:color="auto"/>
              <w:right w:val="single" w:sz="4" w:space="0" w:color="auto"/>
            </w:tcBorders>
            <w:shd w:val="clear" w:color="auto" w:fill="auto"/>
            <w:noWrap/>
            <w:vAlign w:val="bottom"/>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r w:rsidRPr="00D07601">
              <w:rPr>
                <w:rFonts w:eastAsia="Times New Roman" w:cstheme="minorHAnsi"/>
                <w:sz w:val="24"/>
                <w:szCs w:val="24"/>
              </w:rPr>
              <w:t>DATETIME</w:t>
            </w:r>
          </w:p>
        </w:tc>
        <w:tc>
          <w:tcPr>
            <w:tcW w:w="1121" w:type="dxa"/>
            <w:gridSpan w:val="2"/>
            <w:tcBorders>
              <w:top w:val="nil"/>
              <w:left w:val="nil"/>
              <w:bottom w:val="single" w:sz="4" w:space="0" w:color="auto"/>
              <w:right w:val="single" w:sz="4" w:space="0" w:color="auto"/>
            </w:tcBorders>
            <w:shd w:val="clear" w:color="auto" w:fill="auto"/>
            <w:vAlign w:val="bottom"/>
          </w:tcPr>
          <w:p w:rsidR="00771246" w:rsidRPr="00E821A8" w:rsidRDefault="00771246" w:rsidP="00227BA2">
            <w:pPr>
              <w:spacing w:line="240" w:lineRule="auto"/>
              <w:rPr>
                <w:rFonts w:eastAsia="Times New Roman" w:cstheme="minorHAnsi"/>
                <w:sz w:val="24"/>
                <w:szCs w:val="24"/>
              </w:rPr>
            </w:pP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r w:rsidRPr="00D07601">
              <w:rPr>
                <w:rFonts w:eastAsia="Times New Roman" w:cstheme="minorHAnsi"/>
                <w:sz w:val="24"/>
                <w:szCs w:val="24"/>
              </w:rPr>
              <w:t>X</w:t>
            </w:r>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E821A8" w:rsidRDefault="00771246" w:rsidP="00227BA2">
            <w:pPr>
              <w:spacing w:line="240" w:lineRule="auto"/>
              <w:rPr>
                <w:rFonts w:eastAsia="Times New Roman" w:cstheme="minorHAnsi"/>
                <w:sz w:val="24"/>
                <w:szCs w:val="24"/>
              </w:rPr>
            </w:pPr>
          </w:p>
        </w:tc>
        <w:tc>
          <w:tcPr>
            <w:tcW w:w="591" w:type="dxa"/>
            <w:tcBorders>
              <w:top w:val="nil"/>
              <w:left w:val="single" w:sz="4" w:space="0" w:color="auto"/>
              <w:bottom w:val="single" w:sz="4" w:space="0" w:color="auto"/>
              <w:right w:val="single" w:sz="4" w:space="0" w:color="auto"/>
            </w:tcBorders>
            <w:vAlign w:val="bottom"/>
          </w:tcPr>
          <w:p w:rsidR="00771246" w:rsidRPr="00E821A8" w:rsidRDefault="00771246" w:rsidP="00227BA2">
            <w:pPr>
              <w:spacing w:line="240" w:lineRule="auto"/>
              <w:rPr>
                <w:rFonts w:eastAsia="Times New Roman" w:cstheme="minorHAnsi"/>
                <w:sz w:val="24"/>
                <w:szCs w:val="24"/>
              </w:rPr>
            </w:pPr>
          </w:p>
        </w:tc>
        <w:tc>
          <w:tcPr>
            <w:tcW w:w="3003" w:type="dxa"/>
            <w:gridSpan w:val="2"/>
            <w:tcBorders>
              <w:top w:val="nil"/>
              <w:left w:val="single" w:sz="4" w:space="0" w:color="auto"/>
              <w:bottom w:val="single" w:sz="4" w:space="0" w:color="auto"/>
              <w:right w:val="single" w:sz="4" w:space="0" w:color="auto"/>
            </w:tcBorders>
            <w:vAlign w:val="bottom"/>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r w:rsidRPr="00D07601">
              <w:rPr>
                <w:rFonts w:eastAsia="Times New Roman" w:cstheme="minorHAnsi"/>
                <w:sz w:val="24"/>
                <w:szCs w:val="24"/>
              </w:rPr>
              <w:t>Actual end date of stage</w:t>
            </w:r>
          </w:p>
        </w:tc>
      </w:tr>
      <w:tr w:rsidR="00771246" w:rsidRPr="00E821A8" w:rsidTr="00227BA2">
        <w:trPr>
          <w:gridAfter w:val="8"/>
          <w:wAfter w:w="19481" w:type="dxa"/>
          <w:trHeight w:val="287"/>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D07601" w:rsidP="00227BA2">
            <w:pPr>
              <w:shd w:val="clear" w:color="FFFFCC" w:fill="FFFFFF"/>
              <w:spacing w:before="100" w:beforeAutospacing="1" w:after="100" w:afterAutospacing="1" w:line="240" w:lineRule="auto"/>
              <w:jc w:val="right"/>
              <w:rPr>
                <w:rFonts w:eastAsia="Times New Roman" w:cstheme="minorHAnsi"/>
                <w:sz w:val="24"/>
                <w:szCs w:val="24"/>
              </w:rPr>
            </w:pPr>
            <w:r w:rsidRPr="00D07601">
              <w:rPr>
                <w:rFonts w:eastAsia="Times New Roman" w:cstheme="minorHAnsi"/>
                <w:sz w:val="24"/>
                <w:szCs w:val="24"/>
              </w:rPr>
              <w:t>7</w:t>
            </w:r>
          </w:p>
        </w:tc>
        <w:tc>
          <w:tcPr>
            <w:tcW w:w="2062" w:type="dxa"/>
            <w:tcBorders>
              <w:top w:val="nil"/>
              <w:left w:val="nil"/>
              <w:bottom w:val="single" w:sz="4" w:space="0" w:color="auto"/>
              <w:right w:val="single" w:sz="4" w:space="0" w:color="auto"/>
            </w:tcBorders>
            <w:shd w:val="clear" w:color="auto" w:fill="auto"/>
            <w:noWrap/>
            <w:vAlign w:val="bottom"/>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r w:rsidRPr="00D07601">
              <w:rPr>
                <w:rFonts w:eastAsia="Times New Roman" w:cstheme="minorHAnsi"/>
                <w:sz w:val="24"/>
                <w:szCs w:val="24"/>
              </w:rPr>
              <w:t>Description</w:t>
            </w:r>
          </w:p>
        </w:tc>
        <w:tc>
          <w:tcPr>
            <w:tcW w:w="1437" w:type="dxa"/>
            <w:tcBorders>
              <w:top w:val="nil"/>
              <w:left w:val="nil"/>
              <w:bottom w:val="single" w:sz="4" w:space="0" w:color="auto"/>
              <w:right w:val="single" w:sz="4" w:space="0" w:color="auto"/>
            </w:tcBorders>
            <w:shd w:val="clear" w:color="auto" w:fill="auto"/>
            <w:noWrap/>
            <w:vAlign w:val="bottom"/>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r w:rsidRPr="00D07601">
              <w:rPr>
                <w:rFonts w:eastAsia="Times New Roman" w:cstheme="minorHAnsi"/>
                <w:sz w:val="24"/>
                <w:szCs w:val="24"/>
              </w:rPr>
              <w:t>NVARCHAR</w:t>
            </w:r>
          </w:p>
        </w:tc>
        <w:tc>
          <w:tcPr>
            <w:tcW w:w="1121" w:type="dxa"/>
            <w:gridSpan w:val="2"/>
            <w:tcBorders>
              <w:top w:val="nil"/>
              <w:left w:val="nil"/>
              <w:bottom w:val="single" w:sz="4" w:space="0" w:color="auto"/>
              <w:right w:val="single" w:sz="4" w:space="0" w:color="auto"/>
            </w:tcBorders>
            <w:shd w:val="clear" w:color="auto" w:fill="auto"/>
            <w:vAlign w:val="bottom"/>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r w:rsidRPr="00D07601">
              <w:rPr>
                <w:rStyle w:val="postbody"/>
                <w:rFonts w:cstheme="minorHAnsi"/>
                <w:sz w:val="24"/>
                <w:szCs w:val="24"/>
              </w:rPr>
              <w:t>200</w:t>
            </w: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r w:rsidRPr="00D07601">
              <w:rPr>
                <w:rFonts w:eastAsia="Times New Roman" w:cstheme="minorHAnsi"/>
                <w:sz w:val="24"/>
                <w:szCs w:val="24"/>
              </w:rPr>
              <w:t>X</w:t>
            </w:r>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E821A8" w:rsidRDefault="00771246" w:rsidP="00227BA2">
            <w:pPr>
              <w:spacing w:line="240" w:lineRule="auto"/>
              <w:rPr>
                <w:rFonts w:eastAsia="Times New Roman" w:cstheme="minorHAnsi"/>
                <w:sz w:val="24"/>
                <w:szCs w:val="24"/>
              </w:rPr>
            </w:pPr>
          </w:p>
        </w:tc>
        <w:tc>
          <w:tcPr>
            <w:tcW w:w="591" w:type="dxa"/>
            <w:tcBorders>
              <w:top w:val="nil"/>
              <w:left w:val="single" w:sz="4" w:space="0" w:color="auto"/>
              <w:bottom w:val="single" w:sz="4" w:space="0" w:color="auto"/>
              <w:right w:val="single" w:sz="4" w:space="0" w:color="auto"/>
            </w:tcBorders>
            <w:vAlign w:val="bottom"/>
          </w:tcPr>
          <w:p w:rsidR="00771246" w:rsidRPr="00E821A8" w:rsidRDefault="00771246" w:rsidP="00227BA2">
            <w:pPr>
              <w:spacing w:line="240" w:lineRule="auto"/>
              <w:rPr>
                <w:rFonts w:eastAsia="Times New Roman" w:cstheme="minorHAnsi"/>
                <w:sz w:val="24"/>
                <w:szCs w:val="24"/>
              </w:rPr>
            </w:pPr>
          </w:p>
        </w:tc>
        <w:tc>
          <w:tcPr>
            <w:tcW w:w="3003" w:type="dxa"/>
            <w:gridSpan w:val="2"/>
            <w:tcBorders>
              <w:top w:val="nil"/>
              <w:left w:val="single" w:sz="4" w:space="0" w:color="auto"/>
              <w:bottom w:val="single" w:sz="4" w:space="0" w:color="auto"/>
              <w:right w:val="single" w:sz="4" w:space="0" w:color="auto"/>
            </w:tcBorders>
            <w:vAlign w:val="bottom"/>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r w:rsidRPr="00D07601">
              <w:rPr>
                <w:rFonts w:eastAsia="Times New Roman" w:cstheme="minorHAnsi"/>
                <w:sz w:val="24"/>
                <w:szCs w:val="24"/>
              </w:rPr>
              <w:t>Description of stage</w:t>
            </w:r>
          </w:p>
        </w:tc>
      </w:tr>
      <w:tr w:rsidR="00771246" w:rsidRPr="00E821A8" w:rsidTr="00227BA2">
        <w:trPr>
          <w:gridAfter w:val="8"/>
          <w:wAfter w:w="19481" w:type="dxa"/>
          <w:trHeight w:val="287"/>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D07601" w:rsidP="00227BA2">
            <w:pPr>
              <w:shd w:val="clear" w:color="FFFFCC" w:fill="FFFFFF"/>
              <w:spacing w:before="100" w:beforeAutospacing="1" w:after="100" w:afterAutospacing="1" w:line="240" w:lineRule="auto"/>
              <w:jc w:val="right"/>
              <w:rPr>
                <w:rFonts w:eastAsia="Times New Roman" w:cstheme="minorHAnsi"/>
                <w:sz w:val="24"/>
                <w:szCs w:val="24"/>
              </w:rPr>
            </w:pPr>
            <w:r w:rsidRPr="00D07601">
              <w:rPr>
                <w:rFonts w:eastAsia="Times New Roman" w:cstheme="minorHAnsi"/>
                <w:sz w:val="24"/>
                <w:szCs w:val="24"/>
              </w:rPr>
              <w:t>8</w:t>
            </w:r>
          </w:p>
        </w:tc>
        <w:tc>
          <w:tcPr>
            <w:tcW w:w="2062" w:type="dxa"/>
            <w:tcBorders>
              <w:top w:val="nil"/>
              <w:left w:val="nil"/>
              <w:bottom w:val="single" w:sz="4" w:space="0" w:color="auto"/>
              <w:right w:val="single" w:sz="4" w:space="0" w:color="auto"/>
            </w:tcBorders>
            <w:shd w:val="clear" w:color="auto" w:fill="auto"/>
            <w:noWrap/>
            <w:vAlign w:val="bottom"/>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proofErr w:type="spellStart"/>
            <w:r w:rsidRPr="00D07601">
              <w:rPr>
                <w:rFonts w:eastAsia="Times New Roman" w:cstheme="minorHAnsi"/>
                <w:sz w:val="24"/>
                <w:szCs w:val="24"/>
              </w:rPr>
              <w:t>DelFlag</w:t>
            </w:r>
            <w:proofErr w:type="spellEnd"/>
          </w:p>
        </w:tc>
        <w:tc>
          <w:tcPr>
            <w:tcW w:w="1437" w:type="dxa"/>
            <w:tcBorders>
              <w:top w:val="nil"/>
              <w:left w:val="nil"/>
              <w:bottom w:val="single" w:sz="4" w:space="0" w:color="auto"/>
              <w:right w:val="single" w:sz="4" w:space="0" w:color="auto"/>
            </w:tcBorders>
            <w:shd w:val="clear" w:color="auto" w:fill="auto"/>
            <w:noWrap/>
            <w:vAlign w:val="bottom"/>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r w:rsidRPr="00D07601">
              <w:rPr>
                <w:rFonts w:eastAsia="Times New Roman" w:cstheme="minorHAnsi"/>
                <w:sz w:val="24"/>
                <w:szCs w:val="24"/>
              </w:rPr>
              <w:t>BOOLEAN</w:t>
            </w:r>
          </w:p>
        </w:tc>
        <w:tc>
          <w:tcPr>
            <w:tcW w:w="1121" w:type="dxa"/>
            <w:gridSpan w:val="2"/>
            <w:tcBorders>
              <w:top w:val="nil"/>
              <w:left w:val="nil"/>
              <w:bottom w:val="single" w:sz="4" w:space="0" w:color="auto"/>
              <w:right w:val="single" w:sz="4" w:space="0" w:color="auto"/>
            </w:tcBorders>
            <w:shd w:val="clear" w:color="auto" w:fill="auto"/>
            <w:vAlign w:val="bottom"/>
          </w:tcPr>
          <w:p w:rsidR="00771246" w:rsidRPr="00E821A8" w:rsidRDefault="00771246" w:rsidP="00227BA2">
            <w:pPr>
              <w:spacing w:line="240" w:lineRule="auto"/>
              <w:rPr>
                <w:rStyle w:val="postbody"/>
                <w:rFonts w:cstheme="minorHAnsi"/>
                <w:sz w:val="24"/>
                <w:szCs w:val="24"/>
              </w:rPr>
            </w:pP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771246" w:rsidP="00227BA2">
            <w:pPr>
              <w:spacing w:line="240" w:lineRule="auto"/>
              <w:rPr>
                <w:rFonts w:eastAsia="Times New Roman" w:cstheme="minorHAnsi"/>
                <w:sz w:val="24"/>
                <w:szCs w:val="24"/>
              </w:rPr>
            </w:pPr>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E821A8" w:rsidRDefault="00771246" w:rsidP="00227BA2">
            <w:pPr>
              <w:spacing w:line="240" w:lineRule="auto"/>
              <w:rPr>
                <w:rFonts w:eastAsia="Times New Roman" w:cstheme="minorHAnsi"/>
                <w:sz w:val="24"/>
                <w:szCs w:val="24"/>
              </w:rPr>
            </w:pPr>
          </w:p>
        </w:tc>
        <w:tc>
          <w:tcPr>
            <w:tcW w:w="591" w:type="dxa"/>
            <w:tcBorders>
              <w:top w:val="nil"/>
              <w:left w:val="single" w:sz="4" w:space="0" w:color="auto"/>
              <w:bottom w:val="single" w:sz="4" w:space="0" w:color="auto"/>
              <w:right w:val="single" w:sz="4" w:space="0" w:color="auto"/>
            </w:tcBorders>
            <w:vAlign w:val="bottom"/>
          </w:tcPr>
          <w:p w:rsidR="00771246" w:rsidRPr="00E821A8" w:rsidRDefault="00771246" w:rsidP="00227BA2">
            <w:pPr>
              <w:spacing w:line="240" w:lineRule="auto"/>
              <w:rPr>
                <w:rFonts w:eastAsia="Times New Roman" w:cstheme="minorHAnsi"/>
                <w:sz w:val="24"/>
                <w:szCs w:val="24"/>
              </w:rPr>
            </w:pPr>
          </w:p>
        </w:tc>
        <w:tc>
          <w:tcPr>
            <w:tcW w:w="3003" w:type="dxa"/>
            <w:gridSpan w:val="2"/>
            <w:tcBorders>
              <w:top w:val="nil"/>
              <w:left w:val="single" w:sz="4" w:space="0" w:color="auto"/>
              <w:bottom w:val="single" w:sz="4" w:space="0" w:color="auto"/>
              <w:right w:val="single" w:sz="4" w:space="0" w:color="auto"/>
            </w:tcBorders>
            <w:vAlign w:val="bottom"/>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r w:rsidRPr="00D07601">
              <w:rPr>
                <w:rFonts w:eastAsia="Times New Roman" w:cstheme="minorHAnsi"/>
                <w:sz w:val="24"/>
                <w:szCs w:val="24"/>
              </w:rPr>
              <w:t>Deleted flag of stage</w:t>
            </w:r>
          </w:p>
        </w:tc>
      </w:tr>
      <w:tr w:rsidR="00771246" w:rsidRPr="00E821A8" w:rsidTr="00227BA2">
        <w:trPr>
          <w:gridAfter w:val="8"/>
          <w:wAfter w:w="19481" w:type="dxa"/>
          <w:trHeight w:val="255"/>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D07601" w:rsidP="00227BA2">
            <w:pPr>
              <w:shd w:val="clear" w:color="FFFFCC" w:fill="FFFFFF"/>
              <w:spacing w:before="100" w:beforeAutospacing="1" w:after="100" w:afterAutospacing="1" w:line="240" w:lineRule="auto"/>
              <w:jc w:val="right"/>
              <w:rPr>
                <w:rFonts w:eastAsia="Times New Roman" w:cstheme="minorHAnsi"/>
                <w:sz w:val="24"/>
                <w:szCs w:val="24"/>
              </w:rPr>
            </w:pPr>
            <w:r w:rsidRPr="00D07601">
              <w:rPr>
                <w:rFonts w:eastAsia="Times New Roman" w:cstheme="minorHAnsi"/>
                <w:sz w:val="24"/>
                <w:szCs w:val="24"/>
              </w:rPr>
              <w:t>9</w:t>
            </w:r>
          </w:p>
        </w:tc>
        <w:tc>
          <w:tcPr>
            <w:tcW w:w="2062" w:type="dxa"/>
            <w:tcBorders>
              <w:top w:val="nil"/>
              <w:left w:val="nil"/>
              <w:bottom w:val="single" w:sz="4" w:space="0" w:color="auto"/>
              <w:right w:val="single" w:sz="4" w:space="0" w:color="auto"/>
            </w:tcBorders>
            <w:shd w:val="clear" w:color="auto" w:fill="auto"/>
            <w:noWrap/>
            <w:vAlign w:val="bottom"/>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proofErr w:type="spellStart"/>
            <w:r w:rsidRPr="00D07601">
              <w:rPr>
                <w:rFonts w:eastAsia="Times New Roman" w:cstheme="minorHAnsi"/>
                <w:sz w:val="24"/>
                <w:szCs w:val="24"/>
              </w:rPr>
              <w:t>ProjectID</w:t>
            </w:r>
            <w:proofErr w:type="spellEnd"/>
          </w:p>
        </w:tc>
        <w:tc>
          <w:tcPr>
            <w:tcW w:w="1437" w:type="dxa"/>
            <w:tcBorders>
              <w:top w:val="nil"/>
              <w:left w:val="nil"/>
              <w:bottom w:val="single" w:sz="4" w:space="0" w:color="auto"/>
              <w:right w:val="single" w:sz="4" w:space="0" w:color="auto"/>
            </w:tcBorders>
            <w:shd w:val="clear" w:color="auto" w:fill="auto"/>
            <w:noWrap/>
            <w:vAlign w:val="bottom"/>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r w:rsidRPr="00D07601">
              <w:rPr>
                <w:rFonts w:eastAsia="Times New Roman" w:cstheme="minorHAnsi"/>
                <w:sz w:val="24"/>
                <w:szCs w:val="24"/>
              </w:rPr>
              <w:t>CHAR</w:t>
            </w:r>
          </w:p>
        </w:tc>
        <w:tc>
          <w:tcPr>
            <w:tcW w:w="1121" w:type="dxa"/>
            <w:gridSpan w:val="2"/>
            <w:tcBorders>
              <w:top w:val="nil"/>
              <w:left w:val="nil"/>
              <w:bottom w:val="single" w:sz="4" w:space="0" w:color="auto"/>
              <w:right w:val="single" w:sz="4" w:space="0" w:color="auto"/>
            </w:tcBorders>
            <w:shd w:val="clear" w:color="auto" w:fill="auto"/>
            <w:vAlign w:val="bottom"/>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r w:rsidRPr="00D07601">
              <w:rPr>
                <w:rFonts w:eastAsia="Times New Roman" w:cstheme="minorHAnsi"/>
                <w:sz w:val="24"/>
                <w:szCs w:val="24"/>
              </w:rPr>
              <w:t>10</w:t>
            </w: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771246" w:rsidP="00227BA2">
            <w:pPr>
              <w:spacing w:line="240" w:lineRule="auto"/>
              <w:rPr>
                <w:rFonts w:eastAsia="Times New Roman" w:cstheme="minorHAnsi"/>
                <w:sz w:val="24"/>
                <w:szCs w:val="24"/>
              </w:rPr>
            </w:pPr>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E821A8" w:rsidRDefault="00771246" w:rsidP="00227BA2">
            <w:pPr>
              <w:spacing w:line="240" w:lineRule="auto"/>
              <w:rPr>
                <w:rFonts w:eastAsia="Times New Roman" w:cstheme="minorHAnsi"/>
                <w:sz w:val="24"/>
                <w:szCs w:val="24"/>
              </w:rPr>
            </w:pPr>
          </w:p>
        </w:tc>
        <w:tc>
          <w:tcPr>
            <w:tcW w:w="591" w:type="dxa"/>
            <w:tcBorders>
              <w:top w:val="nil"/>
              <w:left w:val="single" w:sz="4" w:space="0" w:color="auto"/>
              <w:bottom w:val="single" w:sz="4" w:space="0" w:color="auto"/>
              <w:right w:val="single" w:sz="4" w:space="0" w:color="auto"/>
            </w:tcBorders>
            <w:vAlign w:val="bottom"/>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r w:rsidRPr="00D07601">
              <w:rPr>
                <w:rFonts w:eastAsia="Times New Roman" w:cstheme="minorHAnsi"/>
                <w:sz w:val="24"/>
                <w:szCs w:val="24"/>
              </w:rPr>
              <w:t>FK</w:t>
            </w:r>
          </w:p>
        </w:tc>
        <w:tc>
          <w:tcPr>
            <w:tcW w:w="3003" w:type="dxa"/>
            <w:gridSpan w:val="2"/>
            <w:tcBorders>
              <w:top w:val="nil"/>
              <w:left w:val="single" w:sz="4" w:space="0" w:color="auto"/>
              <w:bottom w:val="single" w:sz="4" w:space="0" w:color="auto"/>
              <w:right w:val="single" w:sz="4" w:space="0" w:color="auto"/>
            </w:tcBorders>
            <w:vAlign w:val="bottom"/>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r w:rsidRPr="00D07601">
              <w:rPr>
                <w:rFonts w:eastAsia="Times New Roman" w:cstheme="minorHAnsi"/>
                <w:sz w:val="24"/>
                <w:szCs w:val="24"/>
              </w:rPr>
              <w:t xml:space="preserve">FK </w:t>
            </w:r>
            <w:proofErr w:type="spellStart"/>
            <w:r w:rsidRPr="00D07601">
              <w:rPr>
                <w:rFonts w:eastAsia="Times New Roman" w:cstheme="minorHAnsi"/>
                <w:sz w:val="24"/>
                <w:szCs w:val="24"/>
              </w:rPr>
              <w:t>ProjectID</w:t>
            </w:r>
            <w:proofErr w:type="spellEnd"/>
            <w:r w:rsidRPr="00D07601">
              <w:rPr>
                <w:rFonts w:eastAsia="Times New Roman" w:cstheme="minorHAnsi"/>
                <w:sz w:val="24"/>
                <w:szCs w:val="24"/>
              </w:rPr>
              <w:t xml:space="preserve"> of stage</w:t>
            </w:r>
          </w:p>
        </w:tc>
      </w:tr>
      <w:tr w:rsidR="00771246" w:rsidRPr="00E821A8" w:rsidTr="00227BA2">
        <w:trPr>
          <w:gridAfter w:val="7"/>
          <w:wAfter w:w="17996" w:type="dxa"/>
          <w:trHeight w:val="255"/>
        </w:trPr>
        <w:tc>
          <w:tcPr>
            <w:tcW w:w="4163" w:type="dxa"/>
            <w:gridSpan w:val="4"/>
            <w:vAlign w:val="bottom"/>
          </w:tcPr>
          <w:p w:rsidR="00771246" w:rsidRPr="00E821A8" w:rsidRDefault="00771246" w:rsidP="00227BA2">
            <w:pPr>
              <w:spacing w:line="240" w:lineRule="auto"/>
              <w:jc w:val="right"/>
              <w:rPr>
                <w:rFonts w:eastAsia="Times New Roman" w:cstheme="minorHAnsi"/>
                <w:sz w:val="24"/>
                <w:szCs w:val="24"/>
              </w:rPr>
            </w:pPr>
          </w:p>
          <w:p w:rsidR="00771246" w:rsidRPr="00E821A8" w:rsidRDefault="00771246" w:rsidP="00227BA2">
            <w:pPr>
              <w:spacing w:line="240" w:lineRule="auto"/>
              <w:jc w:val="right"/>
              <w:rPr>
                <w:rFonts w:eastAsia="Times New Roman" w:cstheme="minorHAnsi"/>
                <w:sz w:val="24"/>
                <w:szCs w:val="24"/>
              </w:rPr>
            </w:pPr>
          </w:p>
          <w:p w:rsidR="00771246" w:rsidRPr="00E821A8" w:rsidRDefault="00771246" w:rsidP="00227BA2">
            <w:pPr>
              <w:spacing w:line="240" w:lineRule="auto"/>
              <w:jc w:val="right"/>
              <w:rPr>
                <w:rFonts w:eastAsia="Times New Roman" w:cstheme="minorHAnsi"/>
                <w:sz w:val="24"/>
                <w:szCs w:val="24"/>
              </w:rPr>
            </w:pPr>
          </w:p>
          <w:p w:rsidR="00771246" w:rsidRPr="00E821A8" w:rsidRDefault="00771246" w:rsidP="00227BA2">
            <w:pPr>
              <w:spacing w:line="240" w:lineRule="auto"/>
              <w:jc w:val="right"/>
              <w:rPr>
                <w:rFonts w:eastAsia="Times New Roman" w:cstheme="minorHAnsi"/>
                <w:sz w:val="24"/>
                <w:szCs w:val="24"/>
              </w:rPr>
            </w:pPr>
          </w:p>
          <w:p w:rsidR="00771246" w:rsidRPr="00E821A8" w:rsidRDefault="00771246" w:rsidP="00227BA2">
            <w:pPr>
              <w:spacing w:line="240" w:lineRule="auto"/>
              <w:jc w:val="right"/>
              <w:rPr>
                <w:rFonts w:eastAsia="Times New Roman" w:cstheme="minorHAnsi"/>
                <w:sz w:val="24"/>
                <w:szCs w:val="24"/>
              </w:rPr>
            </w:pPr>
          </w:p>
          <w:p w:rsidR="00771246" w:rsidRPr="00E821A8" w:rsidRDefault="00771246" w:rsidP="00227BA2">
            <w:pPr>
              <w:spacing w:line="240" w:lineRule="auto"/>
              <w:jc w:val="right"/>
              <w:rPr>
                <w:rFonts w:eastAsia="Times New Roman" w:cstheme="minorHAnsi"/>
                <w:sz w:val="24"/>
                <w:szCs w:val="24"/>
              </w:rPr>
            </w:pPr>
          </w:p>
          <w:p w:rsidR="00771246" w:rsidRPr="00E821A8" w:rsidRDefault="00771246" w:rsidP="00227BA2">
            <w:pPr>
              <w:spacing w:line="240" w:lineRule="auto"/>
              <w:jc w:val="right"/>
              <w:rPr>
                <w:rFonts w:eastAsia="Times New Roman" w:cstheme="minorHAnsi"/>
                <w:sz w:val="24"/>
                <w:szCs w:val="24"/>
              </w:rPr>
            </w:pPr>
          </w:p>
          <w:p w:rsidR="00771246" w:rsidRPr="00E821A8" w:rsidRDefault="00771246" w:rsidP="00227BA2">
            <w:pPr>
              <w:spacing w:line="240" w:lineRule="auto"/>
              <w:jc w:val="right"/>
              <w:rPr>
                <w:rFonts w:eastAsia="Times New Roman" w:cstheme="minorHAnsi"/>
                <w:sz w:val="24"/>
                <w:szCs w:val="24"/>
              </w:rPr>
            </w:pPr>
          </w:p>
          <w:p w:rsidR="00771246" w:rsidRPr="00E821A8" w:rsidRDefault="00771246" w:rsidP="00227BA2">
            <w:pPr>
              <w:spacing w:line="240" w:lineRule="auto"/>
              <w:ind w:right="400"/>
              <w:rPr>
                <w:rFonts w:eastAsia="Times New Roman" w:cstheme="minorHAnsi"/>
                <w:sz w:val="24"/>
                <w:szCs w:val="24"/>
              </w:rPr>
            </w:pPr>
          </w:p>
          <w:p w:rsidR="00771246" w:rsidRPr="00E821A8" w:rsidRDefault="00771246" w:rsidP="00227BA2">
            <w:pPr>
              <w:spacing w:line="240" w:lineRule="auto"/>
              <w:jc w:val="right"/>
              <w:rPr>
                <w:rFonts w:eastAsia="Times New Roman" w:cstheme="minorHAnsi"/>
                <w:sz w:val="24"/>
                <w:szCs w:val="24"/>
              </w:rPr>
            </w:pPr>
          </w:p>
          <w:p w:rsidR="00771246" w:rsidRPr="00E821A8" w:rsidRDefault="00771246" w:rsidP="00227BA2">
            <w:pPr>
              <w:spacing w:line="240" w:lineRule="auto"/>
              <w:jc w:val="right"/>
              <w:rPr>
                <w:rFonts w:eastAsia="Times New Roman" w:cstheme="minorHAnsi"/>
                <w:sz w:val="24"/>
                <w:szCs w:val="24"/>
              </w:rPr>
            </w:pPr>
          </w:p>
        </w:tc>
        <w:tc>
          <w:tcPr>
            <w:tcW w:w="3054" w:type="dxa"/>
            <w:gridSpan w:val="5"/>
            <w:vAlign w:val="bottom"/>
          </w:tcPr>
          <w:p w:rsidR="00771246" w:rsidRPr="00E821A8" w:rsidRDefault="00771246" w:rsidP="00227BA2">
            <w:pPr>
              <w:spacing w:line="240" w:lineRule="auto"/>
              <w:rPr>
                <w:rFonts w:eastAsia="Times New Roman" w:cstheme="minorHAnsi"/>
                <w:sz w:val="24"/>
                <w:szCs w:val="24"/>
              </w:rPr>
            </w:pPr>
          </w:p>
        </w:tc>
        <w:tc>
          <w:tcPr>
            <w:tcW w:w="4308" w:type="dxa"/>
            <w:gridSpan w:val="2"/>
            <w:vAlign w:val="bottom"/>
          </w:tcPr>
          <w:p w:rsidR="00771246" w:rsidRPr="00E821A8" w:rsidRDefault="00771246" w:rsidP="00227BA2">
            <w:pPr>
              <w:spacing w:line="240" w:lineRule="auto"/>
              <w:rPr>
                <w:rFonts w:eastAsia="Times New Roman" w:cstheme="minorHAnsi"/>
                <w:sz w:val="24"/>
                <w:szCs w:val="24"/>
              </w:rPr>
            </w:pPr>
          </w:p>
        </w:tc>
      </w:tr>
      <w:tr w:rsidR="00771246" w:rsidRPr="00E821A8" w:rsidTr="00227BA2">
        <w:trPr>
          <w:gridAfter w:val="8"/>
          <w:wAfter w:w="19481" w:type="dxa"/>
          <w:trHeight w:val="322"/>
        </w:trPr>
        <w:tc>
          <w:tcPr>
            <w:tcW w:w="10040" w:type="dxa"/>
            <w:gridSpan w:val="10"/>
            <w:tcBorders>
              <w:top w:val="single" w:sz="8" w:space="0" w:color="auto"/>
              <w:left w:val="single" w:sz="8" w:space="0" w:color="auto"/>
              <w:bottom w:val="nil"/>
              <w:right w:val="single" w:sz="8" w:space="0" w:color="000000"/>
            </w:tcBorders>
            <w:shd w:val="clear" w:color="000000" w:fill="31849B"/>
            <w:noWrap/>
            <w:vAlign w:val="bottom"/>
            <w:hideMark/>
          </w:tcPr>
          <w:p w:rsidR="00771246" w:rsidRPr="00E821A8" w:rsidRDefault="00D07601" w:rsidP="00227BA2">
            <w:pPr>
              <w:shd w:val="clear" w:color="FFFFCC" w:fill="FFFFFF"/>
              <w:spacing w:before="100" w:beforeAutospacing="1" w:after="100" w:afterAutospacing="1" w:line="240" w:lineRule="auto"/>
              <w:rPr>
                <w:rFonts w:eastAsia="Times New Roman" w:cstheme="minorHAnsi"/>
                <w:b/>
                <w:bCs/>
                <w:color w:val="FFFF00"/>
                <w:sz w:val="24"/>
                <w:szCs w:val="24"/>
              </w:rPr>
            </w:pPr>
            <w:r w:rsidRPr="00D07601">
              <w:rPr>
                <w:rFonts w:eastAsia="Times New Roman" w:cstheme="minorHAnsi"/>
                <w:b/>
                <w:bCs/>
                <w:color w:val="FFFF00"/>
                <w:sz w:val="24"/>
                <w:szCs w:val="24"/>
              </w:rPr>
              <w:lastRenderedPageBreak/>
              <w:t>Product table</w:t>
            </w:r>
          </w:p>
        </w:tc>
      </w:tr>
      <w:tr w:rsidR="00771246" w:rsidRPr="00E821A8" w:rsidTr="00227BA2">
        <w:trPr>
          <w:gridAfter w:val="8"/>
          <w:wAfter w:w="19481" w:type="dxa"/>
          <w:trHeight w:val="255"/>
        </w:trPr>
        <w:tc>
          <w:tcPr>
            <w:tcW w:w="476" w:type="dxa"/>
            <w:tcBorders>
              <w:top w:val="single" w:sz="4" w:space="0" w:color="auto"/>
              <w:left w:val="single" w:sz="4" w:space="0" w:color="auto"/>
              <w:bottom w:val="single" w:sz="4" w:space="0" w:color="auto"/>
              <w:right w:val="single" w:sz="4" w:space="0" w:color="auto"/>
            </w:tcBorders>
            <w:shd w:val="clear" w:color="000000" w:fill="B6DDE8"/>
            <w:vAlign w:val="bottom"/>
            <w:hideMark/>
          </w:tcPr>
          <w:p w:rsidR="00771246" w:rsidRPr="00E821A8" w:rsidRDefault="00D07601" w:rsidP="00227BA2">
            <w:pPr>
              <w:shd w:val="clear" w:color="FFFFCC" w:fill="FFFFFF"/>
              <w:spacing w:before="100" w:beforeAutospacing="1" w:after="100" w:afterAutospacing="1" w:line="240" w:lineRule="auto"/>
              <w:rPr>
                <w:rFonts w:eastAsia="Times New Roman" w:cstheme="minorHAnsi"/>
                <w:b/>
                <w:sz w:val="24"/>
                <w:szCs w:val="24"/>
              </w:rPr>
            </w:pPr>
            <w:r w:rsidRPr="00D07601">
              <w:rPr>
                <w:rFonts w:eastAsia="Times New Roman" w:cstheme="minorHAnsi"/>
                <w:sz w:val="24"/>
                <w:szCs w:val="24"/>
              </w:rPr>
              <w:t> </w:t>
            </w:r>
            <w:r w:rsidRPr="00D07601">
              <w:rPr>
                <w:rFonts w:eastAsia="Times New Roman" w:cstheme="minorHAnsi"/>
                <w:b/>
                <w:sz w:val="24"/>
                <w:szCs w:val="24"/>
              </w:rPr>
              <w:t>No</w:t>
            </w:r>
          </w:p>
        </w:tc>
        <w:tc>
          <w:tcPr>
            <w:tcW w:w="2062" w:type="dxa"/>
            <w:tcBorders>
              <w:top w:val="single" w:sz="4" w:space="0" w:color="auto"/>
              <w:left w:val="nil"/>
              <w:bottom w:val="single" w:sz="4" w:space="0" w:color="auto"/>
              <w:right w:val="single" w:sz="4" w:space="0" w:color="auto"/>
            </w:tcBorders>
            <w:shd w:val="clear" w:color="000000" w:fill="B6DDE8"/>
            <w:vAlign w:val="bottom"/>
            <w:hideMark/>
          </w:tcPr>
          <w:p w:rsidR="00771246" w:rsidRPr="00E821A8" w:rsidRDefault="00D07601" w:rsidP="00227BA2">
            <w:pPr>
              <w:shd w:val="clear" w:color="FFFFCC" w:fill="FFFFFF"/>
              <w:spacing w:before="100" w:beforeAutospacing="1" w:after="100" w:afterAutospacing="1" w:line="240" w:lineRule="auto"/>
              <w:jc w:val="center"/>
              <w:rPr>
                <w:rFonts w:eastAsia="Times New Roman" w:cstheme="minorHAnsi"/>
                <w:b/>
                <w:bCs/>
                <w:sz w:val="24"/>
                <w:szCs w:val="24"/>
              </w:rPr>
            </w:pPr>
            <w:r w:rsidRPr="00D07601">
              <w:rPr>
                <w:rFonts w:eastAsia="Times New Roman" w:cstheme="minorHAnsi"/>
                <w:b/>
                <w:bCs/>
                <w:sz w:val="24"/>
                <w:szCs w:val="24"/>
              </w:rPr>
              <w:t>Field name</w:t>
            </w:r>
          </w:p>
        </w:tc>
        <w:tc>
          <w:tcPr>
            <w:tcW w:w="1437" w:type="dxa"/>
            <w:tcBorders>
              <w:top w:val="single" w:sz="4" w:space="0" w:color="auto"/>
              <w:left w:val="nil"/>
              <w:bottom w:val="single" w:sz="4" w:space="0" w:color="auto"/>
              <w:right w:val="single" w:sz="4" w:space="0" w:color="auto"/>
            </w:tcBorders>
            <w:shd w:val="clear" w:color="000000" w:fill="B6DDE8"/>
            <w:noWrap/>
            <w:vAlign w:val="bottom"/>
            <w:hideMark/>
          </w:tcPr>
          <w:p w:rsidR="00771246" w:rsidRPr="00E821A8" w:rsidRDefault="00D07601" w:rsidP="00227BA2">
            <w:pPr>
              <w:shd w:val="clear" w:color="FFFFCC" w:fill="FFFFFF"/>
              <w:spacing w:before="100" w:beforeAutospacing="1" w:after="100" w:afterAutospacing="1" w:line="240" w:lineRule="auto"/>
              <w:jc w:val="center"/>
              <w:rPr>
                <w:rFonts w:eastAsia="Times New Roman" w:cstheme="minorHAnsi"/>
                <w:b/>
                <w:bCs/>
                <w:sz w:val="24"/>
                <w:szCs w:val="24"/>
              </w:rPr>
            </w:pPr>
            <w:r w:rsidRPr="00D07601">
              <w:rPr>
                <w:rFonts w:eastAsia="Times New Roman" w:cstheme="minorHAnsi"/>
                <w:b/>
                <w:bCs/>
                <w:sz w:val="24"/>
                <w:szCs w:val="24"/>
              </w:rPr>
              <w:t>Type</w:t>
            </w:r>
          </w:p>
        </w:tc>
        <w:tc>
          <w:tcPr>
            <w:tcW w:w="1121" w:type="dxa"/>
            <w:gridSpan w:val="2"/>
            <w:tcBorders>
              <w:top w:val="single" w:sz="4" w:space="0" w:color="auto"/>
              <w:left w:val="nil"/>
              <w:bottom w:val="single" w:sz="4" w:space="0" w:color="auto"/>
              <w:right w:val="single" w:sz="4" w:space="0" w:color="auto"/>
            </w:tcBorders>
            <w:shd w:val="clear" w:color="000000" w:fill="B6DDE8"/>
            <w:vAlign w:val="bottom"/>
          </w:tcPr>
          <w:p w:rsidR="00771246" w:rsidRPr="00E821A8" w:rsidRDefault="00D07601" w:rsidP="00227BA2">
            <w:pPr>
              <w:shd w:val="clear" w:color="FFFFCC" w:fill="FFFFFF"/>
              <w:spacing w:before="100" w:beforeAutospacing="1" w:after="100" w:afterAutospacing="1" w:line="240" w:lineRule="auto"/>
              <w:jc w:val="center"/>
              <w:rPr>
                <w:rFonts w:eastAsia="Times New Roman" w:cstheme="minorHAnsi"/>
                <w:b/>
                <w:bCs/>
                <w:sz w:val="24"/>
                <w:szCs w:val="24"/>
              </w:rPr>
            </w:pPr>
            <w:r w:rsidRPr="00D07601">
              <w:rPr>
                <w:rFonts w:eastAsia="Times New Roman" w:cstheme="minorHAnsi"/>
                <w:b/>
                <w:bCs/>
                <w:sz w:val="24"/>
                <w:szCs w:val="24"/>
              </w:rPr>
              <w:t>Max Length</w:t>
            </w:r>
          </w:p>
        </w:tc>
        <w:tc>
          <w:tcPr>
            <w:tcW w:w="540" w:type="dxa"/>
            <w:tcBorders>
              <w:top w:val="single" w:sz="4" w:space="0" w:color="auto"/>
              <w:left w:val="nil"/>
              <w:bottom w:val="single" w:sz="4" w:space="0" w:color="auto"/>
              <w:right w:val="single" w:sz="4" w:space="0" w:color="auto"/>
            </w:tcBorders>
            <w:shd w:val="clear" w:color="000000" w:fill="B6DDE8"/>
            <w:vAlign w:val="bottom"/>
            <w:hideMark/>
          </w:tcPr>
          <w:p w:rsidR="00771246" w:rsidRPr="00E821A8" w:rsidRDefault="00D07601" w:rsidP="00227BA2">
            <w:pPr>
              <w:shd w:val="clear" w:color="FFFFCC" w:fill="FFFFFF"/>
              <w:spacing w:before="100" w:beforeAutospacing="1" w:after="100" w:afterAutospacing="1" w:line="240" w:lineRule="auto"/>
              <w:jc w:val="center"/>
              <w:rPr>
                <w:rFonts w:eastAsia="Times New Roman" w:cstheme="minorHAnsi"/>
                <w:b/>
                <w:bCs/>
                <w:sz w:val="24"/>
                <w:szCs w:val="24"/>
              </w:rPr>
            </w:pPr>
            <w:r w:rsidRPr="00D07601">
              <w:rPr>
                <w:rFonts w:eastAsia="Times New Roman" w:cstheme="minorHAnsi"/>
                <w:b/>
                <w:bCs/>
                <w:sz w:val="24"/>
                <w:szCs w:val="24"/>
              </w:rPr>
              <w:t>Null</w:t>
            </w:r>
          </w:p>
        </w:tc>
        <w:tc>
          <w:tcPr>
            <w:tcW w:w="810" w:type="dxa"/>
            <w:tcBorders>
              <w:top w:val="single" w:sz="4" w:space="0" w:color="auto"/>
              <w:left w:val="nil"/>
              <w:bottom w:val="single" w:sz="4" w:space="0" w:color="auto"/>
              <w:right w:val="single" w:sz="4" w:space="0" w:color="auto"/>
            </w:tcBorders>
            <w:shd w:val="clear" w:color="000000" w:fill="B6DDE8"/>
            <w:vAlign w:val="bottom"/>
          </w:tcPr>
          <w:p w:rsidR="00771246" w:rsidRPr="00E821A8" w:rsidRDefault="00D07601" w:rsidP="00227BA2">
            <w:pPr>
              <w:shd w:val="clear" w:color="FFFFCC" w:fill="FFFFFF"/>
              <w:spacing w:before="100" w:beforeAutospacing="1" w:after="100" w:afterAutospacing="1" w:line="240" w:lineRule="auto"/>
              <w:jc w:val="center"/>
              <w:rPr>
                <w:rFonts w:eastAsia="Times New Roman" w:cstheme="minorHAnsi"/>
                <w:b/>
                <w:bCs/>
                <w:sz w:val="24"/>
                <w:szCs w:val="24"/>
              </w:rPr>
            </w:pPr>
            <w:r w:rsidRPr="00D07601">
              <w:rPr>
                <w:rFonts w:eastAsia="Times New Roman" w:cstheme="minorHAnsi"/>
                <w:b/>
                <w:bCs/>
                <w:sz w:val="24"/>
                <w:szCs w:val="24"/>
              </w:rPr>
              <w:t>Unique</w:t>
            </w:r>
          </w:p>
        </w:tc>
        <w:tc>
          <w:tcPr>
            <w:tcW w:w="591" w:type="dxa"/>
            <w:tcBorders>
              <w:top w:val="single" w:sz="4" w:space="0" w:color="auto"/>
              <w:left w:val="nil"/>
              <w:bottom w:val="single" w:sz="4" w:space="0" w:color="auto"/>
              <w:right w:val="single" w:sz="4" w:space="0" w:color="auto"/>
            </w:tcBorders>
            <w:shd w:val="clear" w:color="000000" w:fill="B6DDE8"/>
            <w:vAlign w:val="bottom"/>
          </w:tcPr>
          <w:p w:rsidR="00771246" w:rsidRPr="00E821A8" w:rsidRDefault="00D07601" w:rsidP="00227BA2">
            <w:pPr>
              <w:shd w:val="clear" w:color="FFFFCC" w:fill="FFFFFF"/>
              <w:spacing w:before="100" w:beforeAutospacing="1" w:after="100" w:afterAutospacing="1" w:line="240" w:lineRule="auto"/>
              <w:jc w:val="center"/>
              <w:rPr>
                <w:rFonts w:eastAsia="Times New Roman" w:cstheme="minorHAnsi"/>
                <w:b/>
                <w:bCs/>
                <w:sz w:val="24"/>
                <w:szCs w:val="24"/>
              </w:rPr>
            </w:pPr>
            <w:r w:rsidRPr="00D07601">
              <w:rPr>
                <w:rFonts w:eastAsia="Times New Roman" w:cstheme="minorHAnsi"/>
                <w:b/>
                <w:bCs/>
                <w:sz w:val="24"/>
                <w:szCs w:val="24"/>
              </w:rPr>
              <w:t>P/F Key</w:t>
            </w:r>
          </w:p>
        </w:tc>
        <w:tc>
          <w:tcPr>
            <w:tcW w:w="3003" w:type="dxa"/>
            <w:gridSpan w:val="2"/>
            <w:tcBorders>
              <w:top w:val="single" w:sz="4" w:space="0" w:color="auto"/>
              <w:left w:val="nil"/>
              <w:bottom w:val="single" w:sz="4" w:space="0" w:color="auto"/>
              <w:right w:val="single" w:sz="4" w:space="0" w:color="auto"/>
            </w:tcBorders>
            <w:shd w:val="clear" w:color="000000" w:fill="B6DDE8"/>
          </w:tcPr>
          <w:p w:rsidR="00771246" w:rsidRPr="00E821A8" w:rsidRDefault="00771246" w:rsidP="00227BA2">
            <w:pPr>
              <w:spacing w:line="240" w:lineRule="auto"/>
              <w:jc w:val="center"/>
              <w:rPr>
                <w:rFonts w:eastAsia="Times New Roman" w:cstheme="minorHAnsi"/>
                <w:b/>
                <w:bCs/>
                <w:sz w:val="24"/>
                <w:szCs w:val="24"/>
              </w:rPr>
            </w:pPr>
          </w:p>
          <w:p w:rsidR="00771246" w:rsidRPr="00E821A8" w:rsidRDefault="00D07601" w:rsidP="00227BA2">
            <w:pPr>
              <w:spacing w:line="240" w:lineRule="auto"/>
              <w:jc w:val="center"/>
              <w:rPr>
                <w:rFonts w:eastAsia="Times New Roman" w:cstheme="minorHAnsi"/>
                <w:b/>
                <w:bCs/>
                <w:sz w:val="24"/>
                <w:szCs w:val="24"/>
              </w:rPr>
            </w:pPr>
            <w:r w:rsidRPr="00D07601">
              <w:rPr>
                <w:rFonts w:eastAsia="Times New Roman" w:cstheme="minorHAnsi"/>
                <w:b/>
                <w:bCs/>
                <w:sz w:val="24"/>
                <w:szCs w:val="24"/>
              </w:rPr>
              <w:t>Description</w:t>
            </w:r>
          </w:p>
        </w:tc>
      </w:tr>
      <w:tr w:rsidR="00771246" w:rsidRPr="00E821A8" w:rsidTr="00227BA2">
        <w:trPr>
          <w:gridAfter w:val="8"/>
          <w:wAfter w:w="19481" w:type="dxa"/>
          <w:trHeight w:val="255"/>
        </w:trPr>
        <w:tc>
          <w:tcPr>
            <w:tcW w:w="476" w:type="dxa"/>
            <w:tcBorders>
              <w:top w:val="nil"/>
              <w:left w:val="single" w:sz="4" w:space="0" w:color="auto"/>
              <w:bottom w:val="single" w:sz="4" w:space="0" w:color="auto"/>
              <w:right w:val="single" w:sz="4" w:space="0" w:color="auto"/>
            </w:tcBorders>
            <w:shd w:val="clear" w:color="auto" w:fill="auto"/>
            <w:noWrap/>
            <w:vAlign w:val="bottom"/>
            <w:hideMark/>
          </w:tcPr>
          <w:p w:rsidR="00771246" w:rsidRPr="00E821A8" w:rsidRDefault="00D07601" w:rsidP="00227BA2">
            <w:pPr>
              <w:shd w:val="clear" w:color="FFFFCC" w:fill="FFFFFF"/>
              <w:spacing w:before="100" w:beforeAutospacing="1" w:after="100" w:afterAutospacing="1" w:line="240" w:lineRule="auto"/>
              <w:jc w:val="right"/>
              <w:rPr>
                <w:rFonts w:eastAsia="Times New Roman" w:cstheme="minorHAnsi"/>
                <w:sz w:val="24"/>
                <w:szCs w:val="24"/>
              </w:rPr>
            </w:pPr>
            <w:r w:rsidRPr="00D07601">
              <w:rPr>
                <w:rFonts w:eastAsia="Times New Roman" w:cstheme="minorHAnsi"/>
                <w:sz w:val="24"/>
                <w:szCs w:val="24"/>
              </w:rPr>
              <w:t>1</w:t>
            </w:r>
          </w:p>
        </w:tc>
        <w:tc>
          <w:tcPr>
            <w:tcW w:w="2062" w:type="dxa"/>
            <w:tcBorders>
              <w:top w:val="nil"/>
              <w:left w:val="nil"/>
              <w:bottom w:val="single" w:sz="4" w:space="0" w:color="auto"/>
              <w:right w:val="single" w:sz="4" w:space="0" w:color="auto"/>
            </w:tcBorders>
            <w:shd w:val="clear" w:color="auto" w:fill="auto"/>
            <w:noWrap/>
            <w:vAlign w:val="bottom"/>
            <w:hideMark/>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proofErr w:type="spellStart"/>
            <w:r w:rsidRPr="00D07601">
              <w:rPr>
                <w:rFonts w:eastAsia="Times New Roman" w:cstheme="minorHAnsi"/>
                <w:sz w:val="24"/>
                <w:szCs w:val="24"/>
              </w:rPr>
              <w:t>ProductID</w:t>
            </w:r>
            <w:proofErr w:type="spellEnd"/>
          </w:p>
        </w:tc>
        <w:tc>
          <w:tcPr>
            <w:tcW w:w="1437" w:type="dxa"/>
            <w:tcBorders>
              <w:top w:val="nil"/>
              <w:left w:val="nil"/>
              <w:bottom w:val="single" w:sz="4" w:space="0" w:color="auto"/>
              <w:right w:val="single" w:sz="4" w:space="0" w:color="auto"/>
            </w:tcBorders>
            <w:shd w:val="clear" w:color="auto" w:fill="auto"/>
            <w:noWrap/>
            <w:vAlign w:val="bottom"/>
            <w:hideMark/>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r w:rsidRPr="00D07601">
              <w:rPr>
                <w:rFonts w:eastAsia="Times New Roman" w:cstheme="minorHAnsi"/>
                <w:sz w:val="24"/>
                <w:szCs w:val="24"/>
              </w:rPr>
              <w:t>CHAR</w:t>
            </w:r>
          </w:p>
        </w:tc>
        <w:tc>
          <w:tcPr>
            <w:tcW w:w="1121" w:type="dxa"/>
            <w:gridSpan w:val="2"/>
            <w:tcBorders>
              <w:top w:val="nil"/>
              <w:left w:val="nil"/>
              <w:bottom w:val="single" w:sz="4" w:space="0" w:color="auto"/>
              <w:right w:val="single" w:sz="4" w:space="0" w:color="auto"/>
            </w:tcBorders>
            <w:shd w:val="clear" w:color="auto" w:fill="auto"/>
            <w:vAlign w:val="bottom"/>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r w:rsidRPr="00D07601">
              <w:rPr>
                <w:rFonts w:eastAsia="Times New Roman" w:cstheme="minorHAnsi"/>
                <w:sz w:val="24"/>
                <w:szCs w:val="24"/>
              </w:rPr>
              <w:t>10</w:t>
            </w:r>
          </w:p>
        </w:tc>
        <w:tc>
          <w:tcPr>
            <w:tcW w:w="540" w:type="dxa"/>
            <w:tcBorders>
              <w:top w:val="nil"/>
              <w:left w:val="nil"/>
              <w:bottom w:val="single" w:sz="4" w:space="0" w:color="auto"/>
              <w:right w:val="single" w:sz="4" w:space="0" w:color="auto"/>
            </w:tcBorders>
            <w:shd w:val="clear" w:color="auto" w:fill="auto"/>
            <w:noWrap/>
            <w:vAlign w:val="bottom"/>
            <w:hideMark/>
          </w:tcPr>
          <w:p w:rsidR="00771246" w:rsidRPr="00E821A8" w:rsidRDefault="00771246" w:rsidP="00227BA2">
            <w:pPr>
              <w:spacing w:line="240" w:lineRule="auto"/>
              <w:rPr>
                <w:rFonts w:eastAsia="Times New Roman" w:cstheme="minorHAnsi"/>
                <w:sz w:val="24"/>
                <w:szCs w:val="24"/>
              </w:rPr>
            </w:pPr>
          </w:p>
        </w:tc>
        <w:tc>
          <w:tcPr>
            <w:tcW w:w="810" w:type="dxa"/>
            <w:tcBorders>
              <w:top w:val="nil"/>
              <w:left w:val="nil"/>
              <w:bottom w:val="single" w:sz="4" w:space="0" w:color="auto"/>
              <w:right w:val="single" w:sz="4" w:space="0" w:color="auto"/>
            </w:tcBorders>
            <w:shd w:val="clear" w:color="auto" w:fill="auto"/>
            <w:vAlign w:val="bottom"/>
          </w:tcPr>
          <w:p w:rsidR="00771246" w:rsidRPr="00E821A8" w:rsidRDefault="00771246" w:rsidP="00227BA2">
            <w:pPr>
              <w:spacing w:line="240" w:lineRule="auto"/>
              <w:rPr>
                <w:rFonts w:eastAsia="Times New Roman" w:cstheme="minorHAnsi"/>
                <w:sz w:val="24"/>
                <w:szCs w:val="24"/>
              </w:rPr>
            </w:pPr>
          </w:p>
        </w:tc>
        <w:tc>
          <w:tcPr>
            <w:tcW w:w="591" w:type="dxa"/>
            <w:tcBorders>
              <w:top w:val="nil"/>
              <w:left w:val="nil"/>
              <w:bottom w:val="single" w:sz="4" w:space="0" w:color="auto"/>
              <w:right w:val="single" w:sz="4" w:space="0" w:color="auto"/>
            </w:tcBorders>
            <w:vAlign w:val="bottom"/>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r w:rsidRPr="00D07601">
              <w:rPr>
                <w:rFonts w:eastAsia="Times New Roman" w:cstheme="minorHAnsi"/>
                <w:sz w:val="24"/>
                <w:szCs w:val="24"/>
              </w:rPr>
              <w:t>PK</w:t>
            </w:r>
          </w:p>
        </w:tc>
        <w:tc>
          <w:tcPr>
            <w:tcW w:w="3003" w:type="dxa"/>
            <w:gridSpan w:val="2"/>
            <w:tcBorders>
              <w:top w:val="nil"/>
              <w:left w:val="nil"/>
              <w:bottom w:val="single" w:sz="4" w:space="0" w:color="auto"/>
              <w:right w:val="single" w:sz="4" w:space="0" w:color="auto"/>
            </w:tcBorders>
            <w:vAlign w:val="bottom"/>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r w:rsidRPr="00D07601">
              <w:rPr>
                <w:rFonts w:eastAsia="Times New Roman" w:cstheme="minorHAnsi"/>
                <w:sz w:val="24"/>
                <w:szCs w:val="24"/>
              </w:rPr>
              <w:t>PK – ID of product</w:t>
            </w:r>
          </w:p>
        </w:tc>
      </w:tr>
      <w:tr w:rsidR="00771246" w:rsidRPr="00E821A8" w:rsidTr="00227BA2">
        <w:trPr>
          <w:gridAfter w:val="8"/>
          <w:wAfter w:w="19481" w:type="dxa"/>
          <w:trHeight w:val="255"/>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D07601" w:rsidP="00227BA2">
            <w:pPr>
              <w:shd w:val="clear" w:color="FFFFCC" w:fill="FFFFFF"/>
              <w:spacing w:before="100" w:beforeAutospacing="1" w:after="100" w:afterAutospacing="1" w:line="240" w:lineRule="auto"/>
              <w:jc w:val="right"/>
              <w:rPr>
                <w:rFonts w:eastAsia="Times New Roman" w:cstheme="minorHAnsi"/>
                <w:sz w:val="24"/>
                <w:szCs w:val="24"/>
              </w:rPr>
            </w:pPr>
            <w:r w:rsidRPr="00D07601">
              <w:rPr>
                <w:rFonts w:eastAsia="Times New Roman" w:cstheme="minorHAnsi"/>
                <w:sz w:val="24"/>
                <w:szCs w:val="24"/>
              </w:rPr>
              <w:t>2</w:t>
            </w:r>
          </w:p>
        </w:tc>
        <w:tc>
          <w:tcPr>
            <w:tcW w:w="2062" w:type="dxa"/>
            <w:tcBorders>
              <w:top w:val="nil"/>
              <w:left w:val="nil"/>
              <w:bottom w:val="single" w:sz="4" w:space="0" w:color="auto"/>
              <w:right w:val="single" w:sz="4" w:space="0" w:color="auto"/>
            </w:tcBorders>
            <w:shd w:val="clear" w:color="auto" w:fill="auto"/>
            <w:noWrap/>
            <w:vAlign w:val="bottom"/>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proofErr w:type="spellStart"/>
            <w:r w:rsidRPr="00D07601">
              <w:rPr>
                <w:rFonts w:eastAsia="Times New Roman" w:cstheme="minorHAnsi"/>
                <w:sz w:val="24"/>
                <w:szCs w:val="24"/>
              </w:rPr>
              <w:t>WorkProduct</w:t>
            </w:r>
            <w:proofErr w:type="spellEnd"/>
          </w:p>
        </w:tc>
        <w:tc>
          <w:tcPr>
            <w:tcW w:w="1437" w:type="dxa"/>
            <w:tcBorders>
              <w:top w:val="nil"/>
              <w:left w:val="nil"/>
              <w:bottom w:val="single" w:sz="4" w:space="0" w:color="auto"/>
              <w:right w:val="single" w:sz="4" w:space="0" w:color="auto"/>
            </w:tcBorders>
            <w:shd w:val="clear" w:color="auto" w:fill="auto"/>
            <w:noWrap/>
            <w:vAlign w:val="bottom"/>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r w:rsidRPr="00D07601">
              <w:rPr>
                <w:rFonts w:eastAsia="Times New Roman" w:cstheme="minorHAnsi"/>
                <w:sz w:val="24"/>
                <w:szCs w:val="24"/>
              </w:rPr>
              <w:t>NVARCHAR</w:t>
            </w:r>
          </w:p>
        </w:tc>
        <w:tc>
          <w:tcPr>
            <w:tcW w:w="1121" w:type="dxa"/>
            <w:gridSpan w:val="2"/>
            <w:tcBorders>
              <w:top w:val="nil"/>
              <w:left w:val="nil"/>
              <w:bottom w:val="single" w:sz="4" w:space="0" w:color="auto"/>
              <w:right w:val="single" w:sz="4" w:space="0" w:color="auto"/>
            </w:tcBorders>
            <w:shd w:val="clear" w:color="auto" w:fill="auto"/>
            <w:vAlign w:val="bottom"/>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r w:rsidRPr="00D07601">
              <w:rPr>
                <w:rStyle w:val="postbody"/>
                <w:rFonts w:cstheme="minorHAnsi"/>
                <w:sz w:val="24"/>
                <w:szCs w:val="24"/>
              </w:rPr>
              <w:t>20</w:t>
            </w:r>
          </w:p>
        </w:tc>
        <w:tc>
          <w:tcPr>
            <w:tcW w:w="540"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pacing w:line="240" w:lineRule="auto"/>
              <w:rPr>
                <w:rFonts w:eastAsia="Times New Roman" w:cstheme="minorHAnsi"/>
                <w:sz w:val="24"/>
                <w:szCs w:val="24"/>
              </w:rPr>
            </w:pPr>
          </w:p>
        </w:tc>
        <w:tc>
          <w:tcPr>
            <w:tcW w:w="810" w:type="dxa"/>
            <w:tcBorders>
              <w:top w:val="nil"/>
              <w:left w:val="nil"/>
              <w:bottom w:val="single" w:sz="4" w:space="0" w:color="auto"/>
              <w:right w:val="single" w:sz="4" w:space="0" w:color="auto"/>
            </w:tcBorders>
            <w:shd w:val="clear" w:color="auto" w:fill="auto"/>
            <w:vAlign w:val="bottom"/>
          </w:tcPr>
          <w:p w:rsidR="00771246" w:rsidRPr="00E821A8" w:rsidRDefault="00771246" w:rsidP="00227BA2">
            <w:pPr>
              <w:spacing w:line="240" w:lineRule="auto"/>
              <w:rPr>
                <w:rFonts w:eastAsia="Times New Roman" w:cstheme="minorHAnsi"/>
                <w:sz w:val="24"/>
                <w:szCs w:val="24"/>
              </w:rPr>
            </w:pPr>
          </w:p>
        </w:tc>
        <w:tc>
          <w:tcPr>
            <w:tcW w:w="591" w:type="dxa"/>
            <w:tcBorders>
              <w:top w:val="nil"/>
              <w:left w:val="nil"/>
              <w:bottom w:val="single" w:sz="4" w:space="0" w:color="auto"/>
              <w:right w:val="single" w:sz="4" w:space="0" w:color="auto"/>
            </w:tcBorders>
            <w:vAlign w:val="bottom"/>
          </w:tcPr>
          <w:p w:rsidR="00771246" w:rsidRPr="00E821A8" w:rsidRDefault="00771246" w:rsidP="00227BA2">
            <w:pPr>
              <w:spacing w:line="240" w:lineRule="auto"/>
              <w:rPr>
                <w:rFonts w:eastAsia="Times New Roman" w:cstheme="minorHAnsi"/>
                <w:sz w:val="24"/>
                <w:szCs w:val="24"/>
              </w:rPr>
            </w:pPr>
          </w:p>
        </w:tc>
        <w:tc>
          <w:tcPr>
            <w:tcW w:w="3003" w:type="dxa"/>
            <w:gridSpan w:val="2"/>
            <w:tcBorders>
              <w:top w:val="nil"/>
              <w:left w:val="nil"/>
              <w:bottom w:val="single" w:sz="4" w:space="0" w:color="auto"/>
              <w:right w:val="single" w:sz="4" w:space="0" w:color="auto"/>
            </w:tcBorders>
            <w:vAlign w:val="bottom"/>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r w:rsidRPr="00D07601">
              <w:rPr>
                <w:rFonts w:eastAsia="Times New Roman" w:cstheme="minorHAnsi"/>
                <w:sz w:val="24"/>
                <w:szCs w:val="24"/>
              </w:rPr>
              <w:t>Work of product</w:t>
            </w:r>
          </w:p>
        </w:tc>
      </w:tr>
      <w:tr w:rsidR="00771246" w:rsidRPr="00E821A8" w:rsidTr="00227BA2">
        <w:trPr>
          <w:gridAfter w:val="8"/>
          <w:wAfter w:w="19481" w:type="dxa"/>
          <w:trHeight w:val="255"/>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D07601" w:rsidP="00227BA2">
            <w:pPr>
              <w:shd w:val="clear" w:color="FFFFCC" w:fill="FFFFFF"/>
              <w:spacing w:before="100" w:beforeAutospacing="1" w:after="100" w:afterAutospacing="1" w:line="240" w:lineRule="auto"/>
              <w:jc w:val="right"/>
              <w:rPr>
                <w:rFonts w:eastAsia="Times New Roman" w:cstheme="minorHAnsi"/>
                <w:sz w:val="24"/>
                <w:szCs w:val="24"/>
              </w:rPr>
            </w:pPr>
            <w:r w:rsidRPr="00D07601">
              <w:rPr>
                <w:rFonts w:eastAsia="Times New Roman" w:cstheme="minorHAnsi"/>
                <w:sz w:val="24"/>
                <w:szCs w:val="24"/>
              </w:rPr>
              <w:t>3</w:t>
            </w:r>
          </w:p>
        </w:tc>
        <w:tc>
          <w:tcPr>
            <w:tcW w:w="2062" w:type="dxa"/>
            <w:tcBorders>
              <w:top w:val="nil"/>
              <w:left w:val="nil"/>
              <w:bottom w:val="single" w:sz="4" w:space="0" w:color="auto"/>
              <w:right w:val="single" w:sz="4" w:space="0" w:color="auto"/>
            </w:tcBorders>
            <w:shd w:val="clear" w:color="auto" w:fill="auto"/>
            <w:noWrap/>
            <w:vAlign w:val="bottom"/>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r w:rsidRPr="00D07601">
              <w:rPr>
                <w:rFonts w:eastAsia="Times New Roman" w:cstheme="minorHAnsi"/>
                <w:sz w:val="24"/>
                <w:szCs w:val="24"/>
              </w:rPr>
              <w:t>Name</w:t>
            </w:r>
          </w:p>
        </w:tc>
        <w:tc>
          <w:tcPr>
            <w:tcW w:w="1437" w:type="dxa"/>
            <w:tcBorders>
              <w:top w:val="nil"/>
              <w:left w:val="nil"/>
              <w:bottom w:val="single" w:sz="4" w:space="0" w:color="auto"/>
              <w:right w:val="single" w:sz="4" w:space="0" w:color="auto"/>
            </w:tcBorders>
            <w:shd w:val="clear" w:color="auto" w:fill="auto"/>
            <w:noWrap/>
            <w:vAlign w:val="bottom"/>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r w:rsidRPr="00D07601">
              <w:rPr>
                <w:rFonts w:eastAsia="Times New Roman" w:cstheme="minorHAnsi"/>
                <w:sz w:val="24"/>
                <w:szCs w:val="24"/>
              </w:rPr>
              <w:t xml:space="preserve">NVARCHAR </w:t>
            </w:r>
          </w:p>
        </w:tc>
        <w:tc>
          <w:tcPr>
            <w:tcW w:w="1121" w:type="dxa"/>
            <w:gridSpan w:val="2"/>
            <w:tcBorders>
              <w:top w:val="nil"/>
              <w:left w:val="nil"/>
              <w:bottom w:val="single" w:sz="4" w:space="0" w:color="auto"/>
              <w:right w:val="single" w:sz="4" w:space="0" w:color="auto"/>
            </w:tcBorders>
            <w:shd w:val="clear" w:color="auto" w:fill="auto"/>
            <w:vAlign w:val="bottom"/>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r w:rsidRPr="00D07601">
              <w:rPr>
                <w:rFonts w:eastAsia="Times New Roman" w:cstheme="minorHAnsi"/>
                <w:sz w:val="24"/>
                <w:szCs w:val="24"/>
              </w:rPr>
              <w:t>20</w:t>
            </w:r>
          </w:p>
        </w:tc>
        <w:tc>
          <w:tcPr>
            <w:tcW w:w="540"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pacing w:line="240" w:lineRule="auto"/>
              <w:rPr>
                <w:rFonts w:eastAsia="Times New Roman" w:cstheme="minorHAnsi"/>
                <w:sz w:val="24"/>
                <w:szCs w:val="24"/>
              </w:rPr>
            </w:pPr>
          </w:p>
        </w:tc>
        <w:tc>
          <w:tcPr>
            <w:tcW w:w="810" w:type="dxa"/>
            <w:tcBorders>
              <w:top w:val="nil"/>
              <w:left w:val="nil"/>
              <w:bottom w:val="single" w:sz="4" w:space="0" w:color="auto"/>
              <w:right w:val="single" w:sz="4" w:space="0" w:color="auto"/>
            </w:tcBorders>
            <w:shd w:val="clear" w:color="auto" w:fill="auto"/>
            <w:vAlign w:val="bottom"/>
          </w:tcPr>
          <w:p w:rsidR="00771246" w:rsidRPr="00E821A8" w:rsidRDefault="00771246" w:rsidP="00227BA2">
            <w:pPr>
              <w:spacing w:line="240" w:lineRule="auto"/>
              <w:rPr>
                <w:rFonts w:eastAsia="Times New Roman" w:cstheme="minorHAnsi"/>
                <w:sz w:val="24"/>
                <w:szCs w:val="24"/>
              </w:rPr>
            </w:pPr>
          </w:p>
        </w:tc>
        <w:tc>
          <w:tcPr>
            <w:tcW w:w="591" w:type="dxa"/>
            <w:tcBorders>
              <w:top w:val="nil"/>
              <w:left w:val="nil"/>
              <w:bottom w:val="single" w:sz="4" w:space="0" w:color="auto"/>
              <w:right w:val="single" w:sz="4" w:space="0" w:color="auto"/>
            </w:tcBorders>
            <w:vAlign w:val="bottom"/>
          </w:tcPr>
          <w:p w:rsidR="00771246" w:rsidRPr="00E821A8" w:rsidRDefault="00771246" w:rsidP="00227BA2">
            <w:pPr>
              <w:spacing w:line="240" w:lineRule="auto"/>
              <w:rPr>
                <w:rFonts w:eastAsia="Times New Roman" w:cstheme="minorHAnsi"/>
                <w:sz w:val="24"/>
                <w:szCs w:val="24"/>
              </w:rPr>
            </w:pPr>
          </w:p>
        </w:tc>
        <w:tc>
          <w:tcPr>
            <w:tcW w:w="3003" w:type="dxa"/>
            <w:gridSpan w:val="2"/>
            <w:tcBorders>
              <w:top w:val="nil"/>
              <w:left w:val="nil"/>
              <w:bottom w:val="single" w:sz="4" w:space="0" w:color="auto"/>
              <w:right w:val="single" w:sz="4" w:space="0" w:color="auto"/>
            </w:tcBorders>
            <w:vAlign w:val="bottom"/>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r w:rsidRPr="00D07601">
              <w:rPr>
                <w:rFonts w:eastAsia="Times New Roman" w:cstheme="minorHAnsi"/>
                <w:sz w:val="24"/>
                <w:szCs w:val="24"/>
              </w:rPr>
              <w:t>Name of product</w:t>
            </w:r>
          </w:p>
        </w:tc>
      </w:tr>
      <w:tr w:rsidR="00771246" w:rsidRPr="00E821A8" w:rsidTr="00227BA2">
        <w:trPr>
          <w:trHeight w:val="255"/>
        </w:trPr>
        <w:tc>
          <w:tcPr>
            <w:tcW w:w="476" w:type="dxa"/>
            <w:tcBorders>
              <w:top w:val="nil"/>
              <w:left w:val="single" w:sz="4" w:space="0" w:color="auto"/>
              <w:bottom w:val="single" w:sz="4" w:space="0" w:color="auto"/>
              <w:right w:val="single" w:sz="4" w:space="0" w:color="auto"/>
            </w:tcBorders>
            <w:shd w:val="clear" w:color="auto" w:fill="auto"/>
            <w:noWrap/>
            <w:vAlign w:val="bottom"/>
            <w:hideMark/>
          </w:tcPr>
          <w:p w:rsidR="00771246" w:rsidRPr="00E821A8" w:rsidRDefault="00D07601" w:rsidP="00227BA2">
            <w:pPr>
              <w:shd w:val="clear" w:color="FFFFCC" w:fill="FFFFFF"/>
              <w:spacing w:before="100" w:beforeAutospacing="1" w:after="100" w:afterAutospacing="1" w:line="240" w:lineRule="auto"/>
              <w:jc w:val="right"/>
              <w:rPr>
                <w:rFonts w:eastAsia="Times New Roman" w:cstheme="minorHAnsi"/>
                <w:sz w:val="24"/>
                <w:szCs w:val="24"/>
              </w:rPr>
            </w:pPr>
            <w:r w:rsidRPr="00D07601">
              <w:rPr>
                <w:rFonts w:eastAsia="Times New Roman" w:cstheme="minorHAnsi"/>
                <w:sz w:val="24"/>
                <w:szCs w:val="24"/>
              </w:rPr>
              <w:t>4</w:t>
            </w:r>
          </w:p>
        </w:tc>
        <w:tc>
          <w:tcPr>
            <w:tcW w:w="2062" w:type="dxa"/>
            <w:tcBorders>
              <w:top w:val="nil"/>
              <w:left w:val="nil"/>
              <w:bottom w:val="single" w:sz="4" w:space="0" w:color="auto"/>
              <w:right w:val="single" w:sz="4" w:space="0" w:color="auto"/>
            </w:tcBorders>
            <w:shd w:val="clear" w:color="auto" w:fill="auto"/>
            <w:noWrap/>
            <w:vAlign w:val="bottom"/>
            <w:hideMark/>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proofErr w:type="spellStart"/>
            <w:r w:rsidRPr="00D07601">
              <w:rPr>
                <w:rFonts w:eastAsia="Times New Roman" w:cstheme="minorHAnsi"/>
                <w:sz w:val="24"/>
                <w:szCs w:val="24"/>
              </w:rPr>
              <w:t>PlannedSizeUnit</w:t>
            </w:r>
            <w:proofErr w:type="spellEnd"/>
          </w:p>
        </w:tc>
        <w:tc>
          <w:tcPr>
            <w:tcW w:w="1437" w:type="dxa"/>
            <w:tcBorders>
              <w:top w:val="nil"/>
              <w:left w:val="nil"/>
              <w:bottom w:val="single" w:sz="4" w:space="0" w:color="auto"/>
              <w:right w:val="single" w:sz="4" w:space="0" w:color="auto"/>
            </w:tcBorders>
            <w:shd w:val="clear" w:color="auto" w:fill="auto"/>
            <w:noWrap/>
            <w:vAlign w:val="bottom"/>
            <w:hideMark/>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r w:rsidRPr="00D07601">
              <w:rPr>
                <w:rFonts w:eastAsia="Times New Roman" w:cstheme="minorHAnsi"/>
                <w:sz w:val="24"/>
                <w:szCs w:val="24"/>
              </w:rPr>
              <w:t>NVARCHAR</w:t>
            </w:r>
          </w:p>
        </w:tc>
        <w:tc>
          <w:tcPr>
            <w:tcW w:w="1121" w:type="dxa"/>
            <w:gridSpan w:val="2"/>
            <w:tcBorders>
              <w:top w:val="nil"/>
              <w:left w:val="nil"/>
              <w:bottom w:val="single" w:sz="4" w:space="0" w:color="auto"/>
              <w:right w:val="single" w:sz="4" w:space="0" w:color="auto"/>
            </w:tcBorders>
            <w:shd w:val="clear" w:color="auto" w:fill="auto"/>
            <w:vAlign w:val="bottom"/>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r w:rsidRPr="00D07601">
              <w:rPr>
                <w:rFonts w:eastAsia="Times New Roman" w:cstheme="minorHAnsi"/>
                <w:sz w:val="24"/>
                <w:szCs w:val="24"/>
              </w:rPr>
              <w:t>20</w:t>
            </w: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771246" w:rsidP="00227BA2">
            <w:pPr>
              <w:spacing w:line="240" w:lineRule="auto"/>
              <w:rPr>
                <w:rFonts w:eastAsia="Times New Roman" w:cstheme="minorHAnsi"/>
                <w:sz w:val="24"/>
                <w:szCs w:val="24"/>
              </w:rPr>
            </w:pPr>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E821A8" w:rsidRDefault="00771246" w:rsidP="00227BA2">
            <w:pPr>
              <w:spacing w:line="240" w:lineRule="auto"/>
              <w:rPr>
                <w:rFonts w:eastAsia="Times New Roman" w:cstheme="minorHAnsi"/>
                <w:sz w:val="24"/>
                <w:szCs w:val="24"/>
              </w:rPr>
            </w:pPr>
          </w:p>
        </w:tc>
        <w:tc>
          <w:tcPr>
            <w:tcW w:w="591" w:type="dxa"/>
            <w:tcBorders>
              <w:top w:val="nil"/>
              <w:left w:val="single" w:sz="4" w:space="0" w:color="auto"/>
              <w:bottom w:val="single" w:sz="4" w:space="0" w:color="auto"/>
              <w:right w:val="single" w:sz="4" w:space="0" w:color="auto"/>
            </w:tcBorders>
            <w:vAlign w:val="bottom"/>
          </w:tcPr>
          <w:p w:rsidR="00771246" w:rsidRPr="00E821A8" w:rsidRDefault="00771246" w:rsidP="00227BA2">
            <w:pPr>
              <w:spacing w:line="240" w:lineRule="auto"/>
              <w:rPr>
                <w:rFonts w:eastAsia="Times New Roman" w:cstheme="minorHAnsi"/>
                <w:sz w:val="24"/>
                <w:szCs w:val="24"/>
              </w:rPr>
            </w:pPr>
          </w:p>
        </w:tc>
        <w:tc>
          <w:tcPr>
            <w:tcW w:w="3003" w:type="dxa"/>
            <w:gridSpan w:val="2"/>
            <w:tcBorders>
              <w:top w:val="nil"/>
              <w:left w:val="single" w:sz="4" w:space="0" w:color="auto"/>
              <w:bottom w:val="single" w:sz="4" w:space="0" w:color="auto"/>
              <w:right w:val="single" w:sz="4" w:space="0" w:color="auto"/>
            </w:tcBorders>
            <w:vAlign w:val="bottom"/>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r w:rsidRPr="00D07601">
              <w:rPr>
                <w:rFonts w:eastAsia="Times New Roman" w:cstheme="minorHAnsi"/>
                <w:sz w:val="24"/>
                <w:szCs w:val="24"/>
              </w:rPr>
              <w:t>Planned size unit of product</w:t>
            </w:r>
          </w:p>
        </w:tc>
        <w:tc>
          <w:tcPr>
            <w:tcW w:w="4302" w:type="dxa"/>
            <w:gridSpan w:val="2"/>
            <w:vAlign w:val="bottom"/>
          </w:tcPr>
          <w:p w:rsidR="00771246" w:rsidRPr="00E821A8" w:rsidRDefault="00D07601" w:rsidP="00227BA2">
            <w:pPr>
              <w:shd w:val="clear" w:color="FFFFCC" w:fill="FFFFFF"/>
              <w:spacing w:before="100" w:beforeAutospacing="1" w:after="100" w:afterAutospacing="1" w:line="240" w:lineRule="auto"/>
              <w:jc w:val="right"/>
              <w:rPr>
                <w:rFonts w:eastAsia="Times New Roman" w:cstheme="minorHAnsi"/>
                <w:sz w:val="24"/>
                <w:szCs w:val="24"/>
              </w:rPr>
            </w:pPr>
            <w:r w:rsidRPr="00D07601">
              <w:rPr>
                <w:rFonts w:eastAsia="Times New Roman" w:cstheme="minorHAnsi"/>
                <w:sz w:val="24"/>
                <w:szCs w:val="24"/>
              </w:rPr>
              <w:t>of requirement</w:t>
            </w:r>
          </w:p>
        </w:tc>
        <w:tc>
          <w:tcPr>
            <w:tcW w:w="3813" w:type="dxa"/>
            <w:gridSpan w:val="2"/>
            <w:vAlign w:val="bottom"/>
          </w:tcPr>
          <w:p w:rsidR="00771246" w:rsidRPr="00E821A8" w:rsidRDefault="00771246" w:rsidP="00227BA2">
            <w:pPr>
              <w:spacing w:line="240" w:lineRule="auto"/>
              <w:rPr>
                <w:rFonts w:eastAsia="Times New Roman" w:cstheme="minorHAnsi"/>
                <w:sz w:val="24"/>
                <w:szCs w:val="24"/>
              </w:rPr>
            </w:pPr>
          </w:p>
        </w:tc>
        <w:tc>
          <w:tcPr>
            <w:tcW w:w="3794" w:type="dxa"/>
            <w:gridSpan w:val="2"/>
            <w:vAlign w:val="bottom"/>
          </w:tcPr>
          <w:p w:rsidR="00771246" w:rsidRPr="00E821A8" w:rsidRDefault="00771246" w:rsidP="00227BA2">
            <w:pPr>
              <w:spacing w:line="240" w:lineRule="auto"/>
              <w:rPr>
                <w:rFonts w:eastAsia="Times New Roman" w:cstheme="minorHAnsi"/>
                <w:sz w:val="24"/>
                <w:szCs w:val="24"/>
              </w:rPr>
            </w:pPr>
          </w:p>
        </w:tc>
        <w:tc>
          <w:tcPr>
            <w:tcW w:w="3782" w:type="dxa"/>
            <w:vAlign w:val="bottom"/>
          </w:tcPr>
          <w:p w:rsidR="00771246" w:rsidRPr="00E821A8" w:rsidRDefault="00771246" w:rsidP="00227BA2">
            <w:pPr>
              <w:spacing w:line="240" w:lineRule="auto"/>
              <w:rPr>
                <w:rFonts w:eastAsia="Times New Roman" w:cstheme="minorHAnsi"/>
                <w:sz w:val="24"/>
                <w:szCs w:val="24"/>
              </w:rPr>
            </w:pPr>
          </w:p>
        </w:tc>
        <w:tc>
          <w:tcPr>
            <w:tcW w:w="3790" w:type="dxa"/>
            <w:vAlign w:val="bottom"/>
          </w:tcPr>
          <w:p w:rsidR="00771246" w:rsidRPr="00E821A8" w:rsidRDefault="00771246" w:rsidP="00227BA2">
            <w:pPr>
              <w:spacing w:line="240" w:lineRule="auto"/>
              <w:rPr>
                <w:rFonts w:eastAsia="Times New Roman" w:cstheme="minorHAnsi"/>
                <w:sz w:val="24"/>
                <w:szCs w:val="24"/>
              </w:rPr>
            </w:pPr>
          </w:p>
        </w:tc>
      </w:tr>
      <w:tr w:rsidR="00771246" w:rsidRPr="00E821A8" w:rsidTr="00227BA2">
        <w:trPr>
          <w:trHeight w:val="255"/>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D07601" w:rsidP="00227BA2">
            <w:pPr>
              <w:shd w:val="clear" w:color="FFFFCC" w:fill="FFFFFF"/>
              <w:spacing w:before="100" w:beforeAutospacing="1" w:after="100" w:afterAutospacing="1" w:line="240" w:lineRule="auto"/>
              <w:jc w:val="right"/>
              <w:rPr>
                <w:rFonts w:eastAsia="Times New Roman" w:cstheme="minorHAnsi"/>
                <w:sz w:val="24"/>
                <w:szCs w:val="24"/>
              </w:rPr>
            </w:pPr>
            <w:r w:rsidRPr="00D07601">
              <w:rPr>
                <w:rFonts w:eastAsia="Times New Roman" w:cstheme="minorHAnsi"/>
                <w:sz w:val="24"/>
                <w:szCs w:val="24"/>
              </w:rPr>
              <w:t>5</w:t>
            </w:r>
          </w:p>
        </w:tc>
        <w:tc>
          <w:tcPr>
            <w:tcW w:w="2062" w:type="dxa"/>
            <w:tcBorders>
              <w:top w:val="nil"/>
              <w:left w:val="nil"/>
              <w:bottom w:val="single" w:sz="4" w:space="0" w:color="auto"/>
              <w:right w:val="single" w:sz="4" w:space="0" w:color="auto"/>
            </w:tcBorders>
            <w:shd w:val="clear" w:color="auto" w:fill="auto"/>
            <w:noWrap/>
            <w:vAlign w:val="bottom"/>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proofErr w:type="spellStart"/>
            <w:r w:rsidRPr="00D07601">
              <w:rPr>
                <w:rFonts w:eastAsia="Times New Roman" w:cstheme="minorHAnsi"/>
                <w:sz w:val="24"/>
                <w:szCs w:val="24"/>
              </w:rPr>
              <w:t>PlannedSize</w:t>
            </w:r>
            <w:proofErr w:type="spellEnd"/>
          </w:p>
        </w:tc>
        <w:tc>
          <w:tcPr>
            <w:tcW w:w="1437" w:type="dxa"/>
            <w:tcBorders>
              <w:top w:val="nil"/>
              <w:left w:val="nil"/>
              <w:bottom w:val="single" w:sz="4" w:space="0" w:color="auto"/>
              <w:right w:val="single" w:sz="4" w:space="0" w:color="auto"/>
            </w:tcBorders>
            <w:shd w:val="clear" w:color="auto" w:fill="auto"/>
            <w:noWrap/>
            <w:vAlign w:val="bottom"/>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r w:rsidRPr="00D07601">
              <w:rPr>
                <w:rFonts w:eastAsia="Times New Roman" w:cstheme="minorHAnsi"/>
                <w:sz w:val="24"/>
                <w:szCs w:val="24"/>
              </w:rPr>
              <w:t>INTEGER</w:t>
            </w:r>
          </w:p>
        </w:tc>
        <w:tc>
          <w:tcPr>
            <w:tcW w:w="1121" w:type="dxa"/>
            <w:gridSpan w:val="2"/>
            <w:tcBorders>
              <w:top w:val="nil"/>
              <w:left w:val="nil"/>
              <w:bottom w:val="single" w:sz="4" w:space="0" w:color="auto"/>
              <w:right w:val="single" w:sz="4" w:space="0" w:color="auto"/>
            </w:tcBorders>
            <w:shd w:val="clear" w:color="auto" w:fill="auto"/>
            <w:vAlign w:val="bottom"/>
          </w:tcPr>
          <w:p w:rsidR="00771246" w:rsidRPr="00E821A8" w:rsidRDefault="00771246" w:rsidP="00227BA2">
            <w:pPr>
              <w:spacing w:line="240" w:lineRule="auto"/>
              <w:rPr>
                <w:rFonts w:eastAsia="Times New Roman" w:cstheme="minorHAnsi"/>
                <w:sz w:val="24"/>
                <w:szCs w:val="24"/>
              </w:rPr>
            </w:pP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771246" w:rsidP="00227BA2">
            <w:pPr>
              <w:spacing w:line="240" w:lineRule="auto"/>
              <w:rPr>
                <w:rFonts w:eastAsia="Times New Roman" w:cstheme="minorHAnsi"/>
                <w:sz w:val="24"/>
                <w:szCs w:val="24"/>
              </w:rPr>
            </w:pPr>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E821A8" w:rsidRDefault="00771246" w:rsidP="00227BA2">
            <w:pPr>
              <w:spacing w:line="240" w:lineRule="auto"/>
              <w:rPr>
                <w:rFonts w:eastAsia="Times New Roman" w:cstheme="minorHAnsi"/>
                <w:sz w:val="24"/>
                <w:szCs w:val="24"/>
              </w:rPr>
            </w:pPr>
          </w:p>
        </w:tc>
        <w:tc>
          <w:tcPr>
            <w:tcW w:w="591" w:type="dxa"/>
            <w:tcBorders>
              <w:top w:val="nil"/>
              <w:left w:val="single" w:sz="4" w:space="0" w:color="auto"/>
              <w:bottom w:val="single" w:sz="4" w:space="0" w:color="auto"/>
              <w:right w:val="single" w:sz="4" w:space="0" w:color="auto"/>
            </w:tcBorders>
            <w:vAlign w:val="bottom"/>
          </w:tcPr>
          <w:p w:rsidR="00771246" w:rsidRPr="00E821A8" w:rsidRDefault="00771246" w:rsidP="00227BA2">
            <w:pPr>
              <w:spacing w:line="240" w:lineRule="auto"/>
              <w:rPr>
                <w:rFonts w:eastAsia="Times New Roman" w:cstheme="minorHAnsi"/>
                <w:sz w:val="24"/>
                <w:szCs w:val="24"/>
              </w:rPr>
            </w:pPr>
          </w:p>
        </w:tc>
        <w:tc>
          <w:tcPr>
            <w:tcW w:w="3003" w:type="dxa"/>
            <w:gridSpan w:val="2"/>
            <w:tcBorders>
              <w:top w:val="nil"/>
              <w:left w:val="single" w:sz="4" w:space="0" w:color="auto"/>
              <w:bottom w:val="single" w:sz="4" w:space="0" w:color="auto"/>
              <w:right w:val="single" w:sz="4" w:space="0" w:color="auto"/>
            </w:tcBorders>
            <w:vAlign w:val="bottom"/>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r w:rsidRPr="00D07601">
              <w:rPr>
                <w:rFonts w:eastAsia="Times New Roman" w:cstheme="minorHAnsi"/>
                <w:sz w:val="24"/>
                <w:szCs w:val="24"/>
              </w:rPr>
              <w:t>Planned size of product</w:t>
            </w:r>
          </w:p>
        </w:tc>
        <w:tc>
          <w:tcPr>
            <w:tcW w:w="4302" w:type="dxa"/>
            <w:gridSpan w:val="2"/>
            <w:vAlign w:val="bottom"/>
          </w:tcPr>
          <w:p w:rsidR="00771246" w:rsidRPr="00E821A8" w:rsidRDefault="00771246" w:rsidP="00227BA2">
            <w:pPr>
              <w:spacing w:line="240" w:lineRule="auto"/>
              <w:jc w:val="right"/>
              <w:rPr>
                <w:rFonts w:eastAsia="Times New Roman" w:cstheme="minorHAnsi"/>
                <w:sz w:val="24"/>
                <w:szCs w:val="24"/>
              </w:rPr>
            </w:pPr>
          </w:p>
        </w:tc>
        <w:tc>
          <w:tcPr>
            <w:tcW w:w="3813" w:type="dxa"/>
            <w:gridSpan w:val="2"/>
            <w:vAlign w:val="bottom"/>
          </w:tcPr>
          <w:p w:rsidR="00771246" w:rsidRPr="00E821A8" w:rsidRDefault="00771246" w:rsidP="00227BA2">
            <w:pPr>
              <w:spacing w:line="240" w:lineRule="auto"/>
              <w:rPr>
                <w:rFonts w:eastAsia="Times New Roman" w:cstheme="minorHAnsi"/>
                <w:sz w:val="24"/>
                <w:szCs w:val="24"/>
              </w:rPr>
            </w:pPr>
          </w:p>
        </w:tc>
        <w:tc>
          <w:tcPr>
            <w:tcW w:w="3794" w:type="dxa"/>
            <w:gridSpan w:val="2"/>
            <w:vAlign w:val="bottom"/>
          </w:tcPr>
          <w:p w:rsidR="00771246" w:rsidRPr="00E821A8" w:rsidRDefault="00771246" w:rsidP="00227BA2">
            <w:pPr>
              <w:spacing w:line="240" w:lineRule="auto"/>
              <w:rPr>
                <w:rFonts w:eastAsia="Times New Roman" w:cstheme="minorHAnsi"/>
                <w:sz w:val="24"/>
                <w:szCs w:val="24"/>
              </w:rPr>
            </w:pPr>
          </w:p>
        </w:tc>
        <w:tc>
          <w:tcPr>
            <w:tcW w:w="3782" w:type="dxa"/>
            <w:vAlign w:val="bottom"/>
          </w:tcPr>
          <w:p w:rsidR="00771246" w:rsidRPr="00E821A8" w:rsidRDefault="00771246" w:rsidP="00227BA2">
            <w:pPr>
              <w:spacing w:line="240" w:lineRule="auto"/>
              <w:rPr>
                <w:rFonts w:eastAsia="Times New Roman" w:cstheme="minorHAnsi"/>
                <w:sz w:val="24"/>
                <w:szCs w:val="24"/>
              </w:rPr>
            </w:pPr>
          </w:p>
        </w:tc>
        <w:tc>
          <w:tcPr>
            <w:tcW w:w="3790" w:type="dxa"/>
            <w:vAlign w:val="bottom"/>
          </w:tcPr>
          <w:p w:rsidR="00771246" w:rsidRPr="00E821A8" w:rsidRDefault="00771246" w:rsidP="00227BA2">
            <w:pPr>
              <w:spacing w:line="240" w:lineRule="auto"/>
              <w:rPr>
                <w:rFonts w:eastAsia="Times New Roman" w:cstheme="minorHAnsi"/>
                <w:sz w:val="24"/>
                <w:szCs w:val="24"/>
              </w:rPr>
            </w:pPr>
          </w:p>
        </w:tc>
      </w:tr>
      <w:tr w:rsidR="00771246" w:rsidRPr="00E821A8" w:rsidTr="00227BA2">
        <w:trPr>
          <w:trHeight w:val="255"/>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D07601" w:rsidP="00227BA2">
            <w:pPr>
              <w:shd w:val="clear" w:color="FFFFCC" w:fill="FFFFFF"/>
              <w:spacing w:before="100" w:beforeAutospacing="1" w:after="100" w:afterAutospacing="1" w:line="240" w:lineRule="auto"/>
              <w:jc w:val="right"/>
              <w:rPr>
                <w:rFonts w:eastAsia="Times New Roman" w:cstheme="minorHAnsi"/>
                <w:sz w:val="24"/>
                <w:szCs w:val="24"/>
              </w:rPr>
            </w:pPr>
            <w:r w:rsidRPr="00D07601">
              <w:rPr>
                <w:rFonts w:eastAsia="Times New Roman" w:cstheme="minorHAnsi"/>
                <w:sz w:val="24"/>
                <w:szCs w:val="24"/>
              </w:rPr>
              <w:t>6</w:t>
            </w:r>
          </w:p>
        </w:tc>
        <w:tc>
          <w:tcPr>
            <w:tcW w:w="2062" w:type="dxa"/>
            <w:tcBorders>
              <w:top w:val="nil"/>
              <w:left w:val="nil"/>
              <w:bottom w:val="single" w:sz="4" w:space="0" w:color="auto"/>
              <w:right w:val="single" w:sz="4" w:space="0" w:color="auto"/>
            </w:tcBorders>
            <w:shd w:val="clear" w:color="auto" w:fill="auto"/>
            <w:noWrap/>
            <w:vAlign w:val="bottom"/>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proofErr w:type="spellStart"/>
            <w:r w:rsidRPr="00D07601">
              <w:rPr>
                <w:rFonts w:eastAsia="Times New Roman" w:cstheme="minorHAnsi"/>
                <w:sz w:val="24"/>
                <w:szCs w:val="24"/>
              </w:rPr>
              <w:t>RePlannedSize</w:t>
            </w:r>
            <w:proofErr w:type="spellEnd"/>
          </w:p>
        </w:tc>
        <w:tc>
          <w:tcPr>
            <w:tcW w:w="1437" w:type="dxa"/>
            <w:tcBorders>
              <w:top w:val="nil"/>
              <w:left w:val="nil"/>
              <w:bottom w:val="single" w:sz="4" w:space="0" w:color="auto"/>
              <w:right w:val="single" w:sz="4" w:space="0" w:color="auto"/>
            </w:tcBorders>
            <w:shd w:val="clear" w:color="auto" w:fill="auto"/>
            <w:noWrap/>
            <w:vAlign w:val="bottom"/>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r w:rsidRPr="00D07601">
              <w:rPr>
                <w:rFonts w:eastAsia="Times New Roman" w:cstheme="minorHAnsi"/>
                <w:sz w:val="24"/>
                <w:szCs w:val="24"/>
              </w:rPr>
              <w:t>INTEGER</w:t>
            </w:r>
          </w:p>
        </w:tc>
        <w:tc>
          <w:tcPr>
            <w:tcW w:w="1121" w:type="dxa"/>
            <w:gridSpan w:val="2"/>
            <w:tcBorders>
              <w:top w:val="nil"/>
              <w:left w:val="nil"/>
              <w:bottom w:val="single" w:sz="4" w:space="0" w:color="auto"/>
              <w:right w:val="single" w:sz="4" w:space="0" w:color="auto"/>
            </w:tcBorders>
            <w:shd w:val="clear" w:color="auto" w:fill="auto"/>
            <w:vAlign w:val="bottom"/>
          </w:tcPr>
          <w:p w:rsidR="00771246" w:rsidRPr="00E821A8" w:rsidRDefault="00771246" w:rsidP="00227BA2">
            <w:pPr>
              <w:spacing w:line="240" w:lineRule="auto"/>
              <w:rPr>
                <w:rFonts w:eastAsia="Times New Roman" w:cstheme="minorHAnsi"/>
                <w:sz w:val="24"/>
                <w:szCs w:val="24"/>
              </w:rPr>
            </w:pP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r w:rsidRPr="00D07601">
              <w:rPr>
                <w:rFonts w:eastAsia="Times New Roman" w:cstheme="minorHAnsi"/>
                <w:sz w:val="24"/>
                <w:szCs w:val="24"/>
              </w:rPr>
              <w:t>X</w:t>
            </w:r>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E821A8" w:rsidRDefault="00771246" w:rsidP="00227BA2">
            <w:pPr>
              <w:spacing w:line="240" w:lineRule="auto"/>
              <w:rPr>
                <w:rFonts w:eastAsia="Times New Roman" w:cstheme="minorHAnsi"/>
                <w:sz w:val="24"/>
                <w:szCs w:val="24"/>
              </w:rPr>
            </w:pPr>
          </w:p>
        </w:tc>
        <w:tc>
          <w:tcPr>
            <w:tcW w:w="591" w:type="dxa"/>
            <w:tcBorders>
              <w:top w:val="nil"/>
              <w:left w:val="single" w:sz="4" w:space="0" w:color="auto"/>
              <w:bottom w:val="single" w:sz="4" w:space="0" w:color="auto"/>
              <w:right w:val="single" w:sz="4" w:space="0" w:color="auto"/>
            </w:tcBorders>
            <w:vAlign w:val="bottom"/>
          </w:tcPr>
          <w:p w:rsidR="00771246" w:rsidRPr="00E821A8" w:rsidRDefault="00771246" w:rsidP="00227BA2">
            <w:pPr>
              <w:spacing w:line="240" w:lineRule="auto"/>
              <w:rPr>
                <w:rFonts w:eastAsia="Times New Roman" w:cstheme="minorHAnsi"/>
                <w:sz w:val="24"/>
                <w:szCs w:val="24"/>
              </w:rPr>
            </w:pPr>
          </w:p>
        </w:tc>
        <w:tc>
          <w:tcPr>
            <w:tcW w:w="3003" w:type="dxa"/>
            <w:gridSpan w:val="2"/>
            <w:tcBorders>
              <w:top w:val="nil"/>
              <w:left w:val="single" w:sz="4" w:space="0" w:color="auto"/>
              <w:bottom w:val="single" w:sz="4" w:space="0" w:color="auto"/>
              <w:right w:val="single" w:sz="4" w:space="0" w:color="auto"/>
            </w:tcBorders>
            <w:vAlign w:val="bottom"/>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r w:rsidRPr="00D07601">
              <w:rPr>
                <w:rFonts w:eastAsia="Times New Roman" w:cstheme="minorHAnsi"/>
                <w:sz w:val="24"/>
                <w:szCs w:val="24"/>
              </w:rPr>
              <w:t>Re planned size of product</w:t>
            </w:r>
          </w:p>
        </w:tc>
        <w:tc>
          <w:tcPr>
            <w:tcW w:w="4302" w:type="dxa"/>
            <w:gridSpan w:val="2"/>
            <w:vAlign w:val="bottom"/>
          </w:tcPr>
          <w:p w:rsidR="00771246" w:rsidRPr="00E821A8" w:rsidRDefault="00771246" w:rsidP="00227BA2">
            <w:pPr>
              <w:spacing w:line="240" w:lineRule="auto"/>
              <w:jc w:val="right"/>
              <w:rPr>
                <w:rFonts w:eastAsia="Times New Roman" w:cstheme="minorHAnsi"/>
                <w:sz w:val="24"/>
                <w:szCs w:val="24"/>
              </w:rPr>
            </w:pPr>
          </w:p>
        </w:tc>
        <w:tc>
          <w:tcPr>
            <w:tcW w:w="3813" w:type="dxa"/>
            <w:gridSpan w:val="2"/>
            <w:vAlign w:val="bottom"/>
          </w:tcPr>
          <w:p w:rsidR="00771246" w:rsidRPr="00E821A8" w:rsidRDefault="00771246" w:rsidP="00227BA2">
            <w:pPr>
              <w:spacing w:line="240" w:lineRule="auto"/>
              <w:rPr>
                <w:rFonts w:eastAsia="Times New Roman" w:cstheme="minorHAnsi"/>
                <w:sz w:val="24"/>
                <w:szCs w:val="24"/>
              </w:rPr>
            </w:pPr>
          </w:p>
        </w:tc>
        <w:tc>
          <w:tcPr>
            <w:tcW w:w="3794" w:type="dxa"/>
            <w:gridSpan w:val="2"/>
            <w:vAlign w:val="bottom"/>
          </w:tcPr>
          <w:p w:rsidR="00771246" w:rsidRPr="00E821A8" w:rsidRDefault="00771246" w:rsidP="00227BA2">
            <w:pPr>
              <w:spacing w:line="240" w:lineRule="auto"/>
              <w:rPr>
                <w:rFonts w:eastAsia="Times New Roman" w:cstheme="minorHAnsi"/>
                <w:sz w:val="24"/>
                <w:szCs w:val="24"/>
              </w:rPr>
            </w:pPr>
          </w:p>
        </w:tc>
        <w:tc>
          <w:tcPr>
            <w:tcW w:w="3782" w:type="dxa"/>
            <w:vAlign w:val="bottom"/>
          </w:tcPr>
          <w:p w:rsidR="00771246" w:rsidRPr="00E821A8" w:rsidRDefault="00771246" w:rsidP="00227BA2">
            <w:pPr>
              <w:spacing w:line="240" w:lineRule="auto"/>
              <w:rPr>
                <w:rFonts w:eastAsia="Times New Roman" w:cstheme="minorHAnsi"/>
                <w:sz w:val="24"/>
                <w:szCs w:val="24"/>
              </w:rPr>
            </w:pPr>
          </w:p>
        </w:tc>
        <w:tc>
          <w:tcPr>
            <w:tcW w:w="3790" w:type="dxa"/>
            <w:vAlign w:val="bottom"/>
          </w:tcPr>
          <w:p w:rsidR="00771246" w:rsidRPr="00E821A8" w:rsidRDefault="00771246" w:rsidP="00227BA2">
            <w:pPr>
              <w:spacing w:line="240" w:lineRule="auto"/>
              <w:rPr>
                <w:rFonts w:eastAsia="Times New Roman" w:cstheme="minorHAnsi"/>
                <w:sz w:val="24"/>
                <w:szCs w:val="24"/>
              </w:rPr>
            </w:pPr>
          </w:p>
        </w:tc>
      </w:tr>
      <w:tr w:rsidR="00771246" w:rsidRPr="00E821A8" w:rsidTr="00227BA2">
        <w:trPr>
          <w:trHeight w:val="287"/>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D07601" w:rsidP="00227BA2">
            <w:pPr>
              <w:shd w:val="clear" w:color="FFFFCC" w:fill="FFFFFF"/>
              <w:spacing w:before="100" w:beforeAutospacing="1" w:after="100" w:afterAutospacing="1" w:line="240" w:lineRule="auto"/>
              <w:jc w:val="right"/>
              <w:rPr>
                <w:rFonts w:eastAsia="Times New Roman" w:cstheme="minorHAnsi"/>
                <w:sz w:val="24"/>
                <w:szCs w:val="24"/>
              </w:rPr>
            </w:pPr>
            <w:r w:rsidRPr="00D07601">
              <w:rPr>
                <w:rFonts w:eastAsia="Times New Roman" w:cstheme="minorHAnsi"/>
                <w:sz w:val="24"/>
                <w:szCs w:val="24"/>
              </w:rPr>
              <w:t>7</w:t>
            </w:r>
          </w:p>
        </w:tc>
        <w:tc>
          <w:tcPr>
            <w:tcW w:w="2062" w:type="dxa"/>
            <w:tcBorders>
              <w:top w:val="nil"/>
              <w:left w:val="nil"/>
              <w:bottom w:val="single" w:sz="4" w:space="0" w:color="auto"/>
              <w:right w:val="single" w:sz="4" w:space="0" w:color="auto"/>
            </w:tcBorders>
            <w:shd w:val="clear" w:color="auto" w:fill="auto"/>
            <w:noWrap/>
            <w:vAlign w:val="bottom"/>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proofErr w:type="spellStart"/>
            <w:r w:rsidRPr="00D07601">
              <w:rPr>
                <w:rFonts w:eastAsia="Times New Roman" w:cstheme="minorHAnsi"/>
                <w:sz w:val="24"/>
                <w:szCs w:val="24"/>
              </w:rPr>
              <w:t>ActualSizeUnit</w:t>
            </w:r>
            <w:proofErr w:type="spellEnd"/>
          </w:p>
        </w:tc>
        <w:tc>
          <w:tcPr>
            <w:tcW w:w="1437" w:type="dxa"/>
            <w:tcBorders>
              <w:top w:val="nil"/>
              <w:left w:val="nil"/>
              <w:bottom w:val="single" w:sz="4" w:space="0" w:color="auto"/>
              <w:right w:val="single" w:sz="4" w:space="0" w:color="auto"/>
            </w:tcBorders>
            <w:shd w:val="clear" w:color="auto" w:fill="auto"/>
            <w:noWrap/>
            <w:vAlign w:val="bottom"/>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r w:rsidRPr="00D07601">
              <w:rPr>
                <w:rFonts w:eastAsia="Times New Roman" w:cstheme="minorHAnsi"/>
                <w:sz w:val="24"/>
                <w:szCs w:val="24"/>
              </w:rPr>
              <w:t>NVARCHAR</w:t>
            </w:r>
          </w:p>
        </w:tc>
        <w:tc>
          <w:tcPr>
            <w:tcW w:w="1121" w:type="dxa"/>
            <w:gridSpan w:val="2"/>
            <w:tcBorders>
              <w:top w:val="nil"/>
              <w:left w:val="nil"/>
              <w:bottom w:val="single" w:sz="4" w:space="0" w:color="auto"/>
              <w:right w:val="single" w:sz="4" w:space="0" w:color="auto"/>
            </w:tcBorders>
            <w:shd w:val="clear" w:color="auto" w:fill="auto"/>
            <w:vAlign w:val="bottom"/>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r w:rsidRPr="00D07601">
              <w:rPr>
                <w:rFonts w:eastAsia="Times New Roman" w:cstheme="minorHAnsi"/>
                <w:sz w:val="24"/>
                <w:szCs w:val="24"/>
              </w:rPr>
              <w:t>20</w:t>
            </w: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r w:rsidRPr="00D07601">
              <w:rPr>
                <w:rFonts w:eastAsia="Times New Roman" w:cstheme="minorHAnsi"/>
                <w:sz w:val="24"/>
                <w:szCs w:val="24"/>
              </w:rPr>
              <w:t>X</w:t>
            </w:r>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E821A8" w:rsidRDefault="00771246" w:rsidP="00227BA2">
            <w:pPr>
              <w:spacing w:line="240" w:lineRule="auto"/>
              <w:rPr>
                <w:rFonts w:eastAsia="Times New Roman" w:cstheme="minorHAnsi"/>
                <w:sz w:val="24"/>
                <w:szCs w:val="24"/>
              </w:rPr>
            </w:pPr>
          </w:p>
        </w:tc>
        <w:tc>
          <w:tcPr>
            <w:tcW w:w="591" w:type="dxa"/>
            <w:tcBorders>
              <w:top w:val="nil"/>
              <w:left w:val="single" w:sz="4" w:space="0" w:color="auto"/>
              <w:bottom w:val="single" w:sz="4" w:space="0" w:color="auto"/>
              <w:right w:val="single" w:sz="4" w:space="0" w:color="auto"/>
            </w:tcBorders>
            <w:vAlign w:val="bottom"/>
          </w:tcPr>
          <w:p w:rsidR="00771246" w:rsidRPr="00E821A8" w:rsidRDefault="00771246" w:rsidP="00227BA2">
            <w:pPr>
              <w:spacing w:line="240" w:lineRule="auto"/>
              <w:rPr>
                <w:rFonts w:eastAsia="Times New Roman" w:cstheme="minorHAnsi"/>
                <w:sz w:val="24"/>
                <w:szCs w:val="24"/>
              </w:rPr>
            </w:pPr>
          </w:p>
        </w:tc>
        <w:tc>
          <w:tcPr>
            <w:tcW w:w="3003" w:type="dxa"/>
            <w:gridSpan w:val="2"/>
            <w:tcBorders>
              <w:top w:val="nil"/>
              <w:left w:val="single" w:sz="4" w:space="0" w:color="auto"/>
              <w:bottom w:val="single" w:sz="4" w:space="0" w:color="auto"/>
              <w:right w:val="single" w:sz="4" w:space="0" w:color="auto"/>
            </w:tcBorders>
            <w:vAlign w:val="bottom"/>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r w:rsidRPr="00D07601">
              <w:rPr>
                <w:rFonts w:eastAsia="Times New Roman" w:cstheme="minorHAnsi"/>
                <w:sz w:val="24"/>
                <w:szCs w:val="24"/>
              </w:rPr>
              <w:t>Actual size unit of product</w:t>
            </w:r>
          </w:p>
        </w:tc>
        <w:tc>
          <w:tcPr>
            <w:tcW w:w="4302" w:type="dxa"/>
            <w:gridSpan w:val="2"/>
            <w:vAlign w:val="bottom"/>
          </w:tcPr>
          <w:p w:rsidR="00771246" w:rsidRPr="00E821A8" w:rsidRDefault="00771246" w:rsidP="00227BA2">
            <w:pPr>
              <w:spacing w:line="240" w:lineRule="auto"/>
              <w:jc w:val="right"/>
              <w:rPr>
                <w:rFonts w:eastAsia="Times New Roman" w:cstheme="minorHAnsi"/>
                <w:sz w:val="24"/>
                <w:szCs w:val="24"/>
              </w:rPr>
            </w:pPr>
          </w:p>
        </w:tc>
        <w:tc>
          <w:tcPr>
            <w:tcW w:w="3813" w:type="dxa"/>
            <w:gridSpan w:val="2"/>
            <w:vAlign w:val="bottom"/>
          </w:tcPr>
          <w:p w:rsidR="00771246" w:rsidRPr="00E821A8" w:rsidRDefault="00771246" w:rsidP="00227BA2">
            <w:pPr>
              <w:spacing w:line="240" w:lineRule="auto"/>
              <w:rPr>
                <w:rFonts w:eastAsia="Times New Roman" w:cstheme="minorHAnsi"/>
                <w:sz w:val="24"/>
                <w:szCs w:val="24"/>
              </w:rPr>
            </w:pPr>
          </w:p>
        </w:tc>
        <w:tc>
          <w:tcPr>
            <w:tcW w:w="3794" w:type="dxa"/>
            <w:gridSpan w:val="2"/>
            <w:vAlign w:val="bottom"/>
          </w:tcPr>
          <w:p w:rsidR="00771246" w:rsidRPr="00E821A8" w:rsidRDefault="00771246" w:rsidP="00227BA2">
            <w:pPr>
              <w:spacing w:line="240" w:lineRule="auto"/>
              <w:rPr>
                <w:rFonts w:eastAsia="Times New Roman" w:cstheme="minorHAnsi"/>
                <w:sz w:val="24"/>
                <w:szCs w:val="24"/>
              </w:rPr>
            </w:pPr>
          </w:p>
        </w:tc>
        <w:tc>
          <w:tcPr>
            <w:tcW w:w="3782" w:type="dxa"/>
            <w:vAlign w:val="bottom"/>
          </w:tcPr>
          <w:p w:rsidR="00771246" w:rsidRPr="00E821A8" w:rsidRDefault="00771246" w:rsidP="00227BA2">
            <w:pPr>
              <w:spacing w:line="240" w:lineRule="auto"/>
              <w:rPr>
                <w:rFonts w:eastAsia="Times New Roman" w:cstheme="minorHAnsi"/>
                <w:sz w:val="24"/>
                <w:szCs w:val="24"/>
              </w:rPr>
            </w:pPr>
          </w:p>
        </w:tc>
        <w:tc>
          <w:tcPr>
            <w:tcW w:w="3790" w:type="dxa"/>
            <w:vAlign w:val="bottom"/>
          </w:tcPr>
          <w:p w:rsidR="00771246" w:rsidRPr="00E821A8" w:rsidRDefault="00771246" w:rsidP="00227BA2">
            <w:pPr>
              <w:spacing w:line="240" w:lineRule="auto"/>
              <w:rPr>
                <w:rFonts w:eastAsia="Times New Roman" w:cstheme="minorHAnsi"/>
                <w:sz w:val="24"/>
                <w:szCs w:val="24"/>
              </w:rPr>
            </w:pPr>
          </w:p>
        </w:tc>
      </w:tr>
      <w:tr w:rsidR="00771246" w:rsidRPr="00E821A8" w:rsidTr="00227BA2">
        <w:trPr>
          <w:trHeight w:val="255"/>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D07601" w:rsidP="00227BA2">
            <w:pPr>
              <w:shd w:val="clear" w:color="FFFFCC" w:fill="FFFFFF"/>
              <w:spacing w:before="100" w:beforeAutospacing="1" w:after="100" w:afterAutospacing="1" w:line="240" w:lineRule="auto"/>
              <w:jc w:val="right"/>
              <w:rPr>
                <w:rFonts w:eastAsia="Times New Roman" w:cstheme="minorHAnsi"/>
                <w:sz w:val="24"/>
                <w:szCs w:val="24"/>
              </w:rPr>
            </w:pPr>
            <w:r w:rsidRPr="00D07601">
              <w:rPr>
                <w:rFonts w:eastAsia="Times New Roman" w:cstheme="minorHAnsi"/>
                <w:sz w:val="24"/>
                <w:szCs w:val="24"/>
              </w:rPr>
              <w:t>8</w:t>
            </w:r>
          </w:p>
        </w:tc>
        <w:tc>
          <w:tcPr>
            <w:tcW w:w="2062" w:type="dxa"/>
            <w:tcBorders>
              <w:top w:val="nil"/>
              <w:left w:val="nil"/>
              <w:bottom w:val="single" w:sz="4" w:space="0" w:color="auto"/>
              <w:right w:val="single" w:sz="4" w:space="0" w:color="auto"/>
            </w:tcBorders>
            <w:shd w:val="clear" w:color="auto" w:fill="auto"/>
            <w:noWrap/>
            <w:vAlign w:val="bottom"/>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proofErr w:type="spellStart"/>
            <w:r w:rsidRPr="00D07601">
              <w:rPr>
                <w:rFonts w:eastAsia="Times New Roman" w:cstheme="minorHAnsi"/>
                <w:sz w:val="24"/>
                <w:szCs w:val="24"/>
              </w:rPr>
              <w:t>ActualSize</w:t>
            </w:r>
            <w:proofErr w:type="spellEnd"/>
          </w:p>
        </w:tc>
        <w:tc>
          <w:tcPr>
            <w:tcW w:w="1437" w:type="dxa"/>
            <w:tcBorders>
              <w:top w:val="nil"/>
              <w:left w:val="nil"/>
              <w:bottom w:val="single" w:sz="4" w:space="0" w:color="auto"/>
              <w:right w:val="single" w:sz="4" w:space="0" w:color="auto"/>
            </w:tcBorders>
            <w:shd w:val="clear" w:color="auto" w:fill="auto"/>
            <w:noWrap/>
            <w:vAlign w:val="bottom"/>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r w:rsidRPr="00D07601">
              <w:rPr>
                <w:rFonts w:eastAsia="Times New Roman" w:cstheme="minorHAnsi"/>
                <w:sz w:val="24"/>
                <w:szCs w:val="24"/>
              </w:rPr>
              <w:t>INTEGER</w:t>
            </w:r>
          </w:p>
        </w:tc>
        <w:tc>
          <w:tcPr>
            <w:tcW w:w="1121" w:type="dxa"/>
            <w:gridSpan w:val="2"/>
            <w:tcBorders>
              <w:top w:val="nil"/>
              <w:left w:val="nil"/>
              <w:bottom w:val="single" w:sz="4" w:space="0" w:color="auto"/>
              <w:right w:val="single" w:sz="4" w:space="0" w:color="auto"/>
            </w:tcBorders>
            <w:shd w:val="clear" w:color="auto" w:fill="auto"/>
            <w:vAlign w:val="bottom"/>
          </w:tcPr>
          <w:p w:rsidR="00771246" w:rsidRPr="00E821A8" w:rsidRDefault="00771246" w:rsidP="00227BA2">
            <w:pPr>
              <w:spacing w:line="240" w:lineRule="auto"/>
              <w:rPr>
                <w:rFonts w:eastAsia="Times New Roman" w:cstheme="minorHAnsi"/>
                <w:sz w:val="24"/>
                <w:szCs w:val="24"/>
              </w:rPr>
            </w:pP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r w:rsidRPr="00D07601">
              <w:rPr>
                <w:rFonts w:eastAsia="Times New Roman" w:cstheme="minorHAnsi"/>
                <w:sz w:val="24"/>
                <w:szCs w:val="24"/>
              </w:rPr>
              <w:t>X</w:t>
            </w:r>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E821A8" w:rsidRDefault="00771246" w:rsidP="00227BA2">
            <w:pPr>
              <w:spacing w:line="240" w:lineRule="auto"/>
              <w:rPr>
                <w:rFonts w:eastAsia="Times New Roman" w:cstheme="minorHAnsi"/>
                <w:sz w:val="24"/>
                <w:szCs w:val="24"/>
              </w:rPr>
            </w:pPr>
          </w:p>
        </w:tc>
        <w:tc>
          <w:tcPr>
            <w:tcW w:w="591" w:type="dxa"/>
            <w:tcBorders>
              <w:top w:val="nil"/>
              <w:left w:val="single" w:sz="4" w:space="0" w:color="auto"/>
              <w:bottom w:val="single" w:sz="4" w:space="0" w:color="auto"/>
              <w:right w:val="single" w:sz="4" w:space="0" w:color="auto"/>
            </w:tcBorders>
            <w:vAlign w:val="bottom"/>
          </w:tcPr>
          <w:p w:rsidR="00771246" w:rsidRPr="00E821A8" w:rsidRDefault="00771246" w:rsidP="00227BA2">
            <w:pPr>
              <w:spacing w:line="240" w:lineRule="auto"/>
              <w:rPr>
                <w:rFonts w:eastAsia="Times New Roman" w:cstheme="minorHAnsi"/>
                <w:sz w:val="24"/>
                <w:szCs w:val="24"/>
              </w:rPr>
            </w:pPr>
          </w:p>
        </w:tc>
        <w:tc>
          <w:tcPr>
            <w:tcW w:w="3003" w:type="dxa"/>
            <w:gridSpan w:val="2"/>
            <w:tcBorders>
              <w:top w:val="nil"/>
              <w:left w:val="single" w:sz="4" w:space="0" w:color="auto"/>
              <w:bottom w:val="single" w:sz="4" w:space="0" w:color="auto"/>
              <w:right w:val="single" w:sz="4" w:space="0" w:color="auto"/>
            </w:tcBorders>
            <w:vAlign w:val="bottom"/>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r w:rsidRPr="00D07601">
              <w:rPr>
                <w:rFonts w:eastAsia="Times New Roman" w:cstheme="minorHAnsi"/>
                <w:sz w:val="24"/>
                <w:szCs w:val="24"/>
              </w:rPr>
              <w:t>Actual size of product</w:t>
            </w:r>
          </w:p>
        </w:tc>
        <w:tc>
          <w:tcPr>
            <w:tcW w:w="4302" w:type="dxa"/>
            <w:gridSpan w:val="2"/>
            <w:vAlign w:val="bottom"/>
          </w:tcPr>
          <w:p w:rsidR="00771246" w:rsidRPr="00E821A8" w:rsidRDefault="00771246" w:rsidP="00227BA2">
            <w:pPr>
              <w:spacing w:line="240" w:lineRule="auto"/>
              <w:jc w:val="right"/>
              <w:rPr>
                <w:rFonts w:eastAsia="Times New Roman" w:cstheme="minorHAnsi"/>
                <w:sz w:val="24"/>
                <w:szCs w:val="24"/>
              </w:rPr>
            </w:pPr>
          </w:p>
        </w:tc>
        <w:tc>
          <w:tcPr>
            <w:tcW w:w="3813" w:type="dxa"/>
            <w:gridSpan w:val="2"/>
            <w:vAlign w:val="bottom"/>
          </w:tcPr>
          <w:p w:rsidR="00771246" w:rsidRPr="00E821A8" w:rsidRDefault="00771246" w:rsidP="00227BA2">
            <w:pPr>
              <w:spacing w:line="240" w:lineRule="auto"/>
              <w:rPr>
                <w:rFonts w:eastAsia="Times New Roman" w:cstheme="minorHAnsi"/>
                <w:sz w:val="24"/>
                <w:szCs w:val="24"/>
              </w:rPr>
            </w:pPr>
          </w:p>
        </w:tc>
        <w:tc>
          <w:tcPr>
            <w:tcW w:w="3794" w:type="dxa"/>
            <w:gridSpan w:val="2"/>
            <w:vAlign w:val="bottom"/>
          </w:tcPr>
          <w:p w:rsidR="00771246" w:rsidRPr="00E821A8" w:rsidRDefault="00771246" w:rsidP="00227BA2">
            <w:pPr>
              <w:spacing w:line="240" w:lineRule="auto"/>
              <w:rPr>
                <w:rFonts w:eastAsia="Times New Roman" w:cstheme="minorHAnsi"/>
                <w:sz w:val="24"/>
                <w:szCs w:val="24"/>
              </w:rPr>
            </w:pPr>
          </w:p>
        </w:tc>
        <w:tc>
          <w:tcPr>
            <w:tcW w:w="3782" w:type="dxa"/>
            <w:vAlign w:val="bottom"/>
          </w:tcPr>
          <w:p w:rsidR="00771246" w:rsidRPr="00E821A8" w:rsidRDefault="00771246" w:rsidP="00227BA2">
            <w:pPr>
              <w:spacing w:line="240" w:lineRule="auto"/>
              <w:rPr>
                <w:rFonts w:eastAsia="Times New Roman" w:cstheme="minorHAnsi"/>
                <w:sz w:val="24"/>
                <w:szCs w:val="24"/>
              </w:rPr>
            </w:pPr>
          </w:p>
        </w:tc>
        <w:tc>
          <w:tcPr>
            <w:tcW w:w="3790" w:type="dxa"/>
            <w:vAlign w:val="bottom"/>
          </w:tcPr>
          <w:p w:rsidR="00771246" w:rsidRPr="00E821A8" w:rsidRDefault="00771246" w:rsidP="00227BA2">
            <w:pPr>
              <w:spacing w:line="240" w:lineRule="auto"/>
              <w:rPr>
                <w:rFonts w:eastAsia="Times New Roman" w:cstheme="minorHAnsi"/>
                <w:sz w:val="24"/>
                <w:szCs w:val="24"/>
              </w:rPr>
            </w:pPr>
          </w:p>
        </w:tc>
      </w:tr>
      <w:tr w:rsidR="00771246" w:rsidRPr="00E821A8" w:rsidTr="00227BA2">
        <w:trPr>
          <w:trHeight w:val="255"/>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D07601" w:rsidP="00227BA2">
            <w:pPr>
              <w:shd w:val="clear" w:color="FFFFCC" w:fill="FFFFFF"/>
              <w:spacing w:before="100" w:beforeAutospacing="1" w:after="100" w:afterAutospacing="1" w:line="240" w:lineRule="auto"/>
              <w:jc w:val="right"/>
              <w:rPr>
                <w:rFonts w:eastAsia="Times New Roman" w:cstheme="minorHAnsi"/>
                <w:sz w:val="24"/>
                <w:szCs w:val="24"/>
              </w:rPr>
            </w:pPr>
            <w:r w:rsidRPr="00D07601">
              <w:rPr>
                <w:rFonts w:eastAsia="Times New Roman" w:cstheme="minorHAnsi"/>
                <w:sz w:val="24"/>
                <w:szCs w:val="24"/>
              </w:rPr>
              <w:t>9</w:t>
            </w:r>
          </w:p>
        </w:tc>
        <w:tc>
          <w:tcPr>
            <w:tcW w:w="2062" w:type="dxa"/>
            <w:tcBorders>
              <w:top w:val="nil"/>
              <w:left w:val="nil"/>
              <w:bottom w:val="single" w:sz="4" w:space="0" w:color="auto"/>
              <w:right w:val="single" w:sz="4" w:space="0" w:color="auto"/>
            </w:tcBorders>
            <w:shd w:val="clear" w:color="auto" w:fill="auto"/>
            <w:noWrap/>
            <w:vAlign w:val="bottom"/>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r w:rsidRPr="00D07601">
              <w:rPr>
                <w:rFonts w:eastAsia="Times New Roman" w:cstheme="minorHAnsi"/>
                <w:sz w:val="24"/>
                <w:szCs w:val="24"/>
              </w:rPr>
              <w:t>Description</w:t>
            </w:r>
          </w:p>
        </w:tc>
        <w:tc>
          <w:tcPr>
            <w:tcW w:w="1437" w:type="dxa"/>
            <w:tcBorders>
              <w:top w:val="nil"/>
              <w:left w:val="nil"/>
              <w:bottom w:val="single" w:sz="4" w:space="0" w:color="auto"/>
              <w:right w:val="single" w:sz="4" w:space="0" w:color="auto"/>
            </w:tcBorders>
            <w:shd w:val="clear" w:color="auto" w:fill="auto"/>
            <w:noWrap/>
            <w:vAlign w:val="bottom"/>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r w:rsidRPr="00D07601">
              <w:rPr>
                <w:rFonts w:eastAsia="Times New Roman" w:cstheme="minorHAnsi"/>
                <w:sz w:val="24"/>
                <w:szCs w:val="24"/>
              </w:rPr>
              <w:t>NVARCHAR</w:t>
            </w:r>
          </w:p>
        </w:tc>
        <w:tc>
          <w:tcPr>
            <w:tcW w:w="1121" w:type="dxa"/>
            <w:gridSpan w:val="2"/>
            <w:tcBorders>
              <w:top w:val="nil"/>
              <w:left w:val="nil"/>
              <w:bottom w:val="single" w:sz="4" w:space="0" w:color="auto"/>
              <w:right w:val="single" w:sz="4" w:space="0" w:color="auto"/>
            </w:tcBorders>
            <w:shd w:val="clear" w:color="auto" w:fill="auto"/>
            <w:vAlign w:val="bottom"/>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r w:rsidRPr="00D07601">
              <w:rPr>
                <w:rStyle w:val="postbody"/>
                <w:rFonts w:cstheme="minorHAnsi"/>
                <w:sz w:val="24"/>
                <w:szCs w:val="24"/>
              </w:rPr>
              <w:t>200</w:t>
            </w: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r w:rsidRPr="00D07601">
              <w:rPr>
                <w:rFonts w:eastAsia="Times New Roman" w:cstheme="minorHAnsi"/>
                <w:sz w:val="24"/>
                <w:szCs w:val="24"/>
              </w:rPr>
              <w:t>X</w:t>
            </w:r>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E821A8" w:rsidRDefault="00771246" w:rsidP="00227BA2">
            <w:pPr>
              <w:spacing w:line="240" w:lineRule="auto"/>
              <w:rPr>
                <w:rFonts w:eastAsia="Times New Roman" w:cstheme="minorHAnsi"/>
                <w:sz w:val="24"/>
                <w:szCs w:val="24"/>
              </w:rPr>
            </w:pPr>
          </w:p>
        </w:tc>
        <w:tc>
          <w:tcPr>
            <w:tcW w:w="591" w:type="dxa"/>
            <w:tcBorders>
              <w:top w:val="nil"/>
              <w:left w:val="single" w:sz="4" w:space="0" w:color="auto"/>
              <w:bottom w:val="single" w:sz="4" w:space="0" w:color="auto"/>
              <w:right w:val="single" w:sz="4" w:space="0" w:color="auto"/>
            </w:tcBorders>
            <w:vAlign w:val="bottom"/>
          </w:tcPr>
          <w:p w:rsidR="00771246" w:rsidRPr="00E821A8" w:rsidRDefault="00771246" w:rsidP="00227BA2">
            <w:pPr>
              <w:spacing w:line="240" w:lineRule="auto"/>
              <w:rPr>
                <w:rFonts w:eastAsia="Times New Roman" w:cstheme="minorHAnsi"/>
                <w:sz w:val="24"/>
                <w:szCs w:val="24"/>
              </w:rPr>
            </w:pPr>
          </w:p>
        </w:tc>
        <w:tc>
          <w:tcPr>
            <w:tcW w:w="3003" w:type="dxa"/>
            <w:gridSpan w:val="2"/>
            <w:tcBorders>
              <w:top w:val="nil"/>
              <w:left w:val="single" w:sz="4" w:space="0" w:color="auto"/>
              <w:bottom w:val="single" w:sz="4" w:space="0" w:color="auto"/>
              <w:right w:val="single" w:sz="4" w:space="0" w:color="auto"/>
            </w:tcBorders>
            <w:vAlign w:val="bottom"/>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r w:rsidRPr="00D07601">
              <w:rPr>
                <w:rFonts w:eastAsia="Times New Roman" w:cstheme="minorHAnsi"/>
                <w:sz w:val="24"/>
                <w:szCs w:val="24"/>
              </w:rPr>
              <w:t>Description of product</w:t>
            </w:r>
          </w:p>
        </w:tc>
        <w:tc>
          <w:tcPr>
            <w:tcW w:w="4302" w:type="dxa"/>
            <w:gridSpan w:val="2"/>
            <w:vAlign w:val="bottom"/>
          </w:tcPr>
          <w:p w:rsidR="00771246" w:rsidRPr="00E821A8" w:rsidRDefault="00771246" w:rsidP="00227BA2">
            <w:pPr>
              <w:spacing w:line="240" w:lineRule="auto"/>
              <w:jc w:val="right"/>
              <w:rPr>
                <w:rFonts w:eastAsia="Times New Roman" w:cstheme="minorHAnsi"/>
                <w:sz w:val="24"/>
                <w:szCs w:val="24"/>
              </w:rPr>
            </w:pPr>
          </w:p>
        </w:tc>
        <w:tc>
          <w:tcPr>
            <w:tcW w:w="3813" w:type="dxa"/>
            <w:gridSpan w:val="2"/>
            <w:vAlign w:val="bottom"/>
          </w:tcPr>
          <w:p w:rsidR="00771246" w:rsidRPr="00E821A8" w:rsidRDefault="00771246" w:rsidP="00227BA2">
            <w:pPr>
              <w:spacing w:line="240" w:lineRule="auto"/>
              <w:rPr>
                <w:rFonts w:eastAsia="Times New Roman" w:cstheme="minorHAnsi"/>
                <w:sz w:val="24"/>
                <w:szCs w:val="24"/>
              </w:rPr>
            </w:pPr>
          </w:p>
        </w:tc>
        <w:tc>
          <w:tcPr>
            <w:tcW w:w="3794" w:type="dxa"/>
            <w:gridSpan w:val="2"/>
            <w:vAlign w:val="bottom"/>
          </w:tcPr>
          <w:p w:rsidR="00771246" w:rsidRPr="00E821A8" w:rsidRDefault="00771246" w:rsidP="00227BA2">
            <w:pPr>
              <w:spacing w:line="240" w:lineRule="auto"/>
              <w:rPr>
                <w:rFonts w:eastAsia="Times New Roman" w:cstheme="minorHAnsi"/>
                <w:sz w:val="24"/>
                <w:szCs w:val="24"/>
              </w:rPr>
            </w:pPr>
          </w:p>
        </w:tc>
        <w:tc>
          <w:tcPr>
            <w:tcW w:w="3782" w:type="dxa"/>
            <w:vAlign w:val="bottom"/>
          </w:tcPr>
          <w:p w:rsidR="00771246" w:rsidRPr="00E821A8" w:rsidRDefault="00771246" w:rsidP="00227BA2">
            <w:pPr>
              <w:spacing w:line="240" w:lineRule="auto"/>
              <w:rPr>
                <w:rFonts w:eastAsia="Times New Roman" w:cstheme="minorHAnsi"/>
                <w:sz w:val="24"/>
                <w:szCs w:val="24"/>
              </w:rPr>
            </w:pPr>
          </w:p>
        </w:tc>
        <w:tc>
          <w:tcPr>
            <w:tcW w:w="3790" w:type="dxa"/>
            <w:vAlign w:val="bottom"/>
          </w:tcPr>
          <w:p w:rsidR="00771246" w:rsidRPr="00E821A8" w:rsidRDefault="00771246" w:rsidP="00227BA2">
            <w:pPr>
              <w:spacing w:line="240" w:lineRule="auto"/>
              <w:rPr>
                <w:rFonts w:eastAsia="Times New Roman" w:cstheme="minorHAnsi"/>
                <w:sz w:val="24"/>
                <w:szCs w:val="24"/>
              </w:rPr>
            </w:pPr>
          </w:p>
        </w:tc>
      </w:tr>
      <w:tr w:rsidR="00771246" w:rsidRPr="00E821A8" w:rsidTr="00227BA2">
        <w:trPr>
          <w:gridAfter w:val="8"/>
          <w:wAfter w:w="19481" w:type="dxa"/>
          <w:trHeight w:val="287"/>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D07601" w:rsidP="00227BA2">
            <w:pPr>
              <w:shd w:val="clear" w:color="FFFFCC" w:fill="FFFFFF"/>
              <w:spacing w:before="100" w:beforeAutospacing="1" w:after="100" w:afterAutospacing="1" w:line="240" w:lineRule="auto"/>
              <w:jc w:val="right"/>
              <w:rPr>
                <w:rFonts w:eastAsia="Times New Roman" w:cstheme="minorHAnsi"/>
                <w:sz w:val="24"/>
                <w:szCs w:val="24"/>
              </w:rPr>
            </w:pPr>
            <w:r w:rsidRPr="00D07601">
              <w:rPr>
                <w:rFonts w:eastAsia="Times New Roman" w:cstheme="minorHAnsi"/>
                <w:sz w:val="24"/>
                <w:szCs w:val="24"/>
              </w:rPr>
              <w:t>10</w:t>
            </w:r>
          </w:p>
        </w:tc>
        <w:tc>
          <w:tcPr>
            <w:tcW w:w="2062" w:type="dxa"/>
            <w:tcBorders>
              <w:top w:val="nil"/>
              <w:left w:val="nil"/>
              <w:bottom w:val="single" w:sz="4" w:space="0" w:color="auto"/>
              <w:right w:val="single" w:sz="4" w:space="0" w:color="auto"/>
            </w:tcBorders>
            <w:shd w:val="clear" w:color="auto" w:fill="auto"/>
            <w:noWrap/>
            <w:vAlign w:val="bottom"/>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proofErr w:type="spellStart"/>
            <w:r w:rsidRPr="00D07601">
              <w:rPr>
                <w:rFonts w:eastAsia="Times New Roman" w:cstheme="minorHAnsi"/>
                <w:sz w:val="24"/>
                <w:szCs w:val="24"/>
              </w:rPr>
              <w:t>DelFlag</w:t>
            </w:r>
            <w:proofErr w:type="spellEnd"/>
          </w:p>
        </w:tc>
        <w:tc>
          <w:tcPr>
            <w:tcW w:w="1437" w:type="dxa"/>
            <w:tcBorders>
              <w:top w:val="nil"/>
              <w:left w:val="nil"/>
              <w:bottom w:val="single" w:sz="4" w:space="0" w:color="auto"/>
              <w:right w:val="single" w:sz="4" w:space="0" w:color="auto"/>
            </w:tcBorders>
            <w:shd w:val="clear" w:color="auto" w:fill="auto"/>
            <w:noWrap/>
            <w:vAlign w:val="bottom"/>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r w:rsidRPr="00D07601">
              <w:rPr>
                <w:rFonts w:eastAsia="Times New Roman" w:cstheme="minorHAnsi"/>
                <w:sz w:val="24"/>
                <w:szCs w:val="24"/>
              </w:rPr>
              <w:t>BOOLEAN</w:t>
            </w:r>
          </w:p>
        </w:tc>
        <w:tc>
          <w:tcPr>
            <w:tcW w:w="1121" w:type="dxa"/>
            <w:gridSpan w:val="2"/>
            <w:tcBorders>
              <w:top w:val="nil"/>
              <w:left w:val="nil"/>
              <w:bottom w:val="single" w:sz="4" w:space="0" w:color="auto"/>
              <w:right w:val="single" w:sz="4" w:space="0" w:color="auto"/>
            </w:tcBorders>
            <w:shd w:val="clear" w:color="auto" w:fill="auto"/>
            <w:vAlign w:val="bottom"/>
          </w:tcPr>
          <w:p w:rsidR="00771246" w:rsidRPr="00E821A8" w:rsidRDefault="00771246" w:rsidP="00227BA2">
            <w:pPr>
              <w:spacing w:line="240" w:lineRule="auto"/>
              <w:rPr>
                <w:rStyle w:val="postbody"/>
                <w:rFonts w:cstheme="minorHAnsi"/>
                <w:sz w:val="24"/>
                <w:szCs w:val="24"/>
              </w:rPr>
            </w:pP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771246" w:rsidP="00227BA2">
            <w:pPr>
              <w:spacing w:line="240" w:lineRule="auto"/>
              <w:rPr>
                <w:rFonts w:eastAsia="Times New Roman" w:cstheme="minorHAnsi"/>
                <w:sz w:val="24"/>
                <w:szCs w:val="24"/>
              </w:rPr>
            </w:pPr>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E821A8" w:rsidRDefault="00771246" w:rsidP="00227BA2">
            <w:pPr>
              <w:spacing w:line="240" w:lineRule="auto"/>
              <w:rPr>
                <w:rFonts w:eastAsia="Times New Roman" w:cstheme="minorHAnsi"/>
                <w:sz w:val="24"/>
                <w:szCs w:val="24"/>
              </w:rPr>
            </w:pPr>
          </w:p>
        </w:tc>
        <w:tc>
          <w:tcPr>
            <w:tcW w:w="591" w:type="dxa"/>
            <w:tcBorders>
              <w:top w:val="nil"/>
              <w:left w:val="single" w:sz="4" w:space="0" w:color="auto"/>
              <w:bottom w:val="single" w:sz="4" w:space="0" w:color="auto"/>
              <w:right w:val="single" w:sz="4" w:space="0" w:color="auto"/>
            </w:tcBorders>
            <w:vAlign w:val="bottom"/>
          </w:tcPr>
          <w:p w:rsidR="00771246" w:rsidRPr="00E821A8" w:rsidRDefault="00771246" w:rsidP="00227BA2">
            <w:pPr>
              <w:spacing w:line="240" w:lineRule="auto"/>
              <w:rPr>
                <w:rFonts w:eastAsia="Times New Roman" w:cstheme="minorHAnsi"/>
                <w:sz w:val="24"/>
                <w:szCs w:val="24"/>
              </w:rPr>
            </w:pPr>
          </w:p>
        </w:tc>
        <w:tc>
          <w:tcPr>
            <w:tcW w:w="3003" w:type="dxa"/>
            <w:gridSpan w:val="2"/>
            <w:tcBorders>
              <w:top w:val="nil"/>
              <w:left w:val="single" w:sz="4" w:space="0" w:color="auto"/>
              <w:bottom w:val="single" w:sz="4" w:space="0" w:color="auto"/>
              <w:right w:val="single" w:sz="4" w:space="0" w:color="auto"/>
            </w:tcBorders>
            <w:vAlign w:val="bottom"/>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r w:rsidRPr="00D07601">
              <w:rPr>
                <w:rFonts w:eastAsia="Times New Roman" w:cstheme="minorHAnsi"/>
                <w:sz w:val="24"/>
                <w:szCs w:val="24"/>
              </w:rPr>
              <w:t>Deleted flag of product</w:t>
            </w:r>
          </w:p>
        </w:tc>
      </w:tr>
      <w:tr w:rsidR="00771246" w:rsidRPr="00E821A8" w:rsidTr="00227BA2">
        <w:trPr>
          <w:trHeight w:val="255"/>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D07601" w:rsidP="00227BA2">
            <w:pPr>
              <w:shd w:val="clear" w:color="FFFFCC" w:fill="FFFFFF"/>
              <w:spacing w:before="100" w:beforeAutospacing="1" w:after="100" w:afterAutospacing="1" w:line="240" w:lineRule="auto"/>
              <w:jc w:val="right"/>
              <w:rPr>
                <w:rFonts w:eastAsia="Times New Roman" w:cstheme="minorHAnsi"/>
                <w:sz w:val="24"/>
                <w:szCs w:val="24"/>
              </w:rPr>
            </w:pPr>
            <w:r w:rsidRPr="00D07601">
              <w:rPr>
                <w:rFonts w:eastAsia="Times New Roman" w:cstheme="minorHAnsi"/>
                <w:sz w:val="24"/>
                <w:szCs w:val="24"/>
              </w:rPr>
              <w:t>11</w:t>
            </w:r>
          </w:p>
        </w:tc>
        <w:tc>
          <w:tcPr>
            <w:tcW w:w="2062" w:type="dxa"/>
            <w:tcBorders>
              <w:top w:val="nil"/>
              <w:left w:val="nil"/>
              <w:bottom w:val="single" w:sz="4" w:space="0" w:color="auto"/>
              <w:right w:val="single" w:sz="4" w:space="0" w:color="auto"/>
            </w:tcBorders>
            <w:shd w:val="clear" w:color="auto" w:fill="auto"/>
            <w:noWrap/>
            <w:vAlign w:val="bottom"/>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proofErr w:type="spellStart"/>
            <w:r w:rsidRPr="00D07601">
              <w:rPr>
                <w:rFonts w:eastAsia="Times New Roman" w:cstheme="minorHAnsi"/>
                <w:sz w:val="24"/>
                <w:szCs w:val="24"/>
              </w:rPr>
              <w:t>ProjectID</w:t>
            </w:r>
            <w:proofErr w:type="spellEnd"/>
          </w:p>
        </w:tc>
        <w:tc>
          <w:tcPr>
            <w:tcW w:w="1437" w:type="dxa"/>
            <w:tcBorders>
              <w:top w:val="nil"/>
              <w:left w:val="nil"/>
              <w:bottom w:val="single" w:sz="4" w:space="0" w:color="auto"/>
              <w:right w:val="single" w:sz="4" w:space="0" w:color="auto"/>
            </w:tcBorders>
            <w:shd w:val="clear" w:color="auto" w:fill="auto"/>
            <w:noWrap/>
            <w:vAlign w:val="bottom"/>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r w:rsidRPr="00D07601">
              <w:rPr>
                <w:rFonts w:eastAsia="Times New Roman" w:cstheme="minorHAnsi"/>
                <w:sz w:val="24"/>
                <w:szCs w:val="24"/>
              </w:rPr>
              <w:t>CHAR</w:t>
            </w:r>
          </w:p>
        </w:tc>
        <w:tc>
          <w:tcPr>
            <w:tcW w:w="1121" w:type="dxa"/>
            <w:gridSpan w:val="2"/>
            <w:tcBorders>
              <w:top w:val="nil"/>
              <w:left w:val="nil"/>
              <w:bottom w:val="single" w:sz="4" w:space="0" w:color="auto"/>
              <w:right w:val="single" w:sz="4" w:space="0" w:color="auto"/>
            </w:tcBorders>
            <w:shd w:val="clear" w:color="auto" w:fill="auto"/>
            <w:vAlign w:val="bottom"/>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r w:rsidRPr="00D07601">
              <w:rPr>
                <w:rFonts w:eastAsia="Times New Roman" w:cstheme="minorHAnsi"/>
                <w:sz w:val="24"/>
                <w:szCs w:val="24"/>
              </w:rPr>
              <w:t>10</w:t>
            </w: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771246" w:rsidP="00227BA2">
            <w:pPr>
              <w:spacing w:line="240" w:lineRule="auto"/>
              <w:rPr>
                <w:rFonts w:eastAsia="Times New Roman" w:cstheme="minorHAnsi"/>
                <w:sz w:val="24"/>
                <w:szCs w:val="24"/>
              </w:rPr>
            </w:pPr>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E821A8" w:rsidRDefault="00771246" w:rsidP="00227BA2">
            <w:pPr>
              <w:spacing w:line="240" w:lineRule="auto"/>
              <w:rPr>
                <w:rFonts w:eastAsia="Times New Roman" w:cstheme="minorHAnsi"/>
                <w:sz w:val="24"/>
                <w:szCs w:val="24"/>
              </w:rPr>
            </w:pPr>
          </w:p>
        </w:tc>
        <w:tc>
          <w:tcPr>
            <w:tcW w:w="591" w:type="dxa"/>
            <w:tcBorders>
              <w:top w:val="nil"/>
              <w:left w:val="single" w:sz="4" w:space="0" w:color="auto"/>
              <w:bottom w:val="single" w:sz="4" w:space="0" w:color="auto"/>
              <w:right w:val="single" w:sz="4" w:space="0" w:color="auto"/>
            </w:tcBorders>
            <w:vAlign w:val="bottom"/>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r w:rsidRPr="00D07601">
              <w:rPr>
                <w:rFonts w:eastAsia="Times New Roman" w:cstheme="minorHAnsi"/>
                <w:sz w:val="24"/>
                <w:szCs w:val="24"/>
              </w:rPr>
              <w:t>FK</w:t>
            </w:r>
          </w:p>
        </w:tc>
        <w:tc>
          <w:tcPr>
            <w:tcW w:w="3003" w:type="dxa"/>
            <w:gridSpan w:val="2"/>
            <w:tcBorders>
              <w:top w:val="nil"/>
              <w:left w:val="single" w:sz="4" w:space="0" w:color="auto"/>
              <w:bottom w:val="single" w:sz="4" w:space="0" w:color="auto"/>
              <w:right w:val="single" w:sz="4" w:space="0" w:color="auto"/>
            </w:tcBorders>
            <w:vAlign w:val="bottom"/>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r w:rsidRPr="00D07601">
              <w:rPr>
                <w:rFonts w:eastAsia="Times New Roman" w:cstheme="minorHAnsi"/>
                <w:sz w:val="24"/>
                <w:szCs w:val="24"/>
              </w:rPr>
              <w:t xml:space="preserve">FK </w:t>
            </w:r>
            <w:proofErr w:type="spellStart"/>
            <w:r w:rsidRPr="00D07601">
              <w:rPr>
                <w:rFonts w:eastAsia="Times New Roman" w:cstheme="minorHAnsi"/>
                <w:sz w:val="24"/>
                <w:szCs w:val="24"/>
              </w:rPr>
              <w:t>ProjectID</w:t>
            </w:r>
            <w:proofErr w:type="spellEnd"/>
            <w:r w:rsidRPr="00D07601">
              <w:rPr>
                <w:rFonts w:eastAsia="Times New Roman" w:cstheme="minorHAnsi"/>
                <w:sz w:val="24"/>
                <w:szCs w:val="24"/>
              </w:rPr>
              <w:t xml:space="preserve"> of product</w:t>
            </w:r>
          </w:p>
        </w:tc>
        <w:tc>
          <w:tcPr>
            <w:tcW w:w="4302" w:type="dxa"/>
            <w:gridSpan w:val="2"/>
            <w:vAlign w:val="bottom"/>
          </w:tcPr>
          <w:p w:rsidR="00771246" w:rsidRPr="00E821A8" w:rsidRDefault="00771246" w:rsidP="00227BA2">
            <w:pPr>
              <w:spacing w:line="240" w:lineRule="auto"/>
              <w:jc w:val="right"/>
              <w:rPr>
                <w:rFonts w:eastAsia="Times New Roman" w:cstheme="minorHAnsi"/>
                <w:sz w:val="24"/>
                <w:szCs w:val="24"/>
              </w:rPr>
            </w:pPr>
          </w:p>
        </w:tc>
        <w:tc>
          <w:tcPr>
            <w:tcW w:w="3813" w:type="dxa"/>
            <w:gridSpan w:val="2"/>
            <w:vAlign w:val="bottom"/>
          </w:tcPr>
          <w:p w:rsidR="00771246" w:rsidRPr="00E821A8" w:rsidRDefault="00771246" w:rsidP="00227BA2">
            <w:pPr>
              <w:spacing w:line="240" w:lineRule="auto"/>
              <w:rPr>
                <w:rFonts w:eastAsia="Times New Roman" w:cstheme="minorHAnsi"/>
                <w:sz w:val="24"/>
                <w:szCs w:val="24"/>
              </w:rPr>
            </w:pPr>
          </w:p>
        </w:tc>
        <w:tc>
          <w:tcPr>
            <w:tcW w:w="3794" w:type="dxa"/>
            <w:gridSpan w:val="2"/>
            <w:vAlign w:val="bottom"/>
          </w:tcPr>
          <w:p w:rsidR="00771246" w:rsidRPr="00E821A8" w:rsidRDefault="00771246" w:rsidP="00227BA2">
            <w:pPr>
              <w:spacing w:line="240" w:lineRule="auto"/>
              <w:rPr>
                <w:rFonts w:eastAsia="Times New Roman" w:cstheme="minorHAnsi"/>
                <w:sz w:val="24"/>
                <w:szCs w:val="24"/>
              </w:rPr>
            </w:pPr>
          </w:p>
        </w:tc>
        <w:tc>
          <w:tcPr>
            <w:tcW w:w="3782" w:type="dxa"/>
            <w:vAlign w:val="bottom"/>
          </w:tcPr>
          <w:p w:rsidR="00771246" w:rsidRPr="00E821A8" w:rsidRDefault="00771246" w:rsidP="00227BA2">
            <w:pPr>
              <w:spacing w:line="240" w:lineRule="auto"/>
              <w:rPr>
                <w:rFonts w:eastAsia="Times New Roman" w:cstheme="minorHAnsi"/>
                <w:sz w:val="24"/>
                <w:szCs w:val="24"/>
              </w:rPr>
            </w:pPr>
          </w:p>
        </w:tc>
        <w:tc>
          <w:tcPr>
            <w:tcW w:w="3790" w:type="dxa"/>
            <w:vAlign w:val="bottom"/>
          </w:tcPr>
          <w:p w:rsidR="00771246" w:rsidRPr="00E821A8" w:rsidRDefault="00771246" w:rsidP="00227BA2">
            <w:pPr>
              <w:spacing w:line="240" w:lineRule="auto"/>
              <w:rPr>
                <w:rFonts w:eastAsia="Times New Roman" w:cstheme="minorHAnsi"/>
                <w:sz w:val="24"/>
                <w:szCs w:val="24"/>
              </w:rPr>
            </w:pPr>
          </w:p>
        </w:tc>
      </w:tr>
      <w:tr w:rsidR="00771246" w:rsidRPr="00E821A8" w:rsidTr="00227BA2">
        <w:trPr>
          <w:gridAfter w:val="3"/>
          <w:wAfter w:w="10424" w:type="dxa"/>
          <w:trHeight w:val="255"/>
        </w:trPr>
        <w:tc>
          <w:tcPr>
            <w:tcW w:w="4163" w:type="dxa"/>
            <w:gridSpan w:val="4"/>
            <w:vAlign w:val="bottom"/>
          </w:tcPr>
          <w:p w:rsidR="00771246" w:rsidRPr="00E821A8" w:rsidRDefault="00771246" w:rsidP="00227BA2">
            <w:pPr>
              <w:spacing w:line="240" w:lineRule="auto"/>
              <w:jc w:val="right"/>
              <w:rPr>
                <w:rFonts w:eastAsia="Times New Roman" w:cstheme="minorHAnsi"/>
                <w:sz w:val="24"/>
                <w:szCs w:val="24"/>
              </w:rPr>
            </w:pPr>
          </w:p>
        </w:tc>
        <w:tc>
          <w:tcPr>
            <w:tcW w:w="3054" w:type="dxa"/>
            <w:gridSpan w:val="5"/>
            <w:vAlign w:val="bottom"/>
          </w:tcPr>
          <w:p w:rsidR="00771246" w:rsidRPr="00E821A8" w:rsidRDefault="00771246" w:rsidP="00227BA2">
            <w:pPr>
              <w:spacing w:line="240" w:lineRule="auto"/>
              <w:rPr>
                <w:rFonts w:eastAsia="Times New Roman" w:cstheme="minorHAnsi"/>
                <w:sz w:val="24"/>
                <w:szCs w:val="24"/>
              </w:rPr>
            </w:pPr>
          </w:p>
        </w:tc>
        <w:tc>
          <w:tcPr>
            <w:tcW w:w="4308" w:type="dxa"/>
            <w:gridSpan w:val="2"/>
            <w:vAlign w:val="bottom"/>
          </w:tcPr>
          <w:p w:rsidR="00771246" w:rsidRPr="00E821A8" w:rsidRDefault="00771246" w:rsidP="00227BA2">
            <w:pPr>
              <w:spacing w:line="240" w:lineRule="auto"/>
              <w:rPr>
                <w:rFonts w:eastAsia="Times New Roman" w:cstheme="minorHAnsi"/>
                <w:sz w:val="24"/>
                <w:szCs w:val="24"/>
              </w:rPr>
            </w:pPr>
          </w:p>
        </w:tc>
        <w:tc>
          <w:tcPr>
            <w:tcW w:w="3782" w:type="dxa"/>
            <w:gridSpan w:val="2"/>
            <w:vAlign w:val="bottom"/>
          </w:tcPr>
          <w:p w:rsidR="00771246" w:rsidRPr="00E821A8" w:rsidRDefault="00771246" w:rsidP="00227BA2">
            <w:pPr>
              <w:spacing w:line="240" w:lineRule="auto"/>
              <w:rPr>
                <w:rFonts w:eastAsia="Times New Roman" w:cstheme="minorHAnsi"/>
                <w:sz w:val="24"/>
                <w:szCs w:val="24"/>
              </w:rPr>
            </w:pPr>
          </w:p>
        </w:tc>
        <w:tc>
          <w:tcPr>
            <w:tcW w:w="3790" w:type="dxa"/>
            <w:gridSpan w:val="2"/>
            <w:vAlign w:val="bottom"/>
          </w:tcPr>
          <w:p w:rsidR="00771246" w:rsidRPr="00E821A8" w:rsidRDefault="00771246" w:rsidP="00227BA2">
            <w:pPr>
              <w:spacing w:line="240" w:lineRule="auto"/>
              <w:rPr>
                <w:rFonts w:eastAsia="Times New Roman" w:cstheme="minorHAnsi"/>
                <w:sz w:val="24"/>
                <w:szCs w:val="24"/>
              </w:rPr>
            </w:pPr>
          </w:p>
        </w:tc>
      </w:tr>
    </w:tbl>
    <w:p w:rsidR="00771246" w:rsidRPr="00E821A8" w:rsidRDefault="00771246" w:rsidP="00771246">
      <w:pPr>
        <w:spacing w:line="240" w:lineRule="auto"/>
        <w:rPr>
          <w:rFonts w:cstheme="minorHAnsi"/>
          <w:sz w:val="24"/>
          <w:szCs w:val="24"/>
        </w:rPr>
      </w:pPr>
    </w:p>
    <w:tbl>
      <w:tblPr>
        <w:tblW w:w="29521" w:type="dxa"/>
        <w:tblInd w:w="93" w:type="dxa"/>
        <w:tblLayout w:type="fixed"/>
        <w:tblLook w:val="04A0"/>
      </w:tblPr>
      <w:tblGrid>
        <w:gridCol w:w="476"/>
        <w:gridCol w:w="2062"/>
        <w:gridCol w:w="1437"/>
        <w:gridCol w:w="188"/>
        <w:gridCol w:w="933"/>
        <w:gridCol w:w="540"/>
        <w:gridCol w:w="810"/>
        <w:gridCol w:w="591"/>
        <w:gridCol w:w="180"/>
        <w:gridCol w:w="2823"/>
        <w:gridCol w:w="1485"/>
        <w:gridCol w:w="2817"/>
        <w:gridCol w:w="965"/>
        <w:gridCol w:w="2848"/>
        <w:gridCol w:w="942"/>
        <w:gridCol w:w="2852"/>
        <w:gridCol w:w="3782"/>
        <w:gridCol w:w="3790"/>
      </w:tblGrid>
      <w:tr w:rsidR="00771246" w:rsidRPr="00E821A8" w:rsidTr="00227BA2">
        <w:trPr>
          <w:gridAfter w:val="8"/>
          <w:wAfter w:w="19481" w:type="dxa"/>
          <w:trHeight w:val="322"/>
        </w:trPr>
        <w:tc>
          <w:tcPr>
            <w:tcW w:w="10040" w:type="dxa"/>
            <w:gridSpan w:val="10"/>
            <w:tcBorders>
              <w:top w:val="single" w:sz="8" w:space="0" w:color="auto"/>
              <w:left w:val="single" w:sz="8" w:space="0" w:color="auto"/>
              <w:bottom w:val="nil"/>
              <w:right w:val="single" w:sz="8" w:space="0" w:color="000000"/>
            </w:tcBorders>
            <w:shd w:val="clear" w:color="000000" w:fill="31849B"/>
            <w:noWrap/>
            <w:vAlign w:val="bottom"/>
            <w:hideMark/>
          </w:tcPr>
          <w:p w:rsidR="00771246" w:rsidRPr="00E821A8" w:rsidRDefault="00D07601" w:rsidP="00227BA2">
            <w:pPr>
              <w:spacing w:line="240" w:lineRule="auto"/>
              <w:rPr>
                <w:rFonts w:eastAsia="Times New Roman" w:cstheme="minorHAnsi"/>
                <w:b/>
                <w:bCs/>
                <w:color w:val="FFFF00"/>
                <w:sz w:val="24"/>
                <w:szCs w:val="24"/>
              </w:rPr>
            </w:pPr>
            <w:r w:rsidRPr="00D07601">
              <w:rPr>
                <w:rFonts w:eastAsia="Times New Roman" w:cstheme="minorHAnsi"/>
                <w:b/>
                <w:bCs/>
                <w:color w:val="FFFF00"/>
                <w:sz w:val="24"/>
                <w:szCs w:val="24"/>
              </w:rPr>
              <w:t>Deliverable table</w:t>
            </w:r>
          </w:p>
        </w:tc>
      </w:tr>
      <w:tr w:rsidR="00771246" w:rsidRPr="00E821A8" w:rsidTr="00227BA2">
        <w:trPr>
          <w:gridAfter w:val="8"/>
          <w:wAfter w:w="19481" w:type="dxa"/>
          <w:trHeight w:val="255"/>
        </w:trPr>
        <w:tc>
          <w:tcPr>
            <w:tcW w:w="476" w:type="dxa"/>
            <w:tcBorders>
              <w:top w:val="single" w:sz="4" w:space="0" w:color="auto"/>
              <w:left w:val="single" w:sz="4" w:space="0" w:color="auto"/>
              <w:bottom w:val="single" w:sz="4" w:space="0" w:color="auto"/>
              <w:right w:val="single" w:sz="4" w:space="0" w:color="auto"/>
            </w:tcBorders>
            <w:shd w:val="clear" w:color="000000" w:fill="B6DDE8"/>
            <w:vAlign w:val="bottom"/>
            <w:hideMark/>
          </w:tcPr>
          <w:p w:rsidR="00771246" w:rsidRPr="00E821A8" w:rsidRDefault="00D07601" w:rsidP="00227BA2">
            <w:pPr>
              <w:spacing w:line="240" w:lineRule="auto"/>
              <w:rPr>
                <w:rFonts w:eastAsia="Times New Roman" w:cstheme="minorHAnsi"/>
                <w:b/>
                <w:sz w:val="24"/>
                <w:szCs w:val="24"/>
              </w:rPr>
            </w:pPr>
            <w:r w:rsidRPr="00D07601">
              <w:rPr>
                <w:rFonts w:eastAsia="Times New Roman" w:cstheme="minorHAnsi"/>
                <w:sz w:val="24"/>
                <w:szCs w:val="24"/>
              </w:rPr>
              <w:t> </w:t>
            </w:r>
            <w:r w:rsidRPr="00D07601">
              <w:rPr>
                <w:rFonts w:eastAsia="Times New Roman" w:cstheme="minorHAnsi"/>
                <w:b/>
                <w:sz w:val="24"/>
                <w:szCs w:val="24"/>
              </w:rPr>
              <w:t>No</w:t>
            </w:r>
          </w:p>
        </w:tc>
        <w:tc>
          <w:tcPr>
            <w:tcW w:w="2062" w:type="dxa"/>
            <w:tcBorders>
              <w:top w:val="single" w:sz="4" w:space="0" w:color="auto"/>
              <w:left w:val="nil"/>
              <w:bottom w:val="single" w:sz="4" w:space="0" w:color="auto"/>
              <w:right w:val="single" w:sz="4" w:space="0" w:color="auto"/>
            </w:tcBorders>
            <w:shd w:val="clear" w:color="000000" w:fill="B6DDE8"/>
            <w:vAlign w:val="bottom"/>
            <w:hideMark/>
          </w:tcPr>
          <w:p w:rsidR="00771246" w:rsidRPr="00E821A8" w:rsidRDefault="00D07601" w:rsidP="00227BA2">
            <w:pPr>
              <w:shd w:val="clear" w:color="FFFFCC" w:fill="FFFFFF"/>
              <w:spacing w:before="100" w:beforeAutospacing="1" w:after="100" w:afterAutospacing="1" w:line="240" w:lineRule="auto"/>
              <w:jc w:val="center"/>
              <w:rPr>
                <w:rFonts w:eastAsia="Times New Roman" w:cstheme="minorHAnsi"/>
                <w:b/>
                <w:bCs/>
                <w:sz w:val="24"/>
                <w:szCs w:val="24"/>
              </w:rPr>
            </w:pPr>
            <w:r w:rsidRPr="00D07601">
              <w:rPr>
                <w:rFonts w:eastAsia="Times New Roman" w:cstheme="minorHAnsi"/>
                <w:b/>
                <w:bCs/>
                <w:sz w:val="24"/>
                <w:szCs w:val="24"/>
              </w:rPr>
              <w:t>Field name</w:t>
            </w:r>
          </w:p>
        </w:tc>
        <w:tc>
          <w:tcPr>
            <w:tcW w:w="1437" w:type="dxa"/>
            <w:tcBorders>
              <w:top w:val="single" w:sz="4" w:space="0" w:color="auto"/>
              <w:left w:val="nil"/>
              <w:bottom w:val="single" w:sz="4" w:space="0" w:color="auto"/>
              <w:right w:val="single" w:sz="4" w:space="0" w:color="auto"/>
            </w:tcBorders>
            <w:shd w:val="clear" w:color="000000" w:fill="B6DDE8"/>
            <w:noWrap/>
            <w:vAlign w:val="bottom"/>
            <w:hideMark/>
          </w:tcPr>
          <w:p w:rsidR="00771246" w:rsidRPr="00E821A8" w:rsidRDefault="00D07601" w:rsidP="00227BA2">
            <w:pPr>
              <w:spacing w:line="240" w:lineRule="auto"/>
              <w:jc w:val="center"/>
              <w:rPr>
                <w:rFonts w:eastAsia="Times New Roman" w:cstheme="minorHAnsi"/>
                <w:b/>
                <w:bCs/>
                <w:sz w:val="24"/>
                <w:szCs w:val="24"/>
              </w:rPr>
            </w:pPr>
            <w:r w:rsidRPr="00D07601">
              <w:rPr>
                <w:rFonts w:eastAsia="Times New Roman" w:cstheme="minorHAnsi"/>
                <w:b/>
                <w:bCs/>
                <w:sz w:val="24"/>
                <w:szCs w:val="24"/>
              </w:rPr>
              <w:t>Type</w:t>
            </w:r>
          </w:p>
        </w:tc>
        <w:tc>
          <w:tcPr>
            <w:tcW w:w="1121" w:type="dxa"/>
            <w:gridSpan w:val="2"/>
            <w:tcBorders>
              <w:top w:val="single" w:sz="4" w:space="0" w:color="auto"/>
              <w:left w:val="nil"/>
              <w:bottom w:val="single" w:sz="4" w:space="0" w:color="auto"/>
              <w:right w:val="single" w:sz="4" w:space="0" w:color="auto"/>
            </w:tcBorders>
            <w:shd w:val="clear" w:color="000000" w:fill="B6DDE8"/>
            <w:vAlign w:val="bottom"/>
          </w:tcPr>
          <w:p w:rsidR="00771246" w:rsidRPr="00E821A8" w:rsidRDefault="00D07601" w:rsidP="00227BA2">
            <w:pPr>
              <w:spacing w:line="240" w:lineRule="auto"/>
              <w:jc w:val="center"/>
              <w:rPr>
                <w:rFonts w:eastAsia="Times New Roman" w:cstheme="minorHAnsi"/>
                <w:b/>
                <w:bCs/>
                <w:sz w:val="24"/>
                <w:szCs w:val="24"/>
              </w:rPr>
            </w:pPr>
            <w:r w:rsidRPr="00D07601">
              <w:rPr>
                <w:rFonts w:eastAsia="Times New Roman" w:cstheme="minorHAnsi"/>
                <w:b/>
                <w:bCs/>
                <w:sz w:val="24"/>
                <w:szCs w:val="24"/>
              </w:rPr>
              <w:t>Max Length</w:t>
            </w:r>
          </w:p>
        </w:tc>
        <w:tc>
          <w:tcPr>
            <w:tcW w:w="540" w:type="dxa"/>
            <w:tcBorders>
              <w:top w:val="single" w:sz="4" w:space="0" w:color="auto"/>
              <w:left w:val="nil"/>
              <w:bottom w:val="single" w:sz="4" w:space="0" w:color="auto"/>
              <w:right w:val="single" w:sz="4" w:space="0" w:color="auto"/>
            </w:tcBorders>
            <w:shd w:val="clear" w:color="000000" w:fill="B6DDE8"/>
            <w:vAlign w:val="bottom"/>
            <w:hideMark/>
          </w:tcPr>
          <w:p w:rsidR="00771246" w:rsidRPr="00E821A8" w:rsidRDefault="00D07601" w:rsidP="00227BA2">
            <w:pPr>
              <w:spacing w:line="240" w:lineRule="auto"/>
              <w:jc w:val="center"/>
              <w:rPr>
                <w:rFonts w:eastAsia="Times New Roman" w:cstheme="minorHAnsi"/>
                <w:b/>
                <w:bCs/>
                <w:sz w:val="24"/>
                <w:szCs w:val="24"/>
              </w:rPr>
            </w:pPr>
            <w:r w:rsidRPr="00D07601">
              <w:rPr>
                <w:rFonts w:eastAsia="Times New Roman" w:cstheme="minorHAnsi"/>
                <w:b/>
                <w:bCs/>
                <w:sz w:val="24"/>
                <w:szCs w:val="24"/>
              </w:rPr>
              <w:t>Null</w:t>
            </w:r>
          </w:p>
        </w:tc>
        <w:tc>
          <w:tcPr>
            <w:tcW w:w="810" w:type="dxa"/>
            <w:tcBorders>
              <w:top w:val="single" w:sz="4" w:space="0" w:color="auto"/>
              <w:left w:val="nil"/>
              <w:bottom w:val="single" w:sz="4" w:space="0" w:color="auto"/>
              <w:right w:val="single" w:sz="4" w:space="0" w:color="auto"/>
            </w:tcBorders>
            <w:shd w:val="clear" w:color="000000" w:fill="B6DDE8"/>
            <w:vAlign w:val="bottom"/>
          </w:tcPr>
          <w:p w:rsidR="00771246" w:rsidRPr="00E821A8" w:rsidRDefault="00D07601" w:rsidP="00227BA2">
            <w:pPr>
              <w:spacing w:line="240" w:lineRule="auto"/>
              <w:jc w:val="center"/>
              <w:rPr>
                <w:rFonts w:eastAsia="Times New Roman" w:cstheme="minorHAnsi"/>
                <w:b/>
                <w:bCs/>
                <w:sz w:val="24"/>
                <w:szCs w:val="24"/>
              </w:rPr>
            </w:pPr>
            <w:r w:rsidRPr="00D07601">
              <w:rPr>
                <w:rFonts w:eastAsia="Times New Roman" w:cstheme="minorHAnsi"/>
                <w:b/>
                <w:bCs/>
                <w:sz w:val="24"/>
                <w:szCs w:val="24"/>
              </w:rPr>
              <w:t>Unique</w:t>
            </w:r>
          </w:p>
        </w:tc>
        <w:tc>
          <w:tcPr>
            <w:tcW w:w="591" w:type="dxa"/>
            <w:tcBorders>
              <w:top w:val="single" w:sz="4" w:space="0" w:color="auto"/>
              <w:left w:val="nil"/>
              <w:bottom w:val="single" w:sz="4" w:space="0" w:color="auto"/>
              <w:right w:val="single" w:sz="4" w:space="0" w:color="auto"/>
            </w:tcBorders>
            <w:shd w:val="clear" w:color="000000" w:fill="B6DDE8"/>
            <w:vAlign w:val="bottom"/>
          </w:tcPr>
          <w:p w:rsidR="00771246" w:rsidRPr="00E821A8" w:rsidRDefault="00D07601" w:rsidP="00227BA2">
            <w:pPr>
              <w:spacing w:line="240" w:lineRule="auto"/>
              <w:jc w:val="center"/>
              <w:rPr>
                <w:rFonts w:eastAsia="Times New Roman" w:cstheme="minorHAnsi"/>
                <w:b/>
                <w:bCs/>
                <w:sz w:val="24"/>
                <w:szCs w:val="24"/>
              </w:rPr>
            </w:pPr>
            <w:r w:rsidRPr="00D07601">
              <w:rPr>
                <w:rFonts w:eastAsia="Times New Roman" w:cstheme="minorHAnsi"/>
                <w:b/>
                <w:bCs/>
                <w:sz w:val="24"/>
                <w:szCs w:val="24"/>
              </w:rPr>
              <w:t>P/F Key</w:t>
            </w:r>
          </w:p>
        </w:tc>
        <w:tc>
          <w:tcPr>
            <w:tcW w:w="3003" w:type="dxa"/>
            <w:gridSpan w:val="2"/>
            <w:tcBorders>
              <w:top w:val="single" w:sz="4" w:space="0" w:color="auto"/>
              <w:left w:val="nil"/>
              <w:bottom w:val="single" w:sz="4" w:space="0" w:color="auto"/>
              <w:right w:val="single" w:sz="4" w:space="0" w:color="auto"/>
            </w:tcBorders>
            <w:shd w:val="clear" w:color="000000" w:fill="B6DDE8"/>
          </w:tcPr>
          <w:p w:rsidR="00771246" w:rsidRPr="00E821A8" w:rsidRDefault="00771246" w:rsidP="00227BA2">
            <w:pPr>
              <w:spacing w:line="240" w:lineRule="auto"/>
              <w:jc w:val="center"/>
              <w:rPr>
                <w:rFonts w:eastAsia="Times New Roman" w:cstheme="minorHAnsi"/>
                <w:b/>
                <w:bCs/>
                <w:sz w:val="24"/>
                <w:szCs w:val="24"/>
              </w:rPr>
            </w:pPr>
          </w:p>
          <w:p w:rsidR="00771246" w:rsidRPr="00E821A8" w:rsidRDefault="00D07601" w:rsidP="00227BA2">
            <w:pPr>
              <w:spacing w:line="240" w:lineRule="auto"/>
              <w:jc w:val="center"/>
              <w:rPr>
                <w:rFonts w:eastAsia="Times New Roman" w:cstheme="minorHAnsi"/>
                <w:b/>
                <w:bCs/>
                <w:sz w:val="24"/>
                <w:szCs w:val="24"/>
              </w:rPr>
            </w:pPr>
            <w:r w:rsidRPr="00D07601">
              <w:rPr>
                <w:rFonts w:eastAsia="Times New Roman" w:cstheme="minorHAnsi"/>
                <w:b/>
                <w:bCs/>
                <w:sz w:val="24"/>
                <w:szCs w:val="24"/>
              </w:rPr>
              <w:t>Description</w:t>
            </w:r>
          </w:p>
        </w:tc>
      </w:tr>
      <w:tr w:rsidR="00771246" w:rsidRPr="00E821A8" w:rsidTr="00227BA2">
        <w:trPr>
          <w:gridAfter w:val="8"/>
          <w:wAfter w:w="19481" w:type="dxa"/>
          <w:trHeight w:val="255"/>
        </w:trPr>
        <w:tc>
          <w:tcPr>
            <w:tcW w:w="476" w:type="dxa"/>
            <w:tcBorders>
              <w:top w:val="nil"/>
              <w:left w:val="single" w:sz="4" w:space="0" w:color="auto"/>
              <w:bottom w:val="single" w:sz="4" w:space="0" w:color="auto"/>
              <w:right w:val="single" w:sz="4" w:space="0" w:color="auto"/>
            </w:tcBorders>
            <w:shd w:val="clear" w:color="auto" w:fill="auto"/>
            <w:noWrap/>
            <w:vAlign w:val="bottom"/>
            <w:hideMark/>
          </w:tcPr>
          <w:p w:rsidR="00771246" w:rsidRPr="00E821A8" w:rsidRDefault="00D07601" w:rsidP="00227BA2">
            <w:pPr>
              <w:spacing w:line="240" w:lineRule="auto"/>
              <w:jc w:val="right"/>
              <w:rPr>
                <w:rFonts w:eastAsia="Times New Roman" w:cstheme="minorHAnsi"/>
                <w:sz w:val="24"/>
                <w:szCs w:val="24"/>
              </w:rPr>
            </w:pPr>
            <w:r w:rsidRPr="00D07601">
              <w:rPr>
                <w:rFonts w:eastAsia="Times New Roman" w:cstheme="minorHAnsi"/>
                <w:sz w:val="24"/>
                <w:szCs w:val="24"/>
              </w:rPr>
              <w:t>1</w:t>
            </w:r>
          </w:p>
        </w:tc>
        <w:tc>
          <w:tcPr>
            <w:tcW w:w="2062" w:type="dxa"/>
            <w:tcBorders>
              <w:top w:val="nil"/>
              <w:left w:val="nil"/>
              <w:bottom w:val="single" w:sz="4" w:space="0" w:color="auto"/>
              <w:right w:val="single" w:sz="4" w:space="0" w:color="auto"/>
            </w:tcBorders>
            <w:shd w:val="clear" w:color="auto" w:fill="auto"/>
            <w:noWrap/>
            <w:vAlign w:val="bottom"/>
            <w:hideMark/>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proofErr w:type="spellStart"/>
            <w:r w:rsidRPr="00D07601">
              <w:rPr>
                <w:rFonts w:eastAsia="Times New Roman" w:cstheme="minorHAnsi"/>
                <w:sz w:val="24"/>
                <w:szCs w:val="24"/>
              </w:rPr>
              <w:t>ProductID</w:t>
            </w:r>
            <w:proofErr w:type="spellEnd"/>
          </w:p>
        </w:tc>
        <w:tc>
          <w:tcPr>
            <w:tcW w:w="1437" w:type="dxa"/>
            <w:tcBorders>
              <w:top w:val="nil"/>
              <w:left w:val="nil"/>
              <w:bottom w:val="single" w:sz="4" w:space="0" w:color="auto"/>
              <w:right w:val="single" w:sz="4" w:space="0" w:color="auto"/>
            </w:tcBorders>
            <w:shd w:val="clear" w:color="auto" w:fill="auto"/>
            <w:noWrap/>
            <w:vAlign w:val="bottom"/>
            <w:hideMark/>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r w:rsidRPr="00D07601">
              <w:rPr>
                <w:rFonts w:eastAsia="Times New Roman" w:cstheme="minorHAnsi"/>
                <w:sz w:val="24"/>
                <w:szCs w:val="24"/>
              </w:rPr>
              <w:t>CHAR</w:t>
            </w:r>
          </w:p>
        </w:tc>
        <w:tc>
          <w:tcPr>
            <w:tcW w:w="1121" w:type="dxa"/>
            <w:gridSpan w:val="2"/>
            <w:tcBorders>
              <w:top w:val="nil"/>
              <w:left w:val="nil"/>
              <w:bottom w:val="single" w:sz="4" w:space="0" w:color="auto"/>
              <w:right w:val="single" w:sz="4" w:space="0" w:color="auto"/>
            </w:tcBorders>
            <w:shd w:val="clear" w:color="auto" w:fill="auto"/>
            <w:vAlign w:val="bottom"/>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r w:rsidRPr="00D07601">
              <w:rPr>
                <w:rFonts w:eastAsia="Times New Roman" w:cstheme="minorHAnsi"/>
                <w:sz w:val="24"/>
                <w:szCs w:val="24"/>
              </w:rPr>
              <w:t>10</w:t>
            </w:r>
          </w:p>
        </w:tc>
        <w:tc>
          <w:tcPr>
            <w:tcW w:w="540" w:type="dxa"/>
            <w:tcBorders>
              <w:top w:val="nil"/>
              <w:left w:val="nil"/>
              <w:bottom w:val="single" w:sz="4" w:space="0" w:color="auto"/>
              <w:right w:val="single" w:sz="4" w:space="0" w:color="auto"/>
            </w:tcBorders>
            <w:shd w:val="clear" w:color="auto" w:fill="auto"/>
            <w:noWrap/>
            <w:vAlign w:val="bottom"/>
            <w:hideMark/>
          </w:tcPr>
          <w:p w:rsidR="00771246" w:rsidRPr="00E821A8" w:rsidRDefault="00771246" w:rsidP="00227BA2">
            <w:pPr>
              <w:spacing w:line="240" w:lineRule="auto"/>
              <w:rPr>
                <w:rFonts w:eastAsia="Times New Roman" w:cstheme="minorHAnsi"/>
                <w:sz w:val="24"/>
                <w:szCs w:val="24"/>
              </w:rPr>
            </w:pPr>
          </w:p>
        </w:tc>
        <w:tc>
          <w:tcPr>
            <w:tcW w:w="810" w:type="dxa"/>
            <w:tcBorders>
              <w:top w:val="nil"/>
              <w:left w:val="nil"/>
              <w:bottom w:val="single" w:sz="4" w:space="0" w:color="auto"/>
              <w:right w:val="single" w:sz="4" w:space="0" w:color="auto"/>
            </w:tcBorders>
            <w:shd w:val="clear" w:color="auto" w:fill="auto"/>
            <w:vAlign w:val="bottom"/>
          </w:tcPr>
          <w:p w:rsidR="00771246" w:rsidRPr="00E821A8" w:rsidRDefault="00771246" w:rsidP="00227BA2">
            <w:pPr>
              <w:spacing w:line="240" w:lineRule="auto"/>
              <w:rPr>
                <w:rFonts w:eastAsia="Times New Roman" w:cstheme="minorHAnsi"/>
                <w:sz w:val="24"/>
                <w:szCs w:val="24"/>
              </w:rPr>
            </w:pPr>
          </w:p>
        </w:tc>
        <w:tc>
          <w:tcPr>
            <w:tcW w:w="591" w:type="dxa"/>
            <w:tcBorders>
              <w:top w:val="nil"/>
              <w:left w:val="nil"/>
              <w:bottom w:val="single" w:sz="4" w:space="0" w:color="auto"/>
              <w:right w:val="single" w:sz="4" w:space="0" w:color="auto"/>
            </w:tcBorders>
            <w:vAlign w:val="bottom"/>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r w:rsidRPr="00D07601">
              <w:rPr>
                <w:rFonts w:eastAsia="Times New Roman" w:cstheme="minorHAnsi"/>
                <w:sz w:val="24"/>
                <w:szCs w:val="24"/>
              </w:rPr>
              <w:t>PK/FK</w:t>
            </w:r>
          </w:p>
        </w:tc>
        <w:tc>
          <w:tcPr>
            <w:tcW w:w="3003" w:type="dxa"/>
            <w:gridSpan w:val="2"/>
            <w:tcBorders>
              <w:top w:val="nil"/>
              <w:left w:val="nil"/>
              <w:bottom w:val="single" w:sz="4" w:space="0" w:color="auto"/>
              <w:right w:val="single" w:sz="4" w:space="0" w:color="auto"/>
            </w:tcBorders>
            <w:vAlign w:val="bottom"/>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r w:rsidRPr="00D07601">
              <w:rPr>
                <w:rFonts w:eastAsia="Times New Roman" w:cstheme="minorHAnsi"/>
                <w:sz w:val="24"/>
                <w:szCs w:val="24"/>
              </w:rPr>
              <w:t>PK – ID of deliverable</w:t>
            </w:r>
          </w:p>
        </w:tc>
      </w:tr>
      <w:tr w:rsidR="00771246" w:rsidRPr="00E821A8" w:rsidTr="00227BA2">
        <w:trPr>
          <w:gridAfter w:val="8"/>
          <w:wAfter w:w="19481" w:type="dxa"/>
          <w:trHeight w:val="255"/>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D07601" w:rsidP="00227BA2">
            <w:pPr>
              <w:shd w:val="clear" w:color="FFFFCC" w:fill="FFFFFF"/>
              <w:spacing w:before="100" w:beforeAutospacing="1" w:after="100" w:afterAutospacing="1" w:line="240" w:lineRule="auto"/>
              <w:jc w:val="right"/>
              <w:rPr>
                <w:rFonts w:eastAsia="Times New Roman" w:cstheme="minorHAnsi"/>
                <w:sz w:val="24"/>
                <w:szCs w:val="24"/>
              </w:rPr>
            </w:pPr>
            <w:r w:rsidRPr="00D07601">
              <w:rPr>
                <w:rFonts w:eastAsia="Times New Roman" w:cstheme="minorHAnsi"/>
                <w:sz w:val="24"/>
                <w:szCs w:val="24"/>
              </w:rPr>
              <w:t>2</w:t>
            </w:r>
          </w:p>
        </w:tc>
        <w:tc>
          <w:tcPr>
            <w:tcW w:w="2062" w:type="dxa"/>
            <w:tcBorders>
              <w:top w:val="nil"/>
              <w:left w:val="nil"/>
              <w:bottom w:val="single" w:sz="4" w:space="0" w:color="auto"/>
              <w:right w:val="single" w:sz="4" w:space="0" w:color="auto"/>
            </w:tcBorders>
            <w:shd w:val="clear" w:color="auto" w:fill="auto"/>
            <w:noWrap/>
            <w:vAlign w:val="bottom"/>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proofErr w:type="spellStart"/>
            <w:r w:rsidRPr="00D07601">
              <w:rPr>
                <w:rFonts w:eastAsia="Times New Roman" w:cstheme="minorHAnsi"/>
                <w:sz w:val="24"/>
                <w:szCs w:val="24"/>
              </w:rPr>
              <w:t>FirstCommittedDate</w:t>
            </w:r>
            <w:proofErr w:type="spellEnd"/>
          </w:p>
        </w:tc>
        <w:tc>
          <w:tcPr>
            <w:tcW w:w="1437" w:type="dxa"/>
            <w:tcBorders>
              <w:top w:val="nil"/>
              <w:left w:val="nil"/>
              <w:bottom w:val="single" w:sz="4" w:space="0" w:color="auto"/>
              <w:right w:val="single" w:sz="4" w:space="0" w:color="auto"/>
            </w:tcBorders>
            <w:shd w:val="clear" w:color="auto" w:fill="auto"/>
            <w:noWrap/>
            <w:vAlign w:val="bottom"/>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r w:rsidRPr="00D07601">
              <w:rPr>
                <w:rFonts w:eastAsia="Times New Roman" w:cstheme="minorHAnsi"/>
                <w:sz w:val="24"/>
                <w:szCs w:val="24"/>
              </w:rPr>
              <w:t>DATETIME</w:t>
            </w:r>
          </w:p>
        </w:tc>
        <w:tc>
          <w:tcPr>
            <w:tcW w:w="1121" w:type="dxa"/>
            <w:gridSpan w:val="2"/>
            <w:tcBorders>
              <w:top w:val="nil"/>
              <w:left w:val="nil"/>
              <w:bottom w:val="single" w:sz="4" w:space="0" w:color="auto"/>
              <w:right w:val="single" w:sz="4" w:space="0" w:color="auto"/>
            </w:tcBorders>
            <w:shd w:val="clear" w:color="auto" w:fill="auto"/>
            <w:vAlign w:val="bottom"/>
          </w:tcPr>
          <w:p w:rsidR="00771246" w:rsidRPr="00E821A8" w:rsidRDefault="00771246" w:rsidP="00227BA2">
            <w:pPr>
              <w:spacing w:line="240" w:lineRule="auto"/>
              <w:rPr>
                <w:rFonts w:eastAsia="Times New Roman" w:cstheme="minorHAnsi"/>
                <w:sz w:val="24"/>
                <w:szCs w:val="24"/>
              </w:rPr>
            </w:pPr>
          </w:p>
        </w:tc>
        <w:tc>
          <w:tcPr>
            <w:tcW w:w="540"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pacing w:line="240" w:lineRule="auto"/>
              <w:rPr>
                <w:rFonts w:eastAsia="Times New Roman" w:cstheme="minorHAnsi"/>
                <w:sz w:val="24"/>
                <w:szCs w:val="24"/>
              </w:rPr>
            </w:pPr>
          </w:p>
        </w:tc>
        <w:tc>
          <w:tcPr>
            <w:tcW w:w="810" w:type="dxa"/>
            <w:tcBorders>
              <w:top w:val="nil"/>
              <w:left w:val="nil"/>
              <w:bottom w:val="single" w:sz="4" w:space="0" w:color="auto"/>
              <w:right w:val="single" w:sz="4" w:space="0" w:color="auto"/>
            </w:tcBorders>
            <w:shd w:val="clear" w:color="auto" w:fill="auto"/>
            <w:vAlign w:val="bottom"/>
          </w:tcPr>
          <w:p w:rsidR="00771246" w:rsidRPr="00E821A8" w:rsidRDefault="00771246" w:rsidP="00227BA2">
            <w:pPr>
              <w:spacing w:line="240" w:lineRule="auto"/>
              <w:rPr>
                <w:rFonts w:eastAsia="Times New Roman" w:cstheme="minorHAnsi"/>
                <w:sz w:val="24"/>
                <w:szCs w:val="24"/>
              </w:rPr>
            </w:pPr>
          </w:p>
        </w:tc>
        <w:tc>
          <w:tcPr>
            <w:tcW w:w="591" w:type="dxa"/>
            <w:tcBorders>
              <w:top w:val="nil"/>
              <w:left w:val="nil"/>
              <w:bottom w:val="single" w:sz="4" w:space="0" w:color="auto"/>
              <w:right w:val="single" w:sz="4" w:space="0" w:color="auto"/>
            </w:tcBorders>
            <w:vAlign w:val="bottom"/>
          </w:tcPr>
          <w:p w:rsidR="00771246" w:rsidRPr="00E821A8" w:rsidRDefault="00771246" w:rsidP="00227BA2">
            <w:pPr>
              <w:spacing w:line="240" w:lineRule="auto"/>
              <w:rPr>
                <w:rFonts w:eastAsia="Times New Roman" w:cstheme="minorHAnsi"/>
                <w:sz w:val="24"/>
                <w:szCs w:val="24"/>
              </w:rPr>
            </w:pPr>
          </w:p>
        </w:tc>
        <w:tc>
          <w:tcPr>
            <w:tcW w:w="3003" w:type="dxa"/>
            <w:gridSpan w:val="2"/>
            <w:tcBorders>
              <w:top w:val="nil"/>
              <w:left w:val="nil"/>
              <w:bottom w:val="single" w:sz="4" w:space="0" w:color="auto"/>
              <w:right w:val="single" w:sz="4" w:space="0" w:color="auto"/>
            </w:tcBorders>
            <w:vAlign w:val="bottom"/>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r w:rsidRPr="00D07601">
              <w:rPr>
                <w:rFonts w:eastAsia="Times New Roman" w:cstheme="minorHAnsi"/>
                <w:sz w:val="24"/>
                <w:szCs w:val="24"/>
              </w:rPr>
              <w:t>First committed date of deliverable</w:t>
            </w:r>
          </w:p>
        </w:tc>
      </w:tr>
      <w:tr w:rsidR="00771246" w:rsidRPr="00E821A8" w:rsidTr="00227BA2">
        <w:trPr>
          <w:gridAfter w:val="8"/>
          <w:wAfter w:w="19481" w:type="dxa"/>
          <w:trHeight w:val="255"/>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D07601" w:rsidP="00227BA2">
            <w:pPr>
              <w:shd w:val="clear" w:color="FFFFCC" w:fill="FFFFFF"/>
              <w:spacing w:before="100" w:beforeAutospacing="1" w:after="100" w:afterAutospacing="1" w:line="240" w:lineRule="auto"/>
              <w:jc w:val="right"/>
              <w:rPr>
                <w:rFonts w:eastAsia="Times New Roman" w:cstheme="minorHAnsi"/>
                <w:sz w:val="24"/>
                <w:szCs w:val="24"/>
              </w:rPr>
            </w:pPr>
            <w:r w:rsidRPr="00D07601">
              <w:rPr>
                <w:rFonts w:eastAsia="Times New Roman" w:cstheme="minorHAnsi"/>
                <w:sz w:val="24"/>
                <w:szCs w:val="24"/>
              </w:rPr>
              <w:t>3</w:t>
            </w:r>
          </w:p>
        </w:tc>
        <w:tc>
          <w:tcPr>
            <w:tcW w:w="2062" w:type="dxa"/>
            <w:tcBorders>
              <w:top w:val="nil"/>
              <w:left w:val="nil"/>
              <w:bottom w:val="single" w:sz="4" w:space="0" w:color="auto"/>
              <w:right w:val="single" w:sz="4" w:space="0" w:color="auto"/>
            </w:tcBorders>
            <w:shd w:val="clear" w:color="auto" w:fill="auto"/>
            <w:noWrap/>
            <w:vAlign w:val="bottom"/>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proofErr w:type="spellStart"/>
            <w:r w:rsidRPr="00D07601">
              <w:rPr>
                <w:rFonts w:eastAsia="Times New Roman" w:cstheme="minorHAnsi"/>
                <w:sz w:val="24"/>
                <w:szCs w:val="24"/>
              </w:rPr>
              <w:t>LastCommittedDate</w:t>
            </w:r>
            <w:proofErr w:type="spellEnd"/>
          </w:p>
        </w:tc>
        <w:tc>
          <w:tcPr>
            <w:tcW w:w="1437" w:type="dxa"/>
            <w:tcBorders>
              <w:top w:val="nil"/>
              <w:left w:val="nil"/>
              <w:bottom w:val="single" w:sz="4" w:space="0" w:color="auto"/>
              <w:right w:val="single" w:sz="4" w:space="0" w:color="auto"/>
            </w:tcBorders>
            <w:shd w:val="clear" w:color="auto" w:fill="auto"/>
            <w:noWrap/>
            <w:vAlign w:val="bottom"/>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r w:rsidRPr="00D07601">
              <w:rPr>
                <w:rFonts w:eastAsia="Times New Roman" w:cstheme="minorHAnsi"/>
                <w:sz w:val="24"/>
                <w:szCs w:val="24"/>
              </w:rPr>
              <w:t>DATETIME</w:t>
            </w:r>
          </w:p>
        </w:tc>
        <w:tc>
          <w:tcPr>
            <w:tcW w:w="1121" w:type="dxa"/>
            <w:gridSpan w:val="2"/>
            <w:tcBorders>
              <w:top w:val="nil"/>
              <w:left w:val="nil"/>
              <w:bottom w:val="single" w:sz="4" w:space="0" w:color="auto"/>
              <w:right w:val="single" w:sz="4" w:space="0" w:color="auto"/>
            </w:tcBorders>
            <w:shd w:val="clear" w:color="auto" w:fill="auto"/>
            <w:vAlign w:val="bottom"/>
          </w:tcPr>
          <w:p w:rsidR="00771246" w:rsidRPr="00E821A8" w:rsidRDefault="00771246" w:rsidP="00227BA2">
            <w:pPr>
              <w:spacing w:line="240" w:lineRule="auto"/>
              <w:rPr>
                <w:rFonts w:eastAsia="Times New Roman" w:cstheme="minorHAnsi"/>
                <w:sz w:val="24"/>
                <w:szCs w:val="24"/>
              </w:rPr>
            </w:pPr>
          </w:p>
        </w:tc>
        <w:tc>
          <w:tcPr>
            <w:tcW w:w="540" w:type="dxa"/>
            <w:tcBorders>
              <w:top w:val="nil"/>
              <w:left w:val="nil"/>
              <w:bottom w:val="single" w:sz="4" w:space="0" w:color="auto"/>
              <w:right w:val="single" w:sz="4" w:space="0" w:color="auto"/>
            </w:tcBorders>
            <w:shd w:val="clear" w:color="auto" w:fill="auto"/>
            <w:noWrap/>
            <w:vAlign w:val="bottom"/>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r w:rsidRPr="00D07601">
              <w:rPr>
                <w:rFonts w:eastAsia="Times New Roman" w:cstheme="minorHAnsi"/>
                <w:sz w:val="24"/>
                <w:szCs w:val="24"/>
              </w:rPr>
              <w:t>X</w:t>
            </w:r>
          </w:p>
        </w:tc>
        <w:tc>
          <w:tcPr>
            <w:tcW w:w="810" w:type="dxa"/>
            <w:tcBorders>
              <w:top w:val="nil"/>
              <w:left w:val="nil"/>
              <w:bottom w:val="single" w:sz="4" w:space="0" w:color="auto"/>
              <w:right w:val="single" w:sz="4" w:space="0" w:color="auto"/>
            </w:tcBorders>
            <w:shd w:val="clear" w:color="auto" w:fill="auto"/>
            <w:vAlign w:val="bottom"/>
          </w:tcPr>
          <w:p w:rsidR="00771246" w:rsidRPr="00E821A8" w:rsidRDefault="00771246" w:rsidP="00227BA2">
            <w:pPr>
              <w:spacing w:line="240" w:lineRule="auto"/>
              <w:rPr>
                <w:rFonts w:eastAsia="Times New Roman" w:cstheme="minorHAnsi"/>
                <w:sz w:val="24"/>
                <w:szCs w:val="24"/>
              </w:rPr>
            </w:pPr>
          </w:p>
        </w:tc>
        <w:tc>
          <w:tcPr>
            <w:tcW w:w="591" w:type="dxa"/>
            <w:tcBorders>
              <w:top w:val="nil"/>
              <w:left w:val="nil"/>
              <w:bottom w:val="single" w:sz="4" w:space="0" w:color="auto"/>
              <w:right w:val="single" w:sz="4" w:space="0" w:color="auto"/>
            </w:tcBorders>
            <w:vAlign w:val="bottom"/>
          </w:tcPr>
          <w:p w:rsidR="00771246" w:rsidRPr="00E821A8" w:rsidRDefault="00771246" w:rsidP="00227BA2">
            <w:pPr>
              <w:spacing w:line="240" w:lineRule="auto"/>
              <w:rPr>
                <w:rFonts w:eastAsia="Times New Roman" w:cstheme="minorHAnsi"/>
                <w:sz w:val="24"/>
                <w:szCs w:val="24"/>
              </w:rPr>
            </w:pPr>
          </w:p>
        </w:tc>
        <w:tc>
          <w:tcPr>
            <w:tcW w:w="3003" w:type="dxa"/>
            <w:gridSpan w:val="2"/>
            <w:tcBorders>
              <w:top w:val="nil"/>
              <w:left w:val="nil"/>
              <w:bottom w:val="single" w:sz="4" w:space="0" w:color="auto"/>
              <w:right w:val="single" w:sz="4" w:space="0" w:color="auto"/>
            </w:tcBorders>
            <w:vAlign w:val="bottom"/>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r w:rsidRPr="00D07601">
              <w:rPr>
                <w:rFonts w:eastAsia="Times New Roman" w:cstheme="minorHAnsi"/>
                <w:sz w:val="24"/>
                <w:szCs w:val="24"/>
              </w:rPr>
              <w:t>Last committed date of deliverable</w:t>
            </w:r>
          </w:p>
        </w:tc>
      </w:tr>
      <w:tr w:rsidR="00771246" w:rsidRPr="00E821A8" w:rsidTr="00227BA2">
        <w:trPr>
          <w:trHeight w:val="255"/>
        </w:trPr>
        <w:tc>
          <w:tcPr>
            <w:tcW w:w="476" w:type="dxa"/>
            <w:tcBorders>
              <w:top w:val="nil"/>
              <w:left w:val="single" w:sz="4" w:space="0" w:color="auto"/>
              <w:bottom w:val="single" w:sz="4" w:space="0" w:color="auto"/>
              <w:right w:val="single" w:sz="4" w:space="0" w:color="auto"/>
            </w:tcBorders>
            <w:shd w:val="clear" w:color="auto" w:fill="auto"/>
            <w:noWrap/>
            <w:vAlign w:val="bottom"/>
            <w:hideMark/>
          </w:tcPr>
          <w:p w:rsidR="00771246" w:rsidRPr="00E821A8" w:rsidRDefault="00D07601" w:rsidP="00227BA2">
            <w:pPr>
              <w:shd w:val="clear" w:color="FFFFCC" w:fill="FFFFFF"/>
              <w:spacing w:before="100" w:beforeAutospacing="1" w:after="100" w:afterAutospacing="1" w:line="240" w:lineRule="auto"/>
              <w:jc w:val="right"/>
              <w:rPr>
                <w:rFonts w:eastAsia="Times New Roman" w:cstheme="minorHAnsi"/>
                <w:sz w:val="24"/>
                <w:szCs w:val="24"/>
              </w:rPr>
            </w:pPr>
            <w:r w:rsidRPr="00D07601">
              <w:rPr>
                <w:rFonts w:eastAsia="Times New Roman" w:cstheme="minorHAnsi"/>
                <w:sz w:val="24"/>
                <w:szCs w:val="24"/>
              </w:rPr>
              <w:t>4</w:t>
            </w:r>
          </w:p>
        </w:tc>
        <w:tc>
          <w:tcPr>
            <w:tcW w:w="2062" w:type="dxa"/>
            <w:tcBorders>
              <w:top w:val="nil"/>
              <w:left w:val="nil"/>
              <w:bottom w:val="single" w:sz="4" w:space="0" w:color="auto"/>
              <w:right w:val="single" w:sz="4" w:space="0" w:color="auto"/>
            </w:tcBorders>
            <w:shd w:val="clear" w:color="auto" w:fill="auto"/>
            <w:noWrap/>
            <w:vAlign w:val="bottom"/>
            <w:hideMark/>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proofErr w:type="spellStart"/>
            <w:r w:rsidRPr="00D07601">
              <w:rPr>
                <w:rFonts w:eastAsia="Times New Roman" w:cstheme="minorHAnsi"/>
                <w:sz w:val="24"/>
                <w:szCs w:val="24"/>
              </w:rPr>
              <w:t>ActualDate</w:t>
            </w:r>
            <w:proofErr w:type="spellEnd"/>
          </w:p>
        </w:tc>
        <w:tc>
          <w:tcPr>
            <w:tcW w:w="1437" w:type="dxa"/>
            <w:tcBorders>
              <w:top w:val="nil"/>
              <w:left w:val="nil"/>
              <w:bottom w:val="single" w:sz="4" w:space="0" w:color="auto"/>
              <w:right w:val="single" w:sz="4" w:space="0" w:color="auto"/>
            </w:tcBorders>
            <w:shd w:val="clear" w:color="auto" w:fill="auto"/>
            <w:noWrap/>
            <w:vAlign w:val="bottom"/>
            <w:hideMark/>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r w:rsidRPr="00D07601">
              <w:rPr>
                <w:rFonts w:eastAsia="Times New Roman" w:cstheme="minorHAnsi"/>
                <w:sz w:val="24"/>
                <w:szCs w:val="24"/>
              </w:rPr>
              <w:t>DATETIME</w:t>
            </w:r>
          </w:p>
        </w:tc>
        <w:tc>
          <w:tcPr>
            <w:tcW w:w="1121" w:type="dxa"/>
            <w:gridSpan w:val="2"/>
            <w:tcBorders>
              <w:top w:val="nil"/>
              <w:left w:val="nil"/>
              <w:bottom w:val="single" w:sz="4" w:space="0" w:color="auto"/>
              <w:right w:val="single" w:sz="4" w:space="0" w:color="auto"/>
            </w:tcBorders>
            <w:shd w:val="clear" w:color="auto" w:fill="auto"/>
            <w:vAlign w:val="bottom"/>
          </w:tcPr>
          <w:p w:rsidR="00771246" w:rsidRPr="00E821A8" w:rsidRDefault="00771246" w:rsidP="00227BA2">
            <w:pPr>
              <w:spacing w:line="240" w:lineRule="auto"/>
              <w:rPr>
                <w:rFonts w:eastAsia="Times New Roman" w:cstheme="minorHAnsi"/>
                <w:sz w:val="24"/>
                <w:szCs w:val="24"/>
              </w:rPr>
            </w:pP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r w:rsidRPr="00D07601">
              <w:rPr>
                <w:rFonts w:eastAsia="Times New Roman" w:cstheme="minorHAnsi"/>
                <w:sz w:val="24"/>
                <w:szCs w:val="24"/>
              </w:rPr>
              <w:t>X</w:t>
            </w:r>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E821A8" w:rsidRDefault="00771246" w:rsidP="00227BA2">
            <w:pPr>
              <w:spacing w:line="240" w:lineRule="auto"/>
              <w:rPr>
                <w:rFonts w:eastAsia="Times New Roman" w:cstheme="minorHAnsi"/>
                <w:sz w:val="24"/>
                <w:szCs w:val="24"/>
              </w:rPr>
            </w:pPr>
          </w:p>
        </w:tc>
        <w:tc>
          <w:tcPr>
            <w:tcW w:w="591" w:type="dxa"/>
            <w:tcBorders>
              <w:top w:val="nil"/>
              <w:left w:val="single" w:sz="4" w:space="0" w:color="auto"/>
              <w:bottom w:val="single" w:sz="4" w:space="0" w:color="auto"/>
              <w:right w:val="single" w:sz="4" w:space="0" w:color="auto"/>
            </w:tcBorders>
            <w:vAlign w:val="bottom"/>
          </w:tcPr>
          <w:p w:rsidR="00771246" w:rsidRPr="00E821A8" w:rsidRDefault="00771246" w:rsidP="00227BA2">
            <w:pPr>
              <w:spacing w:line="240" w:lineRule="auto"/>
              <w:rPr>
                <w:rFonts w:eastAsia="Times New Roman" w:cstheme="minorHAnsi"/>
                <w:sz w:val="24"/>
                <w:szCs w:val="24"/>
              </w:rPr>
            </w:pPr>
          </w:p>
        </w:tc>
        <w:tc>
          <w:tcPr>
            <w:tcW w:w="3003" w:type="dxa"/>
            <w:gridSpan w:val="2"/>
            <w:tcBorders>
              <w:top w:val="nil"/>
              <w:left w:val="single" w:sz="4" w:space="0" w:color="auto"/>
              <w:bottom w:val="single" w:sz="4" w:space="0" w:color="auto"/>
              <w:right w:val="single" w:sz="4" w:space="0" w:color="auto"/>
            </w:tcBorders>
            <w:vAlign w:val="bottom"/>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r w:rsidRPr="00D07601">
              <w:rPr>
                <w:rFonts w:eastAsia="Times New Roman" w:cstheme="minorHAnsi"/>
                <w:sz w:val="24"/>
                <w:szCs w:val="24"/>
              </w:rPr>
              <w:t>Actual date of deliverable</w:t>
            </w:r>
          </w:p>
        </w:tc>
        <w:tc>
          <w:tcPr>
            <w:tcW w:w="4302" w:type="dxa"/>
            <w:gridSpan w:val="2"/>
            <w:vAlign w:val="bottom"/>
          </w:tcPr>
          <w:p w:rsidR="00771246" w:rsidRPr="00E821A8" w:rsidRDefault="00D07601" w:rsidP="00227BA2">
            <w:pPr>
              <w:shd w:val="clear" w:color="FFFFCC" w:fill="FFFFFF"/>
              <w:spacing w:before="100" w:beforeAutospacing="1" w:after="100" w:afterAutospacing="1" w:line="240" w:lineRule="auto"/>
              <w:jc w:val="right"/>
              <w:rPr>
                <w:rFonts w:eastAsia="Times New Roman" w:cstheme="minorHAnsi"/>
                <w:sz w:val="24"/>
                <w:szCs w:val="24"/>
              </w:rPr>
            </w:pPr>
            <w:r w:rsidRPr="00D07601">
              <w:rPr>
                <w:rFonts w:eastAsia="Times New Roman" w:cstheme="minorHAnsi"/>
                <w:sz w:val="24"/>
                <w:szCs w:val="24"/>
              </w:rPr>
              <w:t>of requirement</w:t>
            </w:r>
          </w:p>
        </w:tc>
        <w:tc>
          <w:tcPr>
            <w:tcW w:w="3813" w:type="dxa"/>
            <w:gridSpan w:val="2"/>
            <w:vAlign w:val="bottom"/>
          </w:tcPr>
          <w:p w:rsidR="00771246" w:rsidRPr="00E821A8" w:rsidRDefault="00771246" w:rsidP="00227BA2">
            <w:pPr>
              <w:spacing w:line="240" w:lineRule="auto"/>
              <w:rPr>
                <w:rFonts w:eastAsia="Times New Roman" w:cstheme="minorHAnsi"/>
                <w:sz w:val="24"/>
                <w:szCs w:val="24"/>
              </w:rPr>
            </w:pPr>
          </w:p>
        </w:tc>
        <w:tc>
          <w:tcPr>
            <w:tcW w:w="3794" w:type="dxa"/>
            <w:gridSpan w:val="2"/>
            <w:vAlign w:val="bottom"/>
          </w:tcPr>
          <w:p w:rsidR="00771246" w:rsidRPr="00E821A8" w:rsidRDefault="00771246" w:rsidP="00227BA2">
            <w:pPr>
              <w:spacing w:line="240" w:lineRule="auto"/>
              <w:rPr>
                <w:rFonts w:eastAsia="Times New Roman" w:cstheme="minorHAnsi"/>
                <w:sz w:val="24"/>
                <w:szCs w:val="24"/>
              </w:rPr>
            </w:pPr>
          </w:p>
        </w:tc>
        <w:tc>
          <w:tcPr>
            <w:tcW w:w="3782" w:type="dxa"/>
            <w:vAlign w:val="bottom"/>
          </w:tcPr>
          <w:p w:rsidR="00771246" w:rsidRPr="00E821A8" w:rsidRDefault="00771246" w:rsidP="00227BA2">
            <w:pPr>
              <w:spacing w:line="240" w:lineRule="auto"/>
              <w:rPr>
                <w:rFonts w:eastAsia="Times New Roman" w:cstheme="minorHAnsi"/>
                <w:sz w:val="24"/>
                <w:szCs w:val="24"/>
              </w:rPr>
            </w:pPr>
          </w:p>
        </w:tc>
        <w:tc>
          <w:tcPr>
            <w:tcW w:w="3790" w:type="dxa"/>
            <w:vAlign w:val="bottom"/>
          </w:tcPr>
          <w:p w:rsidR="00771246" w:rsidRPr="00E821A8" w:rsidRDefault="00771246" w:rsidP="00227BA2">
            <w:pPr>
              <w:spacing w:line="240" w:lineRule="auto"/>
              <w:rPr>
                <w:rFonts w:eastAsia="Times New Roman" w:cstheme="minorHAnsi"/>
                <w:sz w:val="24"/>
                <w:szCs w:val="24"/>
              </w:rPr>
            </w:pPr>
          </w:p>
        </w:tc>
      </w:tr>
      <w:tr w:rsidR="00771246" w:rsidRPr="00E821A8" w:rsidTr="00227BA2">
        <w:trPr>
          <w:trHeight w:val="255"/>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D07601" w:rsidP="00227BA2">
            <w:pPr>
              <w:spacing w:line="240" w:lineRule="auto"/>
              <w:jc w:val="right"/>
              <w:rPr>
                <w:rFonts w:eastAsia="Times New Roman" w:cstheme="minorHAnsi"/>
                <w:sz w:val="24"/>
                <w:szCs w:val="24"/>
              </w:rPr>
            </w:pPr>
            <w:r w:rsidRPr="00D07601">
              <w:rPr>
                <w:rFonts w:eastAsia="Times New Roman" w:cstheme="minorHAnsi"/>
                <w:sz w:val="24"/>
                <w:szCs w:val="24"/>
              </w:rPr>
              <w:lastRenderedPageBreak/>
              <w:t>5</w:t>
            </w:r>
          </w:p>
        </w:tc>
        <w:tc>
          <w:tcPr>
            <w:tcW w:w="2062" w:type="dxa"/>
            <w:tcBorders>
              <w:top w:val="nil"/>
              <w:left w:val="nil"/>
              <w:bottom w:val="single" w:sz="4" w:space="0" w:color="auto"/>
              <w:right w:val="single" w:sz="4" w:space="0" w:color="auto"/>
            </w:tcBorders>
            <w:shd w:val="clear" w:color="auto" w:fill="auto"/>
            <w:noWrap/>
            <w:vAlign w:val="bottom"/>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r w:rsidRPr="00D07601">
              <w:rPr>
                <w:rFonts w:eastAsia="Times New Roman" w:cstheme="minorHAnsi"/>
                <w:sz w:val="24"/>
                <w:szCs w:val="24"/>
              </w:rPr>
              <w:t>Status</w:t>
            </w:r>
          </w:p>
        </w:tc>
        <w:tc>
          <w:tcPr>
            <w:tcW w:w="1437" w:type="dxa"/>
            <w:tcBorders>
              <w:top w:val="nil"/>
              <w:left w:val="nil"/>
              <w:bottom w:val="single" w:sz="4" w:space="0" w:color="auto"/>
              <w:right w:val="single" w:sz="4" w:space="0" w:color="auto"/>
            </w:tcBorders>
            <w:shd w:val="clear" w:color="auto" w:fill="auto"/>
            <w:noWrap/>
            <w:vAlign w:val="bottom"/>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r w:rsidRPr="00D07601">
              <w:rPr>
                <w:rFonts w:eastAsia="Times New Roman" w:cstheme="minorHAnsi"/>
                <w:sz w:val="24"/>
                <w:szCs w:val="24"/>
              </w:rPr>
              <w:t>NVARCHAR</w:t>
            </w:r>
          </w:p>
        </w:tc>
        <w:tc>
          <w:tcPr>
            <w:tcW w:w="1121" w:type="dxa"/>
            <w:gridSpan w:val="2"/>
            <w:tcBorders>
              <w:top w:val="nil"/>
              <w:left w:val="nil"/>
              <w:bottom w:val="single" w:sz="4" w:space="0" w:color="auto"/>
              <w:right w:val="single" w:sz="4" w:space="0" w:color="auto"/>
            </w:tcBorders>
            <w:shd w:val="clear" w:color="auto" w:fill="auto"/>
            <w:vAlign w:val="bottom"/>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r w:rsidRPr="00D07601">
              <w:rPr>
                <w:rFonts w:eastAsia="Times New Roman" w:cstheme="minorHAnsi"/>
                <w:sz w:val="24"/>
                <w:szCs w:val="24"/>
              </w:rPr>
              <w:t>20</w:t>
            </w: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771246" w:rsidP="00227BA2">
            <w:pPr>
              <w:spacing w:line="240" w:lineRule="auto"/>
              <w:rPr>
                <w:rFonts w:eastAsia="Times New Roman" w:cstheme="minorHAnsi"/>
                <w:sz w:val="24"/>
                <w:szCs w:val="24"/>
              </w:rPr>
            </w:pPr>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E821A8" w:rsidRDefault="00771246" w:rsidP="00227BA2">
            <w:pPr>
              <w:spacing w:line="240" w:lineRule="auto"/>
              <w:rPr>
                <w:rFonts w:eastAsia="Times New Roman" w:cstheme="minorHAnsi"/>
                <w:sz w:val="24"/>
                <w:szCs w:val="24"/>
              </w:rPr>
            </w:pPr>
          </w:p>
        </w:tc>
        <w:tc>
          <w:tcPr>
            <w:tcW w:w="591" w:type="dxa"/>
            <w:tcBorders>
              <w:top w:val="nil"/>
              <w:left w:val="single" w:sz="4" w:space="0" w:color="auto"/>
              <w:bottom w:val="single" w:sz="4" w:space="0" w:color="auto"/>
              <w:right w:val="single" w:sz="4" w:space="0" w:color="auto"/>
            </w:tcBorders>
            <w:vAlign w:val="bottom"/>
          </w:tcPr>
          <w:p w:rsidR="00771246" w:rsidRPr="00E821A8" w:rsidRDefault="00771246" w:rsidP="00227BA2">
            <w:pPr>
              <w:spacing w:line="240" w:lineRule="auto"/>
              <w:rPr>
                <w:rFonts w:eastAsia="Times New Roman" w:cstheme="minorHAnsi"/>
                <w:sz w:val="24"/>
                <w:szCs w:val="24"/>
              </w:rPr>
            </w:pPr>
          </w:p>
        </w:tc>
        <w:tc>
          <w:tcPr>
            <w:tcW w:w="3003" w:type="dxa"/>
            <w:gridSpan w:val="2"/>
            <w:tcBorders>
              <w:top w:val="nil"/>
              <w:left w:val="single" w:sz="4" w:space="0" w:color="auto"/>
              <w:bottom w:val="single" w:sz="4" w:space="0" w:color="auto"/>
              <w:right w:val="single" w:sz="4" w:space="0" w:color="auto"/>
            </w:tcBorders>
            <w:vAlign w:val="bottom"/>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r w:rsidRPr="00D07601">
              <w:rPr>
                <w:rFonts w:eastAsia="Times New Roman" w:cstheme="minorHAnsi"/>
                <w:sz w:val="24"/>
                <w:szCs w:val="24"/>
              </w:rPr>
              <w:t>Status of deliverable</w:t>
            </w:r>
          </w:p>
        </w:tc>
        <w:tc>
          <w:tcPr>
            <w:tcW w:w="4302" w:type="dxa"/>
            <w:gridSpan w:val="2"/>
            <w:vAlign w:val="bottom"/>
          </w:tcPr>
          <w:p w:rsidR="00771246" w:rsidRPr="00E821A8" w:rsidRDefault="00771246" w:rsidP="00227BA2">
            <w:pPr>
              <w:spacing w:line="240" w:lineRule="auto"/>
              <w:jc w:val="right"/>
              <w:rPr>
                <w:rFonts w:eastAsia="Times New Roman" w:cstheme="minorHAnsi"/>
                <w:sz w:val="24"/>
                <w:szCs w:val="24"/>
              </w:rPr>
            </w:pPr>
          </w:p>
        </w:tc>
        <w:tc>
          <w:tcPr>
            <w:tcW w:w="3813" w:type="dxa"/>
            <w:gridSpan w:val="2"/>
            <w:vAlign w:val="bottom"/>
          </w:tcPr>
          <w:p w:rsidR="00771246" w:rsidRPr="00E821A8" w:rsidRDefault="00771246" w:rsidP="00227BA2">
            <w:pPr>
              <w:spacing w:line="240" w:lineRule="auto"/>
              <w:rPr>
                <w:rFonts w:eastAsia="Times New Roman" w:cstheme="minorHAnsi"/>
                <w:sz w:val="24"/>
                <w:szCs w:val="24"/>
              </w:rPr>
            </w:pPr>
          </w:p>
        </w:tc>
        <w:tc>
          <w:tcPr>
            <w:tcW w:w="3794" w:type="dxa"/>
            <w:gridSpan w:val="2"/>
            <w:vAlign w:val="bottom"/>
          </w:tcPr>
          <w:p w:rsidR="00771246" w:rsidRPr="00E821A8" w:rsidRDefault="00771246" w:rsidP="00227BA2">
            <w:pPr>
              <w:spacing w:line="240" w:lineRule="auto"/>
              <w:rPr>
                <w:rFonts w:eastAsia="Times New Roman" w:cstheme="minorHAnsi"/>
                <w:sz w:val="24"/>
                <w:szCs w:val="24"/>
              </w:rPr>
            </w:pPr>
          </w:p>
        </w:tc>
        <w:tc>
          <w:tcPr>
            <w:tcW w:w="3782" w:type="dxa"/>
            <w:vAlign w:val="bottom"/>
          </w:tcPr>
          <w:p w:rsidR="00771246" w:rsidRPr="00E821A8" w:rsidRDefault="00771246" w:rsidP="00227BA2">
            <w:pPr>
              <w:spacing w:line="240" w:lineRule="auto"/>
              <w:rPr>
                <w:rFonts w:eastAsia="Times New Roman" w:cstheme="minorHAnsi"/>
                <w:sz w:val="24"/>
                <w:szCs w:val="24"/>
              </w:rPr>
            </w:pPr>
          </w:p>
        </w:tc>
        <w:tc>
          <w:tcPr>
            <w:tcW w:w="3790" w:type="dxa"/>
            <w:vAlign w:val="bottom"/>
          </w:tcPr>
          <w:p w:rsidR="00771246" w:rsidRPr="00E821A8" w:rsidRDefault="00771246" w:rsidP="00227BA2">
            <w:pPr>
              <w:spacing w:line="240" w:lineRule="auto"/>
              <w:rPr>
                <w:rFonts w:eastAsia="Times New Roman" w:cstheme="minorHAnsi"/>
                <w:sz w:val="24"/>
                <w:szCs w:val="24"/>
              </w:rPr>
            </w:pPr>
          </w:p>
        </w:tc>
      </w:tr>
      <w:tr w:rsidR="00771246" w:rsidRPr="00E821A8" w:rsidTr="00227BA2">
        <w:trPr>
          <w:trHeight w:val="255"/>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D07601" w:rsidP="00227BA2">
            <w:pPr>
              <w:shd w:val="clear" w:color="FFFFCC" w:fill="FFFFFF"/>
              <w:spacing w:before="100" w:beforeAutospacing="1" w:after="100" w:afterAutospacing="1" w:line="240" w:lineRule="auto"/>
              <w:jc w:val="right"/>
              <w:rPr>
                <w:rFonts w:eastAsia="Times New Roman" w:cstheme="minorHAnsi"/>
                <w:sz w:val="24"/>
                <w:szCs w:val="24"/>
              </w:rPr>
            </w:pPr>
            <w:r w:rsidRPr="00D07601">
              <w:rPr>
                <w:rFonts w:eastAsia="Times New Roman" w:cstheme="minorHAnsi"/>
                <w:sz w:val="24"/>
                <w:szCs w:val="24"/>
              </w:rPr>
              <w:t>6</w:t>
            </w:r>
          </w:p>
        </w:tc>
        <w:tc>
          <w:tcPr>
            <w:tcW w:w="2062" w:type="dxa"/>
            <w:tcBorders>
              <w:top w:val="nil"/>
              <w:left w:val="nil"/>
              <w:bottom w:val="single" w:sz="4" w:space="0" w:color="auto"/>
              <w:right w:val="single" w:sz="4" w:space="0" w:color="auto"/>
            </w:tcBorders>
            <w:shd w:val="clear" w:color="auto" w:fill="auto"/>
            <w:noWrap/>
            <w:vAlign w:val="bottom"/>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r w:rsidRPr="00D07601">
              <w:rPr>
                <w:rFonts w:eastAsia="Times New Roman" w:cstheme="minorHAnsi"/>
                <w:sz w:val="24"/>
                <w:szCs w:val="24"/>
              </w:rPr>
              <w:t>Note</w:t>
            </w:r>
          </w:p>
        </w:tc>
        <w:tc>
          <w:tcPr>
            <w:tcW w:w="1437" w:type="dxa"/>
            <w:tcBorders>
              <w:top w:val="nil"/>
              <w:left w:val="nil"/>
              <w:bottom w:val="single" w:sz="4" w:space="0" w:color="auto"/>
              <w:right w:val="single" w:sz="4" w:space="0" w:color="auto"/>
            </w:tcBorders>
            <w:shd w:val="clear" w:color="auto" w:fill="auto"/>
            <w:noWrap/>
            <w:vAlign w:val="bottom"/>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r w:rsidRPr="00D07601">
              <w:rPr>
                <w:rFonts w:eastAsia="Times New Roman" w:cstheme="minorHAnsi"/>
                <w:sz w:val="24"/>
                <w:szCs w:val="24"/>
              </w:rPr>
              <w:t>NVARCHAR</w:t>
            </w:r>
          </w:p>
        </w:tc>
        <w:tc>
          <w:tcPr>
            <w:tcW w:w="1121" w:type="dxa"/>
            <w:gridSpan w:val="2"/>
            <w:tcBorders>
              <w:top w:val="nil"/>
              <w:left w:val="nil"/>
              <w:bottom w:val="single" w:sz="4" w:space="0" w:color="auto"/>
              <w:right w:val="single" w:sz="4" w:space="0" w:color="auto"/>
            </w:tcBorders>
            <w:shd w:val="clear" w:color="auto" w:fill="auto"/>
            <w:vAlign w:val="bottom"/>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r w:rsidRPr="00D07601">
              <w:rPr>
                <w:rStyle w:val="postbody"/>
                <w:rFonts w:cstheme="minorHAnsi"/>
                <w:sz w:val="24"/>
                <w:szCs w:val="24"/>
              </w:rPr>
              <w:t>200</w:t>
            </w: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r w:rsidRPr="00D07601">
              <w:rPr>
                <w:rFonts w:eastAsia="Times New Roman" w:cstheme="minorHAnsi"/>
                <w:sz w:val="24"/>
                <w:szCs w:val="24"/>
              </w:rPr>
              <w:t>X</w:t>
            </w:r>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E821A8" w:rsidRDefault="00771246" w:rsidP="00227BA2">
            <w:pPr>
              <w:spacing w:line="240" w:lineRule="auto"/>
              <w:rPr>
                <w:rFonts w:eastAsia="Times New Roman" w:cstheme="minorHAnsi"/>
                <w:sz w:val="24"/>
                <w:szCs w:val="24"/>
              </w:rPr>
            </w:pPr>
          </w:p>
        </w:tc>
        <w:tc>
          <w:tcPr>
            <w:tcW w:w="591" w:type="dxa"/>
            <w:tcBorders>
              <w:top w:val="nil"/>
              <w:left w:val="single" w:sz="4" w:space="0" w:color="auto"/>
              <w:bottom w:val="single" w:sz="4" w:space="0" w:color="auto"/>
              <w:right w:val="single" w:sz="4" w:space="0" w:color="auto"/>
            </w:tcBorders>
            <w:vAlign w:val="bottom"/>
          </w:tcPr>
          <w:p w:rsidR="00771246" w:rsidRPr="00E821A8" w:rsidRDefault="00771246" w:rsidP="00227BA2">
            <w:pPr>
              <w:spacing w:line="240" w:lineRule="auto"/>
              <w:rPr>
                <w:rFonts w:eastAsia="Times New Roman" w:cstheme="minorHAnsi"/>
                <w:sz w:val="24"/>
                <w:szCs w:val="24"/>
              </w:rPr>
            </w:pPr>
          </w:p>
        </w:tc>
        <w:tc>
          <w:tcPr>
            <w:tcW w:w="3003" w:type="dxa"/>
            <w:gridSpan w:val="2"/>
            <w:tcBorders>
              <w:top w:val="nil"/>
              <w:left w:val="single" w:sz="4" w:space="0" w:color="auto"/>
              <w:bottom w:val="single" w:sz="4" w:space="0" w:color="auto"/>
              <w:right w:val="single" w:sz="4" w:space="0" w:color="auto"/>
            </w:tcBorders>
            <w:vAlign w:val="bottom"/>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r w:rsidRPr="00D07601">
              <w:rPr>
                <w:rFonts w:eastAsia="Times New Roman" w:cstheme="minorHAnsi"/>
                <w:sz w:val="24"/>
                <w:szCs w:val="24"/>
              </w:rPr>
              <w:t>Note of deliverable</w:t>
            </w:r>
          </w:p>
        </w:tc>
        <w:tc>
          <w:tcPr>
            <w:tcW w:w="4302" w:type="dxa"/>
            <w:gridSpan w:val="2"/>
            <w:vAlign w:val="bottom"/>
          </w:tcPr>
          <w:p w:rsidR="00771246" w:rsidRPr="00E821A8" w:rsidRDefault="00771246" w:rsidP="00227BA2">
            <w:pPr>
              <w:spacing w:line="240" w:lineRule="auto"/>
              <w:jc w:val="right"/>
              <w:rPr>
                <w:rFonts w:eastAsia="Times New Roman" w:cstheme="minorHAnsi"/>
                <w:sz w:val="24"/>
                <w:szCs w:val="24"/>
              </w:rPr>
            </w:pPr>
          </w:p>
        </w:tc>
        <w:tc>
          <w:tcPr>
            <w:tcW w:w="3813" w:type="dxa"/>
            <w:gridSpan w:val="2"/>
            <w:vAlign w:val="bottom"/>
          </w:tcPr>
          <w:p w:rsidR="00771246" w:rsidRPr="00E821A8" w:rsidRDefault="00771246" w:rsidP="00227BA2">
            <w:pPr>
              <w:spacing w:line="240" w:lineRule="auto"/>
              <w:rPr>
                <w:rFonts w:eastAsia="Times New Roman" w:cstheme="minorHAnsi"/>
                <w:sz w:val="24"/>
                <w:szCs w:val="24"/>
              </w:rPr>
            </w:pPr>
          </w:p>
        </w:tc>
        <w:tc>
          <w:tcPr>
            <w:tcW w:w="3794" w:type="dxa"/>
            <w:gridSpan w:val="2"/>
            <w:vAlign w:val="bottom"/>
          </w:tcPr>
          <w:p w:rsidR="00771246" w:rsidRPr="00E821A8" w:rsidRDefault="00771246" w:rsidP="00227BA2">
            <w:pPr>
              <w:spacing w:line="240" w:lineRule="auto"/>
              <w:rPr>
                <w:rFonts w:eastAsia="Times New Roman" w:cstheme="minorHAnsi"/>
                <w:sz w:val="24"/>
                <w:szCs w:val="24"/>
              </w:rPr>
            </w:pPr>
          </w:p>
        </w:tc>
        <w:tc>
          <w:tcPr>
            <w:tcW w:w="3782" w:type="dxa"/>
            <w:vAlign w:val="bottom"/>
          </w:tcPr>
          <w:p w:rsidR="00771246" w:rsidRPr="00E821A8" w:rsidRDefault="00771246" w:rsidP="00227BA2">
            <w:pPr>
              <w:spacing w:line="240" w:lineRule="auto"/>
              <w:rPr>
                <w:rFonts w:eastAsia="Times New Roman" w:cstheme="minorHAnsi"/>
                <w:sz w:val="24"/>
                <w:szCs w:val="24"/>
              </w:rPr>
            </w:pPr>
          </w:p>
        </w:tc>
        <w:tc>
          <w:tcPr>
            <w:tcW w:w="3790" w:type="dxa"/>
            <w:vAlign w:val="bottom"/>
          </w:tcPr>
          <w:p w:rsidR="00771246" w:rsidRPr="00E821A8" w:rsidRDefault="00771246" w:rsidP="00227BA2">
            <w:pPr>
              <w:spacing w:line="240" w:lineRule="auto"/>
              <w:rPr>
                <w:rFonts w:eastAsia="Times New Roman" w:cstheme="minorHAnsi"/>
                <w:sz w:val="24"/>
                <w:szCs w:val="24"/>
              </w:rPr>
            </w:pPr>
          </w:p>
        </w:tc>
      </w:tr>
      <w:tr w:rsidR="00771246" w:rsidRPr="00E821A8" w:rsidTr="00227BA2">
        <w:trPr>
          <w:gridAfter w:val="8"/>
          <w:wAfter w:w="19481" w:type="dxa"/>
          <w:trHeight w:val="287"/>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D07601" w:rsidP="00227BA2">
            <w:pPr>
              <w:shd w:val="clear" w:color="FFFFCC" w:fill="FFFFFF"/>
              <w:spacing w:before="100" w:beforeAutospacing="1" w:after="100" w:afterAutospacing="1" w:line="240" w:lineRule="auto"/>
              <w:jc w:val="right"/>
              <w:rPr>
                <w:rFonts w:eastAsia="Times New Roman" w:cstheme="minorHAnsi"/>
                <w:sz w:val="24"/>
                <w:szCs w:val="24"/>
              </w:rPr>
            </w:pPr>
            <w:r w:rsidRPr="00D07601">
              <w:rPr>
                <w:rFonts w:eastAsia="Times New Roman" w:cstheme="minorHAnsi"/>
                <w:sz w:val="24"/>
                <w:szCs w:val="24"/>
              </w:rPr>
              <w:t>7</w:t>
            </w:r>
          </w:p>
        </w:tc>
        <w:tc>
          <w:tcPr>
            <w:tcW w:w="2062" w:type="dxa"/>
            <w:tcBorders>
              <w:top w:val="nil"/>
              <w:left w:val="nil"/>
              <w:bottom w:val="single" w:sz="4" w:space="0" w:color="auto"/>
              <w:right w:val="single" w:sz="4" w:space="0" w:color="auto"/>
            </w:tcBorders>
            <w:shd w:val="clear" w:color="auto" w:fill="auto"/>
            <w:noWrap/>
            <w:vAlign w:val="bottom"/>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proofErr w:type="spellStart"/>
            <w:r w:rsidRPr="00D07601">
              <w:rPr>
                <w:rFonts w:eastAsia="Times New Roman" w:cstheme="minorHAnsi"/>
                <w:sz w:val="24"/>
                <w:szCs w:val="24"/>
              </w:rPr>
              <w:t>DelFlag</w:t>
            </w:r>
            <w:proofErr w:type="spellEnd"/>
          </w:p>
        </w:tc>
        <w:tc>
          <w:tcPr>
            <w:tcW w:w="1437" w:type="dxa"/>
            <w:tcBorders>
              <w:top w:val="nil"/>
              <w:left w:val="nil"/>
              <w:bottom w:val="single" w:sz="4" w:space="0" w:color="auto"/>
              <w:right w:val="single" w:sz="4" w:space="0" w:color="auto"/>
            </w:tcBorders>
            <w:shd w:val="clear" w:color="auto" w:fill="auto"/>
            <w:noWrap/>
            <w:vAlign w:val="bottom"/>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r w:rsidRPr="00D07601">
              <w:rPr>
                <w:rFonts w:eastAsia="Times New Roman" w:cstheme="minorHAnsi"/>
                <w:sz w:val="24"/>
                <w:szCs w:val="24"/>
              </w:rPr>
              <w:t>BOOLEAN</w:t>
            </w:r>
          </w:p>
        </w:tc>
        <w:tc>
          <w:tcPr>
            <w:tcW w:w="1121" w:type="dxa"/>
            <w:gridSpan w:val="2"/>
            <w:tcBorders>
              <w:top w:val="nil"/>
              <w:left w:val="nil"/>
              <w:bottom w:val="single" w:sz="4" w:space="0" w:color="auto"/>
              <w:right w:val="single" w:sz="4" w:space="0" w:color="auto"/>
            </w:tcBorders>
            <w:shd w:val="clear" w:color="auto" w:fill="auto"/>
            <w:vAlign w:val="bottom"/>
          </w:tcPr>
          <w:p w:rsidR="00771246" w:rsidRPr="00E821A8" w:rsidRDefault="00771246" w:rsidP="00227BA2">
            <w:pPr>
              <w:spacing w:line="240" w:lineRule="auto"/>
              <w:rPr>
                <w:rStyle w:val="postbody"/>
                <w:rFonts w:cstheme="minorHAnsi"/>
                <w:sz w:val="24"/>
                <w:szCs w:val="24"/>
              </w:rPr>
            </w:pP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771246" w:rsidP="00227BA2">
            <w:pPr>
              <w:spacing w:line="240" w:lineRule="auto"/>
              <w:rPr>
                <w:rFonts w:eastAsia="Times New Roman" w:cstheme="minorHAnsi"/>
                <w:sz w:val="24"/>
                <w:szCs w:val="24"/>
              </w:rPr>
            </w:pPr>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E821A8" w:rsidRDefault="00771246" w:rsidP="00227BA2">
            <w:pPr>
              <w:spacing w:line="240" w:lineRule="auto"/>
              <w:rPr>
                <w:rFonts w:eastAsia="Times New Roman" w:cstheme="minorHAnsi"/>
                <w:sz w:val="24"/>
                <w:szCs w:val="24"/>
              </w:rPr>
            </w:pPr>
          </w:p>
        </w:tc>
        <w:tc>
          <w:tcPr>
            <w:tcW w:w="591" w:type="dxa"/>
            <w:tcBorders>
              <w:top w:val="nil"/>
              <w:left w:val="single" w:sz="4" w:space="0" w:color="auto"/>
              <w:bottom w:val="single" w:sz="4" w:space="0" w:color="auto"/>
              <w:right w:val="single" w:sz="4" w:space="0" w:color="auto"/>
            </w:tcBorders>
            <w:vAlign w:val="bottom"/>
          </w:tcPr>
          <w:p w:rsidR="00771246" w:rsidRPr="00E821A8" w:rsidRDefault="00771246" w:rsidP="00227BA2">
            <w:pPr>
              <w:spacing w:line="240" w:lineRule="auto"/>
              <w:rPr>
                <w:rFonts w:eastAsia="Times New Roman" w:cstheme="minorHAnsi"/>
                <w:sz w:val="24"/>
                <w:szCs w:val="24"/>
              </w:rPr>
            </w:pPr>
          </w:p>
        </w:tc>
        <w:tc>
          <w:tcPr>
            <w:tcW w:w="3003" w:type="dxa"/>
            <w:gridSpan w:val="2"/>
            <w:tcBorders>
              <w:top w:val="nil"/>
              <w:left w:val="single" w:sz="4" w:space="0" w:color="auto"/>
              <w:bottom w:val="single" w:sz="4" w:space="0" w:color="auto"/>
              <w:right w:val="single" w:sz="4" w:space="0" w:color="auto"/>
            </w:tcBorders>
            <w:vAlign w:val="bottom"/>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r w:rsidRPr="00D07601">
              <w:rPr>
                <w:rFonts w:eastAsia="Times New Roman" w:cstheme="minorHAnsi"/>
                <w:sz w:val="24"/>
                <w:szCs w:val="24"/>
              </w:rPr>
              <w:t>Deleted flag of deliverable</w:t>
            </w:r>
          </w:p>
        </w:tc>
      </w:tr>
      <w:tr w:rsidR="00771246" w:rsidRPr="00E821A8" w:rsidTr="00227BA2">
        <w:trPr>
          <w:trHeight w:val="255"/>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D07601" w:rsidP="00227BA2">
            <w:pPr>
              <w:shd w:val="clear" w:color="FFFFCC" w:fill="FFFFFF"/>
              <w:spacing w:before="100" w:beforeAutospacing="1" w:after="100" w:afterAutospacing="1" w:line="240" w:lineRule="auto"/>
              <w:jc w:val="right"/>
              <w:rPr>
                <w:rFonts w:eastAsia="Times New Roman" w:cstheme="minorHAnsi"/>
                <w:sz w:val="24"/>
                <w:szCs w:val="24"/>
              </w:rPr>
            </w:pPr>
            <w:r w:rsidRPr="00D07601">
              <w:rPr>
                <w:rFonts w:eastAsia="Times New Roman" w:cstheme="minorHAnsi"/>
                <w:sz w:val="24"/>
                <w:szCs w:val="24"/>
              </w:rPr>
              <w:t>8</w:t>
            </w:r>
          </w:p>
        </w:tc>
        <w:tc>
          <w:tcPr>
            <w:tcW w:w="2062" w:type="dxa"/>
            <w:tcBorders>
              <w:top w:val="nil"/>
              <w:left w:val="nil"/>
              <w:bottom w:val="single" w:sz="4" w:space="0" w:color="auto"/>
              <w:right w:val="single" w:sz="4" w:space="0" w:color="auto"/>
            </w:tcBorders>
            <w:shd w:val="clear" w:color="auto" w:fill="auto"/>
            <w:noWrap/>
            <w:vAlign w:val="bottom"/>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proofErr w:type="spellStart"/>
            <w:r w:rsidRPr="00D07601">
              <w:rPr>
                <w:rFonts w:eastAsia="Times New Roman" w:cstheme="minorHAnsi"/>
                <w:sz w:val="24"/>
                <w:szCs w:val="24"/>
              </w:rPr>
              <w:t>ProjectID</w:t>
            </w:r>
            <w:proofErr w:type="spellEnd"/>
          </w:p>
        </w:tc>
        <w:tc>
          <w:tcPr>
            <w:tcW w:w="1437" w:type="dxa"/>
            <w:tcBorders>
              <w:top w:val="nil"/>
              <w:left w:val="nil"/>
              <w:bottom w:val="single" w:sz="4" w:space="0" w:color="auto"/>
              <w:right w:val="single" w:sz="4" w:space="0" w:color="auto"/>
            </w:tcBorders>
            <w:shd w:val="clear" w:color="auto" w:fill="auto"/>
            <w:noWrap/>
            <w:vAlign w:val="bottom"/>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r w:rsidRPr="00D07601">
              <w:rPr>
                <w:rFonts w:eastAsia="Times New Roman" w:cstheme="minorHAnsi"/>
                <w:sz w:val="24"/>
                <w:szCs w:val="24"/>
              </w:rPr>
              <w:t>CHAR</w:t>
            </w:r>
          </w:p>
        </w:tc>
        <w:tc>
          <w:tcPr>
            <w:tcW w:w="1121" w:type="dxa"/>
            <w:gridSpan w:val="2"/>
            <w:tcBorders>
              <w:top w:val="nil"/>
              <w:left w:val="nil"/>
              <w:bottom w:val="single" w:sz="4" w:space="0" w:color="auto"/>
              <w:right w:val="single" w:sz="4" w:space="0" w:color="auto"/>
            </w:tcBorders>
            <w:shd w:val="clear" w:color="auto" w:fill="auto"/>
            <w:vAlign w:val="bottom"/>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r w:rsidRPr="00D07601">
              <w:rPr>
                <w:rFonts w:eastAsia="Times New Roman" w:cstheme="minorHAnsi"/>
                <w:sz w:val="24"/>
                <w:szCs w:val="24"/>
              </w:rPr>
              <w:t>10</w:t>
            </w: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771246" w:rsidP="00227BA2">
            <w:pPr>
              <w:spacing w:line="240" w:lineRule="auto"/>
              <w:rPr>
                <w:rFonts w:eastAsia="Times New Roman" w:cstheme="minorHAnsi"/>
                <w:sz w:val="24"/>
                <w:szCs w:val="24"/>
              </w:rPr>
            </w:pPr>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E821A8" w:rsidRDefault="00771246" w:rsidP="00227BA2">
            <w:pPr>
              <w:spacing w:line="240" w:lineRule="auto"/>
              <w:rPr>
                <w:rFonts w:eastAsia="Times New Roman" w:cstheme="minorHAnsi"/>
                <w:sz w:val="24"/>
                <w:szCs w:val="24"/>
              </w:rPr>
            </w:pPr>
          </w:p>
        </w:tc>
        <w:tc>
          <w:tcPr>
            <w:tcW w:w="591" w:type="dxa"/>
            <w:tcBorders>
              <w:top w:val="nil"/>
              <w:left w:val="single" w:sz="4" w:space="0" w:color="auto"/>
              <w:bottom w:val="single" w:sz="4" w:space="0" w:color="auto"/>
              <w:right w:val="single" w:sz="4" w:space="0" w:color="auto"/>
            </w:tcBorders>
            <w:vAlign w:val="bottom"/>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r w:rsidRPr="00D07601">
              <w:rPr>
                <w:rFonts w:eastAsia="Times New Roman" w:cstheme="minorHAnsi"/>
                <w:sz w:val="24"/>
                <w:szCs w:val="24"/>
              </w:rPr>
              <w:t>FK</w:t>
            </w:r>
          </w:p>
        </w:tc>
        <w:tc>
          <w:tcPr>
            <w:tcW w:w="3003" w:type="dxa"/>
            <w:gridSpan w:val="2"/>
            <w:tcBorders>
              <w:top w:val="nil"/>
              <w:left w:val="single" w:sz="4" w:space="0" w:color="auto"/>
              <w:bottom w:val="single" w:sz="4" w:space="0" w:color="auto"/>
              <w:right w:val="single" w:sz="4" w:space="0" w:color="auto"/>
            </w:tcBorders>
            <w:vAlign w:val="bottom"/>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r w:rsidRPr="00D07601">
              <w:rPr>
                <w:rFonts w:eastAsia="Times New Roman" w:cstheme="minorHAnsi"/>
                <w:sz w:val="24"/>
                <w:szCs w:val="24"/>
              </w:rPr>
              <w:t xml:space="preserve">FK </w:t>
            </w:r>
            <w:proofErr w:type="spellStart"/>
            <w:r w:rsidRPr="00D07601">
              <w:rPr>
                <w:rFonts w:eastAsia="Times New Roman" w:cstheme="minorHAnsi"/>
                <w:sz w:val="24"/>
                <w:szCs w:val="24"/>
              </w:rPr>
              <w:t>ProjectID</w:t>
            </w:r>
            <w:proofErr w:type="spellEnd"/>
            <w:r w:rsidRPr="00D07601">
              <w:rPr>
                <w:rFonts w:eastAsia="Times New Roman" w:cstheme="minorHAnsi"/>
                <w:sz w:val="24"/>
                <w:szCs w:val="24"/>
              </w:rPr>
              <w:t xml:space="preserve"> of deliverable</w:t>
            </w:r>
          </w:p>
        </w:tc>
        <w:tc>
          <w:tcPr>
            <w:tcW w:w="4302" w:type="dxa"/>
            <w:gridSpan w:val="2"/>
            <w:vAlign w:val="bottom"/>
          </w:tcPr>
          <w:p w:rsidR="00771246" w:rsidRPr="00E821A8" w:rsidRDefault="00771246" w:rsidP="00227BA2">
            <w:pPr>
              <w:spacing w:line="240" w:lineRule="auto"/>
              <w:jc w:val="right"/>
              <w:rPr>
                <w:rFonts w:eastAsia="Times New Roman" w:cstheme="minorHAnsi"/>
                <w:sz w:val="24"/>
                <w:szCs w:val="24"/>
              </w:rPr>
            </w:pPr>
          </w:p>
        </w:tc>
        <w:tc>
          <w:tcPr>
            <w:tcW w:w="3813" w:type="dxa"/>
            <w:gridSpan w:val="2"/>
            <w:vAlign w:val="bottom"/>
          </w:tcPr>
          <w:p w:rsidR="00771246" w:rsidRPr="00E821A8" w:rsidRDefault="00771246" w:rsidP="00227BA2">
            <w:pPr>
              <w:spacing w:line="240" w:lineRule="auto"/>
              <w:rPr>
                <w:rFonts w:eastAsia="Times New Roman" w:cstheme="minorHAnsi"/>
                <w:sz w:val="24"/>
                <w:szCs w:val="24"/>
              </w:rPr>
            </w:pPr>
          </w:p>
        </w:tc>
        <w:tc>
          <w:tcPr>
            <w:tcW w:w="3794" w:type="dxa"/>
            <w:gridSpan w:val="2"/>
            <w:vAlign w:val="bottom"/>
          </w:tcPr>
          <w:p w:rsidR="00771246" w:rsidRPr="00E821A8" w:rsidRDefault="00771246" w:rsidP="00227BA2">
            <w:pPr>
              <w:spacing w:line="240" w:lineRule="auto"/>
              <w:rPr>
                <w:rFonts w:eastAsia="Times New Roman" w:cstheme="minorHAnsi"/>
                <w:sz w:val="24"/>
                <w:szCs w:val="24"/>
              </w:rPr>
            </w:pPr>
          </w:p>
        </w:tc>
        <w:tc>
          <w:tcPr>
            <w:tcW w:w="3782" w:type="dxa"/>
            <w:vAlign w:val="bottom"/>
          </w:tcPr>
          <w:p w:rsidR="00771246" w:rsidRPr="00E821A8" w:rsidRDefault="00771246" w:rsidP="00227BA2">
            <w:pPr>
              <w:spacing w:line="240" w:lineRule="auto"/>
              <w:rPr>
                <w:rFonts w:eastAsia="Times New Roman" w:cstheme="minorHAnsi"/>
                <w:sz w:val="24"/>
                <w:szCs w:val="24"/>
              </w:rPr>
            </w:pPr>
          </w:p>
        </w:tc>
        <w:tc>
          <w:tcPr>
            <w:tcW w:w="3790" w:type="dxa"/>
            <w:vAlign w:val="bottom"/>
          </w:tcPr>
          <w:p w:rsidR="00771246" w:rsidRPr="00E821A8" w:rsidRDefault="00771246" w:rsidP="00227BA2">
            <w:pPr>
              <w:spacing w:line="240" w:lineRule="auto"/>
              <w:rPr>
                <w:rFonts w:eastAsia="Times New Roman" w:cstheme="minorHAnsi"/>
                <w:sz w:val="24"/>
                <w:szCs w:val="24"/>
              </w:rPr>
            </w:pPr>
          </w:p>
        </w:tc>
      </w:tr>
      <w:tr w:rsidR="00771246" w:rsidRPr="00E821A8" w:rsidTr="00227BA2">
        <w:trPr>
          <w:gridAfter w:val="3"/>
          <w:wAfter w:w="10424" w:type="dxa"/>
          <w:trHeight w:val="255"/>
        </w:trPr>
        <w:tc>
          <w:tcPr>
            <w:tcW w:w="4163" w:type="dxa"/>
            <w:gridSpan w:val="4"/>
            <w:vAlign w:val="bottom"/>
          </w:tcPr>
          <w:p w:rsidR="00771246" w:rsidRPr="00E821A8" w:rsidRDefault="00771246" w:rsidP="00227BA2">
            <w:pPr>
              <w:spacing w:line="240" w:lineRule="auto"/>
              <w:jc w:val="right"/>
              <w:rPr>
                <w:rFonts w:eastAsia="Times New Roman" w:cstheme="minorHAnsi"/>
                <w:sz w:val="24"/>
                <w:szCs w:val="24"/>
              </w:rPr>
            </w:pPr>
          </w:p>
        </w:tc>
        <w:tc>
          <w:tcPr>
            <w:tcW w:w="3054" w:type="dxa"/>
            <w:gridSpan w:val="5"/>
            <w:vAlign w:val="bottom"/>
          </w:tcPr>
          <w:p w:rsidR="00771246" w:rsidRPr="00E821A8" w:rsidRDefault="00771246" w:rsidP="00227BA2">
            <w:pPr>
              <w:spacing w:line="240" w:lineRule="auto"/>
              <w:rPr>
                <w:rFonts w:eastAsia="Times New Roman" w:cstheme="minorHAnsi"/>
                <w:sz w:val="24"/>
                <w:szCs w:val="24"/>
              </w:rPr>
            </w:pPr>
          </w:p>
        </w:tc>
        <w:tc>
          <w:tcPr>
            <w:tcW w:w="4308" w:type="dxa"/>
            <w:gridSpan w:val="2"/>
            <w:vAlign w:val="bottom"/>
          </w:tcPr>
          <w:p w:rsidR="00771246" w:rsidRPr="00E821A8" w:rsidRDefault="00771246" w:rsidP="00227BA2">
            <w:pPr>
              <w:spacing w:line="240" w:lineRule="auto"/>
              <w:rPr>
                <w:rFonts w:eastAsia="Times New Roman" w:cstheme="minorHAnsi"/>
                <w:sz w:val="24"/>
                <w:szCs w:val="24"/>
              </w:rPr>
            </w:pPr>
          </w:p>
        </w:tc>
        <w:tc>
          <w:tcPr>
            <w:tcW w:w="3782" w:type="dxa"/>
            <w:gridSpan w:val="2"/>
            <w:vAlign w:val="bottom"/>
          </w:tcPr>
          <w:p w:rsidR="00771246" w:rsidRPr="00E821A8" w:rsidRDefault="00771246" w:rsidP="00227BA2">
            <w:pPr>
              <w:spacing w:line="240" w:lineRule="auto"/>
              <w:rPr>
                <w:rFonts w:eastAsia="Times New Roman" w:cstheme="minorHAnsi"/>
                <w:sz w:val="24"/>
                <w:szCs w:val="24"/>
              </w:rPr>
            </w:pPr>
          </w:p>
        </w:tc>
        <w:tc>
          <w:tcPr>
            <w:tcW w:w="3790" w:type="dxa"/>
            <w:gridSpan w:val="2"/>
            <w:vAlign w:val="bottom"/>
          </w:tcPr>
          <w:p w:rsidR="00771246" w:rsidRPr="00E821A8" w:rsidRDefault="00771246" w:rsidP="00227BA2">
            <w:pPr>
              <w:spacing w:line="240" w:lineRule="auto"/>
              <w:rPr>
                <w:rFonts w:eastAsia="Times New Roman" w:cstheme="minorHAnsi"/>
                <w:sz w:val="24"/>
                <w:szCs w:val="24"/>
              </w:rPr>
            </w:pPr>
          </w:p>
        </w:tc>
      </w:tr>
    </w:tbl>
    <w:p w:rsidR="00771246" w:rsidRPr="00E821A8" w:rsidRDefault="00771246" w:rsidP="00771246">
      <w:pPr>
        <w:spacing w:line="240" w:lineRule="auto"/>
        <w:rPr>
          <w:rFonts w:cstheme="minorHAnsi"/>
          <w:sz w:val="24"/>
          <w:szCs w:val="24"/>
        </w:rPr>
      </w:pPr>
    </w:p>
    <w:tbl>
      <w:tblPr>
        <w:tblW w:w="29521" w:type="dxa"/>
        <w:tblInd w:w="93" w:type="dxa"/>
        <w:tblLayout w:type="fixed"/>
        <w:tblLook w:val="04A0"/>
      </w:tblPr>
      <w:tblGrid>
        <w:gridCol w:w="476"/>
        <w:gridCol w:w="2062"/>
        <w:gridCol w:w="1437"/>
        <w:gridCol w:w="1121"/>
        <w:gridCol w:w="540"/>
        <w:gridCol w:w="810"/>
        <w:gridCol w:w="591"/>
        <w:gridCol w:w="3003"/>
        <w:gridCol w:w="4302"/>
        <w:gridCol w:w="3813"/>
        <w:gridCol w:w="3794"/>
        <w:gridCol w:w="3782"/>
        <w:gridCol w:w="3790"/>
      </w:tblGrid>
      <w:tr w:rsidR="00771246" w:rsidRPr="00E821A8" w:rsidTr="00227BA2">
        <w:trPr>
          <w:gridAfter w:val="5"/>
          <w:wAfter w:w="19481" w:type="dxa"/>
          <w:trHeight w:val="322"/>
        </w:trPr>
        <w:tc>
          <w:tcPr>
            <w:tcW w:w="10040" w:type="dxa"/>
            <w:gridSpan w:val="8"/>
            <w:tcBorders>
              <w:top w:val="single" w:sz="8" w:space="0" w:color="auto"/>
              <w:left w:val="single" w:sz="8" w:space="0" w:color="auto"/>
              <w:bottom w:val="nil"/>
              <w:right w:val="single" w:sz="8" w:space="0" w:color="000000"/>
            </w:tcBorders>
            <w:shd w:val="clear" w:color="000000" w:fill="31849B"/>
            <w:noWrap/>
            <w:vAlign w:val="bottom"/>
            <w:hideMark/>
          </w:tcPr>
          <w:p w:rsidR="00771246" w:rsidRPr="00E821A8" w:rsidRDefault="00D07601" w:rsidP="00227BA2">
            <w:pPr>
              <w:spacing w:line="240" w:lineRule="auto"/>
              <w:rPr>
                <w:rFonts w:eastAsia="Times New Roman" w:cstheme="minorHAnsi"/>
                <w:b/>
                <w:bCs/>
                <w:color w:val="FFFF00"/>
                <w:sz w:val="24"/>
                <w:szCs w:val="24"/>
              </w:rPr>
            </w:pPr>
            <w:r w:rsidRPr="00D07601">
              <w:rPr>
                <w:rFonts w:eastAsia="Times New Roman" w:cstheme="minorHAnsi"/>
                <w:b/>
                <w:bCs/>
                <w:color w:val="FFFF00"/>
                <w:sz w:val="24"/>
                <w:szCs w:val="24"/>
              </w:rPr>
              <w:t>Risk table</w:t>
            </w:r>
          </w:p>
        </w:tc>
      </w:tr>
      <w:tr w:rsidR="00771246" w:rsidRPr="00E821A8" w:rsidTr="00227BA2">
        <w:trPr>
          <w:gridAfter w:val="5"/>
          <w:wAfter w:w="19481" w:type="dxa"/>
          <w:trHeight w:val="255"/>
        </w:trPr>
        <w:tc>
          <w:tcPr>
            <w:tcW w:w="476" w:type="dxa"/>
            <w:tcBorders>
              <w:top w:val="single" w:sz="4" w:space="0" w:color="auto"/>
              <w:left w:val="single" w:sz="4" w:space="0" w:color="auto"/>
              <w:bottom w:val="single" w:sz="4" w:space="0" w:color="auto"/>
              <w:right w:val="single" w:sz="4" w:space="0" w:color="auto"/>
            </w:tcBorders>
            <w:shd w:val="clear" w:color="000000" w:fill="B6DDE8"/>
            <w:vAlign w:val="bottom"/>
            <w:hideMark/>
          </w:tcPr>
          <w:p w:rsidR="00771246" w:rsidRPr="00E821A8" w:rsidRDefault="00D07601" w:rsidP="00227BA2">
            <w:pPr>
              <w:spacing w:line="240" w:lineRule="auto"/>
              <w:rPr>
                <w:rFonts w:eastAsia="Times New Roman" w:cstheme="minorHAnsi"/>
                <w:b/>
                <w:sz w:val="24"/>
                <w:szCs w:val="24"/>
              </w:rPr>
            </w:pPr>
            <w:r w:rsidRPr="00D07601">
              <w:rPr>
                <w:rFonts w:eastAsia="Times New Roman" w:cstheme="minorHAnsi"/>
                <w:sz w:val="24"/>
                <w:szCs w:val="24"/>
              </w:rPr>
              <w:t> </w:t>
            </w:r>
            <w:r w:rsidRPr="00D07601">
              <w:rPr>
                <w:rFonts w:eastAsia="Times New Roman" w:cstheme="minorHAnsi"/>
                <w:b/>
                <w:sz w:val="24"/>
                <w:szCs w:val="24"/>
              </w:rPr>
              <w:t>No</w:t>
            </w:r>
          </w:p>
        </w:tc>
        <w:tc>
          <w:tcPr>
            <w:tcW w:w="2062" w:type="dxa"/>
            <w:tcBorders>
              <w:top w:val="single" w:sz="4" w:space="0" w:color="auto"/>
              <w:left w:val="nil"/>
              <w:bottom w:val="single" w:sz="4" w:space="0" w:color="auto"/>
              <w:right w:val="single" w:sz="4" w:space="0" w:color="auto"/>
            </w:tcBorders>
            <w:shd w:val="clear" w:color="000000" w:fill="B6DDE8"/>
            <w:vAlign w:val="bottom"/>
            <w:hideMark/>
          </w:tcPr>
          <w:p w:rsidR="00771246" w:rsidRPr="00E821A8" w:rsidRDefault="00D07601" w:rsidP="00227BA2">
            <w:pPr>
              <w:shd w:val="clear" w:color="FFFFCC" w:fill="FFFFFF"/>
              <w:spacing w:before="100" w:beforeAutospacing="1" w:after="100" w:afterAutospacing="1" w:line="240" w:lineRule="auto"/>
              <w:jc w:val="center"/>
              <w:rPr>
                <w:rFonts w:eastAsia="Times New Roman" w:cstheme="minorHAnsi"/>
                <w:b/>
                <w:bCs/>
                <w:sz w:val="24"/>
                <w:szCs w:val="24"/>
              </w:rPr>
            </w:pPr>
            <w:r w:rsidRPr="00D07601">
              <w:rPr>
                <w:rFonts w:eastAsia="Times New Roman" w:cstheme="minorHAnsi"/>
                <w:b/>
                <w:bCs/>
                <w:sz w:val="24"/>
                <w:szCs w:val="24"/>
              </w:rPr>
              <w:t>Field name</w:t>
            </w:r>
          </w:p>
        </w:tc>
        <w:tc>
          <w:tcPr>
            <w:tcW w:w="1437" w:type="dxa"/>
            <w:tcBorders>
              <w:top w:val="single" w:sz="4" w:space="0" w:color="auto"/>
              <w:left w:val="nil"/>
              <w:bottom w:val="single" w:sz="4" w:space="0" w:color="auto"/>
              <w:right w:val="single" w:sz="4" w:space="0" w:color="auto"/>
            </w:tcBorders>
            <w:shd w:val="clear" w:color="000000" w:fill="B6DDE8"/>
            <w:noWrap/>
            <w:vAlign w:val="bottom"/>
            <w:hideMark/>
          </w:tcPr>
          <w:p w:rsidR="00771246" w:rsidRPr="00E821A8" w:rsidRDefault="00D07601" w:rsidP="00227BA2">
            <w:pPr>
              <w:spacing w:line="240" w:lineRule="auto"/>
              <w:jc w:val="center"/>
              <w:rPr>
                <w:rFonts w:eastAsia="Times New Roman" w:cstheme="minorHAnsi"/>
                <w:b/>
                <w:bCs/>
                <w:sz w:val="24"/>
                <w:szCs w:val="24"/>
              </w:rPr>
            </w:pPr>
            <w:r w:rsidRPr="00D07601">
              <w:rPr>
                <w:rFonts w:eastAsia="Times New Roman" w:cstheme="minorHAnsi"/>
                <w:b/>
                <w:bCs/>
                <w:sz w:val="24"/>
                <w:szCs w:val="24"/>
              </w:rPr>
              <w:t>Type</w:t>
            </w:r>
          </w:p>
        </w:tc>
        <w:tc>
          <w:tcPr>
            <w:tcW w:w="1121" w:type="dxa"/>
            <w:tcBorders>
              <w:top w:val="single" w:sz="4" w:space="0" w:color="auto"/>
              <w:left w:val="nil"/>
              <w:bottom w:val="single" w:sz="4" w:space="0" w:color="auto"/>
              <w:right w:val="single" w:sz="4" w:space="0" w:color="auto"/>
            </w:tcBorders>
            <w:shd w:val="clear" w:color="000000" w:fill="B6DDE8"/>
            <w:vAlign w:val="bottom"/>
          </w:tcPr>
          <w:p w:rsidR="00771246" w:rsidRPr="00E821A8" w:rsidRDefault="00D07601" w:rsidP="00227BA2">
            <w:pPr>
              <w:spacing w:line="240" w:lineRule="auto"/>
              <w:jc w:val="center"/>
              <w:rPr>
                <w:rFonts w:eastAsia="Times New Roman" w:cstheme="minorHAnsi"/>
                <w:b/>
                <w:bCs/>
                <w:sz w:val="24"/>
                <w:szCs w:val="24"/>
              </w:rPr>
            </w:pPr>
            <w:r w:rsidRPr="00D07601">
              <w:rPr>
                <w:rFonts w:eastAsia="Times New Roman" w:cstheme="minorHAnsi"/>
                <w:b/>
                <w:bCs/>
                <w:sz w:val="24"/>
                <w:szCs w:val="24"/>
              </w:rPr>
              <w:t>Max Length</w:t>
            </w:r>
          </w:p>
        </w:tc>
        <w:tc>
          <w:tcPr>
            <w:tcW w:w="540" w:type="dxa"/>
            <w:tcBorders>
              <w:top w:val="single" w:sz="4" w:space="0" w:color="auto"/>
              <w:left w:val="nil"/>
              <w:bottom w:val="single" w:sz="4" w:space="0" w:color="auto"/>
              <w:right w:val="single" w:sz="4" w:space="0" w:color="auto"/>
            </w:tcBorders>
            <w:shd w:val="clear" w:color="000000" w:fill="B6DDE8"/>
            <w:vAlign w:val="bottom"/>
            <w:hideMark/>
          </w:tcPr>
          <w:p w:rsidR="00771246" w:rsidRPr="00E821A8" w:rsidRDefault="00D07601" w:rsidP="00227BA2">
            <w:pPr>
              <w:spacing w:line="240" w:lineRule="auto"/>
              <w:jc w:val="center"/>
              <w:rPr>
                <w:rFonts w:eastAsia="Times New Roman" w:cstheme="minorHAnsi"/>
                <w:b/>
                <w:bCs/>
                <w:sz w:val="24"/>
                <w:szCs w:val="24"/>
              </w:rPr>
            </w:pPr>
            <w:r w:rsidRPr="00D07601">
              <w:rPr>
                <w:rFonts w:eastAsia="Times New Roman" w:cstheme="minorHAnsi"/>
                <w:b/>
                <w:bCs/>
                <w:sz w:val="24"/>
                <w:szCs w:val="24"/>
              </w:rPr>
              <w:t>Null</w:t>
            </w:r>
          </w:p>
        </w:tc>
        <w:tc>
          <w:tcPr>
            <w:tcW w:w="810" w:type="dxa"/>
            <w:tcBorders>
              <w:top w:val="single" w:sz="4" w:space="0" w:color="auto"/>
              <w:left w:val="nil"/>
              <w:bottom w:val="single" w:sz="4" w:space="0" w:color="auto"/>
              <w:right w:val="single" w:sz="4" w:space="0" w:color="auto"/>
            </w:tcBorders>
            <w:shd w:val="clear" w:color="000000" w:fill="B6DDE8"/>
            <w:vAlign w:val="bottom"/>
          </w:tcPr>
          <w:p w:rsidR="00771246" w:rsidRPr="00E821A8" w:rsidRDefault="00D07601" w:rsidP="00227BA2">
            <w:pPr>
              <w:spacing w:line="240" w:lineRule="auto"/>
              <w:jc w:val="center"/>
              <w:rPr>
                <w:rFonts w:eastAsia="Times New Roman" w:cstheme="minorHAnsi"/>
                <w:b/>
                <w:bCs/>
                <w:sz w:val="24"/>
                <w:szCs w:val="24"/>
              </w:rPr>
            </w:pPr>
            <w:r w:rsidRPr="00D07601">
              <w:rPr>
                <w:rFonts w:eastAsia="Times New Roman" w:cstheme="minorHAnsi"/>
                <w:b/>
                <w:bCs/>
                <w:sz w:val="24"/>
                <w:szCs w:val="24"/>
              </w:rPr>
              <w:t>Unique</w:t>
            </w:r>
          </w:p>
        </w:tc>
        <w:tc>
          <w:tcPr>
            <w:tcW w:w="591" w:type="dxa"/>
            <w:tcBorders>
              <w:top w:val="single" w:sz="4" w:space="0" w:color="auto"/>
              <w:left w:val="nil"/>
              <w:bottom w:val="single" w:sz="4" w:space="0" w:color="auto"/>
              <w:right w:val="single" w:sz="4" w:space="0" w:color="auto"/>
            </w:tcBorders>
            <w:shd w:val="clear" w:color="000000" w:fill="B6DDE8"/>
            <w:vAlign w:val="bottom"/>
          </w:tcPr>
          <w:p w:rsidR="00771246" w:rsidRPr="00E821A8" w:rsidRDefault="00D07601" w:rsidP="00227BA2">
            <w:pPr>
              <w:spacing w:line="240" w:lineRule="auto"/>
              <w:jc w:val="center"/>
              <w:rPr>
                <w:rFonts w:eastAsia="Times New Roman" w:cstheme="minorHAnsi"/>
                <w:b/>
                <w:bCs/>
                <w:sz w:val="24"/>
                <w:szCs w:val="24"/>
              </w:rPr>
            </w:pPr>
            <w:r w:rsidRPr="00D07601">
              <w:rPr>
                <w:rFonts w:eastAsia="Times New Roman" w:cstheme="minorHAnsi"/>
                <w:b/>
                <w:bCs/>
                <w:sz w:val="24"/>
                <w:szCs w:val="24"/>
              </w:rPr>
              <w:t>P/F Key</w:t>
            </w:r>
          </w:p>
        </w:tc>
        <w:tc>
          <w:tcPr>
            <w:tcW w:w="3003" w:type="dxa"/>
            <w:tcBorders>
              <w:top w:val="single" w:sz="4" w:space="0" w:color="auto"/>
              <w:left w:val="nil"/>
              <w:bottom w:val="single" w:sz="4" w:space="0" w:color="auto"/>
              <w:right w:val="single" w:sz="4" w:space="0" w:color="auto"/>
            </w:tcBorders>
            <w:shd w:val="clear" w:color="000000" w:fill="B6DDE8"/>
          </w:tcPr>
          <w:p w:rsidR="00771246" w:rsidRPr="00E821A8" w:rsidRDefault="00771246" w:rsidP="00227BA2">
            <w:pPr>
              <w:spacing w:line="240" w:lineRule="auto"/>
              <w:jc w:val="center"/>
              <w:rPr>
                <w:rFonts w:eastAsia="Times New Roman" w:cstheme="minorHAnsi"/>
                <w:b/>
                <w:bCs/>
                <w:sz w:val="24"/>
                <w:szCs w:val="24"/>
              </w:rPr>
            </w:pPr>
          </w:p>
          <w:p w:rsidR="00771246" w:rsidRPr="00E821A8" w:rsidRDefault="00D07601" w:rsidP="00227BA2">
            <w:pPr>
              <w:spacing w:line="240" w:lineRule="auto"/>
              <w:jc w:val="center"/>
              <w:rPr>
                <w:rFonts w:eastAsia="Times New Roman" w:cstheme="minorHAnsi"/>
                <w:b/>
                <w:bCs/>
                <w:sz w:val="24"/>
                <w:szCs w:val="24"/>
              </w:rPr>
            </w:pPr>
            <w:r w:rsidRPr="00D07601">
              <w:rPr>
                <w:rFonts w:eastAsia="Times New Roman" w:cstheme="minorHAnsi"/>
                <w:b/>
                <w:bCs/>
                <w:sz w:val="24"/>
                <w:szCs w:val="24"/>
              </w:rPr>
              <w:t>Description</w:t>
            </w:r>
          </w:p>
        </w:tc>
      </w:tr>
      <w:tr w:rsidR="00771246" w:rsidRPr="00E821A8" w:rsidTr="00227BA2">
        <w:trPr>
          <w:gridAfter w:val="5"/>
          <w:wAfter w:w="19481" w:type="dxa"/>
          <w:trHeight w:val="255"/>
        </w:trPr>
        <w:tc>
          <w:tcPr>
            <w:tcW w:w="476" w:type="dxa"/>
            <w:tcBorders>
              <w:top w:val="nil"/>
              <w:left w:val="single" w:sz="4" w:space="0" w:color="auto"/>
              <w:bottom w:val="single" w:sz="4" w:space="0" w:color="auto"/>
              <w:right w:val="single" w:sz="4" w:space="0" w:color="auto"/>
            </w:tcBorders>
            <w:shd w:val="clear" w:color="auto" w:fill="auto"/>
            <w:noWrap/>
            <w:vAlign w:val="bottom"/>
            <w:hideMark/>
          </w:tcPr>
          <w:p w:rsidR="00771246" w:rsidRPr="00E821A8" w:rsidRDefault="00D07601" w:rsidP="00227BA2">
            <w:pPr>
              <w:spacing w:line="240" w:lineRule="auto"/>
              <w:jc w:val="right"/>
              <w:rPr>
                <w:rFonts w:eastAsia="Times New Roman" w:cstheme="minorHAnsi"/>
                <w:sz w:val="24"/>
                <w:szCs w:val="24"/>
              </w:rPr>
            </w:pPr>
            <w:r w:rsidRPr="00D07601">
              <w:rPr>
                <w:rFonts w:eastAsia="Times New Roman" w:cstheme="minorHAnsi"/>
                <w:sz w:val="24"/>
                <w:szCs w:val="24"/>
              </w:rPr>
              <w:t>1</w:t>
            </w:r>
          </w:p>
        </w:tc>
        <w:tc>
          <w:tcPr>
            <w:tcW w:w="2062" w:type="dxa"/>
            <w:tcBorders>
              <w:top w:val="nil"/>
              <w:left w:val="nil"/>
              <w:bottom w:val="single" w:sz="4" w:space="0" w:color="auto"/>
              <w:right w:val="single" w:sz="4" w:space="0" w:color="auto"/>
            </w:tcBorders>
            <w:shd w:val="clear" w:color="auto" w:fill="auto"/>
            <w:noWrap/>
            <w:vAlign w:val="bottom"/>
            <w:hideMark/>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proofErr w:type="spellStart"/>
            <w:r w:rsidRPr="00D07601">
              <w:rPr>
                <w:rFonts w:eastAsia="Times New Roman" w:cstheme="minorHAnsi"/>
                <w:sz w:val="24"/>
                <w:szCs w:val="24"/>
              </w:rPr>
              <w:t>RiskID</w:t>
            </w:r>
            <w:proofErr w:type="spellEnd"/>
          </w:p>
        </w:tc>
        <w:tc>
          <w:tcPr>
            <w:tcW w:w="1437" w:type="dxa"/>
            <w:tcBorders>
              <w:top w:val="nil"/>
              <w:left w:val="nil"/>
              <w:bottom w:val="single" w:sz="4" w:space="0" w:color="auto"/>
              <w:right w:val="single" w:sz="4" w:space="0" w:color="auto"/>
            </w:tcBorders>
            <w:shd w:val="clear" w:color="auto" w:fill="auto"/>
            <w:noWrap/>
            <w:vAlign w:val="bottom"/>
            <w:hideMark/>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r w:rsidRPr="00D07601">
              <w:rPr>
                <w:rFonts w:eastAsia="Times New Roman" w:cstheme="minorHAnsi"/>
                <w:sz w:val="24"/>
                <w:szCs w:val="24"/>
              </w:rPr>
              <w:t>CHAR</w:t>
            </w:r>
          </w:p>
        </w:tc>
        <w:tc>
          <w:tcPr>
            <w:tcW w:w="1121" w:type="dxa"/>
            <w:tcBorders>
              <w:top w:val="nil"/>
              <w:left w:val="nil"/>
              <w:bottom w:val="single" w:sz="4" w:space="0" w:color="auto"/>
              <w:right w:val="single" w:sz="4" w:space="0" w:color="auto"/>
            </w:tcBorders>
            <w:shd w:val="clear" w:color="auto" w:fill="auto"/>
            <w:vAlign w:val="bottom"/>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r w:rsidRPr="00D07601">
              <w:rPr>
                <w:rFonts w:eastAsia="Times New Roman" w:cstheme="minorHAnsi"/>
                <w:sz w:val="24"/>
                <w:szCs w:val="24"/>
              </w:rPr>
              <w:t>10</w:t>
            </w:r>
          </w:p>
        </w:tc>
        <w:tc>
          <w:tcPr>
            <w:tcW w:w="540" w:type="dxa"/>
            <w:tcBorders>
              <w:top w:val="nil"/>
              <w:left w:val="nil"/>
              <w:bottom w:val="single" w:sz="4" w:space="0" w:color="auto"/>
              <w:right w:val="single" w:sz="4" w:space="0" w:color="auto"/>
            </w:tcBorders>
            <w:shd w:val="clear" w:color="auto" w:fill="auto"/>
            <w:noWrap/>
            <w:vAlign w:val="bottom"/>
            <w:hideMark/>
          </w:tcPr>
          <w:p w:rsidR="00771246" w:rsidRPr="00E821A8" w:rsidRDefault="00771246" w:rsidP="00227BA2">
            <w:pPr>
              <w:spacing w:line="240" w:lineRule="auto"/>
              <w:rPr>
                <w:rFonts w:eastAsia="Times New Roman" w:cstheme="minorHAnsi"/>
                <w:sz w:val="24"/>
                <w:szCs w:val="24"/>
              </w:rPr>
            </w:pPr>
          </w:p>
        </w:tc>
        <w:tc>
          <w:tcPr>
            <w:tcW w:w="810" w:type="dxa"/>
            <w:tcBorders>
              <w:top w:val="nil"/>
              <w:left w:val="nil"/>
              <w:bottom w:val="single" w:sz="4" w:space="0" w:color="auto"/>
              <w:right w:val="single" w:sz="4" w:space="0" w:color="auto"/>
            </w:tcBorders>
            <w:shd w:val="clear" w:color="auto" w:fill="auto"/>
            <w:vAlign w:val="bottom"/>
          </w:tcPr>
          <w:p w:rsidR="00771246" w:rsidRPr="00E821A8" w:rsidRDefault="00771246" w:rsidP="00227BA2">
            <w:pPr>
              <w:spacing w:line="240" w:lineRule="auto"/>
              <w:rPr>
                <w:rFonts w:eastAsia="Times New Roman" w:cstheme="minorHAnsi"/>
                <w:sz w:val="24"/>
                <w:szCs w:val="24"/>
              </w:rPr>
            </w:pPr>
          </w:p>
        </w:tc>
        <w:tc>
          <w:tcPr>
            <w:tcW w:w="591" w:type="dxa"/>
            <w:tcBorders>
              <w:top w:val="nil"/>
              <w:left w:val="nil"/>
              <w:bottom w:val="single" w:sz="4" w:space="0" w:color="auto"/>
              <w:right w:val="single" w:sz="4" w:space="0" w:color="auto"/>
            </w:tcBorders>
            <w:vAlign w:val="bottom"/>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r w:rsidRPr="00D07601">
              <w:rPr>
                <w:rFonts w:eastAsia="Times New Roman" w:cstheme="minorHAnsi"/>
                <w:sz w:val="24"/>
                <w:szCs w:val="24"/>
              </w:rPr>
              <w:t>PK</w:t>
            </w:r>
          </w:p>
        </w:tc>
        <w:tc>
          <w:tcPr>
            <w:tcW w:w="3003" w:type="dxa"/>
            <w:tcBorders>
              <w:top w:val="nil"/>
              <w:left w:val="nil"/>
              <w:bottom w:val="single" w:sz="4" w:space="0" w:color="auto"/>
              <w:right w:val="single" w:sz="4" w:space="0" w:color="auto"/>
            </w:tcBorders>
            <w:vAlign w:val="bottom"/>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r w:rsidRPr="00D07601">
              <w:rPr>
                <w:rFonts w:eastAsia="Times New Roman" w:cstheme="minorHAnsi"/>
                <w:sz w:val="24"/>
                <w:szCs w:val="24"/>
              </w:rPr>
              <w:t>PK – ID of risk</w:t>
            </w:r>
          </w:p>
        </w:tc>
      </w:tr>
      <w:tr w:rsidR="00771246" w:rsidRPr="00E821A8" w:rsidTr="00227BA2">
        <w:trPr>
          <w:gridAfter w:val="5"/>
          <w:wAfter w:w="19481" w:type="dxa"/>
          <w:trHeight w:val="255"/>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D07601" w:rsidP="00227BA2">
            <w:pPr>
              <w:shd w:val="clear" w:color="FFFFCC" w:fill="FFFFFF"/>
              <w:spacing w:before="100" w:beforeAutospacing="1" w:after="100" w:afterAutospacing="1" w:line="240" w:lineRule="auto"/>
              <w:jc w:val="right"/>
              <w:rPr>
                <w:rFonts w:eastAsia="Times New Roman" w:cstheme="minorHAnsi"/>
                <w:sz w:val="24"/>
                <w:szCs w:val="24"/>
              </w:rPr>
            </w:pPr>
            <w:r w:rsidRPr="00D07601">
              <w:rPr>
                <w:rFonts w:eastAsia="Times New Roman" w:cstheme="minorHAnsi"/>
                <w:sz w:val="24"/>
                <w:szCs w:val="24"/>
              </w:rPr>
              <w:t>2</w:t>
            </w:r>
          </w:p>
        </w:tc>
        <w:tc>
          <w:tcPr>
            <w:tcW w:w="2062" w:type="dxa"/>
            <w:tcBorders>
              <w:top w:val="nil"/>
              <w:left w:val="nil"/>
              <w:bottom w:val="single" w:sz="4" w:space="0" w:color="auto"/>
              <w:right w:val="single" w:sz="4" w:space="0" w:color="auto"/>
            </w:tcBorders>
            <w:shd w:val="clear" w:color="auto" w:fill="auto"/>
            <w:noWrap/>
            <w:vAlign w:val="bottom"/>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proofErr w:type="spellStart"/>
            <w:r w:rsidRPr="00D07601">
              <w:rPr>
                <w:rFonts w:eastAsia="Times New Roman" w:cstheme="minorHAnsi"/>
                <w:sz w:val="24"/>
                <w:szCs w:val="24"/>
              </w:rPr>
              <w:t>RiskSource</w:t>
            </w:r>
            <w:proofErr w:type="spellEnd"/>
          </w:p>
        </w:tc>
        <w:tc>
          <w:tcPr>
            <w:tcW w:w="1437" w:type="dxa"/>
            <w:tcBorders>
              <w:top w:val="nil"/>
              <w:left w:val="nil"/>
              <w:bottom w:val="single" w:sz="4" w:space="0" w:color="auto"/>
              <w:right w:val="single" w:sz="4" w:space="0" w:color="auto"/>
            </w:tcBorders>
            <w:shd w:val="clear" w:color="auto" w:fill="auto"/>
            <w:noWrap/>
            <w:vAlign w:val="bottom"/>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r w:rsidRPr="00D07601">
              <w:rPr>
                <w:rFonts w:eastAsia="Times New Roman" w:cstheme="minorHAnsi"/>
                <w:sz w:val="24"/>
                <w:szCs w:val="24"/>
              </w:rPr>
              <w:t>NVARCHAR</w:t>
            </w:r>
          </w:p>
        </w:tc>
        <w:tc>
          <w:tcPr>
            <w:tcW w:w="1121" w:type="dxa"/>
            <w:tcBorders>
              <w:top w:val="nil"/>
              <w:left w:val="nil"/>
              <w:bottom w:val="single" w:sz="4" w:space="0" w:color="auto"/>
              <w:right w:val="single" w:sz="4" w:space="0" w:color="auto"/>
            </w:tcBorders>
            <w:shd w:val="clear" w:color="auto" w:fill="auto"/>
            <w:vAlign w:val="bottom"/>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r w:rsidRPr="00D07601">
              <w:rPr>
                <w:rStyle w:val="postbody"/>
                <w:rFonts w:cstheme="minorHAnsi"/>
                <w:sz w:val="24"/>
                <w:szCs w:val="24"/>
              </w:rPr>
              <w:t>50</w:t>
            </w:r>
          </w:p>
        </w:tc>
        <w:tc>
          <w:tcPr>
            <w:tcW w:w="540"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pacing w:line="240" w:lineRule="auto"/>
              <w:rPr>
                <w:rFonts w:eastAsia="Times New Roman" w:cstheme="minorHAnsi"/>
                <w:sz w:val="24"/>
                <w:szCs w:val="24"/>
              </w:rPr>
            </w:pPr>
          </w:p>
        </w:tc>
        <w:tc>
          <w:tcPr>
            <w:tcW w:w="810" w:type="dxa"/>
            <w:tcBorders>
              <w:top w:val="nil"/>
              <w:left w:val="nil"/>
              <w:bottom w:val="single" w:sz="4" w:space="0" w:color="auto"/>
              <w:right w:val="single" w:sz="4" w:space="0" w:color="auto"/>
            </w:tcBorders>
            <w:shd w:val="clear" w:color="auto" w:fill="auto"/>
            <w:vAlign w:val="bottom"/>
          </w:tcPr>
          <w:p w:rsidR="00771246" w:rsidRPr="00E821A8" w:rsidRDefault="00771246" w:rsidP="00227BA2">
            <w:pPr>
              <w:spacing w:line="240" w:lineRule="auto"/>
              <w:rPr>
                <w:rFonts w:eastAsia="Times New Roman" w:cstheme="minorHAnsi"/>
                <w:sz w:val="24"/>
                <w:szCs w:val="24"/>
              </w:rPr>
            </w:pPr>
          </w:p>
        </w:tc>
        <w:tc>
          <w:tcPr>
            <w:tcW w:w="591" w:type="dxa"/>
            <w:tcBorders>
              <w:top w:val="nil"/>
              <w:left w:val="nil"/>
              <w:bottom w:val="single" w:sz="4" w:space="0" w:color="auto"/>
              <w:right w:val="single" w:sz="4" w:space="0" w:color="auto"/>
            </w:tcBorders>
            <w:vAlign w:val="bottom"/>
          </w:tcPr>
          <w:p w:rsidR="00771246" w:rsidRPr="00E821A8" w:rsidRDefault="00771246" w:rsidP="00227BA2">
            <w:pPr>
              <w:spacing w:line="240" w:lineRule="auto"/>
              <w:rPr>
                <w:rFonts w:eastAsia="Times New Roman" w:cstheme="minorHAnsi"/>
                <w:sz w:val="24"/>
                <w:szCs w:val="24"/>
              </w:rPr>
            </w:pPr>
          </w:p>
        </w:tc>
        <w:tc>
          <w:tcPr>
            <w:tcW w:w="3003" w:type="dxa"/>
            <w:tcBorders>
              <w:top w:val="nil"/>
              <w:left w:val="nil"/>
              <w:bottom w:val="single" w:sz="4" w:space="0" w:color="auto"/>
              <w:right w:val="single" w:sz="4" w:space="0" w:color="auto"/>
            </w:tcBorders>
            <w:vAlign w:val="bottom"/>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r w:rsidRPr="00D07601">
              <w:rPr>
                <w:rFonts w:eastAsia="Times New Roman" w:cstheme="minorHAnsi"/>
                <w:sz w:val="24"/>
                <w:szCs w:val="24"/>
              </w:rPr>
              <w:t>Source of risk</w:t>
            </w:r>
          </w:p>
        </w:tc>
      </w:tr>
      <w:tr w:rsidR="00771246" w:rsidRPr="00E821A8" w:rsidTr="00227BA2">
        <w:trPr>
          <w:gridAfter w:val="5"/>
          <w:wAfter w:w="19481" w:type="dxa"/>
          <w:trHeight w:val="255"/>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D07601" w:rsidP="00227BA2">
            <w:pPr>
              <w:shd w:val="clear" w:color="FFFFCC" w:fill="FFFFFF"/>
              <w:spacing w:before="100" w:beforeAutospacing="1" w:after="100" w:afterAutospacing="1" w:line="240" w:lineRule="auto"/>
              <w:jc w:val="right"/>
              <w:rPr>
                <w:rFonts w:eastAsia="Times New Roman" w:cstheme="minorHAnsi"/>
                <w:sz w:val="24"/>
                <w:szCs w:val="24"/>
              </w:rPr>
            </w:pPr>
            <w:r w:rsidRPr="00D07601">
              <w:rPr>
                <w:rFonts w:eastAsia="Times New Roman" w:cstheme="minorHAnsi"/>
                <w:sz w:val="24"/>
                <w:szCs w:val="24"/>
              </w:rPr>
              <w:t>3</w:t>
            </w:r>
          </w:p>
        </w:tc>
        <w:tc>
          <w:tcPr>
            <w:tcW w:w="2062" w:type="dxa"/>
            <w:tcBorders>
              <w:top w:val="nil"/>
              <w:left w:val="nil"/>
              <w:bottom w:val="single" w:sz="4" w:space="0" w:color="auto"/>
              <w:right w:val="single" w:sz="4" w:space="0" w:color="auto"/>
            </w:tcBorders>
            <w:shd w:val="clear" w:color="auto" w:fill="auto"/>
            <w:noWrap/>
            <w:vAlign w:val="bottom"/>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r w:rsidRPr="00D07601">
              <w:rPr>
                <w:rFonts w:eastAsia="Times New Roman" w:cstheme="minorHAnsi"/>
                <w:sz w:val="24"/>
                <w:szCs w:val="24"/>
              </w:rPr>
              <w:t>Description</w:t>
            </w:r>
          </w:p>
        </w:tc>
        <w:tc>
          <w:tcPr>
            <w:tcW w:w="1437" w:type="dxa"/>
            <w:tcBorders>
              <w:top w:val="nil"/>
              <w:left w:val="nil"/>
              <w:bottom w:val="single" w:sz="4" w:space="0" w:color="auto"/>
              <w:right w:val="single" w:sz="4" w:space="0" w:color="auto"/>
            </w:tcBorders>
            <w:shd w:val="clear" w:color="auto" w:fill="auto"/>
            <w:noWrap/>
            <w:vAlign w:val="bottom"/>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r w:rsidRPr="00D07601">
              <w:rPr>
                <w:rFonts w:eastAsia="Times New Roman" w:cstheme="minorHAnsi"/>
                <w:sz w:val="24"/>
                <w:szCs w:val="24"/>
              </w:rPr>
              <w:t xml:space="preserve">NVARCHAR </w:t>
            </w:r>
          </w:p>
        </w:tc>
        <w:tc>
          <w:tcPr>
            <w:tcW w:w="1121" w:type="dxa"/>
            <w:tcBorders>
              <w:top w:val="nil"/>
              <w:left w:val="nil"/>
              <w:bottom w:val="single" w:sz="4" w:space="0" w:color="auto"/>
              <w:right w:val="single" w:sz="4" w:space="0" w:color="auto"/>
            </w:tcBorders>
            <w:shd w:val="clear" w:color="auto" w:fill="auto"/>
            <w:vAlign w:val="bottom"/>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r w:rsidRPr="00D07601">
              <w:rPr>
                <w:rStyle w:val="postbody"/>
                <w:rFonts w:cstheme="minorHAnsi"/>
                <w:sz w:val="24"/>
                <w:szCs w:val="24"/>
              </w:rPr>
              <w:t>200</w:t>
            </w:r>
          </w:p>
        </w:tc>
        <w:tc>
          <w:tcPr>
            <w:tcW w:w="540"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pacing w:line="240" w:lineRule="auto"/>
              <w:rPr>
                <w:rFonts w:eastAsia="Times New Roman" w:cstheme="minorHAnsi"/>
                <w:sz w:val="24"/>
                <w:szCs w:val="24"/>
              </w:rPr>
            </w:pPr>
          </w:p>
        </w:tc>
        <w:tc>
          <w:tcPr>
            <w:tcW w:w="810" w:type="dxa"/>
            <w:tcBorders>
              <w:top w:val="nil"/>
              <w:left w:val="nil"/>
              <w:bottom w:val="single" w:sz="4" w:space="0" w:color="auto"/>
              <w:right w:val="single" w:sz="4" w:space="0" w:color="auto"/>
            </w:tcBorders>
            <w:shd w:val="clear" w:color="auto" w:fill="auto"/>
            <w:vAlign w:val="bottom"/>
          </w:tcPr>
          <w:p w:rsidR="00771246" w:rsidRPr="00E821A8" w:rsidRDefault="00771246" w:rsidP="00227BA2">
            <w:pPr>
              <w:spacing w:line="240" w:lineRule="auto"/>
              <w:rPr>
                <w:rFonts w:eastAsia="Times New Roman" w:cstheme="minorHAnsi"/>
                <w:sz w:val="24"/>
                <w:szCs w:val="24"/>
              </w:rPr>
            </w:pPr>
          </w:p>
        </w:tc>
        <w:tc>
          <w:tcPr>
            <w:tcW w:w="591" w:type="dxa"/>
            <w:tcBorders>
              <w:top w:val="nil"/>
              <w:left w:val="nil"/>
              <w:bottom w:val="single" w:sz="4" w:space="0" w:color="auto"/>
              <w:right w:val="single" w:sz="4" w:space="0" w:color="auto"/>
            </w:tcBorders>
            <w:vAlign w:val="bottom"/>
          </w:tcPr>
          <w:p w:rsidR="00771246" w:rsidRPr="00E821A8" w:rsidRDefault="00771246" w:rsidP="00227BA2">
            <w:pPr>
              <w:spacing w:line="240" w:lineRule="auto"/>
              <w:rPr>
                <w:rFonts w:eastAsia="Times New Roman" w:cstheme="minorHAnsi"/>
                <w:sz w:val="24"/>
                <w:szCs w:val="24"/>
              </w:rPr>
            </w:pPr>
          </w:p>
        </w:tc>
        <w:tc>
          <w:tcPr>
            <w:tcW w:w="3003" w:type="dxa"/>
            <w:tcBorders>
              <w:top w:val="nil"/>
              <w:left w:val="nil"/>
              <w:bottom w:val="single" w:sz="4" w:space="0" w:color="auto"/>
              <w:right w:val="single" w:sz="4" w:space="0" w:color="auto"/>
            </w:tcBorders>
            <w:vAlign w:val="bottom"/>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r w:rsidRPr="00D07601">
              <w:rPr>
                <w:rFonts w:eastAsia="Times New Roman" w:cstheme="minorHAnsi"/>
                <w:sz w:val="24"/>
                <w:szCs w:val="24"/>
              </w:rPr>
              <w:t>Description of risk</w:t>
            </w:r>
          </w:p>
        </w:tc>
      </w:tr>
      <w:tr w:rsidR="00771246" w:rsidRPr="00E821A8" w:rsidTr="00227BA2">
        <w:trPr>
          <w:trHeight w:val="255"/>
        </w:trPr>
        <w:tc>
          <w:tcPr>
            <w:tcW w:w="476" w:type="dxa"/>
            <w:tcBorders>
              <w:top w:val="nil"/>
              <w:left w:val="single" w:sz="4" w:space="0" w:color="auto"/>
              <w:bottom w:val="single" w:sz="4" w:space="0" w:color="auto"/>
              <w:right w:val="single" w:sz="4" w:space="0" w:color="auto"/>
            </w:tcBorders>
            <w:shd w:val="clear" w:color="auto" w:fill="auto"/>
            <w:noWrap/>
            <w:vAlign w:val="bottom"/>
            <w:hideMark/>
          </w:tcPr>
          <w:p w:rsidR="00771246" w:rsidRPr="00E821A8" w:rsidRDefault="00D07601" w:rsidP="00227BA2">
            <w:pPr>
              <w:shd w:val="clear" w:color="FFFFCC" w:fill="FFFFFF"/>
              <w:spacing w:before="100" w:beforeAutospacing="1" w:after="100" w:afterAutospacing="1" w:line="240" w:lineRule="auto"/>
              <w:jc w:val="right"/>
              <w:rPr>
                <w:rFonts w:eastAsia="Times New Roman" w:cstheme="minorHAnsi"/>
                <w:sz w:val="24"/>
                <w:szCs w:val="24"/>
              </w:rPr>
            </w:pPr>
            <w:r w:rsidRPr="00D07601">
              <w:rPr>
                <w:rFonts w:eastAsia="Times New Roman" w:cstheme="minorHAnsi"/>
                <w:sz w:val="24"/>
                <w:szCs w:val="24"/>
              </w:rPr>
              <w:t>4</w:t>
            </w:r>
          </w:p>
        </w:tc>
        <w:tc>
          <w:tcPr>
            <w:tcW w:w="2062" w:type="dxa"/>
            <w:tcBorders>
              <w:top w:val="nil"/>
              <w:left w:val="nil"/>
              <w:bottom w:val="single" w:sz="4" w:space="0" w:color="auto"/>
              <w:right w:val="single" w:sz="4" w:space="0" w:color="auto"/>
            </w:tcBorders>
            <w:shd w:val="clear" w:color="auto" w:fill="auto"/>
            <w:noWrap/>
            <w:vAlign w:val="bottom"/>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r w:rsidRPr="00D07601">
              <w:rPr>
                <w:rFonts w:eastAsia="Times New Roman" w:cstheme="minorHAnsi"/>
                <w:sz w:val="24"/>
                <w:szCs w:val="24"/>
              </w:rPr>
              <w:t>Probability</w:t>
            </w:r>
          </w:p>
        </w:tc>
        <w:tc>
          <w:tcPr>
            <w:tcW w:w="1437" w:type="dxa"/>
            <w:tcBorders>
              <w:top w:val="nil"/>
              <w:left w:val="nil"/>
              <w:bottom w:val="single" w:sz="4" w:space="0" w:color="auto"/>
              <w:right w:val="single" w:sz="4" w:space="0" w:color="auto"/>
            </w:tcBorders>
            <w:shd w:val="clear" w:color="auto" w:fill="auto"/>
            <w:noWrap/>
            <w:vAlign w:val="bottom"/>
            <w:hideMark/>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r w:rsidRPr="00D07601">
              <w:rPr>
                <w:rFonts w:eastAsia="Times New Roman" w:cstheme="minorHAnsi"/>
                <w:sz w:val="24"/>
                <w:szCs w:val="24"/>
              </w:rPr>
              <w:t>INTEGER</w:t>
            </w:r>
          </w:p>
        </w:tc>
        <w:tc>
          <w:tcPr>
            <w:tcW w:w="1121" w:type="dxa"/>
            <w:tcBorders>
              <w:top w:val="nil"/>
              <w:left w:val="nil"/>
              <w:bottom w:val="single" w:sz="4" w:space="0" w:color="auto"/>
              <w:right w:val="single" w:sz="4" w:space="0" w:color="auto"/>
            </w:tcBorders>
            <w:shd w:val="clear" w:color="auto" w:fill="auto"/>
            <w:vAlign w:val="bottom"/>
          </w:tcPr>
          <w:p w:rsidR="00771246" w:rsidRPr="00E821A8" w:rsidRDefault="00771246" w:rsidP="00227BA2">
            <w:pPr>
              <w:spacing w:line="240" w:lineRule="auto"/>
              <w:rPr>
                <w:rFonts w:eastAsia="Times New Roman" w:cstheme="minorHAnsi"/>
                <w:sz w:val="24"/>
                <w:szCs w:val="24"/>
              </w:rPr>
            </w:pP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771246" w:rsidP="00227BA2">
            <w:pPr>
              <w:spacing w:line="240" w:lineRule="auto"/>
              <w:rPr>
                <w:rFonts w:eastAsia="Times New Roman" w:cstheme="minorHAnsi"/>
                <w:sz w:val="24"/>
                <w:szCs w:val="24"/>
              </w:rPr>
            </w:pPr>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E821A8" w:rsidRDefault="00771246" w:rsidP="00227BA2">
            <w:pPr>
              <w:spacing w:line="240" w:lineRule="auto"/>
              <w:rPr>
                <w:rFonts w:eastAsia="Times New Roman" w:cstheme="minorHAnsi"/>
                <w:sz w:val="24"/>
                <w:szCs w:val="24"/>
              </w:rPr>
            </w:pPr>
          </w:p>
        </w:tc>
        <w:tc>
          <w:tcPr>
            <w:tcW w:w="591" w:type="dxa"/>
            <w:tcBorders>
              <w:top w:val="nil"/>
              <w:left w:val="single" w:sz="4" w:space="0" w:color="auto"/>
              <w:bottom w:val="single" w:sz="4" w:space="0" w:color="auto"/>
              <w:right w:val="single" w:sz="4" w:space="0" w:color="auto"/>
            </w:tcBorders>
            <w:vAlign w:val="bottom"/>
          </w:tcPr>
          <w:p w:rsidR="00771246" w:rsidRPr="00E821A8" w:rsidRDefault="00771246" w:rsidP="00227BA2">
            <w:pPr>
              <w:spacing w:line="240" w:lineRule="auto"/>
              <w:rPr>
                <w:rFonts w:eastAsia="Times New Roman" w:cstheme="minorHAnsi"/>
                <w:sz w:val="24"/>
                <w:szCs w:val="24"/>
              </w:rPr>
            </w:pPr>
          </w:p>
        </w:tc>
        <w:tc>
          <w:tcPr>
            <w:tcW w:w="3003" w:type="dxa"/>
            <w:tcBorders>
              <w:top w:val="nil"/>
              <w:left w:val="single" w:sz="4" w:space="0" w:color="auto"/>
              <w:bottom w:val="single" w:sz="4" w:space="0" w:color="auto"/>
              <w:right w:val="single" w:sz="4" w:space="0" w:color="auto"/>
            </w:tcBorders>
            <w:vAlign w:val="bottom"/>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r w:rsidRPr="00D07601">
              <w:rPr>
                <w:rFonts w:eastAsia="Times New Roman" w:cstheme="minorHAnsi"/>
                <w:sz w:val="24"/>
                <w:szCs w:val="24"/>
              </w:rPr>
              <w:t>Probability of risk</w:t>
            </w:r>
          </w:p>
        </w:tc>
        <w:tc>
          <w:tcPr>
            <w:tcW w:w="4302" w:type="dxa"/>
            <w:vAlign w:val="bottom"/>
          </w:tcPr>
          <w:p w:rsidR="00771246" w:rsidRPr="00E821A8" w:rsidRDefault="00D07601" w:rsidP="00227BA2">
            <w:pPr>
              <w:shd w:val="clear" w:color="FFFFCC" w:fill="FFFFFF"/>
              <w:spacing w:before="100" w:beforeAutospacing="1" w:after="100" w:afterAutospacing="1" w:line="240" w:lineRule="auto"/>
              <w:jc w:val="right"/>
              <w:rPr>
                <w:rFonts w:eastAsia="Times New Roman" w:cstheme="minorHAnsi"/>
                <w:sz w:val="24"/>
                <w:szCs w:val="24"/>
              </w:rPr>
            </w:pPr>
            <w:r w:rsidRPr="00D07601">
              <w:rPr>
                <w:rFonts w:eastAsia="Times New Roman" w:cstheme="minorHAnsi"/>
                <w:sz w:val="24"/>
                <w:szCs w:val="24"/>
              </w:rPr>
              <w:t>of requirement</w:t>
            </w:r>
          </w:p>
        </w:tc>
        <w:tc>
          <w:tcPr>
            <w:tcW w:w="3813" w:type="dxa"/>
            <w:vAlign w:val="bottom"/>
          </w:tcPr>
          <w:p w:rsidR="00771246" w:rsidRPr="00E821A8" w:rsidRDefault="00771246" w:rsidP="00227BA2">
            <w:pPr>
              <w:spacing w:line="240" w:lineRule="auto"/>
              <w:rPr>
                <w:rFonts w:eastAsia="Times New Roman" w:cstheme="minorHAnsi"/>
                <w:sz w:val="24"/>
                <w:szCs w:val="24"/>
              </w:rPr>
            </w:pPr>
          </w:p>
        </w:tc>
        <w:tc>
          <w:tcPr>
            <w:tcW w:w="3794" w:type="dxa"/>
            <w:vAlign w:val="bottom"/>
          </w:tcPr>
          <w:p w:rsidR="00771246" w:rsidRPr="00E821A8" w:rsidRDefault="00771246" w:rsidP="00227BA2">
            <w:pPr>
              <w:spacing w:line="240" w:lineRule="auto"/>
              <w:rPr>
                <w:rFonts w:eastAsia="Times New Roman" w:cstheme="minorHAnsi"/>
                <w:sz w:val="24"/>
                <w:szCs w:val="24"/>
              </w:rPr>
            </w:pPr>
          </w:p>
        </w:tc>
        <w:tc>
          <w:tcPr>
            <w:tcW w:w="3782" w:type="dxa"/>
            <w:vAlign w:val="bottom"/>
          </w:tcPr>
          <w:p w:rsidR="00771246" w:rsidRPr="00E821A8" w:rsidRDefault="00771246" w:rsidP="00227BA2">
            <w:pPr>
              <w:spacing w:line="240" w:lineRule="auto"/>
              <w:rPr>
                <w:rFonts w:eastAsia="Times New Roman" w:cstheme="minorHAnsi"/>
                <w:sz w:val="24"/>
                <w:szCs w:val="24"/>
              </w:rPr>
            </w:pPr>
          </w:p>
        </w:tc>
        <w:tc>
          <w:tcPr>
            <w:tcW w:w="3790" w:type="dxa"/>
            <w:vAlign w:val="bottom"/>
          </w:tcPr>
          <w:p w:rsidR="00771246" w:rsidRPr="00E821A8" w:rsidRDefault="00771246" w:rsidP="00227BA2">
            <w:pPr>
              <w:spacing w:line="240" w:lineRule="auto"/>
              <w:rPr>
                <w:rFonts w:eastAsia="Times New Roman" w:cstheme="minorHAnsi"/>
                <w:sz w:val="24"/>
                <w:szCs w:val="24"/>
              </w:rPr>
            </w:pPr>
          </w:p>
        </w:tc>
      </w:tr>
      <w:tr w:rsidR="00771246" w:rsidRPr="00E821A8" w:rsidTr="00227BA2">
        <w:trPr>
          <w:trHeight w:val="255"/>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D07601" w:rsidP="00227BA2">
            <w:pPr>
              <w:spacing w:line="240" w:lineRule="auto"/>
              <w:jc w:val="right"/>
              <w:rPr>
                <w:rFonts w:eastAsia="Times New Roman" w:cstheme="minorHAnsi"/>
                <w:sz w:val="24"/>
                <w:szCs w:val="24"/>
              </w:rPr>
            </w:pPr>
            <w:r w:rsidRPr="00D07601">
              <w:rPr>
                <w:rFonts w:eastAsia="Times New Roman" w:cstheme="minorHAnsi"/>
                <w:sz w:val="24"/>
                <w:szCs w:val="24"/>
              </w:rPr>
              <w:t>5</w:t>
            </w:r>
          </w:p>
        </w:tc>
        <w:tc>
          <w:tcPr>
            <w:tcW w:w="2062" w:type="dxa"/>
            <w:tcBorders>
              <w:top w:val="nil"/>
              <w:left w:val="nil"/>
              <w:bottom w:val="single" w:sz="4" w:space="0" w:color="auto"/>
              <w:right w:val="single" w:sz="4" w:space="0" w:color="auto"/>
            </w:tcBorders>
            <w:shd w:val="clear" w:color="auto" w:fill="auto"/>
            <w:noWrap/>
            <w:vAlign w:val="bottom"/>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proofErr w:type="spellStart"/>
            <w:r w:rsidRPr="00D07601">
              <w:rPr>
                <w:rFonts w:eastAsia="Times New Roman" w:cstheme="minorHAnsi"/>
                <w:sz w:val="24"/>
                <w:szCs w:val="24"/>
              </w:rPr>
              <w:t>EstimatedImpact</w:t>
            </w:r>
            <w:proofErr w:type="spellEnd"/>
          </w:p>
        </w:tc>
        <w:tc>
          <w:tcPr>
            <w:tcW w:w="1437" w:type="dxa"/>
            <w:tcBorders>
              <w:top w:val="nil"/>
              <w:left w:val="nil"/>
              <w:bottom w:val="single" w:sz="4" w:space="0" w:color="auto"/>
              <w:right w:val="single" w:sz="4" w:space="0" w:color="auto"/>
            </w:tcBorders>
            <w:shd w:val="clear" w:color="auto" w:fill="auto"/>
            <w:noWrap/>
            <w:vAlign w:val="bottom"/>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r w:rsidRPr="00D07601">
              <w:rPr>
                <w:rFonts w:eastAsia="Times New Roman" w:cstheme="minorHAnsi"/>
                <w:sz w:val="24"/>
                <w:szCs w:val="24"/>
              </w:rPr>
              <w:t>NVARCHAR</w:t>
            </w:r>
          </w:p>
        </w:tc>
        <w:tc>
          <w:tcPr>
            <w:tcW w:w="1121" w:type="dxa"/>
            <w:tcBorders>
              <w:top w:val="nil"/>
              <w:left w:val="nil"/>
              <w:bottom w:val="single" w:sz="4" w:space="0" w:color="auto"/>
              <w:right w:val="single" w:sz="4" w:space="0" w:color="auto"/>
            </w:tcBorders>
            <w:shd w:val="clear" w:color="auto" w:fill="auto"/>
            <w:vAlign w:val="bottom"/>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r w:rsidRPr="00D07601">
              <w:rPr>
                <w:rFonts w:eastAsia="Times New Roman" w:cstheme="minorHAnsi"/>
                <w:sz w:val="24"/>
                <w:szCs w:val="24"/>
              </w:rPr>
              <w:t>10</w:t>
            </w: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771246" w:rsidP="00227BA2">
            <w:pPr>
              <w:spacing w:line="240" w:lineRule="auto"/>
              <w:rPr>
                <w:rFonts w:eastAsia="Times New Roman" w:cstheme="minorHAnsi"/>
                <w:sz w:val="24"/>
                <w:szCs w:val="24"/>
              </w:rPr>
            </w:pPr>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E821A8" w:rsidRDefault="00771246" w:rsidP="00227BA2">
            <w:pPr>
              <w:spacing w:line="240" w:lineRule="auto"/>
              <w:rPr>
                <w:rFonts w:eastAsia="Times New Roman" w:cstheme="minorHAnsi"/>
                <w:sz w:val="24"/>
                <w:szCs w:val="24"/>
              </w:rPr>
            </w:pPr>
          </w:p>
        </w:tc>
        <w:tc>
          <w:tcPr>
            <w:tcW w:w="591" w:type="dxa"/>
            <w:tcBorders>
              <w:top w:val="nil"/>
              <w:left w:val="single" w:sz="4" w:space="0" w:color="auto"/>
              <w:bottom w:val="single" w:sz="4" w:space="0" w:color="auto"/>
              <w:right w:val="single" w:sz="4" w:space="0" w:color="auto"/>
            </w:tcBorders>
            <w:vAlign w:val="bottom"/>
          </w:tcPr>
          <w:p w:rsidR="00771246" w:rsidRPr="00E821A8" w:rsidRDefault="00771246" w:rsidP="00227BA2">
            <w:pPr>
              <w:spacing w:line="240" w:lineRule="auto"/>
              <w:rPr>
                <w:rFonts w:eastAsia="Times New Roman" w:cstheme="minorHAnsi"/>
                <w:sz w:val="24"/>
                <w:szCs w:val="24"/>
              </w:rPr>
            </w:pPr>
          </w:p>
        </w:tc>
        <w:tc>
          <w:tcPr>
            <w:tcW w:w="3003" w:type="dxa"/>
            <w:tcBorders>
              <w:top w:val="nil"/>
              <w:left w:val="single" w:sz="4" w:space="0" w:color="auto"/>
              <w:bottom w:val="single" w:sz="4" w:space="0" w:color="auto"/>
              <w:right w:val="single" w:sz="4" w:space="0" w:color="auto"/>
            </w:tcBorders>
            <w:vAlign w:val="bottom"/>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r w:rsidRPr="00D07601">
              <w:rPr>
                <w:rFonts w:eastAsia="Times New Roman" w:cstheme="minorHAnsi"/>
                <w:sz w:val="24"/>
                <w:szCs w:val="24"/>
              </w:rPr>
              <w:t>Estimated impact of risk</w:t>
            </w:r>
          </w:p>
        </w:tc>
        <w:tc>
          <w:tcPr>
            <w:tcW w:w="4302" w:type="dxa"/>
            <w:vAlign w:val="bottom"/>
          </w:tcPr>
          <w:p w:rsidR="00771246" w:rsidRPr="00E821A8" w:rsidRDefault="00771246" w:rsidP="00227BA2">
            <w:pPr>
              <w:spacing w:line="240" w:lineRule="auto"/>
              <w:jc w:val="right"/>
              <w:rPr>
                <w:rFonts w:eastAsia="Times New Roman" w:cstheme="minorHAnsi"/>
                <w:sz w:val="24"/>
                <w:szCs w:val="24"/>
              </w:rPr>
            </w:pPr>
          </w:p>
        </w:tc>
        <w:tc>
          <w:tcPr>
            <w:tcW w:w="3813" w:type="dxa"/>
            <w:vAlign w:val="bottom"/>
          </w:tcPr>
          <w:p w:rsidR="00771246" w:rsidRPr="00E821A8" w:rsidRDefault="00771246" w:rsidP="00227BA2">
            <w:pPr>
              <w:spacing w:line="240" w:lineRule="auto"/>
              <w:rPr>
                <w:rFonts w:eastAsia="Times New Roman" w:cstheme="minorHAnsi"/>
                <w:sz w:val="24"/>
                <w:szCs w:val="24"/>
              </w:rPr>
            </w:pPr>
          </w:p>
        </w:tc>
        <w:tc>
          <w:tcPr>
            <w:tcW w:w="3794" w:type="dxa"/>
            <w:vAlign w:val="bottom"/>
          </w:tcPr>
          <w:p w:rsidR="00771246" w:rsidRPr="00E821A8" w:rsidRDefault="00771246" w:rsidP="00227BA2">
            <w:pPr>
              <w:spacing w:line="240" w:lineRule="auto"/>
              <w:rPr>
                <w:rFonts w:eastAsia="Times New Roman" w:cstheme="minorHAnsi"/>
                <w:sz w:val="24"/>
                <w:szCs w:val="24"/>
              </w:rPr>
            </w:pPr>
          </w:p>
        </w:tc>
        <w:tc>
          <w:tcPr>
            <w:tcW w:w="3782" w:type="dxa"/>
            <w:vAlign w:val="bottom"/>
          </w:tcPr>
          <w:p w:rsidR="00771246" w:rsidRPr="00E821A8" w:rsidRDefault="00771246" w:rsidP="00227BA2">
            <w:pPr>
              <w:spacing w:line="240" w:lineRule="auto"/>
              <w:rPr>
                <w:rFonts w:eastAsia="Times New Roman" w:cstheme="minorHAnsi"/>
                <w:sz w:val="24"/>
                <w:szCs w:val="24"/>
              </w:rPr>
            </w:pPr>
          </w:p>
        </w:tc>
        <w:tc>
          <w:tcPr>
            <w:tcW w:w="3790" w:type="dxa"/>
            <w:vAlign w:val="bottom"/>
          </w:tcPr>
          <w:p w:rsidR="00771246" w:rsidRPr="00E821A8" w:rsidRDefault="00771246" w:rsidP="00227BA2">
            <w:pPr>
              <w:spacing w:line="240" w:lineRule="auto"/>
              <w:rPr>
                <w:rFonts w:eastAsia="Times New Roman" w:cstheme="minorHAnsi"/>
                <w:sz w:val="24"/>
                <w:szCs w:val="24"/>
              </w:rPr>
            </w:pPr>
          </w:p>
        </w:tc>
      </w:tr>
      <w:tr w:rsidR="00771246" w:rsidRPr="00E821A8" w:rsidTr="00227BA2">
        <w:trPr>
          <w:trHeight w:val="255"/>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D07601" w:rsidP="00227BA2">
            <w:pPr>
              <w:shd w:val="clear" w:color="FFFFCC" w:fill="FFFFFF"/>
              <w:spacing w:before="100" w:beforeAutospacing="1" w:after="100" w:afterAutospacing="1" w:line="240" w:lineRule="auto"/>
              <w:jc w:val="right"/>
              <w:rPr>
                <w:rFonts w:eastAsia="Times New Roman" w:cstheme="minorHAnsi"/>
                <w:sz w:val="24"/>
                <w:szCs w:val="24"/>
              </w:rPr>
            </w:pPr>
            <w:r w:rsidRPr="00D07601">
              <w:rPr>
                <w:rFonts w:eastAsia="Times New Roman" w:cstheme="minorHAnsi"/>
                <w:sz w:val="24"/>
                <w:szCs w:val="24"/>
              </w:rPr>
              <w:t>6</w:t>
            </w:r>
          </w:p>
        </w:tc>
        <w:tc>
          <w:tcPr>
            <w:tcW w:w="2062" w:type="dxa"/>
            <w:tcBorders>
              <w:top w:val="nil"/>
              <w:left w:val="nil"/>
              <w:bottom w:val="single" w:sz="4" w:space="0" w:color="auto"/>
              <w:right w:val="single" w:sz="4" w:space="0" w:color="auto"/>
            </w:tcBorders>
            <w:shd w:val="clear" w:color="auto" w:fill="auto"/>
            <w:noWrap/>
            <w:vAlign w:val="bottom"/>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proofErr w:type="spellStart"/>
            <w:r w:rsidRPr="00D07601">
              <w:rPr>
                <w:rFonts w:eastAsia="Times New Roman" w:cstheme="minorHAnsi"/>
                <w:sz w:val="24"/>
                <w:szCs w:val="24"/>
              </w:rPr>
              <w:t>TotalImpact</w:t>
            </w:r>
            <w:proofErr w:type="spellEnd"/>
          </w:p>
        </w:tc>
        <w:tc>
          <w:tcPr>
            <w:tcW w:w="1437" w:type="dxa"/>
            <w:tcBorders>
              <w:top w:val="nil"/>
              <w:left w:val="nil"/>
              <w:bottom w:val="single" w:sz="4" w:space="0" w:color="auto"/>
              <w:right w:val="single" w:sz="4" w:space="0" w:color="auto"/>
            </w:tcBorders>
            <w:shd w:val="clear" w:color="auto" w:fill="auto"/>
            <w:noWrap/>
            <w:vAlign w:val="bottom"/>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r w:rsidRPr="00D07601">
              <w:rPr>
                <w:rFonts w:eastAsia="Times New Roman" w:cstheme="minorHAnsi"/>
                <w:sz w:val="24"/>
                <w:szCs w:val="24"/>
              </w:rPr>
              <w:t>INTEGER</w:t>
            </w:r>
          </w:p>
        </w:tc>
        <w:tc>
          <w:tcPr>
            <w:tcW w:w="1121" w:type="dxa"/>
            <w:tcBorders>
              <w:top w:val="nil"/>
              <w:left w:val="nil"/>
              <w:bottom w:val="single" w:sz="4" w:space="0" w:color="auto"/>
              <w:right w:val="single" w:sz="4" w:space="0" w:color="auto"/>
            </w:tcBorders>
            <w:shd w:val="clear" w:color="auto" w:fill="auto"/>
            <w:vAlign w:val="bottom"/>
          </w:tcPr>
          <w:p w:rsidR="00771246" w:rsidRPr="00E821A8" w:rsidRDefault="00771246" w:rsidP="00227BA2">
            <w:pPr>
              <w:spacing w:line="240" w:lineRule="auto"/>
              <w:rPr>
                <w:rFonts w:eastAsia="Times New Roman" w:cstheme="minorHAnsi"/>
                <w:sz w:val="24"/>
                <w:szCs w:val="24"/>
              </w:rPr>
            </w:pP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r w:rsidRPr="00D07601">
              <w:rPr>
                <w:rFonts w:eastAsia="Times New Roman" w:cstheme="minorHAnsi"/>
                <w:sz w:val="24"/>
                <w:szCs w:val="24"/>
              </w:rPr>
              <w:t>X</w:t>
            </w:r>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E821A8" w:rsidRDefault="00771246" w:rsidP="00227BA2">
            <w:pPr>
              <w:spacing w:line="240" w:lineRule="auto"/>
              <w:rPr>
                <w:rFonts w:eastAsia="Times New Roman" w:cstheme="minorHAnsi"/>
                <w:sz w:val="24"/>
                <w:szCs w:val="24"/>
              </w:rPr>
            </w:pPr>
          </w:p>
        </w:tc>
        <w:tc>
          <w:tcPr>
            <w:tcW w:w="591" w:type="dxa"/>
            <w:tcBorders>
              <w:top w:val="nil"/>
              <w:left w:val="single" w:sz="4" w:space="0" w:color="auto"/>
              <w:bottom w:val="single" w:sz="4" w:space="0" w:color="auto"/>
              <w:right w:val="single" w:sz="4" w:space="0" w:color="auto"/>
            </w:tcBorders>
            <w:vAlign w:val="bottom"/>
          </w:tcPr>
          <w:p w:rsidR="00771246" w:rsidRPr="00E821A8" w:rsidRDefault="00771246" w:rsidP="00227BA2">
            <w:pPr>
              <w:spacing w:line="240" w:lineRule="auto"/>
              <w:rPr>
                <w:rFonts w:eastAsia="Times New Roman" w:cstheme="minorHAnsi"/>
                <w:sz w:val="24"/>
                <w:szCs w:val="24"/>
              </w:rPr>
            </w:pPr>
          </w:p>
        </w:tc>
        <w:tc>
          <w:tcPr>
            <w:tcW w:w="3003" w:type="dxa"/>
            <w:tcBorders>
              <w:top w:val="nil"/>
              <w:left w:val="single" w:sz="4" w:space="0" w:color="auto"/>
              <w:bottom w:val="single" w:sz="4" w:space="0" w:color="auto"/>
              <w:right w:val="single" w:sz="4" w:space="0" w:color="auto"/>
            </w:tcBorders>
            <w:vAlign w:val="bottom"/>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r w:rsidRPr="00D07601">
              <w:rPr>
                <w:rFonts w:eastAsia="Times New Roman" w:cstheme="minorHAnsi"/>
                <w:sz w:val="24"/>
                <w:szCs w:val="24"/>
              </w:rPr>
              <w:t>Total Impact of risk</w:t>
            </w:r>
          </w:p>
        </w:tc>
        <w:tc>
          <w:tcPr>
            <w:tcW w:w="4302" w:type="dxa"/>
            <w:vAlign w:val="bottom"/>
          </w:tcPr>
          <w:p w:rsidR="00771246" w:rsidRPr="00E821A8" w:rsidRDefault="00771246" w:rsidP="00227BA2">
            <w:pPr>
              <w:spacing w:line="240" w:lineRule="auto"/>
              <w:jc w:val="right"/>
              <w:rPr>
                <w:rFonts w:eastAsia="Times New Roman" w:cstheme="minorHAnsi"/>
                <w:sz w:val="24"/>
                <w:szCs w:val="24"/>
              </w:rPr>
            </w:pPr>
          </w:p>
        </w:tc>
        <w:tc>
          <w:tcPr>
            <w:tcW w:w="3813" w:type="dxa"/>
            <w:vAlign w:val="bottom"/>
          </w:tcPr>
          <w:p w:rsidR="00771246" w:rsidRPr="00E821A8" w:rsidRDefault="00771246" w:rsidP="00227BA2">
            <w:pPr>
              <w:spacing w:line="240" w:lineRule="auto"/>
              <w:rPr>
                <w:rFonts w:eastAsia="Times New Roman" w:cstheme="minorHAnsi"/>
                <w:sz w:val="24"/>
                <w:szCs w:val="24"/>
              </w:rPr>
            </w:pPr>
          </w:p>
        </w:tc>
        <w:tc>
          <w:tcPr>
            <w:tcW w:w="3794" w:type="dxa"/>
            <w:vAlign w:val="bottom"/>
          </w:tcPr>
          <w:p w:rsidR="00771246" w:rsidRPr="00E821A8" w:rsidRDefault="00771246" w:rsidP="00227BA2">
            <w:pPr>
              <w:spacing w:line="240" w:lineRule="auto"/>
              <w:rPr>
                <w:rFonts w:eastAsia="Times New Roman" w:cstheme="minorHAnsi"/>
                <w:sz w:val="24"/>
                <w:szCs w:val="24"/>
              </w:rPr>
            </w:pPr>
          </w:p>
        </w:tc>
        <w:tc>
          <w:tcPr>
            <w:tcW w:w="3782" w:type="dxa"/>
            <w:vAlign w:val="bottom"/>
          </w:tcPr>
          <w:p w:rsidR="00771246" w:rsidRPr="00E821A8" w:rsidRDefault="00771246" w:rsidP="00227BA2">
            <w:pPr>
              <w:spacing w:line="240" w:lineRule="auto"/>
              <w:rPr>
                <w:rFonts w:eastAsia="Times New Roman" w:cstheme="minorHAnsi"/>
                <w:sz w:val="24"/>
                <w:szCs w:val="24"/>
              </w:rPr>
            </w:pPr>
          </w:p>
        </w:tc>
        <w:tc>
          <w:tcPr>
            <w:tcW w:w="3790" w:type="dxa"/>
            <w:vAlign w:val="bottom"/>
          </w:tcPr>
          <w:p w:rsidR="00771246" w:rsidRPr="00E821A8" w:rsidRDefault="00771246" w:rsidP="00227BA2">
            <w:pPr>
              <w:spacing w:line="240" w:lineRule="auto"/>
              <w:rPr>
                <w:rFonts w:eastAsia="Times New Roman" w:cstheme="minorHAnsi"/>
                <w:sz w:val="24"/>
                <w:szCs w:val="24"/>
              </w:rPr>
            </w:pPr>
          </w:p>
        </w:tc>
      </w:tr>
      <w:tr w:rsidR="00771246" w:rsidRPr="00E821A8" w:rsidTr="00227BA2">
        <w:trPr>
          <w:trHeight w:val="287"/>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D07601" w:rsidP="00227BA2">
            <w:pPr>
              <w:shd w:val="clear" w:color="FFFFCC" w:fill="FFFFFF"/>
              <w:spacing w:before="100" w:beforeAutospacing="1" w:after="100" w:afterAutospacing="1" w:line="240" w:lineRule="auto"/>
              <w:jc w:val="right"/>
              <w:rPr>
                <w:rFonts w:eastAsia="Times New Roman" w:cstheme="minorHAnsi"/>
                <w:sz w:val="24"/>
                <w:szCs w:val="24"/>
              </w:rPr>
            </w:pPr>
            <w:r w:rsidRPr="00D07601">
              <w:rPr>
                <w:rFonts w:eastAsia="Times New Roman" w:cstheme="minorHAnsi"/>
                <w:sz w:val="24"/>
                <w:szCs w:val="24"/>
              </w:rPr>
              <w:t>7</w:t>
            </w:r>
          </w:p>
        </w:tc>
        <w:tc>
          <w:tcPr>
            <w:tcW w:w="2062" w:type="dxa"/>
            <w:tcBorders>
              <w:top w:val="nil"/>
              <w:left w:val="nil"/>
              <w:bottom w:val="single" w:sz="4" w:space="0" w:color="auto"/>
              <w:right w:val="single" w:sz="4" w:space="0" w:color="auto"/>
            </w:tcBorders>
            <w:shd w:val="clear" w:color="auto" w:fill="auto"/>
            <w:noWrap/>
            <w:vAlign w:val="bottom"/>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proofErr w:type="spellStart"/>
            <w:r w:rsidRPr="00D07601">
              <w:rPr>
                <w:rFonts w:eastAsia="Times New Roman" w:cstheme="minorHAnsi"/>
                <w:sz w:val="24"/>
                <w:szCs w:val="24"/>
              </w:rPr>
              <w:t>RiskPriority</w:t>
            </w:r>
            <w:proofErr w:type="spellEnd"/>
          </w:p>
        </w:tc>
        <w:tc>
          <w:tcPr>
            <w:tcW w:w="1437" w:type="dxa"/>
            <w:tcBorders>
              <w:top w:val="nil"/>
              <w:left w:val="nil"/>
              <w:bottom w:val="single" w:sz="4" w:space="0" w:color="auto"/>
              <w:right w:val="single" w:sz="4" w:space="0" w:color="auto"/>
            </w:tcBorders>
            <w:shd w:val="clear" w:color="auto" w:fill="auto"/>
            <w:noWrap/>
            <w:vAlign w:val="bottom"/>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r w:rsidRPr="00D07601">
              <w:rPr>
                <w:rFonts w:eastAsia="Times New Roman" w:cstheme="minorHAnsi"/>
                <w:sz w:val="24"/>
                <w:szCs w:val="24"/>
              </w:rPr>
              <w:t>INTEGER</w:t>
            </w:r>
          </w:p>
        </w:tc>
        <w:tc>
          <w:tcPr>
            <w:tcW w:w="1121" w:type="dxa"/>
            <w:tcBorders>
              <w:top w:val="nil"/>
              <w:left w:val="nil"/>
              <w:bottom w:val="single" w:sz="4" w:space="0" w:color="auto"/>
              <w:right w:val="single" w:sz="4" w:space="0" w:color="auto"/>
            </w:tcBorders>
            <w:shd w:val="clear" w:color="auto" w:fill="auto"/>
            <w:vAlign w:val="bottom"/>
          </w:tcPr>
          <w:p w:rsidR="00771246" w:rsidRPr="00E821A8" w:rsidRDefault="00771246" w:rsidP="00227BA2">
            <w:pPr>
              <w:spacing w:line="240" w:lineRule="auto"/>
              <w:rPr>
                <w:rFonts w:eastAsia="Times New Roman" w:cstheme="minorHAnsi"/>
                <w:sz w:val="24"/>
                <w:szCs w:val="24"/>
              </w:rPr>
            </w:pP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771246" w:rsidP="00227BA2">
            <w:pPr>
              <w:spacing w:line="240" w:lineRule="auto"/>
              <w:rPr>
                <w:rFonts w:eastAsia="Times New Roman" w:cstheme="minorHAnsi"/>
                <w:sz w:val="24"/>
                <w:szCs w:val="24"/>
              </w:rPr>
            </w:pPr>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E821A8" w:rsidRDefault="00771246" w:rsidP="00227BA2">
            <w:pPr>
              <w:spacing w:line="240" w:lineRule="auto"/>
              <w:rPr>
                <w:rFonts w:eastAsia="Times New Roman" w:cstheme="minorHAnsi"/>
                <w:sz w:val="24"/>
                <w:szCs w:val="24"/>
              </w:rPr>
            </w:pPr>
          </w:p>
        </w:tc>
        <w:tc>
          <w:tcPr>
            <w:tcW w:w="591" w:type="dxa"/>
            <w:tcBorders>
              <w:top w:val="nil"/>
              <w:left w:val="single" w:sz="4" w:space="0" w:color="auto"/>
              <w:bottom w:val="single" w:sz="4" w:space="0" w:color="auto"/>
              <w:right w:val="single" w:sz="4" w:space="0" w:color="auto"/>
            </w:tcBorders>
            <w:vAlign w:val="bottom"/>
          </w:tcPr>
          <w:p w:rsidR="00771246" w:rsidRPr="00E821A8" w:rsidRDefault="00771246" w:rsidP="00227BA2">
            <w:pPr>
              <w:spacing w:line="240" w:lineRule="auto"/>
              <w:rPr>
                <w:rFonts w:eastAsia="Times New Roman" w:cstheme="minorHAnsi"/>
                <w:sz w:val="24"/>
                <w:szCs w:val="24"/>
              </w:rPr>
            </w:pPr>
          </w:p>
        </w:tc>
        <w:tc>
          <w:tcPr>
            <w:tcW w:w="3003" w:type="dxa"/>
            <w:tcBorders>
              <w:top w:val="nil"/>
              <w:left w:val="single" w:sz="4" w:space="0" w:color="auto"/>
              <w:bottom w:val="single" w:sz="4" w:space="0" w:color="auto"/>
              <w:right w:val="single" w:sz="4" w:space="0" w:color="auto"/>
            </w:tcBorders>
            <w:vAlign w:val="bottom"/>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r w:rsidRPr="00D07601">
              <w:rPr>
                <w:rFonts w:eastAsia="Times New Roman" w:cstheme="minorHAnsi"/>
                <w:sz w:val="24"/>
                <w:szCs w:val="24"/>
              </w:rPr>
              <w:t>Priority of risk</w:t>
            </w:r>
          </w:p>
        </w:tc>
        <w:tc>
          <w:tcPr>
            <w:tcW w:w="4302" w:type="dxa"/>
            <w:vAlign w:val="bottom"/>
          </w:tcPr>
          <w:p w:rsidR="00771246" w:rsidRPr="00E821A8" w:rsidRDefault="00771246" w:rsidP="00227BA2">
            <w:pPr>
              <w:spacing w:line="240" w:lineRule="auto"/>
              <w:jc w:val="right"/>
              <w:rPr>
                <w:rFonts w:eastAsia="Times New Roman" w:cstheme="minorHAnsi"/>
                <w:sz w:val="24"/>
                <w:szCs w:val="24"/>
              </w:rPr>
            </w:pPr>
          </w:p>
        </w:tc>
        <w:tc>
          <w:tcPr>
            <w:tcW w:w="3813" w:type="dxa"/>
            <w:vAlign w:val="bottom"/>
          </w:tcPr>
          <w:p w:rsidR="00771246" w:rsidRPr="00E821A8" w:rsidRDefault="00771246" w:rsidP="00227BA2">
            <w:pPr>
              <w:spacing w:line="240" w:lineRule="auto"/>
              <w:rPr>
                <w:rFonts w:eastAsia="Times New Roman" w:cstheme="minorHAnsi"/>
                <w:sz w:val="24"/>
                <w:szCs w:val="24"/>
              </w:rPr>
            </w:pPr>
          </w:p>
        </w:tc>
        <w:tc>
          <w:tcPr>
            <w:tcW w:w="3794" w:type="dxa"/>
            <w:vAlign w:val="bottom"/>
          </w:tcPr>
          <w:p w:rsidR="00771246" w:rsidRPr="00E821A8" w:rsidRDefault="00771246" w:rsidP="00227BA2">
            <w:pPr>
              <w:spacing w:line="240" w:lineRule="auto"/>
              <w:rPr>
                <w:rFonts w:eastAsia="Times New Roman" w:cstheme="minorHAnsi"/>
                <w:sz w:val="24"/>
                <w:szCs w:val="24"/>
              </w:rPr>
            </w:pPr>
          </w:p>
        </w:tc>
        <w:tc>
          <w:tcPr>
            <w:tcW w:w="3782" w:type="dxa"/>
            <w:vAlign w:val="bottom"/>
          </w:tcPr>
          <w:p w:rsidR="00771246" w:rsidRPr="00E821A8" w:rsidRDefault="00771246" w:rsidP="00227BA2">
            <w:pPr>
              <w:spacing w:line="240" w:lineRule="auto"/>
              <w:rPr>
                <w:rFonts w:eastAsia="Times New Roman" w:cstheme="minorHAnsi"/>
                <w:sz w:val="24"/>
                <w:szCs w:val="24"/>
              </w:rPr>
            </w:pPr>
          </w:p>
        </w:tc>
        <w:tc>
          <w:tcPr>
            <w:tcW w:w="3790" w:type="dxa"/>
            <w:vAlign w:val="bottom"/>
          </w:tcPr>
          <w:p w:rsidR="00771246" w:rsidRPr="00E821A8" w:rsidRDefault="00771246" w:rsidP="00227BA2">
            <w:pPr>
              <w:spacing w:line="240" w:lineRule="auto"/>
              <w:rPr>
                <w:rFonts w:eastAsia="Times New Roman" w:cstheme="minorHAnsi"/>
                <w:sz w:val="24"/>
                <w:szCs w:val="24"/>
              </w:rPr>
            </w:pPr>
          </w:p>
        </w:tc>
      </w:tr>
      <w:tr w:rsidR="00771246" w:rsidRPr="00E821A8" w:rsidTr="00227BA2">
        <w:trPr>
          <w:trHeight w:val="255"/>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D07601" w:rsidP="00227BA2">
            <w:pPr>
              <w:shd w:val="clear" w:color="FFFFCC" w:fill="FFFFFF"/>
              <w:spacing w:before="100" w:beforeAutospacing="1" w:after="100" w:afterAutospacing="1" w:line="240" w:lineRule="auto"/>
              <w:jc w:val="right"/>
              <w:rPr>
                <w:rFonts w:eastAsia="Times New Roman" w:cstheme="minorHAnsi"/>
                <w:sz w:val="24"/>
                <w:szCs w:val="24"/>
              </w:rPr>
            </w:pPr>
            <w:r w:rsidRPr="00D07601">
              <w:rPr>
                <w:rFonts w:eastAsia="Times New Roman" w:cstheme="minorHAnsi"/>
                <w:sz w:val="24"/>
                <w:szCs w:val="24"/>
              </w:rPr>
              <w:t>8</w:t>
            </w:r>
          </w:p>
        </w:tc>
        <w:tc>
          <w:tcPr>
            <w:tcW w:w="2062" w:type="dxa"/>
            <w:tcBorders>
              <w:top w:val="nil"/>
              <w:left w:val="nil"/>
              <w:bottom w:val="single" w:sz="4" w:space="0" w:color="auto"/>
              <w:right w:val="single" w:sz="4" w:space="0" w:color="auto"/>
            </w:tcBorders>
            <w:shd w:val="clear" w:color="auto" w:fill="auto"/>
            <w:noWrap/>
            <w:vAlign w:val="bottom"/>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r w:rsidRPr="00D07601">
              <w:rPr>
                <w:rFonts w:eastAsia="Times New Roman" w:cstheme="minorHAnsi"/>
                <w:sz w:val="24"/>
                <w:szCs w:val="24"/>
              </w:rPr>
              <w:t>Trigger</w:t>
            </w:r>
          </w:p>
        </w:tc>
        <w:tc>
          <w:tcPr>
            <w:tcW w:w="1437" w:type="dxa"/>
            <w:tcBorders>
              <w:top w:val="nil"/>
              <w:left w:val="nil"/>
              <w:bottom w:val="single" w:sz="4" w:space="0" w:color="auto"/>
              <w:right w:val="single" w:sz="4" w:space="0" w:color="auto"/>
            </w:tcBorders>
            <w:shd w:val="clear" w:color="auto" w:fill="auto"/>
            <w:noWrap/>
            <w:vAlign w:val="bottom"/>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r w:rsidRPr="00D07601">
              <w:rPr>
                <w:rFonts w:eastAsia="Times New Roman" w:cstheme="minorHAnsi"/>
                <w:sz w:val="24"/>
                <w:szCs w:val="24"/>
              </w:rPr>
              <w:t>NVARCHAR</w:t>
            </w:r>
          </w:p>
        </w:tc>
        <w:tc>
          <w:tcPr>
            <w:tcW w:w="1121" w:type="dxa"/>
            <w:tcBorders>
              <w:top w:val="nil"/>
              <w:left w:val="nil"/>
              <w:bottom w:val="single" w:sz="4" w:space="0" w:color="auto"/>
              <w:right w:val="single" w:sz="4" w:space="0" w:color="auto"/>
            </w:tcBorders>
            <w:shd w:val="clear" w:color="auto" w:fill="auto"/>
            <w:vAlign w:val="bottom"/>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r w:rsidRPr="00D07601">
              <w:rPr>
                <w:rStyle w:val="postbody"/>
                <w:rFonts w:cstheme="minorHAnsi"/>
                <w:sz w:val="24"/>
                <w:szCs w:val="24"/>
              </w:rPr>
              <w:t>200</w:t>
            </w: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r w:rsidRPr="00D07601">
              <w:rPr>
                <w:rFonts w:eastAsia="Times New Roman" w:cstheme="minorHAnsi"/>
                <w:sz w:val="24"/>
                <w:szCs w:val="24"/>
              </w:rPr>
              <w:t>X</w:t>
            </w:r>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E821A8" w:rsidRDefault="00771246" w:rsidP="00227BA2">
            <w:pPr>
              <w:spacing w:line="240" w:lineRule="auto"/>
              <w:rPr>
                <w:rFonts w:eastAsia="Times New Roman" w:cstheme="minorHAnsi"/>
                <w:sz w:val="24"/>
                <w:szCs w:val="24"/>
              </w:rPr>
            </w:pPr>
          </w:p>
        </w:tc>
        <w:tc>
          <w:tcPr>
            <w:tcW w:w="591" w:type="dxa"/>
            <w:tcBorders>
              <w:top w:val="nil"/>
              <w:left w:val="single" w:sz="4" w:space="0" w:color="auto"/>
              <w:bottom w:val="single" w:sz="4" w:space="0" w:color="auto"/>
              <w:right w:val="single" w:sz="4" w:space="0" w:color="auto"/>
            </w:tcBorders>
            <w:vAlign w:val="bottom"/>
          </w:tcPr>
          <w:p w:rsidR="00771246" w:rsidRPr="00E821A8" w:rsidRDefault="00771246" w:rsidP="00227BA2">
            <w:pPr>
              <w:spacing w:line="240" w:lineRule="auto"/>
              <w:rPr>
                <w:rFonts w:eastAsia="Times New Roman" w:cstheme="minorHAnsi"/>
                <w:sz w:val="24"/>
                <w:szCs w:val="24"/>
              </w:rPr>
            </w:pPr>
          </w:p>
        </w:tc>
        <w:tc>
          <w:tcPr>
            <w:tcW w:w="3003" w:type="dxa"/>
            <w:tcBorders>
              <w:top w:val="nil"/>
              <w:left w:val="single" w:sz="4" w:space="0" w:color="auto"/>
              <w:bottom w:val="single" w:sz="4" w:space="0" w:color="auto"/>
              <w:right w:val="single" w:sz="4" w:space="0" w:color="auto"/>
            </w:tcBorders>
            <w:vAlign w:val="bottom"/>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r w:rsidRPr="00D07601">
              <w:rPr>
                <w:rFonts w:eastAsia="Times New Roman" w:cstheme="minorHAnsi"/>
                <w:sz w:val="24"/>
                <w:szCs w:val="24"/>
              </w:rPr>
              <w:t>Trigger of risk</w:t>
            </w:r>
          </w:p>
        </w:tc>
        <w:tc>
          <w:tcPr>
            <w:tcW w:w="4302" w:type="dxa"/>
            <w:vAlign w:val="bottom"/>
          </w:tcPr>
          <w:p w:rsidR="00771246" w:rsidRPr="00E821A8" w:rsidRDefault="00771246" w:rsidP="00227BA2">
            <w:pPr>
              <w:spacing w:line="240" w:lineRule="auto"/>
              <w:jc w:val="right"/>
              <w:rPr>
                <w:rFonts w:eastAsia="Times New Roman" w:cstheme="minorHAnsi"/>
                <w:sz w:val="24"/>
                <w:szCs w:val="24"/>
              </w:rPr>
            </w:pPr>
          </w:p>
        </w:tc>
        <w:tc>
          <w:tcPr>
            <w:tcW w:w="3813" w:type="dxa"/>
            <w:vAlign w:val="bottom"/>
          </w:tcPr>
          <w:p w:rsidR="00771246" w:rsidRPr="00E821A8" w:rsidRDefault="00771246" w:rsidP="00227BA2">
            <w:pPr>
              <w:spacing w:line="240" w:lineRule="auto"/>
              <w:rPr>
                <w:rFonts w:eastAsia="Times New Roman" w:cstheme="minorHAnsi"/>
                <w:sz w:val="24"/>
                <w:szCs w:val="24"/>
              </w:rPr>
            </w:pPr>
          </w:p>
        </w:tc>
        <w:tc>
          <w:tcPr>
            <w:tcW w:w="3794" w:type="dxa"/>
            <w:vAlign w:val="bottom"/>
          </w:tcPr>
          <w:p w:rsidR="00771246" w:rsidRPr="00E821A8" w:rsidRDefault="00771246" w:rsidP="00227BA2">
            <w:pPr>
              <w:spacing w:line="240" w:lineRule="auto"/>
              <w:rPr>
                <w:rFonts w:eastAsia="Times New Roman" w:cstheme="minorHAnsi"/>
                <w:sz w:val="24"/>
                <w:szCs w:val="24"/>
              </w:rPr>
            </w:pPr>
          </w:p>
        </w:tc>
        <w:tc>
          <w:tcPr>
            <w:tcW w:w="3782" w:type="dxa"/>
            <w:vAlign w:val="bottom"/>
          </w:tcPr>
          <w:p w:rsidR="00771246" w:rsidRPr="00E821A8" w:rsidRDefault="00771246" w:rsidP="00227BA2">
            <w:pPr>
              <w:spacing w:line="240" w:lineRule="auto"/>
              <w:rPr>
                <w:rFonts w:eastAsia="Times New Roman" w:cstheme="minorHAnsi"/>
                <w:sz w:val="24"/>
                <w:szCs w:val="24"/>
              </w:rPr>
            </w:pPr>
          </w:p>
        </w:tc>
        <w:tc>
          <w:tcPr>
            <w:tcW w:w="3790" w:type="dxa"/>
            <w:vAlign w:val="bottom"/>
          </w:tcPr>
          <w:p w:rsidR="00771246" w:rsidRPr="00E821A8" w:rsidRDefault="00771246" w:rsidP="00227BA2">
            <w:pPr>
              <w:spacing w:line="240" w:lineRule="auto"/>
              <w:rPr>
                <w:rFonts w:eastAsia="Times New Roman" w:cstheme="minorHAnsi"/>
                <w:sz w:val="24"/>
                <w:szCs w:val="24"/>
              </w:rPr>
            </w:pPr>
          </w:p>
        </w:tc>
      </w:tr>
      <w:tr w:rsidR="00771246" w:rsidRPr="00E821A8" w:rsidTr="00227BA2">
        <w:trPr>
          <w:gridAfter w:val="5"/>
          <w:wAfter w:w="19481" w:type="dxa"/>
          <w:trHeight w:val="287"/>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D07601" w:rsidP="00227BA2">
            <w:pPr>
              <w:shd w:val="clear" w:color="FFFFCC" w:fill="FFFFFF"/>
              <w:spacing w:before="100" w:beforeAutospacing="1" w:after="100" w:afterAutospacing="1" w:line="240" w:lineRule="auto"/>
              <w:jc w:val="right"/>
              <w:rPr>
                <w:rFonts w:eastAsia="Times New Roman" w:cstheme="minorHAnsi"/>
                <w:sz w:val="24"/>
                <w:szCs w:val="24"/>
              </w:rPr>
            </w:pPr>
            <w:r w:rsidRPr="00D07601">
              <w:rPr>
                <w:rFonts w:eastAsia="Times New Roman" w:cstheme="minorHAnsi"/>
                <w:sz w:val="24"/>
                <w:szCs w:val="24"/>
              </w:rPr>
              <w:t>9</w:t>
            </w:r>
          </w:p>
        </w:tc>
        <w:tc>
          <w:tcPr>
            <w:tcW w:w="2062" w:type="dxa"/>
            <w:tcBorders>
              <w:top w:val="nil"/>
              <w:left w:val="nil"/>
              <w:bottom w:val="single" w:sz="4" w:space="0" w:color="auto"/>
              <w:right w:val="single" w:sz="4" w:space="0" w:color="auto"/>
            </w:tcBorders>
            <w:shd w:val="clear" w:color="auto" w:fill="auto"/>
            <w:noWrap/>
            <w:vAlign w:val="bottom"/>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proofErr w:type="spellStart"/>
            <w:r w:rsidRPr="00D07601">
              <w:rPr>
                <w:rFonts w:eastAsia="Times New Roman" w:cstheme="minorHAnsi"/>
                <w:sz w:val="24"/>
                <w:szCs w:val="24"/>
              </w:rPr>
              <w:t>DelFlag</w:t>
            </w:r>
            <w:proofErr w:type="spellEnd"/>
          </w:p>
        </w:tc>
        <w:tc>
          <w:tcPr>
            <w:tcW w:w="1437" w:type="dxa"/>
            <w:tcBorders>
              <w:top w:val="nil"/>
              <w:left w:val="nil"/>
              <w:bottom w:val="single" w:sz="4" w:space="0" w:color="auto"/>
              <w:right w:val="single" w:sz="4" w:space="0" w:color="auto"/>
            </w:tcBorders>
            <w:shd w:val="clear" w:color="auto" w:fill="auto"/>
            <w:noWrap/>
            <w:vAlign w:val="bottom"/>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r w:rsidRPr="00D07601">
              <w:rPr>
                <w:rFonts w:eastAsia="Times New Roman" w:cstheme="minorHAnsi"/>
                <w:sz w:val="24"/>
                <w:szCs w:val="24"/>
              </w:rPr>
              <w:t>BOOLEAN</w:t>
            </w:r>
          </w:p>
        </w:tc>
        <w:tc>
          <w:tcPr>
            <w:tcW w:w="1121" w:type="dxa"/>
            <w:tcBorders>
              <w:top w:val="nil"/>
              <w:left w:val="nil"/>
              <w:bottom w:val="single" w:sz="4" w:space="0" w:color="auto"/>
              <w:right w:val="single" w:sz="4" w:space="0" w:color="auto"/>
            </w:tcBorders>
            <w:shd w:val="clear" w:color="auto" w:fill="auto"/>
            <w:vAlign w:val="bottom"/>
          </w:tcPr>
          <w:p w:rsidR="00771246" w:rsidRPr="00E821A8" w:rsidRDefault="00771246" w:rsidP="00227BA2">
            <w:pPr>
              <w:spacing w:line="240" w:lineRule="auto"/>
              <w:rPr>
                <w:rStyle w:val="postbody"/>
                <w:rFonts w:cstheme="minorHAnsi"/>
                <w:sz w:val="24"/>
                <w:szCs w:val="24"/>
              </w:rPr>
            </w:pP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771246" w:rsidP="00227BA2">
            <w:pPr>
              <w:spacing w:line="240" w:lineRule="auto"/>
              <w:rPr>
                <w:rFonts w:eastAsia="Times New Roman" w:cstheme="minorHAnsi"/>
                <w:sz w:val="24"/>
                <w:szCs w:val="24"/>
              </w:rPr>
            </w:pPr>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E821A8" w:rsidRDefault="00771246" w:rsidP="00227BA2">
            <w:pPr>
              <w:spacing w:line="240" w:lineRule="auto"/>
              <w:rPr>
                <w:rFonts w:eastAsia="Times New Roman" w:cstheme="minorHAnsi"/>
                <w:sz w:val="24"/>
                <w:szCs w:val="24"/>
              </w:rPr>
            </w:pPr>
          </w:p>
        </w:tc>
        <w:tc>
          <w:tcPr>
            <w:tcW w:w="591" w:type="dxa"/>
            <w:tcBorders>
              <w:top w:val="nil"/>
              <w:left w:val="single" w:sz="4" w:space="0" w:color="auto"/>
              <w:bottom w:val="single" w:sz="4" w:space="0" w:color="auto"/>
              <w:right w:val="single" w:sz="4" w:space="0" w:color="auto"/>
            </w:tcBorders>
            <w:vAlign w:val="bottom"/>
          </w:tcPr>
          <w:p w:rsidR="00771246" w:rsidRPr="00E821A8" w:rsidRDefault="00771246" w:rsidP="00227BA2">
            <w:pPr>
              <w:spacing w:line="240" w:lineRule="auto"/>
              <w:rPr>
                <w:rFonts w:eastAsia="Times New Roman" w:cstheme="minorHAnsi"/>
                <w:sz w:val="24"/>
                <w:szCs w:val="24"/>
              </w:rPr>
            </w:pPr>
          </w:p>
        </w:tc>
        <w:tc>
          <w:tcPr>
            <w:tcW w:w="3003" w:type="dxa"/>
            <w:tcBorders>
              <w:top w:val="nil"/>
              <w:left w:val="single" w:sz="4" w:space="0" w:color="auto"/>
              <w:bottom w:val="single" w:sz="4" w:space="0" w:color="auto"/>
              <w:right w:val="single" w:sz="4" w:space="0" w:color="auto"/>
            </w:tcBorders>
            <w:vAlign w:val="bottom"/>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r w:rsidRPr="00D07601">
              <w:rPr>
                <w:rFonts w:eastAsia="Times New Roman" w:cstheme="minorHAnsi"/>
                <w:sz w:val="24"/>
                <w:szCs w:val="24"/>
              </w:rPr>
              <w:t>Deleted flag of risk</w:t>
            </w:r>
          </w:p>
        </w:tc>
      </w:tr>
      <w:tr w:rsidR="00771246" w:rsidRPr="00E821A8" w:rsidTr="00227BA2">
        <w:trPr>
          <w:trHeight w:val="255"/>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D07601" w:rsidP="00227BA2">
            <w:pPr>
              <w:shd w:val="clear" w:color="FFFFCC" w:fill="FFFFFF"/>
              <w:spacing w:before="100" w:beforeAutospacing="1" w:after="100" w:afterAutospacing="1" w:line="240" w:lineRule="auto"/>
              <w:jc w:val="right"/>
              <w:rPr>
                <w:rFonts w:eastAsia="Times New Roman" w:cstheme="minorHAnsi"/>
                <w:sz w:val="24"/>
                <w:szCs w:val="24"/>
              </w:rPr>
            </w:pPr>
            <w:r w:rsidRPr="00D07601">
              <w:rPr>
                <w:rFonts w:eastAsia="Times New Roman" w:cstheme="minorHAnsi"/>
                <w:sz w:val="24"/>
                <w:szCs w:val="24"/>
              </w:rPr>
              <w:t>10</w:t>
            </w:r>
          </w:p>
        </w:tc>
        <w:tc>
          <w:tcPr>
            <w:tcW w:w="2062" w:type="dxa"/>
            <w:tcBorders>
              <w:top w:val="nil"/>
              <w:left w:val="nil"/>
              <w:bottom w:val="single" w:sz="4" w:space="0" w:color="auto"/>
              <w:right w:val="single" w:sz="4" w:space="0" w:color="auto"/>
            </w:tcBorders>
            <w:shd w:val="clear" w:color="auto" w:fill="auto"/>
            <w:noWrap/>
            <w:vAlign w:val="bottom"/>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proofErr w:type="spellStart"/>
            <w:r w:rsidRPr="00D07601">
              <w:rPr>
                <w:rFonts w:eastAsia="Times New Roman" w:cstheme="minorHAnsi"/>
                <w:sz w:val="24"/>
                <w:szCs w:val="24"/>
              </w:rPr>
              <w:t>ProjectID</w:t>
            </w:r>
            <w:proofErr w:type="spellEnd"/>
          </w:p>
        </w:tc>
        <w:tc>
          <w:tcPr>
            <w:tcW w:w="1437" w:type="dxa"/>
            <w:tcBorders>
              <w:top w:val="nil"/>
              <w:left w:val="nil"/>
              <w:bottom w:val="single" w:sz="4" w:space="0" w:color="auto"/>
              <w:right w:val="single" w:sz="4" w:space="0" w:color="auto"/>
            </w:tcBorders>
            <w:shd w:val="clear" w:color="auto" w:fill="auto"/>
            <w:noWrap/>
            <w:vAlign w:val="bottom"/>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r w:rsidRPr="00D07601">
              <w:rPr>
                <w:rFonts w:eastAsia="Times New Roman" w:cstheme="minorHAnsi"/>
                <w:sz w:val="24"/>
                <w:szCs w:val="24"/>
              </w:rPr>
              <w:t>CHAR</w:t>
            </w:r>
          </w:p>
        </w:tc>
        <w:tc>
          <w:tcPr>
            <w:tcW w:w="1121" w:type="dxa"/>
            <w:tcBorders>
              <w:top w:val="nil"/>
              <w:left w:val="nil"/>
              <w:bottom w:val="single" w:sz="4" w:space="0" w:color="auto"/>
              <w:right w:val="single" w:sz="4" w:space="0" w:color="auto"/>
            </w:tcBorders>
            <w:shd w:val="clear" w:color="auto" w:fill="auto"/>
            <w:vAlign w:val="bottom"/>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r w:rsidRPr="00D07601">
              <w:rPr>
                <w:rFonts w:eastAsia="Times New Roman" w:cstheme="minorHAnsi"/>
                <w:sz w:val="24"/>
                <w:szCs w:val="24"/>
              </w:rPr>
              <w:t>10</w:t>
            </w: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771246" w:rsidP="00227BA2">
            <w:pPr>
              <w:spacing w:line="240" w:lineRule="auto"/>
              <w:rPr>
                <w:rFonts w:eastAsia="Times New Roman" w:cstheme="minorHAnsi"/>
                <w:sz w:val="24"/>
                <w:szCs w:val="24"/>
              </w:rPr>
            </w:pPr>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E821A8" w:rsidRDefault="00771246" w:rsidP="00227BA2">
            <w:pPr>
              <w:spacing w:line="240" w:lineRule="auto"/>
              <w:rPr>
                <w:rFonts w:eastAsia="Times New Roman" w:cstheme="minorHAnsi"/>
                <w:sz w:val="24"/>
                <w:szCs w:val="24"/>
              </w:rPr>
            </w:pPr>
          </w:p>
        </w:tc>
        <w:tc>
          <w:tcPr>
            <w:tcW w:w="591" w:type="dxa"/>
            <w:tcBorders>
              <w:top w:val="nil"/>
              <w:left w:val="single" w:sz="4" w:space="0" w:color="auto"/>
              <w:bottom w:val="single" w:sz="4" w:space="0" w:color="auto"/>
              <w:right w:val="single" w:sz="4" w:space="0" w:color="auto"/>
            </w:tcBorders>
            <w:vAlign w:val="bottom"/>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r w:rsidRPr="00D07601">
              <w:rPr>
                <w:rFonts w:eastAsia="Times New Roman" w:cstheme="minorHAnsi"/>
                <w:sz w:val="24"/>
                <w:szCs w:val="24"/>
              </w:rPr>
              <w:t>FK</w:t>
            </w:r>
          </w:p>
        </w:tc>
        <w:tc>
          <w:tcPr>
            <w:tcW w:w="3003" w:type="dxa"/>
            <w:tcBorders>
              <w:top w:val="nil"/>
              <w:left w:val="single" w:sz="4" w:space="0" w:color="auto"/>
              <w:bottom w:val="single" w:sz="4" w:space="0" w:color="auto"/>
              <w:right w:val="single" w:sz="4" w:space="0" w:color="auto"/>
            </w:tcBorders>
            <w:vAlign w:val="bottom"/>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r w:rsidRPr="00D07601">
              <w:rPr>
                <w:rFonts w:eastAsia="Times New Roman" w:cstheme="minorHAnsi"/>
                <w:sz w:val="24"/>
                <w:szCs w:val="24"/>
              </w:rPr>
              <w:t xml:space="preserve">FK </w:t>
            </w:r>
            <w:proofErr w:type="spellStart"/>
            <w:r w:rsidRPr="00D07601">
              <w:rPr>
                <w:rFonts w:eastAsia="Times New Roman" w:cstheme="minorHAnsi"/>
                <w:sz w:val="24"/>
                <w:szCs w:val="24"/>
              </w:rPr>
              <w:t>ProjectID</w:t>
            </w:r>
            <w:proofErr w:type="spellEnd"/>
            <w:r w:rsidRPr="00D07601">
              <w:rPr>
                <w:rFonts w:eastAsia="Times New Roman" w:cstheme="minorHAnsi"/>
                <w:sz w:val="24"/>
                <w:szCs w:val="24"/>
              </w:rPr>
              <w:t xml:space="preserve"> of risk</w:t>
            </w:r>
          </w:p>
        </w:tc>
        <w:tc>
          <w:tcPr>
            <w:tcW w:w="4302" w:type="dxa"/>
            <w:vAlign w:val="bottom"/>
          </w:tcPr>
          <w:p w:rsidR="00771246" w:rsidRPr="00E821A8" w:rsidRDefault="00771246" w:rsidP="00227BA2">
            <w:pPr>
              <w:spacing w:line="240" w:lineRule="auto"/>
              <w:jc w:val="right"/>
              <w:rPr>
                <w:rFonts w:eastAsia="Times New Roman" w:cstheme="minorHAnsi"/>
                <w:sz w:val="24"/>
                <w:szCs w:val="24"/>
              </w:rPr>
            </w:pPr>
          </w:p>
        </w:tc>
        <w:tc>
          <w:tcPr>
            <w:tcW w:w="3813" w:type="dxa"/>
            <w:vAlign w:val="bottom"/>
          </w:tcPr>
          <w:p w:rsidR="00771246" w:rsidRPr="00E821A8" w:rsidRDefault="00771246" w:rsidP="00227BA2">
            <w:pPr>
              <w:spacing w:line="240" w:lineRule="auto"/>
              <w:rPr>
                <w:rFonts w:eastAsia="Times New Roman" w:cstheme="minorHAnsi"/>
                <w:sz w:val="24"/>
                <w:szCs w:val="24"/>
              </w:rPr>
            </w:pPr>
          </w:p>
        </w:tc>
        <w:tc>
          <w:tcPr>
            <w:tcW w:w="3794" w:type="dxa"/>
            <w:vAlign w:val="bottom"/>
          </w:tcPr>
          <w:p w:rsidR="00771246" w:rsidRPr="00E821A8" w:rsidRDefault="00771246" w:rsidP="00227BA2">
            <w:pPr>
              <w:spacing w:line="240" w:lineRule="auto"/>
              <w:rPr>
                <w:rFonts w:eastAsia="Times New Roman" w:cstheme="minorHAnsi"/>
                <w:sz w:val="24"/>
                <w:szCs w:val="24"/>
              </w:rPr>
            </w:pPr>
          </w:p>
        </w:tc>
        <w:tc>
          <w:tcPr>
            <w:tcW w:w="3782" w:type="dxa"/>
            <w:vAlign w:val="bottom"/>
          </w:tcPr>
          <w:p w:rsidR="00771246" w:rsidRPr="00E821A8" w:rsidRDefault="00771246" w:rsidP="00227BA2">
            <w:pPr>
              <w:spacing w:line="240" w:lineRule="auto"/>
              <w:rPr>
                <w:rFonts w:eastAsia="Times New Roman" w:cstheme="minorHAnsi"/>
                <w:sz w:val="24"/>
                <w:szCs w:val="24"/>
              </w:rPr>
            </w:pPr>
          </w:p>
        </w:tc>
        <w:tc>
          <w:tcPr>
            <w:tcW w:w="3790" w:type="dxa"/>
            <w:vAlign w:val="bottom"/>
          </w:tcPr>
          <w:p w:rsidR="00771246" w:rsidRPr="00E821A8" w:rsidRDefault="00771246" w:rsidP="00227BA2">
            <w:pPr>
              <w:spacing w:line="240" w:lineRule="auto"/>
              <w:rPr>
                <w:rFonts w:eastAsia="Times New Roman" w:cstheme="minorHAnsi"/>
                <w:sz w:val="24"/>
                <w:szCs w:val="24"/>
              </w:rPr>
            </w:pPr>
          </w:p>
        </w:tc>
      </w:tr>
    </w:tbl>
    <w:p w:rsidR="00771246" w:rsidRPr="00E821A8" w:rsidRDefault="00771246" w:rsidP="00771246">
      <w:pPr>
        <w:spacing w:line="240" w:lineRule="auto"/>
        <w:rPr>
          <w:rFonts w:cstheme="minorHAnsi"/>
          <w:sz w:val="24"/>
          <w:szCs w:val="24"/>
        </w:rPr>
      </w:pPr>
    </w:p>
    <w:p w:rsidR="00771246" w:rsidRPr="00E821A8" w:rsidRDefault="00771246" w:rsidP="00771246">
      <w:pPr>
        <w:spacing w:line="240" w:lineRule="auto"/>
        <w:rPr>
          <w:rFonts w:cstheme="minorHAnsi"/>
          <w:sz w:val="24"/>
          <w:szCs w:val="24"/>
        </w:rPr>
      </w:pPr>
    </w:p>
    <w:tbl>
      <w:tblPr>
        <w:tblW w:w="29521" w:type="dxa"/>
        <w:tblInd w:w="93" w:type="dxa"/>
        <w:tblLayout w:type="fixed"/>
        <w:tblLook w:val="04A0"/>
      </w:tblPr>
      <w:tblGrid>
        <w:gridCol w:w="476"/>
        <w:gridCol w:w="2062"/>
        <w:gridCol w:w="1437"/>
        <w:gridCol w:w="1121"/>
        <w:gridCol w:w="540"/>
        <w:gridCol w:w="810"/>
        <w:gridCol w:w="591"/>
        <w:gridCol w:w="3003"/>
        <w:gridCol w:w="4302"/>
        <w:gridCol w:w="3813"/>
        <w:gridCol w:w="3794"/>
        <w:gridCol w:w="3782"/>
        <w:gridCol w:w="3790"/>
      </w:tblGrid>
      <w:tr w:rsidR="00771246" w:rsidRPr="00E821A8" w:rsidTr="00227BA2">
        <w:trPr>
          <w:gridAfter w:val="5"/>
          <w:wAfter w:w="19481" w:type="dxa"/>
          <w:trHeight w:val="322"/>
        </w:trPr>
        <w:tc>
          <w:tcPr>
            <w:tcW w:w="10040" w:type="dxa"/>
            <w:gridSpan w:val="8"/>
            <w:tcBorders>
              <w:top w:val="single" w:sz="8" w:space="0" w:color="auto"/>
              <w:left w:val="single" w:sz="8" w:space="0" w:color="auto"/>
              <w:bottom w:val="nil"/>
              <w:right w:val="single" w:sz="8" w:space="0" w:color="000000"/>
            </w:tcBorders>
            <w:shd w:val="clear" w:color="000000" w:fill="31849B"/>
            <w:noWrap/>
            <w:vAlign w:val="bottom"/>
            <w:hideMark/>
          </w:tcPr>
          <w:p w:rsidR="00771246" w:rsidRPr="00E821A8" w:rsidRDefault="00D07601" w:rsidP="00227BA2">
            <w:pPr>
              <w:spacing w:line="240" w:lineRule="auto"/>
              <w:rPr>
                <w:rFonts w:eastAsia="Times New Roman" w:cstheme="minorHAnsi"/>
                <w:b/>
                <w:bCs/>
                <w:color w:val="FFFF00"/>
                <w:sz w:val="24"/>
                <w:szCs w:val="24"/>
              </w:rPr>
            </w:pPr>
            <w:r w:rsidRPr="00D07601">
              <w:rPr>
                <w:rFonts w:eastAsia="Times New Roman" w:cstheme="minorHAnsi"/>
                <w:b/>
                <w:bCs/>
                <w:color w:val="FFFF00"/>
                <w:sz w:val="24"/>
                <w:szCs w:val="24"/>
              </w:rPr>
              <w:t>Issue table</w:t>
            </w:r>
          </w:p>
        </w:tc>
      </w:tr>
      <w:tr w:rsidR="00771246" w:rsidRPr="00E821A8" w:rsidTr="00227BA2">
        <w:trPr>
          <w:gridAfter w:val="5"/>
          <w:wAfter w:w="19481" w:type="dxa"/>
          <w:trHeight w:val="255"/>
        </w:trPr>
        <w:tc>
          <w:tcPr>
            <w:tcW w:w="476" w:type="dxa"/>
            <w:tcBorders>
              <w:top w:val="single" w:sz="4" w:space="0" w:color="auto"/>
              <w:left w:val="single" w:sz="4" w:space="0" w:color="auto"/>
              <w:bottom w:val="single" w:sz="4" w:space="0" w:color="auto"/>
              <w:right w:val="single" w:sz="4" w:space="0" w:color="auto"/>
            </w:tcBorders>
            <w:shd w:val="clear" w:color="000000" w:fill="B6DDE8"/>
            <w:vAlign w:val="bottom"/>
            <w:hideMark/>
          </w:tcPr>
          <w:p w:rsidR="00771246" w:rsidRPr="00E821A8" w:rsidRDefault="00D07601" w:rsidP="00227BA2">
            <w:pPr>
              <w:spacing w:line="240" w:lineRule="auto"/>
              <w:rPr>
                <w:rFonts w:eastAsia="Times New Roman" w:cstheme="minorHAnsi"/>
                <w:b/>
                <w:sz w:val="24"/>
                <w:szCs w:val="24"/>
              </w:rPr>
            </w:pPr>
            <w:r w:rsidRPr="00D07601">
              <w:rPr>
                <w:rFonts w:eastAsia="Times New Roman" w:cstheme="minorHAnsi"/>
                <w:sz w:val="24"/>
                <w:szCs w:val="24"/>
              </w:rPr>
              <w:t> </w:t>
            </w:r>
            <w:r w:rsidRPr="00D07601">
              <w:rPr>
                <w:rFonts w:eastAsia="Times New Roman" w:cstheme="minorHAnsi"/>
                <w:b/>
                <w:sz w:val="24"/>
                <w:szCs w:val="24"/>
              </w:rPr>
              <w:t>No</w:t>
            </w:r>
          </w:p>
        </w:tc>
        <w:tc>
          <w:tcPr>
            <w:tcW w:w="2062" w:type="dxa"/>
            <w:tcBorders>
              <w:top w:val="single" w:sz="4" w:space="0" w:color="auto"/>
              <w:left w:val="nil"/>
              <w:bottom w:val="single" w:sz="4" w:space="0" w:color="auto"/>
              <w:right w:val="single" w:sz="4" w:space="0" w:color="auto"/>
            </w:tcBorders>
            <w:shd w:val="clear" w:color="000000" w:fill="B6DDE8"/>
            <w:vAlign w:val="bottom"/>
            <w:hideMark/>
          </w:tcPr>
          <w:p w:rsidR="00771246" w:rsidRPr="00E821A8" w:rsidRDefault="00D07601" w:rsidP="00227BA2">
            <w:pPr>
              <w:shd w:val="clear" w:color="FFFFCC" w:fill="FFFFFF"/>
              <w:spacing w:before="100" w:beforeAutospacing="1" w:after="100" w:afterAutospacing="1" w:line="240" w:lineRule="auto"/>
              <w:jc w:val="center"/>
              <w:rPr>
                <w:rFonts w:eastAsia="Times New Roman" w:cstheme="minorHAnsi"/>
                <w:b/>
                <w:bCs/>
                <w:sz w:val="24"/>
                <w:szCs w:val="24"/>
              </w:rPr>
            </w:pPr>
            <w:r w:rsidRPr="00D07601">
              <w:rPr>
                <w:rFonts w:eastAsia="Times New Roman" w:cstheme="minorHAnsi"/>
                <w:b/>
                <w:bCs/>
                <w:sz w:val="24"/>
                <w:szCs w:val="24"/>
              </w:rPr>
              <w:t>Field name</w:t>
            </w:r>
          </w:p>
        </w:tc>
        <w:tc>
          <w:tcPr>
            <w:tcW w:w="1437" w:type="dxa"/>
            <w:tcBorders>
              <w:top w:val="single" w:sz="4" w:space="0" w:color="auto"/>
              <w:left w:val="nil"/>
              <w:bottom w:val="single" w:sz="4" w:space="0" w:color="auto"/>
              <w:right w:val="single" w:sz="4" w:space="0" w:color="auto"/>
            </w:tcBorders>
            <w:shd w:val="clear" w:color="000000" w:fill="B6DDE8"/>
            <w:noWrap/>
            <w:vAlign w:val="bottom"/>
            <w:hideMark/>
          </w:tcPr>
          <w:p w:rsidR="00771246" w:rsidRPr="00E821A8" w:rsidRDefault="00D07601" w:rsidP="00227BA2">
            <w:pPr>
              <w:spacing w:line="240" w:lineRule="auto"/>
              <w:jc w:val="center"/>
              <w:rPr>
                <w:rFonts w:eastAsia="Times New Roman" w:cstheme="minorHAnsi"/>
                <w:b/>
                <w:bCs/>
                <w:sz w:val="24"/>
                <w:szCs w:val="24"/>
              </w:rPr>
            </w:pPr>
            <w:r w:rsidRPr="00D07601">
              <w:rPr>
                <w:rFonts w:eastAsia="Times New Roman" w:cstheme="minorHAnsi"/>
                <w:b/>
                <w:bCs/>
                <w:sz w:val="24"/>
                <w:szCs w:val="24"/>
              </w:rPr>
              <w:t>Type</w:t>
            </w:r>
          </w:p>
        </w:tc>
        <w:tc>
          <w:tcPr>
            <w:tcW w:w="1121" w:type="dxa"/>
            <w:tcBorders>
              <w:top w:val="single" w:sz="4" w:space="0" w:color="auto"/>
              <w:left w:val="nil"/>
              <w:bottom w:val="single" w:sz="4" w:space="0" w:color="auto"/>
              <w:right w:val="single" w:sz="4" w:space="0" w:color="auto"/>
            </w:tcBorders>
            <w:shd w:val="clear" w:color="000000" w:fill="B6DDE8"/>
            <w:vAlign w:val="bottom"/>
          </w:tcPr>
          <w:p w:rsidR="00771246" w:rsidRPr="00E821A8" w:rsidRDefault="00D07601" w:rsidP="00227BA2">
            <w:pPr>
              <w:spacing w:line="240" w:lineRule="auto"/>
              <w:jc w:val="center"/>
              <w:rPr>
                <w:rFonts w:eastAsia="Times New Roman" w:cstheme="minorHAnsi"/>
                <w:b/>
                <w:bCs/>
                <w:sz w:val="24"/>
                <w:szCs w:val="24"/>
              </w:rPr>
            </w:pPr>
            <w:r w:rsidRPr="00D07601">
              <w:rPr>
                <w:rFonts w:eastAsia="Times New Roman" w:cstheme="minorHAnsi"/>
                <w:b/>
                <w:bCs/>
                <w:sz w:val="24"/>
                <w:szCs w:val="24"/>
              </w:rPr>
              <w:t>Max Length</w:t>
            </w:r>
          </w:p>
        </w:tc>
        <w:tc>
          <w:tcPr>
            <w:tcW w:w="540" w:type="dxa"/>
            <w:tcBorders>
              <w:top w:val="single" w:sz="4" w:space="0" w:color="auto"/>
              <w:left w:val="nil"/>
              <w:bottom w:val="single" w:sz="4" w:space="0" w:color="auto"/>
              <w:right w:val="single" w:sz="4" w:space="0" w:color="auto"/>
            </w:tcBorders>
            <w:shd w:val="clear" w:color="000000" w:fill="B6DDE8"/>
            <w:vAlign w:val="bottom"/>
            <w:hideMark/>
          </w:tcPr>
          <w:p w:rsidR="00771246" w:rsidRPr="00E821A8" w:rsidRDefault="00D07601" w:rsidP="00227BA2">
            <w:pPr>
              <w:spacing w:line="240" w:lineRule="auto"/>
              <w:jc w:val="center"/>
              <w:rPr>
                <w:rFonts w:eastAsia="Times New Roman" w:cstheme="minorHAnsi"/>
                <w:b/>
                <w:bCs/>
                <w:sz w:val="24"/>
                <w:szCs w:val="24"/>
              </w:rPr>
            </w:pPr>
            <w:r w:rsidRPr="00D07601">
              <w:rPr>
                <w:rFonts w:eastAsia="Times New Roman" w:cstheme="minorHAnsi"/>
                <w:b/>
                <w:bCs/>
                <w:sz w:val="24"/>
                <w:szCs w:val="24"/>
              </w:rPr>
              <w:t>Null</w:t>
            </w:r>
          </w:p>
        </w:tc>
        <w:tc>
          <w:tcPr>
            <w:tcW w:w="810" w:type="dxa"/>
            <w:tcBorders>
              <w:top w:val="single" w:sz="4" w:space="0" w:color="auto"/>
              <w:left w:val="nil"/>
              <w:bottom w:val="single" w:sz="4" w:space="0" w:color="auto"/>
              <w:right w:val="single" w:sz="4" w:space="0" w:color="auto"/>
            </w:tcBorders>
            <w:shd w:val="clear" w:color="000000" w:fill="B6DDE8"/>
            <w:vAlign w:val="bottom"/>
          </w:tcPr>
          <w:p w:rsidR="00771246" w:rsidRPr="00E821A8" w:rsidRDefault="00D07601" w:rsidP="00227BA2">
            <w:pPr>
              <w:spacing w:line="240" w:lineRule="auto"/>
              <w:jc w:val="center"/>
              <w:rPr>
                <w:rFonts w:eastAsia="Times New Roman" w:cstheme="minorHAnsi"/>
                <w:b/>
                <w:bCs/>
                <w:sz w:val="24"/>
                <w:szCs w:val="24"/>
              </w:rPr>
            </w:pPr>
            <w:r w:rsidRPr="00D07601">
              <w:rPr>
                <w:rFonts w:eastAsia="Times New Roman" w:cstheme="minorHAnsi"/>
                <w:b/>
                <w:bCs/>
                <w:sz w:val="24"/>
                <w:szCs w:val="24"/>
              </w:rPr>
              <w:t>Unique</w:t>
            </w:r>
          </w:p>
        </w:tc>
        <w:tc>
          <w:tcPr>
            <w:tcW w:w="591" w:type="dxa"/>
            <w:tcBorders>
              <w:top w:val="single" w:sz="4" w:space="0" w:color="auto"/>
              <w:left w:val="nil"/>
              <w:bottom w:val="single" w:sz="4" w:space="0" w:color="auto"/>
              <w:right w:val="single" w:sz="4" w:space="0" w:color="auto"/>
            </w:tcBorders>
            <w:shd w:val="clear" w:color="000000" w:fill="B6DDE8"/>
            <w:vAlign w:val="bottom"/>
          </w:tcPr>
          <w:p w:rsidR="00771246" w:rsidRPr="00E821A8" w:rsidRDefault="00D07601" w:rsidP="00227BA2">
            <w:pPr>
              <w:spacing w:line="240" w:lineRule="auto"/>
              <w:jc w:val="center"/>
              <w:rPr>
                <w:rFonts w:eastAsia="Times New Roman" w:cstheme="minorHAnsi"/>
                <w:b/>
                <w:bCs/>
                <w:sz w:val="24"/>
                <w:szCs w:val="24"/>
              </w:rPr>
            </w:pPr>
            <w:r w:rsidRPr="00D07601">
              <w:rPr>
                <w:rFonts w:eastAsia="Times New Roman" w:cstheme="minorHAnsi"/>
                <w:b/>
                <w:bCs/>
                <w:sz w:val="24"/>
                <w:szCs w:val="24"/>
              </w:rPr>
              <w:t>P/F Key</w:t>
            </w:r>
          </w:p>
        </w:tc>
        <w:tc>
          <w:tcPr>
            <w:tcW w:w="3003" w:type="dxa"/>
            <w:tcBorders>
              <w:top w:val="single" w:sz="4" w:space="0" w:color="auto"/>
              <w:left w:val="nil"/>
              <w:bottom w:val="single" w:sz="4" w:space="0" w:color="auto"/>
              <w:right w:val="single" w:sz="4" w:space="0" w:color="auto"/>
            </w:tcBorders>
            <w:shd w:val="clear" w:color="000000" w:fill="B6DDE8"/>
          </w:tcPr>
          <w:p w:rsidR="00771246" w:rsidRPr="00E821A8" w:rsidRDefault="00771246" w:rsidP="00227BA2">
            <w:pPr>
              <w:spacing w:line="240" w:lineRule="auto"/>
              <w:jc w:val="center"/>
              <w:rPr>
                <w:rFonts w:eastAsia="Times New Roman" w:cstheme="minorHAnsi"/>
                <w:b/>
                <w:bCs/>
                <w:sz w:val="24"/>
                <w:szCs w:val="24"/>
              </w:rPr>
            </w:pPr>
          </w:p>
          <w:p w:rsidR="00771246" w:rsidRPr="00E821A8" w:rsidRDefault="00D07601" w:rsidP="00227BA2">
            <w:pPr>
              <w:spacing w:line="240" w:lineRule="auto"/>
              <w:jc w:val="center"/>
              <w:rPr>
                <w:rFonts w:eastAsia="Times New Roman" w:cstheme="minorHAnsi"/>
                <w:b/>
                <w:bCs/>
                <w:sz w:val="24"/>
                <w:szCs w:val="24"/>
              </w:rPr>
            </w:pPr>
            <w:r w:rsidRPr="00D07601">
              <w:rPr>
                <w:rFonts w:eastAsia="Times New Roman" w:cstheme="minorHAnsi"/>
                <w:b/>
                <w:bCs/>
                <w:sz w:val="24"/>
                <w:szCs w:val="24"/>
              </w:rPr>
              <w:t>Description</w:t>
            </w:r>
          </w:p>
        </w:tc>
      </w:tr>
      <w:tr w:rsidR="00771246" w:rsidRPr="00E821A8" w:rsidTr="00227BA2">
        <w:trPr>
          <w:gridAfter w:val="5"/>
          <w:wAfter w:w="19481" w:type="dxa"/>
          <w:trHeight w:val="255"/>
        </w:trPr>
        <w:tc>
          <w:tcPr>
            <w:tcW w:w="476" w:type="dxa"/>
            <w:tcBorders>
              <w:top w:val="nil"/>
              <w:left w:val="single" w:sz="4" w:space="0" w:color="auto"/>
              <w:bottom w:val="single" w:sz="4" w:space="0" w:color="auto"/>
              <w:right w:val="single" w:sz="4" w:space="0" w:color="auto"/>
            </w:tcBorders>
            <w:shd w:val="clear" w:color="auto" w:fill="auto"/>
            <w:noWrap/>
            <w:vAlign w:val="bottom"/>
            <w:hideMark/>
          </w:tcPr>
          <w:p w:rsidR="00771246" w:rsidRPr="00E821A8" w:rsidRDefault="00D07601" w:rsidP="00227BA2">
            <w:pPr>
              <w:spacing w:line="240" w:lineRule="auto"/>
              <w:jc w:val="right"/>
              <w:rPr>
                <w:rFonts w:eastAsia="Times New Roman" w:cstheme="minorHAnsi"/>
                <w:sz w:val="24"/>
                <w:szCs w:val="24"/>
              </w:rPr>
            </w:pPr>
            <w:r w:rsidRPr="00D07601">
              <w:rPr>
                <w:rFonts w:eastAsia="Times New Roman" w:cstheme="minorHAnsi"/>
                <w:sz w:val="24"/>
                <w:szCs w:val="24"/>
              </w:rPr>
              <w:t>1</w:t>
            </w:r>
          </w:p>
        </w:tc>
        <w:tc>
          <w:tcPr>
            <w:tcW w:w="2062" w:type="dxa"/>
            <w:tcBorders>
              <w:top w:val="nil"/>
              <w:left w:val="nil"/>
              <w:bottom w:val="single" w:sz="4" w:space="0" w:color="auto"/>
              <w:right w:val="single" w:sz="4" w:space="0" w:color="auto"/>
            </w:tcBorders>
            <w:shd w:val="clear" w:color="auto" w:fill="auto"/>
            <w:noWrap/>
            <w:vAlign w:val="bottom"/>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proofErr w:type="spellStart"/>
            <w:r w:rsidRPr="00D07601">
              <w:rPr>
                <w:rFonts w:eastAsia="Times New Roman" w:cstheme="minorHAnsi"/>
                <w:sz w:val="24"/>
                <w:szCs w:val="24"/>
              </w:rPr>
              <w:t>IssueID</w:t>
            </w:r>
            <w:proofErr w:type="spellEnd"/>
          </w:p>
        </w:tc>
        <w:tc>
          <w:tcPr>
            <w:tcW w:w="1437" w:type="dxa"/>
            <w:tcBorders>
              <w:top w:val="nil"/>
              <w:left w:val="nil"/>
              <w:bottom w:val="single" w:sz="4" w:space="0" w:color="auto"/>
              <w:right w:val="single" w:sz="4" w:space="0" w:color="auto"/>
            </w:tcBorders>
            <w:shd w:val="clear" w:color="auto" w:fill="auto"/>
            <w:noWrap/>
            <w:vAlign w:val="bottom"/>
            <w:hideMark/>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r w:rsidRPr="00D07601">
              <w:rPr>
                <w:rFonts w:eastAsia="Times New Roman" w:cstheme="minorHAnsi"/>
                <w:sz w:val="24"/>
                <w:szCs w:val="24"/>
              </w:rPr>
              <w:t>CHAR</w:t>
            </w:r>
          </w:p>
        </w:tc>
        <w:tc>
          <w:tcPr>
            <w:tcW w:w="1121" w:type="dxa"/>
            <w:tcBorders>
              <w:top w:val="nil"/>
              <w:left w:val="nil"/>
              <w:bottom w:val="single" w:sz="4" w:space="0" w:color="auto"/>
              <w:right w:val="single" w:sz="4" w:space="0" w:color="auto"/>
            </w:tcBorders>
            <w:shd w:val="clear" w:color="auto" w:fill="auto"/>
            <w:vAlign w:val="bottom"/>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r w:rsidRPr="00D07601">
              <w:rPr>
                <w:rFonts w:eastAsia="Times New Roman" w:cstheme="minorHAnsi"/>
                <w:sz w:val="24"/>
                <w:szCs w:val="24"/>
              </w:rPr>
              <w:t>10</w:t>
            </w:r>
          </w:p>
        </w:tc>
        <w:tc>
          <w:tcPr>
            <w:tcW w:w="540" w:type="dxa"/>
            <w:tcBorders>
              <w:top w:val="nil"/>
              <w:left w:val="nil"/>
              <w:bottom w:val="single" w:sz="4" w:space="0" w:color="auto"/>
              <w:right w:val="single" w:sz="4" w:space="0" w:color="auto"/>
            </w:tcBorders>
            <w:shd w:val="clear" w:color="auto" w:fill="auto"/>
            <w:noWrap/>
            <w:vAlign w:val="bottom"/>
            <w:hideMark/>
          </w:tcPr>
          <w:p w:rsidR="00771246" w:rsidRPr="00E821A8" w:rsidRDefault="00771246" w:rsidP="00227BA2">
            <w:pPr>
              <w:spacing w:line="240" w:lineRule="auto"/>
              <w:rPr>
                <w:rFonts w:eastAsia="Times New Roman" w:cstheme="minorHAnsi"/>
                <w:sz w:val="24"/>
                <w:szCs w:val="24"/>
              </w:rPr>
            </w:pPr>
          </w:p>
        </w:tc>
        <w:tc>
          <w:tcPr>
            <w:tcW w:w="810" w:type="dxa"/>
            <w:tcBorders>
              <w:top w:val="nil"/>
              <w:left w:val="nil"/>
              <w:bottom w:val="single" w:sz="4" w:space="0" w:color="auto"/>
              <w:right w:val="single" w:sz="4" w:space="0" w:color="auto"/>
            </w:tcBorders>
            <w:shd w:val="clear" w:color="auto" w:fill="auto"/>
            <w:vAlign w:val="bottom"/>
          </w:tcPr>
          <w:p w:rsidR="00771246" w:rsidRPr="00E821A8" w:rsidRDefault="00771246" w:rsidP="00227BA2">
            <w:pPr>
              <w:spacing w:line="240" w:lineRule="auto"/>
              <w:rPr>
                <w:rFonts w:eastAsia="Times New Roman" w:cstheme="minorHAnsi"/>
                <w:sz w:val="24"/>
                <w:szCs w:val="24"/>
              </w:rPr>
            </w:pPr>
          </w:p>
        </w:tc>
        <w:tc>
          <w:tcPr>
            <w:tcW w:w="591" w:type="dxa"/>
            <w:tcBorders>
              <w:top w:val="nil"/>
              <w:left w:val="nil"/>
              <w:bottom w:val="single" w:sz="4" w:space="0" w:color="auto"/>
              <w:right w:val="single" w:sz="4" w:space="0" w:color="auto"/>
            </w:tcBorders>
            <w:vAlign w:val="bottom"/>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r w:rsidRPr="00D07601">
              <w:rPr>
                <w:rFonts w:eastAsia="Times New Roman" w:cstheme="minorHAnsi"/>
                <w:sz w:val="24"/>
                <w:szCs w:val="24"/>
              </w:rPr>
              <w:t>PK</w:t>
            </w:r>
          </w:p>
        </w:tc>
        <w:tc>
          <w:tcPr>
            <w:tcW w:w="3003" w:type="dxa"/>
            <w:tcBorders>
              <w:top w:val="nil"/>
              <w:left w:val="nil"/>
              <w:bottom w:val="single" w:sz="4" w:space="0" w:color="auto"/>
              <w:right w:val="single" w:sz="4" w:space="0" w:color="auto"/>
            </w:tcBorders>
            <w:vAlign w:val="bottom"/>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r w:rsidRPr="00D07601">
              <w:rPr>
                <w:rFonts w:eastAsia="Times New Roman" w:cstheme="minorHAnsi"/>
                <w:sz w:val="24"/>
                <w:szCs w:val="24"/>
              </w:rPr>
              <w:t>PK – ID of issue</w:t>
            </w:r>
          </w:p>
        </w:tc>
      </w:tr>
      <w:tr w:rsidR="00771246" w:rsidRPr="00E821A8" w:rsidTr="00227BA2">
        <w:trPr>
          <w:gridAfter w:val="5"/>
          <w:wAfter w:w="19481" w:type="dxa"/>
          <w:trHeight w:val="255"/>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D07601" w:rsidP="00227BA2">
            <w:pPr>
              <w:shd w:val="clear" w:color="FFFFCC" w:fill="FFFFFF"/>
              <w:spacing w:before="100" w:beforeAutospacing="1" w:after="100" w:afterAutospacing="1" w:line="240" w:lineRule="auto"/>
              <w:jc w:val="right"/>
              <w:rPr>
                <w:rFonts w:eastAsia="Times New Roman" w:cstheme="minorHAnsi"/>
                <w:sz w:val="24"/>
                <w:szCs w:val="24"/>
              </w:rPr>
            </w:pPr>
            <w:r w:rsidRPr="00D07601">
              <w:rPr>
                <w:rFonts w:eastAsia="Times New Roman" w:cstheme="minorHAnsi"/>
                <w:sz w:val="24"/>
                <w:szCs w:val="24"/>
              </w:rPr>
              <w:t>2</w:t>
            </w:r>
          </w:p>
        </w:tc>
        <w:tc>
          <w:tcPr>
            <w:tcW w:w="2062" w:type="dxa"/>
            <w:tcBorders>
              <w:top w:val="nil"/>
              <w:left w:val="nil"/>
              <w:bottom w:val="single" w:sz="4" w:space="0" w:color="auto"/>
              <w:right w:val="single" w:sz="4" w:space="0" w:color="auto"/>
            </w:tcBorders>
            <w:shd w:val="clear" w:color="auto" w:fill="auto"/>
            <w:noWrap/>
            <w:vAlign w:val="bottom"/>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r w:rsidRPr="00D07601">
              <w:rPr>
                <w:rFonts w:eastAsia="Times New Roman" w:cstheme="minorHAnsi"/>
                <w:sz w:val="24"/>
                <w:szCs w:val="24"/>
              </w:rPr>
              <w:t>Description</w:t>
            </w:r>
          </w:p>
        </w:tc>
        <w:tc>
          <w:tcPr>
            <w:tcW w:w="1437" w:type="dxa"/>
            <w:tcBorders>
              <w:top w:val="nil"/>
              <w:left w:val="nil"/>
              <w:bottom w:val="single" w:sz="4" w:space="0" w:color="auto"/>
              <w:right w:val="single" w:sz="4" w:space="0" w:color="auto"/>
            </w:tcBorders>
            <w:shd w:val="clear" w:color="auto" w:fill="auto"/>
            <w:noWrap/>
            <w:vAlign w:val="bottom"/>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r w:rsidRPr="00D07601">
              <w:rPr>
                <w:rFonts w:eastAsia="Times New Roman" w:cstheme="minorHAnsi"/>
                <w:sz w:val="24"/>
                <w:szCs w:val="24"/>
              </w:rPr>
              <w:t>NVARCHAR</w:t>
            </w:r>
          </w:p>
        </w:tc>
        <w:tc>
          <w:tcPr>
            <w:tcW w:w="1121" w:type="dxa"/>
            <w:tcBorders>
              <w:top w:val="nil"/>
              <w:left w:val="nil"/>
              <w:bottom w:val="single" w:sz="4" w:space="0" w:color="auto"/>
              <w:right w:val="single" w:sz="4" w:space="0" w:color="auto"/>
            </w:tcBorders>
            <w:shd w:val="clear" w:color="auto" w:fill="auto"/>
            <w:vAlign w:val="bottom"/>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r w:rsidRPr="00D07601">
              <w:rPr>
                <w:rStyle w:val="postbody"/>
                <w:rFonts w:cstheme="minorHAnsi"/>
                <w:sz w:val="24"/>
                <w:szCs w:val="24"/>
              </w:rPr>
              <w:t>20</w:t>
            </w:r>
          </w:p>
        </w:tc>
        <w:tc>
          <w:tcPr>
            <w:tcW w:w="540"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pacing w:line="240" w:lineRule="auto"/>
              <w:rPr>
                <w:rFonts w:eastAsia="Times New Roman" w:cstheme="minorHAnsi"/>
                <w:sz w:val="24"/>
                <w:szCs w:val="24"/>
              </w:rPr>
            </w:pPr>
          </w:p>
        </w:tc>
        <w:tc>
          <w:tcPr>
            <w:tcW w:w="810" w:type="dxa"/>
            <w:tcBorders>
              <w:top w:val="nil"/>
              <w:left w:val="nil"/>
              <w:bottom w:val="single" w:sz="4" w:space="0" w:color="auto"/>
              <w:right w:val="single" w:sz="4" w:space="0" w:color="auto"/>
            </w:tcBorders>
            <w:shd w:val="clear" w:color="auto" w:fill="auto"/>
            <w:vAlign w:val="bottom"/>
          </w:tcPr>
          <w:p w:rsidR="00771246" w:rsidRPr="00E821A8" w:rsidRDefault="00771246" w:rsidP="00227BA2">
            <w:pPr>
              <w:spacing w:line="240" w:lineRule="auto"/>
              <w:rPr>
                <w:rFonts w:eastAsia="Times New Roman" w:cstheme="minorHAnsi"/>
                <w:sz w:val="24"/>
                <w:szCs w:val="24"/>
              </w:rPr>
            </w:pPr>
          </w:p>
        </w:tc>
        <w:tc>
          <w:tcPr>
            <w:tcW w:w="591" w:type="dxa"/>
            <w:tcBorders>
              <w:top w:val="nil"/>
              <w:left w:val="nil"/>
              <w:bottom w:val="single" w:sz="4" w:space="0" w:color="auto"/>
              <w:right w:val="single" w:sz="4" w:space="0" w:color="auto"/>
            </w:tcBorders>
            <w:vAlign w:val="bottom"/>
          </w:tcPr>
          <w:p w:rsidR="00771246" w:rsidRPr="00E821A8" w:rsidRDefault="00771246" w:rsidP="00227BA2">
            <w:pPr>
              <w:spacing w:line="240" w:lineRule="auto"/>
              <w:rPr>
                <w:rFonts w:eastAsia="Times New Roman" w:cstheme="minorHAnsi"/>
                <w:sz w:val="24"/>
                <w:szCs w:val="24"/>
              </w:rPr>
            </w:pPr>
          </w:p>
        </w:tc>
        <w:tc>
          <w:tcPr>
            <w:tcW w:w="3003" w:type="dxa"/>
            <w:tcBorders>
              <w:top w:val="nil"/>
              <w:left w:val="nil"/>
              <w:bottom w:val="single" w:sz="4" w:space="0" w:color="auto"/>
              <w:right w:val="single" w:sz="4" w:space="0" w:color="auto"/>
            </w:tcBorders>
            <w:vAlign w:val="bottom"/>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r w:rsidRPr="00D07601">
              <w:rPr>
                <w:rFonts w:eastAsia="Times New Roman" w:cstheme="minorHAnsi"/>
                <w:sz w:val="24"/>
                <w:szCs w:val="24"/>
              </w:rPr>
              <w:t>Description of issue</w:t>
            </w:r>
          </w:p>
        </w:tc>
      </w:tr>
      <w:tr w:rsidR="00771246" w:rsidRPr="00E821A8" w:rsidTr="00227BA2">
        <w:trPr>
          <w:gridAfter w:val="5"/>
          <w:wAfter w:w="19481" w:type="dxa"/>
          <w:trHeight w:val="255"/>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D07601" w:rsidP="00227BA2">
            <w:pPr>
              <w:shd w:val="clear" w:color="FFFFCC" w:fill="FFFFFF"/>
              <w:spacing w:before="100" w:beforeAutospacing="1" w:after="100" w:afterAutospacing="1" w:line="240" w:lineRule="auto"/>
              <w:jc w:val="right"/>
              <w:rPr>
                <w:rFonts w:eastAsia="Times New Roman" w:cstheme="minorHAnsi"/>
                <w:sz w:val="24"/>
                <w:szCs w:val="24"/>
              </w:rPr>
            </w:pPr>
            <w:r w:rsidRPr="00D07601">
              <w:rPr>
                <w:rFonts w:eastAsia="Times New Roman" w:cstheme="minorHAnsi"/>
                <w:sz w:val="24"/>
                <w:szCs w:val="24"/>
              </w:rPr>
              <w:t>3</w:t>
            </w:r>
          </w:p>
        </w:tc>
        <w:tc>
          <w:tcPr>
            <w:tcW w:w="2062" w:type="dxa"/>
            <w:tcBorders>
              <w:top w:val="nil"/>
              <w:left w:val="nil"/>
              <w:bottom w:val="single" w:sz="4" w:space="0" w:color="auto"/>
              <w:right w:val="single" w:sz="4" w:space="0" w:color="auto"/>
            </w:tcBorders>
            <w:shd w:val="clear" w:color="auto" w:fill="auto"/>
            <w:noWrap/>
            <w:vAlign w:val="bottom"/>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r w:rsidRPr="00D07601">
              <w:rPr>
                <w:rFonts w:eastAsia="Times New Roman" w:cstheme="minorHAnsi"/>
                <w:sz w:val="24"/>
                <w:szCs w:val="24"/>
              </w:rPr>
              <w:t>Priority</w:t>
            </w:r>
          </w:p>
        </w:tc>
        <w:tc>
          <w:tcPr>
            <w:tcW w:w="1437" w:type="dxa"/>
            <w:tcBorders>
              <w:top w:val="nil"/>
              <w:left w:val="nil"/>
              <w:bottom w:val="single" w:sz="4" w:space="0" w:color="auto"/>
              <w:right w:val="single" w:sz="4" w:space="0" w:color="auto"/>
            </w:tcBorders>
            <w:shd w:val="clear" w:color="auto" w:fill="auto"/>
            <w:noWrap/>
            <w:vAlign w:val="bottom"/>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r w:rsidRPr="00D07601">
              <w:rPr>
                <w:rFonts w:eastAsia="Times New Roman" w:cstheme="minorHAnsi"/>
                <w:sz w:val="24"/>
                <w:szCs w:val="24"/>
              </w:rPr>
              <w:t xml:space="preserve">NVARCHAR </w:t>
            </w:r>
          </w:p>
        </w:tc>
        <w:tc>
          <w:tcPr>
            <w:tcW w:w="1121" w:type="dxa"/>
            <w:tcBorders>
              <w:top w:val="nil"/>
              <w:left w:val="nil"/>
              <w:bottom w:val="single" w:sz="4" w:space="0" w:color="auto"/>
              <w:right w:val="single" w:sz="4" w:space="0" w:color="auto"/>
            </w:tcBorders>
            <w:shd w:val="clear" w:color="auto" w:fill="auto"/>
            <w:vAlign w:val="bottom"/>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r w:rsidRPr="00D07601">
              <w:rPr>
                <w:rFonts w:eastAsia="Times New Roman" w:cstheme="minorHAnsi"/>
                <w:sz w:val="24"/>
                <w:szCs w:val="24"/>
              </w:rPr>
              <w:t>20</w:t>
            </w:r>
          </w:p>
        </w:tc>
        <w:tc>
          <w:tcPr>
            <w:tcW w:w="540"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pacing w:line="240" w:lineRule="auto"/>
              <w:rPr>
                <w:rFonts w:eastAsia="Times New Roman" w:cstheme="minorHAnsi"/>
                <w:sz w:val="24"/>
                <w:szCs w:val="24"/>
              </w:rPr>
            </w:pPr>
          </w:p>
        </w:tc>
        <w:tc>
          <w:tcPr>
            <w:tcW w:w="810" w:type="dxa"/>
            <w:tcBorders>
              <w:top w:val="nil"/>
              <w:left w:val="nil"/>
              <w:bottom w:val="single" w:sz="4" w:space="0" w:color="auto"/>
              <w:right w:val="single" w:sz="4" w:space="0" w:color="auto"/>
            </w:tcBorders>
            <w:shd w:val="clear" w:color="auto" w:fill="auto"/>
            <w:vAlign w:val="bottom"/>
          </w:tcPr>
          <w:p w:rsidR="00771246" w:rsidRPr="00E821A8" w:rsidRDefault="00771246" w:rsidP="00227BA2">
            <w:pPr>
              <w:spacing w:line="240" w:lineRule="auto"/>
              <w:rPr>
                <w:rFonts w:eastAsia="Times New Roman" w:cstheme="minorHAnsi"/>
                <w:sz w:val="24"/>
                <w:szCs w:val="24"/>
              </w:rPr>
            </w:pPr>
          </w:p>
        </w:tc>
        <w:tc>
          <w:tcPr>
            <w:tcW w:w="591" w:type="dxa"/>
            <w:tcBorders>
              <w:top w:val="nil"/>
              <w:left w:val="nil"/>
              <w:bottom w:val="single" w:sz="4" w:space="0" w:color="auto"/>
              <w:right w:val="single" w:sz="4" w:space="0" w:color="auto"/>
            </w:tcBorders>
            <w:vAlign w:val="bottom"/>
          </w:tcPr>
          <w:p w:rsidR="00771246" w:rsidRPr="00E821A8" w:rsidRDefault="00771246" w:rsidP="00227BA2">
            <w:pPr>
              <w:spacing w:line="240" w:lineRule="auto"/>
              <w:rPr>
                <w:rFonts w:eastAsia="Times New Roman" w:cstheme="minorHAnsi"/>
                <w:sz w:val="24"/>
                <w:szCs w:val="24"/>
              </w:rPr>
            </w:pPr>
          </w:p>
        </w:tc>
        <w:tc>
          <w:tcPr>
            <w:tcW w:w="3003" w:type="dxa"/>
            <w:tcBorders>
              <w:top w:val="nil"/>
              <w:left w:val="nil"/>
              <w:bottom w:val="single" w:sz="4" w:space="0" w:color="auto"/>
              <w:right w:val="single" w:sz="4" w:space="0" w:color="auto"/>
            </w:tcBorders>
            <w:vAlign w:val="bottom"/>
          </w:tcPr>
          <w:p w:rsidR="00771246" w:rsidRPr="00E821A8" w:rsidRDefault="00D07601" w:rsidP="00227BA2">
            <w:pPr>
              <w:keepNext/>
              <w:keepLines/>
              <w:shd w:val="clear" w:color="FFFFCC" w:fill="FFFFFF"/>
              <w:spacing w:before="100" w:beforeAutospacing="1" w:after="100" w:afterAutospacing="1" w:line="240" w:lineRule="auto"/>
              <w:outlineLvl w:val="2"/>
              <w:rPr>
                <w:rFonts w:eastAsia="Times New Roman" w:cstheme="minorHAnsi"/>
                <w:sz w:val="24"/>
                <w:szCs w:val="24"/>
              </w:rPr>
            </w:pPr>
            <w:r w:rsidRPr="00D07601">
              <w:rPr>
                <w:rFonts w:eastAsia="Times New Roman" w:cstheme="minorHAnsi"/>
                <w:sz w:val="24"/>
                <w:szCs w:val="24"/>
              </w:rPr>
              <w:t>Priority of issue</w:t>
            </w:r>
          </w:p>
        </w:tc>
      </w:tr>
      <w:tr w:rsidR="00771246" w:rsidRPr="00E821A8" w:rsidTr="00227BA2">
        <w:trPr>
          <w:trHeight w:val="255"/>
        </w:trPr>
        <w:tc>
          <w:tcPr>
            <w:tcW w:w="476" w:type="dxa"/>
            <w:tcBorders>
              <w:top w:val="nil"/>
              <w:left w:val="single" w:sz="4" w:space="0" w:color="auto"/>
              <w:bottom w:val="single" w:sz="4" w:space="0" w:color="auto"/>
              <w:right w:val="single" w:sz="4" w:space="0" w:color="auto"/>
            </w:tcBorders>
            <w:shd w:val="clear" w:color="auto" w:fill="auto"/>
            <w:noWrap/>
            <w:vAlign w:val="bottom"/>
            <w:hideMark/>
          </w:tcPr>
          <w:p w:rsidR="00771246" w:rsidRPr="00E821A8" w:rsidRDefault="00D07601" w:rsidP="00227BA2">
            <w:pPr>
              <w:keepNext/>
              <w:keepLines/>
              <w:shd w:val="clear" w:color="FFFFCC" w:fill="FFFFFF"/>
              <w:spacing w:before="100" w:beforeAutospacing="1" w:after="100" w:afterAutospacing="1" w:line="240" w:lineRule="auto"/>
              <w:jc w:val="right"/>
              <w:outlineLvl w:val="2"/>
              <w:rPr>
                <w:rFonts w:eastAsia="Times New Roman" w:cstheme="minorHAnsi"/>
                <w:sz w:val="24"/>
                <w:szCs w:val="24"/>
              </w:rPr>
            </w:pPr>
            <w:r w:rsidRPr="00D07601">
              <w:rPr>
                <w:rFonts w:eastAsia="Times New Roman" w:cstheme="minorHAnsi"/>
                <w:sz w:val="24"/>
                <w:szCs w:val="24"/>
              </w:rPr>
              <w:lastRenderedPageBreak/>
              <w:t>4</w:t>
            </w:r>
          </w:p>
        </w:tc>
        <w:tc>
          <w:tcPr>
            <w:tcW w:w="2062" w:type="dxa"/>
            <w:tcBorders>
              <w:top w:val="nil"/>
              <w:left w:val="nil"/>
              <w:bottom w:val="single" w:sz="4" w:space="0" w:color="auto"/>
              <w:right w:val="single" w:sz="4" w:space="0" w:color="auto"/>
            </w:tcBorders>
            <w:shd w:val="clear" w:color="auto" w:fill="auto"/>
            <w:noWrap/>
            <w:vAlign w:val="bottom"/>
          </w:tcPr>
          <w:p w:rsidR="00771246" w:rsidRPr="00E821A8" w:rsidRDefault="00D07601" w:rsidP="00227BA2">
            <w:pPr>
              <w:keepNext/>
              <w:keepLines/>
              <w:shd w:val="clear" w:color="FFFFCC" w:fill="FFFFFF"/>
              <w:spacing w:before="100" w:beforeAutospacing="1" w:after="100" w:afterAutospacing="1" w:line="240" w:lineRule="auto"/>
              <w:outlineLvl w:val="2"/>
              <w:rPr>
                <w:rFonts w:eastAsia="Times New Roman" w:cstheme="minorHAnsi"/>
                <w:sz w:val="24"/>
                <w:szCs w:val="24"/>
              </w:rPr>
            </w:pPr>
            <w:r w:rsidRPr="00D07601">
              <w:rPr>
                <w:rFonts w:eastAsia="Times New Roman" w:cstheme="minorHAnsi"/>
                <w:sz w:val="24"/>
                <w:szCs w:val="24"/>
              </w:rPr>
              <w:t>Status</w:t>
            </w:r>
          </w:p>
        </w:tc>
        <w:tc>
          <w:tcPr>
            <w:tcW w:w="1437" w:type="dxa"/>
            <w:tcBorders>
              <w:top w:val="nil"/>
              <w:left w:val="nil"/>
              <w:bottom w:val="single" w:sz="4" w:space="0" w:color="auto"/>
              <w:right w:val="single" w:sz="4" w:space="0" w:color="auto"/>
            </w:tcBorders>
            <w:shd w:val="clear" w:color="auto" w:fill="auto"/>
            <w:noWrap/>
            <w:vAlign w:val="bottom"/>
            <w:hideMark/>
          </w:tcPr>
          <w:p w:rsidR="00771246" w:rsidRPr="00E821A8" w:rsidRDefault="00D07601" w:rsidP="00227BA2">
            <w:pPr>
              <w:keepNext/>
              <w:keepLines/>
              <w:shd w:val="clear" w:color="FFFFCC" w:fill="FFFFFF"/>
              <w:spacing w:before="100" w:beforeAutospacing="1" w:after="100" w:afterAutospacing="1" w:line="240" w:lineRule="auto"/>
              <w:outlineLvl w:val="2"/>
              <w:rPr>
                <w:rFonts w:eastAsia="Times New Roman" w:cstheme="minorHAnsi"/>
                <w:sz w:val="24"/>
                <w:szCs w:val="24"/>
              </w:rPr>
            </w:pPr>
            <w:r w:rsidRPr="00D07601">
              <w:rPr>
                <w:rFonts w:eastAsia="Times New Roman" w:cstheme="minorHAnsi"/>
                <w:sz w:val="24"/>
                <w:szCs w:val="24"/>
              </w:rPr>
              <w:t>NVARCHAR</w:t>
            </w:r>
          </w:p>
        </w:tc>
        <w:tc>
          <w:tcPr>
            <w:tcW w:w="1121" w:type="dxa"/>
            <w:tcBorders>
              <w:top w:val="nil"/>
              <w:left w:val="nil"/>
              <w:bottom w:val="single" w:sz="4" w:space="0" w:color="auto"/>
              <w:right w:val="single" w:sz="4" w:space="0" w:color="auto"/>
            </w:tcBorders>
            <w:shd w:val="clear" w:color="auto" w:fill="auto"/>
            <w:vAlign w:val="bottom"/>
          </w:tcPr>
          <w:p w:rsidR="00771246" w:rsidRPr="00E821A8" w:rsidRDefault="00D07601" w:rsidP="00227BA2">
            <w:pPr>
              <w:keepNext/>
              <w:keepLines/>
              <w:shd w:val="clear" w:color="FFFFCC" w:fill="FFFFFF"/>
              <w:spacing w:before="100" w:beforeAutospacing="1" w:after="100" w:afterAutospacing="1" w:line="240" w:lineRule="auto"/>
              <w:outlineLvl w:val="2"/>
              <w:rPr>
                <w:rFonts w:eastAsia="Times New Roman" w:cstheme="minorHAnsi"/>
                <w:sz w:val="24"/>
                <w:szCs w:val="24"/>
              </w:rPr>
            </w:pPr>
            <w:r w:rsidRPr="00D07601">
              <w:rPr>
                <w:rFonts w:eastAsia="Times New Roman" w:cstheme="minorHAnsi"/>
                <w:sz w:val="24"/>
                <w:szCs w:val="24"/>
              </w:rPr>
              <w:t>10</w:t>
            </w: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771246" w:rsidP="00227BA2">
            <w:pPr>
              <w:spacing w:line="240" w:lineRule="auto"/>
              <w:rPr>
                <w:rFonts w:eastAsia="Times New Roman" w:cstheme="minorHAnsi"/>
                <w:sz w:val="24"/>
                <w:szCs w:val="24"/>
              </w:rPr>
            </w:pPr>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E821A8" w:rsidRDefault="00771246" w:rsidP="00227BA2">
            <w:pPr>
              <w:spacing w:line="240" w:lineRule="auto"/>
              <w:rPr>
                <w:rFonts w:eastAsia="Times New Roman" w:cstheme="minorHAnsi"/>
                <w:sz w:val="24"/>
                <w:szCs w:val="24"/>
              </w:rPr>
            </w:pPr>
          </w:p>
        </w:tc>
        <w:tc>
          <w:tcPr>
            <w:tcW w:w="591" w:type="dxa"/>
            <w:tcBorders>
              <w:top w:val="nil"/>
              <w:left w:val="single" w:sz="4" w:space="0" w:color="auto"/>
              <w:bottom w:val="single" w:sz="4" w:space="0" w:color="auto"/>
              <w:right w:val="single" w:sz="4" w:space="0" w:color="auto"/>
            </w:tcBorders>
            <w:vAlign w:val="bottom"/>
          </w:tcPr>
          <w:p w:rsidR="00771246" w:rsidRPr="00E821A8" w:rsidRDefault="00771246" w:rsidP="00227BA2">
            <w:pPr>
              <w:spacing w:line="240" w:lineRule="auto"/>
              <w:rPr>
                <w:rFonts w:eastAsia="Times New Roman" w:cstheme="minorHAnsi"/>
                <w:sz w:val="24"/>
                <w:szCs w:val="24"/>
              </w:rPr>
            </w:pPr>
          </w:p>
        </w:tc>
        <w:tc>
          <w:tcPr>
            <w:tcW w:w="3003" w:type="dxa"/>
            <w:tcBorders>
              <w:top w:val="nil"/>
              <w:left w:val="single" w:sz="4" w:space="0" w:color="auto"/>
              <w:bottom w:val="single" w:sz="4" w:space="0" w:color="auto"/>
              <w:right w:val="single" w:sz="4" w:space="0" w:color="auto"/>
            </w:tcBorders>
            <w:vAlign w:val="bottom"/>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r w:rsidRPr="00D07601">
              <w:rPr>
                <w:rFonts w:eastAsia="Times New Roman" w:cstheme="minorHAnsi"/>
                <w:sz w:val="24"/>
                <w:szCs w:val="24"/>
              </w:rPr>
              <w:t>Status of issue</w:t>
            </w:r>
          </w:p>
        </w:tc>
        <w:tc>
          <w:tcPr>
            <w:tcW w:w="4302" w:type="dxa"/>
            <w:vAlign w:val="bottom"/>
          </w:tcPr>
          <w:p w:rsidR="00771246" w:rsidRPr="00E821A8" w:rsidRDefault="00D07601" w:rsidP="00227BA2">
            <w:pPr>
              <w:shd w:val="clear" w:color="FFFFCC" w:fill="FFFFFF"/>
              <w:spacing w:before="100" w:beforeAutospacing="1" w:after="100" w:afterAutospacing="1" w:line="240" w:lineRule="auto"/>
              <w:jc w:val="right"/>
              <w:rPr>
                <w:rFonts w:eastAsia="Times New Roman" w:cstheme="minorHAnsi"/>
                <w:sz w:val="24"/>
                <w:szCs w:val="24"/>
              </w:rPr>
            </w:pPr>
            <w:r w:rsidRPr="00D07601">
              <w:rPr>
                <w:rFonts w:eastAsia="Times New Roman" w:cstheme="minorHAnsi"/>
                <w:sz w:val="24"/>
                <w:szCs w:val="24"/>
              </w:rPr>
              <w:t>of requirement</w:t>
            </w:r>
          </w:p>
        </w:tc>
        <w:tc>
          <w:tcPr>
            <w:tcW w:w="3813" w:type="dxa"/>
            <w:vAlign w:val="bottom"/>
          </w:tcPr>
          <w:p w:rsidR="00771246" w:rsidRPr="00E821A8" w:rsidRDefault="00771246" w:rsidP="00227BA2">
            <w:pPr>
              <w:spacing w:line="240" w:lineRule="auto"/>
              <w:rPr>
                <w:rFonts w:eastAsia="Times New Roman" w:cstheme="minorHAnsi"/>
                <w:sz w:val="24"/>
                <w:szCs w:val="24"/>
              </w:rPr>
            </w:pPr>
          </w:p>
        </w:tc>
        <w:tc>
          <w:tcPr>
            <w:tcW w:w="3794" w:type="dxa"/>
            <w:vAlign w:val="bottom"/>
          </w:tcPr>
          <w:p w:rsidR="00771246" w:rsidRPr="00E821A8" w:rsidRDefault="00771246" w:rsidP="00227BA2">
            <w:pPr>
              <w:spacing w:line="240" w:lineRule="auto"/>
              <w:rPr>
                <w:rFonts w:eastAsia="Times New Roman" w:cstheme="minorHAnsi"/>
                <w:sz w:val="24"/>
                <w:szCs w:val="24"/>
              </w:rPr>
            </w:pPr>
          </w:p>
        </w:tc>
        <w:tc>
          <w:tcPr>
            <w:tcW w:w="3782" w:type="dxa"/>
            <w:vAlign w:val="bottom"/>
          </w:tcPr>
          <w:p w:rsidR="00771246" w:rsidRPr="00E821A8" w:rsidRDefault="00771246" w:rsidP="00227BA2">
            <w:pPr>
              <w:spacing w:line="240" w:lineRule="auto"/>
              <w:rPr>
                <w:rFonts w:eastAsia="Times New Roman" w:cstheme="minorHAnsi"/>
                <w:sz w:val="24"/>
                <w:szCs w:val="24"/>
              </w:rPr>
            </w:pPr>
          </w:p>
        </w:tc>
        <w:tc>
          <w:tcPr>
            <w:tcW w:w="3790" w:type="dxa"/>
            <w:vAlign w:val="bottom"/>
          </w:tcPr>
          <w:p w:rsidR="00771246" w:rsidRPr="00E821A8" w:rsidRDefault="00771246" w:rsidP="00227BA2">
            <w:pPr>
              <w:spacing w:line="240" w:lineRule="auto"/>
              <w:rPr>
                <w:rFonts w:eastAsia="Times New Roman" w:cstheme="minorHAnsi"/>
                <w:sz w:val="24"/>
                <w:szCs w:val="24"/>
              </w:rPr>
            </w:pPr>
          </w:p>
        </w:tc>
      </w:tr>
      <w:tr w:rsidR="00771246" w:rsidRPr="00E821A8" w:rsidTr="00227BA2">
        <w:trPr>
          <w:trHeight w:val="255"/>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D07601" w:rsidP="00227BA2">
            <w:pPr>
              <w:spacing w:line="240" w:lineRule="auto"/>
              <w:jc w:val="right"/>
              <w:rPr>
                <w:rFonts w:eastAsia="Times New Roman" w:cstheme="minorHAnsi"/>
                <w:sz w:val="24"/>
                <w:szCs w:val="24"/>
              </w:rPr>
            </w:pPr>
            <w:r w:rsidRPr="00D07601">
              <w:rPr>
                <w:rFonts w:eastAsia="Times New Roman" w:cstheme="minorHAnsi"/>
                <w:sz w:val="24"/>
                <w:szCs w:val="24"/>
              </w:rPr>
              <w:t>5</w:t>
            </w:r>
          </w:p>
        </w:tc>
        <w:tc>
          <w:tcPr>
            <w:tcW w:w="2062" w:type="dxa"/>
            <w:tcBorders>
              <w:top w:val="nil"/>
              <w:left w:val="nil"/>
              <w:bottom w:val="single" w:sz="4" w:space="0" w:color="auto"/>
              <w:right w:val="single" w:sz="4" w:space="0" w:color="auto"/>
            </w:tcBorders>
            <w:shd w:val="clear" w:color="auto" w:fill="auto"/>
            <w:noWrap/>
            <w:vAlign w:val="bottom"/>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r w:rsidRPr="00D07601">
              <w:rPr>
                <w:rFonts w:eastAsia="Times New Roman" w:cstheme="minorHAnsi"/>
                <w:sz w:val="24"/>
                <w:szCs w:val="24"/>
              </w:rPr>
              <w:t>Type</w:t>
            </w:r>
          </w:p>
        </w:tc>
        <w:tc>
          <w:tcPr>
            <w:tcW w:w="1437" w:type="dxa"/>
            <w:tcBorders>
              <w:top w:val="nil"/>
              <w:left w:val="nil"/>
              <w:bottom w:val="single" w:sz="4" w:space="0" w:color="auto"/>
              <w:right w:val="single" w:sz="4" w:space="0" w:color="auto"/>
            </w:tcBorders>
            <w:shd w:val="clear" w:color="auto" w:fill="auto"/>
            <w:noWrap/>
            <w:vAlign w:val="bottom"/>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r w:rsidRPr="00D07601">
              <w:rPr>
                <w:rFonts w:eastAsia="Times New Roman" w:cstheme="minorHAnsi"/>
                <w:sz w:val="24"/>
                <w:szCs w:val="24"/>
              </w:rPr>
              <w:t>NVARCHAR</w:t>
            </w:r>
          </w:p>
        </w:tc>
        <w:tc>
          <w:tcPr>
            <w:tcW w:w="1121" w:type="dxa"/>
            <w:tcBorders>
              <w:top w:val="nil"/>
              <w:left w:val="nil"/>
              <w:bottom w:val="single" w:sz="4" w:space="0" w:color="auto"/>
              <w:right w:val="single" w:sz="4" w:space="0" w:color="auto"/>
            </w:tcBorders>
            <w:shd w:val="clear" w:color="auto" w:fill="auto"/>
            <w:vAlign w:val="bottom"/>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r w:rsidRPr="00D07601">
              <w:rPr>
                <w:rFonts w:eastAsia="Times New Roman" w:cstheme="minorHAnsi"/>
                <w:sz w:val="24"/>
                <w:szCs w:val="24"/>
              </w:rPr>
              <w:t>10</w:t>
            </w: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771246" w:rsidP="00227BA2">
            <w:pPr>
              <w:spacing w:line="240" w:lineRule="auto"/>
              <w:rPr>
                <w:rFonts w:eastAsia="Times New Roman" w:cstheme="minorHAnsi"/>
                <w:sz w:val="24"/>
                <w:szCs w:val="24"/>
              </w:rPr>
            </w:pPr>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E821A8" w:rsidRDefault="00771246" w:rsidP="00227BA2">
            <w:pPr>
              <w:spacing w:line="240" w:lineRule="auto"/>
              <w:rPr>
                <w:rFonts w:eastAsia="Times New Roman" w:cstheme="minorHAnsi"/>
                <w:sz w:val="24"/>
                <w:szCs w:val="24"/>
              </w:rPr>
            </w:pPr>
          </w:p>
        </w:tc>
        <w:tc>
          <w:tcPr>
            <w:tcW w:w="591" w:type="dxa"/>
            <w:tcBorders>
              <w:top w:val="nil"/>
              <w:left w:val="single" w:sz="4" w:space="0" w:color="auto"/>
              <w:bottom w:val="single" w:sz="4" w:space="0" w:color="auto"/>
              <w:right w:val="single" w:sz="4" w:space="0" w:color="auto"/>
            </w:tcBorders>
            <w:vAlign w:val="bottom"/>
          </w:tcPr>
          <w:p w:rsidR="00771246" w:rsidRPr="00E821A8" w:rsidRDefault="00771246" w:rsidP="00227BA2">
            <w:pPr>
              <w:spacing w:line="240" w:lineRule="auto"/>
              <w:rPr>
                <w:rFonts w:eastAsia="Times New Roman" w:cstheme="minorHAnsi"/>
                <w:sz w:val="24"/>
                <w:szCs w:val="24"/>
              </w:rPr>
            </w:pPr>
          </w:p>
        </w:tc>
        <w:tc>
          <w:tcPr>
            <w:tcW w:w="3003" w:type="dxa"/>
            <w:tcBorders>
              <w:top w:val="nil"/>
              <w:left w:val="single" w:sz="4" w:space="0" w:color="auto"/>
              <w:bottom w:val="single" w:sz="4" w:space="0" w:color="auto"/>
              <w:right w:val="single" w:sz="4" w:space="0" w:color="auto"/>
            </w:tcBorders>
            <w:vAlign w:val="bottom"/>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r w:rsidRPr="00D07601">
              <w:rPr>
                <w:rFonts w:eastAsia="Times New Roman" w:cstheme="minorHAnsi"/>
                <w:sz w:val="24"/>
                <w:szCs w:val="24"/>
              </w:rPr>
              <w:t>Type of issue</w:t>
            </w:r>
          </w:p>
        </w:tc>
        <w:tc>
          <w:tcPr>
            <w:tcW w:w="4302" w:type="dxa"/>
            <w:vAlign w:val="bottom"/>
          </w:tcPr>
          <w:p w:rsidR="00771246" w:rsidRPr="00E821A8" w:rsidRDefault="00771246" w:rsidP="00227BA2">
            <w:pPr>
              <w:spacing w:line="240" w:lineRule="auto"/>
              <w:jc w:val="right"/>
              <w:rPr>
                <w:rFonts w:eastAsia="Times New Roman" w:cstheme="minorHAnsi"/>
                <w:sz w:val="24"/>
                <w:szCs w:val="24"/>
              </w:rPr>
            </w:pPr>
          </w:p>
        </w:tc>
        <w:tc>
          <w:tcPr>
            <w:tcW w:w="3813" w:type="dxa"/>
            <w:vAlign w:val="bottom"/>
          </w:tcPr>
          <w:p w:rsidR="00771246" w:rsidRPr="00E821A8" w:rsidRDefault="00771246" w:rsidP="00227BA2">
            <w:pPr>
              <w:spacing w:line="240" w:lineRule="auto"/>
              <w:rPr>
                <w:rFonts w:eastAsia="Times New Roman" w:cstheme="minorHAnsi"/>
                <w:sz w:val="24"/>
                <w:szCs w:val="24"/>
              </w:rPr>
            </w:pPr>
          </w:p>
        </w:tc>
        <w:tc>
          <w:tcPr>
            <w:tcW w:w="3794" w:type="dxa"/>
            <w:vAlign w:val="bottom"/>
          </w:tcPr>
          <w:p w:rsidR="00771246" w:rsidRPr="00E821A8" w:rsidRDefault="00771246" w:rsidP="00227BA2">
            <w:pPr>
              <w:spacing w:line="240" w:lineRule="auto"/>
              <w:rPr>
                <w:rFonts w:eastAsia="Times New Roman" w:cstheme="minorHAnsi"/>
                <w:sz w:val="24"/>
                <w:szCs w:val="24"/>
              </w:rPr>
            </w:pPr>
          </w:p>
        </w:tc>
        <w:tc>
          <w:tcPr>
            <w:tcW w:w="3782" w:type="dxa"/>
            <w:vAlign w:val="bottom"/>
          </w:tcPr>
          <w:p w:rsidR="00771246" w:rsidRPr="00E821A8" w:rsidRDefault="00771246" w:rsidP="00227BA2">
            <w:pPr>
              <w:spacing w:line="240" w:lineRule="auto"/>
              <w:rPr>
                <w:rFonts w:eastAsia="Times New Roman" w:cstheme="minorHAnsi"/>
                <w:sz w:val="24"/>
                <w:szCs w:val="24"/>
              </w:rPr>
            </w:pPr>
          </w:p>
        </w:tc>
        <w:tc>
          <w:tcPr>
            <w:tcW w:w="3790" w:type="dxa"/>
            <w:vAlign w:val="bottom"/>
          </w:tcPr>
          <w:p w:rsidR="00771246" w:rsidRPr="00E821A8" w:rsidRDefault="00771246" w:rsidP="00227BA2">
            <w:pPr>
              <w:spacing w:line="240" w:lineRule="auto"/>
              <w:rPr>
                <w:rFonts w:eastAsia="Times New Roman" w:cstheme="minorHAnsi"/>
                <w:sz w:val="24"/>
                <w:szCs w:val="24"/>
              </w:rPr>
            </w:pPr>
          </w:p>
        </w:tc>
      </w:tr>
      <w:tr w:rsidR="00771246" w:rsidRPr="00E821A8" w:rsidTr="00227BA2">
        <w:trPr>
          <w:trHeight w:val="255"/>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D07601" w:rsidP="00227BA2">
            <w:pPr>
              <w:shd w:val="clear" w:color="FFFFCC" w:fill="FFFFFF"/>
              <w:spacing w:before="100" w:beforeAutospacing="1" w:after="100" w:afterAutospacing="1" w:line="240" w:lineRule="auto"/>
              <w:jc w:val="right"/>
              <w:rPr>
                <w:rFonts w:eastAsia="Times New Roman" w:cstheme="minorHAnsi"/>
                <w:sz w:val="24"/>
                <w:szCs w:val="24"/>
              </w:rPr>
            </w:pPr>
            <w:r w:rsidRPr="00D07601">
              <w:rPr>
                <w:rFonts w:eastAsia="Times New Roman" w:cstheme="minorHAnsi"/>
                <w:sz w:val="24"/>
                <w:szCs w:val="24"/>
              </w:rPr>
              <w:t>6</w:t>
            </w:r>
          </w:p>
        </w:tc>
        <w:tc>
          <w:tcPr>
            <w:tcW w:w="2062" w:type="dxa"/>
            <w:tcBorders>
              <w:top w:val="nil"/>
              <w:left w:val="nil"/>
              <w:bottom w:val="single" w:sz="4" w:space="0" w:color="auto"/>
              <w:right w:val="single" w:sz="4" w:space="0" w:color="auto"/>
            </w:tcBorders>
            <w:shd w:val="clear" w:color="auto" w:fill="auto"/>
            <w:noWrap/>
            <w:vAlign w:val="bottom"/>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proofErr w:type="spellStart"/>
            <w:r w:rsidRPr="00D07601">
              <w:rPr>
                <w:rFonts w:eastAsia="Times New Roman" w:cstheme="minorHAnsi"/>
                <w:sz w:val="24"/>
                <w:szCs w:val="24"/>
              </w:rPr>
              <w:t>ProcessRelated</w:t>
            </w:r>
            <w:proofErr w:type="spellEnd"/>
          </w:p>
        </w:tc>
        <w:tc>
          <w:tcPr>
            <w:tcW w:w="1437" w:type="dxa"/>
            <w:tcBorders>
              <w:top w:val="nil"/>
              <w:left w:val="nil"/>
              <w:bottom w:val="single" w:sz="4" w:space="0" w:color="auto"/>
              <w:right w:val="single" w:sz="4" w:space="0" w:color="auto"/>
            </w:tcBorders>
            <w:shd w:val="clear" w:color="auto" w:fill="auto"/>
            <w:noWrap/>
            <w:vAlign w:val="bottom"/>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r w:rsidRPr="00D07601">
              <w:rPr>
                <w:rFonts w:eastAsia="Times New Roman" w:cstheme="minorHAnsi"/>
                <w:sz w:val="24"/>
                <w:szCs w:val="24"/>
              </w:rPr>
              <w:t>NVARCHAR</w:t>
            </w:r>
          </w:p>
        </w:tc>
        <w:tc>
          <w:tcPr>
            <w:tcW w:w="1121" w:type="dxa"/>
            <w:tcBorders>
              <w:top w:val="nil"/>
              <w:left w:val="nil"/>
              <w:bottom w:val="single" w:sz="4" w:space="0" w:color="auto"/>
              <w:right w:val="single" w:sz="4" w:space="0" w:color="auto"/>
            </w:tcBorders>
            <w:shd w:val="clear" w:color="auto" w:fill="auto"/>
            <w:vAlign w:val="bottom"/>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r w:rsidRPr="00D07601">
              <w:rPr>
                <w:rStyle w:val="postbody"/>
                <w:rFonts w:cstheme="minorHAnsi"/>
                <w:sz w:val="24"/>
                <w:szCs w:val="24"/>
              </w:rPr>
              <w:t>20</w:t>
            </w: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771246" w:rsidP="00227BA2">
            <w:pPr>
              <w:spacing w:line="240" w:lineRule="auto"/>
              <w:rPr>
                <w:rFonts w:eastAsia="Times New Roman" w:cstheme="minorHAnsi"/>
                <w:sz w:val="24"/>
                <w:szCs w:val="24"/>
              </w:rPr>
            </w:pPr>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E821A8" w:rsidRDefault="00771246" w:rsidP="00227BA2">
            <w:pPr>
              <w:spacing w:line="240" w:lineRule="auto"/>
              <w:rPr>
                <w:rFonts w:eastAsia="Times New Roman" w:cstheme="minorHAnsi"/>
                <w:sz w:val="24"/>
                <w:szCs w:val="24"/>
              </w:rPr>
            </w:pPr>
          </w:p>
        </w:tc>
        <w:tc>
          <w:tcPr>
            <w:tcW w:w="591" w:type="dxa"/>
            <w:tcBorders>
              <w:top w:val="nil"/>
              <w:left w:val="single" w:sz="4" w:space="0" w:color="auto"/>
              <w:bottom w:val="single" w:sz="4" w:space="0" w:color="auto"/>
              <w:right w:val="single" w:sz="4" w:space="0" w:color="auto"/>
            </w:tcBorders>
            <w:vAlign w:val="bottom"/>
          </w:tcPr>
          <w:p w:rsidR="00771246" w:rsidRPr="00E821A8" w:rsidRDefault="00771246" w:rsidP="00227BA2">
            <w:pPr>
              <w:spacing w:line="240" w:lineRule="auto"/>
              <w:rPr>
                <w:rFonts w:eastAsia="Times New Roman" w:cstheme="minorHAnsi"/>
                <w:sz w:val="24"/>
                <w:szCs w:val="24"/>
              </w:rPr>
            </w:pPr>
          </w:p>
        </w:tc>
        <w:tc>
          <w:tcPr>
            <w:tcW w:w="3003" w:type="dxa"/>
            <w:tcBorders>
              <w:top w:val="nil"/>
              <w:left w:val="single" w:sz="4" w:space="0" w:color="auto"/>
              <w:bottom w:val="single" w:sz="4" w:space="0" w:color="auto"/>
              <w:right w:val="single" w:sz="4" w:space="0" w:color="auto"/>
            </w:tcBorders>
            <w:vAlign w:val="bottom"/>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r w:rsidRPr="00D07601">
              <w:rPr>
                <w:rFonts w:eastAsia="Times New Roman" w:cstheme="minorHAnsi"/>
                <w:sz w:val="24"/>
                <w:szCs w:val="24"/>
              </w:rPr>
              <w:t>Process related to issue</w:t>
            </w:r>
          </w:p>
        </w:tc>
        <w:tc>
          <w:tcPr>
            <w:tcW w:w="4302" w:type="dxa"/>
            <w:vAlign w:val="bottom"/>
          </w:tcPr>
          <w:p w:rsidR="00771246" w:rsidRPr="00E821A8" w:rsidRDefault="00771246" w:rsidP="00227BA2">
            <w:pPr>
              <w:spacing w:line="240" w:lineRule="auto"/>
              <w:jc w:val="right"/>
              <w:rPr>
                <w:rFonts w:eastAsia="Times New Roman" w:cstheme="minorHAnsi"/>
                <w:sz w:val="24"/>
                <w:szCs w:val="24"/>
              </w:rPr>
            </w:pPr>
          </w:p>
        </w:tc>
        <w:tc>
          <w:tcPr>
            <w:tcW w:w="3813" w:type="dxa"/>
            <w:vAlign w:val="bottom"/>
          </w:tcPr>
          <w:p w:rsidR="00771246" w:rsidRPr="00E821A8" w:rsidRDefault="00771246" w:rsidP="00227BA2">
            <w:pPr>
              <w:spacing w:line="240" w:lineRule="auto"/>
              <w:rPr>
                <w:rFonts w:eastAsia="Times New Roman" w:cstheme="minorHAnsi"/>
                <w:sz w:val="24"/>
                <w:szCs w:val="24"/>
              </w:rPr>
            </w:pPr>
          </w:p>
        </w:tc>
        <w:tc>
          <w:tcPr>
            <w:tcW w:w="3794" w:type="dxa"/>
            <w:vAlign w:val="bottom"/>
          </w:tcPr>
          <w:p w:rsidR="00771246" w:rsidRPr="00E821A8" w:rsidRDefault="00771246" w:rsidP="00227BA2">
            <w:pPr>
              <w:spacing w:line="240" w:lineRule="auto"/>
              <w:rPr>
                <w:rFonts w:eastAsia="Times New Roman" w:cstheme="minorHAnsi"/>
                <w:sz w:val="24"/>
                <w:szCs w:val="24"/>
              </w:rPr>
            </w:pPr>
          </w:p>
        </w:tc>
        <w:tc>
          <w:tcPr>
            <w:tcW w:w="3782" w:type="dxa"/>
            <w:vAlign w:val="bottom"/>
          </w:tcPr>
          <w:p w:rsidR="00771246" w:rsidRPr="00E821A8" w:rsidRDefault="00771246" w:rsidP="00227BA2">
            <w:pPr>
              <w:spacing w:line="240" w:lineRule="auto"/>
              <w:rPr>
                <w:rFonts w:eastAsia="Times New Roman" w:cstheme="minorHAnsi"/>
                <w:sz w:val="24"/>
                <w:szCs w:val="24"/>
              </w:rPr>
            </w:pPr>
          </w:p>
        </w:tc>
        <w:tc>
          <w:tcPr>
            <w:tcW w:w="3790" w:type="dxa"/>
            <w:vAlign w:val="bottom"/>
          </w:tcPr>
          <w:p w:rsidR="00771246" w:rsidRPr="00E821A8" w:rsidRDefault="00771246" w:rsidP="00227BA2">
            <w:pPr>
              <w:spacing w:line="240" w:lineRule="auto"/>
              <w:rPr>
                <w:rFonts w:eastAsia="Times New Roman" w:cstheme="minorHAnsi"/>
                <w:sz w:val="24"/>
                <w:szCs w:val="24"/>
              </w:rPr>
            </w:pPr>
          </w:p>
        </w:tc>
      </w:tr>
      <w:tr w:rsidR="00771246" w:rsidRPr="00E821A8" w:rsidTr="00227BA2">
        <w:trPr>
          <w:trHeight w:val="287"/>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D07601" w:rsidP="00227BA2">
            <w:pPr>
              <w:shd w:val="clear" w:color="FFFFCC" w:fill="FFFFFF"/>
              <w:spacing w:before="100" w:beforeAutospacing="1" w:after="100" w:afterAutospacing="1" w:line="240" w:lineRule="auto"/>
              <w:jc w:val="right"/>
              <w:rPr>
                <w:rFonts w:eastAsia="Times New Roman" w:cstheme="minorHAnsi"/>
                <w:sz w:val="24"/>
                <w:szCs w:val="24"/>
              </w:rPr>
            </w:pPr>
            <w:r w:rsidRPr="00D07601">
              <w:rPr>
                <w:rFonts w:eastAsia="Times New Roman" w:cstheme="minorHAnsi"/>
                <w:sz w:val="24"/>
                <w:szCs w:val="24"/>
              </w:rPr>
              <w:t>7</w:t>
            </w:r>
          </w:p>
        </w:tc>
        <w:tc>
          <w:tcPr>
            <w:tcW w:w="2062" w:type="dxa"/>
            <w:tcBorders>
              <w:top w:val="nil"/>
              <w:left w:val="nil"/>
              <w:bottom w:val="single" w:sz="4" w:space="0" w:color="auto"/>
              <w:right w:val="single" w:sz="4" w:space="0" w:color="auto"/>
            </w:tcBorders>
            <w:shd w:val="clear" w:color="auto" w:fill="auto"/>
            <w:noWrap/>
            <w:vAlign w:val="bottom"/>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proofErr w:type="spellStart"/>
            <w:r w:rsidRPr="00D07601">
              <w:rPr>
                <w:rFonts w:eastAsia="Times New Roman" w:cstheme="minorHAnsi"/>
                <w:sz w:val="24"/>
                <w:szCs w:val="24"/>
              </w:rPr>
              <w:t>CreatedDate</w:t>
            </w:r>
            <w:proofErr w:type="spellEnd"/>
          </w:p>
        </w:tc>
        <w:tc>
          <w:tcPr>
            <w:tcW w:w="1437" w:type="dxa"/>
            <w:tcBorders>
              <w:top w:val="nil"/>
              <w:left w:val="nil"/>
              <w:bottom w:val="single" w:sz="4" w:space="0" w:color="auto"/>
              <w:right w:val="single" w:sz="4" w:space="0" w:color="auto"/>
            </w:tcBorders>
            <w:shd w:val="clear" w:color="auto" w:fill="auto"/>
            <w:noWrap/>
            <w:vAlign w:val="bottom"/>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r w:rsidRPr="00D07601">
              <w:rPr>
                <w:rFonts w:eastAsia="Times New Roman" w:cstheme="minorHAnsi"/>
                <w:sz w:val="24"/>
                <w:szCs w:val="24"/>
              </w:rPr>
              <w:t>NVARCHAR</w:t>
            </w:r>
          </w:p>
        </w:tc>
        <w:tc>
          <w:tcPr>
            <w:tcW w:w="1121" w:type="dxa"/>
            <w:tcBorders>
              <w:top w:val="nil"/>
              <w:left w:val="nil"/>
              <w:bottom w:val="single" w:sz="4" w:space="0" w:color="auto"/>
              <w:right w:val="single" w:sz="4" w:space="0" w:color="auto"/>
            </w:tcBorders>
            <w:shd w:val="clear" w:color="auto" w:fill="auto"/>
            <w:vAlign w:val="bottom"/>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r w:rsidRPr="00D07601">
              <w:rPr>
                <w:rFonts w:eastAsia="Times New Roman" w:cstheme="minorHAnsi"/>
                <w:sz w:val="24"/>
                <w:szCs w:val="24"/>
              </w:rPr>
              <w:t>20</w:t>
            </w: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771246" w:rsidP="00227BA2">
            <w:pPr>
              <w:spacing w:line="240" w:lineRule="auto"/>
              <w:rPr>
                <w:rFonts w:eastAsia="Times New Roman" w:cstheme="minorHAnsi"/>
                <w:sz w:val="24"/>
                <w:szCs w:val="24"/>
              </w:rPr>
            </w:pPr>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E821A8" w:rsidRDefault="00771246" w:rsidP="00227BA2">
            <w:pPr>
              <w:spacing w:line="240" w:lineRule="auto"/>
              <w:rPr>
                <w:rFonts w:eastAsia="Times New Roman" w:cstheme="minorHAnsi"/>
                <w:sz w:val="24"/>
                <w:szCs w:val="24"/>
              </w:rPr>
            </w:pPr>
          </w:p>
        </w:tc>
        <w:tc>
          <w:tcPr>
            <w:tcW w:w="591" w:type="dxa"/>
            <w:tcBorders>
              <w:top w:val="nil"/>
              <w:left w:val="single" w:sz="4" w:space="0" w:color="auto"/>
              <w:bottom w:val="single" w:sz="4" w:space="0" w:color="auto"/>
              <w:right w:val="single" w:sz="4" w:space="0" w:color="auto"/>
            </w:tcBorders>
            <w:vAlign w:val="bottom"/>
          </w:tcPr>
          <w:p w:rsidR="00771246" w:rsidRPr="00E821A8" w:rsidRDefault="00771246" w:rsidP="00227BA2">
            <w:pPr>
              <w:spacing w:line="240" w:lineRule="auto"/>
              <w:rPr>
                <w:rFonts w:eastAsia="Times New Roman" w:cstheme="minorHAnsi"/>
                <w:sz w:val="24"/>
                <w:szCs w:val="24"/>
              </w:rPr>
            </w:pPr>
          </w:p>
        </w:tc>
        <w:tc>
          <w:tcPr>
            <w:tcW w:w="3003" w:type="dxa"/>
            <w:tcBorders>
              <w:top w:val="nil"/>
              <w:left w:val="single" w:sz="4" w:space="0" w:color="auto"/>
              <w:bottom w:val="single" w:sz="4" w:space="0" w:color="auto"/>
              <w:right w:val="single" w:sz="4" w:space="0" w:color="auto"/>
            </w:tcBorders>
            <w:vAlign w:val="bottom"/>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r w:rsidRPr="00D07601">
              <w:rPr>
                <w:rFonts w:eastAsia="Times New Roman" w:cstheme="minorHAnsi"/>
                <w:sz w:val="24"/>
                <w:szCs w:val="24"/>
              </w:rPr>
              <w:t>Create date of issue</w:t>
            </w:r>
          </w:p>
        </w:tc>
        <w:tc>
          <w:tcPr>
            <w:tcW w:w="4302" w:type="dxa"/>
            <w:vAlign w:val="bottom"/>
          </w:tcPr>
          <w:p w:rsidR="00771246" w:rsidRPr="00E821A8" w:rsidRDefault="00771246" w:rsidP="00227BA2">
            <w:pPr>
              <w:spacing w:line="240" w:lineRule="auto"/>
              <w:jc w:val="right"/>
              <w:rPr>
                <w:rFonts w:eastAsia="Times New Roman" w:cstheme="minorHAnsi"/>
                <w:sz w:val="24"/>
                <w:szCs w:val="24"/>
              </w:rPr>
            </w:pPr>
          </w:p>
        </w:tc>
        <w:tc>
          <w:tcPr>
            <w:tcW w:w="3813" w:type="dxa"/>
            <w:vAlign w:val="bottom"/>
          </w:tcPr>
          <w:p w:rsidR="00771246" w:rsidRPr="00E821A8" w:rsidRDefault="00771246" w:rsidP="00227BA2">
            <w:pPr>
              <w:spacing w:line="240" w:lineRule="auto"/>
              <w:rPr>
                <w:rFonts w:eastAsia="Times New Roman" w:cstheme="minorHAnsi"/>
                <w:sz w:val="24"/>
                <w:szCs w:val="24"/>
              </w:rPr>
            </w:pPr>
          </w:p>
        </w:tc>
        <w:tc>
          <w:tcPr>
            <w:tcW w:w="3794" w:type="dxa"/>
            <w:vAlign w:val="bottom"/>
          </w:tcPr>
          <w:p w:rsidR="00771246" w:rsidRPr="00E821A8" w:rsidRDefault="00771246" w:rsidP="00227BA2">
            <w:pPr>
              <w:spacing w:line="240" w:lineRule="auto"/>
              <w:rPr>
                <w:rFonts w:eastAsia="Times New Roman" w:cstheme="minorHAnsi"/>
                <w:sz w:val="24"/>
                <w:szCs w:val="24"/>
              </w:rPr>
            </w:pPr>
          </w:p>
        </w:tc>
        <w:tc>
          <w:tcPr>
            <w:tcW w:w="3782" w:type="dxa"/>
            <w:vAlign w:val="bottom"/>
          </w:tcPr>
          <w:p w:rsidR="00771246" w:rsidRPr="00E821A8" w:rsidRDefault="00771246" w:rsidP="00227BA2">
            <w:pPr>
              <w:spacing w:line="240" w:lineRule="auto"/>
              <w:rPr>
                <w:rFonts w:eastAsia="Times New Roman" w:cstheme="minorHAnsi"/>
                <w:sz w:val="24"/>
                <w:szCs w:val="24"/>
              </w:rPr>
            </w:pPr>
          </w:p>
        </w:tc>
        <w:tc>
          <w:tcPr>
            <w:tcW w:w="3790" w:type="dxa"/>
            <w:vAlign w:val="bottom"/>
          </w:tcPr>
          <w:p w:rsidR="00771246" w:rsidRPr="00E821A8" w:rsidRDefault="00771246" w:rsidP="00227BA2">
            <w:pPr>
              <w:spacing w:line="240" w:lineRule="auto"/>
              <w:rPr>
                <w:rFonts w:eastAsia="Times New Roman" w:cstheme="minorHAnsi"/>
                <w:sz w:val="24"/>
                <w:szCs w:val="24"/>
              </w:rPr>
            </w:pPr>
          </w:p>
        </w:tc>
      </w:tr>
      <w:tr w:rsidR="00771246" w:rsidRPr="00E821A8" w:rsidTr="00227BA2">
        <w:trPr>
          <w:trHeight w:val="255"/>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D07601" w:rsidP="00227BA2">
            <w:pPr>
              <w:shd w:val="clear" w:color="FFFFCC" w:fill="FFFFFF"/>
              <w:spacing w:before="100" w:beforeAutospacing="1" w:after="100" w:afterAutospacing="1" w:line="240" w:lineRule="auto"/>
              <w:jc w:val="right"/>
              <w:rPr>
                <w:rFonts w:eastAsia="Times New Roman" w:cstheme="minorHAnsi"/>
                <w:sz w:val="24"/>
                <w:szCs w:val="24"/>
              </w:rPr>
            </w:pPr>
            <w:r w:rsidRPr="00D07601">
              <w:rPr>
                <w:rFonts w:eastAsia="Times New Roman" w:cstheme="minorHAnsi"/>
                <w:sz w:val="24"/>
                <w:szCs w:val="24"/>
              </w:rPr>
              <w:t>8</w:t>
            </w:r>
          </w:p>
        </w:tc>
        <w:tc>
          <w:tcPr>
            <w:tcW w:w="2062" w:type="dxa"/>
            <w:tcBorders>
              <w:top w:val="nil"/>
              <w:left w:val="nil"/>
              <w:bottom w:val="single" w:sz="4" w:space="0" w:color="auto"/>
              <w:right w:val="single" w:sz="4" w:space="0" w:color="auto"/>
            </w:tcBorders>
            <w:shd w:val="clear" w:color="auto" w:fill="auto"/>
            <w:noWrap/>
            <w:vAlign w:val="bottom"/>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proofErr w:type="spellStart"/>
            <w:r w:rsidRPr="00D07601">
              <w:rPr>
                <w:rFonts w:eastAsia="Times New Roman" w:cstheme="minorHAnsi"/>
                <w:sz w:val="24"/>
                <w:szCs w:val="24"/>
              </w:rPr>
              <w:t>DueDate</w:t>
            </w:r>
            <w:proofErr w:type="spellEnd"/>
          </w:p>
        </w:tc>
        <w:tc>
          <w:tcPr>
            <w:tcW w:w="1437" w:type="dxa"/>
            <w:tcBorders>
              <w:top w:val="nil"/>
              <w:left w:val="nil"/>
              <w:bottom w:val="single" w:sz="4" w:space="0" w:color="auto"/>
              <w:right w:val="single" w:sz="4" w:space="0" w:color="auto"/>
            </w:tcBorders>
            <w:shd w:val="clear" w:color="auto" w:fill="auto"/>
            <w:noWrap/>
            <w:vAlign w:val="bottom"/>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r w:rsidRPr="00D07601">
              <w:rPr>
                <w:rFonts w:eastAsia="Times New Roman" w:cstheme="minorHAnsi"/>
                <w:sz w:val="24"/>
                <w:szCs w:val="24"/>
              </w:rPr>
              <w:t>NVARCHAR</w:t>
            </w:r>
          </w:p>
        </w:tc>
        <w:tc>
          <w:tcPr>
            <w:tcW w:w="1121" w:type="dxa"/>
            <w:tcBorders>
              <w:top w:val="nil"/>
              <w:left w:val="nil"/>
              <w:bottom w:val="single" w:sz="4" w:space="0" w:color="auto"/>
              <w:right w:val="single" w:sz="4" w:space="0" w:color="auto"/>
            </w:tcBorders>
            <w:shd w:val="clear" w:color="auto" w:fill="auto"/>
            <w:vAlign w:val="bottom"/>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r w:rsidRPr="00D07601">
              <w:rPr>
                <w:rFonts w:eastAsia="Times New Roman" w:cstheme="minorHAnsi"/>
                <w:sz w:val="24"/>
                <w:szCs w:val="24"/>
              </w:rPr>
              <w:t>20</w:t>
            </w: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771246" w:rsidP="00227BA2">
            <w:pPr>
              <w:spacing w:line="240" w:lineRule="auto"/>
              <w:rPr>
                <w:rFonts w:eastAsia="Times New Roman" w:cstheme="minorHAnsi"/>
                <w:sz w:val="24"/>
                <w:szCs w:val="24"/>
              </w:rPr>
            </w:pPr>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E821A8" w:rsidRDefault="00771246" w:rsidP="00227BA2">
            <w:pPr>
              <w:spacing w:line="240" w:lineRule="auto"/>
              <w:rPr>
                <w:rFonts w:eastAsia="Times New Roman" w:cstheme="minorHAnsi"/>
                <w:sz w:val="24"/>
                <w:szCs w:val="24"/>
              </w:rPr>
            </w:pPr>
          </w:p>
        </w:tc>
        <w:tc>
          <w:tcPr>
            <w:tcW w:w="591" w:type="dxa"/>
            <w:tcBorders>
              <w:top w:val="nil"/>
              <w:left w:val="single" w:sz="4" w:space="0" w:color="auto"/>
              <w:bottom w:val="single" w:sz="4" w:space="0" w:color="auto"/>
              <w:right w:val="single" w:sz="4" w:space="0" w:color="auto"/>
            </w:tcBorders>
            <w:vAlign w:val="bottom"/>
          </w:tcPr>
          <w:p w:rsidR="00771246" w:rsidRPr="00E821A8" w:rsidRDefault="00771246" w:rsidP="00227BA2">
            <w:pPr>
              <w:spacing w:line="240" w:lineRule="auto"/>
              <w:rPr>
                <w:rFonts w:eastAsia="Times New Roman" w:cstheme="minorHAnsi"/>
                <w:sz w:val="24"/>
                <w:szCs w:val="24"/>
              </w:rPr>
            </w:pPr>
          </w:p>
        </w:tc>
        <w:tc>
          <w:tcPr>
            <w:tcW w:w="3003" w:type="dxa"/>
            <w:tcBorders>
              <w:top w:val="nil"/>
              <w:left w:val="single" w:sz="4" w:space="0" w:color="auto"/>
              <w:bottom w:val="single" w:sz="4" w:space="0" w:color="auto"/>
              <w:right w:val="single" w:sz="4" w:space="0" w:color="auto"/>
            </w:tcBorders>
            <w:vAlign w:val="bottom"/>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r w:rsidRPr="00D07601">
              <w:rPr>
                <w:rFonts w:eastAsia="Times New Roman" w:cstheme="minorHAnsi"/>
                <w:sz w:val="24"/>
                <w:szCs w:val="24"/>
              </w:rPr>
              <w:t>Due date of issue</w:t>
            </w:r>
          </w:p>
        </w:tc>
        <w:tc>
          <w:tcPr>
            <w:tcW w:w="4302" w:type="dxa"/>
            <w:vAlign w:val="bottom"/>
          </w:tcPr>
          <w:p w:rsidR="00771246" w:rsidRPr="00E821A8" w:rsidRDefault="00771246" w:rsidP="00227BA2">
            <w:pPr>
              <w:spacing w:line="240" w:lineRule="auto"/>
              <w:jc w:val="right"/>
              <w:rPr>
                <w:rFonts w:eastAsia="Times New Roman" w:cstheme="minorHAnsi"/>
                <w:sz w:val="24"/>
                <w:szCs w:val="24"/>
              </w:rPr>
            </w:pPr>
          </w:p>
        </w:tc>
        <w:tc>
          <w:tcPr>
            <w:tcW w:w="3813" w:type="dxa"/>
            <w:vAlign w:val="bottom"/>
          </w:tcPr>
          <w:p w:rsidR="00771246" w:rsidRPr="00E821A8" w:rsidRDefault="00771246" w:rsidP="00227BA2">
            <w:pPr>
              <w:spacing w:line="240" w:lineRule="auto"/>
              <w:rPr>
                <w:rFonts w:eastAsia="Times New Roman" w:cstheme="minorHAnsi"/>
                <w:sz w:val="24"/>
                <w:szCs w:val="24"/>
              </w:rPr>
            </w:pPr>
          </w:p>
        </w:tc>
        <w:tc>
          <w:tcPr>
            <w:tcW w:w="3794" w:type="dxa"/>
            <w:vAlign w:val="bottom"/>
          </w:tcPr>
          <w:p w:rsidR="00771246" w:rsidRPr="00E821A8" w:rsidRDefault="00771246" w:rsidP="00227BA2">
            <w:pPr>
              <w:spacing w:line="240" w:lineRule="auto"/>
              <w:rPr>
                <w:rFonts w:eastAsia="Times New Roman" w:cstheme="minorHAnsi"/>
                <w:sz w:val="24"/>
                <w:szCs w:val="24"/>
              </w:rPr>
            </w:pPr>
          </w:p>
        </w:tc>
        <w:tc>
          <w:tcPr>
            <w:tcW w:w="3782" w:type="dxa"/>
            <w:vAlign w:val="bottom"/>
          </w:tcPr>
          <w:p w:rsidR="00771246" w:rsidRPr="00E821A8" w:rsidRDefault="00771246" w:rsidP="00227BA2">
            <w:pPr>
              <w:spacing w:line="240" w:lineRule="auto"/>
              <w:rPr>
                <w:rFonts w:eastAsia="Times New Roman" w:cstheme="minorHAnsi"/>
                <w:sz w:val="24"/>
                <w:szCs w:val="24"/>
              </w:rPr>
            </w:pPr>
          </w:p>
        </w:tc>
        <w:tc>
          <w:tcPr>
            <w:tcW w:w="3790" w:type="dxa"/>
            <w:vAlign w:val="bottom"/>
          </w:tcPr>
          <w:p w:rsidR="00771246" w:rsidRPr="00E821A8" w:rsidRDefault="00771246" w:rsidP="00227BA2">
            <w:pPr>
              <w:spacing w:line="240" w:lineRule="auto"/>
              <w:rPr>
                <w:rFonts w:eastAsia="Times New Roman" w:cstheme="minorHAnsi"/>
                <w:sz w:val="24"/>
                <w:szCs w:val="24"/>
              </w:rPr>
            </w:pPr>
          </w:p>
        </w:tc>
      </w:tr>
      <w:tr w:rsidR="00771246" w:rsidRPr="00E821A8" w:rsidTr="00227BA2">
        <w:trPr>
          <w:trHeight w:val="255"/>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D07601" w:rsidP="00227BA2">
            <w:pPr>
              <w:shd w:val="clear" w:color="FFFFCC" w:fill="FFFFFF"/>
              <w:spacing w:before="100" w:beforeAutospacing="1" w:after="100" w:afterAutospacing="1" w:line="240" w:lineRule="auto"/>
              <w:jc w:val="right"/>
              <w:rPr>
                <w:rFonts w:eastAsia="Times New Roman" w:cstheme="minorHAnsi"/>
                <w:sz w:val="24"/>
                <w:szCs w:val="24"/>
              </w:rPr>
            </w:pPr>
            <w:r w:rsidRPr="00D07601">
              <w:rPr>
                <w:rFonts w:eastAsia="Times New Roman" w:cstheme="minorHAnsi"/>
                <w:sz w:val="24"/>
                <w:szCs w:val="24"/>
              </w:rPr>
              <w:t>9</w:t>
            </w:r>
          </w:p>
        </w:tc>
        <w:tc>
          <w:tcPr>
            <w:tcW w:w="2062" w:type="dxa"/>
            <w:tcBorders>
              <w:top w:val="nil"/>
              <w:left w:val="nil"/>
              <w:bottom w:val="single" w:sz="4" w:space="0" w:color="auto"/>
              <w:right w:val="single" w:sz="4" w:space="0" w:color="auto"/>
            </w:tcBorders>
            <w:shd w:val="clear" w:color="auto" w:fill="auto"/>
            <w:noWrap/>
            <w:vAlign w:val="bottom"/>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proofErr w:type="spellStart"/>
            <w:r w:rsidRPr="00D07601">
              <w:rPr>
                <w:rFonts w:eastAsia="Times New Roman" w:cstheme="minorHAnsi"/>
                <w:sz w:val="24"/>
                <w:szCs w:val="24"/>
              </w:rPr>
              <w:t>ClosedDate</w:t>
            </w:r>
            <w:proofErr w:type="spellEnd"/>
          </w:p>
        </w:tc>
        <w:tc>
          <w:tcPr>
            <w:tcW w:w="1437" w:type="dxa"/>
            <w:tcBorders>
              <w:top w:val="nil"/>
              <w:left w:val="nil"/>
              <w:bottom w:val="single" w:sz="4" w:space="0" w:color="auto"/>
              <w:right w:val="single" w:sz="4" w:space="0" w:color="auto"/>
            </w:tcBorders>
            <w:shd w:val="clear" w:color="auto" w:fill="auto"/>
            <w:noWrap/>
            <w:vAlign w:val="bottom"/>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r w:rsidRPr="00D07601">
              <w:rPr>
                <w:rFonts w:eastAsia="Times New Roman" w:cstheme="minorHAnsi"/>
                <w:sz w:val="24"/>
                <w:szCs w:val="24"/>
              </w:rPr>
              <w:t>DATETIME</w:t>
            </w:r>
          </w:p>
        </w:tc>
        <w:tc>
          <w:tcPr>
            <w:tcW w:w="1121" w:type="dxa"/>
            <w:tcBorders>
              <w:top w:val="nil"/>
              <w:left w:val="nil"/>
              <w:bottom w:val="single" w:sz="4" w:space="0" w:color="auto"/>
              <w:right w:val="single" w:sz="4" w:space="0" w:color="auto"/>
            </w:tcBorders>
            <w:shd w:val="clear" w:color="auto" w:fill="auto"/>
            <w:vAlign w:val="bottom"/>
          </w:tcPr>
          <w:p w:rsidR="00771246" w:rsidRPr="00E821A8" w:rsidRDefault="00771246" w:rsidP="00227BA2">
            <w:pPr>
              <w:spacing w:line="240" w:lineRule="auto"/>
              <w:rPr>
                <w:rFonts w:eastAsia="Times New Roman" w:cstheme="minorHAnsi"/>
                <w:sz w:val="24"/>
                <w:szCs w:val="24"/>
              </w:rPr>
            </w:pP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r w:rsidRPr="00D07601">
              <w:rPr>
                <w:rFonts w:eastAsia="Times New Roman" w:cstheme="minorHAnsi"/>
                <w:sz w:val="24"/>
                <w:szCs w:val="24"/>
              </w:rPr>
              <w:t>X</w:t>
            </w:r>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E821A8" w:rsidRDefault="00771246" w:rsidP="00227BA2">
            <w:pPr>
              <w:spacing w:line="240" w:lineRule="auto"/>
              <w:rPr>
                <w:rFonts w:eastAsia="Times New Roman" w:cstheme="minorHAnsi"/>
                <w:sz w:val="24"/>
                <w:szCs w:val="24"/>
              </w:rPr>
            </w:pPr>
          </w:p>
        </w:tc>
        <w:tc>
          <w:tcPr>
            <w:tcW w:w="591" w:type="dxa"/>
            <w:tcBorders>
              <w:top w:val="nil"/>
              <w:left w:val="single" w:sz="4" w:space="0" w:color="auto"/>
              <w:bottom w:val="single" w:sz="4" w:space="0" w:color="auto"/>
              <w:right w:val="single" w:sz="4" w:space="0" w:color="auto"/>
            </w:tcBorders>
            <w:vAlign w:val="bottom"/>
          </w:tcPr>
          <w:p w:rsidR="00771246" w:rsidRPr="00E821A8" w:rsidRDefault="00771246" w:rsidP="00227BA2">
            <w:pPr>
              <w:spacing w:line="240" w:lineRule="auto"/>
              <w:rPr>
                <w:rFonts w:eastAsia="Times New Roman" w:cstheme="minorHAnsi"/>
                <w:sz w:val="24"/>
                <w:szCs w:val="24"/>
              </w:rPr>
            </w:pPr>
          </w:p>
        </w:tc>
        <w:tc>
          <w:tcPr>
            <w:tcW w:w="3003" w:type="dxa"/>
            <w:tcBorders>
              <w:top w:val="nil"/>
              <w:left w:val="single" w:sz="4" w:space="0" w:color="auto"/>
              <w:bottom w:val="single" w:sz="4" w:space="0" w:color="auto"/>
              <w:right w:val="single" w:sz="4" w:space="0" w:color="auto"/>
            </w:tcBorders>
            <w:vAlign w:val="bottom"/>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r w:rsidRPr="00D07601">
              <w:rPr>
                <w:rFonts w:eastAsia="Times New Roman" w:cstheme="minorHAnsi"/>
                <w:sz w:val="24"/>
                <w:szCs w:val="24"/>
              </w:rPr>
              <w:t>Closed date of issue</w:t>
            </w:r>
          </w:p>
        </w:tc>
        <w:tc>
          <w:tcPr>
            <w:tcW w:w="4302" w:type="dxa"/>
            <w:vAlign w:val="bottom"/>
          </w:tcPr>
          <w:p w:rsidR="00771246" w:rsidRPr="00E821A8" w:rsidRDefault="00771246" w:rsidP="00227BA2">
            <w:pPr>
              <w:spacing w:line="240" w:lineRule="auto"/>
              <w:jc w:val="right"/>
              <w:rPr>
                <w:rFonts w:eastAsia="Times New Roman" w:cstheme="minorHAnsi"/>
                <w:sz w:val="24"/>
                <w:szCs w:val="24"/>
              </w:rPr>
            </w:pPr>
          </w:p>
        </w:tc>
        <w:tc>
          <w:tcPr>
            <w:tcW w:w="3813" w:type="dxa"/>
            <w:vAlign w:val="bottom"/>
          </w:tcPr>
          <w:p w:rsidR="00771246" w:rsidRPr="00E821A8" w:rsidRDefault="00771246" w:rsidP="00227BA2">
            <w:pPr>
              <w:spacing w:line="240" w:lineRule="auto"/>
              <w:rPr>
                <w:rFonts w:eastAsia="Times New Roman" w:cstheme="minorHAnsi"/>
                <w:sz w:val="24"/>
                <w:szCs w:val="24"/>
              </w:rPr>
            </w:pPr>
          </w:p>
        </w:tc>
        <w:tc>
          <w:tcPr>
            <w:tcW w:w="3794" w:type="dxa"/>
            <w:vAlign w:val="bottom"/>
          </w:tcPr>
          <w:p w:rsidR="00771246" w:rsidRPr="00E821A8" w:rsidRDefault="00771246" w:rsidP="00227BA2">
            <w:pPr>
              <w:spacing w:line="240" w:lineRule="auto"/>
              <w:rPr>
                <w:rFonts w:eastAsia="Times New Roman" w:cstheme="minorHAnsi"/>
                <w:sz w:val="24"/>
                <w:szCs w:val="24"/>
              </w:rPr>
            </w:pPr>
          </w:p>
        </w:tc>
        <w:tc>
          <w:tcPr>
            <w:tcW w:w="3782" w:type="dxa"/>
            <w:vAlign w:val="bottom"/>
          </w:tcPr>
          <w:p w:rsidR="00771246" w:rsidRPr="00E821A8" w:rsidRDefault="00771246" w:rsidP="00227BA2">
            <w:pPr>
              <w:spacing w:line="240" w:lineRule="auto"/>
              <w:rPr>
                <w:rFonts w:eastAsia="Times New Roman" w:cstheme="minorHAnsi"/>
                <w:sz w:val="24"/>
                <w:szCs w:val="24"/>
              </w:rPr>
            </w:pPr>
          </w:p>
        </w:tc>
        <w:tc>
          <w:tcPr>
            <w:tcW w:w="3790" w:type="dxa"/>
            <w:vAlign w:val="bottom"/>
          </w:tcPr>
          <w:p w:rsidR="00771246" w:rsidRPr="00E821A8" w:rsidRDefault="00771246" w:rsidP="00227BA2">
            <w:pPr>
              <w:spacing w:line="240" w:lineRule="auto"/>
              <w:rPr>
                <w:rFonts w:eastAsia="Times New Roman" w:cstheme="minorHAnsi"/>
                <w:sz w:val="24"/>
                <w:szCs w:val="24"/>
              </w:rPr>
            </w:pPr>
          </w:p>
        </w:tc>
      </w:tr>
      <w:tr w:rsidR="00771246" w:rsidRPr="00E821A8" w:rsidTr="00227BA2">
        <w:trPr>
          <w:trHeight w:val="255"/>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D07601" w:rsidP="00227BA2">
            <w:pPr>
              <w:shd w:val="clear" w:color="FFFFCC" w:fill="FFFFFF"/>
              <w:spacing w:before="100" w:beforeAutospacing="1" w:after="100" w:afterAutospacing="1" w:line="240" w:lineRule="auto"/>
              <w:jc w:val="right"/>
              <w:rPr>
                <w:rFonts w:eastAsia="Times New Roman" w:cstheme="minorHAnsi"/>
                <w:sz w:val="24"/>
                <w:szCs w:val="24"/>
              </w:rPr>
            </w:pPr>
            <w:r w:rsidRPr="00D07601">
              <w:rPr>
                <w:rFonts w:eastAsia="Times New Roman" w:cstheme="minorHAnsi"/>
                <w:sz w:val="24"/>
                <w:szCs w:val="24"/>
              </w:rPr>
              <w:t>10</w:t>
            </w:r>
          </w:p>
        </w:tc>
        <w:tc>
          <w:tcPr>
            <w:tcW w:w="2062" w:type="dxa"/>
            <w:tcBorders>
              <w:top w:val="nil"/>
              <w:left w:val="nil"/>
              <w:bottom w:val="single" w:sz="4" w:space="0" w:color="auto"/>
              <w:right w:val="single" w:sz="4" w:space="0" w:color="auto"/>
            </w:tcBorders>
            <w:shd w:val="clear" w:color="auto" w:fill="auto"/>
            <w:noWrap/>
            <w:vAlign w:val="bottom"/>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proofErr w:type="spellStart"/>
            <w:r w:rsidRPr="00D07601">
              <w:rPr>
                <w:rFonts w:eastAsia="Times New Roman" w:cstheme="minorHAnsi"/>
                <w:sz w:val="24"/>
                <w:szCs w:val="24"/>
              </w:rPr>
              <w:t>CommentSolution</w:t>
            </w:r>
            <w:proofErr w:type="spellEnd"/>
          </w:p>
        </w:tc>
        <w:tc>
          <w:tcPr>
            <w:tcW w:w="1437" w:type="dxa"/>
            <w:tcBorders>
              <w:top w:val="nil"/>
              <w:left w:val="nil"/>
              <w:bottom w:val="single" w:sz="4" w:space="0" w:color="auto"/>
              <w:right w:val="single" w:sz="4" w:space="0" w:color="auto"/>
            </w:tcBorders>
            <w:shd w:val="clear" w:color="auto" w:fill="auto"/>
            <w:noWrap/>
            <w:vAlign w:val="bottom"/>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r w:rsidRPr="00D07601">
              <w:rPr>
                <w:rFonts w:eastAsia="Times New Roman" w:cstheme="minorHAnsi"/>
                <w:sz w:val="24"/>
                <w:szCs w:val="24"/>
              </w:rPr>
              <w:t>DATETIME</w:t>
            </w:r>
          </w:p>
        </w:tc>
        <w:tc>
          <w:tcPr>
            <w:tcW w:w="1121" w:type="dxa"/>
            <w:tcBorders>
              <w:top w:val="nil"/>
              <w:left w:val="nil"/>
              <w:bottom w:val="single" w:sz="4" w:space="0" w:color="auto"/>
              <w:right w:val="single" w:sz="4" w:space="0" w:color="auto"/>
            </w:tcBorders>
            <w:shd w:val="clear" w:color="auto" w:fill="auto"/>
            <w:vAlign w:val="bottom"/>
          </w:tcPr>
          <w:p w:rsidR="00771246" w:rsidRPr="00E821A8" w:rsidRDefault="00771246" w:rsidP="00227BA2">
            <w:pPr>
              <w:spacing w:line="240" w:lineRule="auto"/>
              <w:rPr>
                <w:rFonts w:eastAsia="Times New Roman" w:cstheme="minorHAnsi"/>
                <w:sz w:val="24"/>
                <w:szCs w:val="24"/>
              </w:rPr>
            </w:pP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r w:rsidRPr="00D07601">
              <w:rPr>
                <w:rFonts w:eastAsia="Times New Roman" w:cstheme="minorHAnsi"/>
                <w:sz w:val="24"/>
                <w:szCs w:val="24"/>
              </w:rPr>
              <w:t>X</w:t>
            </w:r>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E821A8" w:rsidRDefault="00771246" w:rsidP="00227BA2">
            <w:pPr>
              <w:spacing w:line="240" w:lineRule="auto"/>
              <w:rPr>
                <w:rFonts w:eastAsia="Times New Roman" w:cstheme="minorHAnsi"/>
                <w:sz w:val="24"/>
                <w:szCs w:val="24"/>
              </w:rPr>
            </w:pPr>
          </w:p>
        </w:tc>
        <w:tc>
          <w:tcPr>
            <w:tcW w:w="591" w:type="dxa"/>
            <w:tcBorders>
              <w:top w:val="nil"/>
              <w:left w:val="single" w:sz="4" w:space="0" w:color="auto"/>
              <w:bottom w:val="single" w:sz="4" w:space="0" w:color="auto"/>
              <w:right w:val="single" w:sz="4" w:space="0" w:color="auto"/>
            </w:tcBorders>
            <w:vAlign w:val="bottom"/>
          </w:tcPr>
          <w:p w:rsidR="00771246" w:rsidRPr="00E821A8" w:rsidRDefault="00771246" w:rsidP="00227BA2">
            <w:pPr>
              <w:spacing w:line="240" w:lineRule="auto"/>
              <w:rPr>
                <w:rFonts w:eastAsia="Times New Roman" w:cstheme="minorHAnsi"/>
                <w:sz w:val="24"/>
                <w:szCs w:val="24"/>
              </w:rPr>
            </w:pPr>
          </w:p>
        </w:tc>
        <w:tc>
          <w:tcPr>
            <w:tcW w:w="3003" w:type="dxa"/>
            <w:tcBorders>
              <w:top w:val="nil"/>
              <w:left w:val="single" w:sz="4" w:space="0" w:color="auto"/>
              <w:bottom w:val="single" w:sz="4" w:space="0" w:color="auto"/>
              <w:right w:val="single" w:sz="4" w:space="0" w:color="auto"/>
            </w:tcBorders>
            <w:vAlign w:val="bottom"/>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r w:rsidRPr="00D07601">
              <w:rPr>
                <w:rFonts w:eastAsia="Times New Roman" w:cstheme="minorHAnsi"/>
                <w:sz w:val="24"/>
                <w:szCs w:val="24"/>
              </w:rPr>
              <w:t>Comment solution for issue</w:t>
            </w:r>
          </w:p>
        </w:tc>
        <w:tc>
          <w:tcPr>
            <w:tcW w:w="4302" w:type="dxa"/>
            <w:vAlign w:val="bottom"/>
          </w:tcPr>
          <w:p w:rsidR="00771246" w:rsidRPr="00E821A8" w:rsidRDefault="00771246" w:rsidP="00227BA2">
            <w:pPr>
              <w:spacing w:line="240" w:lineRule="auto"/>
              <w:jc w:val="right"/>
              <w:rPr>
                <w:rFonts w:eastAsia="Times New Roman" w:cstheme="minorHAnsi"/>
                <w:sz w:val="24"/>
                <w:szCs w:val="24"/>
              </w:rPr>
            </w:pPr>
          </w:p>
        </w:tc>
        <w:tc>
          <w:tcPr>
            <w:tcW w:w="3813" w:type="dxa"/>
            <w:vAlign w:val="bottom"/>
          </w:tcPr>
          <w:p w:rsidR="00771246" w:rsidRPr="00E821A8" w:rsidRDefault="00771246" w:rsidP="00227BA2">
            <w:pPr>
              <w:spacing w:line="240" w:lineRule="auto"/>
              <w:rPr>
                <w:rFonts w:eastAsia="Times New Roman" w:cstheme="minorHAnsi"/>
                <w:sz w:val="24"/>
                <w:szCs w:val="24"/>
              </w:rPr>
            </w:pPr>
          </w:p>
        </w:tc>
        <w:tc>
          <w:tcPr>
            <w:tcW w:w="3794" w:type="dxa"/>
            <w:vAlign w:val="bottom"/>
          </w:tcPr>
          <w:p w:rsidR="00771246" w:rsidRPr="00E821A8" w:rsidRDefault="00771246" w:rsidP="00227BA2">
            <w:pPr>
              <w:spacing w:line="240" w:lineRule="auto"/>
              <w:rPr>
                <w:rFonts w:eastAsia="Times New Roman" w:cstheme="minorHAnsi"/>
                <w:sz w:val="24"/>
                <w:szCs w:val="24"/>
              </w:rPr>
            </w:pPr>
          </w:p>
        </w:tc>
        <w:tc>
          <w:tcPr>
            <w:tcW w:w="3782" w:type="dxa"/>
            <w:vAlign w:val="bottom"/>
          </w:tcPr>
          <w:p w:rsidR="00771246" w:rsidRPr="00E821A8" w:rsidRDefault="00771246" w:rsidP="00227BA2">
            <w:pPr>
              <w:spacing w:line="240" w:lineRule="auto"/>
              <w:rPr>
                <w:rFonts w:eastAsia="Times New Roman" w:cstheme="minorHAnsi"/>
                <w:sz w:val="24"/>
                <w:szCs w:val="24"/>
              </w:rPr>
            </w:pPr>
          </w:p>
        </w:tc>
        <w:tc>
          <w:tcPr>
            <w:tcW w:w="3790" w:type="dxa"/>
            <w:vAlign w:val="bottom"/>
          </w:tcPr>
          <w:p w:rsidR="00771246" w:rsidRPr="00E821A8" w:rsidRDefault="00771246" w:rsidP="00227BA2">
            <w:pPr>
              <w:spacing w:line="240" w:lineRule="auto"/>
              <w:rPr>
                <w:rFonts w:eastAsia="Times New Roman" w:cstheme="minorHAnsi"/>
                <w:sz w:val="24"/>
                <w:szCs w:val="24"/>
              </w:rPr>
            </w:pPr>
          </w:p>
        </w:tc>
      </w:tr>
      <w:tr w:rsidR="00771246" w:rsidRPr="00E821A8" w:rsidTr="00227BA2">
        <w:trPr>
          <w:trHeight w:val="255"/>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D07601" w:rsidP="00227BA2">
            <w:pPr>
              <w:shd w:val="clear" w:color="FFFFCC" w:fill="FFFFFF"/>
              <w:spacing w:before="100" w:beforeAutospacing="1" w:after="100" w:afterAutospacing="1" w:line="240" w:lineRule="auto"/>
              <w:jc w:val="right"/>
              <w:rPr>
                <w:rFonts w:eastAsia="Times New Roman" w:cstheme="minorHAnsi"/>
                <w:sz w:val="24"/>
                <w:szCs w:val="24"/>
              </w:rPr>
            </w:pPr>
            <w:r w:rsidRPr="00D07601">
              <w:rPr>
                <w:rFonts w:eastAsia="Times New Roman" w:cstheme="minorHAnsi"/>
                <w:sz w:val="24"/>
                <w:szCs w:val="24"/>
              </w:rPr>
              <w:t>11</w:t>
            </w:r>
          </w:p>
        </w:tc>
        <w:tc>
          <w:tcPr>
            <w:tcW w:w="2062" w:type="dxa"/>
            <w:tcBorders>
              <w:top w:val="nil"/>
              <w:left w:val="nil"/>
              <w:bottom w:val="single" w:sz="4" w:space="0" w:color="auto"/>
              <w:right w:val="single" w:sz="4" w:space="0" w:color="auto"/>
            </w:tcBorders>
            <w:shd w:val="clear" w:color="auto" w:fill="auto"/>
            <w:noWrap/>
            <w:vAlign w:val="bottom"/>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r w:rsidRPr="00D07601">
              <w:rPr>
                <w:rFonts w:eastAsia="Times New Roman" w:cstheme="minorHAnsi"/>
                <w:sz w:val="24"/>
                <w:szCs w:val="24"/>
              </w:rPr>
              <w:t>Reference</w:t>
            </w:r>
          </w:p>
        </w:tc>
        <w:tc>
          <w:tcPr>
            <w:tcW w:w="1437" w:type="dxa"/>
            <w:tcBorders>
              <w:top w:val="nil"/>
              <w:left w:val="nil"/>
              <w:bottom w:val="single" w:sz="4" w:space="0" w:color="auto"/>
              <w:right w:val="single" w:sz="4" w:space="0" w:color="auto"/>
            </w:tcBorders>
            <w:shd w:val="clear" w:color="auto" w:fill="auto"/>
            <w:noWrap/>
            <w:vAlign w:val="bottom"/>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r w:rsidRPr="00D07601">
              <w:rPr>
                <w:rFonts w:eastAsia="Times New Roman" w:cstheme="minorHAnsi"/>
                <w:sz w:val="24"/>
                <w:szCs w:val="24"/>
              </w:rPr>
              <w:t>NVARCHAR</w:t>
            </w:r>
          </w:p>
        </w:tc>
        <w:tc>
          <w:tcPr>
            <w:tcW w:w="1121" w:type="dxa"/>
            <w:tcBorders>
              <w:top w:val="nil"/>
              <w:left w:val="nil"/>
              <w:bottom w:val="single" w:sz="4" w:space="0" w:color="auto"/>
              <w:right w:val="single" w:sz="4" w:space="0" w:color="auto"/>
            </w:tcBorders>
            <w:shd w:val="clear" w:color="auto" w:fill="auto"/>
            <w:vAlign w:val="bottom"/>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r w:rsidRPr="00D07601">
              <w:rPr>
                <w:rStyle w:val="postbody"/>
                <w:rFonts w:cstheme="minorHAnsi"/>
                <w:sz w:val="24"/>
                <w:szCs w:val="24"/>
              </w:rPr>
              <w:t>200</w:t>
            </w: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r w:rsidRPr="00D07601">
              <w:rPr>
                <w:rFonts w:eastAsia="Times New Roman" w:cstheme="minorHAnsi"/>
                <w:sz w:val="24"/>
                <w:szCs w:val="24"/>
              </w:rPr>
              <w:t>X</w:t>
            </w:r>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E821A8" w:rsidRDefault="00771246" w:rsidP="00227BA2">
            <w:pPr>
              <w:spacing w:line="240" w:lineRule="auto"/>
              <w:rPr>
                <w:rFonts w:eastAsia="Times New Roman" w:cstheme="minorHAnsi"/>
                <w:sz w:val="24"/>
                <w:szCs w:val="24"/>
              </w:rPr>
            </w:pPr>
          </w:p>
        </w:tc>
        <w:tc>
          <w:tcPr>
            <w:tcW w:w="591" w:type="dxa"/>
            <w:tcBorders>
              <w:top w:val="nil"/>
              <w:left w:val="single" w:sz="4" w:space="0" w:color="auto"/>
              <w:bottom w:val="single" w:sz="4" w:space="0" w:color="auto"/>
              <w:right w:val="single" w:sz="4" w:space="0" w:color="auto"/>
            </w:tcBorders>
            <w:vAlign w:val="bottom"/>
          </w:tcPr>
          <w:p w:rsidR="00771246" w:rsidRPr="00E821A8" w:rsidRDefault="00771246" w:rsidP="00227BA2">
            <w:pPr>
              <w:spacing w:line="240" w:lineRule="auto"/>
              <w:rPr>
                <w:rFonts w:eastAsia="Times New Roman" w:cstheme="minorHAnsi"/>
                <w:sz w:val="24"/>
                <w:szCs w:val="24"/>
              </w:rPr>
            </w:pPr>
          </w:p>
        </w:tc>
        <w:tc>
          <w:tcPr>
            <w:tcW w:w="3003" w:type="dxa"/>
            <w:tcBorders>
              <w:top w:val="nil"/>
              <w:left w:val="single" w:sz="4" w:space="0" w:color="auto"/>
              <w:bottom w:val="single" w:sz="4" w:space="0" w:color="auto"/>
              <w:right w:val="single" w:sz="4" w:space="0" w:color="auto"/>
            </w:tcBorders>
            <w:vAlign w:val="bottom"/>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r w:rsidRPr="00D07601">
              <w:rPr>
                <w:rFonts w:eastAsia="Times New Roman" w:cstheme="minorHAnsi"/>
                <w:sz w:val="24"/>
                <w:szCs w:val="24"/>
              </w:rPr>
              <w:t>Reference of issue</w:t>
            </w:r>
          </w:p>
        </w:tc>
        <w:tc>
          <w:tcPr>
            <w:tcW w:w="4302" w:type="dxa"/>
            <w:vAlign w:val="bottom"/>
          </w:tcPr>
          <w:p w:rsidR="00771246" w:rsidRPr="00E821A8" w:rsidRDefault="00771246" w:rsidP="00227BA2">
            <w:pPr>
              <w:spacing w:line="240" w:lineRule="auto"/>
              <w:jc w:val="right"/>
              <w:rPr>
                <w:rFonts w:eastAsia="Times New Roman" w:cstheme="minorHAnsi"/>
                <w:sz w:val="24"/>
                <w:szCs w:val="24"/>
              </w:rPr>
            </w:pPr>
          </w:p>
        </w:tc>
        <w:tc>
          <w:tcPr>
            <w:tcW w:w="3813" w:type="dxa"/>
            <w:vAlign w:val="bottom"/>
          </w:tcPr>
          <w:p w:rsidR="00771246" w:rsidRPr="00E821A8" w:rsidRDefault="00771246" w:rsidP="00227BA2">
            <w:pPr>
              <w:spacing w:line="240" w:lineRule="auto"/>
              <w:rPr>
                <w:rFonts w:eastAsia="Times New Roman" w:cstheme="minorHAnsi"/>
                <w:sz w:val="24"/>
                <w:szCs w:val="24"/>
              </w:rPr>
            </w:pPr>
          </w:p>
        </w:tc>
        <w:tc>
          <w:tcPr>
            <w:tcW w:w="3794" w:type="dxa"/>
            <w:vAlign w:val="bottom"/>
          </w:tcPr>
          <w:p w:rsidR="00771246" w:rsidRPr="00E821A8" w:rsidRDefault="00771246" w:rsidP="00227BA2">
            <w:pPr>
              <w:spacing w:line="240" w:lineRule="auto"/>
              <w:rPr>
                <w:rFonts w:eastAsia="Times New Roman" w:cstheme="minorHAnsi"/>
                <w:sz w:val="24"/>
                <w:szCs w:val="24"/>
              </w:rPr>
            </w:pPr>
          </w:p>
        </w:tc>
        <w:tc>
          <w:tcPr>
            <w:tcW w:w="3782" w:type="dxa"/>
            <w:vAlign w:val="bottom"/>
          </w:tcPr>
          <w:p w:rsidR="00771246" w:rsidRPr="00E821A8" w:rsidRDefault="00771246" w:rsidP="00227BA2">
            <w:pPr>
              <w:spacing w:line="240" w:lineRule="auto"/>
              <w:rPr>
                <w:rFonts w:eastAsia="Times New Roman" w:cstheme="minorHAnsi"/>
                <w:sz w:val="24"/>
                <w:szCs w:val="24"/>
              </w:rPr>
            </w:pPr>
          </w:p>
        </w:tc>
        <w:tc>
          <w:tcPr>
            <w:tcW w:w="3790" w:type="dxa"/>
            <w:vAlign w:val="bottom"/>
          </w:tcPr>
          <w:p w:rsidR="00771246" w:rsidRPr="00E821A8" w:rsidRDefault="00771246" w:rsidP="00227BA2">
            <w:pPr>
              <w:spacing w:line="240" w:lineRule="auto"/>
              <w:rPr>
                <w:rFonts w:eastAsia="Times New Roman" w:cstheme="minorHAnsi"/>
                <w:sz w:val="24"/>
                <w:szCs w:val="24"/>
              </w:rPr>
            </w:pPr>
          </w:p>
        </w:tc>
      </w:tr>
      <w:tr w:rsidR="00771246" w:rsidRPr="00E821A8" w:rsidTr="00227BA2">
        <w:trPr>
          <w:gridAfter w:val="5"/>
          <w:wAfter w:w="19481" w:type="dxa"/>
          <w:trHeight w:val="287"/>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D07601" w:rsidP="00227BA2">
            <w:pPr>
              <w:shd w:val="clear" w:color="FFFFCC" w:fill="FFFFFF"/>
              <w:spacing w:before="100" w:beforeAutospacing="1" w:after="100" w:afterAutospacing="1" w:line="240" w:lineRule="auto"/>
              <w:jc w:val="right"/>
              <w:rPr>
                <w:rFonts w:eastAsia="Times New Roman" w:cstheme="minorHAnsi"/>
                <w:sz w:val="24"/>
                <w:szCs w:val="24"/>
              </w:rPr>
            </w:pPr>
            <w:r w:rsidRPr="00D07601">
              <w:rPr>
                <w:rFonts w:eastAsia="Times New Roman" w:cstheme="minorHAnsi"/>
                <w:sz w:val="24"/>
                <w:szCs w:val="24"/>
              </w:rPr>
              <w:t>12</w:t>
            </w:r>
          </w:p>
        </w:tc>
        <w:tc>
          <w:tcPr>
            <w:tcW w:w="2062" w:type="dxa"/>
            <w:tcBorders>
              <w:top w:val="nil"/>
              <w:left w:val="nil"/>
              <w:bottom w:val="single" w:sz="4" w:space="0" w:color="auto"/>
              <w:right w:val="single" w:sz="4" w:space="0" w:color="auto"/>
            </w:tcBorders>
            <w:shd w:val="clear" w:color="auto" w:fill="auto"/>
            <w:noWrap/>
            <w:vAlign w:val="bottom"/>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proofErr w:type="spellStart"/>
            <w:r w:rsidRPr="00D07601">
              <w:rPr>
                <w:rFonts w:eastAsia="Times New Roman" w:cstheme="minorHAnsi"/>
                <w:sz w:val="24"/>
                <w:szCs w:val="24"/>
              </w:rPr>
              <w:t>DelFlag</w:t>
            </w:r>
            <w:proofErr w:type="spellEnd"/>
          </w:p>
        </w:tc>
        <w:tc>
          <w:tcPr>
            <w:tcW w:w="1437" w:type="dxa"/>
            <w:tcBorders>
              <w:top w:val="nil"/>
              <w:left w:val="nil"/>
              <w:bottom w:val="single" w:sz="4" w:space="0" w:color="auto"/>
              <w:right w:val="single" w:sz="4" w:space="0" w:color="auto"/>
            </w:tcBorders>
            <w:shd w:val="clear" w:color="auto" w:fill="auto"/>
            <w:noWrap/>
            <w:vAlign w:val="bottom"/>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r w:rsidRPr="00D07601">
              <w:rPr>
                <w:rFonts w:eastAsia="Times New Roman" w:cstheme="minorHAnsi"/>
                <w:sz w:val="24"/>
                <w:szCs w:val="24"/>
              </w:rPr>
              <w:t>BOOLEAN</w:t>
            </w:r>
          </w:p>
        </w:tc>
        <w:tc>
          <w:tcPr>
            <w:tcW w:w="1121" w:type="dxa"/>
            <w:tcBorders>
              <w:top w:val="nil"/>
              <w:left w:val="nil"/>
              <w:bottom w:val="single" w:sz="4" w:space="0" w:color="auto"/>
              <w:right w:val="single" w:sz="4" w:space="0" w:color="auto"/>
            </w:tcBorders>
            <w:shd w:val="clear" w:color="auto" w:fill="auto"/>
            <w:vAlign w:val="bottom"/>
          </w:tcPr>
          <w:p w:rsidR="00771246" w:rsidRPr="00E821A8" w:rsidRDefault="00771246" w:rsidP="00227BA2">
            <w:pPr>
              <w:spacing w:line="240" w:lineRule="auto"/>
              <w:rPr>
                <w:rStyle w:val="postbody"/>
                <w:rFonts w:cstheme="minorHAnsi"/>
                <w:sz w:val="24"/>
                <w:szCs w:val="24"/>
              </w:rPr>
            </w:pP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771246" w:rsidP="00227BA2">
            <w:pPr>
              <w:spacing w:line="240" w:lineRule="auto"/>
              <w:rPr>
                <w:rFonts w:eastAsia="Times New Roman" w:cstheme="minorHAnsi"/>
                <w:sz w:val="24"/>
                <w:szCs w:val="24"/>
              </w:rPr>
            </w:pPr>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E821A8" w:rsidRDefault="00771246" w:rsidP="00227BA2">
            <w:pPr>
              <w:spacing w:line="240" w:lineRule="auto"/>
              <w:rPr>
                <w:rFonts w:eastAsia="Times New Roman" w:cstheme="minorHAnsi"/>
                <w:sz w:val="24"/>
                <w:szCs w:val="24"/>
              </w:rPr>
            </w:pPr>
          </w:p>
        </w:tc>
        <w:tc>
          <w:tcPr>
            <w:tcW w:w="591" w:type="dxa"/>
            <w:tcBorders>
              <w:top w:val="nil"/>
              <w:left w:val="single" w:sz="4" w:space="0" w:color="auto"/>
              <w:bottom w:val="single" w:sz="4" w:space="0" w:color="auto"/>
              <w:right w:val="single" w:sz="4" w:space="0" w:color="auto"/>
            </w:tcBorders>
            <w:vAlign w:val="bottom"/>
          </w:tcPr>
          <w:p w:rsidR="00771246" w:rsidRPr="00E821A8" w:rsidRDefault="00771246" w:rsidP="00227BA2">
            <w:pPr>
              <w:spacing w:line="240" w:lineRule="auto"/>
              <w:rPr>
                <w:rFonts w:eastAsia="Times New Roman" w:cstheme="minorHAnsi"/>
                <w:sz w:val="24"/>
                <w:szCs w:val="24"/>
              </w:rPr>
            </w:pPr>
          </w:p>
        </w:tc>
        <w:tc>
          <w:tcPr>
            <w:tcW w:w="3003" w:type="dxa"/>
            <w:tcBorders>
              <w:top w:val="nil"/>
              <w:left w:val="single" w:sz="4" w:space="0" w:color="auto"/>
              <w:bottom w:val="single" w:sz="4" w:space="0" w:color="auto"/>
              <w:right w:val="single" w:sz="4" w:space="0" w:color="auto"/>
            </w:tcBorders>
            <w:vAlign w:val="bottom"/>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r w:rsidRPr="00D07601">
              <w:rPr>
                <w:rFonts w:eastAsia="Times New Roman" w:cstheme="minorHAnsi"/>
                <w:sz w:val="24"/>
                <w:szCs w:val="24"/>
              </w:rPr>
              <w:t>Deleted flag of issue</w:t>
            </w:r>
          </w:p>
        </w:tc>
      </w:tr>
      <w:tr w:rsidR="00771246" w:rsidRPr="00E821A8" w:rsidTr="00227BA2">
        <w:trPr>
          <w:trHeight w:val="255"/>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D07601" w:rsidP="00227BA2">
            <w:pPr>
              <w:shd w:val="clear" w:color="FFFFCC" w:fill="FFFFFF"/>
              <w:spacing w:before="100" w:beforeAutospacing="1" w:after="100" w:afterAutospacing="1" w:line="240" w:lineRule="auto"/>
              <w:jc w:val="right"/>
              <w:rPr>
                <w:rFonts w:eastAsia="Times New Roman" w:cstheme="minorHAnsi"/>
                <w:sz w:val="24"/>
                <w:szCs w:val="24"/>
              </w:rPr>
            </w:pPr>
            <w:r w:rsidRPr="00D07601">
              <w:rPr>
                <w:rFonts w:eastAsia="Times New Roman" w:cstheme="minorHAnsi"/>
                <w:sz w:val="24"/>
                <w:szCs w:val="24"/>
              </w:rPr>
              <w:t>13</w:t>
            </w:r>
          </w:p>
        </w:tc>
        <w:tc>
          <w:tcPr>
            <w:tcW w:w="2062" w:type="dxa"/>
            <w:tcBorders>
              <w:top w:val="nil"/>
              <w:left w:val="nil"/>
              <w:bottom w:val="single" w:sz="4" w:space="0" w:color="auto"/>
              <w:right w:val="single" w:sz="4" w:space="0" w:color="auto"/>
            </w:tcBorders>
            <w:shd w:val="clear" w:color="auto" w:fill="auto"/>
            <w:noWrap/>
            <w:vAlign w:val="bottom"/>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proofErr w:type="spellStart"/>
            <w:r w:rsidRPr="00D07601">
              <w:rPr>
                <w:rFonts w:eastAsia="Times New Roman" w:cstheme="minorHAnsi"/>
                <w:sz w:val="24"/>
                <w:szCs w:val="24"/>
              </w:rPr>
              <w:t>ProjectID</w:t>
            </w:r>
            <w:proofErr w:type="spellEnd"/>
          </w:p>
        </w:tc>
        <w:tc>
          <w:tcPr>
            <w:tcW w:w="1437" w:type="dxa"/>
            <w:tcBorders>
              <w:top w:val="nil"/>
              <w:left w:val="nil"/>
              <w:bottom w:val="single" w:sz="4" w:space="0" w:color="auto"/>
              <w:right w:val="single" w:sz="4" w:space="0" w:color="auto"/>
            </w:tcBorders>
            <w:shd w:val="clear" w:color="auto" w:fill="auto"/>
            <w:noWrap/>
            <w:vAlign w:val="bottom"/>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r w:rsidRPr="00D07601">
              <w:rPr>
                <w:rFonts w:eastAsia="Times New Roman" w:cstheme="minorHAnsi"/>
                <w:sz w:val="24"/>
                <w:szCs w:val="24"/>
              </w:rPr>
              <w:t>CHAR</w:t>
            </w:r>
          </w:p>
        </w:tc>
        <w:tc>
          <w:tcPr>
            <w:tcW w:w="1121" w:type="dxa"/>
            <w:tcBorders>
              <w:top w:val="nil"/>
              <w:left w:val="nil"/>
              <w:bottom w:val="single" w:sz="4" w:space="0" w:color="auto"/>
              <w:right w:val="single" w:sz="4" w:space="0" w:color="auto"/>
            </w:tcBorders>
            <w:shd w:val="clear" w:color="auto" w:fill="auto"/>
            <w:vAlign w:val="bottom"/>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r w:rsidRPr="00D07601">
              <w:rPr>
                <w:rFonts w:eastAsia="Times New Roman" w:cstheme="minorHAnsi"/>
                <w:sz w:val="24"/>
                <w:szCs w:val="24"/>
              </w:rPr>
              <w:t>10</w:t>
            </w: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771246" w:rsidP="00227BA2">
            <w:pPr>
              <w:spacing w:line="240" w:lineRule="auto"/>
              <w:rPr>
                <w:rFonts w:eastAsia="Times New Roman" w:cstheme="minorHAnsi"/>
                <w:sz w:val="24"/>
                <w:szCs w:val="24"/>
              </w:rPr>
            </w:pPr>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E821A8" w:rsidRDefault="00771246" w:rsidP="00227BA2">
            <w:pPr>
              <w:spacing w:line="240" w:lineRule="auto"/>
              <w:rPr>
                <w:rFonts w:eastAsia="Times New Roman" w:cstheme="minorHAnsi"/>
                <w:sz w:val="24"/>
                <w:szCs w:val="24"/>
              </w:rPr>
            </w:pPr>
          </w:p>
        </w:tc>
        <w:tc>
          <w:tcPr>
            <w:tcW w:w="591" w:type="dxa"/>
            <w:tcBorders>
              <w:top w:val="nil"/>
              <w:left w:val="single" w:sz="4" w:space="0" w:color="auto"/>
              <w:bottom w:val="single" w:sz="4" w:space="0" w:color="auto"/>
              <w:right w:val="single" w:sz="4" w:space="0" w:color="auto"/>
            </w:tcBorders>
            <w:vAlign w:val="bottom"/>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r w:rsidRPr="00D07601">
              <w:rPr>
                <w:rFonts w:eastAsia="Times New Roman" w:cstheme="minorHAnsi"/>
                <w:sz w:val="24"/>
                <w:szCs w:val="24"/>
              </w:rPr>
              <w:t>FK</w:t>
            </w:r>
          </w:p>
        </w:tc>
        <w:tc>
          <w:tcPr>
            <w:tcW w:w="3003" w:type="dxa"/>
            <w:tcBorders>
              <w:top w:val="nil"/>
              <w:left w:val="single" w:sz="4" w:space="0" w:color="auto"/>
              <w:bottom w:val="single" w:sz="4" w:space="0" w:color="auto"/>
              <w:right w:val="single" w:sz="4" w:space="0" w:color="auto"/>
            </w:tcBorders>
            <w:vAlign w:val="bottom"/>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r w:rsidRPr="00D07601">
              <w:rPr>
                <w:rFonts w:eastAsia="Times New Roman" w:cstheme="minorHAnsi"/>
                <w:sz w:val="24"/>
                <w:szCs w:val="24"/>
              </w:rPr>
              <w:t xml:space="preserve">FK </w:t>
            </w:r>
            <w:proofErr w:type="spellStart"/>
            <w:r w:rsidRPr="00D07601">
              <w:rPr>
                <w:rFonts w:eastAsia="Times New Roman" w:cstheme="minorHAnsi"/>
                <w:sz w:val="24"/>
                <w:szCs w:val="24"/>
              </w:rPr>
              <w:t>ProjectID</w:t>
            </w:r>
            <w:proofErr w:type="spellEnd"/>
            <w:r w:rsidRPr="00D07601">
              <w:rPr>
                <w:rFonts w:eastAsia="Times New Roman" w:cstheme="minorHAnsi"/>
                <w:sz w:val="24"/>
                <w:szCs w:val="24"/>
              </w:rPr>
              <w:t xml:space="preserve"> of issue</w:t>
            </w:r>
          </w:p>
        </w:tc>
        <w:tc>
          <w:tcPr>
            <w:tcW w:w="4302" w:type="dxa"/>
            <w:vAlign w:val="bottom"/>
          </w:tcPr>
          <w:p w:rsidR="00771246" w:rsidRPr="00E821A8" w:rsidRDefault="00771246" w:rsidP="00227BA2">
            <w:pPr>
              <w:spacing w:line="240" w:lineRule="auto"/>
              <w:jc w:val="right"/>
              <w:rPr>
                <w:rFonts w:eastAsia="Times New Roman" w:cstheme="minorHAnsi"/>
                <w:sz w:val="24"/>
                <w:szCs w:val="24"/>
              </w:rPr>
            </w:pPr>
          </w:p>
        </w:tc>
        <w:tc>
          <w:tcPr>
            <w:tcW w:w="3813" w:type="dxa"/>
            <w:vAlign w:val="bottom"/>
          </w:tcPr>
          <w:p w:rsidR="00771246" w:rsidRPr="00E821A8" w:rsidRDefault="00771246" w:rsidP="00227BA2">
            <w:pPr>
              <w:spacing w:line="240" w:lineRule="auto"/>
              <w:rPr>
                <w:rFonts w:eastAsia="Times New Roman" w:cstheme="minorHAnsi"/>
                <w:sz w:val="24"/>
                <w:szCs w:val="24"/>
              </w:rPr>
            </w:pPr>
          </w:p>
        </w:tc>
        <w:tc>
          <w:tcPr>
            <w:tcW w:w="3794" w:type="dxa"/>
            <w:vAlign w:val="bottom"/>
          </w:tcPr>
          <w:p w:rsidR="00771246" w:rsidRPr="00E821A8" w:rsidRDefault="00771246" w:rsidP="00227BA2">
            <w:pPr>
              <w:spacing w:line="240" w:lineRule="auto"/>
              <w:rPr>
                <w:rFonts w:eastAsia="Times New Roman" w:cstheme="minorHAnsi"/>
                <w:sz w:val="24"/>
                <w:szCs w:val="24"/>
              </w:rPr>
            </w:pPr>
          </w:p>
        </w:tc>
        <w:tc>
          <w:tcPr>
            <w:tcW w:w="3782" w:type="dxa"/>
            <w:vAlign w:val="bottom"/>
          </w:tcPr>
          <w:p w:rsidR="00771246" w:rsidRPr="00E821A8" w:rsidRDefault="00771246" w:rsidP="00227BA2">
            <w:pPr>
              <w:spacing w:line="240" w:lineRule="auto"/>
              <w:rPr>
                <w:rFonts w:eastAsia="Times New Roman" w:cstheme="minorHAnsi"/>
                <w:sz w:val="24"/>
                <w:szCs w:val="24"/>
              </w:rPr>
            </w:pPr>
          </w:p>
        </w:tc>
        <w:tc>
          <w:tcPr>
            <w:tcW w:w="3790" w:type="dxa"/>
            <w:vAlign w:val="bottom"/>
          </w:tcPr>
          <w:p w:rsidR="00771246" w:rsidRPr="00E821A8" w:rsidRDefault="00771246" w:rsidP="00227BA2">
            <w:pPr>
              <w:spacing w:line="240" w:lineRule="auto"/>
              <w:rPr>
                <w:rFonts w:eastAsia="Times New Roman" w:cstheme="minorHAnsi"/>
                <w:sz w:val="24"/>
                <w:szCs w:val="24"/>
              </w:rPr>
            </w:pPr>
          </w:p>
        </w:tc>
      </w:tr>
    </w:tbl>
    <w:p w:rsidR="00771246" w:rsidRPr="00E821A8" w:rsidRDefault="00771246" w:rsidP="00771246">
      <w:pPr>
        <w:spacing w:line="240" w:lineRule="auto"/>
        <w:rPr>
          <w:rFonts w:cstheme="minorHAnsi"/>
          <w:sz w:val="24"/>
          <w:szCs w:val="24"/>
        </w:rPr>
      </w:pPr>
    </w:p>
    <w:p w:rsidR="00771246" w:rsidRPr="00E821A8" w:rsidRDefault="00771246" w:rsidP="00771246">
      <w:pPr>
        <w:spacing w:line="240" w:lineRule="auto"/>
        <w:rPr>
          <w:rFonts w:cstheme="minorHAnsi"/>
          <w:sz w:val="24"/>
          <w:szCs w:val="24"/>
        </w:rPr>
      </w:pPr>
    </w:p>
    <w:p w:rsidR="00771246" w:rsidRPr="00E821A8" w:rsidRDefault="00771246" w:rsidP="00771246">
      <w:pPr>
        <w:spacing w:line="240" w:lineRule="auto"/>
        <w:rPr>
          <w:rFonts w:cstheme="minorHAnsi"/>
          <w:sz w:val="24"/>
          <w:szCs w:val="24"/>
        </w:rPr>
      </w:pPr>
    </w:p>
    <w:tbl>
      <w:tblPr>
        <w:tblW w:w="29521" w:type="dxa"/>
        <w:tblInd w:w="93" w:type="dxa"/>
        <w:tblLayout w:type="fixed"/>
        <w:tblLook w:val="04A0"/>
      </w:tblPr>
      <w:tblGrid>
        <w:gridCol w:w="476"/>
        <w:gridCol w:w="2062"/>
        <w:gridCol w:w="1437"/>
        <w:gridCol w:w="1121"/>
        <w:gridCol w:w="540"/>
        <w:gridCol w:w="810"/>
        <w:gridCol w:w="591"/>
        <w:gridCol w:w="3003"/>
        <w:gridCol w:w="4302"/>
        <w:gridCol w:w="3813"/>
        <w:gridCol w:w="3794"/>
        <w:gridCol w:w="3782"/>
        <w:gridCol w:w="3790"/>
      </w:tblGrid>
      <w:tr w:rsidR="00771246" w:rsidRPr="00E821A8" w:rsidTr="00227BA2">
        <w:trPr>
          <w:gridAfter w:val="5"/>
          <w:wAfter w:w="19481" w:type="dxa"/>
          <w:trHeight w:val="322"/>
        </w:trPr>
        <w:tc>
          <w:tcPr>
            <w:tcW w:w="10040" w:type="dxa"/>
            <w:gridSpan w:val="8"/>
            <w:tcBorders>
              <w:top w:val="single" w:sz="8" w:space="0" w:color="auto"/>
              <w:left w:val="single" w:sz="8" w:space="0" w:color="auto"/>
              <w:bottom w:val="nil"/>
              <w:right w:val="single" w:sz="8" w:space="0" w:color="000000"/>
            </w:tcBorders>
            <w:shd w:val="clear" w:color="000000" w:fill="31849B"/>
            <w:noWrap/>
            <w:vAlign w:val="bottom"/>
            <w:hideMark/>
          </w:tcPr>
          <w:p w:rsidR="00771246" w:rsidRPr="00E821A8" w:rsidRDefault="00D07601" w:rsidP="00227BA2">
            <w:pPr>
              <w:spacing w:line="240" w:lineRule="auto"/>
              <w:rPr>
                <w:rFonts w:eastAsia="Times New Roman" w:cstheme="minorHAnsi"/>
                <w:b/>
                <w:bCs/>
                <w:color w:val="FFFF00"/>
                <w:sz w:val="24"/>
                <w:szCs w:val="24"/>
              </w:rPr>
            </w:pPr>
            <w:proofErr w:type="spellStart"/>
            <w:r w:rsidRPr="00D07601">
              <w:rPr>
                <w:rFonts w:eastAsia="Times New Roman" w:cstheme="minorHAnsi"/>
                <w:b/>
                <w:bCs/>
                <w:color w:val="FFFF00"/>
                <w:sz w:val="24"/>
                <w:szCs w:val="24"/>
              </w:rPr>
              <w:t>ChangeRequest</w:t>
            </w:r>
            <w:proofErr w:type="spellEnd"/>
            <w:r w:rsidRPr="00D07601">
              <w:rPr>
                <w:rFonts w:eastAsia="Times New Roman" w:cstheme="minorHAnsi"/>
                <w:b/>
                <w:bCs/>
                <w:color w:val="FFFF00"/>
                <w:sz w:val="24"/>
                <w:szCs w:val="24"/>
              </w:rPr>
              <w:t xml:space="preserve"> table</w:t>
            </w:r>
          </w:p>
        </w:tc>
      </w:tr>
      <w:tr w:rsidR="00771246" w:rsidRPr="00E821A8" w:rsidTr="00227BA2">
        <w:trPr>
          <w:gridAfter w:val="5"/>
          <w:wAfter w:w="19481" w:type="dxa"/>
          <w:trHeight w:val="255"/>
        </w:trPr>
        <w:tc>
          <w:tcPr>
            <w:tcW w:w="476" w:type="dxa"/>
            <w:tcBorders>
              <w:top w:val="single" w:sz="4" w:space="0" w:color="auto"/>
              <w:left w:val="single" w:sz="4" w:space="0" w:color="auto"/>
              <w:bottom w:val="single" w:sz="4" w:space="0" w:color="auto"/>
              <w:right w:val="single" w:sz="4" w:space="0" w:color="auto"/>
            </w:tcBorders>
            <w:shd w:val="clear" w:color="000000" w:fill="B6DDE8"/>
            <w:vAlign w:val="bottom"/>
            <w:hideMark/>
          </w:tcPr>
          <w:p w:rsidR="00771246" w:rsidRPr="00E821A8" w:rsidRDefault="00D07601" w:rsidP="00227BA2">
            <w:pPr>
              <w:spacing w:line="240" w:lineRule="auto"/>
              <w:rPr>
                <w:rFonts w:eastAsia="Times New Roman" w:cstheme="minorHAnsi"/>
                <w:b/>
                <w:sz w:val="24"/>
                <w:szCs w:val="24"/>
              </w:rPr>
            </w:pPr>
            <w:r w:rsidRPr="00D07601">
              <w:rPr>
                <w:rFonts w:eastAsia="Times New Roman" w:cstheme="minorHAnsi"/>
                <w:sz w:val="24"/>
                <w:szCs w:val="24"/>
              </w:rPr>
              <w:t> </w:t>
            </w:r>
            <w:r w:rsidRPr="00D07601">
              <w:rPr>
                <w:rFonts w:eastAsia="Times New Roman" w:cstheme="minorHAnsi"/>
                <w:b/>
                <w:sz w:val="24"/>
                <w:szCs w:val="24"/>
              </w:rPr>
              <w:t>No</w:t>
            </w:r>
          </w:p>
        </w:tc>
        <w:tc>
          <w:tcPr>
            <w:tcW w:w="2062" w:type="dxa"/>
            <w:tcBorders>
              <w:top w:val="single" w:sz="4" w:space="0" w:color="auto"/>
              <w:left w:val="nil"/>
              <w:bottom w:val="single" w:sz="4" w:space="0" w:color="auto"/>
              <w:right w:val="single" w:sz="4" w:space="0" w:color="auto"/>
            </w:tcBorders>
            <w:shd w:val="clear" w:color="000000" w:fill="B6DDE8"/>
            <w:vAlign w:val="bottom"/>
            <w:hideMark/>
          </w:tcPr>
          <w:p w:rsidR="00771246" w:rsidRPr="00E821A8" w:rsidRDefault="00D07601" w:rsidP="00227BA2">
            <w:pPr>
              <w:shd w:val="clear" w:color="FFFFCC" w:fill="FFFFFF"/>
              <w:spacing w:before="100" w:beforeAutospacing="1" w:after="100" w:afterAutospacing="1" w:line="240" w:lineRule="auto"/>
              <w:jc w:val="center"/>
              <w:rPr>
                <w:rFonts w:eastAsia="Times New Roman" w:cstheme="minorHAnsi"/>
                <w:b/>
                <w:bCs/>
                <w:sz w:val="24"/>
                <w:szCs w:val="24"/>
              </w:rPr>
            </w:pPr>
            <w:r w:rsidRPr="00D07601">
              <w:rPr>
                <w:rFonts w:eastAsia="Times New Roman" w:cstheme="minorHAnsi"/>
                <w:b/>
                <w:bCs/>
                <w:sz w:val="24"/>
                <w:szCs w:val="24"/>
              </w:rPr>
              <w:t>Field name</w:t>
            </w:r>
          </w:p>
        </w:tc>
        <w:tc>
          <w:tcPr>
            <w:tcW w:w="1437" w:type="dxa"/>
            <w:tcBorders>
              <w:top w:val="single" w:sz="4" w:space="0" w:color="auto"/>
              <w:left w:val="nil"/>
              <w:bottom w:val="single" w:sz="4" w:space="0" w:color="auto"/>
              <w:right w:val="single" w:sz="4" w:space="0" w:color="auto"/>
            </w:tcBorders>
            <w:shd w:val="clear" w:color="000000" w:fill="B6DDE8"/>
            <w:noWrap/>
            <w:vAlign w:val="bottom"/>
            <w:hideMark/>
          </w:tcPr>
          <w:p w:rsidR="00771246" w:rsidRPr="00E821A8" w:rsidRDefault="00D07601" w:rsidP="00227BA2">
            <w:pPr>
              <w:spacing w:line="240" w:lineRule="auto"/>
              <w:jc w:val="center"/>
              <w:rPr>
                <w:rFonts w:eastAsia="Times New Roman" w:cstheme="minorHAnsi"/>
                <w:b/>
                <w:bCs/>
                <w:sz w:val="24"/>
                <w:szCs w:val="24"/>
              </w:rPr>
            </w:pPr>
            <w:r w:rsidRPr="00D07601">
              <w:rPr>
                <w:rFonts w:eastAsia="Times New Roman" w:cstheme="minorHAnsi"/>
                <w:b/>
                <w:bCs/>
                <w:sz w:val="24"/>
                <w:szCs w:val="24"/>
              </w:rPr>
              <w:t>Type</w:t>
            </w:r>
          </w:p>
        </w:tc>
        <w:tc>
          <w:tcPr>
            <w:tcW w:w="1121" w:type="dxa"/>
            <w:tcBorders>
              <w:top w:val="single" w:sz="4" w:space="0" w:color="auto"/>
              <w:left w:val="nil"/>
              <w:bottom w:val="single" w:sz="4" w:space="0" w:color="auto"/>
              <w:right w:val="single" w:sz="4" w:space="0" w:color="auto"/>
            </w:tcBorders>
            <w:shd w:val="clear" w:color="000000" w:fill="B6DDE8"/>
            <w:vAlign w:val="bottom"/>
          </w:tcPr>
          <w:p w:rsidR="00771246" w:rsidRPr="00E821A8" w:rsidRDefault="00D07601" w:rsidP="00227BA2">
            <w:pPr>
              <w:spacing w:line="240" w:lineRule="auto"/>
              <w:jc w:val="center"/>
              <w:rPr>
                <w:rFonts w:eastAsia="Times New Roman" w:cstheme="minorHAnsi"/>
                <w:b/>
                <w:bCs/>
                <w:sz w:val="24"/>
                <w:szCs w:val="24"/>
              </w:rPr>
            </w:pPr>
            <w:r w:rsidRPr="00D07601">
              <w:rPr>
                <w:rFonts w:eastAsia="Times New Roman" w:cstheme="minorHAnsi"/>
                <w:b/>
                <w:bCs/>
                <w:sz w:val="24"/>
                <w:szCs w:val="24"/>
              </w:rPr>
              <w:t>Max Length</w:t>
            </w:r>
          </w:p>
        </w:tc>
        <w:tc>
          <w:tcPr>
            <w:tcW w:w="540" w:type="dxa"/>
            <w:tcBorders>
              <w:top w:val="single" w:sz="4" w:space="0" w:color="auto"/>
              <w:left w:val="nil"/>
              <w:bottom w:val="single" w:sz="4" w:space="0" w:color="auto"/>
              <w:right w:val="single" w:sz="4" w:space="0" w:color="auto"/>
            </w:tcBorders>
            <w:shd w:val="clear" w:color="000000" w:fill="B6DDE8"/>
            <w:vAlign w:val="bottom"/>
            <w:hideMark/>
          </w:tcPr>
          <w:p w:rsidR="00771246" w:rsidRPr="00E821A8" w:rsidRDefault="00D07601" w:rsidP="00227BA2">
            <w:pPr>
              <w:spacing w:line="240" w:lineRule="auto"/>
              <w:jc w:val="center"/>
              <w:rPr>
                <w:rFonts w:eastAsia="Times New Roman" w:cstheme="minorHAnsi"/>
                <w:b/>
                <w:bCs/>
                <w:sz w:val="24"/>
                <w:szCs w:val="24"/>
              </w:rPr>
            </w:pPr>
            <w:r w:rsidRPr="00D07601">
              <w:rPr>
                <w:rFonts w:eastAsia="Times New Roman" w:cstheme="minorHAnsi"/>
                <w:b/>
                <w:bCs/>
                <w:sz w:val="24"/>
                <w:szCs w:val="24"/>
              </w:rPr>
              <w:t>Null</w:t>
            </w:r>
          </w:p>
        </w:tc>
        <w:tc>
          <w:tcPr>
            <w:tcW w:w="810" w:type="dxa"/>
            <w:tcBorders>
              <w:top w:val="single" w:sz="4" w:space="0" w:color="auto"/>
              <w:left w:val="nil"/>
              <w:bottom w:val="single" w:sz="4" w:space="0" w:color="auto"/>
              <w:right w:val="single" w:sz="4" w:space="0" w:color="auto"/>
            </w:tcBorders>
            <w:shd w:val="clear" w:color="000000" w:fill="B6DDE8"/>
            <w:vAlign w:val="bottom"/>
          </w:tcPr>
          <w:p w:rsidR="00771246" w:rsidRPr="00E821A8" w:rsidRDefault="00D07601" w:rsidP="00227BA2">
            <w:pPr>
              <w:spacing w:line="240" w:lineRule="auto"/>
              <w:jc w:val="center"/>
              <w:rPr>
                <w:rFonts w:eastAsia="Times New Roman" w:cstheme="minorHAnsi"/>
                <w:b/>
                <w:bCs/>
                <w:sz w:val="24"/>
                <w:szCs w:val="24"/>
              </w:rPr>
            </w:pPr>
            <w:r w:rsidRPr="00D07601">
              <w:rPr>
                <w:rFonts w:eastAsia="Times New Roman" w:cstheme="minorHAnsi"/>
                <w:b/>
                <w:bCs/>
                <w:sz w:val="24"/>
                <w:szCs w:val="24"/>
              </w:rPr>
              <w:t>Unique</w:t>
            </w:r>
          </w:p>
        </w:tc>
        <w:tc>
          <w:tcPr>
            <w:tcW w:w="591" w:type="dxa"/>
            <w:tcBorders>
              <w:top w:val="single" w:sz="4" w:space="0" w:color="auto"/>
              <w:left w:val="nil"/>
              <w:bottom w:val="single" w:sz="4" w:space="0" w:color="auto"/>
              <w:right w:val="single" w:sz="4" w:space="0" w:color="auto"/>
            </w:tcBorders>
            <w:shd w:val="clear" w:color="000000" w:fill="B6DDE8"/>
            <w:vAlign w:val="bottom"/>
          </w:tcPr>
          <w:p w:rsidR="00771246" w:rsidRPr="00E821A8" w:rsidRDefault="00D07601" w:rsidP="00227BA2">
            <w:pPr>
              <w:spacing w:line="240" w:lineRule="auto"/>
              <w:jc w:val="center"/>
              <w:rPr>
                <w:rFonts w:eastAsia="Times New Roman" w:cstheme="minorHAnsi"/>
                <w:b/>
                <w:bCs/>
                <w:sz w:val="24"/>
                <w:szCs w:val="24"/>
              </w:rPr>
            </w:pPr>
            <w:r w:rsidRPr="00D07601">
              <w:rPr>
                <w:rFonts w:eastAsia="Times New Roman" w:cstheme="minorHAnsi"/>
                <w:b/>
                <w:bCs/>
                <w:sz w:val="24"/>
                <w:szCs w:val="24"/>
              </w:rPr>
              <w:t>P/F Key</w:t>
            </w:r>
          </w:p>
        </w:tc>
        <w:tc>
          <w:tcPr>
            <w:tcW w:w="3003" w:type="dxa"/>
            <w:tcBorders>
              <w:top w:val="single" w:sz="4" w:space="0" w:color="auto"/>
              <w:left w:val="nil"/>
              <w:bottom w:val="single" w:sz="4" w:space="0" w:color="auto"/>
              <w:right w:val="single" w:sz="4" w:space="0" w:color="auto"/>
            </w:tcBorders>
            <w:shd w:val="clear" w:color="000000" w:fill="B6DDE8"/>
          </w:tcPr>
          <w:p w:rsidR="00771246" w:rsidRPr="00E821A8" w:rsidRDefault="00771246" w:rsidP="00227BA2">
            <w:pPr>
              <w:spacing w:line="240" w:lineRule="auto"/>
              <w:jc w:val="center"/>
              <w:rPr>
                <w:rFonts w:eastAsia="Times New Roman" w:cstheme="minorHAnsi"/>
                <w:b/>
                <w:bCs/>
                <w:sz w:val="24"/>
                <w:szCs w:val="24"/>
              </w:rPr>
            </w:pPr>
          </w:p>
          <w:p w:rsidR="00771246" w:rsidRPr="00E821A8" w:rsidRDefault="00D07601" w:rsidP="00227BA2">
            <w:pPr>
              <w:spacing w:line="240" w:lineRule="auto"/>
              <w:jc w:val="center"/>
              <w:rPr>
                <w:rFonts w:eastAsia="Times New Roman" w:cstheme="minorHAnsi"/>
                <w:b/>
                <w:bCs/>
                <w:sz w:val="24"/>
                <w:szCs w:val="24"/>
              </w:rPr>
            </w:pPr>
            <w:r w:rsidRPr="00D07601">
              <w:rPr>
                <w:rFonts w:eastAsia="Times New Roman" w:cstheme="minorHAnsi"/>
                <w:b/>
                <w:bCs/>
                <w:sz w:val="24"/>
                <w:szCs w:val="24"/>
              </w:rPr>
              <w:t>Description</w:t>
            </w:r>
          </w:p>
        </w:tc>
      </w:tr>
      <w:tr w:rsidR="00771246" w:rsidRPr="00E821A8" w:rsidTr="00227BA2">
        <w:trPr>
          <w:gridAfter w:val="5"/>
          <w:wAfter w:w="19481" w:type="dxa"/>
          <w:trHeight w:val="255"/>
        </w:trPr>
        <w:tc>
          <w:tcPr>
            <w:tcW w:w="476" w:type="dxa"/>
            <w:tcBorders>
              <w:top w:val="nil"/>
              <w:left w:val="single" w:sz="4" w:space="0" w:color="auto"/>
              <w:bottom w:val="single" w:sz="4" w:space="0" w:color="auto"/>
              <w:right w:val="single" w:sz="4" w:space="0" w:color="auto"/>
            </w:tcBorders>
            <w:shd w:val="clear" w:color="auto" w:fill="auto"/>
            <w:noWrap/>
            <w:vAlign w:val="bottom"/>
            <w:hideMark/>
          </w:tcPr>
          <w:p w:rsidR="00771246" w:rsidRPr="00E821A8" w:rsidRDefault="00D07601" w:rsidP="00227BA2">
            <w:pPr>
              <w:spacing w:line="240" w:lineRule="auto"/>
              <w:jc w:val="right"/>
              <w:rPr>
                <w:rFonts w:eastAsia="Times New Roman" w:cstheme="minorHAnsi"/>
                <w:sz w:val="24"/>
                <w:szCs w:val="24"/>
              </w:rPr>
            </w:pPr>
            <w:r w:rsidRPr="00D07601">
              <w:rPr>
                <w:rFonts w:eastAsia="Times New Roman" w:cstheme="minorHAnsi"/>
                <w:sz w:val="24"/>
                <w:szCs w:val="24"/>
              </w:rPr>
              <w:t>1</w:t>
            </w:r>
          </w:p>
        </w:tc>
        <w:tc>
          <w:tcPr>
            <w:tcW w:w="2062" w:type="dxa"/>
            <w:tcBorders>
              <w:top w:val="nil"/>
              <w:left w:val="nil"/>
              <w:bottom w:val="single" w:sz="4" w:space="0" w:color="auto"/>
              <w:right w:val="single" w:sz="4" w:space="0" w:color="auto"/>
            </w:tcBorders>
            <w:shd w:val="clear" w:color="auto" w:fill="auto"/>
            <w:noWrap/>
            <w:vAlign w:val="bottom"/>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proofErr w:type="spellStart"/>
            <w:r w:rsidRPr="00D07601">
              <w:rPr>
                <w:rFonts w:eastAsia="Times New Roman" w:cstheme="minorHAnsi"/>
                <w:sz w:val="24"/>
                <w:szCs w:val="24"/>
              </w:rPr>
              <w:t>ChangeRequestID</w:t>
            </w:r>
            <w:proofErr w:type="spellEnd"/>
          </w:p>
        </w:tc>
        <w:tc>
          <w:tcPr>
            <w:tcW w:w="1437" w:type="dxa"/>
            <w:tcBorders>
              <w:top w:val="nil"/>
              <w:left w:val="nil"/>
              <w:bottom w:val="single" w:sz="4" w:space="0" w:color="auto"/>
              <w:right w:val="single" w:sz="4" w:space="0" w:color="auto"/>
            </w:tcBorders>
            <w:shd w:val="clear" w:color="auto" w:fill="auto"/>
            <w:noWrap/>
            <w:vAlign w:val="bottom"/>
            <w:hideMark/>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r w:rsidRPr="00D07601">
              <w:rPr>
                <w:rFonts w:eastAsia="Times New Roman" w:cstheme="minorHAnsi"/>
                <w:sz w:val="24"/>
                <w:szCs w:val="24"/>
              </w:rPr>
              <w:t>CHAR</w:t>
            </w:r>
          </w:p>
        </w:tc>
        <w:tc>
          <w:tcPr>
            <w:tcW w:w="1121" w:type="dxa"/>
            <w:tcBorders>
              <w:top w:val="nil"/>
              <w:left w:val="nil"/>
              <w:bottom w:val="single" w:sz="4" w:space="0" w:color="auto"/>
              <w:right w:val="single" w:sz="4" w:space="0" w:color="auto"/>
            </w:tcBorders>
            <w:shd w:val="clear" w:color="auto" w:fill="auto"/>
            <w:vAlign w:val="bottom"/>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r w:rsidRPr="00D07601">
              <w:rPr>
                <w:rFonts w:eastAsia="Times New Roman" w:cstheme="minorHAnsi"/>
                <w:sz w:val="24"/>
                <w:szCs w:val="24"/>
              </w:rPr>
              <w:t>10</w:t>
            </w:r>
          </w:p>
        </w:tc>
        <w:tc>
          <w:tcPr>
            <w:tcW w:w="540" w:type="dxa"/>
            <w:tcBorders>
              <w:top w:val="nil"/>
              <w:left w:val="nil"/>
              <w:bottom w:val="single" w:sz="4" w:space="0" w:color="auto"/>
              <w:right w:val="single" w:sz="4" w:space="0" w:color="auto"/>
            </w:tcBorders>
            <w:shd w:val="clear" w:color="auto" w:fill="auto"/>
            <w:noWrap/>
            <w:vAlign w:val="bottom"/>
            <w:hideMark/>
          </w:tcPr>
          <w:p w:rsidR="00771246" w:rsidRPr="00E821A8" w:rsidRDefault="00771246" w:rsidP="00227BA2">
            <w:pPr>
              <w:spacing w:line="240" w:lineRule="auto"/>
              <w:rPr>
                <w:rFonts w:eastAsia="Times New Roman" w:cstheme="minorHAnsi"/>
                <w:sz w:val="24"/>
                <w:szCs w:val="24"/>
              </w:rPr>
            </w:pPr>
          </w:p>
        </w:tc>
        <w:tc>
          <w:tcPr>
            <w:tcW w:w="810" w:type="dxa"/>
            <w:tcBorders>
              <w:top w:val="nil"/>
              <w:left w:val="nil"/>
              <w:bottom w:val="single" w:sz="4" w:space="0" w:color="auto"/>
              <w:right w:val="single" w:sz="4" w:space="0" w:color="auto"/>
            </w:tcBorders>
            <w:shd w:val="clear" w:color="auto" w:fill="auto"/>
            <w:vAlign w:val="bottom"/>
          </w:tcPr>
          <w:p w:rsidR="00771246" w:rsidRPr="00E821A8" w:rsidRDefault="00771246" w:rsidP="00227BA2">
            <w:pPr>
              <w:spacing w:line="240" w:lineRule="auto"/>
              <w:rPr>
                <w:rFonts w:eastAsia="Times New Roman" w:cstheme="minorHAnsi"/>
                <w:sz w:val="24"/>
                <w:szCs w:val="24"/>
              </w:rPr>
            </w:pPr>
          </w:p>
        </w:tc>
        <w:tc>
          <w:tcPr>
            <w:tcW w:w="591" w:type="dxa"/>
            <w:tcBorders>
              <w:top w:val="nil"/>
              <w:left w:val="nil"/>
              <w:bottom w:val="single" w:sz="4" w:space="0" w:color="auto"/>
              <w:right w:val="single" w:sz="4" w:space="0" w:color="auto"/>
            </w:tcBorders>
            <w:vAlign w:val="bottom"/>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r w:rsidRPr="00D07601">
              <w:rPr>
                <w:rFonts w:eastAsia="Times New Roman" w:cstheme="minorHAnsi"/>
                <w:sz w:val="24"/>
                <w:szCs w:val="24"/>
              </w:rPr>
              <w:t>PK</w:t>
            </w:r>
          </w:p>
        </w:tc>
        <w:tc>
          <w:tcPr>
            <w:tcW w:w="3003" w:type="dxa"/>
            <w:tcBorders>
              <w:top w:val="nil"/>
              <w:left w:val="nil"/>
              <w:bottom w:val="single" w:sz="4" w:space="0" w:color="auto"/>
              <w:right w:val="single" w:sz="4" w:space="0" w:color="auto"/>
            </w:tcBorders>
            <w:vAlign w:val="bottom"/>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r w:rsidRPr="00D07601">
              <w:rPr>
                <w:rFonts w:eastAsia="Times New Roman" w:cstheme="minorHAnsi"/>
                <w:sz w:val="24"/>
                <w:szCs w:val="24"/>
              </w:rPr>
              <w:t>PK – ID of change request</w:t>
            </w:r>
          </w:p>
        </w:tc>
      </w:tr>
      <w:tr w:rsidR="00771246" w:rsidRPr="00E821A8" w:rsidTr="00227BA2">
        <w:trPr>
          <w:gridAfter w:val="5"/>
          <w:wAfter w:w="19481" w:type="dxa"/>
          <w:trHeight w:val="255"/>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D07601" w:rsidP="00227BA2">
            <w:pPr>
              <w:shd w:val="clear" w:color="FFFFCC" w:fill="FFFFFF"/>
              <w:spacing w:before="100" w:beforeAutospacing="1" w:after="100" w:afterAutospacing="1" w:line="240" w:lineRule="auto"/>
              <w:jc w:val="right"/>
              <w:rPr>
                <w:rFonts w:eastAsia="Times New Roman" w:cstheme="minorHAnsi"/>
                <w:sz w:val="24"/>
                <w:szCs w:val="24"/>
              </w:rPr>
            </w:pPr>
            <w:r w:rsidRPr="00D07601">
              <w:rPr>
                <w:rFonts w:eastAsia="Times New Roman" w:cstheme="minorHAnsi"/>
                <w:sz w:val="24"/>
                <w:szCs w:val="24"/>
              </w:rPr>
              <w:t>2</w:t>
            </w:r>
          </w:p>
        </w:tc>
        <w:tc>
          <w:tcPr>
            <w:tcW w:w="2062" w:type="dxa"/>
            <w:tcBorders>
              <w:top w:val="nil"/>
              <w:left w:val="nil"/>
              <w:bottom w:val="single" w:sz="4" w:space="0" w:color="auto"/>
              <w:right w:val="single" w:sz="4" w:space="0" w:color="auto"/>
            </w:tcBorders>
            <w:shd w:val="clear" w:color="auto" w:fill="auto"/>
            <w:noWrap/>
            <w:vAlign w:val="bottom"/>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r w:rsidRPr="00D07601">
              <w:rPr>
                <w:rFonts w:eastAsia="Times New Roman" w:cstheme="minorHAnsi"/>
                <w:sz w:val="24"/>
                <w:szCs w:val="24"/>
              </w:rPr>
              <w:t>Name</w:t>
            </w:r>
          </w:p>
        </w:tc>
        <w:tc>
          <w:tcPr>
            <w:tcW w:w="1437" w:type="dxa"/>
            <w:tcBorders>
              <w:top w:val="nil"/>
              <w:left w:val="nil"/>
              <w:bottom w:val="single" w:sz="4" w:space="0" w:color="auto"/>
              <w:right w:val="single" w:sz="4" w:space="0" w:color="auto"/>
            </w:tcBorders>
            <w:shd w:val="clear" w:color="auto" w:fill="auto"/>
            <w:noWrap/>
            <w:vAlign w:val="bottom"/>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r w:rsidRPr="00D07601">
              <w:rPr>
                <w:rFonts w:eastAsia="Times New Roman" w:cstheme="minorHAnsi"/>
                <w:sz w:val="24"/>
                <w:szCs w:val="24"/>
              </w:rPr>
              <w:t>NVARCHAR</w:t>
            </w:r>
          </w:p>
        </w:tc>
        <w:tc>
          <w:tcPr>
            <w:tcW w:w="1121" w:type="dxa"/>
            <w:tcBorders>
              <w:top w:val="nil"/>
              <w:left w:val="nil"/>
              <w:bottom w:val="single" w:sz="4" w:space="0" w:color="auto"/>
              <w:right w:val="single" w:sz="4" w:space="0" w:color="auto"/>
            </w:tcBorders>
            <w:shd w:val="clear" w:color="auto" w:fill="auto"/>
            <w:vAlign w:val="bottom"/>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r w:rsidRPr="00D07601">
              <w:rPr>
                <w:rStyle w:val="postbody"/>
                <w:rFonts w:cstheme="minorHAnsi"/>
                <w:sz w:val="24"/>
                <w:szCs w:val="24"/>
              </w:rPr>
              <w:t>20</w:t>
            </w:r>
          </w:p>
        </w:tc>
        <w:tc>
          <w:tcPr>
            <w:tcW w:w="540"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pacing w:line="240" w:lineRule="auto"/>
              <w:rPr>
                <w:rFonts w:eastAsia="Times New Roman" w:cstheme="minorHAnsi"/>
                <w:sz w:val="24"/>
                <w:szCs w:val="24"/>
              </w:rPr>
            </w:pPr>
          </w:p>
        </w:tc>
        <w:tc>
          <w:tcPr>
            <w:tcW w:w="810" w:type="dxa"/>
            <w:tcBorders>
              <w:top w:val="nil"/>
              <w:left w:val="nil"/>
              <w:bottom w:val="single" w:sz="4" w:space="0" w:color="auto"/>
              <w:right w:val="single" w:sz="4" w:space="0" w:color="auto"/>
            </w:tcBorders>
            <w:shd w:val="clear" w:color="auto" w:fill="auto"/>
            <w:vAlign w:val="bottom"/>
          </w:tcPr>
          <w:p w:rsidR="00771246" w:rsidRPr="00E821A8" w:rsidRDefault="00771246" w:rsidP="00227BA2">
            <w:pPr>
              <w:spacing w:line="240" w:lineRule="auto"/>
              <w:rPr>
                <w:rFonts w:eastAsia="Times New Roman" w:cstheme="minorHAnsi"/>
                <w:sz w:val="24"/>
                <w:szCs w:val="24"/>
              </w:rPr>
            </w:pPr>
          </w:p>
        </w:tc>
        <w:tc>
          <w:tcPr>
            <w:tcW w:w="591" w:type="dxa"/>
            <w:tcBorders>
              <w:top w:val="nil"/>
              <w:left w:val="nil"/>
              <w:bottom w:val="single" w:sz="4" w:space="0" w:color="auto"/>
              <w:right w:val="single" w:sz="4" w:space="0" w:color="auto"/>
            </w:tcBorders>
            <w:vAlign w:val="bottom"/>
          </w:tcPr>
          <w:p w:rsidR="00771246" w:rsidRPr="00E821A8" w:rsidRDefault="00771246" w:rsidP="00227BA2">
            <w:pPr>
              <w:spacing w:line="240" w:lineRule="auto"/>
              <w:rPr>
                <w:rFonts w:eastAsia="Times New Roman" w:cstheme="minorHAnsi"/>
                <w:sz w:val="24"/>
                <w:szCs w:val="24"/>
              </w:rPr>
            </w:pPr>
          </w:p>
        </w:tc>
        <w:tc>
          <w:tcPr>
            <w:tcW w:w="3003" w:type="dxa"/>
            <w:tcBorders>
              <w:top w:val="nil"/>
              <w:left w:val="nil"/>
              <w:bottom w:val="single" w:sz="4" w:space="0" w:color="auto"/>
              <w:right w:val="single" w:sz="4" w:space="0" w:color="auto"/>
            </w:tcBorders>
            <w:vAlign w:val="bottom"/>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r w:rsidRPr="00D07601">
              <w:rPr>
                <w:rFonts w:eastAsia="Times New Roman" w:cstheme="minorHAnsi"/>
                <w:sz w:val="24"/>
                <w:szCs w:val="24"/>
              </w:rPr>
              <w:t>Name of change request</w:t>
            </w:r>
          </w:p>
        </w:tc>
      </w:tr>
      <w:tr w:rsidR="00771246" w:rsidRPr="00E821A8" w:rsidTr="00227BA2">
        <w:trPr>
          <w:gridAfter w:val="5"/>
          <w:wAfter w:w="19481" w:type="dxa"/>
          <w:trHeight w:val="255"/>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D07601" w:rsidP="00227BA2">
            <w:pPr>
              <w:shd w:val="clear" w:color="FFFFCC" w:fill="FFFFFF"/>
              <w:spacing w:before="100" w:beforeAutospacing="1" w:after="100" w:afterAutospacing="1" w:line="240" w:lineRule="auto"/>
              <w:jc w:val="right"/>
              <w:rPr>
                <w:rFonts w:eastAsia="Times New Roman" w:cstheme="minorHAnsi"/>
                <w:sz w:val="24"/>
                <w:szCs w:val="24"/>
              </w:rPr>
            </w:pPr>
            <w:r w:rsidRPr="00D07601">
              <w:rPr>
                <w:rFonts w:eastAsia="Times New Roman" w:cstheme="minorHAnsi"/>
                <w:sz w:val="24"/>
                <w:szCs w:val="24"/>
              </w:rPr>
              <w:t>3</w:t>
            </w:r>
          </w:p>
        </w:tc>
        <w:tc>
          <w:tcPr>
            <w:tcW w:w="2062" w:type="dxa"/>
            <w:tcBorders>
              <w:top w:val="nil"/>
              <w:left w:val="nil"/>
              <w:bottom w:val="single" w:sz="4" w:space="0" w:color="auto"/>
              <w:right w:val="single" w:sz="4" w:space="0" w:color="auto"/>
            </w:tcBorders>
            <w:shd w:val="clear" w:color="auto" w:fill="auto"/>
            <w:noWrap/>
            <w:vAlign w:val="bottom"/>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r w:rsidRPr="00D07601">
              <w:rPr>
                <w:rFonts w:eastAsia="Times New Roman" w:cstheme="minorHAnsi"/>
                <w:sz w:val="24"/>
                <w:szCs w:val="24"/>
              </w:rPr>
              <w:t>Description</w:t>
            </w:r>
          </w:p>
        </w:tc>
        <w:tc>
          <w:tcPr>
            <w:tcW w:w="1437" w:type="dxa"/>
            <w:tcBorders>
              <w:top w:val="nil"/>
              <w:left w:val="nil"/>
              <w:bottom w:val="single" w:sz="4" w:space="0" w:color="auto"/>
              <w:right w:val="single" w:sz="4" w:space="0" w:color="auto"/>
            </w:tcBorders>
            <w:shd w:val="clear" w:color="auto" w:fill="auto"/>
            <w:noWrap/>
            <w:vAlign w:val="bottom"/>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r w:rsidRPr="00D07601">
              <w:rPr>
                <w:rFonts w:eastAsia="Times New Roman" w:cstheme="minorHAnsi"/>
                <w:sz w:val="24"/>
                <w:szCs w:val="24"/>
              </w:rPr>
              <w:t xml:space="preserve">NVARCHAR </w:t>
            </w:r>
          </w:p>
        </w:tc>
        <w:tc>
          <w:tcPr>
            <w:tcW w:w="1121" w:type="dxa"/>
            <w:tcBorders>
              <w:top w:val="nil"/>
              <w:left w:val="nil"/>
              <w:bottom w:val="single" w:sz="4" w:space="0" w:color="auto"/>
              <w:right w:val="single" w:sz="4" w:space="0" w:color="auto"/>
            </w:tcBorders>
            <w:shd w:val="clear" w:color="auto" w:fill="auto"/>
            <w:vAlign w:val="bottom"/>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r w:rsidRPr="00D07601">
              <w:rPr>
                <w:rStyle w:val="postbody"/>
                <w:rFonts w:cstheme="minorHAnsi"/>
                <w:sz w:val="24"/>
                <w:szCs w:val="24"/>
              </w:rPr>
              <w:t>200</w:t>
            </w:r>
          </w:p>
        </w:tc>
        <w:tc>
          <w:tcPr>
            <w:tcW w:w="540"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pacing w:line="240" w:lineRule="auto"/>
              <w:rPr>
                <w:rFonts w:eastAsia="Times New Roman" w:cstheme="minorHAnsi"/>
                <w:sz w:val="24"/>
                <w:szCs w:val="24"/>
              </w:rPr>
            </w:pPr>
          </w:p>
        </w:tc>
        <w:tc>
          <w:tcPr>
            <w:tcW w:w="810" w:type="dxa"/>
            <w:tcBorders>
              <w:top w:val="nil"/>
              <w:left w:val="nil"/>
              <w:bottom w:val="single" w:sz="4" w:space="0" w:color="auto"/>
              <w:right w:val="single" w:sz="4" w:space="0" w:color="auto"/>
            </w:tcBorders>
            <w:shd w:val="clear" w:color="auto" w:fill="auto"/>
            <w:vAlign w:val="bottom"/>
          </w:tcPr>
          <w:p w:rsidR="00771246" w:rsidRPr="00E821A8" w:rsidRDefault="00771246" w:rsidP="00227BA2">
            <w:pPr>
              <w:spacing w:line="240" w:lineRule="auto"/>
              <w:rPr>
                <w:rFonts w:eastAsia="Times New Roman" w:cstheme="minorHAnsi"/>
                <w:sz w:val="24"/>
                <w:szCs w:val="24"/>
              </w:rPr>
            </w:pPr>
          </w:p>
        </w:tc>
        <w:tc>
          <w:tcPr>
            <w:tcW w:w="591" w:type="dxa"/>
            <w:tcBorders>
              <w:top w:val="nil"/>
              <w:left w:val="nil"/>
              <w:bottom w:val="single" w:sz="4" w:space="0" w:color="auto"/>
              <w:right w:val="single" w:sz="4" w:space="0" w:color="auto"/>
            </w:tcBorders>
            <w:vAlign w:val="bottom"/>
          </w:tcPr>
          <w:p w:rsidR="00771246" w:rsidRPr="00E821A8" w:rsidRDefault="00771246" w:rsidP="00227BA2">
            <w:pPr>
              <w:spacing w:line="240" w:lineRule="auto"/>
              <w:rPr>
                <w:rFonts w:eastAsia="Times New Roman" w:cstheme="minorHAnsi"/>
                <w:sz w:val="24"/>
                <w:szCs w:val="24"/>
              </w:rPr>
            </w:pPr>
          </w:p>
        </w:tc>
        <w:tc>
          <w:tcPr>
            <w:tcW w:w="3003" w:type="dxa"/>
            <w:tcBorders>
              <w:top w:val="nil"/>
              <w:left w:val="nil"/>
              <w:bottom w:val="single" w:sz="4" w:space="0" w:color="auto"/>
              <w:right w:val="single" w:sz="4" w:space="0" w:color="auto"/>
            </w:tcBorders>
            <w:vAlign w:val="bottom"/>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r w:rsidRPr="00D07601">
              <w:rPr>
                <w:rFonts w:eastAsia="Times New Roman" w:cstheme="minorHAnsi"/>
                <w:sz w:val="24"/>
                <w:szCs w:val="24"/>
              </w:rPr>
              <w:t>Description of change request</w:t>
            </w:r>
          </w:p>
        </w:tc>
      </w:tr>
      <w:tr w:rsidR="00771246" w:rsidRPr="00E821A8" w:rsidTr="00227BA2">
        <w:trPr>
          <w:trHeight w:val="255"/>
        </w:trPr>
        <w:tc>
          <w:tcPr>
            <w:tcW w:w="476" w:type="dxa"/>
            <w:tcBorders>
              <w:top w:val="nil"/>
              <w:left w:val="single" w:sz="4" w:space="0" w:color="auto"/>
              <w:bottom w:val="single" w:sz="4" w:space="0" w:color="auto"/>
              <w:right w:val="single" w:sz="4" w:space="0" w:color="auto"/>
            </w:tcBorders>
            <w:shd w:val="clear" w:color="auto" w:fill="auto"/>
            <w:noWrap/>
            <w:vAlign w:val="bottom"/>
            <w:hideMark/>
          </w:tcPr>
          <w:p w:rsidR="00771246" w:rsidRPr="00E821A8" w:rsidRDefault="00D07601" w:rsidP="00227BA2">
            <w:pPr>
              <w:shd w:val="clear" w:color="FFFFCC" w:fill="FFFFFF"/>
              <w:spacing w:before="100" w:beforeAutospacing="1" w:after="100" w:afterAutospacing="1" w:line="240" w:lineRule="auto"/>
              <w:jc w:val="right"/>
              <w:rPr>
                <w:rFonts w:eastAsia="Times New Roman" w:cstheme="minorHAnsi"/>
                <w:sz w:val="24"/>
                <w:szCs w:val="24"/>
              </w:rPr>
            </w:pPr>
            <w:r w:rsidRPr="00D07601">
              <w:rPr>
                <w:rFonts w:eastAsia="Times New Roman" w:cstheme="minorHAnsi"/>
                <w:sz w:val="24"/>
                <w:szCs w:val="24"/>
              </w:rPr>
              <w:t>4</w:t>
            </w:r>
          </w:p>
        </w:tc>
        <w:tc>
          <w:tcPr>
            <w:tcW w:w="2062" w:type="dxa"/>
            <w:tcBorders>
              <w:top w:val="nil"/>
              <w:left w:val="nil"/>
              <w:bottom w:val="single" w:sz="4" w:space="0" w:color="auto"/>
              <w:right w:val="single" w:sz="4" w:space="0" w:color="auto"/>
            </w:tcBorders>
            <w:shd w:val="clear" w:color="auto" w:fill="auto"/>
            <w:noWrap/>
            <w:vAlign w:val="bottom"/>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r w:rsidRPr="00D07601">
              <w:rPr>
                <w:rFonts w:eastAsia="Times New Roman" w:cstheme="minorHAnsi"/>
                <w:sz w:val="24"/>
                <w:szCs w:val="24"/>
              </w:rPr>
              <w:t>Status</w:t>
            </w:r>
          </w:p>
        </w:tc>
        <w:tc>
          <w:tcPr>
            <w:tcW w:w="1437" w:type="dxa"/>
            <w:tcBorders>
              <w:top w:val="nil"/>
              <w:left w:val="nil"/>
              <w:bottom w:val="single" w:sz="4" w:space="0" w:color="auto"/>
              <w:right w:val="single" w:sz="4" w:space="0" w:color="auto"/>
            </w:tcBorders>
            <w:shd w:val="clear" w:color="auto" w:fill="auto"/>
            <w:noWrap/>
            <w:vAlign w:val="bottom"/>
            <w:hideMark/>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r w:rsidRPr="00D07601">
              <w:rPr>
                <w:rFonts w:eastAsia="Times New Roman" w:cstheme="minorHAnsi"/>
                <w:sz w:val="24"/>
                <w:szCs w:val="24"/>
              </w:rPr>
              <w:t>NVARCHAR</w:t>
            </w:r>
          </w:p>
        </w:tc>
        <w:tc>
          <w:tcPr>
            <w:tcW w:w="1121" w:type="dxa"/>
            <w:tcBorders>
              <w:top w:val="nil"/>
              <w:left w:val="nil"/>
              <w:bottom w:val="single" w:sz="4" w:space="0" w:color="auto"/>
              <w:right w:val="single" w:sz="4" w:space="0" w:color="auto"/>
            </w:tcBorders>
            <w:shd w:val="clear" w:color="auto" w:fill="auto"/>
            <w:vAlign w:val="bottom"/>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r w:rsidRPr="00D07601">
              <w:rPr>
                <w:rFonts w:eastAsia="Times New Roman" w:cstheme="minorHAnsi"/>
                <w:sz w:val="24"/>
                <w:szCs w:val="24"/>
              </w:rPr>
              <w:t>10</w:t>
            </w: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771246" w:rsidP="00227BA2">
            <w:pPr>
              <w:spacing w:line="240" w:lineRule="auto"/>
              <w:rPr>
                <w:rFonts w:eastAsia="Times New Roman" w:cstheme="minorHAnsi"/>
                <w:sz w:val="24"/>
                <w:szCs w:val="24"/>
              </w:rPr>
            </w:pPr>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E821A8" w:rsidRDefault="00771246" w:rsidP="00227BA2">
            <w:pPr>
              <w:spacing w:line="240" w:lineRule="auto"/>
              <w:rPr>
                <w:rFonts w:eastAsia="Times New Roman" w:cstheme="minorHAnsi"/>
                <w:sz w:val="24"/>
                <w:szCs w:val="24"/>
              </w:rPr>
            </w:pPr>
          </w:p>
        </w:tc>
        <w:tc>
          <w:tcPr>
            <w:tcW w:w="591" w:type="dxa"/>
            <w:tcBorders>
              <w:top w:val="nil"/>
              <w:left w:val="single" w:sz="4" w:space="0" w:color="auto"/>
              <w:bottom w:val="single" w:sz="4" w:space="0" w:color="auto"/>
              <w:right w:val="single" w:sz="4" w:space="0" w:color="auto"/>
            </w:tcBorders>
            <w:vAlign w:val="bottom"/>
          </w:tcPr>
          <w:p w:rsidR="00771246" w:rsidRPr="00E821A8" w:rsidRDefault="00771246" w:rsidP="00227BA2">
            <w:pPr>
              <w:spacing w:line="240" w:lineRule="auto"/>
              <w:rPr>
                <w:rFonts w:eastAsia="Times New Roman" w:cstheme="minorHAnsi"/>
                <w:sz w:val="24"/>
                <w:szCs w:val="24"/>
              </w:rPr>
            </w:pPr>
          </w:p>
        </w:tc>
        <w:tc>
          <w:tcPr>
            <w:tcW w:w="3003" w:type="dxa"/>
            <w:tcBorders>
              <w:top w:val="nil"/>
              <w:left w:val="single" w:sz="4" w:space="0" w:color="auto"/>
              <w:bottom w:val="single" w:sz="4" w:space="0" w:color="auto"/>
              <w:right w:val="single" w:sz="4" w:space="0" w:color="auto"/>
            </w:tcBorders>
            <w:vAlign w:val="bottom"/>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r w:rsidRPr="00D07601">
              <w:rPr>
                <w:rFonts w:eastAsia="Times New Roman" w:cstheme="minorHAnsi"/>
                <w:sz w:val="24"/>
                <w:szCs w:val="24"/>
              </w:rPr>
              <w:t>Status of change request</w:t>
            </w:r>
          </w:p>
        </w:tc>
        <w:tc>
          <w:tcPr>
            <w:tcW w:w="4302" w:type="dxa"/>
            <w:vAlign w:val="bottom"/>
          </w:tcPr>
          <w:p w:rsidR="00771246" w:rsidRPr="00E821A8" w:rsidRDefault="00D07601" w:rsidP="00227BA2">
            <w:pPr>
              <w:shd w:val="clear" w:color="FFFFCC" w:fill="FFFFFF"/>
              <w:spacing w:before="100" w:beforeAutospacing="1" w:after="100" w:afterAutospacing="1" w:line="240" w:lineRule="auto"/>
              <w:jc w:val="right"/>
              <w:rPr>
                <w:rFonts w:eastAsia="Times New Roman" w:cstheme="minorHAnsi"/>
                <w:sz w:val="24"/>
                <w:szCs w:val="24"/>
              </w:rPr>
            </w:pPr>
            <w:r w:rsidRPr="00D07601">
              <w:rPr>
                <w:rFonts w:eastAsia="Times New Roman" w:cstheme="minorHAnsi"/>
                <w:sz w:val="24"/>
                <w:szCs w:val="24"/>
              </w:rPr>
              <w:t>of requirement</w:t>
            </w:r>
          </w:p>
        </w:tc>
        <w:tc>
          <w:tcPr>
            <w:tcW w:w="3813" w:type="dxa"/>
            <w:vAlign w:val="bottom"/>
          </w:tcPr>
          <w:p w:rsidR="00771246" w:rsidRPr="00E821A8" w:rsidRDefault="00771246" w:rsidP="00227BA2">
            <w:pPr>
              <w:spacing w:line="240" w:lineRule="auto"/>
              <w:rPr>
                <w:rFonts w:eastAsia="Times New Roman" w:cstheme="minorHAnsi"/>
                <w:sz w:val="24"/>
                <w:szCs w:val="24"/>
              </w:rPr>
            </w:pPr>
          </w:p>
        </w:tc>
        <w:tc>
          <w:tcPr>
            <w:tcW w:w="3794" w:type="dxa"/>
            <w:vAlign w:val="bottom"/>
          </w:tcPr>
          <w:p w:rsidR="00771246" w:rsidRPr="00E821A8" w:rsidRDefault="00771246" w:rsidP="00227BA2">
            <w:pPr>
              <w:spacing w:line="240" w:lineRule="auto"/>
              <w:rPr>
                <w:rFonts w:eastAsia="Times New Roman" w:cstheme="minorHAnsi"/>
                <w:sz w:val="24"/>
                <w:szCs w:val="24"/>
              </w:rPr>
            </w:pPr>
          </w:p>
        </w:tc>
        <w:tc>
          <w:tcPr>
            <w:tcW w:w="3782" w:type="dxa"/>
            <w:vAlign w:val="bottom"/>
          </w:tcPr>
          <w:p w:rsidR="00771246" w:rsidRPr="00E821A8" w:rsidRDefault="00771246" w:rsidP="00227BA2">
            <w:pPr>
              <w:spacing w:line="240" w:lineRule="auto"/>
              <w:rPr>
                <w:rFonts w:eastAsia="Times New Roman" w:cstheme="minorHAnsi"/>
                <w:sz w:val="24"/>
                <w:szCs w:val="24"/>
              </w:rPr>
            </w:pPr>
          </w:p>
        </w:tc>
        <w:tc>
          <w:tcPr>
            <w:tcW w:w="3790" w:type="dxa"/>
            <w:vAlign w:val="bottom"/>
          </w:tcPr>
          <w:p w:rsidR="00771246" w:rsidRPr="00E821A8" w:rsidRDefault="00771246" w:rsidP="00227BA2">
            <w:pPr>
              <w:spacing w:line="240" w:lineRule="auto"/>
              <w:rPr>
                <w:rFonts w:eastAsia="Times New Roman" w:cstheme="minorHAnsi"/>
                <w:sz w:val="24"/>
                <w:szCs w:val="24"/>
              </w:rPr>
            </w:pPr>
          </w:p>
        </w:tc>
      </w:tr>
      <w:tr w:rsidR="00771246" w:rsidRPr="00E821A8" w:rsidTr="00227BA2">
        <w:trPr>
          <w:gridAfter w:val="5"/>
          <w:wAfter w:w="19481" w:type="dxa"/>
          <w:trHeight w:val="287"/>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D07601" w:rsidP="00227BA2">
            <w:pPr>
              <w:spacing w:line="240" w:lineRule="auto"/>
              <w:jc w:val="right"/>
              <w:rPr>
                <w:rFonts w:eastAsia="Times New Roman" w:cstheme="minorHAnsi"/>
                <w:sz w:val="24"/>
                <w:szCs w:val="24"/>
              </w:rPr>
            </w:pPr>
            <w:r w:rsidRPr="00D07601">
              <w:rPr>
                <w:rFonts w:eastAsia="Times New Roman" w:cstheme="minorHAnsi"/>
                <w:sz w:val="24"/>
                <w:szCs w:val="24"/>
              </w:rPr>
              <w:t>5</w:t>
            </w:r>
          </w:p>
        </w:tc>
        <w:tc>
          <w:tcPr>
            <w:tcW w:w="2062" w:type="dxa"/>
            <w:tcBorders>
              <w:top w:val="nil"/>
              <w:left w:val="nil"/>
              <w:bottom w:val="single" w:sz="4" w:space="0" w:color="auto"/>
              <w:right w:val="single" w:sz="4" w:space="0" w:color="auto"/>
            </w:tcBorders>
            <w:shd w:val="clear" w:color="auto" w:fill="auto"/>
            <w:noWrap/>
            <w:vAlign w:val="bottom"/>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proofErr w:type="spellStart"/>
            <w:r w:rsidRPr="00D07601">
              <w:rPr>
                <w:rFonts w:eastAsia="Times New Roman" w:cstheme="minorHAnsi"/>
                <w:sz w:val="24"/>
                <w:szCs w:val="24"/>
              </w:rPr>
              <w:t>DelFlag</w:t>
            </w:r>
            <w:proofErr w:type="spellEnd"/>
          </w:p>
        </w:tc>
        <w:tc>
          <w:tcPr>
            <w:tcW w:w="1437" w:type="dxa"/>
            <w:tcBorders>
              <w:top w:val="nil"/>
              <w:left w:val="nil"/>
              <w:bottom w:val="single" w:sz="4" w:space="0" w:color="auto"/>
              <w:right w:val="single" w:sz="4" w:space="0" w:color="auto"/>
            </w:tcBorders>
            <w:shd w:val="clear" w:color="auto" w:fill="auto"/>
            <w:noWrap/>
            <w:vAlign w:val="bottom"/>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r w:rsidRPr="00D07601">
              <w:rPr>
                <w:rFonts w:eastAsia="Times New Roman" w:cstheme="minorHAnsi"/>
                <w:sz w:val="24"/>
                <w:szCs w:val="24"/>
              </w:rPr>
              <w:t>BOOLEAN</w:t>
            </w:r>
          </w:p>
        </w:tc>
        <w:tc>
          <w:tcPr>
            <w:tcW w:w="1121" w:type="dxa"/>
            <w:tcBorders>
              <w:top w:val="nil"/>
              <w:left w:val="nil"/>
              <w:bottom w:val="single" w:sz="4" w:space="0" w:color="auto"/>
              <w:right w:val="single" w:sz="4" w:space="0" w:color="auto"/>
            </w:tcBorders>
            <w:shd w:val="clear" w:color="auto" w:fill="auto"/>
            <w:vAlign w:val="bottom"/>
          </w:tcPr>
          <w:p w:rsidR="00771246" w:rsidRPr="00E821A8" w:rsidRDefault="00771246" w:rsidP="00227BA2">
            <w:pPr>
              <w:spacing w:line="240" w:lineRule="auto"/>
              <w:rPr>
                <w:rStyle w:val="postbody"/>
                <w:rFonts w:cstheme="minorHAnsi"/>
                <w:sz w:val="24"/>
                <w:szCs w:val="24"/>
              </w:rPr>
            </w:pP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771246" w:rsidP="00227BA2">
            <w:pPr>
              <w:spacing w:line="240" w:lineRule="auto"/>
              <w:rPr>
                <w:rFonts w:eastAsia="Times New Roman" w:cstheme="minorHAnsi"/>
                <w:sz w:val="24"/>
                <w:szCs w:val="24"/>
              </w:rPr>
            </w:pPr>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E821A8" w:rsidRDefault="00771246" w:rsidP="00227BA2">
            <w:pPr>
              <w:spacing w:line="240" w:lineRule="auto"/>
              <w:rPr>
                <w:rFonts w:eastAsia="Times New Roman" w:cstheme="minorHAnsi"/>
                <w:sz w:val="24"/>
                <w:szCs w:val="24"/>
              </w:rPr>
            </w:pPr>
          </w:p>
        </w:tc>
        <w:tc>
          <w:tcPr>
            <w:tcW w:w="591" w:type="dxa"/>
            <w:tcBorders>
              <w:top w:val="nil"/>
              <w:left w:val="single" w:sz="4" w:space="0" w:color="auto"/>
              <w:bottom w:val="single" w:sz="4" w:space="0" w:color="auto"/>
              <w:right w:val="single" w:sz="4" w:space="0" w:color="auto"/>
            </w:tcBorders>
            <w:vAlign w:val="bottom"/>
          </w:tcPr>
          <w:p w:rsidR="00771246" w:rsidRPr="00E821A8" w:rsidRDefault="00771246" w:rsidP="00227BA2">
            <w:pPr>
              <w:spacing w:line="240" w:lineRule="auto"/>
              <w:rPr>
                <w:rFonts w:eastAsia="Times New Roman" w:cstheme="minorHAnsi"/>
                <w:sz w:val="24"/>
                <w:szCs w:val="24"/>
              </w:rPr>
            </w:pPr>
          </w:p>
        </w:tc>
        <w:tc>
          <w:tcPr>
            <w:tcW w:w="3003" w:type="dxa"/>
            <w:tcBorders>
              <w:top w:val="nil"/>
              <w:left w:val="single" w:sz="4" w:space="0" w:color="auto"/>
              <w:bottom w:val="single" w:sz="4" w:space="0" w:color="auto"/>
              <w:right w:val="single" w:sz="4" w:space="0" w:color="auto"/>
            </w:tcBorders>
            <w:vAlign w:val="bottom"/>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r w:rsidRPr="00D07601">
              <w:rPr>
                <w:rFonts w:eastAsia="Times New Roman" w:cstheme="minorHAnsi"/>
                <w:sz w:val="24"/>
                <w:szCs w:val="24"/>
              </w:rPr>
              <w:t>Deleted flag of change request</w:t>
            </w:r>
          </w:p>
        </w:tc>
      </w:tr>
      <w:tr w:rsidR="00771246" w:rsidRPr="00E821A8" w:rsidTr="00227BA2">
        <w:trPr>
          <w:trHeight w:val="255"/>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D07601" w:rsidP="00227BA2">
            <w:pPr>
              <w:shd w:val="clear" w:color="FFFFCC" w:fill="FFFFFF"/>
              <w:spacing w:before="100" w:beforeAutospacing="1" w:after="100" w:afterAutospacing="1" w:line="240" w:lineRule="auto"/>
              <w:jc w:val="right"/>
              <w:rPr>
                <w:rFonts w:eastAsia="Times New Roman" w:cstheme="minorHAnsi"/>
                <w:sz w:val="24"/>
                <w:szCs w:val="24"/>
              </w:rPr>
            </w:pPr>
            <w:r w:rsidRPr="00D07601">
              <w:rPr>
                <w:rFonts w:eastAsia="Times New Roman" w:cstheme="minorHAnsi"/>
                <w:sz w:val="24"/>
                <w:szCs w:val="24"/>
              </w:rPr>
              <w:t>6</w:t>
            </w:r>
          </w:p>
        </w:tc>
        <w:tc>
          <w:tcPr>
            <w:tcW w:w="2062" w:type="dxa"/>
            <w:tcBorders>
              <w:top w:val="nil"/>
              <w:left w:val="nil"/>
              <w:bottom w:val="single" w:sz="4" w:space="0" w:color="auto"/>
              <w:right w:val="single" w:sz="4" w:space="0" w:color="auto"/>
            </w:tcBorders>
            <w:shd w:val="clear" w:color="auto" w:fill="auto"/>
            <w:noWrap/>
            <w:vAlign w:val="bottom"/>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proofErr w:type="spellStart"/>
            <w:r w:rsidRPr="00D07601">
              <w:rPr>
                <w:rFonts w:eastAsia="Times New Roman" w:cstheme="minorHAnsi"/>
                <w:sz w:val="24"/>
                <w:szCs w:val="24"/>
              </w:rPr>
              <w:t>ProjectID</w:t>
            </w:r>
            <w:proofErr w:type="spellEnd"/>
          </w:p>
        </w:tc>
        <w:tc>
          <w:tcPr>
            <w:tcW w:w="1437" w:type="dxa"/>
            <w:tcBorders>
              <w:top w:val="nil"/>
              <w:left w:val="nil"/>
              <w:bottom w:val="single" w:sz="4" w:space="0" w:color="auto"/>
              <w:right w:val="single" w:sz="4" w:space="0" w:color="auto"/>
            </w:tcBorders>
            <w:shd w:val="clear" w:color="auto" w:fill="auto"/>
            <w:noWrap/>
            <w:vAlign w:val="bottom"/>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r w:rsidRPr="00D07601">
              <w:rPr>
                <w:rFonts w:eastAsia="Times New Roman" w:cstheme="minorHAnsi"/>
                <w:sz w:val="24"/>
                <w:szCs w:val="24"/>
              </w:rPr>
              <w:t>CHAR</w:t>
            </w:r>
          </w:p>
        </w:tc>
        <w:tc>
          <w:tcPr>
            <w:tcW w:w="1121" w:type="dxa"/>
            <w:tcBorders>
              <w:top w:val="nil"/>
              <w:left w:val="nil"/>
              <w:bottom w:val="single" w:sz="4" w:space="0" w:color="auto"/>
              <w:right w:val="single" w:sz="4" w:space="0" w:color="auto"/>
            </w:tcBorders>
            <w:shd w:val="clear" w:color="auto" w:fill="auto"/>
            <w:vAlign w:val="bottom"/>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r w:rsidRPr="00D07601">
              <w:rPr>
                <w:rFonts w:eastAsia="Times New Roman" w:cstheme="minorHAnsi"/>
                <w:sz w:val="24"/>
                <w:szCs w:val="24"/>
              </w:rPr>
              <w:t>10</w:t>
            </w: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771246" w:rsidP="00227BA2">
            <w:pPr>
              <w:spacing w:line="240" w:lineRule="auto"/>
              <w:rPr>
                <w:rFonts w:eastAsia="Times New Roman" w:cstheme="minorHAnsi"/>
                <w:sz w:val="24"/>
                <w:szCs w:val="24"/>
              </w:rPr>
            </w:pPr>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E821A8" w:rsidRDefault="00771246" w:rsidP="00227BA2">
            <w:pPr>
              <w:spacing w:line="240" w:lineRule="auto"/>
              <w:rPr>
                <w:rFonts w:eastAsia="Times New Roman" w:cstheme="minorHAnsi"/>
                <w:sz w:val="24"/>
                <w:szCs w:val="24"/>
              </w:rPr>
            </w:pPr>
          </w:p>
        </w:tc>
        <w:tc>
          <w:tcPr>
            <w:tcW w:w="591" w:type="dxa"/>
            <w:tcBorders>
              <w:top w:val="nil"/>
              <w:left w:val="single" w:sz="4" w:space="0" w:color="auto"/>
              <w:bottom w:val="single" w:sz="4" w:space="0" w:color="auto"/>
              <w:right w:val="single" w:sz="4" w:space="0" w:color="auto"/>
            </w:tcBorders>
            <w:vAlign w:val="bottom"/>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r w:rsidRPr="00D07601">
              <w:rPr>
                <w:rFonts w:eastAsia="Times New Roman" w:cstheme="minorHAnsi"/>
                <w:sz w:val="24"/>
                <w:szCs w:val="24"/>
              </w:rPr>
              <w:t>FK</w:t>
            </w:r>
          </w:p>
        </w:tc>
        <w:tc>
          <w:tcPr>
            <w:tcW w:w="3003" w:type="dxa"/>
            <w:tcBorders>
              <w:top w:val="nil"/>
              <w:left w:val="single" w:sz="4" w:space="0" w:color="auto"/>
              <w:bottom w:val="single" w:sz="4" w:space="0" w:color="auto"/>
              <w:right w:val="single" w:sz="4" w:space="0" w:color="auto"/>
            </w:tcBorders>
            <w:vAlign w:val="bottom"/>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r w:rsidRPr="00D07601">
              <w:rPr>
                <w:rFonts w:eastAsia="Times New Roman" w:cstheme="minorHAnsi"/>
                <w:sz w:val="24"/>
                <w:szCs w:val="24"/>
              </w:rPr>
              <w:t xml:space="preserve">FK </w:t>
            </w:r>
            <w:proofErr w:type="spellStart"/>
            <w:r w:rsidRPr="00D07601">
              <w:rPr>
                <w:rFonts w:eastAsia="Times New Roman" w:cstheme="minorHAnsi"/>
                <w:sz w:val="24"/>
                <w:szCs w:val="24"/>
              </w:rPr>
              <w:t>ProjectID</w:t>
            </w:r>
            <w:proofErr w:type="spellEnd"/>
            <w:r w:rsidRPr="00D07601">
              <w:rPr>
                <w:rFonts w:eastAsia="Times New Roman" w:cstheme="minorHAnsi"/>
                <w:sz w:val="24"/>
                <w:szCs w:val="24"/>
              </w:rPr>
              <w:t xml:space="preserve"> of issue</w:t>
            </w:r>
          </w:p>
        </w:tc>
        <w:tc>
          <w:tcPr>
            <w:tcW w:w="4302" w:type="dxa"/>
            <w:vAlign w:val="bottom"/>
          </w:tcPr>
          <w:p w:rsidR="00771246" w:rsidRPr="00E821A8" w:rsidRDefault="00771246" w:rsidP="00227BA2">
            <w:pPr>
              <w:spacing w:line="240" w:lineRule="auto"/>
              <w:jc w:val="right"/>
              <w:rPr>
                <w:rFonts w:eastAsia="Times New Roman" w:cstheme="minorHAnsi"/>
                <w:sz w:val="24"/>
                <w:szCs w:val="24"/>
              </w:rPr>
            </w:pPr>
          </w:p>
        </w:tc>
        <w:tc>
          <w:tcPr>
            <w:tcW w:w="3813" w:type="dxa"/>
            <w:vAlign w:val="bottom"/>
          </w:tcPr>
          <w:p w:rsidR="00771246" w:rsidRPr="00E821A8" w:rsidRDefault="00771246" w:rsidP="00227BA2">
            <w:pPr>
              <w:spacing w:line="240" w:lineRule="auto"/>
              <w:rPr>
                <w:rFonts w:eastAsia="Times New Roman" w:cstheme="minorHAnsi"/>
                <w:sz w:val="24"/>
                <w:szCs w:val="24"/>
              </w:rPr>
            </w:pPr>
          </w:p>
        </w:tc>
        <w:tc>
          <w:tcPr>
            <w:tcW w:w="3794" w:type="dxa"/>
            <w:vAlign w:val="bottom"/>
          </w:tcPr>
          <w:p w:rsidR="00771246" w:rsidRPr="00E821A8" w:rsidRDefault="00771246" w:rsidP="00227BA2">
            <w:pPr>
              <w:spacing w:line="240" w:lineRule="auto"/>
              <w:rPr>
                <w:rFonts w:eastAsia="Times New Roman" w:cstheme="minorHAnsi"/>
                <w:sz w:val="24"/>
                <w:szCs w:val="24"/>
              </w:rPr>
            </w:pPr>
          </w:p>
        </w:tc>
        <w:tc>
          <w:tcPr>
            <w:tcW w:w="3782" w:type="dxa"/>
            <w:vAlign w:val="bottom"/>
          </w:tcPr>
          <w:p w:rsidR="00771246" w:rsidRPr="00E821A8" w:rsidRDefault="00771246" w:rsidP="00227BA2">
            <w:pPr>
              <w:spacing w:line="240" w:lineRule="auto"/>
              <w:rPr>
                <w:rFonts w:eastAsia="Times New Roman" w:cstheme="minorHAnsi"/>
                <w:sz w:val="24"/>
                <w:szCs w:val="24"/>
              </w:rPr>
            </w:pPr>
          </w:p>
        </w:tc>
        <w:tc>
          <w:tcPr>
            <w:tcW w:w="3790" w:type="dxa"/>
            <w:vAlign w:val="bottom"/>
          </w:tcPr>
          <w:p w:rsidR="00771246" w:rsidRPr="00E821A8" w:rsidRDefault="00771246" w:rsidP="00227BA2">
            <w:pPr>
              <w:spacing w:line="240" w:lineRule="auto"/>
              <w:rPr>
                <w:rFonts w:eastAsia="Times New Roman" w:cstheme="minorHAnsi"/>
                <w:sz w:val="24"/>
                <w:szCs w:val="24"/>
              </w:rPr>
            </w:pPr>
          </w:p>
        </w:tc>
      </w:tr>
    </w:tbl>
    <w:p w:rsidR="00771246" w:rsidRPr="00E821A8" w:rsidRDefault="00771246" w:rsidP="00771246">
      <w:pPr>
        <w:spacing w:line="240" w:lineRule="auto"/>
        <w:rPr>
          <w:rFonts w:cstheme="minorHAnsi"/>
          <w:sz w:val="24"/>
          <w:szCs w:val="24"/>
        </w:rPr>
      </w:pPr>
    </w:p>
    <w:p w:rsidR="00771246" w:rsidRPr="00E821A8" w:rsidRDefault="00771246" w:rsidP="00771246">
      <w:pPr>
        <w:spacing w:line="240" w:lineRule="auto"/>
        <w:rPr>
          <w:rFonts w:cstheme="minorHAnsi"/>
          <w:sz w:val="24"/>
          <w:szCs w:val="24"/>
        </w:rPr>
      </w:pPr>
    </w:p>
    <w:tbl>
      <w:tblPr>
        <w:tblW w:w="29521" w:type="dxa"/>
        <w:tblInd w:w="93" w:type="dxa"/>
        <w:tblLayout w:type="fixed"/>
        <w:tblLook w:val="04A0"/>
      </w:tblPr>
      <w:tblGrid>
        <w:gridCol w:w="476"/>
        <w:gridCol w:w="2062"/>
        <w:gridCol w:w="1437"/>
        <w:gridCol w:w="1121"/>
        <w:gridCol w:w="540"/>
        <w:gridCol w:w="810"/>
        <w:gridCol w:w="591"/>
        <w:gridCol w:w="3003"/>
        <w:gridCol w:w="4302"/>
        <w:gridCol w:w="3813"/>
        <w:gridCol w:w="3794"/>
        <w:gridCol w:w="3782"/>
        <w:gridCol w:w="3790"/>
      </w:tblGrid>
      <w:tr w:rsidR="00771246" w:rsidRPr="00E821A8" w:rsidTr="00227BA2">
        <w:trPr>
          <w:gridAfter w:val="5"/>
          <w:wAfter w:w="19481" w:type="dxa"/>
          <w:trHeight w:val="322"/>
        </w:trPr>
        <w:tc>
          <w:tcPr>
            <w:tcW w:w="10040" w:type="dxa"/>
            <w:gridSpan w:val="8"/>
            <w:tcBorders>
              <w:top w:val="single" w:sz="8" w:space="0" w:color="auto"/>
              <w:left w:val="single" w:sz="8" w:space="0" w:color="auto"/>
              <w:bottom w:val="nil"/>
              <w:right w:val="single" w:sz="8" w:space="0" w:color="000000"/>
            </w:tcBorders>
            <w:shd w:val="clear" w:color="000000" w:fill="31849B"/>
            <w:noWrap/>
            <w:vAlign w:val="bottom"/>
            <w:hideMark/>
          </w:tcPr>
          <w:p w:rsidR="00771246" w:rsidRPr="00E821A8" w:rsidRDefault="00D07601" w:rsidP="00227BA2">
            <w:pPr>
              <w:spacing w:line="240" w:lineRule="auto"/>
              <w:rPr>
                <w:rFonts w:eastAsia="Times New Roman" w:cstheme="minorHAnsi"/>
                <w:b/>
                <w:bCs/>
                <w:color w:val="FFFF00"/>
                <w:sz w:val="24"/>
                <w:szCs w:val="24"/>
              </w:rPr>
            </w:pPr>
            <w:r w:rsidRPr="00D07601">
              <w:rPr>
                <w:rFonts w:eastAsia="Times New Roman" w:cstheme="minorHAnsi"/>
                <w:b/>
                <w:bCs/>
                <w:color w:val="FFFF00"/>
                <w:sz w:val="24"/>
                <w:szCs w:val="24"/>
              </w:rPr>
              <w:t>Module table</w:t>
            </w:r>
          </w:p>
        </w:tc>
      </w:tr>
      <w:tr w:rsidR="00771246" w:rsidRPr="00E821A8" w:rsidTr="00227BA2">
        <w:trPr>
          <w:gridAfter w:val="5"/>
          <w:wAfter w:w="19481" w:type="dxa"/>
          <w:trHeight w:val="255"/>
        </w:trPr>
        <w:tc>
          <w:tcPr>
            <w:tcW w:w="476" w:type="dxa"/>
            <w:tcBorders>
              <w:top w:val="single" w:sz="4" w:space="0" w:color="auto"/>
              <w:left w:val="single" w:sz="4" w:space="0" w:color="auto"/>
              <w:bottom w:val="single" w:sz="4" w:space="0" w:color="auto"/>
              <w:right w:val="single" w:sz="4" w:space="0" w:color="auto"/>
            </w:tcBorders>
            <w:shd w:val="clear" w:color="000000" w:fill="B6DDE8"/>
            <w:vAlign w:val="bottom"/>
            <w:hideMark/>
          </w:tcPr>
          <w:p w:rsidR="00771246" w:rsidRPr="00E821A8" w:rsidRDefault="00D07601" w:rsidP="00227BA2">
            <w:pPr>
              <w:spacing w:line="240" w:lineRule="auto"/>
              <w:rPr>
                <w:rFonts w:eastAsia="Times New Roman" w:cstheme="minorHAnsi"/>
                <w:b/>
                <w:sz w:val="24"/>
                <w:szCs w:val="24"/>
              </w:rPr>
            </w:pPr>
            <w:r w:rsidRPr="00D07601">
              <w:rPr>
                <w:rFonts w:eastAsia="Times New Roman" w:cstheme="minorHAnsi"/>
                <w:sz w:val="24"/>
                <w:szCs w:val="24"/>
              </w:rPr>
              <w:t> </w:t>
            </w:r>
            <w:r w:rsidRPr="00D07601">
              <w:rPr>
                <w:rFonts w:eastAsia="Times New Roman" w:cstheme="minorHAnsi"/>
                <w:b/>
                <w:sz w:val="24"/>
                <w:szCs w:val="24"/>
              </w:rPr>
              <w:t>No</w:t>
            </w:r>
          </w:p>
        </w:tc>
        <w:tc>
          <w:tcPr>
            <w:tcW w:w="2062" w:type="dxa"/>
            <w:tcBorders>
              <w:top w:val="single" w:sz="4" w:space="0" w:color="auto"/>
              <w:left w:val="nil"/>
              <w:bottom w:val="single" w:sz="4" w:space="0" w:color="auto"/>
              <w:right w:val="single" w:sz="4" w:space="0" w:color="auto"/>
            </w:tcBorders>
            <w:shd w:val="clear" w:color="000000" w:fill="B6DDE8"/>
            <w:vAlign w:val="bottom"/>
            <w:hideMark/>
          </w:tcPr>
          <w:p w:rsidR="00771246" w:rsidRPr="00E821A8" w:rsidRDefault="00D07601" w:rsidP="00227BA2">
            <w:pPr>
              <w:shd w:val="clear" w:color="FFFFCC" w:fill="FFFFFF"/>
              <w:spacing w:before="100" w:beforeAutospacing="1" w:after="100" w:afterAutospacing="1" w:line="240" w:lineRule="auto"/>
              <w:jc w:val="center"/>
              <w:rPr>
                <w:rFonts w:eastAsia="Times New Roman" w:cstheme="minorHAnsi"/>
                <w:b/>
                <w:bCs/>
                <w:sz w:val="24"/>
                <w:szCs w:val="24"/>
              </w:rPr>
            </w:pPr>
            <w:r w:rsidRPr="00D07601">
              <w:rPr>
                <w:rFonts w:eastAsia="Times New Roman" w:cstheme="minorHAnsi"/>
                <w:b/>
                <w:bCs/>
                <w:sz w:val="24"/>
                <w:szCs w:val="24"/>
              </w:rPr>
              <w:t>Field name</w:t>
            </w:r>
          </w:p>
        </w:tc>
        <w:tc>
          <w:tcPr>
            <w:tcW w:w="1437" w:type="dxa"/>
            <w:tcBorders>
              <w:top w:val="single" w:sz="4" w:space="0" w:color="auto"/>
              <w:left w:val="nil"/>
              <w:bottom w:val="single" w:sz="4" w:space="0" w:color="auto"/>
              <w:right w:val="single" w:sz="4" w:space="0" w:color="auto"/>
            </w:tcBorders>
            <w:shd w:val="clear" w:color="000000" w:fill="B6DDE8"/>
            <w:noWrap/>
            <w:vAlign w:val="bottom"/>
            <w:hideMark/>
          </w:tcPr>
          <w:p w:rsidR="00771246" w:rsidRPr="00E821A8" w:rsidRDefault="00D07601" w:rsidP="00227BA2">
            <w:pPr>
              <w:spacing w:line="240" w:lineRule="auto"/>
              <w:jc w:val="center"/>
              <w:rPr>
                <w:rFonts w:eastAsia="Times New Roman" w:cstheme="minorHAnsi"/>
                <w:b/>
                <w:bCs/>
                <w:sz w:val="24"/>
                <w:szCs w:val="24"/>
              </w:rPr>
            </w:pPr>
            <w:r w:rsidRPr="00D07601">
              <w:rPr>
                <w:rFonts w:eastAsia="Times New Roman" w:cstheme="minorHAnsi"/>
                <w:b/>
                <w:bCs/>
                <w:sz w:val="24"/>
                <w:szCs w:val="24"/>
              </w:rPr>
              <w:t>Type</w:t>
            </w:r>
          </w:p>
        </w:tc>
        <w:tc>
          <w:tcPr>
            <w:tcW w:w="1121" w:type="dxa"/>
            <w:tcBorders>
              <w:top w:val="single" w:sz="4" w:space="0" w:color="auto"/>
              <w:left w:val="nil"/>
              <w:bottom w:val="single" w:sz="4" w:space="0" w:color="auto"/>
              <w:right w:val="single" w:sz="4" w:space="0" w:color="auto"/>
            </w:tcBorders>
            <w:shd w:val="clear" w:color="000000" w:fill="B6DDE8"/>
            <w:vAlign w:val="bottom"/>
          </w:tcPr>
          <w:p w:rsidR="00771246" w:rsidRPr="00E821A8" w:rsidRDefault="00D07601" w:rsidP="00227BA2">
            <w:pPr>
              <w:spacing w:line="240" w:lineRule="auto"/>
              <w:jc w:val="center"/>
              <w:rPr>
                <w:rFonts w:eastAsia="Times New Roman" w:cstheme="minorHAnsi"/>
                <w:b/>
                <w:bCs/>
                <w:sz w:val="24"/>
                <w:szCs w:val="24"/>
              </w:rPr>
            </w:pPr>
            <w:r w:rsidRPr="00D07601">
              <w:rPr>
                <w:rFonts w:eastAsia="Times New Roman" w:cstheme="minorHAnsi"/>
                <w:b/>
                <w:bCs/>
                <w:sz w:val="24"/>
                <w:szCs w:val="24"/>
              </w:rPr>
              <w:t>Max Length</w:t>
            </w:r>
          </w:p>
        </w:tc>
        <w:tc>
          <w:tcPr>
            <w:tcW w:w="540" w:type="dxa"/>
            <w:tcBorders>
              <w:top w:val="single" w:sz="4" w:space="0" w:color="auto"/>
              <w:left w:val="nil"/>
              <w:bottom w:val="single" w:sz="4" w:space="0" w:color="auto"/>
              <w:right w:val="single" w:sz="4" w:space="0" w:color="auto"/>
            </w:tcBorders>
            <w:shd w:val="clear" w:color="000000" w:fill="B6DDE8"/>
            <w:vAlign w:val="bottom"/>
            <w:hideMark/>
          </w:tcPr>
          <w:p w:rsidR="00771246" w:rsidRPr="00E821A8" w:rsidRDefault="00D07601" w:rsidP="00227BA2">
            <w:pPr>
              <w:spacing w:line="240" w:lineRule="auto"/>
              <w:jc w:val="center"/>
              <w:rPr>
                <w:rFonts w:eastAsia="Times New Roman" w:cstheme="minorHAnsi"/>
                <w:b/>
                <w:bCs/>
                <w:sz w:val="24"/>
                <w:szCs w:val="24"/>
              </w:rPr>
            </w:pPr>
            <w:r w:rsidRPr="00D07601">
              <w:rPr>
                <w:rFonts w:eastAsia="Times New Roman" w:cstheme="minorHAnsi"/>
                <w:b/>
                <w:bCs/>
                <w:sz w:val="24"/>
                <w:szCs w:val="24"/>
              </w:rPr>
              <w:t>Null</w:t>
            </w:r>
          </w:p>
        </w:tc>
        <w:tc>
          <w:tcPr>
            <w:tcW w:w="810" w:type="dxa"/>
            <w:tcBorders>
              <w:top w:val="single" w:sz="4" w:space="0" w:color="auto"/>
              <w:left w:val="nil"/>
              <w:bottom w:val="single" w:sz="4" w:space="0" w:color="auto"/>
              <w:right w:val="single" w:sz="4" w:space="0" w:color="auto"/>
            </w:tcBorders>
            <w:shd w:val="clear" w:color="000000" w:fill="B6DDE8"/>
            <w:vAlign w:val="bottom"/>
          </w:tcPr>
          <w:p w:rsidR="00771246" w:rsidRPr="00E821A8" w:rsidRDefault="00D07601" w:rsidP="00227BA2">
            <w:pPr>
              <w:spacing w:line="240" w:lineRule="auto"/>
              <w:jc w:val="center"/>
              <w:rPr>
                <w:rFonts w:eastAsia="Times New Roman" w:cstheme="minorHAnsi"/>
                <w:b/>
                <w:bCs/>
                <w:sz w:val="24"/>
                <w:szCs w:val="24"/>
              </w:rPr>
            </w:pPr>
            <w:r w:rsidRPr="00D07601">
              <w:rPr>
                <w:rFonts w:eastAsia="Times New Roman" w:cstheme="minorHAnsi"/>
                <w:b/>
                <w:bCs/>
                <w:sz w:val="24"/>
                <w:szCs w:val="24"/>
              </w:rPr>
              <w:t>Unique</w:t>
            </w:r>
          </w:p>
        </w:tc>
        <w:tc>
          <w:tcPr>
            <w:tcW w:w="591" w:type="dxa"/>
            <w:tcBorders>
              <w:top w:val="single" w:sz="4" w:space="0" w:color="auto"/>
              <w:left w:val="nil"/>
              <w:bottom w:val="single" w:sz="4" w:space="0" w:color="auto"/>
              <w:right w:val="single" w:sz="4" w:space="0" w:color="auto"/>
            </w:tcBorders>
            <w:shd w:val="clear" w:color="000000" w:fill="B6DDE8"/>
            <w:vAlign w:val="bottom"/>
          </w:tcPr>
          <w:p w:rsidR="00771246" w:rsidRPr="00E821A8" w:rsidRDefault="00D07601" w:rsidP="00227BA2">
            <w:pPr>
              <w:spacing w:line="240" w:lineRule="auto"/>
              <w:jc w:val="center"/>
              <w:rPr>
                <w:rFonts w:eastAsia="Times New Roman" w:cstheme="minorHAnsi"/>
                <w:b/>
                <w:bCs/>
                <w:sz w:val="24"/>
                <w:szCs w:val="24"/>
              </w:rPr>
            </w:pPr>
            <w:r w:rsidRPr="00D07601">
              <w:rPr>
                <w:rFonts w:eastAsia="Times New Roman" w:cstheme="minorHAnsi"/>
                <w:b/>
                <w:bCs/>
                <w:sz w:val="24"/>
                <w:szCs w:val="24"/>
              </w:rPr>
              <w:t>P/F Key</w:t>
            </w:r>
          </w:p>
        </w:tc>
        <w:tc>
          <w:tcPr>
            <w:tcW w:w="3003" w:type="dxa"/>
            <w:tcBorders>
              <w:top w:val="single" w:sz="4" w:space="0" w:color="auto"/>
              <w:left w:val="nil"/>
              <w:bottom w:val="single" w:sz="4" w:space="0" w:color="auto"/>
              <w:right w:val="single" w:sz="4" w:space="0" w:color="auto"/>
            </w:tcBorders>
            <w:shd w:val="clear" w:color="000000" w:fill="B6DDE8"/>
          </w:tcPr>
          <w:p w:rsidR="00771246" w:rsidRPr="00E821A8" w:rsidRDefault="00771246" w:rsidP="00227BA2">
            <w:pPr>
              <w:spacing w:line="240" w:lineRule="auto"/>
              <w:jc w:val="center"/>
              <w:rPr>
                <w:rFonts w:eastAsia="Times New Roman" w:cstheme="minorHAnsi"/>
                <w:b/>
                <w:bCs/>
                <w:sz w:val="24"/>
                <w:szCs w:val="24"/>
              </w:rPr>
            </w:pPr>
          </w:p>
          <w:p w:rsidR="00771246" w:rsidRPr="00E821A8" w:rsidRDefault="00D07601" w:rsidP="00227BA2">
            <w:pPr>
              <w:spacing w:line="240" w:lineRule="auto"/>
              <w:jc w:val="center"/>
              <w:rPr>
                <w:rFonts w:eastAsia="Times New Roman" w:cstheme="minorHAnsi"/>
                <w:b/>
                <w:bCs/>
                <w:sz w:val="24"/>
                <w:szCs w:val="24"/>
              </w:rPr>
            </w:pPr>
            <w:r w:rsidRPr="00D07601">
              <w:rPr>
                <w:rFonts w:eastAsia="Times New Roman" w:cstheme="minorHAnsi"/>
                <w:b/>
                <w:bCs/>
                <w:sz w:val="24"/>
                <w:szCs w:val="24"/>
              </w:rPr>
              <w:t>Description</w:t>
            </w:r>
          </w:p>
        </w:tc>
      </w:tr>
      <w:tr w:rsidR="00771246" w:rsidRPr="00E821A8" w:rsidTr="00227BA2">
        <w:trPr>
          <w:gridAfter w:val="5"/>
          <w:wAfter w:w="19481" w:type="dxa"/>
          <w:trHeight w:val="255"/>
        </w:trPr>
        <w:tc>
          <w:tcPr>
            <w:tcW w:w="476" w:type="dxa"/>
            <w:tcBorders>
              <w:top w:val="nil"/>
              <w:left w:val="single" w:sz="4" w:space="0" w:color="auto"/>
              <w:bottom w:val="single" w:sz="4" w:space="0" w:color="auto"/>
              <w:right w:val="single" w:sz="4" w:space="0" w:color="auto"/>
            </w:tcBorders>
            <w:shd w:val="clear" w:color="auto" w:fill="auto"/>
            <w:noWrap/>
            <w:vAlign w:val="bottom"/>
            <w:hideMark/>
          </w:tcPr>
          <w:p w:rsidR="00771246" w:rsidRPr="00E821A8" w:rsidRDefault="00D07601" w:rsidP="00227BA2">
            <w:pPr>
              <w:spacing w:line="240" w:lineRule="auto"/>
              <w:jc w:val="right"/>
              <w:rPr>
                <w:rFonts w:eastAsia="Times New Roman" w:cstheme="minorHAnsi"/>
                <w:sz w:val="24"/>
                <w:szCs w:val="24"/>
              </w:rPr>
            </w:pPr>
            <w:r w:rsidRPr="00D07601">
              <w:rPr>
                <w:rFonts w:eastAsia="Times New Roman" w:cstheme="minorHAnsi"/>
                <w:sz w:val="24"/>
                <w:szCs w:val="24"/>
              </w:rPr>
              <w:lastRenderedPageBreak/>
              <w:t>1</w:t>
            </w:r>
          </w:p>
        </w:tc>
        <w:tc>
          <w:tcPr>
            <w:tcW w:w="2062" w:type="dxa"/>
            <w:tcBorders>
              <w:top w:val="nil"/>
              <w:left w:val="nil"/>
              <w:bottom w:val="single" w:sz="4" w:space="0" w:color="auto"/>
              <w:right w:val="single" w:sz="4" w:space="0" w:color="auto"/>
            </w:tcBorders>
            <w:shd w:val="clear" w:color="auto" w:fill="auto"/>
            <w:noWrap/>
            <w:vAlign w:val="bottom"/>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proofErr w:type="spellStart"/>
            <w:r w:rsidRPr="00D07601">
              <w:rPr>
                <w:rFonts w:eastAsia="Times New Roman" w:cstheme="minorHAnsi"/>
                <w:sz w:val="24"/>
                <w:szCs w:val="24"/>
              </w:rPr>
              <w:t>ModuleID</w:t>
            </w:r>
            <w:proofErr w:type="spellEnd"/>
          </w:p>
        </w:tc>
        <w:tc>
          <w:tcPr>
            <w:tcW w:w="1437" w:type="dxa"/>
            <w:tcBorders>
              <w:top w:val="nil"/>
              <w:left w:val="nil"/>
              <w:bottom w:val="single" w:sz="4" w:space="0" w:color="auto"/>
              <w:right w:val="single" w:sz="4" w:space="0" w:color="auto"/>
            </w:tcBorders>
            <w:shd w:val="clear" w:color="auto" w:fill="auto"/>
            <w:noWrap/>
            <w:vAlign w:val="bottom"/>
            <w:hideMark/>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r w:rsidRPr="00D07601">
              <w:rPr>
                <w:rFonts w:eastAsia="Times New Roman" w:cstheme="minorHAnsi"/>
                <w:sz w:val="24"/>
                <w:szCs w:val="24"/>
              </w:rPr>
              <w:t>CHAR</w:t>
            </w:r>
          </w:p>
        </w:tc>
        <w:tc>
          <w:tcPr>
            <w:tcW w:w="1121" w:type="dxa"/>
            <w:tcBorders>
              <w:top w:val="nil"/>
              <w:left w:val="nil"/>
              <w:bottom w:val="single" w:sz="4" w:space="0" w:color="auto"/>
              <w:right w:val="single" w:sz="4" w:space="0" w:color="auto"/>
            </w:tcBorders>
            <w:shd w:val="clear" w:color="auto" w:fill="auto"/>
            <w:vAlign w:val="bottom"/>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r w:rsidRPr="00D07601">
              <w:rPr>
                <w:rFonts w:eastAsia="Times New Roman" w:cstheme="minorHAnsi"/>
                <w:sz w:val="24"/>
                <w:szCs w:val="24"/>
              </w:rPr>
              <w:t>10</w:t>
            </w:r>
          </w:p>
        </w:tc>
        <w:tc>
          <w:tcPr>
            <w:tcW w:w="540" w:type="dxa"/>
            <w:tcBorders>
              <w:top w:val="nil"/>
              <w:left w:val="nil"/>
              <w:bottom w:val="single" w:sz="4" w:space="0" w:color="auto"/>
              <w:right w:val="single" w:sz="4" w:space="0" w:color="auto"/>
            </w:tcBorders>
            <w:shd w:val="clear" w:color="auto" w:fill="auto"/>
            <w:noWrap/>
            <w:vAlign w:val="bottom"/>
            <w:hideMark/>
          </w:tcPr>
          <w:p w:rsidR="00771246" w:rsidRPr="00E821A8" w:rsidRDefault="00771246" w:rsidP="00227BA2">
            <w:pPr>
              <w:spacing w:line="240" w:lineRule="auto"/>
              <w:rPr>
                <w:rFonts w:eastAsia="Times New Roman" w:cstheme="minorHAnsi"/>
                <w:sz w:val="24"/>
                <w:szCs w:val="24"/>
              </w:rPr>
            </w:pPr>
          </w:p>
        </w:tc>
        <w:tc>
          <w:tcPr>
            <w:tcW w:w="810" w:type="dxa"/>
            <w:tcBorders>
              <w:top w:val="nil"/>
              <w:left w:val="nil"/>
              <w:bottom w:val="single" w:sz="4" w:space="0" w:color="auto"/>
              <w:right w:val="single" w:sz="4" w:space="0" w:color="auto"/>
            </w:tcBorders>
            <w:shd w:val="clear" w:color="auto" w:fill="auto"/>
            <w:vAlign w:val="bottom"/>
          </w:tcPr>
          <w:p w:rsidR="00771246" w:rsidRPr="00E821A8" w:rsidRDefault="00771246" w:rsidP="00227BA2">
            <w:pPr>
              <w:spacing w:line="240" w:lineRule="auto"/>
              <w:rPr>
                <w:rFonts w:eastAsia="Times New Roman" w:cstheme="minorHAnsi"/>
                <w:sz w:val="24"/>
                <w:szCs w:val="24"/>
              </w:rPr>
            </w:pPr>
          </w:p>
        </w:tc>
        <w:tc>
          <w:tcPr>
            <w:tcW w:w="591" w:type="dxa"/>
            <w:tcBorders>
              <w:top w:val="nil"/>
              <w:left w:val="nil"/>
              <w:bottom w:val="single" w:sz="4" w:space="0" w:color="auto"/>
              <w:right w:val="single" w:sz="4" w:space="0" w:color="auto"/>
            </w:tcBorders>
            <w:vAlign w:val="bottom"/>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r w:rsidRPr="00D07601">
              <w:rPr>
                <w:rFonts w:eastAsia="Times New Roman" w:cstheme="minorHAnsi"/>
                <w:sz w:val="24"/>
                <w:szCs w:val="24"/>
              </w:rPr>
              <w:t>PK</w:t>
            </w:r>
          </w:p>
        </w:tc>
        <w:tc>
          <w:tcPr>
            <w:tcW w:w="3003" w:type="dxa"/>
            <w:tcBorders>
              <w:top w:val="nil"/>
              <w:left w:val="nil"/>
              <w:bottom w:val="single" w:sz="4" w:space="0" w:color="auto"/>
              <w:right w:val="single" w:sz="4" w:space="0" w:color="auto"/>
            </w:tcBorders>
            <w:vAlign w:val="bottom"/>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r w:rsidRPr="00D07601">
              <w:rPr>
                <w:rFonts w:eastAsia="Times New Roman" w:cstheme="minorHAnsi"/>
                <w:sz w:val="24"/>
                <w:szCs w:val="24"/>
              </w:rPr>
              <w:t>PK – ID of Module</w:t>
            </w:r>
          </w:p>
        </w:tc>
      </w:tr>
      <w:tr w:rsidR="00771246" w:rsidRPr="00E821A8" w:rsidTr="00227BA2">
        <w:trPr>
          <w:gridAfter w:val="5"/>
          <w:wAfter w:w="19481" w:type="dxa"/>
          <w:trHeight w:val="255"/>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D07601" w:rsidP="00227BA2">
            <w:pPr>
              <w:shd w:val="clear" w:color="FFFFCC" w:fill="FFFFFF"/>
              <w:spacing w:before="100" w:beforeAutospacing="1" w:after="100" w:afterAutospacing="1" w:line="240" w:lineRule="auto"/>
              <w:jc w:val="right"/>
              <w:rPr>
                <w:rFonts w:eastAsia="Times New Roman" w:cstheme="minorHAnsi"/>
                <w:sz w:val="24"/>
                <w:szCs w:val="24"/>
              </w:rPr>
            </w:pPr>
            <w:r w:rsidRPr="00D07601">
              <w:rPr>
                <w:rFonts w:eastAsia="Times New Roman" w:cstheme="minorHAnsi"/>
                <w:sz w:val="24"/>
                <w:szCs w:val="24"/>
              </w:rPr>
              <w:t>2</w:t>
            </w:r>
          </w:p>
        </w:tc>
        <w:tc>
          <w:tcPr>
            <w:tcW w:w="2062" w:type="dxa"/>
            <w:tcBorders>
              <w:top w:val="nil"/>
              <w:left w:val="nil"/>
              <w:bottom w:val="single" w:sz="4" w:space="0" w:color="auto"/>
              <w:right w:val="single" w:sz="4" w:space="0" w:color="auto"/>
            </w:tcBorders>
            <w:shd w:val="clear" w:color="auto" w:fill="auto"/>
            <w:noWrap/>
            <w:vAlign w:val="bottom"/>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proofErr w:type="spellStart"/>
            <w:r w:rsidRPr="00D07601">
              <w:rPr>
                <w:rFonts w:eastAsia="Times New Roman" w:cstheme="minorHAnsi"/>
                <w:sz w:val="24"/>
                <w:szCs w:val="24"/>
              </w:rPr>
              <w:t>TimeSheet</w:t>
            </w:r>
            <w:proofErr w:type="spellEnd"/>
          </w:p>
        </w:tc>
        <w:tc>
          <w:tcPr>
            <w:tcW w:w="1437" w:type="dxa"/>
            <w:tcBorders>
              <w:top w:val="nil"/>
              <w:left w:val="nil"/>
              <w:bottom w:val="single" w:sz="4" w:space="0" w:color="auto"/>
              <w:right w:val="single" w:sz="4" w:space="0" w:color="auto"/>
            </w:tcBorders>
            <w:shd w:val="clear" w:color="auto" w:fill="auto"/>
            <w:noWrap/>
            <w:vAlign w:val="bottom"/>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r w:rsidRPr="00D07601">
              <w:rPr>
                <w:rFonts w:eastAsia="Times New Roman" w:cstheme="minorHAnsi"/>
                <w:sz w:val="24"/>
                <w:szCs w:val="24"/>
              </w:rPr>
              <w:t>BOOLEAN</w:t>
            </w:r>
          </w:p>
        </w:tc>
        <w:tc>
          <w:tcPr>
            <w:tcW w:w="1121" w:type="dxa"/>
            <w:tcBorders>
              <w:top w:val="nil"/>
              <w:left w:val="nil"/>
              <w:bottom w:val="single" w:sz="4" w:space="0" w:color="auto"/>
              <w:right w:val="single" w:sz="4" w:space="0" w:color="auto"/>
            </w:tcBorders>
            <w:shd w:val="clear" w:color="auto" w:fill="auto"/>
            <w:vAlign w:val="bottom"/>
          </w:tcPr>
          <w:p w:rsidR="00771246" w:rsidRPr="00E821A8" w:rsidRDefault="00771246" w:rsidP="00227BA2">
            <w:pPr>
              <w:spacing w:line="240" w:lineRule="auto"/>
              <w:rPr>
                <w:rFonts w:eastAsia="Times New Roman" w:cstheme="minorHAnsi"/>
                <w:sz w:val="24"/>
                <w:szCs w:val="24"/>
              </w:rPr>
            </w:pPr>
          </w:p>
        </w:tc>
        <w:tc>
          <w:tcPr>
            <w:tcW w:w="540"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pacing w:line="240" w:lineRule="auto"/>
              <w:rPr>
                <w:rFonts w:eastAsia="Times New Roman" w:cstheme="minorHAnsi"/>
                <w:sz w:val="24"/>
                <w:szCs w:val="24"/>
              </w:rPr>
            </w:pPr>
          </w:p>
        </w:tc>
        <w:tc>
          <w:tcPr>
            <w:tcW w:w="810" w:type="dxa"/>
            <w:tcBorders>
              <w:top w:val="nil"/>
              <w:left w:val="nil"/>
              <w:bottom w:val="single" w:sz="4" w:space="0" w:color="auto"/>
              <w:right w:val="single" w:sz="4" w:space="0" w:color="auto"/>
            </w:tcBorders>
            <w:shd w:val="clear" w:color="auto" w:fill="auto"/>
            <w:vAlign w:val="bottom"/>
          </w:tcPr>
          <w:p w:rsidR="00771246" w:rsidRPr="00E821A8" w:rsidRDefault="00771246" w:rsidP="00227BA2">
            <w:pPr>
              <w:spacing w:line="240" w:lineRule="auto"/>
              <w:rPr>
                <w:rFonts w:eastAsia="Times New Roman" w:cstheme="minorHAnsi"/>
                <w:sz w:val="24"/>
                <w:szCs w:val="24"/>
              </w:rPr>
            </w:pPr>
          </w:p>
        </w:tc>
        <w:tc>
          <w:tcPr>
            <w:tcW w:w="591" w:type="dxa"/>
            <w:tcBorders>
              <w:top w:val="nil"/>
              <w:left w:val="nil"/>
              <w:bottom w:val="single" w:sz="4" w:space="0" w:color="auto"/>
              <w:right w:val="single" w:sz="4" w:space="0" w:color="auto"/>
            </w:tcBorders>
            <w:vAlign w:val="bottom"/>
          </w:tcPr>
          <w:p w:rsidR="00771246" w:rsidRPr="00E821A8" w:rsidRDefault="00771246" w:rsidP="00227BA2">
            <w:pPr>
              <w:spacing w:line="240" w:lineRule="auto"/>
              <w:rPr>
                <w:rFonts w:eastAsia="Times New Roman" w:cstheme="minorHAnsi"/>
                <w:sz w:val="24"/>
                <w:szCs w:val="24"/>
              </w:rPr>
            </w:pPr>
          </w:p>
        </w:tc>
        <w:tc>
          <w:tcPr>
            <w:tcW w:w="3003" w:type="dxa"/>
            <w:tcBorders>
              <w:top w:val="nil"/>
              <w:left w:val="nil"/>
              <w:bottom w:val="single" w:sz="4" w:space="0" w:color="auto"/>
              <w:right w:val="single" w:sz="4" w:space="0" w:color="auto"/>
            </w:tcBorders>
            <w:vAlign w:val="bottom"/>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r w:rsidRPr="00D07601">
              <w:rPr>
                <w:rFonts w:eastAsia="Times New Roman" w:cstheme="minorHAnsi"/>
                <w:sz w:val="24"/>
                <w:szCs w:val="24"/>
              </w:rPr>
              <w:t>Usage of time sheet</w:t>
            </w:r>
          </w:p>
        </w:tc>
      </w:tr>
      <w:tr w:rsidR="00771246" w:rsidRPr="00E821A8" w:rsidTr="00227BA2">
        <w:trPr>
          <w:gridAfter w:val="5"/>
          <w:wAfter w:w="19481" w:type="dxa"/>
          <w:trHeight w:val="255"/>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D07601" w:rsidP="00227BA2">
            <w:pPr>
              <w:shd w:val="clear" w:color="FFFFCC" w:fill="FFFFFF"/>
              <w:spacing w:before="100" w:beforeAutospacing="1" w:after="100" w:afterAutospacing="1" w:line="240" w:lineRule="auto"/>
              <w:jc w:val="right"/>
              <w:rPr>
                <w:rFonts w:eastAsia="Times New Roman" w:cstheme="minorHAnsi"/>
                <w:sz w:val="24"/>
                <w:szCs w:val="24"/>
              </w:rPr>
            </w:pPr>
            <w:r w:rsidRPr="00D07601">
              <w:rPr>
                <w:rFonts w:eastAsia="Times New Roman" w:cstheme="minorHAnsi"/>
                <w:sz w:val="24"/>
                <w:szCs w:val="24"/>
              </w:rPr>
              <w:t>3</w:t>
            </w:r>
          </w:p>
        </w:tc>
        <w:tc>
          <w:tcPr>
            <w:tcW w:w="2062" w:type="dxa"/>
            <w:tcBorders>
              <w:top w:val="nil"/>
              <w:left w:val="nil"/>
              <w:bottom w:val="single" w:sz="4" w:space="0" w:color="auto"/>
              <w:right w:val="single" w:sz="4" w:space="0" w:color="auto"/>
            </w:tcBorders>
            <w:shd w:val="clear" w:color="auto" w:fill="auto"/>
            <w:noWrap/>
            <w:vAlign w:val="bottom"/>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proofErr w:type="spellStart"/>
            <w:r w:rsidRPr="00D07601">
              <w:rPr>
                <w:rFonts w:eastAsia="Times New Roman" w:cstheme="minorHAnsi"/>
                <w:sz w:val="24"/>
                <w:szCs w:val="24"/>
              </w:rPr>
              <w:t>ProjectPlanner</w:t>
            </w:r>
            <w:proofErr w:type="spellEnd"/>
          </w:p>
        </w:tc>
        <w:tc>
          <w:tcPr>
            <w:tcW w:w="1437" w:type="dxa"/>
            <w:tcBorders>
              <w:top w:val="nil"/>
              <w:left w:val="nil"/>
              <w:bottom w:val="single" w:sz="4" w:space="0" w:color="auto"/>
              <w:right w:val="single" w:sz="4" w:space="0" w:color="auto"/>
            </w:tcBorders>
            <w:shd w:val="clear" w:color="auto" w:fill="auto"/>
            <w:noWrap/>
            <w:vAlign w:val="bottom"/>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r w:rsidRPr="00D07601">
              <w:rPr>
                <w:rFonts w:eastAsia="Times New Roman" w:cstheme="minorHAnsi"/>
                <w:sz w:val="24"/>
                <w:szCs w:val="24"/>
              </w:rPr>
              <w:t>BOOLEAN</w:t>
            </w:r>
          </w:p>
        </w:tc>
        <w:tc>
          <w:tcPr>
            <w:tcW w:w="1121" w:type="dxa"/>
            <w:tcBorders>
              <w:top w:val="nil"/>
              <w:left w:val="nil"/>
              <w:bottom w:val="single" w:sz="4" w:space="0" w:color="auto"/>
              <w:right w:val="single" w:sz="4" w:space="0" w:color="auto"/>
            </w:tcBorders>
            <w:shd w:val="clear" w:color="auto" w:fill="auto"/>
            <w:vAlign w:val="bottom"/>
          </w:tcPr>
          <w:p w:rsidR="00771246" w:rsidRPr="00E821A8" w:rsidRDefault="00771246" w:rsidP="00227BA2">
            <w:pPr>
              <w:spacing w:line="240" w:lineRule="auto"/>
              <w:rPr>
                <w:rFonts w:eastAsia="Times New Roman" w:cstheme="minorHAnsi"/>
                <w:sz w:val="24"/>
                <w:szCs w:val="24"/>
              </w:rPr>
            </w:pPr>
          </w:p>
        </w:tc>
        <w:tc>
          <w:tcPr>
            <w:tcW w:w="540"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pacing w:line="240" w:lineRule="auto"/>
              <w:rPr>
                <w:rFonts w:eastAsia="Times New Roman" w:cstheme="minorHAnsi"/>
                <w:sz w:val="24"/>
                <w:szCs w:val="24"/>
              </w:rPr>
            </w:pPr>
          </w:p>
        </w:tc>
        <w:tc>
          <w:tcPr>
            <w:tcW w:w="810" w:type="dxa"/>
            <w:tcBorders>
              <w:top w:val="nil"/>
              <w:left w:val="nil"/>
              <w:bottom w:val="single" w:sz="4" w:space="0" w:color="auto"/>
              <w:right w:val="single" w:sz="4" w:space="0" w:color="auto"/>
            </w:tcBorders>
            <w:shd w:val="clear" w:color="auto" w:fill="auto"/>
            <w:vAlign w:val="bottom"/>
          </w:tcPr>
          <w:p w:rsidR="00771246" w:rsidRPr="00E821A8" w:rsidRDefault="00771246" w:rsidP="00227BA2">
            <w:pPr>
              <w:spacing w:line="240" w:lineRule="auto"/>
              <w:rPr>
                <w:rFonts w:eastAsia="Times New Roman" w:cstheme="minorHAnsi"/>
                <w:sz w:val="24"/>
                <w:szCs w:val="24"/>
              </w:rPr>
            </w:pPr>
          </w:p>
        </w:tc>
        <w:tc>
          <w:tcPr>
            <w:tcW w:w="591" w:type="dxa"/>
            <w:tcBorders>
              <w:top w:val="nil"/>
              <w:left w:val="nil"/>
              <w:bottom w:val="single" w:sz="4" w:space="0" w:color="auto"/>
              <w:right w:val="single" w:sz="4" w:space="0" w:color="auto"/>
            </w:tcBorders>
            <w:vAlign w:val="bottom"/>
          </w:tcPr>
          <w:p w:rsidR="00771246" w:rsidRPr="00E821A8" w:rsidRDefault="00771246" w:rsidP="00227BA2">
            <w:pPr>
              <w:spacing w:line="240" w:lineRule="auto"/>
              <w:rPr>
                <w:rFonts w:eastAsia="Times New Roman" w:cstheme="minorHAnsi"/>
                <w:sz w:val="24"/>
                <w:szCs w:val="24"/>
              </w:rPr>
            </w:pPr>
          </w:p>
        </w:tc>
        <w:tc>
          <w:tcPr>
            <w:tcW w:w="3003" w:type="dxa"/>
            <w:tcBorders>
              <w:top w:val="nil"/>
              <w:left w:val="nil"/>
              <w:bottom w:val="single" w:sz="4" w:space="0" w:color="auto"/>
              <w:right w:val="single" w:sz="4" w:space="0" w:color="auto"/>
            </w:tcBorders>
            <w:vAlign w:val="bottom"/>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r w:rsidRPr="00D07601">
              <w:rPr>
                <w:rFonts w:eastAsia="Times New Roman" w:cstheme="minorHAnsi"/>
                <w:sz w:val="24"/>
                <w:szCs w:val="24"/>
              </w:rPr>
              <w:t>Usage of project planner</w:t>
            </w:r>
          </w:p>
        </w:tc>
      </w:tr>
      <w:tr w:rsidR="00771246" w:rsidRPr="00E821A8" w:rsidTr="00227BA2">
        <w:trPr>
          <w:trHeight w:val="255"/>
        </w:trPr>
        <w:tc>
          <w:tcPr>
            <w:tcW w:w="476" w:type="dxa"/>
            <w:tcBorders>
              <w:top w:val="nil"/>
              <w:left w:val="single" w:sz="4" w:space="0" w:color="auto"/>
              <w:bottom w:val="single" w:sz="4" w:space="0" w:color="auto"/>
              <w:right w:val="single" w:sz="4" w:space="0" w:color="auto"/>
            </w:tcBorders>
            <w:shd w:val="clear" w:color="auto" w:fill="auto"/>
            <w:noWrap/>
            <w:vAlign w:val="bottom"/>
            <w:hideMark/>
          </w:tcPr>
          <w:p w:rsidR="00771246" w:rsidRPr="00E821A8" w:rsidRDefault="00D07601" w:rsidP="00227BA2">
            <w:pPr>
              <w:shd w:val="clear" w:color="FFFFCC" w:fill="FFFFFF"/>
              <w:spacing w:before="100" w:beforeAutospacing="1" w:after="100" w:afterAutospacing="1" w:line="240" w:lineRule="auto"/>
              <w:jc w:val="right"/>
              <w:rPr>
                <w:rFonts w:eastAsia="Times New Roman" w:cstheme="minorHAnsi"/>
                <w:sz w:val="24"/>
                <w:szCs w:val="24"/>
              </w:rPr>
            </w:pPr>
            <w:r w:rsidRPr="00D07601">
              <w:rPr>
                <w:rFonts w:eastAsia="Times New Roman" w:cstheme="minorHAnsi"/>
                <w:sz w:val="24"/>
                <w:szCs w:val="24"/>
              </w:rPr>
              <w:t>4</w:t>
            </w:r>
          </w:p>
        </w:tc>
        <w:tc>
          <w:tcPr>
            <w:tcW w:w="2062" w:type="dxa"/>
            <w:tcBorders>
              <w:top w:val="nil"/>
              <w:left w:val="nil"/>
              <w:bottom w:val="single" w:sz="4" w:space="0" w:color="auto"/>
              <w:right w:val="single" w:sz="4" w:space="0" w:color="auto"/>
            </w:tcBorders>
            <w:shd w:val="clear" w:color="auto" w:fill="auto"/>
            <w:noWrap/>
            <w:vAlign w:val="bottom"/>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proofErr w:type="spellStart"/>
            <w:r w:rsidRPr="00D07601">
              <w:rPr>
                <w:rFonts w:eastAsia="Times New Roman" w:cstheme="minorHAnsi"/>
                <w:sz w:val="24"/>
                <w:szCs w:val="24"/>
              </w:rPr>
              <w:t>DefectManagement</w:t>
            </w:r>
            <w:proofErr w:type="spellEnd"/>
          </w:p>
        </w:tc>
        <w:tc>
          <w:tcPr>
            <w:tcW w:w="1437" w:type="dxa"/>
            <w:tcBorders>
              <w:top w:val="nil"/>
              <w:left w:val="nil"/>
              <w:bottom w:val="single" w:sz="4" w:space="0" w:color="auto"/>
              <w:right w:val="single" w:sz="4" w:space="0" w:color="auto"/>
            </w:tcBorders>
            <w:shd w:val="clear" w:color="auto" w:fill="auto"/>
            <w:noWrap/>
            <w:vAlign w:val="bottom"/>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r w:rsidRPr="00D07601">
              <w:rPr>
                <w:rFonts w:eastAsia="Times New Roman" w:cstheme="minorHAnsi"/>
                <w:sz w:val="24"/>
                <w:szCs w:val="24"/>
              </w:rPr>
              <w:t>BOOLEAN</w:t>
            </w:r>
          </w:p>
        </w:tc>
        <w:tc>
          <w:tcPr>
            <w:tcW w:w="1121" w:type="dxa"/>
            <w:tcBorders>
              <w:top w:val="nil"/>
              <w:left w:val="nil"/>
              <w:bottom w:val="single" w:sz="4" w:space="0" w:color="auto"/>
              <w:right w:val="single" w:sz="4" w:space="0" w:color="auto"/>
            </w:tcBorders>
            <w:shd w:val="clear" w:color="auto" w:fill="auto"/>
            <w:vAlign w:val="bottom"/>
          </w:tcPr>
          <w:p w:rsidR="00771246" w:rsidRPr="00E821A8" w:rsidRDefault="00771246" w:rsidP="00227BA2">
            <w:pPr>
              <w:spacing w:line="240" w:lineRule="auto"/>
              <w:rPr>
                <w:rFonts w:eastAsia="Times New Roman" w:cstheme="minorHAnsi"/>
                <w:sz w:val="24"/>
                <w:szCs w:val="24"/>
              </w:rPr>
            </w:pP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771246" w:rsidP="00227BA2">
            <w:pPr>
              <w:spacing w:line="240" w:lineRule="auto"/>
              <w:rPr>
                <w:rFonts w:eastAsia="Times New Roman" w:cstheme="minorHAnsi"/>
                <w:sz w:val="24"/>
                <w:szCs w:val="24"/>
              </w:rPr>
            </w:pPr>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E821A8" w:rsidRDefault="00771246" w:rsidP="00227BA2">
            <w:pPr>
              <w:spacing w:line="240" w:lineRule="auto"/>
              <w:rPr>
                <w:rFonts w:eastAsia="Times New Roman" w:cstheme="minorHAnsi"/>
                <w:sz w:val="24"/>
                <w:szCs w:val="24"/>
              </w:rPr>
            </w:pPr>
          </w:p>
        </w:tc>
        <w:tc>
          <w:tcPr>
            <w:tcW w:w="591" w:type="dxa"/>
            <w:tcBorders>
              <w:top w:val="nil"/>
              <w:left w:val="single" w:sz="4" w:space="0" w:color="auto"/>
              <w:bottom w:val="single" w:sz="4" w:space="0" w:color="auto"/>
              <w:right w:val="single" w:sz="4" w:space="0" w:color="auto"/>
            </w:tcBorders>
            <w:vAlign w:val="bottom"/>
          </w:tcPr>
          <w:p w:rsidR="00771246" w:rsidRPr="00E821A8" w:rsidRDefault="00771246" w:rsidP="00227BA2">
            <w:pPr>
              <w:spacing w:line="240" w:lineRule="auto"/>
              <w:rPr>
                <w:rFonts w:eastAsia="Times New Roman" w:cstheme="minorHAnsi"/>
                <w:sz w:val="24"/>
                <w:szCs w:val="24"/>
              </w:rPr>
            </w:pPr>
          </w:p>
        </w:tc>
        <w:tc>
          <w:tcPr>
            <w:tcW w:w="3003" w:type="dxa"/>
            <w:tcBorders>
              <w:top w:val="nil"/>
              <w:left w:val="single" w:sz="4" w:space="0" w:color="auto"/>
              <w:bottom w:val="single" w:sz="4" w:space="0" w:color="auto"/>
              <w:right w:val="single" w:sz="4" w:space="0" w:color="auto"/>
            </w:tcBorders>
            <w:vAlign w:val="bottom"/>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r w:rsidRPr="00D07601">
              <w:rPr>
                <w:rFonts w:eastAsia="Times New Roman" w:cstheme="minorHAnsi"/>
                <w:sz w:val="24"/>
                <w:szCs w:val="24"/>
              </w:rPr>
              <w:t>Usage of defect management</w:t>
            </w:r>
          </w:p>
        </w:tc>
        <w:tc>
          <w:tcPr>
            <w:tcW w:w="4302" w:type="dxa"/>
            <w:vAlign w:val="bottom"/>
          </w:tcPr>
          <w:p w:rsidR="00771246" w:rsidRPr="00E821A8" w:rsidRDefault="00D07601" w:rsidP="00227BA2">
            <w:pPr>
              <w:shd w:val="clear" w:color="FFFFCC" w:fill="FFFFFF"/>
              <w:spacing w:before="100" w:beforeAutospacing="1" w:after="100" w:afterAutospacing="1" w:line="240" w:lineRule="auto"/>
              <w:jc w:val="right"/>
              <w:rPr>
                <w:rFonts w:eastAsia="Times New Roman" w:cstheme="minorHAnsi"/>
                <w:sz w:val="24"/>
                <w:szCs w:val="24"/>
              </w:rPr>
            </w:pPr>
            <w:r w:rsidRPr="00D07601">
              <w:rPr>
                <w:rFonts w:eastAsia="Times New Roman" w:cstheme="minorHAnsi"/>
                <w:sz w:val="24"/>
                <w:szCs w:val="24"/>
              </w:rPr>
              <w:t>of requirement</w:t>
            </w:r>
          </w:p>
        </w:tc>
        <w:tc>
          <w:tcPr>
            <w:tcW w:w="3813" w:type="dxa"/>
            <w:vAlign w:val="bottom"/>
          </w:tcPr>
          <w:p w:rsidR="00771246" w:rsidRPr="00E821A8" w:rsidRDefault="00771246" w:rsidP="00227BA2">
            <w:pPr>
              <w:spacing w:line="240" w:lineRule="auto"/>
              <w:rPr>
                <w:rFonts w:eastAsia="Times New Roman" w:cstheme="minorHAnsi"/>
                <w:sz w:val="24"/>
                <w:szCs w:val="24"/>
              </w:rPr>
            </w:pPr>
          </w:p>
        </w:tc>
        <w:tc>
          <w:tcPr>
            <w:tcW w:w="3794" w:type="dxa"/>
            <w:vAlign w:val="bottom"/>
          </w:tcPr>
          <w:p w:rsidR="00771246" w:rsidRPr="00E821A8" w:rsidRDefault="00771246" w:rsidP="00227BA2">
            <w:pPr>
              <w:spacing w:line="240" w:lineRule="auto"/>
              <w:rPr>
                <w:rFonts w:eastAsia="Times New Roman" w:cstheme="minorHAnsi"/>
                <w:sz w:val="24"/>
                <w:szCs w:val="24"/>
              </w:rPr>
            </w:pPr>
          </w:p>
        </w:tc>
        <w:tc>
          <w:tcPr>
            <w:tcW w:w="3782" w:type="dxa"/>
            <w:vAlign w:val="bottom"/>
          </w:tcPr>
          <w:p w:rsidR="00771246" w:rsidRPr="00E821A8" w:rsidRDefault="00771246" w:rsidP="00227BA2">
            <w:pPr>
              <w:spacing w:line="240" w:lineRule="auto"/>
              <w:rPr>
                <w:rFonts w:eastAsia="Times New Roman" w:cstheme="minorHAnsi"/>
                <w:sz w:val="24"/>
                <w:szCs w:val="24"/>
              </w:rPr>
            </w:pPr>
          </w:p>
        </w:tc>
        <w:tc>
          <w:tcPr>
            <w:tcW w:w="3790" w:type="dxa"/>
            <w:vAlign w:val="bottom"/>
          </w:tcPr>
          <w:p w:rsidR="00771246" w:rsidRPr="00E821A8" w:rsidRDefault="00771246" w:rsidP="00227BA2">
            <w:pPr>
              <w:spacing w:line="240" w:lineRule="auto"/>
              <w:rPr>
                <w:rFonts w:eastAsia="Times New Roman" w:cstheme="minorHAnsi"/>
                <w:sz w:val="24"/>
                <w:szCs w:val="24"/>
              </w:rPr>
            </w:pPr>
          </w:p>
        </w:tc>
      </w:tr>
      <w:tr w:rsidR="00771246" w:rsidRPr="00E821A8" w:rsidTr="00227BA2">
        <w:trPr>
          <w:trHeight w:val="255"/>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D07601" w:rsidP="00227BA2">
            <w:pPr>
              <w:spacing w:line="240" w:lineRule="auto"/>
              <w:jc w:val="right"/>
              <w:rPr>
                <w:rFonts w:eastAsia="Times New Roman" w:cstheme="minorHAnsi"/>
                <w:sz w:val="24"/>
                <w:szCs w:val="24"/>
              </w:rPr>
            </w:pPr>
            <w:r w:rsidRPr="00D07601">
              <w:rPr>
                <w:rFonts w:eastAsia="Times New Roman" w:cstheme="minorHAnsi"/>
                <w:sz w:val="24"/>
                <w:szCs w:val="24"/>
              </w:rPr>
              <w:t>5</w:t>
            </w:r>
          </w:p>
        </w:tc>
        <w:tc>
          <w:tcPr>
            <w:tcW w:w="2062" w:type="dxa"/>
            <w:tcBorders>
              <w:top w:val="nil"/>
              <w:left w:val="nil"/>
              <w:bottom w:val="single" w:sz="4" w:space="0" w:color="auto"/>
              <w:right w:val="single" w:sz="4" w:space="0" w:color="auto"/>
            </w:tcBorders>
            <w:shd w:val="clear" w:color="auto" w:fill="auto"/>
            <w:noWrap/>
            <w:vAlign w:val="bottom"/>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r w:rsidRPr="00D07601">
              <w:rPr>
                <w:rFonts w:eastAsia="Times New Roman" w:cstheme="minorHAnsi"/>
                <w:sz w:val="24"/>
                <w:szCs w:val="24"/>
              </w:rPr>
              <w:t>Report</w:t>
            </w:r>
          </w:p>
        </w:tc>
        <w:tc>
          <w:tcPr>
            <w:tcW w:w="1437" w:type="dxa"/>
            <w:tcBorders>
              <w:top w:val="nil"/>
              <w:left w:val="nil"/>
              <w:bottom w:val="single" w:sz="4" w:space="0" w:color="auto"/>
              <w:right w:val="single" w:sz="4" w:space="0" w:color="auto"/>
            </w:tcBorders>
            <w:shd w:val="clear" w:color="auto" w:fill="auto"/>
            <w:noWrap/>
            <w:vAlign w:val="bottom"/>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r w:rsidRPr="00D07601">
              <w:rPr>
                <w:rFonts w:eastAsia="Times New Roman" w:cstheme="minorHAnsi"/>
                <w:sz w:val="24"/>
                <w:szCs w:val="24"/>
              </w:rPr>
              <w:t>BOOLEAN</w:t>
            </w:r>
          </w:p>
        </w:tc>
        <w:tc>
          <w:tcPr>
            <w:tcW w:w="1121" w:type="dxa"/>
            <w:tcBorders>
              <w:top w:val="nil"/>
              <w:left w:val="nil"/>
              <w:bottom w:val="single" w:sz="4" w:space="0" w:color="auto"/>
              <w:right w:val="single" w:sz="4" w:space="0" w:color="auto"/>
            </w:tcBorders>
            <w:shd w:val="clear" w:color="auto" w:fill="auto"/>
            <w:vAlign w:val="bottom"/>
          </w:tcPr>
          <w:p w:rsidR="00771246" w:rsidRPr="00E821A8" w:rsidRDefault="00771246" w:rsidP="00227BA2">
            <w:pPr>
              <w:spacing w:line="240" w:lineRule="auto"/>
              <w:rPr>
                <w:rFonts w:eastAsia="Times New Roman" w:cstheme="minorHAnsi"/>
                <w:sz w:val="24"/>
                <w:szCs w:val="24"/>
              </w:rPr>
            </w:pP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771246" w:rsidP="00227BA2">
            <w:pPr>
              <w:spacing w:line="240" w:lineRule="auto"/>
              <w:rPr>
                <w:rFonts w:eastAsia="Times New Roman" w:cstheme="minorHAnsi"/>
                <w:sz w:val="24"/>
                <w:szCs w:val="24"/>
              </w:rPr>
            </w:pPr>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E821A8" w:rsidRDefault="00771246" w:rsidP="00227BA2">
            <w:pPr>
              <w:spacing w:line="240" w:lineRule="auto"/>
              <w:rPr>
                <w:rFonts w:eastAsia="Times New Roman" w:cstheme="minorHAnsi"/>
                <w:sz w:val="24"/>
                <w:szCs w:val="24"/>
              </w:rPr>
            </w:pPr>
          </w:p>
        </w:tc>
        <w:tc>
          <w:tcPr>
            <w:tcW w:w="591" w:type="dxa"/>
            <w:tcBorders>
              <w:top w:val="nil"/>
              <w:left w:val="single" w:sz="4" w:space="0" w:color="auto"/>
              <w:bottom w:val="single" w:sz="4" w:space="0" w:color="auto"/>
              <w:right w:val="single" w:sz="4" w:space="0" w:color="auto"/>
            </w:tcBorders>
            <w:vAlign w:val="bottom"/>
          </w:tcPr>
          <w:p w:rsidR="00771246" w:rsidRPr="00E821A8" w:rsidRDefault="00771246" w:rsidP="00227BA2">
            <w:pPr>
              <w:spacing w:line="240" w:lineRule="auto"/>
              <w:rPr>
                <w:rFonts w:eastAsia="Times New Roman" w:cstheme="minorHAnsi"/>
                <w:sz w:val="24"/>
                <w:szCs w:val="24"/>
              </w:rPr>
            </w:pPr>
          </w:p>
        </w:tc>
        <w:tc>
          <w:tcPr>
            <w:tcW w:w="3003" w:type="dxa"/>
            <w:tcBorders>
              <w:top w:val="nil"/>
              <w:left w:val="single" w:sz="4" w:space="0" w:color="auto"/>
              <w:bottom w:val="single" w:sz="4" w:space="0" w:color="auto"/>
              <w:right w:val="single" w:sz="4" w:space="0" w:color="auto"/>
            </w:tcBorders>
            <w:vAlign w:val="bottom"/>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r w:rsidRPr="00D07601">
              <w:rPr>
                <w:rFonts w:eastAsia="Times New Roman" w:cstheme="minorHAnsi"/>
                <w:sz w:val="24"/>
                <w:szCs w:val="24"/>
              </w:rPr>
              <w:t>Usage of report</w:t>
            </w:r>
          </w:p>
        </w:tc>
        <w:tc>
          <w:tcPr>
            <w:tcW w:w="4302" w:type="dxa"/>
            <w:vAlign w:val="bottom"/>
          </w:tcPr>
          <w:p w:rsidR="00771246" w:rsidRPr="00E821A8" w:rsidRDefault="00771246" w:rsidP="00227BA2">
            <w:pPr>
              <w:spacing w:line="240" w:lineRule="auto"/>
              <w:jc w:val="right"/>
              <w:rPr>
                <w:rFonts w:eastAsia="Times New Roman" w:cstheme="minorHAnsi"/>
                <w:sz w:val="24"/>
                <w:szCs w:val="24"/>
              </w:rPr>
            </w:pPr>
          </w:p>
        </w:tc>
        <w:tc>
          <w:tcPr>
            <w:tcW w:w="3813" w:type="dxa"/>
            <w:vAlign w:val="bottom"/>
          </w:tcPr>
          <w:p w:rsidR="00771246" w:rsidRPr="00E821A8" w:rsidRDefault="00771246" w:rsidP="00227BA2">
            <w:pPr>
              <w:spacing w:line="240" w:lineRule="auto"/>
              <w:rPr>
                <w:rFonts w:eastAsia="Times New Roman" w:cstheme="minorHAnsi"/>
                <w:sz w:val="24"/>
                <w:szCs w:val="24"/>
              </w:rPr>
            </w:pPr>
          </w:p>
        </w:tc>
        <w:tc>
          <w:tcPr>
            <w:tcW w:w="3794" w:type="dxa"/>
            <w:vAlign w:val="bottom"/>
          </w:tcPr>
          <w:p w:rsidR="00771246" w:rsidRPr="00E821A8" w:rsidRDefault="00771246" w:rsidP="00227BA2">
            <w:pPr>
              <w:spacing w:line="240" w:lineRule="auto"/>
              <w:rPr>
                <w:rFonts w:eastAsia="Times New Roman" w:cstheme="minorHAnsi"/>
                <w:sz w:val="24"/>
                <w:szCs w:val="24"/>
              </w:rPr>
            </w:pPr>
          </w:p>
        </w:tc>
        <w:tc>
          <w:tcPr>
            <w:tcW w:w="3782" w:type="dxa"/>
            <w:vAlign w:val="bottom"/>
          </w:tcPr>
          <w:p w:rsidR="00771246" w:rsidRPr="00E821A8" w:rsidRDefault="00771246" w:rsidP="00227BA2">
            <w:pPr>
              <w:spacing w:line="240" w:lineRule="auto"/>
              <w:rPr>
                <w:rFonts w:eastAsia="Times New Roman" w:cstheme="minorHAnsi"/>
                <w:sz w:val="24"/>
                <w:szCs w:val="24"/>
              </w:rPr>
            </w:pPr>
          </w:p>
        </w:tc>
        <w:tc>
          <w:tcPr>
            <w:tcW w:w="3790" w:type="dxa"/>
            <w:vAlign w:val="bottom"/>
          </w:tcPr>
          <w:p w:rsidR="00771246" w:rsidRPr="00E821A8" w:rsidRDefault="00771246" w:rsidP="00227BA2">
            <w:pPr>
              <w:spacing w:line="240" w:lineRule="auto"/>
              <w:rPr>
                <w:rFonts w:eastAsia="Times New Roman" w:cstheme="minorHAnsi"/>
                <w:sz w:val="24"/>
                <w:szCs w:val="24"/>
              </w:rPr>
            </w:pPr>
          </w:p>
        </w:tc>
      </w:tr>
      <w:tr w:rsidR="00771246" w:rsidRPr="00E821A8" w:rsidTr="00227BA2">
        <w:trPr>
          <w:trHeight w:val="255"/>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D07601" w:rsidP="00227BA2">
            <w:pPr>
              <w:shd w:val="clear" w:color="FFFFCC" w:fill="FFFFFF"/>
              <w:spacing w:before="100" w:beforeAutospacing="1" w:after="100" w:afterAutospacing="1" w:line="240" w:lineRule="auto"/>
              <w:jc w:val="right"/>
              <w:rPr>
                <w:rFonts w:eastAsia="Times New Roman" w:cstheme="minorHAnsi"/>
                <w:sz w:val="24"/>
                <w:szCs w:val="24"/>
              </w:rPr>
            </w:pPr>
            <w:r w:rsidRPr="00D07601">
              <w:rPr>
                <w:rFonts w:eastAsia="Times New Roman" w:cstheme="minorHAnsi"/>
                <w:sz w:val="24"/>
                <w:szCs w:val="24"/>
              </w:rPr>
              <w:t>6</w:t>
            </w:r>
          </w:p>
        </w:tc>
        <w:tc>
          <w:tcPr>
            <w:tcW w:w="2062" w:type="dxa"/>
            <w:tcBorders>
              <w:top w:val="nil"/>
              <w:left w:val="nil"/>
              <w:bottom w:val="single" w:sz="4" w:space="0" w:color="auto"/>
              <w:right w:val="single" w:sz="4" w:space="0" w:color="auto"/>
            </w:tcBorders>
            <w:shd w:val="clear" w:color="auto" w:fill="auto"/>
            <w:noWrap/>
            <w:vAlign w:val="bottom"/>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proofErr w:type="spellStart"/>
            <w:r w:rsidRPr="00D07601">
              <w:rPr>
                <w:rFonts w:eastAsia="Times New Roman" w:cstheme="minorHAnsi"/>
                <w:sz w:val="24"/>
                <w:szCs w:val="24"/>
              </w:rPr>
              <w:t>RequirementManagement</w:t>
            </w:r>
            <w:proofErr w:type="spellEnd"/>
          </w:p>
        </w:tc>
        <w:tc>
          <w:tcPr>
            <w:tcW w:w="1437" w:type="dxa"/>
            <w:tcBorders>
              <w:top w:val="nil"/>
              <w:left w:val="nil"/>
              <w:bottom w:val="single" w:sz="4" w:space="0" w:color="auto"/>
              <w:right w:val="single" w:sz="4" w:space="0" w:color="auto"/>
            </w:tcBorders>
            <w:shd w:val="clear" w:color="auto" w:fill="auto"/>
            <w:noWrap/>
            <w:vAlign w:val="bottom"/>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r w:rsidRPr="00D07601">
              <w:rPr>
                <w:rFonts w:eastAsia="Times New Roman" w:cstheme="minorHAnsi"/>
                <w:sz w:val="24"/>
                <w:szCs w:val="24"/>
              </w:rPr>
              <w:t>BOOLEAN</w:t>
            </w:r>
          </w:p>
        </w:tc>
        <w:tc>
          <w:tcPr>
            <w:tcW w:w="1121" w:type="dxa"/>
            <w:tcBorders>
              <w:top w:val="nil"/>
              <w:left w:val="nil"/>
              <w:bottom w:val="single" w:sz="4" w:space="0" w:color="auto"/>
              <w:right w:val="single" w:sz="4" w:space="0" w:color="auto"/>
            </w:tcBorders>
            <w:shd w:val="clear" w:color="auto" w:fill="auto"/>
            <w:vAlign w:val="bottom"/>
          </w:tcPr>
          <w:p w:rsidR="00771246" w:rsidRPr="00E821A8" w:rsidRDefault="00771246" w:rsidP="00227BA2">
            <w:pPr>
              <w:spacing w:line="240" w:lineRule="auto"/>
              <w:rPr>
                <w:rFonts w:eastAsia="Times New Roman" w:cstheme="minorHAnsi"/>
                <w:sz w:val="24"/>
                <w:szCs w:val="24"/>
              </w:rPr>
            </w:pP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771246" w:rsidP="00227BA2">
            <w:pPr>
              <w:spacing w:line="240" w:lineRule="auto"/>
              <w:rPr>
                <w:rFonts w:eastAsia="Times New Roman" w:cstheme="minorHAnsi"/>
                <w:sz w:val="24"/>
                <w:szCs w:val="24"/>
              </w:rPr>
            </w:pPr>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E821A8" w:rsidRDefault="00771246" w:rsidP="00227BA2">
            <w:pPr>
              <w:spacing w:line="240" w:lineRule="auto"/>
              <w:rPr>
                <w:rFonts w:eastAsia="Times New Roman" w:cstheme="minorHAnsi"/>
                <w:sz w:val="24"/>
                <w:szCs w:val="24"/>
              </w:rPr>
            </w:pPr>
          </w:p>
        </w:tc>
        <w:tc>
          <w:tcPr>
            <w:tcW w:w="591" w:type="dxa"/>
            <w:tcBorders>
              <w:top w:val="nil"/>
              <w:left w:val="single" w:sz="4" w:space="0" w:color="auto"/>
              <w:bottom w:val="single" w:sz="4" w:space="0" w:color="auto"/>
              <w:right w:val="single" w:sz="4" w:space="0" w:color="auto"/>
            </w:tcBorders>
            <w:vAlign w:val="bottom"/>
          </w:tcPr>
          <w:p w:rsidR="00771246" w:rsidRPr="00E821A8" w:rsidRDefault="00771246" w:rsidP="00227BA2">
            <w:pPr>
              <w:spacing w:line="240" w:lineRule="auto"/>
              <w:rPr>
                <w:rFonts w:eastAsia="Times New Roman" w:cstheme="minorHAnsi"/>
                <w:sz w:val="24"/>
                <w:szCs w:val="24"/>
              </w:rPr>
            </w:pPr>
          </w:p>
        </w:tc>
        <w:tc>
          <w:tcPr>
            <w:tcW w:w="3003" w:type="dxa"/>
            <w:tcBorders>
              <w:top w:val="nil"/>
              <w:left w:val="single" w:sz="4" w:space="0" w:color="auto"/>
              <w:bottom w:val="single" w:sz="4" w:space="0" w:color="auto"/>
              <w:right w:val="single" w:sz="4" w:space="0" w:color="auto"/>
            </w:tcBorders>
            <w:vAlign w:val="bottom"/>
          </w:tcPr>
          <w:p w:rsidR="00771246" w:rsidRPr="00E821A8" w:rsidRDefault="00D07601" w:rsidP="00227BA2">
            <w:pPr>
              <w:shd w:val="clear" w:color="FFFFCC" w:fill="FFFFFF"/>
              <w:spacing w:before="100" w:beforeAutospacing="1" w:after="100" w:afterAutospacing="1" w:line="240" w:lineRule="auto"/>
              <w:rPr>
                <w:rFonts w:eastAsia="Times New Roman" w:cstheme="minorHAnsi"/>
                <w:b/>
                <w:sz w:val="24"/>
                <w:szCs w:val="24"/>
              </w:rPr>
            </w:pPr>
            <w:r w:rsidRPr="00D07601">
              <w:rPr>
                <w:rFonts w:eastAsia="Times New Roman" w:cstheme="minorHAnsi"/>
                <w:sz w:val="24"/>
                <w:szCs w:val="24"/>
              </w:rPr>
              <w:t>Usage of requirement management</w:t>
            </w:r>
          </w:p>
        </w:tc>
        <w:tc>
          <w:tcPr>
            <w:tcW w:w="4302" w:type="dxa"/>
            <w:vAlign w:val="bottom"/>
          </w:tcPr>
          <w:p w:rsidR="00771246" w:rsidRPr="00E821A8" w:rsidRDefault="00771246" w:rsidP="00227BA2">
            <w:pPr>
              <w:spacing w:line="240" w:lineRule="auto"/>
              <w:jc w:val="right"/>
              <w:rPr>
                <w:rFonts w:eastAsia="Times New Roman" w:cstheme="minorHAnsi"/>
                <w:sz w:val="24"/>
                <w:szCs w:val="24"/>
              </w:rPr>
            </w:pPr>
          </w:p>
        </w:tc>
        <w:tc>
          <w:tcPr>
            <w:tcW w:w="3813" w:type="dxa"/>
            <w:vAlign w:val="bottom"/>
          </w:tcPr>
          <w:p w:rsidR="00771246" w:rsidRPr="00E821A8" w:rsidRDefault="00771246" w:rsidP="00227BA2">
            <w:pPr>
              <w:spacing w:line="240" w:lineRule="auto"/>
              <w:rPr>
                <w:rFonts w:eastAsia="Times New Roman" w:cstheme="minorHAnsi"/>
                <w:sz w:val="24"/>
                <w:szCs w:val="24"/>
              </w:rPr>
            </w:pPr>
          </w:p>
        </w:tc>
        <w:tc>
          <w:tcPr>
            <w:tcW w:w="3794" w:type="dxa"/>
            <w:vAlign w:val="bottom"/>
          </w:tcPr>
          <w:p w:rsidR="00771246" w:rsidRPr="00E821A8" w:rsidRDefault="00771246" w:rsidP="00227BA2">
            <w:pPr>
              <w:spacing w:line="240" w:lineRule="auto"/>
              <w:rPr>
                <w:rFonts w:eastAsia="Times New Roman" w:cstheme="minorHAnsi"/>
                <w:sz w:val="24"/>
                <w:szCs w:val="24"/>
              </w:rPr>
            </w:pPr>
          </w:p>
        </w:tc>
        <w:tc>
          <w:tcPr>
            <w:tcW w:w="3782" w:type="dxa"/>
            <w:vAlign w:val="bottom"/>
          </w:tcPr>
          <w:p w:rsidR="00771246" w:rsidRPr="00E821A8" w:rsidRDefault="00771246" w:rsidP="00227BA2">
            <w:pPr>
              <w:spacing w:line="240" w:lineRule="auto"/>
              <w:rPr>
                <w:rFonts w:eastAsia="Times New Roman" w:cstheme="minorHAnsi"/>
                <w:sz w:val="24"/>
                <w:szCs w:val="24"/>
              </w:rPr>
            </w:pPr>
          </w:p>
        </w:tc>
        <w:tc>
          <w:tcPr>
            <w:tcW w:w="3790" w:type="dxa"/>
            <w:vAlign w:val="bottom"/>
          </w:tcPr>
          <w:p w:rsidR="00771246" w:rsidRPr="00E821A8" w:rsidRDefault="00771246" w:rsidP="00227BA2">
            <w:pPr>
              <w:spacing w:line="240" w:lineRule="auto"/>
              <w:rPr>
                <w:rFonts w:eastAsia="Times New Roman" w:cstheme="minorHAnsi"/>
                <w:sz w:val="24"/>
                <w:szCs w:val="24"/>
              </w:rPr>
            </w:pPr>
          </w:p>
        </w:tc>
      </w:tr>
      <w:tr w:rsidR="00771246" w:rsidRPr="00E821A8" w:rsidTr="00227BA2">
        <w:trPr>
          <w:trHeight w:val="287"/>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D07601" w:rsidP="00227BA2">
            <w:pPr>
              <w:shd w:val="clear" w:color="FFFFCC" w:fill="FFFFFF"/>
              <w:spacing w:before="100" w:beforeAutospacing="1" w:after="100" w:afterAutospacing="1" w:line="240" w:lineRule="auto"/>
              <w:jc w:val="right"/>
              <w:rPr>
                <w:rFonts w:eastAsia="Times New Roman" w:cstheme="minorHAnsi"/>
                <w:sz w:val="24"/>
                <w:szCs w:val="24"/>
              </w:rPr>
            </w:pPr>
            <w:r w:rsidRPr="00D07601">
              <w:rPr>
                <w:rFonts w:eastAsia="Times New Roman" w:cstheme="minorHAnsi"/>
                <w:sz w:val="24"/>
                <w:szCs w:val="24"/>
              </w:rPr>
              <w:t>7</w:t>
            </w:r>
          </w:p>
        </w:tc>
        <w:tc>
          <w:tcPr>
            <w:tcW w:w="2062" w:type="dxa"/>
            <w:tcBorders>
              <w:top w:val="nil"/>
              <w:left w:val="nil"/>
              <w:bottom w:val="single" w:sz="4" w:space="0" w:color="auto"/>
              <w:right w:val="single" w:sz="4" w:space="0" w:color="auto"/>
            </w:tcBorders>
            <w:shd w:val="clear" w:color="auto" w:fill="auto"/>
            <w:noWrap/>
            <w:vAlign w:val="bottom"/>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proofErr w:type="spellStart"/>
            <w:r w:rsidRPr="00D07601">
              <w:rPr>
                <w:rFonts w:eastAsia="Times New Roman" w:cstheme="minorHAnsi"/>
                <w:sz w:val="24"/>
                <w:szCs w:val="24"/>
              </w:rPr>
              <w:t>RiskIssueManagement</w:t>
            </w:r>
            <w:proofErr w:type="spellEnd"/>
          </w:p>
        </w:tc>
        <w:tc>
          <w:tcPr>
            <w:tcW w:w="1437" w:type="dxa"/>
            <w:tcBorders>
              <w:top w:val="nil"/>
              <w:left w:val="nil"/>
              <w:bottom w:val="single" w:sz="4" w:space="0" w:color="auto"/>
              <w:right w:val="single" w:sz="4" w:space="0" w:color="auto"/>
            </w:tcBorders>
            <w:shd w:val="clear" w:color="auto" w:fill="auto"/>
            <w:noWrap/>
            <w:vAlign w:val="bottom"/>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r w:rsidRPr="00D07601">
              <w:rPr>
                <w:rFonts w:eastAsia="Times New Roman" w:cstheme="minorHAnsi"/>
                <w:sz w:val="24"/>
                <w:szCs w:val="24"/>
              </w:rPr>
              <w:t>BOOLEAN</w:t>
            </w:r>
          </w:p>
        </w:tc>
        <w:tc>
          <w:tcPr>
            <w:tcW w:w="1121" w:type="dxa"/>
            <w:tcBorders>
              <w:top w:val="nil"/>
              <w:left w:val="nil"/>
              <w:bottom w:val="single" w:sz="4" w:space="0" w:color="auto"/>
              <w:right w:val="single" w:sz="4" w:space="0" w:color="auto"/>
            </w:tcBorders>
            <w:shd w:val="clear" w:color="auto" w:fill="auto"/>
            <w:vAlign w:val="bottom"/>
          </w:tcPr>
          <w:p w:rsidR="00771246" w:rsidRPr="00E821A8" w:rsidRDefault="00771246" w:rsidP="00227BA2">
            <w:pPr>
              <w:spacing w:line="240" w:lineRule="auto"/>
              <w:rPr>
                <w:rFonts w:eastAsia="Times New Roman" w:cstheme="minorHAnsi"/>
                <w:sz w:val="24"/>
                <w:szCs w:val="24"/>
              </w:rPr>
            </w:pP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771246" w:rsidP="00227BA2">
            <w:pPr>
              <w:spacing w:line="240" w:lineRule="auto"/>
              <w:rPr>
                <w:rFonts w:eastAsia="Times New Roman" w:cstheme="minorHAnsi"/>
                <w:sz w:val="24"/>
                <w:szCs w:val="24"/>
              </w:rPr>
            </w:pPr>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E821A8" w:rsidRDefault="00771246" w:rsidP="00227BA2">
            <w:pPr>
              <w:spacing w:line="240" w:lineRule="auto"/>
              <w:rPr>
                <w:rFonts w:eastAsia="Times New Roman" w:cstheme="minorHAnsi"/>
                <w:sz w:val="24"/>
                <w:szCs w:val="24"/>
              </w:rPr>
            </w:pPr>
          </w:p>
        </w:tc>
        <w:tc>
          <w:tcPr>
            <w:tcW w:w="591" w:type="dxa"/>
            <w:tcBorders>
              <w:top w:val="nil"/>
              <w:left w:val="single" w:sz="4" w:space="0" w:color="auto"/>
              <w:bottom w:val="single" w:sz="4" w:space="0" w:color="auto"/>
              <w:right w:val="single" w:sz="4" w:space="0" w:color="auto"/>
            </w:tcBorders>
            <w:vAlign w:val="bottom"/>
          </w:tcPr>
          <w:p w:rsidR="00771246" w:rsidRPr="00E821A8" w:rsidRDefault="00771246" w:rsidP="00227BA2">
            <w:pPr>
              <w:spacing w:line="240" w:lineRule="auto"/>
              <w:rPr>
                <w:rFonts w:eastAsia="Times New Roman" w:cstheme="minorHAnsi"/>
                <w:sz w:val="24"/>
                <w:szCs w:val="24"/>
              </w:rPr>
            </w:pPr>
          </w:p>
        </w:tc>
        <w:tc>
          <w:tcPr>
            <w:tcW w:w="3003" w:type="dxa"/>
            <w:tcBorders>
              <w:top w:val="nil"/>
              <w:left w:val="single" w:sz="4" w:space="0" w:color="auto"/>
              <w:bottom w:val="single" w:sz="4" w:space="0" w:color="auto"/>
              <w:right w:val="single" w:sz="4" w:space="0" w:color="auto"/>
            </w:tcBorders>
            <w:vAlign w:val="bottom"/>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r w:rsidRPr="00D07601">
              <w:rPr>
                <w:rFonts w:eastAsia="Times New Roman" w:cstheme="minorHAnsi"/>
                <w:sz w:val="24"/>
                <w:szCs w:val="24"/>
              </w:rPr>
              <w:t>Usage of risk issue management</w:t>
            </w:r>
          </w:p>
        </w:tc>
        <w:tc>
          <w:tcPr>
            <w:tcW w:w="4302" w:type="dxa"/>
            <w:vAlign w:val="bottom"/>
          </w:tcPr>
          <w:p w:rsidR="00771246" w:rsidRPr="00E821A8" w:rsidRDefault="00771246" w:rsidP="00227BA2">
            <w:pPr>
              <w:spacing w:line="240" w:lineRule="auto"/>
              <w:jc w:val="right"/>
              <w:rPr>
                <w:rFonts w:eastAsia="Times New Roman" w:cstheme="minorHAnsi"/>
                <w:sz w:val="24"/>
                <w:szCs w:val="24"/>
              </w:rPr>
            </w:pPr>
          </w:p>
        </w:tc>
        <w:tc>
          <w:tcPr>
            <w:tcW w:w="3813" w:type="dxa"/>
            <w:vAlign w:val="bottom"/>
          </w:tcPr>
          <w:p w:rsidR="00771246" w:rsidRPr="00E821A8" w:rsidRDefault="00771246" w:rsidP="00227BA2">
            <w:pPr>
              <w:spacing w:line="240" w:lineRule="auto"/>
              <w:rPr>
                <w:rFonts w:eastAsia="Times New Roman" w:cstheme="minorHAnsi"/>
                <w:sz w:val="24"/>
                <w:szCs w:val="24"/>
              </w:rPr>
            </w:pPr>
          </w:p>
        </w:tc>
        <w:tc>
          <w:tcPr>
            <w:tcW w:w="3794" w:type="dxa"/>
            <w:vAlign w:val="bottom"/>
          </w:tcPr>
          <w:p w:rsidR="00771246" w:rsidRPr="00E821A8" w:rsidRDefault="00771246" w:rsidP="00227BA2">
            <w:pPr>
              <w:spacing w:line="240" w:lineRule="auto"/>
              <w:rPr>
                <w:rFonts w:eastAsia="Times New Roman" w:cstheme="minorHAnsi"/>
                <w:sz w:val="24"/>
                <w:szCs w:val="24"/>
              </w:rPr>
            </w:pPr>
          </w:p>
        </w:tc>
        <w:tc>
          <w:tcPr>
            <w:tcW w:w="3782" w:type="dxa"/>
            <w:vAlign w:val="bottom"/>
          </w:tcPr>
          <w:p w:rsidR="00771246" w:rsidRPr="00E821A8" w:rsidRDefault="00771246" w:rsidP="00227BA2">
            <w:pPr>
              <w:spacing w:line="240" w:lineRule="auto"/>
              <w:rPr>
                <w:rFonts w:eastAsia="Times New Roman" w:cstheme="minorHAnsi"/>
                <w:sz w:val="24"/>
                <w:szCs w:val="24"/>
              </w:rPr>
            </w:pPr>
          </w:p>
        </w:tc>
        <w:tc>
          <w:tcPr>
            <w:tcW w:w="3790" w:type="dxa"/>
            <w:vAlign w:val="bottom"/>
          </w:tcPr>
          <w:p w:rsidR="00771246" w:rsidRPr="00E821A8" w:rsidRDefault="00771246" w:rsidP="00227BA2">
            <w:pPr>
              <w:spacing w:line="240" w:lineRule="auto"/>
              <w:rPr>
                <w:rFonts w:eastAsia="Times New Roman" w:cstheme="minorHAnsi"/>
                <w:sz w:val="24"/>
                <w:szCs w:val="24"/>
              </w:rPr>
            </w:pPr>
          </w:p>
        </w:tc>
      </w:tr>
      <w:tr w:rsidR="00771246" w:rsidRPr="00E821A8" w:rsidTr="00227BA2">
        <w:trPr>
          <w:trHeight w:val="255"/>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D07601" w:rsidP="00227BA2">
            <w:pPr>
              <w:shd w:val="clear" w:color="FFFFCC" w:fill="FFFFFF"/>
              <w:spacing w:before="100" w:beforeAutospacing="1" w:after="100" w:afterAutospacing="1" w:line="240" w:lineRule="auto"/>
              <w:jc w:val="right"/>
              <w:rPr>
                <w:rFonts w:eastAsia="Times New Roman" w:cstheme="minorHAnsi"/>
                <w:sz w:val="24"/>
                <w:szCs w:val="24"/>
              </w:rPr>
            </w:pPr>
            <w:r w:rsidRPr="00D07601">
              <w:rPr>
                <w:rFonts w:eastAsia="Times New Roman" w:cstheme="minorHAnsi"/>
                <w:sz w:val="24"/>
                <w:szCs w:val="24"/>
              </w:rPr>
              <w:t>8</w:t>
            </w:r>
          </w:p>
        </w:tc>
        <w:tc>
          <w:tcPr>
            <w:tcW w:w="2062" w:type="dxa"/>
            <w:tcBorders>
              <w:top w:val="nil"/>
              <w:left w:val="nil"/>
              <w:bottom w:val="single" w:sz="4" w:space="0" w:color="auto"/>
              <w:right w:val="single" w:sz="4" w:space="0" w:color="auto"/>
            </w:tcBorders>
            <w:shd w:val="clear" w:color="auto" w:fill="auto"/>
            <w:noWrap/>
            <w:vAlign w:val="bottom"/>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proofErr w:type="spellStart"/>
            <w:r w:rsidRPr="00D07601">
              <w:rPr>
                <w:rFonts w:eastAsia="Times New Roman" w:cstheme="minorHAnsi"/>
                <w:sz w:val="24"/>
                <w:szCs w:val="24"/>
              </w:rPr>
              <w:t>ChangeRequestManagement</w:t>
            </w:r>
            <w:proofErr w:type="spellEnd"/>
          </w:p>
        </w:tc>
        <w:tc>
          <w:tcPr>
            <w:tcW w:w="1437" w:type="dxa"/>
            <w:tcBorders>
              <w:top w:val="nil"/>
              <w:left w:val="nil"/>
              <w:bottom w:val="single" w:sz="4" w:space="0" w:color="auto"/>
              <w:right w:val="single" w:sz="4" w:space="0" w:color="auto"/>
            </w:tcBorders>
            <w:shd w:val="clear" w:color="auto" w:fill="auto"/>
            <w:noWrap/>
            <w:vAlign w:val="bottom"/>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r w:rsidRPr="00D07601">
              <w:rPr>
                <w:rFonts w:eastAsia="Times New Roman" w:cstheme="minorHAnsi"/>
                <w:sz w:val="24"/>
                <w:szCs w:val="24"/>
              </w:rPr>
              <w:t>BOOLEAN</w:t>
            </w:r>
          </w:p>
        </w:tc>
        <w:tc>
          <w:tcPr>
            <w:tcW w:w="1121" w:type="dxa"/>
            <w:tcBorders>
              <w:top w:val="nil"/>
              <w:left w:val="nil"/>
              <w:bottom w:val="single" w:sz="4" w:space="0" w:color="auto"/>
              <w:right w:val="single" w:sz="4" w:space="0" w:color="auto"/>
            </w:tcBorders>
            <w:shd w:val="clear" w:color="auto" w:fill="auto"/>
            <w:vAlign w:val="bottom"/>
          </w:tcPr>
          <w:p w:rsidR="00771246" w:rsidRPr="00E821A8" w:rsidRDefault="00771246" w:rsidP="00227BA2">
            <w:pPr>
              <w:spacing w:line="240" w:lineRule="auto"/>
              <w:rPr>
                <w:rFonts w:eastAsia="Times New Roman" w:cstheme="minorHAnsi"/>
                <w:sz w:val="24"/>
                <w:szCs w:val="24"/>
              </w:rPr>
            </w:pP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771246" w:rsidP="00227BA2">
            <w:pPr>
              <w:spacing w:line="240" w:lineRule="auto"/>
              <w:rPr>
                <w:rFonts w:eastAsia="Times New Roman" w:cstheme="minorHAnsi"/>
                <w:sz w:val="24"/>
                <w:szCs w:val="24"/>
              </w:rPr>
            </w:pPr>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E821A8" w:rsidRDefault="00771246" w:rsidP="00227BA2">
            <w:pPr>
              <w:spacing w:line="240" w:lineRule="auto"/>
              <w:rPr>
                <w:rFonts w:eastAsia="Times New Roman" w:cstheme="minorHAnsi"/>
                <w:sz w:val="24"/>
                <w:szCs w:val="24"/>
              </w:rPr>
            </w:pPr>
          </w:p>
        </w:tc>
        <w:tc>
          <w:tcPr>
            <w:tcW w:w="591" w:type="dxa"/>
            <w:tcBorders>
              <w:top w:val="nil"/>
              <w:left w:val="single" w:sz="4" w:space="0" w:color="auto"/>
              <w:bottom w:val="single" w:sz="4" w:space="0" w:color="auto"/>
              <w:right w:val="single" w:sz="4" w:space="0" w:color="auto"/>
            </w:tcBorders>
            <w:vAlign w:val="bottom"/>
          </w:tcPr>
          <w:p w:rsidR="00771246" w:rsidRPr="00E821A8" w:rsidRDefault="00771246" w:rsidP="00227BA2">
            <w:pPr>
              <w:spacing w:line="240" w:lineRule="auto"/>
              <w:rPr>
                <w:rFonts w:eastAsia="Times New Roman" w:cstheme="minorHAnsi"/>
                <w:sz w:val="24"/>
                <w:szCs w:val="24"/>
              </w:rPr>
            </w:pPr>
          </w:p>
        </w:tc>
        <w:tc>
          <w:tcPr>
            <w:tcW w:w="3003" w:type="dxa"/>
            <w:tcBorders>
              <w:top w:val="nil"/>
              <w:left w:val="single" w:sz="4" w:space="0" w:color="auto"/>
              <w:bottom w:val="single" w:sz="4" w:space="0" w:color="auto"/>
              <w:right w:val="single" w:sz="4" w:space="0" w:color="auto"/>
            </w:tcBorders>
            <w:vAlign w:val="bottom"/>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r w:rsidRPr="00D07601">
              <w:rPr>
                <w:rFonts w:eastAsia="Times New Roman" w:cstheme="minorHAnsi"/>
                <w:sz w:val="24"/>
                <w:szCs w:val="24"/>
              </w:rPr>
              <w:t>Usage of change request management</w:t>
            </w:r>
          </w:p>
        </w:tc>
        <w:tc>
          <w:tcPr>
            <w:tcW w:w="4302" w:type="dxa"/>
            <w:vAlign w:val="bottom"/>
          </w:tcPr>
          <w:p w:rsidR="00771246" w:rsidRPr="00E821A8" w:rsidRDefault="00771246" w:rsidP="00227BA2">
            <w:pPr>
              <w:spacing w:line="240" w:lineRule="auto"/>
              <w:jc w:val="right"/>
              <w:rPr>
                <w:rFonts w:eastAsia="Times New Roman" w:cstheme="minorHAnsi"/>
                <w:sz w:val="24"/>
                <w:szCs w:val="24"/>
              </w:rPr>
            </w:pPr>
          </w:p>
        </w:tc>
        <w:tc>
          <w:tcPr>
            <w:tcW w:w="3813" w:type="dxa"/>
            <w:vAlign w:val="bottom"/>
          </w:tcPr>
          <w:p w:rsidR="00771246" w:rsidRPr="00E821A8" w:rsidRDefault="00771246" w:rsidP="00227BA2">
            <w:pPr>
              <w:spacing w:line="240" w:lineRule="auto"/>
              <w:rPr>
                <w:rFonts w:eastAsia="Times New Roman" w:cstheme="minorHAnsi"/>
                <w:sz w:val="24"/>
                <w:szCs w:val="24"/>
              </w:rPr>
            </w:pPr>
          </w:p>
        </w:tc>
        <w:tc>
          <w:tcPr>
            <w:tcW w:w="3794" w:type="dxa"/>
            <w:vAlign w:val="bottom"/>
          </w:tcPr>
          <w:p w:rsidR="00771246" w:rsidRPr="00E821A8" w:rsidRDefault="00771246" w:rsidP="00227BA2">
            <w:pPr>
              <w:spacing w:line="240" w:lineRule="auto"/>
              <w:rPr>
                <w:rFonts w:eastAsia="Times New Roman" w:cstheme="minorHAnsi"/>
                <w:sz w:val="24"/>
                <w:szCs w:val="24"/>
              </w:rPr>
            </w:pPr>
          </w:p>
        </w:tc>
        <w:tc>
          <w:tcPr>
            <w:tcW w:w="3782" w:type="dxa"/>
            <w:vAlign w:val="bottom"/>
          </w:tcPr>
          <w:p w:rsidR="00771246" w:rsidRPr="00E821A8" w:rsidRDefault="00771246" w:rsidP="00227BA2">
            <w:pPr>
              <w:spacing w:line="240" w:lineRule="auto"/>
              <w:rPr>
                <w:rFonts w:eastAsia="Times New Roman" w:cstheme="minorHAnsi"/>
                <w:sz w:val="24"/>
                <w:szCs w:val="24"/>
              </w:rPr>
            </w:pPr>
          </w:p>
        </w:tc>
        <w:tc>
          <w:tcPr>
            <w:tcW w:w="3790" w:type="dxa"/>
            <w:vAlign w:val="bottom"/>
          </w:tcPr>
          <w:p w:rsidR="00771246" w:rsidRPr="00E821A8" w:rsidRDefault="00771246" w:rsidP="00227BA2">
            <w:pPr>
              <w:spacing w:line="240" w:lineRule="auto"/>
              <w:rPr>
                <w:rFonts w:eastAsia="Times New Roman" w:cstheme="minorHAnsi"/>
                <w:sz w:val="24"/>
                <w:szCs w:val="24"/>
              </w:rPr>
            </w:pPr>
          </w:p>
        </w:tc>
      </w:tr>
      <w:tr w:rsidR="00771246" w:rsidRPr="00E821A8" w:rsidTr="00227BA2">
        <w:trPr>
          <w:trHeight w:val="255"/>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D07601" w:rsidP="00227BA2">
            <w:pPr>
              <w:shd w:val="clear" w:color="FFFFCC" w:fill="FFFFFF"/>
              <w:spacing w:before="100" w:beforeAutospacing="1" w:after="100" w:afterAutospacing="1" w:line="240" w:lineRule="auto"/>
              <w:jc w:val="right"/>
              <w:rPr>
                <w:rFonts w:eastAsia="Times New Roman" w:cstheme="minorHAnsi"/>
                <w:sz w:val="24"/>
                <w:szCs w:val="24"/>
              </w:rPr>
            </w:pPr>
            <w:r w:rsidRPr="00D07601">
              <w:rPr>
                <w:rFonts w:eastAsia="Times New Roman" w:cstheme="minorHAnsi"/>
                <w:sz w:val="24"/>
                <w:szCs w:val="24"/>
              </w:rPr>
              <w:t>9</w:t>
            </w:r>
          </w:p>
        </w:tc>
        <w:tc>
          <w:tcPr>
            <w:tcW w:w="2062" w:type="dxa"/>
            <w:tcBorders>
              <w:top w:val="nil"/>
              <w:left w:val="nil"/>
              <w:bottom w:val="single" w:sz="4" w:space="0" w:color="auto"/>
              <w:right w:val="single" w:sz="4" w:space="0" w:color="auto"/>
            </w:tcBorders>
            <w:shd w:val="clear" w:color="auto" w:fill="auto"/>
            <w:noWrap/>
            <w:vAlign w:val="bottom"/>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proofErr w:type="spellStart"/>
            <w:r w:rsidRPr="00D07601">
              <w:rPr>
                <w:rFonts w:eastAsia="Times New Roman" w:cstheme="minorHAnsi"/>
                <w:sz w:val="24"/>
                <w:szCs w:val="24"/>
              </w:rPr>
              <w:t>CostManagement</w:t>
            </w:r>
            <w:proofErr w:type="spellEnd"/>
          </w:p>
        </w:tc>
        <w:tc>
          <w:tcPr>
            <w:tcW w:w="1437" w:type="dxa"/>
            <w:tcBorders>
              <w:top w:val="nil"/>
              <w:left w:val="nil"/>
              <w:bottom w:val="single" w:sz="4" w:space="0" w:color="auto"/>
              <w:right w:val="single" w:sz="4" w:space="0" w:color="auto"/>
            </w:tcBorders>
            <w:shd w:val="clear" w:color="auto" w:fill="auto"/>
            <w:noWrap/>
            <w:vAlign w:val="bottom"/>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r w:rsidRPr="00D07601">
              <w:rPr>
                <w:rFonts w:eastAsia="Times New Roman" w:cstheme="minorHAnsi"/>
                <w:sz w:val="24"/>
                <w:szCs w:val="24"/>
              </w:rPr>
              <w:t>BOOLEAN</w:t>
            </w:r>
          </w:p>
        </w:tc>
        <w:tc>
          <w:tcPr>
            <w:tcW w:w="1121" w:type="dxa"/>
            <w:tcBorders>
              <w:top w:val="nil"/>
              <w:left w:val="nil"/>
              <w:bottom w:val="single" w:sz="4" w:space="0" w:color="auto"/>
              <w:right w:val="single" w:sz="4" w:space="0" w:color="auto"/>
            </w:tcBorders>
            <w:shd w:val="clear" w:color="auto" w:fill="auto"/>
            <w:vAlign w:val="bottom"/>
          </w:tcPr>
          <w:p w:rsidR="00771246" w:rsidRPr="00E821A8" w:rsidRDefault="00771246" w:rsidP="00227BA2">
            <w:pPr>
              <w:spacing w:line="240" w:lineRule="auto"/>
              <w:rPr>
                <w:rFonts w:eastAsia="Times New Roman" w:cstheme="minorHAnsi"/>
                <w:sz w:val="24"/>
                <w:szCs w:val="24"/>
              </w:rPr>
            </w:pP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771246" w:rsidP="00227BA2">
            <w:pPr>
              <w:spacing w:line="240" w:lineRule="auto"/>
              <w:rPr>
                <w:rFonts w:eastAsia="Times New Roman" w:cstheme="minorHAnsi"/>
                <w:sz w:val="24"/>
                <w:szCs w:val="24"/>
              </w:rPr>
            </w:pPr>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E821A8" w:rsidRDefault="00771246" w:rsidP="00227BA2">
            <w:pPr>
              <w:spacing w:line="240" w:lineRule="auto"/>
              <w:rPr>
                <w:rFonts w:eastAsia="Times New Roman" w:cstheme="minorHAnsi"/>
                <w:sz w:val="24"/>
                <w:szCs w:val="24"/>
              </w:rPr>
            </w:pPr>
          </w:p>
        </w:tc>
        <w:tc>
          <w:tcPr>
            <w:tcW w:w="591" w:type="dxa"/>
            <w:tcBorders>
              <w:top w:val="nil"/>
              <w:left w:val="single" w:sz="4" w:space="0" w:color="auto"/>
              <w:bottom w:val="single" w:sz="4" w:space="0" w:color="auto"/>
              <w:right w:val="single" w:sz="4" w:space="0" w:color="auto"/>
            </w:tcBorders>
            <w:vAlign w:val="bottom"/>
          </w:tcPr>
          <w:p w:rsidR="00771246" w:rsidRPr="00E821A8" w:rsidRDefault="00771246" w:rsidP="00227BA2">
            <w:pPr>
              <w:spacing w:line="240" w:lineRule="auto"/>
              <w:rPr>
                <w:rFonts w:eastAsia="Times New Roman" w:cstheme="minorHAnsi"/>
                <w:sz w:val="24"/>
                <w:szCs w:val="24"/>
              </w:rPr>
            </w:pPr>
          </w:p>
        </w:tc>
        <w:tc>
          <w:tcPr>
            <w:tcW w:w="3003" w:type="dxa"/>
            <w:tcBorders>
              <w:top w:val="nil"/>
              <w:left w:val="single" w:sz="4" w:space="0" w:color="auto"/>
              <w:bottom w:val="single" w:sz="4" w:space="0" w:color="auto"/>
              <w:right w:val="single" w:sz="4" w:space="0" w:color="auto"/>
            </w:tcBorders>
            <w:vAlign w:val="bottom"/>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r w:rsidRPr="00D07601">
              <w:rPr>
                <w:rFonts w:eastAsia="Times New Roman" w:cstheme="minorHAnsi"/>
                <w:sz w:val="24"/>
                <w:szCs w:val="24"/>
              </w:rPr>
              <w:t>Usage of cost management</w:t>
            </w:r>
          </w:p>
        </w:tc>
        <w:tc>
          <w:tcPr>
            <w:tcW w:w="4302" w:type="dxa"/>
            <w:vAlign w:val="bottom"/>
          </w:tcPr>
          <w:p w:rsidR="00771246" w:rsidRPr="00E821A8" w:rsidRDefault="00771246" w:rsidP="00227BA2">
            <w:pPr>
              <w:spacing w:line="240" w:lineRule="auto"/>
              <w:jc w:val="right"/>
              <w:rPr>
                <w:rFonts w:eastAsia="Times New Roman" w:cstheme="minorHAnsi"/>
                <w:sz w:val="24"/>
                <w:szCs w:val="24"/>
              </w:rPr>
            </w:pPr>
          </w:p>
        </w:tc>
        <w:tc>
          <w:tcPr>
            <w:tcW w:w="3813" w:type="dxa"/>
            <w:vAlign w:val="bottom"/>
          </w:tcPr>
          <w:p w:rsidR="00771246" w:rsidRPr="00E821A8" w:rsidRDefault="00771246" w:rsidP="00227BA2">
            <w:pPr>
              <w:spacing w:line="240" w:lineRule="auto"/>
              <w:rPr>
                <w:rFonts w:eastAsia="Times New Roman" w:cstheme="minorHAnsi"/>
                <w:sz w:val="24"/>
                <w:szCs w:val="24"/>
              </w:rPr>
            </w:pPr>
          </w:p>
        </w:tc>
        <w:tc>
          <w:tcPr>
            <w:tcW w:w="3794" w:type="dxa"/>
            <w:vAlign w:val="bottom"/>
          </w:tcPr>
          <w:p w:rsidR="00771246" w:rsidRPr="00E821A8" w:rsidRDefault="00771246" w:rsidP="00227BA2">
            <w:pPr>
              <w:spacing w:line="240" w:lineRule="auto"/>
              <w:rPr>
                <w:rFonts w:eastAsia="Times New Roman" w:cstheme="minorHAnsi"/>
                <w:sz w:val="24"/>
                <w:szCs w:val="24"/>
              </w:rPr>
            </w:pPr>
          </w:p>
        </w:tc>
        <w:tc>
          <w:tcPr>
            <w:tcW w:w="3782" w:type="dxa"/>
            <w:vAlign w:val="bottom"/>
          </w:tcPr>
          <w:p w:rsidR="00771246" w:rsidRPr="00E821A8" w:rsidRDefault="00771246" w:rsidP="00227BA2">
            <w:pPr>
              <w:spacing w:line="240" w:lineRule="auto"/>
              <w:rPr>
                <w:rFonts w:eastAsia="Times New Roman" w:cstheme="minorHAnsi"/>
                <w:sz w:val="24"/>
                <w:szCs w:val="24"/>
              </w:rPr>
            </w:pPr>
          </w:p>
        </w:tc>
        <w:tc>
          <w:tcPr>
            <w:tcW w:w="3790" w:type="dxa"/>
            <w:vAlign w:val="bottom"/>
          </w:tcPr>
          <w:p w:rsidR="00771246" w:rsidRPr="00E821A8" w:rsidRDefault="00771246" w:rsidP="00227BA2">
            <w:pPr>
              <w:spacing w:line="240" w:lineRule="auto"/>
              <w:rPr>
                <w:rFonts w:eastAsia="Times New Roman" w:cstheme="minorHAnsi"/>
                <w:sz w:val="24"/>
                <w:szCs w:val="24"/>
              </w:rPr>
            </w:pPr>
          </w:p>
        </w:tc>
      </w:tr>
    </w:tbl>
    <w:p w:rsidR="00771246" w:rsidRPr="00E821A8" w:rsidRDefault="00771246" w:rsidP="00771246">
      <w:pPr>
        <w:spacing w:line="240" w:lineRule="auto"/>
        <w:rPr>
          <w:rFonts w:cstheme="minorHAnsi"/>
          <w:sz w:val="24"/>
          <w:szCs w:val="24"/>
        </w:rPr>
      </w:pPr>
    </w:p>
    <w:p w:rsidR="00771246" w:rsidRPr="00E821A8" w:rsidRDefault="00771246" w:rsidP="00771246">
      <w:pPr>
        <w:spacing w:line="240" w:lineRule="auto"/>
        <w:rPr>
          <w:rFonts w:cstheme="minorHAnsi"/>
          <w:sz w:val="24"/>
          <w:szCs w:val="24"/>
        </w:rPr>
      </w:pPr>
    </w:p>
    <w:p w:rsidR="00771246" w:rsidRPr="00E821A8" w:rsidRDefault="00771246" w:rsidP="00771246">
      <w:pPr>
        <w:spacing w:line="240" w:lineRule="auto"/>
        <w:rPr>
          <w:rFonts w:cstheme="minorHAnsi"/>
          <w:sz w:val="24"/>
          <w:szCs w:val="24"/>
        </w:rPr>
      </w:pPr>
    </w:p>
    <w:tbl>
      <w:tblPr>
        <w:tblW w:w="10040" w:type="dxa"/>
        <w:tblInd w:w="93" w:type="dxa"/>
        <w:tblLayout w:type="fixed"/>
        <w:tblLook w:val="04A0"/>
      </w:tblPr>
      <w:tblGrid>
        <w:gridCol w:w="476"/>
        <w:gridCol w:w="2062"/>
        <w:gridCol w:w="1437"/>
        <w:gridCol w:w="1121"/>
        <w:gridCol w:w="540"/>
        <w:gridCol w:w="810"/>
        <w:gridCol w:w="591"/>
        <w:gridCol w:w="3003"/>
      </w:tblGrid>
      <w:tr w:rsidR="00771246" w:rsidRPr="00E821A8" w:rsidTr="00227BA2">
        <w:trPr>
          <w:trHeight w:val="322"/>
        </w:trPr>
        <w:tc>
          <w:tcPr>
            <w:tcW w:w="10040" w:type="dxa"/>
            <w:gridSpan w:val="8"/>
            <w:tcBorders>
              <w:top w:val="single" w:sz="8" w:space="0" w:color="auto"/>
              <w:left w:val="single" w:sz="8" w:space="0" w:color="auto"/>
              <w:bottom w:val="nil"/>
              <w:right w:val="single" w:sz="8" w:space="0" w:color="000000"/>
            </w:tcBorders>
            <w:shd w:val="clear" w:color="000000" w:fill="31849B"/>
            <w:noWrap/>
            <w:vAlign w:val="bottom"/>
            <w:hideMark/>
          </w:tcPr>
          <w:p w:rsidR="00771246" w:rsidRPr="00E821A8" w:rsidRDefault="00D07601" w:rsidP="00227BA2">
            <w:pPr>
              <w:spacing w:line="240" w:lineRule="auto"/>
              <w:rPr>
                <w:rFonts w:eastAsia="Times New Roman" w:cstheme="minorHAnsi"/>
                <w:b/>
                <w:bCs/>
                <w:color w:val="FFFF00"/>
                <w:sz w:val="24"/>
                <w:szCs w:val="24"/>
              </w:rPr>
            </w:pPr>
            <w:r w:rsidRPr="00D07601">
              <w:rPr>
                <w:rFonts w:eastAsia="Times New Roman" w:cstheme="minorHAnsi"/>
                <w:b/>
                <w:bCs/>
                <w:color w:val="FFFF00"/>
                <w:sz w:val="24"/>
                <w:szCs w:val="24"/>
              </w:rPr>
              <w:t>Owner table</w:t>
            </w:r>
          </w:p>
        </w:tc>
      </w:tr>
      <w:tr w:rsidR="00771246" w:rsidRPr="00E821A8" w:rsidTr="00227BA2">
        <w:trPr>
          <w:trHeight w:val="255"/>
        </w:trPr>
        <w:tc>
          <w:tcPr>
            <w:tcW w:w="476" w:type="dxa"/>
            <w:tcBorders>
              <w:top w:val="single" w:sz="4" w:space="0" w:color="auto"/>
              <w:left w:val="single" w:sz="4" w:space="0" w:color="auto"/>
              <w:bottom w:val="single" w:sz="4" w:space="0" w:color="auto"/>
              <w:right w:val="single" w:sz="4" w:space="0" w:color="auto"/>
            </w:tcBorders>
            <w:shd w:val="clear" w:color="000000" w:fill="B6DDE8"/>
            <w:vAlign w:val="bottom"/>
            <w:hideMark/>
          </w:tcPr>
          <w:p w:rsidR="00771246" w:rsidRPr="00E821A8" w:rsidRDefault="00D07601" w:rsidP="00227BA2">
            <w:pPr>
              <w:spacing w:line="240" w:lineRule="auto"/>
              <w:rPr>
                <w:rFonts w:eastAsia="Times New Roman" w:cstheme="minorHAnsi"/>
                <w:b/>
                <w:sz w:val="24"/>
                <w:szCs w:val="24"/>
              </w:rPr>
            </w:pPr>
            <w:r w:rsidRPr="00D07601">
              <w:rPr>
                <w:rFonts w:eastAsia="Times New Roman" w:cstheme="minorHAnsi"/>
                <w:sz w:val="24"/>
                <w:szCs w:val="24"/>
              </w:rPr>
              <w:t> </w:t>
            </w:r>
            <w:r w:rsidRPr="00D07601">
              <w:rPr>
                <w:rFonts w:eastAsia="Times New Roman" w:cstheme="minorHAnsi"/>
                <w:b/>
                <w:sz w:val="24"/>
                <w:szCs w:val="24"/>
              </w:rPr>
              <w:t>No</w:t>
            </w:r>
          </w:p>
        </w:tc>
        <w:tc>
          <w:tcPr>
            <w:tcW w:w="2062" w:type="dxa"/>
            <w:tcBorders>
              <w:top w:val="single" w:sz="4" w:space="0" w:color="auto"/>
              <w:left w:val="nil"/>
              <w:bottom w:val="single" w:sz="4" w:space="0" w:color="auto"/>
              <w:right w:val="single" w:sz="4" w:space="0" w:color="auto"/>
            </w:tcBorders>
            <w:shd w:val="clear" w:color="000000" w:fill="B6DDE8"/>
            <w:vAlign w:val="bottom"/>
            <w:hideMark/>
          </w:tcPr>
          <w:p w:rsidR="00771246" w:rsidRPr="00E821A8" w:rsidRDefault="00D07601" w:rsidP="00227BA2">
            <w:pPr>
              <w:shd w:val="clear" w:color="FFFFCC" w:fill="FFFFFF"/>
              <w:spacing w:before="100" w:beforeAutospacing="1" w:after="100" w:afterAutospacing="1" w:line="240" w:lineRule="auto"/>
              <w:jc w:val="center"/>
              <w:rPr>
                <w:rFonts w:eastAsia="Times New Roman" w:cstheme="minorHAnsi"/>
                <w:b/>
                <w:bCs/>
                <w:sz w:val="24"/>
                <w:szCs w:val="24"/>
              </w:rPr>
            </w:pPr>
            <w:r w:rsidRPr="00D07601">
              <w:rPr>
                <w:rFonts w:eastAsia="Times New Roman" w:cstheme="minorHAnsi"/>
                <w:b/>
                <w:bCs/>
                <w:sz w:val="24"/>
                <w:szCs w:val="24"/>
              </w:rPr>
              <w:t>Field name</w:t>
            </w:r>
          </w:p>
        </w:tc>
        <w:tc>
          <w:tcPr>
            <w:tcW w:w="1437" w:type="dxa"/>
            <w:tcBorders>
              <w:top w:val="single" w:sz="4" w:space="0" w:color="auto"/>
              <w:left w:val="nil"/>
              <w:bottom w:val="single" w:sz="4" w:space="0" w:color="auto"/>
              <w:right w:val="single" w:sz="4" w:space="0" w:color="auto"/>
            </w:tcBorders>
            <w:shd w:val="clear" w:color="000000" w:fill="B6DDE8"/>
            <w:noWrap/>
            <w:vAlign w:val="bottom"/>
            <w:hideMark/>
          </w:tcPr>
          <w:p w:rsidR="00771246" w:rsidRPr="00E821A8" w:rsidRDefault="00D07601" w:rsidP="00227BA2">
            <w:pPr>
              <w:spacing w:line="240" w:lineRule="auto"/>
              <w:jc w:val="center"/>
              <w:rPr>
                <w:rFonts w:eastAsia="Times New Roman" w:cstheme="minorHAnsi"/>
                <w:b/>
                <w:bCs/>
                <w:sz w:val="24"/>
                <w:szCs w:val="24"/>
              </w:rPr>
            </w:pPr>
            <w:r w:rsidRPr="00D07601">
              <w:rPr>
                <w:rFonts w:eastAsia="Times New Roman" w:cstheme="minorHAnsi"/>
                <w:b/>
                <w:bCs/>
                <w:sz w:val="24"/>
                <w:szCs w:val="24"/>
              </w:rPr>
              <w:t>Type</w:t>
            </w:r>
          </w:p>
        </w:tc>
        <w:tc>
          <w:tcPr>
            <w:tcW w:w="1121" w:type="dxa"/>
            <w:tcBorders>
              <w:top w:val="single" w:sz="4" w:space="0" w:color="auto"/>
              <w:left w:val="nil"/>
              <w:bottom w:val="single" w:sz="4" w:space="0" w:color="auto"/>
              <w:right w:val="single" w:sz="4" w:space="0" w:color="auto"/>
            </w:tcBorders>
            <w:shd w:val="clear" w:color="000000" w:fill="B6DDE8"/>
            <w:vAlign w:val="bottom"/>
          </w:tcPr>
          <w:p w:rsidR="00771246" w:rsidRPr="00E821A8" w:rsidRDefault="00D07601" w:rsidP="00227BA2">
            <w:pPr>
              <w:spacing w:line="240" w:lineRule="auto"/>
              <w:jc w:val="center"/>
              <w:rPr>
                <w:rFonts w:eastAsia="Times New Roman" w:cstheme="minorHAnsi"/>
                <w:b/>
                <w:bCs/>
                <w:sz w:val="24"/>
                <w:szCs w:val="24"/>
              </w:rPr>
            </w:pPr>
            <w:r w:rsidRPr="00D07601">
              <w:rPr>
                <w:rFonts w:eastAsia="Times New Roman" w:cstheme="minorHAnsi"/>
                <w:b/>
                <w:bCs/>
                <w:sz w:val="24"/>
                <w:szCs w:val="24"/>
              </w:rPr>
              <w:t>Max Length</w:t>
            </w:r>
          </w:p>
        </w:tc>
        <w:tc>
          <w:tcPr>
            <w:tcW w:w="540" w:type="dxa"/>
            <w:tcBorders>
              <w:top w:val="single" w:sz="4" w:space="0" w:color="auto"/>
              <w:left w:val="nil"/>
              <w:bottom w:val="single" w:sz="4" w:space="0" w:color="auto"/>
              <w:right w:val="single" w:sz="4" w:space="0" w:color="auto"/>
            </w:tcBorders>
            <w:shd w:val="clear" w:color="000000" w:fill="B6DDE8"/>
            <w:vAlign w:val="bottom"/>
            <w:hideMark/>
          </w:tcPr>
          <w:p w:rsidR="00771246" w:rsidRPr="00E821A8" w:rsidRDefault="00D07601" w:rsidP="00227BA2">
            <w:pPr>
              <w:spacing w:line="240" w:lineRule="auto"/>
              <w:jc w:val="center"/>
              <w:rPr>
                <w:rFonts w:eastAsia="Times New Roman" w:cstheme="minorHAnsi"/>
                <w:b/>
                <w:bCs/>
                <w:sz w:val="24"/>
                <w:szCs w:val="24"/>
              </w:rPr>
            </w:pPr>
            <w:r w:rsidRPr="00D07601">
              <w:rPr>
                <w:rFonts w:eastAsia="Times New Roman" w:cstheme="minorHAnsi"/>
                <w:b/>
                <w:bCs/>
                <w:sz w:val="24"/>
                <w:szCs w:val="24"/>
              </w:rPr>
              <w:t>Null</w:t>
            </w:r>
          </w:p>
        </w:tc>
        <w:tc>
          <w:tcPr>
            <w:tcW w:w="810" w:type="dxa"/>
            <w:tcBorders>
              <w:top w:val="single" w:sz="4" w:space="0" w:color="auto"/>
              <w:left w:val="nil"/>
              <w:bottom w:val="single" w:sz="4" w:space="0" w:color="auto"/>
              <w:right w:val="single" w:sz="4" w:space="0" w:color="auto"/>
            </w:tcBorders>
            <w:shd w:val="clear" w:color="000000" w:fill="B6DDE8"/>
            <w:vAlign w:val="bottom"/>
          </w:tcPr>
          <w:p w:rsidR="00771246" w:rsidRPr="00E821A8" w:rsidRDefault="00D07601" w:rsidP="00227BA2">
            <w:pPr>
              <w:spacing w:line="240" w:lineRule="auto"/>
              <w:jc w:val="center"/>
              <w:rPr>
                <w:rFonts w:eastAsia="Times New Roman" w:cstheme="minorHAnsi"/>
                <w:b/>
                <w:bCs/>
                <w:sz w:val="24"/>
                <w:szCs w:val="24"/>
              </w:rPr>
            </w:pPr>
            <w:r w:rsidRPr="00D07601">
              <w:rPr>
                <w:rFonts w:eastAsia="Times New Roman" w:cstheme="minorHAnsi"/>
                <w:b/>
                <w:bCs/>
                <w:sz w:val="24"/>
                <w:szCs w:val="24"/>
              </w:rPr>
              <w:t>Unique</w:t>
            </w:r>
          </w:p>
        </w:tc>
        <w:tc>
          <w:tcPr>
            <w:tcW w:w="591" w:type="dxa"/>
            <w:tcBorders>
              <w:top w:val="single" w:sz="4" w:space="0" w:color="auto"/>
              <w:left w:val="nil"/>
              <w:bottom w:val="single" w:sz="4" w:space="0" w:color="auto"/>
              <w:right w:val="single" w:sz="4" w:space="0" w:color="auto"/>
            </w:tcBorders>
            <w:shd w:val="clear" w:color="000000" w:fill="B6DDE8"/>
            <w:vAlign w:val="bottom"/>
          </w:tcPr>
          <w:p w:rsidR="00771246" w:rsidRPr="00E821A8" w:rsidRDefault="00D07601" w:rsidP="00227BA2">
            <w:pPr>
              <w:spacing w:line="240" w:lineRule="auto"/>
              <w:jc w:val="center"/>
              <w:rPr>
                <w:rFonts w:eastAsia="Times New Roman" w:cstheme="minorHAnsi"/>
                <w:b/>
                <w:bCs/>
                <w:sz w:val="24"/>
                <w:szCs w:val="24"/>
              </w:rPr>
            </w:pPr>
            <w:r w:rsidRPr="00D07601">
              <w:rPr>
                <w:rFonts w:eastAsia="Times New Roman" w:cstheme="minorHAnsi"/>
                <w:b/>
                <w:bCs/>
                <w:sz w:val="24"/>
                <w:szCs w:val="24"/>
              </w:rPr>
              <w:t>P/F Key</w:t>
            </w:r>
          </w:p>
        </w:tc>
        <w:tc>
          <w:tcPr>
            <w:tcW w:w="3003" w:type="dxa"/>
            <w:tcBorders>
              <w:top w:val="single" w:sz="4" w:space="0" w:color="auto"/>
              <w:left w:val="nil"/>
              <w:bottom w:val="single" w:sz="4" w:space="0" w:color="auto"/>
              <w:right w:val="single" w:sz="4" w:space="0" w:color="auto"/>
            </w:tcBorders>
            <w:shd w:val="clear" w:color="000000" w:fill="B6DDE8"/>
          </w:tcPr>
          <w:p w:rsidR="00771246" w:rsidRPr="00E821A8" w:rsidRDefault="00771246" w:rsidP="00227BA2">
            <w:pPr>
              <w:spacing w:line="240" w:lineRule="auto"/>
              <w:jc w:val="center"/>
              <w:rPr>
                <w:rFonts w:eastAsia="Times New Roman" w:cstheme="minorHAnsi"/>
                <w:b/>
                <w:bCs/>
                <w:sz w:val="24"/>
                <w:szCs w:val="24"/>
              </w:rPr>
            </w:pPr>
          </w:p>
          <w:p w:rsidR="00771246" w:rsidRPr="00E821A8" w:rsidRDefault="00D07601" w:rsidP="00227BA2">
            <w:pPr>
              <w:spacing w:line="240" w:lineRule="auto"/>
              <w:jc w:val="center"/>
              <w:rPr>
                <w:rFonts w:eastAsia="Times New Roman" w:cstheme="minorHAnsi"/>
                <w:b/>
                <w:bCs/>
                <w:sz w:val="24"/>
                <w:szCs w:val="24"/>
              </w:rPr>
            </w:pPr>
            <w:r w:rsidRPr="00D07601">
              <w:rPr>
                <w:rFonts w:eastAsia="Times New Roman" w:cstheme="minorHAnsi"/>
                <w:b/>
                <w:bCs/>
                <w:sz w:val="24"/>
                <w:szCs w:val="24"/>
              </w:rPr>
              <w:t>Description</w:t>
            </w:r>
          </w:p>
        </w:tc>
      </w:tr>
      <w:tr w:rsidR="00771246" w:rsidRPr="00E821A8" w:rsidTr="00227BA2">
        <w:trPr>
          <w:trHeight w:val="255"/>
        </w:trPr>
        <w:tc>
          <w:tcPr>
            <w:tcW w:w="476" w:type="dxa"/>
            <w:tcBorders>
              <w:top w:val="nil"/>
              <w:left w:val="single" w:sz="4" w:space="0" w:color="auto"/>
              <w:bottom w:val="single" w:sz="4" w:space="0" w:color="auto"/>
              <w:right w:val="single" w:sz="4" w:space="0" w:color="auto"/>
            </w:tcBorders>
            <w:shd w:val="clear" w:color="auto" w:fill="auto"/>
            <w:noWrap/>
            <w:vAlign w:val="bottom"/>
            <w:hideMark/>
          </w:tcPr>
          <w:p w:rsidR="00771246" w:rsidRPr="00E821A8" w:rsidRDefault="00D07601" w:rsidP="00227BA2">
            <w:pPr>
              <w:spacing w:line="240" w:lineRule="auto"/>
              <w:jc w:val="right"/>
              <w:rPr>
                <w:rFonts w:eastAsia="Times New Roman" w:cstheme="minorHAnsi"/>
                <w:sz w:val="24"/>
                <w:szCs w:val="24"/>
              </w:rPr>
            </w:pPr>
            <w:r w:rsidRPr="00D07601">
              <w:rPr>
                <w:rFonts w:eastAsia="Times New Roman" w:cstheme="minorHAnsi"/>
                <w:sz w:val="24"/>
                <w:szCs w:val="24"/>
              </w:rPr>
              <w:t>1</w:t>
            </w:r>
          </w:p>
        </w:tc>
        <w:tc>
          <w:tcPr>
            <w:tcW w:w="2062" w:type="dxa"/>
            <w:tcBorders>
              <w:top w:val="nil"/>
              <w:left w:val="nil"/>
              <w:bottom w:val="single" w:sz="4" w:space="0" w:color="auto"/>
              <w:right w:val="single" w:sz="4" w:space="0" w:color="auto"/>
            </w:tcBorders>
            <w:shd w:val="clear" w:color="auto" w:fill="auto"/>
            <w:noWrap/>
            <w:vAlign w:val="bottom"/>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proofErr w:type="spellStart"/>
            <w:r w:rsidRPr="00D07601">
              <w:rPr>
                <w:rFonts w:eastAsia="Times New Roman" w:cstheme="minorHAnsi"/>
                <w:sz w:val="24"/>
                <w:szCs w:val="24"/>
              </w:rPr>
              <w:t>IssueID</w:t>
            </w:r>
            <w:proofErr w:type="spellEnd"/>
          </w:p>
        </w:tc>
        <w:tc>
          <w:tcPr>
            <w:tcW w:w="1437" w:type="dxa"/>
            <w:tcBorders>
              <w:top w:val="nil"/>
              <w:left w:val="nil"/>
              <w:bottom w:val="single" w:sz="4" w:space="0" w:color="auto"/>
              <w:right w:val="single" w:sz="4" w:space="0" w:color="auto"/>
            </w:tcBorders>
            <w:shd w:val="clear" w:color="auto" w:fill="auto"/>
            <w:noWrap/>
            <w:vAlign w:val="bottom"/>
            <w:hideMark/>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r w:rsidRPr="00D07601">
              <w:rPr>
                <w:rFonts w:eastAsia="Times New Roman" w:cstheme="minorHAnsi"/>
                <w:sz w:val="24"/>
                <w:szCs w:val="24"/>
              </w:rPr>
              <w:t>CHAR</w:t>
            </w:r>
          </w:p>
        </w:tc>
        <w:tc>
          <w:tcPr>
            <w:tcW w:w="1121" w:type="dxa"/>
            <w:tcBorders>
              <w:top w:val="nil"/>
              <w:left w:val="nil"/>
              <w:bottom w:val="single" w:sz="4" w:space="0" w:color="auto"/>
              <w:right w:val="single" w:sz="4" w:space="0" w:color="auto"/>
            </w:tcBorders>
            <w:shd w:val="clear" w:color="auto" w:fill="auto"/>
            <w:vAlign w:val="bottom"/>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r w:rsidRPr="00D07601">
              <w:rPr>
                <w:rFonts w:eastAsia="Times New Roman" w:cstheme="minorHAnsi"/>
                <w:sz w:val="24"/>
                <w:szCs w:val="24"/>
              </w:rPr>
              <w:t>10</w:t>
            </w:r>
          </w:p>
        </w:tc>
        <w:tc>
          <w:tcPr>
            <w:tcW w:w="540" w:type="dxa"/>
            <w:tcBorders>
              <w:top w:val="nil"/>
              <w:left w:val="nil"/>
              <w:bottom w:val="single" w:sz="4" w:space="0" w:color="auto"/>
              <w:right w:val="single" w:sz="4" w:space="0" w:color="auto"/>
            </w:tcBorders>
            <w:shd w:val="clear" w:color="auto" w:fill="auto"/>
            <w:noWrap/>
            <w:vAlign w:val="bottom"/>
            <w:hideMark/>
          </w:tcPr>
          <w:p w:rsidR="00771246" w:rsidRPr="00E821A8" w:rsidRDefault="00771246" w:rsidP="00227BA2">
            <w:pPr>
              <w:spacing w:line="240" w:lineRule="auto"/>
              <w:rPr>
                <w:rFonts w:eastAsia="Times New Roman" w:cstheme="minorHAnsi"/>
                <w:sz w:val="24"/>
                <w:szCs w:val="24"/>
              </w:rPr>
            </w:pPr>
          </w:p>
        </w:tc>
        <w:tc>
          <w:tcPr>
            <w:tcW w:w="810" w:type="dxa"/>
            <w:tcBorders>
              <w:top w:val="nil"/>
              <w:left w:val="nil"/>
              <w:bottom w:val="single" w:sz="4" w:space="0" w:color="auto"/>
              <w:right w:val="single" w:sz="4" w:space="0" w:color="auto"/>
            </w:tcBorders>
            <w:shd w:val="clear" w:color="auto" w:fill="auto"/>
            <w:vAlign w:val="bottom"/>
          </w:tcPr>
          <w:p w:rsidR="00771246" w:rsidRPr="00E821A8" w:rsidRDefault="00771246" w:rsidP="00227BA2">
            <w:pPr>
              <w:spacing w:line="240" w:lineRule="auto"/>
              <w:rPr>
                <w:rFonts w:eastAsia="Times New Roman" w:cstheme="minorHAnsi"/>
                <w:sz w:val="24"/>
                <w:szCs w:val="24"/>
              </w:rPr>
            </w:pPr>
          </w:p>
        </w:tc>
        <w:tc>
          <w:tcPr>
            <w:tcW w:w="591" w:type="dxa"/>
            <w:tcBorders>
              <w:top w:val="nil"/>
              <w:left w:val="nil"/>
              <w:bottom w:val="single" w:sz="4" w:space="0" w:color="auto"/>
              <w:right w:val="single" w:sz="4" w:space="0" w:color="auto"/>
            </w:tcBorders>
            <w:vAlign w:val="bottom"/>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r w:rsidRPr="00D07601">
              <w:rPr>
                <w:rFonts w:eastAsia="Times New Roman" w:cstheme="minorHAnsi"/>
                <w:sz w:val="24"/>
                <w:szCs w:val="24"/>
              </w:rPr>
              <w:t>PK/FK</w:t>
            </w:r>
          </w:p>
        </w:tc>
        <w:tc>
          <w:tcPr>
            <w:tcW w:w="3003" w:type="dxa"/>
            <w:tcBorders>
              <w:top w:val="nil"/>
              <w:left w:val="nil"/>
              <w:bottom w:val="single" w:sz="4" w:space="0" w:color="auto"/>
              <w:right w:val="single" w:sz="4" w:space="0" w:color="auto"/>
            </w:tcBorders>
            <w:vAlign w:val="bottom"/>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r w:rsidRPr="00D07601">
              <w:rPr>
                <w:rFonts w:eastAsia="Times New Roman" w:cstheme="minorHAnsi"/>
                <w:sz w:val="24"/>
                <w:szCs w:val="24"/>
              </w:rPr>
              <w:t xml:space="preserve">PK/FK – ID of Owner From </w:t>
            </w:r>
            <w:proofErr w:type="spellStart"/>
            <w:r w:rsidRPr="00D07601">
              <w:rPr>
                <w:rFonts w:eastAsia="Times New Roman" w:cstheme="minorHAnsi"/>
                <w:sz w:val="24"/>
                <w:szCs w:val="24"/>
              </w:rPr>
              <w:t>IssueID</w:t>
            </w:r>
            <w:proofErr w:type="spellEnd"/>
            <w:r w:rsidRPr="00D07601">
              <w:rPr>
                <w:rFonts w:eastAsia="Times New Roman" w:cstheme="minorHAnsi"/>
                <w:sz w:val="24"/>
                <w:szCs w:val="24"/>
              </w:rPr>
              <w:t xml:space="preserve"> of Issue table</w:t>
            </w:r>
          </w:p>
        </w:tc>
      </w:tr>
      <w:tr w:rsidR="00771246" w:rsidRPr="00E821A8" w:rsidTr="00227BA2">
        <w:trPr>
          <w:trHeight w:val="255"/>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D07601" w:rsidP="00227BA2">
            <w:pPr>
              <w:shd w:val="clear" w:color="FFFFCC" w:fill="FFFFFF"/>
              <w:spacing w:before="100" w:beforeAutospacing="1" w:after="100" w:afterAutospacing="1" w:line="240" w:lineRule="auto"/>
              <w:jc w:val="right"/>
              <w:rPr>
                <w:rFonts w:eastAsia="Times New Roman" w:cstheme="minorHAnsi"/>
                <w:sz w:val="24"/>
                <w:szCs w:val="24"/>
              </w:rPr>
            </w:pPr>
            <w:r w:rsidRPr="00D07601">
              <w:rPr>
                <w:rFonts w:eastAsia="Times New Roman" w:cstheme="minorHAnsi"/>
                <w:sz w:val="24"/>
                <w:szCs w:val="24"/>
              </w:rPr>
              <w:t>2</w:t>
            </w:r>
          </w:p>
        </w:tc>
        <w:tc>
          <w:tcPr>
            <w:tcW w:w="2062" w:type="dxa"/>
            <w:tcBorders>
              <w:top w:val="nil"/>
              <w:left w:val="nil"/>
              <w:bottom w:val="single" w:sz="4" w:space="0" w:color="auto"/>
              <w:right w:val="single" w:sz="4" w:space="0" w:color="auto"/>
            </w:tcBorders>
            <w:shd w:val="clear" w:color="auto" w:fill="auto"/>
            <w:noWrap/>
            <w:vAlign w:val="bottom"/>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proofErr w:type="spellStart"/>
            <w:r w:rsidRPr="00D07601">
              <w:rPr>
                <w:rFonts w:eastAsia="Times New Roman" w:cstheme="minorHAnsi"/>
                <w:sz w:val="24"/>
                <w:szCs w:val="24"/>
              </w:rPr>
              <w:t>UserID</w:t>
            </w:r>
            <w:proofErr w:type="spellEnd"/>
          </w:p>
        </w:tc>
        <w:tc>
          <w:tcPr>
            <w:tcW w:w="1437" w:type="dxa"/>
            <w:tcBorders>
              <w:top w:val="nil"/>
              <w:left w:val="nil"/>
              <w:bottom w:val="single" w:sz="4" w:space="0" w:color="auto"/>
              <w:right w:val="single" w:sz="4" w:space="0" w:color="auto"/>
            </w:tcBorders>
            <w:shd w:val="clear" w:color="auto" w:fill="auto"/>
            <w:noWrap/>
            <w:vAlign w:val="bottom"/>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r w:rsidRPr="00D07601">
              <w:rPr>
                <w:rFonts w:eastAsia="Times New Roman" w:cstheme="minorHAnsi"/>
                <w:sz w:val="24"/>
                <w:szCs w:val="24"/>
              </w:rPr>
              <w:t>CHAR</w:t>
            </w:r>
          </w:p>
        </w:tc>
        <w:tc>
          <w:tcPr>
            <w:tcW w:w="1121" w:type="dxa"/>
            <w:tcBorders>
              <w:top w:val="nil"/>
              <w:left w:val="nil"/>
              <w:bottom w:val="single" w:sz="4" w:space="0" w:color="auto"/>
              <w:right w:val="single" w:sz="4" w:space="0" w:color="auto"/>
            </w:tcBorders>
            <w:shd w:val="clear" w:color="auto" w:fill="auto"/>
            <w:vAlign w:val="bottom"/>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r w:rsidRPr="00D07601">
              <w:rPr>
                <w:rStyle w:val="postbody"/>
                <w:rFonts w:cstheme="minorHAnsi"/>
                <w:sz w:val="24"/>
                <w:szCs w:val="24"/>
              </w:rPr>
              <w:t>10</w:t>
            </w:r>
          </w:p>
        </w:tc>
        <w:tc>
          <w:tcPr>
            <w:tcW w:w="540"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pacing w:line="240" w:lineRule="auto"/>
              <w:rPr>
                <w:rFonts w:eastAsia="Times New Roman" w:cstheme="minorHAnsi"/>
                <w:sz w:val="24"/>
                <w:szCs w:val="24"/>
              </w:rPr>
            </w:pPr>
          </w:p>
        </w:tc>
        <w:tc>
          <w:tcPr>
            <w:tcW w:w="810" w:type="dxa"/>
            <w:tcBorders>
              <w:top w:val="nil"/>
              <w:left w:val="nil"/>
              <w:bottom w:val="single" w:sz="4" w:space="0" w:color="auto"/>
              <w:right w:val="single" w:sz="4" w:space="0" w:color="auto"/>
            </w:tcBorders>
            <w:shd w:val="clear" w:color="auto" w:fill="auto"/>
            <w:vAlign w:val="bottom"/>
          </w:tcPr>
          <w:p w:rsidR="00771246" w:rsidRPr="00E821A8" w:rsidRDefault="00771246" w:rsidP="00227BA2">
            <w:pPr>
              <w:spacing w:line="240" w:lineRule="auto"/>
              <w:rPr>
                <w:rFonts w:eastAsia="Times New Roman" w:cstheme="minorHAnsi"/>
                <w:sz w:val="24"/>
                <w:szCs w:val="24"/>
              </w:rPr>
            </w:pPr>
          </w:p>
        </w:tc>
        <w:tc>
          <w:tcPr>
            <w:tcW w:w="591" w:type="dxa"/>
            <w:tcBorders>
              <w:top w:val="nil"/>
              <w:left w:val="nil"/>
              <w:bottom w:val="single" w:sz="4" w:space="0" w:color="auto"/>
              <w:right w:val="single" w:sz="4" w:space="0" w:color="auto"/>
            </w:tcBorders>
            <w:vAlign w:val="bottom"/>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r w:rsidRPr="00D07601">
              <w:rPr>
                <w:rFonts w:eastAsia="Times New Roman" w:cstheme="minorHAnsi"/>
                <w:sz w:val="24"/>
                <w:szCs w:val="24"/>
              </w:rPr>
              <w:t>FK</w:t>
            </w:r>
          </w:p>
        </w:tc>
        <w:tc>
          <w:tcPr>
            <w:tcW w:w="3003" w:type="dxa"/>
            <w:tcBorders>
              <w:top w:val="nil"/>
              <w:left w:val="nil"/>
              <w:bottom w:val="single" w:sz="4" w:space="0" w:color="auto"/>
              <w:right w:val="single" w:sz="4" w:space="0" w:color="auto"/>
            </w:tcBorders>
            <w:vAlign w:val="bottom"/>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r w:rsidRPr="00D07601">
              <w:rPr>
                <w:rFonts w:eastAsia="Times New Roman" w:cstheme="minorHAnsi"/>
                <w:sz w:val="24"/>
                <w:szCs w:val="24"/>
              </w:rPr>
              <w:t xml:space="preserve">FK </w:t>
            </w:r>
            <w:proofErr w:type="spellStart"/>
            <w:r w:rsidRPr="00D07601">
              <w:rPr>
                <w:rFonts w:eastAsia="Times New Roman" w:cstheme="minorHAnsi"/>
                <w:sz w:val="24"/>
                <w:szCs w:val="24"/>
              </w:rPr>
              <w:t>UserID</w:t>
            </w:r>
            <w:proofErr w:type="spellEnd"/>
            <w:r w:rsidRPr="00D07601">
              <w:rPr>
                <w:rFonts w:eastAsia="Times New Roman" w:cstheme="minorHAnsi"/>
                <w:sz w:val="24"/>
                <w:szCs w:val="24"/>
              </w:rPr>
              <w:t xml:space="preserve"> of Owner</w:t>
            </w:r>
          </w:p>
        </w:tc>
      </w:tr>
    </w:tbl>
    <w:p w:rsidR="00771246" w:rsidRPr="00E821A8" w:rsidRDefault="00771246" w:rsidP="00771246">
      <w:pPr>
        <w:spacing w:line="240" w:lineRule="auto"/>
        <w:rPr>
          <w:rFonts w:cstheme="minorHAnsi"/>
          <w:sz w:val="24"/>
          <w:szCs w:val="24"/>
        </w:rPr>
      </w:pPr>
    </w:p>
    <w:tbl>
      <w:tblPr>
        <w:tblW w:w="10040" w:type="dxa"/>
        <w:tblInd w:w="93" w:type="dxa"/>
        <w:tblLayout w:type="fixed"/>
        <w:tblLook w:val="04A0"/>
      </w:tblPr>
      <w:tblGrid>
        <w:gridCol w:w="476"/>
        <w:gridCol w:w="2062"/>
        <w:gridCol w:w="1437"/>
        <w:gridCol w:w="1121"/>
        <w:gridCol w:w="540"/>
        <w:gridCol w:w="810"/>
        <w:gridCol w:w="591"/>
        <w:gridCol w:w="3003"/>
      </w:tblGrid>
      <w:tr w:rsidR="00771246" w:rsidRPr="00E821A8" w:rsidTr="00227BA2">
        <w:trPr>
          <w:trHeight w:val="322"/>
        </w:trPr>
        <w:tc>
          <w:tcPr>
            <w:tcW w:w="10040" w:type="dxa"/>
            <w:gridSpan w:val="8"/>
            <w:tcBorders>
              <w:top w:val="single" w:sz="8" w:space="0" w:color="auto"/>
              <w:left w:val="single" w:sz="8" w:space="0" w:color="auto"/>
              <w:bottom w:val="nil"/>
              <w:right w:val="single" w:sz="8" w:space="0" w:color="000000"/>
            </w:tcBorders>
            <w:shd w:val="clear" w:color="000000" w:fill="31849B"/>
            <w:noWrap/>
            <w:vAlign w:val="bottom"/>
            <w:hideMark/>
          </w:tcPr>
          <w:p w:rsidR="00771246" w:rsidRPr="00E821A8" w:rsidRDefault="00D07601" w:rsidP="00227BA2">
            <w:pPr>
              <w:spacing w:line="240" w:lineRule="auto"/>
              <w:rPr>
                <w:rFonts w:eastAsia="Times New Roman" w:cstheme="minorHAnsi"/>
                <w:b/>
                <w:bCs/>
                <w:color w:val="FFFF00"/>
                <w:sz w:val="24"/>
                <w:szCs w:val="24"/>
              </w:rPr>
            </w:pPr>
            <w:proofErr w:type="spellStart"/>
            <w:r w:rsidRPr="00D07601">
              <w:rPr>
                <w:rFonts w:eastAsia="Times New Roman" w:cstheme="minorHAnsi"/>
                <w:b/>
                <w:bCs/>
                <w:color w:val="FFFF00"/>
                <w:sz w:val="24"/>
                <w:szCs w:val="24"/>
              </w:rPr>
              <w:t>AssignTo</w:t>
            </w:r>
            <w:proofErr w:type="spellEnd"/>
            <w:r w:rsidRPr="00D07601">
              <w:rPr>
                <w:rFonts w:eastAsia="Times New Roman" w:cstheme="minorHAnsi"/>
                <w:b/>
                <w:bCs/>
                <w:color w:val="FFFF00"/>
                <w:sz w:val="24"/>
                <w:szCs w:val="24"/>
              </w:rPr>
              <w:t xml:space="preserve"> table</w:t>
            </w:r>
          </w:p>
        </w:tc>
      </w:tr>
      <w:tr w:rsidR="00771246" w:rsidRPr="00E821A8" w:rsidTr="00227BA2">
        <w:trPr>
          <w:trHeight w:val="255"/>
        </w:trPr>
        <w:tc>
          <w:tcPr>
            <w:tcW w:w="476" w:type="dxa"/>
            <w:tcBorders>
              <w:top w:val="single" w:sz="4" w:space="0" w:color="auto"/>
              <w:left w:val="single" w:sz="4" w:space="0" w:color="auto"/>
              <w:bottom w:val="single" w:sz="4" w:space="0" w:color="auto"/>
              <w:right w:val="single" w:sz="4" w:space="0" w:color="auto"/>
            </w:tcBorders>
            <w:shd w:val="clear" w:color="000000" w:fill="B6DDE8"/>
            <w:vAlign w:val="bottom"/>
            <w:hideMark/>
          </w:tcPr>
          <w:p w:rsidR="00771246" w:rsidRPr="00E821A8" w:rsidRDefault="00D07601" w:rsidP="00227BA2">
            <w:pPr>
              <w:spacing w:line="240" w:lineRule="auto"/>
              <w:rPr>
                <w:rFonts w:eastAsia="Times New Roman" w:cstheme="minorHAnsi"/>
                <w:b/>
                <w:sz w:val="24"/>
                <w:szCs w:val="24"/>
              </w:rPr>
            </w:pPr>
            <w:r w:rsidRPr="00D07601">
              <w:rPr>
                <w:rFonts w:eastAsia="Times New Roman" w:cstheme="minorHAnsi"/>
                <w:sz w:val="24"/>
                <w:szCs w:val="24"/>
              </w:rPr>
              <w:t> </w:t>
            </w:r>
            <w:r w:rsidRPr="00D07601">
              <w:rPr>
                <w:rFonts w:eastAsia="Times New Roman" w:cstheme="minorHAnsi"/>
                <w:b/>
                <w:sz w:val="24"/>
                <w:szCs w:val="24"/>
              </w:rPr>
              <w:t>No</w:t>
            </w:r>
          </w:p>
        </w:tc>
        <w:tc>
          <w:tcPr>
            <w:tcW w:w="2062" w:type="dxa"/>
            <w:tcBorders>
              <w:top w:val="single" w:sz="4" w:space="0" w:color="auto"/>
              <w:left w:val="nil"/>
              <w:bottom w:val="single" w:sz="4" w:space="0" w:color="auto"/>
              <w:right w:val="single" w:sz="4" w:space="0" w:color="auto"/>
            </w:tcBorders>
            <w:shd w:val="clear" w:color="000000" w:fill="B6DDE8"/>
            <w:vAlign w:val="bottom"/>
            <w:hideMark/>
          </w:tcPr>
          <w:p w:rsidR="00771246" w:rsidRPr="00E821A8" w:rsidRDefault="00D07601" w:rsidP="00227BA2">
            <w:pPr>
              <w:shd w:val="clear" w:color="FFFFCC" w:fill="FFFFFF"/>
              <w:spacing w:before="100" w:beforeAutospacing="1" w:after="100" w:afterAutospacing="1" w:line="240" w:lineRule="auto"/>
              <w:jc w:val="center"/>
              <w:rPr>
                <w:rFonts w:eastAsia="Times New Roman" w:cstheme="minorHAnsi"/>
                <w:b/>
                <w:bCs/>
                <w:sz w:val="24"/>
                <w:szCs w:val="24"/>
              </w:rPr>
            </w:pPr>
            <w:r w:rsidRPr="00D07601">
              <w:rPr>
                <w:rFonts w:eastAsia="Times New Roman" w:cstheme="minorHAnsi"/>
                <w:b/>
                <w:bCs/>
                <w:sz w:val="24"/>
                <w:szCs w:val="24"/>
              </w:rPr>
              <w:t>Field name</w:t>
            </w:r>
          </w:p>
        </w:tc>
        <w:tc>
          <w:tcPr>
            <w:tcW w:w="1437" w:type="dxa"/>
            <w:tcBorders>
              <w:top w:val="single" w:sz="4" w:space="0" w:color="auto"/>
              <w:left w:val="nil"/>
              <w:bottom w:val="single" w:sz="4" w:space="0" w:color="auto"/>
              <w:right w:val="single" w:sz="4" w:space="0" w:color="auto"/>
            </w:tcBorders>
            <w:shd w:val="clear" w:color="000000" w:fill="B6DDE8"/>
            <w:noWrap/>
            <w:vAlign w:val="bottom"/>
            <w:hideMark/>
          </w:tcPr>
          <w:p w:rsidR="00771246" w:rsidRPr="00E821A8" w:rsidRDefault="00D07601" w:rsidP="00227BA2">
            <w:pPr>
              <w:spacing w:line="240" w:lineRule="auto"/>
              <w:jc w:val="center"/>
              <w:rPr>
                <w:rFonts w:eastAsia="Times New Roman" w:cstheme="minorHAnsi"/>
                <w:b/>
                <w:bCs/>
                <w:sz w:val="24"/>
                <w:szCs w:val="24"/>
              </w:rPr>
            </w:pPr>
            <w:r w:rsidRPr="00D07601">
              <w:rPr>
                <w:rFonts w:eastAsia="Times New Roman" w:cstheme="minorHAnsi"/>
                <w:b/>
                <w:bCs/>
                <w:sz w:val="24"/>
                <w:szCs w:val="24"/>
              </w:rPr>
              <w:t>Type</w:t>
            </w:r>
          </w:p>
        </w:tc>
        <w:tc>
          <w:tcPr>
            <w:tcW w:w="1121" w:type="dxa"/>
            <w:tcBorders>
              <w:top w:val="single" w:sz="4" w:space="0" w:color="auto"/>
              <w:left w:val="nil"/>
              <w:bottom w:val="single" w:sz="4" w:space="0" w:color="auto"/>
              <w:right w:val="single" w:sz="4" w:space="0" w:color="auto"/>
            </w:tcBorders>
            <w:shd w:val="clear" w:color="000000" w:fill="B6DDE8"/>
            <w:vAlign w:val="bottom"/>
          </w:tcPr>
          <w:p w:rsidR="00771246" w:rsidRPr="00E821A8" w:rsidRDefault="00D07601" w:rsidP="00227BA2">
            <w:pPr>
              <w:spacing w:line="240" w:lineRule="auto"/>
              <w:jc w:val="center"/>
              <w:rPr>
                <w:rFonts w:eastAsia="Times New Roman" w:cstheme="minorHAnsi"/>
                <w:b/>
                <w:bCs/>
                <w:sz w:val="24"/>
                <w:szCs w:val="24"/>
              </w:rPr>
            </w:pPr>
            <w:r w:rsidRPr="00D07601">
              <w:rPr>
                <w:rFonts w:eastAsia="Times New Roman" w:cstheme="minorHAnsi"/>
                <w:b/>
                <w:bCs/>
                <w:sz w:val="24"/>
                <w:szCs w:val="24"/>
              </w:rPr>
              <w:t>Max Length</w:t>
            </w:r>
          </w:p>
        </w:tc>
        <w:tc>
          <w:tcPr>
            <w:tcW w:w="540" w:type="dxa"/>
            <w:tcBorders>
              <w:top w:val="single" w:sz="4" w:space="0" w:color="auto"/>
              <w:left w:val="nil"/>
              <w:bottom w:val="single" w:sz="4" w:space="0" w:color="auto"/>
              <w:right w:val="single" w:sz="4" w:space="0" w:color="auto"/>
            </w:tcBorders>
            <w:shd w:val="clear" w:color="000000" w:fill="B6DDE8"/>
            <w:vAlign w:val="bottom"/>
            <w:hideMark/>
          </w:tcPr>
          <w:p w:rsidR="00771246" w:rsidRPr="00E821A8" w:rsidRDefault="00D07601" w:rsidP="00227BA2">
            <w:pPr>
              <w:spacing w:line="240" w:lineRule="auto"/>
              <w:jc w:val="center"/>
              <w:rPr>
                <w:rFonts w:eastAsia="Times New Roman" w:cstheme="minorHAnsi"/>
                <w:b/>
                <w:bCs/>
                <w:sz w:val="24"/>
                <w:szCs w:val="24"/>
              </w:rPr>
            </w:pPr>
            <w:r w:rsidRPr="00D07601">
              <w:rPr>
                <w:rFonts w:eastAsia="Times New Roman" w:cstheme="minorHAnsi"/>
                <w:b/>
                <w:bCs/>
                <w:sz w:val="24"/>
                <w:szCs w:val="24"/>
              </w:rPr>
              <w:t>Null</w:t>
            </w:r>
          </w:p>
        </w:tc>
        <w:tc>
          <w:tcPr>
            <w:tcW w:w="810" w:type="dxa"/>
            <w:tcBorders>
              <w:top w:val="single" w:sz="4" w:space="0" w:color="auto"/>
              <w:left w:val="nil"/>
              <w:bottom w:val="single" w:sz="4" w:space="0" w:color="auto"/>
              <w:right w:val="single" w:sz="4" w:space="0" w:color="auto"/>
            </w:tcBorders>
            <w:shd w:val="clear" w:color="000000" w:fill="B6DDE8"/>
            <w:vAlign w:val="bottom"/>
          </w:tcPr>
          <w:p w:rsidR="00771246" w:rsidRPr="00E821A8" w:rsidRDefault="00D07601" w:rsidP="00227BA2">
            <w:pPr>
              <w:spacing w:line="240" w:lineRule="auto"/>
              <w:jc w:val="center"/>
              <w:rPr>
                <w:rFonts w:eastAsia="Times New Roman" w:cstheme="minorHAnsi"/>
                <w:b/>
                <w:bCs/>
                <w:sz w:val="24"/>
                <w:szCs w:val="24"/>
              </w:rPr>
            </w:pPr>
            <w:r w:rsidRPr="00D07601">
              <w:rPr>
                <w:rFonts w:eastAsia="Times New Roman" w:cstheme="minorHAnsi"/>
                <w:b/>
                <w:bCs/>
                <w:sz w:val="24"/>
                <w:szCs w:val="24"/>
              </w:rPr>
              <w:t>Unique</w:t>
            </w:r>
          </w:p>
        </w:tc>
        <w:tc>
          <w:tcPr>
            <w:tcW w:w="591" w:type="dxa"/>
            <w:tcBorders>
              <w:top w:val="single" w:sz="4" w:space="0" w:color="auto"/>
              <w:left w:val="nil"/>
              <w:bottom w:val="single" w:sz="4" w:space="0" w:color="auto"/>
              <w:right w:val="single" w:sz="4" w:space="0" w:color="auto"/>
            </w:tcBorders>
            <w:shd w:val="clear" w:color="000000" w:fill="B6DDE8"/>
            <w:vAlign w:val="bottom"/>
          </w:tcPr>
          <w:p w:rsidR="00771246" w:rsidRPr="00E821A8" w:rsidRDefault="00D07601" w:rsidP="00227BA2">
            <w:pPr>
              <w:spacing w:line="240" w:lineRule="auto"/>
              <w:jc w:val="center"/>
              <w:rPr>
                <w:rFonts w:eastAsia="Times New Roman" w:cstheme="minorHAnsi"/>
                <w:b/>
                <w:bCs/>
                <w:sz w:val="24"/>
                <w:szCs w:val="24"/>
              </w:rPr>
            </w:pPr>
            <w:r w:rsidRPr="00D07601">
              <w:rPr>
                <w:rFonts w:eastAsia="Times New Roman" w:cstheme="minorHAnsi"/>
                <w:b/>
                <w:bCs/>
                <w:sz w:val="24"/>
                <w:szCs w:val="24"/>
              </w:rPr>
              <w:t>P/F Key</w:t>
            </w:r>
          </w:p>
        </w:tc>
        <w:tc>
          <w:tcPr>
            <w:tcW w:w="3003" w:type="dxa"/>
            <w:tcBorders>
              <w:top w:val="single" w:sz="4" w:space="0" w:color="auto"/>
              <w:left w:val="nil"/>
              <w:bottom w:val="single" w:sz="4" w:space="0" w:color="auto"/>
              <w:right w:val="single" w:sz="4" w:space="0" w:color="auto"/>
            </w:tcBorders>
            <w:shd w:val="clear" w:color="000000" w:fill="B6DDE8"/>
          </w:tcPr>
          <w:p w:rsidR="00771246" w:rsidRPr="00E821A8" w:rsidRDefault="00771246" w:rsidP="00227BA2">
            <w:pPr>
              <w:spacing w:line="240" w:lineRule="auto"/>
              <w:jc w:val="center"/>
              <w:rPr>
                <w:rFonts w:eastAsia="Times New Roman" w:cstheme="minorHAnsi"/>
                <w:b/>
                <w:bCs/>
                <w:sz w:val="24"/>
                <w:szCs w:val="24"/>
              </w:rPr>
            </w:pPr>
          </w:p>
          <w:p w:rsidR="00771246" w:rsidRPr="00E821A8" w:rsidRDefault="00D07601" w:rsidP="00227BA2">
            <w:pPr>
              <w:spacing w:line="240" w:lineRule="auto"/>
              <w:jc w:val="center"/>
              <w:rPr>
                <w:rFonts w:eastAsia="Times New Roman" w:cstheme="minorHAnsi"/>
                <w:b/>
                <w:bCs/>
                <w:sz w:val="24"/>
                <w:szCs w:val="24"/>
              </w:rPr>
            </w:pPr>
            <w:r w:rsidRPr="00D07601">
              <w:rPr>
                <w:rFonts w:eastAsia="Times New Roman" w:cstheme="minorHAnsi"/>
                <w:b/>
                <w:bCs/>
                <w:sz w:val="24"/>
                <w:szCs w:val="24"/>
              </w:rPr>
              <w:t>Description</w:t>
            </w:r>
          </w:p>
        </w:tc>
      </w:tr>
      <w:tr w:rsidR="00771246" w:rsidRPr="00E821A8" w:rsidTr="00227BA2">
        <w:trPr>
          <w:trHeight w:val="255"/>
        </w:trPr>
        <w:tc>
          <w:tcPr>
            <w:tcW w:w="476" w:type="dxa"/>
            <w:tcBorders>
              <w:top w:val="nil"/>
              <w:left w:val="single" w:sz="4" w:space="0" w:color="auto"/>
              <w:bottom w:val="single" w:sz="4" w:space="0" w:color="auto"/>
              <w:right w:val="single" w:sz="4" w:space="0" w:color="auto"/>
            </w:tcBorders>
            <w:shd w:val="clear" w:color="auto" w:fill="auto"/>
            <w:noWrap/>
            <w:vAlign w:val="bottom"/>
            <w:hideMark/>
          </w:tcPr>
          <w:p w:rsidR="00771246" w:rsidRPr="00E821A8" w:rsidRDefault="00D07601" w:rsidP="00227BA2">
            <w:pPr>
              <w:spacing w:line="240" w:lineRule="auto"/>
              <w:jc w:val="right"/>
              <w:rPr>
                <w:rFonts w:eastAsia="Times New Roman" w:cstheme="minorHAnsi"/>
                <w:sz w:val="24"/>
                <w:szCs w:val="24"/>
              </w:rPr>
            </w:pPr>
            <w:r w:rsidRPr="00D07601">
              <w:rPr>
                <w:rFonts w:eastAsia="Times New Roman" w:cstheme="minorHAnsi"/>
                <w:sz w:val="24"/>
                <w:szCs w:val="24"/>
              </w:rPr>
              <w:t>1</w:t>
            </w:r>
          </w:p>
        </w:tc>
        <w:tc>
          <w:tcPr>
            <w:tcW w:w="2062" w:type="dxa"/>
            <w:tcBorders>
              <w:top w:val="nil"/>
              <w:left w:val="nil"/>
              <w:bottom w:val="single" w:sz="4" w:space="0" w:color="auto"/>
              <w:right w:val="single" w:sz="4" w:space="0" w:color="auto"/>
            </w:tcBorders>
            <w:shd w:val="clear" w:color="auto" w:fill="auto"/>
            <w:noWrap/>
            <w:vAlign w:val="bottom"/>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proofErr w:type="spellStart"/>
            <w:r w:rsidRPr="00D07601">
              <w:rPr>
                <w:rFonts w:eastAsia="Times New Roman" w:cstheme="minorHAnsi"/>
                <w:sz w:val="24"/>
                <w:szCs w:val="24"/>
              </w:rPr>
              <w:t>IssueID</w:t>
            </w:r>
            <w:proofErr w:type="spellEnd"/>
          </w:p>
        </w:tc>
        <w:tc>
          <w:tcPr>
            <w:tcW w:w="1437" w:type="dxa"/>
            <w:tcBorders>
              <w:top w:val="nil"/>
              <w:left w:val="nil"/>
              <w:bottom w:val="single" w:sz="4" w:space="0" w:color="auto"/>
              <w:right w:val="single" w:sz="4" w:space="0" w:color="auto"/>
            </w:tcBorders>
            <w:shd w:val="clear" w:color="auto" w:fill="auto"/>
            <w:noWrap/>
            <w:vAlign w:val="bottom"/>
            <w:hideMark/>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r w:rsidRPr="00D07601">
              <w:rPr>
                <w:rFonts w:eastAsia="Times New Roman" w:cstheme="minorHAnsi"/>
                <w:sz w:val="24"/>
                <w:szCs w:val="24"/>
              </w:rPr>
              <w:t>CHAR</w:t>
            </w:r>
          </w:p>
        </w:tc>
        <w:tc>
          <w:tcPr>
            <w:tcW w:w="1121" w:type="dxa"/>
            <w:tcBorders>
              <w:top w:val="nil"/>
              <w:left w:val="nil"/>
              <w:bottom w:val="single" w:sz="4" w:space="0" w:color="auto"/>
              <w:right w:val="single" w:sz="4" w:space="0" w:color="auto"/>
            </w:tcBorders>
            <w:shd w:val="clear" w:color="auto" w:fill="auto"/>
            <w:vAlign w:val="bottom"/>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r w:rsidRPr="00D07601">
              <w:rPr>
                <w:rFonts w:eastAsia="Times New Roman" w:cstheme="minorHAnsi"/>
                <w:sz w:val="24"/>
                <w:szCs w:val="24"/>
              </w:rPr>
              <w:t>10</w:t>
            </w:r>
          </w:p>
        </w:tc>
        <w:tc>
          <w:tcPr>
            <w:tcW w:w="540" w:type="dxa"/>
            <w:tcBorders>
              <w:top w:val="nil"/>
              <w:left w:val="nil"/>
              <w:bottom w:val="single" w:sz="4" w:space="0" w:color="auto"/>
              <w:right w:val="single" w:sz="4" w:space="0" w:color="auto"/>
            </w:tcBorders>
            <w:shd w:val="clear" w:color="auto" w:fill="auto"/>
            <w:noWrap/>
            <w:vAlign w:val="bottom"/>
            <w:hideMark/>
          </w:tcPr>
          <w:p w:rsidR="00771246" w:rsidRPr="00E821A8" w:rsidRDefault="00771246" w:rsidP="00227BA2">
            <w:pPr>
              <w:spacing w:line="240" w:lineRule="auto"/>
              <w:rPr>
                <w:rFonts w:eastAsia="Times New Roman" w:cstheme="minorHAnsi"/>
                <w:sz w:val="24"/>
                <w:szCs w:val="24"/>
              </w:rPr>
            </w:pPr>
          </w:p>
        </w:tc>
        <w:tc>
          <w:tcPr>
            <w:tcW w:w="810" w:type="dxa"/>
            <w:tcBorders>
              <w:top w:val="nil"/>
              <w:left w:val="nil"/>
              <w:bottom w:val="single" w:sz="4" w:space="0" w:color="auto"/>
              <w:right w:val="single" w:sz="4" w:space="0" w:color="auto"/>
            </w:tcBorders>
            <w:shd w:val="clear" w:color="auto" w:fill="auto"/>
            <w:vAlign w:val="bottom"/>
          </w:tcPr>
          <w:p w:rsidR="00771246" w:rsidRPr="00E821A8" w:rsidRDefault="00771246" w:rsidP="00227BA2">
            <w:pPr>
              <w:spacing w:line="240" w:lineRule="auto"/>
              <w:rPr>
                <w:rFonts w:eastAsia="Times New Roman" w:cstheme="minorHAnsi"/>
                <w:sz w:val="24"/>
                <w:szCs w:val="24"/>
              </w:rPr>
            </w:pPr>
          </w:p>
        </w:tc>
        <w:tc>
          <w:tcPr>
            <w:tcW w:w="591" w:type="dxa"/>
            <w:tcBorders>
              <w:top w:val="nil"/>
              <w:left w:val="nil"/>
              <w:bottom w:val="single" w:sz="4" w:space="0" w:color="auto"/>
              <w:right w:val="single" w:sz="4" w:space="0" w:color="auto"/>
            </w:tcBorders>
            <w:vAlign w:val="bottom"/>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r w:rsidRPr="00D07601">
              <w:rPr>
                <w:rFonts w:eastAsia="Times New Roman" w:cstheme="minorHAnsi"/>
                <w:sz w:val="24"/>
                <w:szCs w:val="24"/>
              </w:rPr>
              <w:t>PK/FK</w:t>
            </w:r>
          </w:p>
        </w:tc>
        <w:tc>
          <w:tcPr>
            <w:tcW w:w="3003" w:type="dxa"/>
            <w:tcBorders>
              <w:top w:val="nil"/>
              <w:left w:val="nil"/>
              <w:bottom w:val="single" w:sz="4" w:space="0" w:color="auto"/>
              <w:right w:val="single" w:sz="4" w:space="0" w:color="auto"/>
            </w:tcBorders>
            <w:vAlign w:val="bottom"/>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r w:rsidRPr="00D07601">
              <w:rPr>
                <w:rFonts w:eastAsia="Times New Roman" w:cstheme="minorHAnsi"/>
                <w:sz w:val="24"/>
                <w:szCs w:val="24"/>
              </w:rPr>
              <w:t xml:space="preserve">PK/FK – ID of </w:t>
            </w:r>
            <w:proofErr w:type="spellStart"/>
            <w:r w:rsidRPr="00D07601">
              <w:rPr>
                <w:rFonts w:eastAsia="Times New Roman" w:cstheme="minorHAnsi"/>
                <w:sz w:val="24"/>
                <w:szCs w:val="24"/>
              </w:rPr>
              <w:t>AssignTo</w:t>
            </w:r>
            <w:proofErr w:type="spellEnd"/>
            <w:r w:rsidRPr="00D07601">
              <w:rPr>
                <w:rFonts w:eastAsia="Times New Roman" w:cstheme="minorHAnsi"/>
                <w:sz w:val="24"/>
                <w:szCs w:val="24"/>
              </w:rPr>
              <w:t xml:space="preserve"> From </w:t>
            </w:r>
            <w:proofErr w:type="spellStart"/>
            <w:r w:rsidRPr="00D07601">
              <w:rPr>
                <w:rFonts w:eastAsia="Times New Roman" w:cstheme="minorHAnsi"/>
                <w:sz w:val="24"/>
                <w:szCs w:val="24"/>
              </w:rPr>
              <w:t>IssueID</w:t>
            </w:r>
            <w:proofErr w:type="spellEnd"/>
            <w:r w:rsidRPr="00D07601">
              <w:rPr>
                <w:rFonts w:eastAsia="Times New Roman" w:cstheme="minorHAnsi"/>
                <w:sz w:val="24"/>
                <w:szCs w:val="24"/>
              </w:rPr>
              <w:t xml:space="preserve"> of Issue table</w:t>
            </w:r>
          </w:p>
        </w:tc>
      </w:tr>
      <w:tr w:rsidR="00771246" w:rsidRPr="00E821A8" w:rsidTr="00227BA2">
        <w:trPr>
          <w:trHeight w:val="255"/>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D07601" w:rsidP="00227BA2">
            <w:pPr>
              <w:shd w:val="clear" w:color="FFFFCC" w:fill="FFFFFF"/>
              <w:spacing w:before="100" w:beforeAutospacing="1" w:after="100" w:afterAutospacing="1" w:line="240" w:lineRule="auto"/>
              <w:jc w:val="right"/>
              <w:rPr>
                <w:rFonts w:eastAsia="Times New Roman" w:cstheme="minorHAnsi"/>
                <w:sz w:val="24"/>
                <w:szCs w:val="24"/>
              </w:rPr>
            </w:pPr>
            <w:r w:rsidRPr="00D07601">
              <w:rPr>
                <w:rFonts w:eastAsia="Times New Roman" w:cstheme="minorHAnsi"/>
                <w:sz w:val="24"/>
                <w:szCs w:val="24"/>
              </w:rPr>
              <w:t>2</w:t>
            </w:r>
          </w:p>
        </w:tc>
        <w:tc>
          <w:tcPr>
            <w:tcW w:w="2062" w:type="dxa"/>
            <w:tcBorders>
              <w:top w:val="nil"/>
              <w:left w:val="nil"/>
              <w:bottom w:val="single" w:sz="4" w:space="0" w:color="auto"/>
              <w:right w:val="single" w:sz="4" w:space="0" w:color="auto"/>
            </w:tcBorders>
            <w:shd w:val="clear" w:color="auto" w:fill="auto"/>
            <w:noWrap/>
            <w:vAlign w:val="bottom"/>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proofErr w:type="spellStart"/>
            <w:r w:rsidRPr="00D07601">
              <w:rPr>
                <w:rFonts w:eastAsia="Times New Roman" w:cstheme="minorHAnsi"/>
                <w:sz w:val="24"/>
                <w:szCs w:val="24"/>
              </w:rPr>
              <w:t>UserID</w:t>
            </w:r>
            <w:proofErr w:type="spellEnd"/>
          </w:p>
        </w:tc>
        <w:tc>
          <w:tcPr>
            <w:tcW w:w="1437" w:type="dxa"/>
            <w:tcBorders>
              <w:top w:val="nil"/>
              <w:left w:val="nil"/>
              <w:bottom w:val="single" w:sz="4" w:space="0" w:color="auto"/>
              <w:right w:val="single" w:sz="4" w:space="0" w:color="auto"/>
            </w:tcBorders>
            <w:shd w:val="clear" w:color="auto" w:fill="auto"/>
            <w:noWrap/>
            <w:vAlign w:val="bottom"/>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r w:rsidRPr="00D07601">
              <w:rPr>
                <w:rFonts w:eastAsia="Times New Roman" w:cstheme="minorHAnsi"/>
                <w:sz w:val="24"/>
                <w:szCs w:val="24"/>
              </w:rPr>
              <w:t>CHAR</w:t>
            </w:r>
          </w:p>
        </w:tc>
        <w:tc>
          <w:tcPr>
            <w:tcW w:w="1121" w:type="dxa"/>
            <w:tcBorders>
              <w:top w:val="nil"/>
              <w:left w:val="nil"/>
              <w:bottom w:val="single" w:sz="4" w:space="0" w:color="auto"/>
              <w:right w:val="single" w:sz="4" w:space="0" w:color="auto"/>
            </w:tcBorders>
            <w:shd w:val="clear" w:color="auto" w:fill="auto"/>
            <w:vAlign w:val="bottom"/>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r w:rsidRPr="00D07601">
              <w:rPr>
                <w:rStyle w:val="postbody"/>
                <w:rFonts w:cstheme="minorHAnsi"/>
                <w:sz w:val="24"/>
                <w:szCs w:val="24"/>
              </w:rPr>
              <w:t>10</w:t>
            </w:r>
          </w:p>
        </w:tc>
        <w:tc>
          <w:tcPr>
            <w:tcW w:w="540"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pacing w:line="240" w:lineRule="auto"/>
              <w:rPr>
                <w:rFonts w:eastAsia="Times New Roman" w:cstheme="minorHAnsi"/>
                <w:sz w:val="24"/>
                <w:szCs w:val="24"/>
              </w:rPr>
            </w:pPr>
          </w:p>
        </w:tc>
        <w:tc>
          <w:tcPr>
            <w:tcW w:w="810" w:type="dxa"/>
            <w:tcBorders>
              <w:top w:val="nil"/>
              <w:left w:val="nil"/>
              <w:bottom w:val="single" w:sz="4" w:space="0" w:color="auto"/>
              <w:right w:val="single" w:sz="4" w:space="0" w:color="auto"/>
            </w:tcBorders>
            <w:shd w:val="clear" w:color="auto" w:fill="auto"/>
            <w:vAlign w:val="bottom"/>
          </w:tcPr>
          <w:p w:rsidR="00771246" w:rsidRPr="00E821A8" w:rsidRDefault="00771246" w:rsidP="00227BA2">
            <w:pPr>
              <w:spacing w:line="240" w:lineRule="auto"/>
              <w:rPr>
                <w:rFonts w:eastAsia="Times New Roman" w:cstheme="minorHAnsi"/>
                <w:sz w:val="24"/>
                <w:szCs w:val="24"/>
              </w:rPr>
            </w:pPr>
          </w:p>
        </w:tc>
        <w:tc>
          <w:tcPr>
            <w:tcW w:w="591" w:type="dxa"/>
            <w:tcBorders>
              <w:top w:val="nil"/>
              <w:left w:val="nil"/>
              <w:bottom w:val="single" w:sz="4" w:space="0" w:color="auto"/>
              <w:right w:val="single" w:sz="4" w:space="0" w:color="auto"/>
            </w:tcBorders>
            <w:vAlign w:val="bottom"/>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r w:rsidRPr="00D07601">
              <w:rPr>
                <w:rFonts w:eastAsia="Times New Roman" w:cstheme="minorHAnsi"/>
                <w:sz w:val="24"/>
                <w:szCs w:val="24"/>
              </w:rPr>
              <w:t>FK</w:t>
            </w:r>
          </w:p>
        </w:tc>
        <w:tc>
          <w:tcPr>
            <w:tcW w:w="3003" w:type="dxa"/>
            <w:tcBorders>
              <w:top w:val="nil"/>
              <w:left w:val="nil"/>
              <w:bottom w:val="single" w:sz="4" w:space="0" w:color="auto"/>
              <w:right w:val="single" w:sz="4" w:space="0" w:color="auto"/>
            </w:tcBorders>
            <w:vAlign w:val="bottom"/>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r w:rsidRPr="00D07601">
              <w:rPr>
                <w:rFonts w:eastAsia="Times New Roman" w:cstheme="minorHAnsi"/>
                <w:sz w:val="24"/>
                <w:szCs w:val="24"/>
              </w:rPr>
              <w:t xml:space="preserve">FK </w:t>
            </w:r>
            <w:proofErr w:type="spellStart"/>
            <w:r w:rsidRPr="00D07601">
              <w:rPr>
                <w:rFonts w:eastAsia="Times New Roman" w:cstheme="minorHAnsi"/>
                <w:sz w:val="24"/>
                <w:szCs w:val="24"/>
              </w:rPr>
              <w:t>UserID</w:t>
            </w:r>
            <w:proofErr w:type="spellEnd"/>
            <w:r w:rsidRPr="00D07601">
              <w:rPr>
                <w:rFonts w:eastAsia="Times New Roman" w:cstheme="minorHAnsi"/>
                <w:sz w:val="24"/>
                <w:szCs w:val="24"/>
              </w:rPr>
              <w:t xml:space="preserve"> of </w:t>
            </w:r>
            <w:proofErr w:type="spellStart"/>
            <w:r w:rsidRPr="00D07601">
              <w:rPr>
                <w:rFonts w:eastAsia="Times New Roman" w:cstheme="minorHAnsi"/>
                <w:sz w:val="24"/>
                <w:szCs w:val="24"/>
              </w:rPr>
              <w:t>AssignTo</w:t>
            </w:r>
            <w:proofErr w:type="spellEnd"/>
          </w:p>
        </w:tc>
      </w:tr>
    </w:tbl>
    <w:p w:rsidR="00771246" w:rsidRPr="00E821A8" w:rsidRDefault="00771246" w:rsidP="00771246">
      <w:pPr>
        <w:spacing w:line="240" w:lineRule="auto"/>
        <w:rPr>
          <w:rFonts w:cstheme="minorHAnsi"/>
          <w:sz w:val="24"/>
          <w:szCs w:val="24"/>
        </w:rPr>
      </w:pPr>
    </w:p>
    <w:p w:rsidR="00771246" w:rsidRPr="00E821A8" w:rsidRDefault="00771246" w:rsidP="00771246">
      <w:pPr>
        <w:spacing w:line="240" w:lineRule="auto"/>
        <w:rPr>
          <w:rFonts w:cstheme="minorHAnsi"/>
          <w:sz w:val="24"/>
          <w:szCs w:val="24"/>
        </w:rPr>
      </w:pPr>
    </w:p>
    <w:p w:rsidR="00771246" w:rsidRPr="00E821A8" w:rsidRDefault="00771246" w:rsidP="00771246">
      <w:pPr>
        <w:spacing w:line="240" w:lineRule="auto"/>
        <w:rPr>
          <w:rFonts w:cstheme="minorHAnsi"/>
          <w:sz w:val="24"/>
          <w:szCs w:val="24"/>
        </w:rPr>
      </w:pPr>
    </w:p>
    <w:tbl>
      <w:tblPr>
        <w:tblW w:w="29521" w:type="dxa"/>
        <w:tblInd w:w="93" w:type="dxa"/>
        <w:tblLayout w:type="fixed"/>
        <w:tblLook w:val="04A0"/>
      </w:tblPr>
      <w:tblGrid>
        <w:gridCol w:w="476"/>
        <w:gridCol w:w="2062"/>
        <w:gridCol w:w="1437"/>
        <w:gridCol w:w="1121"/>
        <w:gridCol w:w="540"/>
        <w:gridCol w:w="810"/>
        <w:gridCol w:w="591"/>
        <w:gridCol w:w="3003"/>
        <w:gridCol w:w="4302"/>
        <w:gridCol w:w="3813"/>
        <w:gridCol w:w="3794"/>
        <w:gridCol w:w="3782"/>
        <w:gridCol w:w="3790"/>
      </w:tblGrid>
      <w:tr w:rsidR="00771246" w:rsidRPr="00E821A8" w:rsidTr="00227BA2">
        <w:trPr>
          <w:gridAfter w:val="5"/>
          <w:wAfter w:w="19481" w:type="dxa"/>
          <w:trHeight w:val="322"/>
        </w:trPr>
        <w:tc>
          <w:tcPr>
            <w:tcW w:w="10040" w:type="dxa"/>
            <w:gridSpan w:val="8"/>
            <w:tcBorders>
              <w:top w:val="single" w:sz="8" w:space="0" w:color="auto"/>
              <w:left w:val="single" w:sz="8" w:space="0" w:color="auto"/>
              <w:bottom w:val="nil"/>
              <w:right w:val="single" w:sz="8" w:space="0" w:color="000000"/>
            </w:tcBorders>
            <w:shd w:val="clear" w:color="000000" w:fill="31849B"/>
            <w:noWrap/>
            <w:vAlign w:val="bottom"/>
            <w:hideMark/>
          </w:tcPr>
          <w:p w:rsidR="00771246" w:rsidRPr="00E821A8" w:rsidRDefault="00D07601" w:rsidP="00227BA2">
            <w:pPr>
              <w:spacing w:line="240" w:lineRule="auto"/>
              <w:rPr>
                <w:rFonts w:eastAsia="Times New Roman" w:cstheme="minorHAnsi"/>
                <w:b/>
                <w:bCs/>
                <w:color w:val="FFFF00"/>
                <w:sz w:val="24"/>
                <w:szCs w:val="24"/>
              </w:rPr>
            </w:pPr>
            <w:r w:rsidRPr="00D07601">
              <w:rPr>
                <w:rFonts w:eastAsia="Times New Roman" w:cstheme="minorHAnsi"/>
                <w:b/>
                <w:bCs/>
                <w:color w:val="FFFF00"/>
                <w:sz w:val="24"/>
                <w:szCs w:val="24"/>
              </w:rPr>
              <w:lastRenderedPageBreak/>
              <w:t>User table</w:t>
            </w:r>
          </w:p>
        </w:tc>
      </w:tr>
      <w:tr w:rsidR="00771246" w:rsidRPr="00E821A8" w:rsidTr="00227BA2">
        <w:trPr>
          <w:gridAfter w:val="5"/>
          <w:wAfter w:w="19481" w:type="dxa"/>
          <w:trHeight w:val="255"/>
        </w:trPr>
        <w:tc>
          <w:tcPr>
            <w:tcW w:w="476" w:type="dxa"/>
            <w:tcBorders>
              <w:top w:val="single" w:sz="4" w:space="0" w:color="auto"/>
              <w:left w:val="single" w:sz="4" w:space="0" w:color="auto"/>
              <w:bottom w:val="single" w:sz="4" w:space="0" w:color="auto"/>
              <w:right w:val="single" w:sz="4" w:space="0" w:color="auto"/>
            </w:tcBorders>
            <w:shd w:val="clear" w:color="000000" w:fill="B6DDE8"/>
            <w:vAlign w:val="bottom"/>
            <w:hideMark/>
          </w:tcPr>
          <w:p w:rsidR="00771246" w:rsidRPr="00E821A8" w:rsidRDefault="00D07601" w:rsidP="00227BA2">
            <w:pPr>
              <w:spacing w:line="240" w:lineRule="auto"/>
              <w:rPr>
                <w:rFonts w:eastAsia="Times New Roman" w:cstheme="minorHAnsi"/>
                <w:b/>
                <w:sz w:val="24"/>
                <w:szCs w:val="24"/>
              </w:rPr>
            </w:pPr>
            <w:r w:rsidRPr="00D07601">
              <w:rPr>
                <w:rFonts w:eastAsia="Times New Roman" w:cstheme="minorHAnsi"/>
                <w:sz w:val="24"/>
                <w:szCs w:val="24"/>
              </w:rPr>
              <w:t> </w:t>
            </w:r>
            <w:r w:rsidRPr="00D07601">
              <w:rPr>
                <w:rFonts w:eastAsia="Times New Roman" w:cstheme="minorHAnsi"/>
                <w:b/>
                <w:sz w:val="24"/>
                <w:szCs w:val="24"/>
              </w:rPr>
              <w:t>No</w:t>
            </w:r>
          </w:p>
        </w:tc>
        <w:tc>
          <w:tcPr>
            <w:tcW w:w="2062" w:type="dxa"/>
            <w:tcBorders>
              <w:top w:val="single" w:sz="4" w:space="0" w:color="auto"/>
              <w:left w:val="nil"/>
              <w:bottom w:val="single" w:sz="4" w:space="0" w:color="auto"/>
              <w:right w:val="single" w:sz="4" w:space="0" w:color="auto"/>
            </w:tcBorders>
            <w:shd w:val="clear" w:color="000000" w:fill="B6DDE8"/>
            <w:vAlign w:val="bottom"/>
            <w:hideMark/>
          </w:tcPr>
          <w:p w:rsidR="00771246" w:rsidRPr="00E821A8" w:rsidRDefault="00D07601" w:rsidP="00227BA2">
            <w:pPr>
              <w:shd w:val="clear" w:color="FFFFCC" w:fill="FFFFFF"/>
              <w:spacing w:before="100" w:beforeAutospacing="1" w:after="100" w:afterAutospacing="1" w:line="240" w:lineRule="auto"/>
              <w:jc w:val="center"/>
              <w:rPr>
                <w:rFonts w:eastAsia="Times New Roman" w:cstheme="minorHAnsi"/>
                <w:b/>
                <w:bCs/>
                <w:sz w:val="24"/>
                <w:szCs w:val="24"/>
              </w:rPr>
            </w:pPr>
            <w:r w:rsidRPr="00D07601">
              <w:rPr>
                <w:rFonts w:eastAsia="Times New Roman" w:cstheme="minorHAnsi"/>
                <w:b/>
                <w:bCs/>
                <w:sz w:val="24"/>
                <w:szCs w:val="24"/>
              </w:rPr>
              <w:t>Field name</w:t>
            </w:r>
          </w:p>
        </w:tc>
        <w:tc>
          <w:tcPr>
            <w:tcW w:w="1437" w:type="dxa"/>
            <w:tcBorders>
              <w:top w:val="single" w:sz="4" w:space="0" w:color="auto"/>
              <w:left w:val="nil"/>
              <w:bottom w:val="single" w:sz="4" w:space="0" w:color="auto"/>
              <w:right w:val="single" w:sz="4" w:space="0" w:color="auto"/>
            </w:tcBorders>
            <w:shd w:val="clear" w:color="000000" w:fill="B6DDE8"/>
            <w:noWrap/>
            <w:vAlign w:val="bottom"/>
            <w:hideMark/>
          </w:tcPr>
          <w:p w:rsidR="00771246" w:rsidRPr="00E821A8" w:rsidRDefault="00D07601" w:rsidP="00227BA2">
            <w:pPr>
              <w:spacing w:line="240" w:lineRule="auto"/>
              <w:jc w:val="center"/>
              <w:rPr>
                <w:rFonts w:eastAsia="Times New Roman" w:cstheme="minorHAnsi"/>
                <w:b/>
                <w:bCs/>
                <w:sz w:val="24"/>
                <w:szCs w:val="24"/>
              </w:rPr>
            </w:pPr>
            <w:r w:rsidRPr="00D07601">
              <w:rPr>
                <w:rFonts w:eastAsia="Times New Roman" w:cstheme="minorHAnsi"/>
                <w:b/>
                <w:bCs/>
                <w:sz w:val="24"/>
                <w:szCs w:val="24"/>
              </w:rPr>
              <w:t>Type</w:t>
            </w:r>
          </w:p>
        </w:tc>
        <w:tc>
          <w:tcPr>
            <w:tcW w:w="1121" w:type="dxa"/>
            <w:tcBorders>
              <w:top w:val="single" w:sz="4" w:space="0" w:color="auto"/>
              <w:left w:val="nil"/>
              <w:bottom w:val="single" w:sz="4" w:space="0" w:color="auto"/>
              <w:right w:val="single" w:sz="4" w:space="0" w:color="auto"/>
            </w:tcBorders>
            <w:shd w:val="clear" w:color="000000" w:fill="B6DDE8"/>
            <w:vAlign w:val="bottom"/>
          </w:tcPr>
          <w:p w:rsidR="00771246" w:rsidRPr="00E821A8" w:rsidRDefault="00D07601" w:rsidP="00227BA2">
            <w:pPr>
              <w:spacing w:line="240" w:lineRule="auto"/>
              <w:jc w:val="center"/>
              <w:rPr>
                <w:rFonts w:eastAsia="Times New Roman" w:cstheme="minorHAnsi"/>
                <w:b/>
                <w:bCs/>
                <w:sz w:val="24"/>
                <w:szCs w:val="24"/>
              </w:rPr>
            </w:pPr>
            <w:r w:rsidRPr="00D07601">
              <w:rPr>
                <w:rFonts w:eastAsia="Times New Roman" w:cstheme="minorHAnsi"/>
                <w:b/>
                <w:bCs/>
                <w:sz w:val="24"/>
                <w:szCs w:val="24"/>
              </w:rPr>
              <w:t>Max Length</w:t>
            </w:r>
          </w:p>
        </w:tc>
        <w:tc>
          <w:tcPr>
            <w:tcW w:w="540" w:type="dxa"/>
            <w:tcBorders>
              <w:top w:val="single" w:sz="4" w:space="0" w:color="auto"/>
              <w:left w:val="nil"/>
              <w:bottom w:val="single" w:sz="4" w:space="0" w:color="auto"/>
              <w:right w:val="single" w:sz="4" w:space="0" w:color="auto"/>
            </w:tcBorders>
            <w:shd w:val="clear" w:color="000000" w:fill="B6DDE8"/>
            <w:vAlign w:val="bottom"/>
            <w:hideMark/>
          </w:tcPr>
          <w:p w:rsidR="00771246" w:rsidRPr="00E821A8" w:rsidRDefault="00D07601" w:rsidP="00227BA2">
            <w:pPr>
              <w:spacing w:line="240" w:lineRule="auto"/>
              <w:jc w:val="center"/>
              <w:rPr>
                <w:rFonts w:eastAsia="Times New Roman" w:cstheme="minorHAnsi"/>
                <w:b/>
                <w:bCs/>
                <w:sz w:val="24"/>
                <w:szCs w:val="24"/>
              </w:rPr>
            </w:pPr>
            <w:r w:rsidRPr="00D07601">
              <w:rPr>
                <w:rFonts w:eastAsia="Times New Roman" w:cstheme="minorHAnsi"/>
                <w:b/>
                <w:bCs/>
                <w:sz w:val="24"/>
                <w:szCs w:val="24"/>
              </w:rPr>
              <w:t>Null</w:t>
            </w:r>
          </w:p>
        </w:tc>
        <w:tc>
          <w:tcPr>
            <w:tcW w:w="810" w:type="dxa"/>
            <w:tcBorders>
              <w:top w:val="single" w:sz="4" w:space="0" w:color="auto"/>
              <w:left w:val="nil"/>
              <w:bottom w:val="single" w:sz="4" w:space="0" w:color="auto"/>
              <w:right w:val="single" w:sz="4" w:space="0" w:color="auto"/>
            </w:tcBorders>
            <w:shd w:val="clear" w:color="000000" w:fill="B6DDE8"/>
            <w:vAlign w:val="bottom"/>
          </w:tcPr>
          <w:p w:rsidR="00771246" w:rsidRPr="00E821A8" w:rsidRDefault="00D07601" w:rsidP="00227BA2">
            <w:pPr>
              <w:spacing w:line="240" w:lineRule="auto"/>
              <w:jc w:val="center"/>
              <w:rPr>
                <w:rFonts w:eastAsia="Times New Roman" w:cstheme="minorHAnsi"/>
                <w:b/>
                <w:bCs/>
                <w:sz w:val="24"/>
                <w:szCs w:val="24"/>
              </w:rPr>
            </w:pPr>
            <w:r w:rsidRPr="00D07601">
              <w:rPr>
                <w:rFonts w:eastAsia="Times New Roman" w:cstheme="minorHAnsi"/>
                <w:b/>
                <w:bCs/>
                <w:sz w:val="24"/>
                <w:szCs w:val="24"/>
              </w:rPr>
              <w:t>Unique</w:t>
            </w:r>
          </w:p>
        </w:tc>
        <w:tc>
          <w:tcPr>
            <w:tcW w:w="591" w:type="dxa"/>
            <w:tcBorders>
              <w:top w:val="single" w:sz="4" w:space="0" w:color="auto"/>
              <w:left w:val="nil"/>
              <w:bottom w:val="single" w:sz="4" w:space="0" w:color="auto"/>
              <w:right w:val="single" w:sz="4" w:space="0" w:color="auto"/>
            </w:tcBorders>
            <w:shd w:val="clear" w:color="000000" w:fill="B6DDE8"/>
            <w:vAlign w:val="bottom"/>
          </w:tcPr>
          <w:p w:rsidR="00771246" w:rsidRPr="00E821A8" w:rsidRDefault="00D07601" w:rsidP="00227BA2">
            <w:pPr>
              <w:spacing w:line="240" w:lineRule="auto"/>
              <w:jc w:val="center"/>
              <w:rPr>
                <w:rFonts w:eastAsia="Times New Roman" w:cstheme="minorHAnsi"/>
                <w:b/>
                <w:bCs/>
                <w:sz w:val="24"/>
                <w:szCs w:val="24"/>
              </w:rPr>
            </w:pPr>
            <w:r w:rsidRPr="00D07601">
              <w:rPr>
                <w:rFonts w:eastAsia="Times New Roman" w:cstheme="minorHAnsi"/>
                <w:b/>
                <w:bCs/>
                <w:sz w:val="24"/>
                <w:szCs w:val="24"/>
              </w:rPr>
              <w:t>P/F Key</w:t>
            </w:r>
          </w:p>
        </w:tc>
        <w:tc>
          <w:tcPr>
            <w:tcW w:w="3003" w:type="dxa"/>
            <w:tcBorders>
              <w:top w:val="single" w:sz="4" w:space="0" w:color="auto"/>
              <w:left w:val="nil"/>
              <w:bottom w:val="single" w:sz="4" w:space="0" w:color="auto"/>
              <w:right w:val="single" w:sz="4" w:space="0" w:color="auto"/>
            </w:tcBorders>
            <w:shd w:val="clear" w:color="000000" w:fill="B6DDE8"/>
          </w:tcPr>
          <w:p w:rsidR="00771246" w:rsidRPr="00E821A8" w:rsidRDefault="00771246" w:rsidP="00227BA2">
            <w:pPr>
              <w:spacing w:line="240" w:lineRule="auto"/>
              <w:jc w:val="center"/>
              <w:rPr>
                <w:rFonts w:eastAsia="Times New Roman" w:cstheme="minorHAnsi"/>
                <w:b/>
                <w:bCs/>
                <w:sz w:val="24"/>
                <w:szCs w:val="24"/>
              </w:rPr>
            </w:pPr>
          </w:p>
          <w:p w:rsidR="00771246" w:rsidRPr="00E821A8" w:rsidRDefault="00D07601" w:rsidP="00227BA2">
            <w:pPr>
              <w:spacing w:line="240" w:lineRule="auto"/>
              <w:jc w:val="center"/>
              <w:rPr>
                <w:rFonts w:eastAsia="Times New Roman" w:cstheme="minorHAnsi"/>
                <w:b/>
                <w:bCs/>
                <w:sz w:val="24"/>
                <w:szCs w:val="24"/>
              </w:rPr>
            </w:pPr>
            <w:r w:rsidRPr="00D07601">
              <w:rPr>
                <w:rFonts w:eastAsia="Times New Roman" w:cstheme="minorHAnsi"/>
                <w:b/>
                <w:bCs/>
                <w:sz w:val="24"/>
                <w:szCs w:val="24"/>
              </w:rPr>
              <w:t>Description</w:t>
            </w:r>
          </w:p>
        </w:tc>
      </w:tr>
      <w:tr w:rsidR="00771246" w:rsidRPr="00E821A8" w:rsidTr="00227BA2">
        <w:trPr>
          <w:gridAfter w:val="5"/>
          <w:wAfter w:w="19481" w:type="dxa"/>
          <w:trHeight w:val="255"/>
        </w:trPr>
        <w:tc>
          <w:tcPr>
            <w:tcW w:w="476" w:type="dxa"/>
            <w:tcBorders>
              <w:top w:val="nil"/>
              <w:left w:val="single" w:sz="4" w:space="0" w:color="auto"/>
              <w:bottom w:val="single" w:sz="4" w:space="0" w:color="auto"/>
              <w:right w:val="single" w:sz="4" w:space="0" w:color="auto"/>
            </w:tcBorders>
            <w:shd w:val="clear" w:color="auto" w:fill="auto"/>
            <w:noWrap/>
            <w:vAlign w:val="bottom"/>
            <w:hideMark/>
          </w:tcPr>
          <w:p w:rsidR="00771246" w:rsidRPr="00E821A8" w:rsidRDefault="00D07601" w:rsidP="00227BA2">
            <w:pPr>
              <w:spacing w:line="240" w:lineRule="auto"/>
              <w:jc w:val="right"/>
              <w:rPr>
                <w:rFonts w:eastAsia="Times New Roman" w:cstheme="minorHAnsi"/>
                <w:sz w:val="24"/>
                <w:szCs w:val="24"/>
              </w:rPr>
            </w:pPr>
            <w:r w:rsidRPr="00D07601">
              <w:rPr>
                <w:rFonts w:eastAsia="Times New Roman" w:cstheme="minorHAnsi"/>
                <w:sz w:val="24"/>
                <w:szCs w:val="24"/>
              </w:rPr>
              <w:t>1</w:t>
            </w:r>
          </w:p>
        </w:tc>
        <w:tc>
          <w:tcPr>
            <w:tcW w:w="2062" w:type="dxa"/>
            <w:tcBorders>
              <w:top w:val="nil"/>
              <w:left w:val="nil"/>
              <w:bottom w:val="single" w:sz="4" w:space="0" w:color="auto"/>
              <w:right w:val="single" w:sz="4" w:space="0" w:color="auto"/>
            </w:tcBorders>
            <w:shd w:val="clear" w:color="auto" w:fill="auto"/>
            <w:noWrap/>
            <w:vAlign w:val="bottom"/>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proofErr w:type="spellStart"/>
            <w:r w:rsidRPr="00D07601">
              <w:rPr>
                <w:rFonts w:eastAsia="Times New Roman" w:cstheme="minorHAnsi"/>
                <w:sz w:val="24"/>
                <w:szCs w:val="24"/>
              </w:rPr>
              <w:t>UserID</w:t>
            </w:r>
            <w:proofErr w:type="spellEnd"/>
          </w:p>
        </w:tc>
        <w:tc>
          <w:tcPr>
            <w:tcW w:w="1437" w:type="dxa"/>
            <w:tcBorders>
              <w:top w:val="nil"/>
              <w:left w:val="nil"/>
              <w:bottom w:val="single" w:sz="4" w:space="0" w:color="auto"/>
              <w:right w:val="single" w:sz="4" w:space="0" w:color="auto"/>
            </w:tcBorders>
            <w:shd w:val="clear" w:color="auto" w:fill="auto"/>
            <w:noWrap/>
            <w:vAlign w:val="bottom"/>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r w:rsidRPr="00D07601">
              <w:rPr>
                <w:rFonts w:eastAsia="Times New Roman" w:cstheme="minorHAnsi"/>
                <w:sz w:val="24"/>
                <w:szCs w:val="24"/>
              </w:rPr>
              <w:t>CHAR</w:t>
            </w:r>
          </w:p>
        </w:tc>
        <w:tc>
          <w:tcPr>
            <w:tcW w:w="1121" w:type="dxa"/>
            <w:tcBorders>
              <w:top w:val="nil"/>
              <w:left w:val="nil"/>
              <w:bottom w:val="single" w:sz="4" w:space="0" w:color="auto"/>
              <w:right w:val="single" w:sz="4" w:space="0" w:color="auto"/>
            </w:tcBorders>
            <w:shd w:val="clear" w:color="auto" w:fill="auto"/>
            <w:vAlign w:val="bottom"/>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r w:rsidRPr="00D07601">
              <w:rPr>
                <w:rFonts w:eastAsia="Times New Roman" w:cstheme="minorHAnsi"/>
                <w:sz w:val="24"/>
                <w:szCs w:val="24"/>
              </w:rPr>
              <w:t>10</w:t>
            </w:r>
          </w:p>
        </w:tc>
        <w:tc>
          <w:tcPr>
            <w:tcW w:w="540" w:type="dxa"/>
            <w:tcBorders>
              <w:top w:val="nil"/>
              <w:left w:val="nil"/>
              <w:bottom w:val="single" w:sz="4" w:space="0" w:color="auto"/>
              <w:right w:val="single" w:sz="4" w:space="0" w:color="auto"/>
            </w:tcBorders>
            <w:shd w:val="clear" w:color="auto" w:fill="auto"/>
            <w:noWrap/>
            <w:vAlign w:val="bottom"/>
            <w:hideMark/>
          </w:tcPr>
          <w:p w:rsidR="00771246" w:rsidRPr="00E821A8" w:rsidRDefault="00771246" w:rsidP="00227BA2">
            <w:pPr>
              <w:spacing w:line="240" w:lineRule="auto"/>
              <w:rPr>
                <w:rFonts w:eastAsia="Times New Roman" w:cstheme="minorHAnsi"/>
                <w:sz w:val="24"/>
                <w:szCs w:val="24"/>
              </w:rPr>
            </w:pPr>
          </w:p>
        </w:tc>
        <w:tc>
          <w:tcPr>
            <w:tcW w:w="810" w:type="dxa"/>
            <w:tcBorders>
              <w:top w:val="nil"/>
              <w:left w:val="nil"/>
              <w:bottom w:val="single" w:sz="4" w:space="0" w:color="auto"/>
              <w:right w:val="single" w:sz="4" w:space="0" w:color="auto"/>
            </w:tcBorders>
            <w:shd w:val="clear" w:color="auto" w:fill="auto"/>
            <w:vAlign w:val="bottom"/>
          </w:tcPr>
          <w:p w:rsidR="00771246" w:rsidRPr="00E821A8" w:rsidRDefault="00771246" w:rsidP="00227BA2">
            <w:pPr>
              <w:spacing w:line="240" w:lineRule="auto"/>
              <w:rPr>
                <w:rFonts w:eastAsia="Times New Roman" w:cstheme="minorHAnsi"/>
                <w:sz w:val="24"/>
                <w:szCs w:val="24"/>
              </w:rPr>
            </w:pPr>
          </w:p>
        </w:tc>
        <w:tc>
          <w:tcPr>
            <w:tcW w:w="591" w:type="dxa"/>
            <w:tcBorders>
              <w:top w:val="nil"/>
              <w:left w:val="nil"/>
              <w:bottom w:val="single" w:sz="4" w:space="0" w:color="auto"/>
              <w:right w:val="single" w:sz="4" w:space="0" w:color="auto"/>
            </w:tcBorders>
            <w:vAlign w:val="bottom"/>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r w:rsidRPr="00D07601">
              <w:rPr>
                <w:rFonts w:eastAsia="Times New Roman" w:cstheme="minorHAnsi"/>
                <w:sz w:val="24"/>
                <w:szCs w:val="24"/>
              </w:rPr>
              <w:t>PK</w:t>
            </w:r>
          </w:p>
        </w:tc>
        <w:tc>
          <w:tcPr>
            <w:tcW w:w="3003" w:type="dxa"/>
            <w:tcBorders>
              <w:top w:val="nil"/>
              <w:left w:val="nil"/>
              <w:bottom w:val="single" w:sz="4" w:space="0" w:color="auto"/>
              <w:right w:val="single" w:sz="4" w:space="0" w:color="auto"/>
            </w:tcBorders>
            <w:vAlign w:val="bottom"/>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r w:rsidRPr="00D07601">
              <w:rPr>
                <w:rFonts w:eastAsia="Times New Roman" w:cstheme="minorHAnsi"/>
                <w:sz w:val="24"/>
                <w:szCs w:val="24"/>
              </w:rPr>
              <w:t>PK – ID of user</w:t>
            </w:r>
          </w:p>
        </w:tc>
      </w:tr>
      <w:tr w:rsidR="00771246" w:rsidRPr="00E821A8" w:rsidTr="00227BA2">
        <w:trPr>
          <w:gridAfter w:val="5"/>
          <w:wAfter w:w="19481" w:type="dxa"/>
          <w:trHeight w:val="255"/>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D07601" w:rsidP="00227BA2">
            <w:pPr>
              <w:shd w:val="clear" w:color="FFFFCC" w:fill="FFFFFF"/>
              <w:spacing w:before="100" w:beforeAutospacing="1" w:after="100" w:afterAutospacing="1" w:line="240" w:lineRule="auto"/>
              <w:jc w:val="right"/>
              <w:rPr>
                <w:rFonts w:eastAsia="Times New Roman" w:cstheme="minorHAnsi"/>
                <w:sz w:val="24"/>
                <w:szCs w:val="24"/>
              </w:rPr>
            </w:pPr>
            <w:r w:rsidRPr="00D07601">
              <w:rPr>
                <w:rFonts w:eastAsia="Times New Roman" w:cstheme="minorHAnsi"/>
                <w:sz w:val="24"/>
                <w:szCs w:val="24"/>
              </w:rPr>
              <w:t>2</w:t>
            </w:r>
          </w:p>
        </w:tc>
        <w:tc>
          <w:tcPr>
            <w:tcW w:w="2062" w:type="dxa"/>
            <w:tcBorders>
              <w:top w:val="nil"/>
              <w:left w:val="nil"/>
              <w:bottom w:val="single" w:sz="4" w:space="0" w:color="auto"/>
              <w:right w:val="single" w:sz="4" w:space="0" w:color="auto"/>
            </w:tcBorders>
            <w:shd w:val="clear" w:color="auto" w:fill="auto"/>
            <w:noWrap/>
            <w:vAlign w:val="bottom"/>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proofErr w:type="spellStart"/>
            <w:r w:rsidRPr="00D07601">
              <w:rPr>
                <w:rFonts w:eastAsia="Times New Roman" w:cstheme="minorHAnsi"/>
                <w:sz w:val="24"/>
                <w:szCs w:val="24"/>
              </w:rPr>
              <w:t>AccountID</w:t>
            </w:r>
            <w:proofErr w:type="spellEnd"/>
          </w:p>
        </w:tc>
        <w:tc>
          <w:tcPr>
            <w:tcW w:w="1437" w:type="dxa"/>
            <w:tcBorders>
              <w:top w:val="nil"/>
              <w:left w:val="nil"/>
              <w:bottom w:val="single" w:sz="4" w:space="0" w:color="auto"/>
              <w:right w:val="single" w:sz="4" w:space="0" w:color="auto"/>
            </w:tcBorders>
            <w:shd w:val="clear" w:color="auto" w:fill="auto"/>
            <w:noWrap/>
            <w:vAlign w:val="bottom"/>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r w:rsidRPr="00D07601">
              <w:rPr>
                <w:rFonts w:eastAsia="Times New Roman" w:cstheme="minorHAnsi"/>
                <w:sz w:val="24"/>
                <w:szCs w:val="24"/>
              </w:rPr>
              <w:t>NVARCHAR</w:t>
            </w:r>
          </w:p>
        </w:tc>
        <w:tc>
          <w:tcPr>
            <w:tcW w:w="1121" w:type="dxa"/>
            <w:tcBorders>
              <w:top w:val="nil"/>
              <w:left w:val="nil"/>
              <w:bottom w:val="single" w:sz="4" w:space="0" w:color="auto"/>
              <w:right w:val="single" w:sz="4" w:space="0" w:color="auto"/>
            </w:tcBorders>
            <w:shd w:val="clear" w:color="auto" w:fill="auto"/>
            <w:vAlign w:val="bottom"/>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r w:rsidRPr="00D07601">
              <w:rPr>
                <w:rFonts w:eastAsia="Times New Roman" w:cstheme="minorHAnsi"/>
                <w:sz w:val="24"/>
                <w:szCs w:val="24"/>
              </w:rPr>
              <w:t>20</w:t>
            </w:r>
          </w:p>
        </w:tc>
        <w:tc>
          <w:tcPr>
            <w:tcW w:w="540"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pacing w:line="240" w:lineRule="auto"/>
              <w:rPr>
                <w:rFonts w:eastAsia="Times New Roman" w:cstheme="minorHAnsi"/>
                <w:sz w:val="24"/>
                <w:szCs w:val="24"/>
              </w:rPr>
            </w:pPr>
          </w:p>
        </w:tc>
        <w:tc>
          <w:tcPr>
            <w:tcW w:w="810" w:type="dxa"/>
            <w:tcBorders>
              <w:top w:val="nil"/>
              <w:left w:val="nil"/>
              <w:bottom w:val="single" w:sz="4" w:space="0" w:color="auto"/>
              <w:right w:val="single" w:sz="4" w:space="0" w:color="auto"/>
            </w:tcBorders>
            <w:shd w:val="clear" w:color="auto" w:fill="auto"/>
            <w:vAlign w:val="bottom"/>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r w:rsidRPr="00D07601">
              <w:rPr>
                <w:rFonts w:eastAsia="Times New Roman" w:cstheme="minorHAnsi"/>
                <w:sz w:val="24"/>
                <w:szCs w:val="24"/>
              </w:rPr>
              <w:t>X</w:t>
            </w:r>
          </w:p>
        </w:tc>
        <w:tc>
          <w:tcPr>
            <w:tcW w:w="591" w:type="dxa"/>
            <w:tcBorders>
              <w:top w:val="nil"/>
              <w:left w:val="nil"/>
              <w:bottom w:val="single" w:sz="4" w:space="0" w:color="auto"/>
              <w:right w:val="single" w:sz="4" w:space="0" w:color="auto"/>
            </w:tcBorders>
            <w:vAlign w:val="bottom"/>
          </w:tcPr>
          <w:p w:rsidR="00771246" w:rsidRPr="00E821A8" w:rsidRDefault="00771246" w:rsidP="00227BA2">
            <w:pPr>
              <w:spacing w:line="240" w:lineRule="auto"/>
              <w:rPr>
                <w:rFonts w:eastAsia="Times New Roman" w:cstheme="minorHAnsi"/>
                <w:sz w:val="24"/>
                <w:szCs w:val="24"/>
              </w:rPr>
            </w:pPr>
          </w:p>
        </w:tc>
        <w:tc>
          <w:tcPr>
            <w:tcW w:w="3003" w:type="dxa"/>
            <w:tcBorders>
              <w:top w:val="nil"/>
              <w:left w:val="nil"/>
              <w:bottom w:val="single" w:sz="4" w:space="0" w:color="auto"/>
              <w:right w:val="single" w:sz="4" w:space="0" w:color="auto"/>
            </w:tcBorders>
            <w:vAlign w:val="bottom"/>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proofErr w:type="spellStart"/>
            <w:r w:rsidRPr="00D07601">
              <w:rPr>
                <w:rFonts w:eastAsia="Times New Roman" w:cstheme="minorHAnsi"/>
                <w:sz w:val="24"/>
                <w:szCs w:val="24"/>
              </w:rPr>
              <w:t>AccountID</w:t>
            </w:r>
            <w:proofErr w:type="spellEnd"/>
            <w:r w:rsidRPr="00D07601">
              <w:rPr>
                <w:rFonts w:eastAsia="Times New Roman" w:cstheme="minorHAnsi"/>
                <w:sz w:val="24"/>
                <w:szCs w:val="24"/>
              </w:rPr>
              <w:t xml:space="preserve"> of user</w:t>
            </w:r>
          </w:p>
        </w:tc>
      </w:tr>
      <w:tr w:rsidR="00771246" w:rsidRPr="00E821A8" w:rsidTr="00227BA2">
        <w:trPr>
          <w:gridAfter w:val="5"/>
          <w:wAfter w:w="19481" w:type="dxa"/>
          <w:trHeight w:val="255"/>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D07601" w:rsidP="00227BA2">
            <w:pPr>
              <w:shd w:val="clear" w:color="FFFFCC" w:fill="FFFFFF"/>
              <w:spacing w:before="100" w:beforeAutospacing="1" w:after="100" w:afterAutospacing="1" w:line="240" w:lineRule="auto"/>
              <w:jc w:val="right"/>
              <w:rPr>
                <w:rFonts w:eastAsia="Times New Roman" w:cstheme="minorHAnsi"/>
                <w:sz w:val="24"/>
                <w:szCs w:val="24"/>
              </w:rPr>
            </w:pPr>
            <w:r w:rsidRPr="00D07601">
              <w:rPr>
                <w:rFonts w:eastAsia="Times New Roman" w:cstheme="minorHAnsi"/>
                <w:sz w:val="24"/>
                <w:szCs w:val="24"/>
              </w:rPr>
              <w:t>3</w:t>
            </w:r>
          </w:p>
        </w:tc>
        <w:tc>
          <w:tcPr>
            <w:tcW w:w="2062" w:type="dxa"/>
            <w:tcBorders>
              <w:top w:val="nil"/>
              <w:left w:val="nil"/>
              <w:bottom w:val="single" w:sz="4" w:space="0" w:color="auto"/>
              <w:right w:val="single" w:sz="4" w:space="0" w:color="auto"/>
            </w:tcBorders>
            <w:shd w:val="clear" w:color="auto" w:fill="auto"/>
            <w:noWrap/>
            <w:vAlign w:val="bottom"/>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r w:rsidRPr="00D07601">
              <w:rPr>
                <w:rFonts w:eastAsia="Times New Roman" w:cstheme="minorHAnsi"/>
                <w:sz w:val="24"/>
                <w:szCs w:val="24"/>
              </w:rPr>
              <w:t>Password</w:t>
            </w:r>
          </w:p>
        </w:tc>
        <w:tc>
          <w:tcPr>
            <w:tcW w:w="1437" w:type="dxa"/>
            <w:tcBorders>
              <w:top w:val="nil"/>
              <w:left w:val="nil"/>
              <w:bottom w:val="single" w:sz="4" w:space="0" w:color="auto"/>
              <w:right w:val="single" w:sz="4" w:space="0" w:color="auto"/>
            </w:tcBorders>
            <w:shd w:val="clear" w:color="auto" w:fill="auto"/>
            <w:noWrap/>
            <w:vAlign w:val="bottom"/>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r w:rsidRPr="00D07601">
              <w:rPr>
                <w:rFonts w:eastAsia="Times New Roman" w:cstheme="minorHAnsi"/>
                <w:sz w:val="24"/>
                <w:szCs w:val="24"/>
              </w:rPr>
              <w:t>NVARCHAR</w:t>
            </w:r>
          </w:p>
        </w:tc>
        <w:tc>
          <w:tcPr>
            <w:tcW w:w="1121" w:type="dxa"/>
            <w:tcBorders>
              <w:top w:val="nil"/>
              <w:left w:val="nil"/>
              <w:bottom w:val="single" w:sz="4" w:space="0" w:color="auto"/>
              <w:right w:val="single" w:sz="4" w:space="0" w:color="auto"/>
            </w:tcBorders>
            <w:shd w:val="clear" w:color="auto" w:fill="auto"/>
            <w:vAlign w:val="bottom"/>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r w:rsidRPr="00D07601">
              <w:rPr>
                <w:rFonts w:eastAsia="Times New Roman" w:cstheme="minorHAnsi"/>
                <w:sz w:val="24"/>
                <w:szCs w:val="24"/>
              </w:rPr>
              <w:t>20</w:t>
            </w:r>
          </w:p>
        </w:tc>
        <w:tc>
          <w:tcPr>
            <w:tcW w:w="540"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pacing w:line="240" w:lineRule="auto"/>
              <w:rPr>
                <w:rFonts w:eastAsia="Times New Roman" w:cstheme="minorHAnsi"/>
                <w:sz w:val="24"/>
                <w:szCs w:val="24"/>
              </w:rPr>
            </w:pPr>
          </w:p>
        </w:tc>
        <w:tc>
          <w:tcPr>
            <w:tcW w:w="810" w:type="dxa"/>
            <w:tcBorders>
              <w:top w:val="nil"/>
              <w:left w:val="nil"/>
              <w:bottom w:val="single" w:sz="4" w:space="0" w:color="auto"/>
              <w:right w:val="single" w:sz="4" w:space="0" w:color="auto"/>
            </w:tcBorders>
            <w:shd w:val="clear" w:color="auto" w:fill="auto"/>
            <w:vAlign w:val="bottom"/>
          </w:tcPr>
          <w:p w:rsidR="00771246" w:rsidRPr="00E821A8" w:rsidRDefault="00771246" w:rsidP="00227BA2">
            <w:pPr>
              <w:spacing w:line="240" w:lineRule="auto"/>
              <w:rPr>
                <w:rFonts w:eastAsia="Times New Roman" w:cstheme="minorHAnsi"/>
                <w:sz w:val="24"/>
                <w:szCs w:val="24"/>
              </w:rPr>
            </w:pPr>
          </w:p>
        </w:tc>
        <w:tc>
          <w:tcPr>
            <w:tcW w:w="591" w:type="dxa"/>
            <w:tcBorders>
              <w:top w:val="nil"/>
              <w:left w:val="nil"/>
              <w:bottom w:val="single" w:sz="4" w:space="0" w:color="auto"/>
              <w:right w:val="single" w:sz="4" w:space="0" w:color="auto"/>
            </w:tcBorders>
            <w:vAlign w:val="bottom"/>
          </w:tcPr>
          <w:p w:rsidR="00771246" w:rsidRPr="00E821A8" w:rsidRDefault="00771246" w:rsidP="00227BA2">
            <w:pPr>
              <w:spacing w:line="240" w:lineRule="auto"/>
              <w:rPr>
                <w:rFonts w:eastAsia="Times New Roman" w:cstheme="minorHAnsi"/>
                <w:sz w:val="24"/>
                <w:szCs w:val="24"/>
              </w:rPr>
            </w:pPr>
          </w:p>
        </w:tc>
        <w:tc>
          <w:tcPr>
            <w:tcW w:w="3003" w:type="dxa"/>
            <w:tcBorders>
              <w:top w:val="nil"/>
              <w:left w:val="nil"/>
              <w:bottom w:val="single" w:sz="4" w:space="0" w:color="auto"/>
              <w:right w:val="single" w:sz="4" w:space="0" w:color="auto"/>
            </w:tcBorders>
            <w:vAlign w:val="bottom"/>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r w:rsidRPr="00D07601">
              <w:rPr>
                <w:rFonts w:eastAsia="Times New Roman" w:cstheme="minorHAnsi"/>
                <w:sz w:val="24"/>
                <w:szCs w:val="24"/>
              </w:rPr>
              <w:t>Password of user</w:t>
            </w:r>
          </w:p>
        </w:tc>
      </w:tr>
      <w:tr w:rsidR="00771246" w:rsidRPr="00E821A8" w:rsidTr="00227BA2">
        <w:trPr>
          <w:trHeight w:val="255"/>
        </w:trPr>
        <w:tc>
          <w:tcPr>
            <w:tcW w:w="476" w:type="dxa"/>
            <w:tcBorders>
              <w:top w:val="nil"/>
              <w:left w:val="single" w:sz="4" w:space="0" w:color="auto"/>
              <w:bottom w:val="single" w:sz="4" w:space="0" w:color="auto"/>
              <w:right w:val="single" w:sz="4" w:space="0" w:color="auto"/>
            </w:tcBorders>
            <w:shd w:val="clear" w:color="auto" w:fill="auto"/>
            <w:noWrap/>
            <w:vAlign w:val="bottom"/>
            <w:hideMark/>
          </w:tcPr>
          <w:p w:rsidR="00771246" w:rsidRPr="00E821A8" w:rsidRDefault="00D07601" w:rsidP="00227BA2">
            <w:pPr>
              <w:shd w:val="clear" w:color="FFFFCC" w:fill="FFFFFF"/>
              <w:spacing w:before="100" w:beforeAutospacing="1" w:after="100" w:afterAutospacing="1" w:line="240" w:lineRule="auto"/>
              <w:jc w:val="right"/>
              <w:rPr>
                <w:rFonts w:eastAsia="Times New Roman" w:cstheme="minorHAnsi"/>
                <w:sz w:val="24"/>
                <w:szCs w:val="24"/>
              </w:rPr>
            </w:pPr>
            <w:r w:rsidRPr="00D07601">
              <w:rPr>
                <w:rFonts w:eastAsia="Times New Roman" w:cstheme="minorHAnsi"/>
                <w:sz w:val="24"/>
                <w:szCs w:val="24"/>
              </w:rPr>
              <w:t>4</w:t>
            </w:r>
          </w:p>
        </w:tc>
        <w:tc>
          <w:tcPr>
            <w:tcW w:w="2062" w:type="dxa"/>
            <w:tcBorders>
              <w:top w:val="nil"/>
              <w:left w:val="nil"/>
              <w:bottom w:val="single" w:sz="4" w:space="0" w:color="auto"/>
              <w:right w:val="single" w:sz="4" w:space="0" w:color="auto"/>
            </w:tcBorders>
            <w:shd w:val="clear" w:color="auto" w:fill="auto"/>
            <w:noWrap/>
            <w:vAlign w:val="bottom"/>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proofErr w:type="spellStart"/>
            <w:r w:rsidRPr="00D07601">
              <w:rPr>
                <w:rFonts w:eastAsia="Times New Roman" w:cstheme="minorHAnsi"/>
                <w:sz w:val="24"/>
                <w:szCs w:val="24"/>
              </w:rPr>
              <w:t>LastName</w:t>
            </w:r>
            <w:proofErr w:type="spellEnd"/>
          </w:p>
        </w:tc>
        <w:tc>
          <w:tcPr>
            <w:tcW w:w="1437" w:type="dxa"/>
            <w:tcBorders>
              <w:top w:val="nil"/>
              <w:left w:val="nil"/>
              <w:bottom w:val="single" w:sz="4" w:space="0" w:color="auto"/>
              <w:right w:val="single" w:sz="4" w:space="0" w:color="auto"/>
            </w:tcBorders>
            <w:shd w:val="clear" w:color="auto" w:fill="auto"/>
            <w:noWrap/>
            <w:vAlign w:val="bottom"/>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r w:rsidRPr="00D07601">
              <w:rPr>
                <w:rFonts w:eastAsia="Times New Roman" w:cstheme="minorHAnsi"/>
                <w:sz w:val="24"/>
                <w:szCs w:val="24"/>
              </w:rPr>
              <w:t>NVARCHAR</w:t>
            </w:r>
          </w:p>
        </w:tc>
        <w:tc>
          <w:tcPr>
            <w:tcW w:w="1121" w:type="dxa"/>
            <w:tcBorders>
              <w:top w:val="nil"/>
              <w:left w:val="nil"/>
              <w:bottom w:val="single" w:sz="4" w:space="0" w:color="auto"/>
              <w:right w:val="single" w:sz="4" w:space="0" w:color="auto"/>
            </w:tcBorders>
            <w:shd w:val="clear" w:color="auto" w:fill="auto"/>
            <w:vAlign w:val="bottom"/>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r w:rsidRPr="00D07601">
              <w:rPr>
                <w:rFonts w:eastAsia="Times New Roman" w:cstheme="minorHAnsi"/>
                <w:sz w:val="24"/>
                <w:szCs w:val="24"/>
              </w:rPr>
              <w:t>10</w:t>
            </w: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771246" w:rsidP="00227BA2">
            <w:pPr>
              <w:spacing w:line="240" w:lineRule="auto"/>
              <w:rPr>
                <w:rFonts w:eastAsia="Times New Roman" w:cstheme="minorHAnsi"/>
                <w:sz w:val="24"/>
                <w:szCs w:val="24"/>
              </w:rPr>
            </w:pPr>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E821A8" w:rsidRDefault="00771246" w:rsidP="00227BA2">
            <w:pPr>
              <w:spacing w:line="240" w:lineRule="auto"/>
              <w:rPr>
                <w:rFonts w:eastAsia="Times New Roman" w:cstheme="minorHAnsi"/>
                <w:sz w:val="24"/>
                <w:szCs w:val="24"/>
              </w:rPr>
            </w:pPr>
          </w:p>
        </w:tc>
        <w:tc>
          <w:tcPr>
            <w:tcW w:w="591" w:type="dxa"/>
            <w:tcBorders>
              <w:top w:val="nil"/>
              <w:left w:val="single" w:sz="4" w:space="0" w:color="auto"/>
              <w:bottom w:val="single" w:sz="4" w:space="0" w:color="auto"/>
              <w:right w:val="single" w:sz="4" w:space="0" w:color="auto"/>
            </w:tcBorders>
            <w:vAlign w:val="bottom"/>
          </w:tcPr>
          <w:p w:rsidR="00771246" w:rsidRPr="00E821A8" w:rsidRDefault="00771246" w:rsidP="00227BA2">
            <w:pPr>
              <w:spacing w:line="240" w:lineRule="auto"/>
              <w:rPr>
                <w:rFonts w:eastAsia="Times New Roman" w:cstheme="minorHAnsi"/>
                <w:sz w:val="24"/>
                <w:szCs w:val="24"/>
              </w:rPr>
            </w:pPr>
          </w:p>
        </w:tc>
        <w:tc>
          <w:tcPr>
            <w:tcW w:w="3003" w:type="dxa"/>
            <w:tcBorders>
              <w:top w:val="nil"/>
              <w:left w:val="single" w:sz="4" w:space="0" w:color="auto"/>
              <w:bottom w:val="single" w:sz="4" w:space="0" w:color="auto"/>
              <w:right w:val="single" w:sz="4" w:space="0" w:color="auto"/>
            </w:tcBorders>
            <w:vAlign w:val="bottom"/>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r w:rsidRPr="00D07601">
              <w:rPr>
                <w:rFonts w:eastAsia="Times New Roman" w:cstheme="minorHAnsi"/>
                <w:sz w:val="24"/>
                <w:szCs w:val="24"/>
              </w:rPr>
              <w:t>Last name of user</w:t>
            </w:r>
          </w:p>
        </w:tc>
        <w:tc>
          <w:tcPr>
            <w:tcW w:w="4302" w:type="dxa"/>
            <w:vAlign w:val="bottom"/>
          </w:tcPr>
          <w:p w:rsidR="00771246" w:rsidRPr="00E821A8" w:rsidRDefault="00D07601" w:rsidP="00227BA2">
            <w:pPr>
              <w:shd w:val="clear" w:color="FFFFCC" w:fill="FFFFFF"/>
              <w:spacing w:before="100" w:beforeAutospacing="1" w:after="100" w:afterAutospacing="1" w:line="240" w:lineRule="auto"/>
              <w:jc w:val="right"/>
              <w:rPr>
                <w:rFonts w:eastAsia="Times New Roman" w:cstheme="minorHAnsi"/>
                <w:sz w:val="24"/>
                <w:szCs w:val="24"/>
              </w:rPr>
            </w:pPr>
            <w:r w:rsidRPr="00D07601">
              <w:rPr>
                <w:rFonts w:eastAsia="Times New Roman" w:cstheme="minorHAnsi"/>
                <w:sz w:val="24"/>
                <w:szCs w:val="24"/>
              </w:rPr>
              <w:t>of requirement</w:t>
            </w:r>
          </w:p>
        </w:tc>
        <w:tc>
          <w:tcPr>
            <w:tcW w:w="3813" w:type="dxa"/>
            <w:vAlign w:val="bottom"/>
          </w:tcPr>
          <w:p w:rsidR="00771246" w:rsidRPr="00E821A8" w:rsidRDefault="00771246" w:rsidP="00227BA2">
            <w:pPr>
              <w:spacing w:line="240" w:lineRule="auto"/>
              <w:rPr>
                <w:rFonts w:eastAsia="Times New Roman" w:cstheme="minorHAnsi"/>
                <w:sz w:val="24"/>
                <w:szCs w:val="24"/>
              </w:rPr>
            </w:pPr>
          </w:p>
        </w:tc>
        <w:tc>
          <w:tcPr>
            <w:tcW w:w="3794" w:type="dxa"/>
            <w:vAlign w:val="bottom"/>
          </w:tcPr>
          <w:p w:rsidR="00771246" w:rsidRPr="00E821A8" w:rsidRDefault="00771246" w:rsidP="00227BA2">
            <w:pPr>
              <w:spacing w:line="240" w:lineRule="auto"/>
              <w:rPr>
                <w:rFonts w:eastAsia="Times New Roman" w:cstheme="minorHAnsi"/>
                <w:sz w:val="24"/>
                <w:szCs w:val="24"/>
              </w:rPr>
            </w:pPr>
          </w:p>
        </w:tc>
        <w:tc>
          <w:tcPr>
            <w:tcW w:w="3782" w:type="dxa"/>
            <w:vAlign w:val="bottom"/>
          </w:tcPr>
          <w:p w:rsidR="00771246" w:rsidRPr="00E821A8" w:rsidRDefault="00771246" w:rsidP="00227BA2">
            <w:pPr>
              <w:spacing w:line="240" w:lineRule="auto"/>
              <w:rPr>
                <w:rFonts w:eastAsia="Times New Roman" w:cstheme="minorHAnsi"/>
                <w:sz w:val="24"/>
                <w:szCs w:val="24"/>
              </w:rPr>
            </w:pPr>
          </w:p>
        </w:tc>
        <w:tc>
          <w:tcPr>
            <w:tcW w:w="3790" w:type="dxa"/>
            <w:vAlign w:val="bottom"/>
          </w:tcPr>
          <w:p w:rsidR="00771246" w:rsidRPr="00E821A8" w:rsidRDefault="00771246" w:rsidP="00227BA2">
            <w:pPr>
              <w:spacing w:line="240" w:lineRule="auto"/>
              <w:rPr>
                <w:rFonts w:eastAsia="Times New Roman" w:cstheme="minorHAnsi"/>
                <w:sz w:val="24"/>
                <w:szCs w:val="24"/>
              </w:rPr>
            </w:pPr>
          </w:p>
        </w:tc>
      </w:tr>
      <w:tr w:rsidR="00771246" w:rsidRPr="00E821A8" w:rsidTr="00227BA2">
        <w:trPr>
          <w:trHeight w:val="255"/>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D07601" w:rsidP="00227BA2">
            <w:pPr>
              <w:spacing w:line="240" w:lineRule="auto"/>
              <w:jc w:val="right"/>
              <w:rPr>
                <w:rFonts w:eastAsia="Times New Roman" w:cstheme="minorHAnsi"/>
                <w:sz w:val="24"/>
                <w:szCs w:val="24"/>
              </w:rPr>
            </w:pPr>
            <w:r w:rsidRPr="00D07601">
              <w:rPr>
                <w:rFonts w:eastAsia="Times New Roman" w:cstheme="minorHAnsi"/>
                <w:sz w:val="24"/>
                <w:szCs w:val="24"/>
              </w:rPr>
              <w:t>5</w:t>
            </w:r>
          </w:p>
        </w:tc>
        <w:tc>
          <w:tcPr>
            <w:tcW w:w="2062" w:type="dxa"/>
            <w:tcBorders>
              <w:top w:val="nil"/>
              <w:left w:val="nil"/>
              <w:bottom w:val="single" w:sz="4" w:space="0" w:color="auto"/>
              <w:right w:val="single" w:sz="4" w:space="0" w:color="auto"/>
            </w:tcBorders>
            <w:shd w:val="clear" w:color="auto" w:fill="auto"/>
            <w:noWrap/>
            <w:vAlign w:val="bottom"/>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proofErr w:type="spellStart"/>
            <w:r w:rsidRPr="00D07601">
              <w:rPr>
                <w:rFonts w:eastAsia="Times New Roman" w:cstheme="minorHAnsi"/>
                <w:sz w:val="24"/>
                <w:szCs w:val="24"/>
              </w:rPr>
              <w:t>FirstName</w:t>
            </w:r>
            <w:proofErr w:type="spellEnd"/>
          </w:p>
        </w:tc>
        <w:tc>
          <w:tcPr>
            <w:tcW w:w="1437" w:type="dxa"/>
            <w:tcBorders>
              <w:top w:val="nil"/>
              <w:left w:val="nil"/>
              <w:bottom w:val="single" w:sz="4" w:space="0" w:color="auto"/>
              <w:right w:val="single" w:sz="4" w:space="0" w:color="auto"/>
            </w:tcBorders>
            <w:shd w:val="clear" w:color="auto" w:fill="auto"/>
            <w:noWrap/>
            <w:vAlign w:val="bottom"/>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r w:rsidRPr="00D07601">
              <w:rPr>
                <w:rFonts w:eastAsia="Times New Roman" w:cstheme="minorHAnsi"/>
                <w:sz w:val="24"/>
                <w:szCs w:val="24"/>
              </w:rPr>
              <w:t>NVARCHAR</w:t>
            </w:r>
          </w:p>
        </w:tc>
        <w:tc>
          <w:tcPr>
            <w:tcW w:w="1121" w:type="dxa"/>
            <w:tcBorders>
              <w:top w:val="nil"/>
              <w:left w:val="nil"/>
              <w:bottom w:val="single" w:sz="4" w:space="0" w:color="auto"/>
              <w:right w:val="single" w:sz="4" w:space="0" w:color="auto"/>
            </w:tcBorders>
            <w:shd w:val="clear" w:color="auto" w:fill="auto"/>
            <w:vAlign w:val="bottom"/>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r w:rsidRPr="00D07601">
              <w:rPr>
                <w:rFonts w:eastAsia="Times New Roman" w:cstheme="minorHAnsi"/>
                <w:sz w:val="24"/>
                <w:szCs w:val="24"/>
              </w:rPr>
              <w:t>20</w:t>
            </w: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771246" w:rsidP="00227BA2">
            <w:pPr>
              <w:spacing w:line="240" w:lineRule="auto"/>
              <w:rPr>
                <w:rFonts w:eastAsia="Times New Roman" w:cstheme="minorHAnsi"/>
                <w:sz w:val="24"/>
                <w:szCs w:val="24"/>
              </w:rPr>
            </w:pPr>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E821A8" w:rsidRDefault="00771246" w:rsidP="00227BA2">
            <w:pPr>
              <w:spacing w:line="240" w:lineRule="auto"/>
              <w:rPr>
                <w:rFonts w:eastAsia="Times New Roman" w:cstheme="minorHAnsi"/>
                <w:sz w:val="24"/>
                <w:szCs w:val="24"/>
              </w:rPr>
            </w:pPr>
          </w:p>
        </w:tc>
        <w:tc>
          <w:tcPr>
            <w:tcW w:w="591" w:type="dxa"/>
            <w:tcBorders>
              <w:top w:val="nil"/>
              <w:left w:val="single" w:sz="4" w:space="0" w:color="auto"/>
              <w:bottom w:val="single" w:sz="4" w:space="0" w:color="auto"/>
              <w:right w:val="single" w:sz="4" w:space="0" w:color="auto"/>
            </w:tcBorders>
            <w:vAlign w:val="bottom"/>
          </w:tcPr>
          <w:p w:rsidR="00771246" w:rsidRPr="00E821A8" w:rsidRDefault="00771246" w:rsidP="00227BA2">
            <w:pPr>
              <w:spacing w:line="240" w:lineRule="auto"/>
              <w:rPr>
                <w:rFonts w:eastAsia="Times New Roman" w:cstheme="minorHAnsi"/>
                <w:sz w:val="24"/>
                <w:szCs w:val="24"/>
              </w:rPr>
            </w:pPr>
          </w:p>
        </w:tc>
        <w:tc>
          <w:tcPr>
            <w:tcW w:w="3003" w:type="dxa"/>
            <w:tcBorders>
              <w:top w:val="nil"/>
              <w:left w:val="single" w:sz="4" w:space="0" w:color="auto"/>
              <w:bottom w:val="single" w:sz="4" w:space="0" w:color="auto"/>
              <w:right w:val="single" w:sz="4" w:space="0" w:color="auto"/>
            </w:tcBorders>
            <w:vAlign w:val="bottom"/>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r w:rsidRPr="00D07601">
              <w:rPr>
                <w:rFonts w:eastAsia="Times New Roman" w:cstheme="minorHAnsi"/>
                <w:sz w:val="24"/>
                <w:szCs w:val="24"/>
              </w:rPr>
              <w:t>First name of user</w:t>
            </w:r>
          </w:p>
        </w:tc>
        <w:tc>
          <w:tcPr>
            <w:tcW w:w="4302" w:type="dxa"/>
            <w:vAlign w:val="bottom"/>
          </w:tcPr>
          <w:p w:rsidR="00771246" w:rsidRPr="00E821A8" w:rsidRDefault="00771246" w:rsidP="00227BA2">
            <w:pPr>
              <w:spacing w:line="240" w:lineRule="auto"/>
              <w:jc w:val="right"/>
              <w:rPr>
                <w:rFonts w:eastAsia="Times New Roman" w:cstheme="minorHAnsi"/>
                <w:sz w:val="24"/>
                <w:szCs w:val="24"/>
              </w:rPr>
            </w:pPr>
          </w:p>
        </w:tc>
        <w:tc>
          <w:tcPr>
            <w:tcW w:w="3813" w:type="dxa"/>
            <w:vAlign w:val="bottom"/>
          </w:tcPr>
          <w:p w:rsidR="00771246" w:rsidRPr="00E821A8" w:rsidRDefault="00771246" w:rsidP="00227BA2">
            <w:pPr>
              <w:spacing w:line="240" w:lineRule="auto"/>
              <w:rPr>
                <w:rFonts w:eastAsia="Times New Roman" w:cstheme="minorHAnsi"/>
                <w:sz w:val="24"/>
                <w:szCs w:val="24"/>
              </w:rPr>
            </w:pPr>
          </w:p>
        </w:tc>
        <w:tc>
          <w:tcPr>
            <w:tcW w:w="3794" w:type="dxa"/>
            <w:vAlign w:val="bottom"/>
          </w:tcPr>
          <w:p w:rsidR="00771246" w:rsidRPr="00E821A8" w:rsidRDefault="00771246" w:rsidP="00227BA2">
            <w:pPr>
              <w:spacing w:line="240" w:lineRule="auto"/>
              <w:rPr>
                <w:rFonts w:eastAsia="Times New Roman" w:cstheme="minorHAnsi"/>
                <w:sz w:val="24"/>
                <w:szCs w:val="24"/>
              </w:rPr>
            </w:pPr>
          </w:p>
        </w:tc>
        <w:tc>
          <w:tcPr>
            <w:tcW w:w="3782" w:type="dxa"/>
            <w:vAlign w:val="bottom"/>
          </w:tcPr>
          <w:p w:rsidR="00771246" w:rsidRPr="00E821A8" w:rsidRDefault="00771246" w:rsidP="00227BA2">
            <w:pPr>
              <w:spacing w:line="240" w:lineRule="auto"/>
              <w:rPr>
                <w:rFonts w:eastAsia="Times New Roman" w:cstheme="minorHAnsi"/>
                <w:sz w:val="24"/>
                <w:szCs w:val="24"/>
              </w:rPr>
            </w:pPr>
          </w:p>
        </w:tc>
        <w:tc>
          <w:tcPr>
            <w:tcW w:w="3790" w:type="dxa"/>
            <w:vAlign w:val="bottom"/>
          </w:tcPr>
          <w:p w:rsidR="00771246" w:rsidRPr="00E821A8" w:rsidRDefault="00771246" w:rsidP="00227BA2">
            <w:pPr>
              <w:spacing w:line="240" w:lineRule="auto"/>
              <w:rPr>
                <w:rFonts w:eastAsia="Times New Roman" w:cstheme="minorHAnsi"/>
                <w:sz w:val="24"/>
                <w:szCs w:val="24"/>
              </w:rPr>
            </w:pPr>
          </w:p>
        </w:tc>
      </w:tr>
      <w:tr w:rsidR="00771246" w:rsidRPr="00E821A8" w:rsidTr="00227BA2">
        <w:trPr>
          <w:trHeight w:val="255"/>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D07601" w:rsidP="00227BA2">
            <w:pPr>
              <w:shd w:val="clear" w:color="FFFFCC" w:fill="FFFFFF"/>
              <w:spacing w:before="100" w:beforeAutospacing="1" w:after="100" w:afterAutospacing="1" w:line="240" w:lineRule="auto"/>
              <w:jc w:val="right"/>
              <w:rPr>
                <w:rFonts w:eastAsia="Times New Roman" w:cstheme="minorHAnsi"/>
                <w:sz w:val="24"/>
                <w:szCs w:val="24"/>
              </w:rPr>
            </w:pPr>
            <w:r w:rsidRPr="00D07601">
              <w:rPr>
                <w:rFonts w:eastAsia="Times New Roman" w:cstheme="minorHAnsi"/>
                <w:sz w:val="24"/>
                <w:szCs w:val="24"/>
              </w:rPr>
              <w:t>6</w:t>
            </w:r>
          </w:p>
        </w:tc>
        <w:tc>
          <w:tcPr>
            <w:tcW w:w="2062" w:type="dxa"/>
            <w:tcBorders>
              <w:top w:val="nil"/>
              <w:left w:val="nil"/>
              <w:bottom w:val="single" w:sz="4" w:space="0" w:color="auto"/>
              <w:right w:val="single" w:sz="4" w:space="0" w:color="auto"/>
            </w:tcBorders>
            <w:shd w:val="clear" w:color="auto" w:fill="auto"/>
            <w:noWrap/>
            <w:vAlign w:val="bottom"/>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proofErr w:type="spellStart"/>
            <w:r w:rsidRPr="00D07601">
              <w:rPr>
                <w:rFonts w:eastAsia="Times New Roman" w:cstheme="minorHAnsi"/>
                <w:sz w:val="24"/>
                <w:szCs w:val="24"/>
              </w:rPr>
              <w:t>PhoneNumber</w:t>
            </w:r>
            <w:proofErr w:type="spellEnd"/>
          </w:p>
        </w:tc>
        <w:tc>
          <w:tcPr>
            <w:tcW w:w="1437" w:type="dxa"/>
            <w:tcBorders>
              <w:top w:val="nil"/>
              <w:left w:val="nil"/>
              <w:bottom w:val="single" w:sz="4" w:space="0" w:color="auto"/>
              <w:right w:val="single" w:sz="4" w:space="0" w:color="auto"/>
            </w:tcBorders>
            <w:shd w:val="clear" w:color="auto" w:fill="auto"/>
            <w:noWrap/>
            <w:vAlign w:val="bottom"/>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r w:rsidRPr="00D07601">
              <w:rPr>
                <w:rFonts w:eastAsia="Times New Roman" w:cstheme="minorHAnsi"/>
                <w:sz w:val="24"/>
                <w:szCs w:val="24"/>
              </w:rPr>
              <w:t>NVARCHAR</w:t>
            </w:r>
          </w:p>
        </w:tc>
        <w:tc>
          <w:tcPr>
            <w:tcW w:w="1121" w:type="dxa"/>
            <w:tcBorders>
              <w:top w:val="nil"/>
              <w:left w:val="nil"/>
              <w:bottom w:val="single" w:sz="4" w:space="0" w:color="auto"/>
              <w:right w:val="single" w:sz="4" w:space="0" w:color="auto"/>
            </w:tcBorders>
            <w:shd w:val="clear" w:color="auto" w:fill="auto"/>
            <w:vAlign w:val="bottom"/>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r w:rsidRPr="00D07601">
              <w:rPr>
                <w:rFonts w:eastAsia="Times New Roman" w:cstheme="minorHAnsi"/>
                <w:sz w:val="24"/>
                <w:szCs w:val="24"/>
              </w:rPr>
              <w:t>20</w:t>
            </w: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r w:rsidRPr="00D07601">
              <w:rPr>
                <w:rFonts w:eastAsia="Times New Roman" w:cstheme="minorHAnsi"/>
                <w:sz w:val="24"/>
                <w:szCs w:val="24"/>
              </w:rPr>
              <w:t>X</w:t>
            </w:r>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E821A8" w:rsidRDefault="00771246" w:rsidP="00227BA2">
            <w:pPr>
              <w:spacing w:line="240" w:lineRule="auto"/>
              <w:rPr>
                <w:rFonts w:eastAsia="Times New Roman" w:cstheme="minorHAnsi"/>
                <w:sz w:val="24"/>
                <w:szCs w:val="24"/>
              </w:rPr>
            </w:pPr>
          </w:p>
        </w:tc>
        <w:tc>
          <w:tcPr>
            <w:tcW w:w="591" w:type="dxa"/>
            <w:tcBorders>
              <w:top w:val="nil"/>
              <w:left w:val="single" w:sz="4" w:space="0" w:color="auto"/>
              <w:bottom w:val="single" w:sz="4" w:space="0" w:color="auto"/>
              <w:right w:val="single" w:sz="4" w:space="0" w:color="auto"/>
            </w:tcBorders>
            <w:vAlign w:val="bottom"/>
          </w:tcPr>
          <w:p w:rsidR="00771246" w:rsidRPr="00E821A8" w:rsidRDefault="00771246" w:rsidP="00227BA2">
            <w:pPr>
              <w:spacing w:line="240" w:lineRule="auto"/>
              <w:rPr>
                <w:rFonts w:eastAsia="Times New Roman" w:cstheme="minorHAnsi"/>
                <w:sz w:val="24"/>
                <w:szCs w:val="24"/>
              </w:rPr>
            </w:pPr>
          </w:p>
        </w:tc>
        <w:tc>
          <w:tcPr>
            <w:tcW w:w="3003" w:type="dxa"/>
            <w:tcBorders>
              <w:top w:val="nil"/>
              <w:left w:val="single" w:sz="4" w:space="0" w:color="auto"/>
              <w:bottom w:val="single" w:sz="4" w:space="0" w:color="auto"/>
              <w:right w:val="single" w:sz="4" w:space="0" w:color="auto"/>
            </w:tcBorders>
            <w:vAlign w:val="bottom"/>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r w:rsidRPr="00D07601">
              <w:rPr>
                <w:rFonts w:eastAsia="Times New Roman" w:cstheme="minorHAnsi"/>
                <w:sz w:val="24"/>
                <w:szCs w:val="24"/>
              </w:rPr>
              <w:t>Phone number of user</w:t>
            </w:r>
          </w:p>
        </w:tc>
        <w:tc>
          <w:tcPr>
            <w:tcW w:w="4302" w:type="dxa"/>
            <w:vAlign w:val="bottom"/>
          </w:tcPr>
          <w:p w:rsidR="00771246" w:rsidRPr="00E821A8" w:rsidRDefault="00771246" w:rsidP="00227BA2">
            <w:pPr>
              <w:spacing w:line="240" w:lineRule="auto"/>
              <w:jc w:val="right"/>
              <w:rPr>
                <w:rFonts w:eastAsia="Times New Roman" w:cstheme="minorHAnsi"/>
                <w:sz w:val="24"/>
                <w:szCs w:val="24"/>
              </w:rPr>
            </w:pPr>
          </w:p>
        </w:tc>
        <w:tc>
          <w:tcPr>
            <w:tcW w:w="3813" w:type="dxa"/>
            <w:vAlign w:val="bottom"/>
          </w:tcPr>
          <w:p w:rsidR="00771246" w:rsidRPr="00E821A8" w:rsidRDefault="00771246" w:rsidP="00227BA2">
            <w:pPr>
              <w:spacing w:line="240" w:lineRule="auto"/>
              <w:rPr>
                <w:rFonts w:eastAsia="Times New Roman" w:cstheme="minorHAnsi"/>
                <w:sz w:val="24"/>
                <w:szCs w:val="24"/>
              </w:rPr>
            </w:pPr>
          </w:p>
        </w:tc>
        <w:tc>
          <w:tcPr>
            <w:tcW w:w="3794" w:type="dxa"/>
            <w:vAlign w:val="bottom"/>
          </w:tcPr>
          <w:p w:rsidR="00771246" w:rsidRPr="00E821A8" w:rsidRDefault="00771246" w:rsidP="00227BA2">
            <w:pPr>
              <w:spacing w:line="240" w:lineRule="auto"/>
              <w:rPr>
                <w:rFonts w:eastAsia="Times New Roman" w:cstheme="minorHAnsi"/>
                <w:sz w:val="24"/>
                <w:szCs w:val="24"/>
              </w:rPr>
            </w:pPr>
          </w:p>
        </w:tc>
        <w:tc>
          <w:tcPr>
            <w:tcW w:w="3782" w:type="dxa"/>
            <w:vAlign w:val="bottom"/>
          </w:tcPr>
          <w:p w:rsidR="00771246" w:rsidRPr="00E821A8" w:rsidRDefault="00771246" w:rsidP="00227BA2">
            <w:pPr>
              <w:spacing w:line="240" w:lineRule="auto"/>
              <w:rPr>
                <w:rFonts w:eastAsia="Times New Roman" w:cstheme="minorHAnsi"/>
                <w:sz w:val="24"/>
                <w:szCs w:val="24"/>
              </w:rPr>
            </w:pPr>
          </w:p>
        </w:tc>
        <w:tc>
          <w:tcPr>
            <w:tcW w:w="3790" w:type="dxa"/>
            <w:vAlign w:val="bottom"/>
          </w:tcPr>
          <w:p w:rsidR="00771246" w:rsidRPr="00E821A8" w:rsidRDefault="00771246" w:rsidP="00227BA2">
            <w:pPr>
              <w:spacing w:line="240" w:lineRule="auto"/>
              <w:rPr>
                <w:rFonts w:eastAsia="Times New Roman" w:cstheme="minorHAnsi"/>
                <w:sz w:val="24"/>
                <w:szCs w:val="24"/>
              </w:rPr>
            </w:pPr>
          </w:p>
        </w:tc>
      </w:tr>
      <w:tr w:rsidR="00771246" w:rsidRPr="00E821A8" w:rsidTr="00227BA2">
        <w:trPr>
          <w:trHeight w:val="287"/>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D07601" w:rsidP="00227BA2">
            <w:pPr>
              <w:shd w:val="clear" w:color="FFFFCC" w:fill="FFFFFF"/>
              <w:spacing w:before="100" w:beforeAutospacing="1" w:after="100" w:afterAutospacing="1" w:line="240" w:lineRule="auto"/>
              <w:jc w:val="right"/>
              <w:rPr>
                <w:rFonts w:eastAsia="Times New Roman" w:cstheme="minorHAnsi"/>
                <w:sz w:val="24"/>
                <w:szCs w:val="24"/>
              </w:rPr>
            </w:pPr>
            <w:r w:rsidRPr="00D07601">
              <w:rPr>
                <w:rFonts w:eastAsia="Times New Roman" w:cstheme="minorHAnsi"/>
                <w:sz w:val="24"/>
                <w:szCs w:val="24"/>
              </w:rPr>
              <w:t>7</w:t>
            </w:r>
          </w:p>
        </w:tc>
        <w:tc>
          <w:tcPr>
            <w:tcW w:w="2062" w:type="dxa"/>
            <w:tcBorders>
              <w:top w:val="nil"/>
              <w:left w:val="nil"/>
              <w:bottom w:val="single" w:sz="4" w:space="0" w:color="auto"/>
              <w:right w:val="single" w:sz="4" w:space="0" w:color="auto"/>
            </w:tcBorders>
            <w:shd w:val="clear" w:color="auto" w:fill="auto"/>
            <w:noWrap/>
            <w:vAlign w:val="bottom"/>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r w:rsidRPr="00D07601">
              <w:rPr>
                <w:rFonts w:eastAsia="Times New Roman" w:cstheme="minorHAnsi"/>
                <w:sz w:val="24"/>
                <w:szCs w:val="24"/>
              </w:rPr>
              <w:t>Organization</w:t>
            </w:r>
          </w:p>
        </w:tc>
        <w:tc>
          <w:tcPr>
            <w:tcW w:w="1437" w:type="dxa"/>
            <w:tcBorders>
              <w:top w:val="nil"/>
              <w:left w:val="nil"/>
              <w:bottom w:val="single" w:sz="4" w:space="0" w:color="auto"/>
              <w:right w:val="single" w:sz="4" w:space="0" w:color="auto"/>
            </w:tcBorders>
            <w:shd w:val="clear" w:color="auto" w:fill="auto"/>
            <w:noWrap/>
            <w:vAlign w:val="bottom"/>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r w:rsidRPr="00D07601">
              <w:rPr>
                <w:rFonts w:eastAsia="Times New Roman" w:cstheme="minorHAnsi"/>
                <w:sz w:val="24"/>
                <w:szCs w:val="24"/>
              </w:rPr>
              <w:t>NVARCHAR</w:t>
            </w:r>
          </w:p>
        </w:tc>
        <w:tc>
          <w:tcPr>
            <w:tcW w:w="1121" w:type="dxa"/>
            <w:tcBorders>
              <w:top w:val="nil"/>
              <w:left w:val="nil"/>
              <w:bottom w:val="single" w:sz="4" w:space="0" w:color="auto"/>
              <w:right w:val="single" w:sz="4" w:space="0" w:color="auto"/>
            </w:tcBorders>
            <w:shd w:val="clear" w:color="auto" w:fill="auto"/>
            <w:vAlign w:val="bottom"/>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r w:rsidRPr="00D07601">
              <w:rPr>
                <w:rFonts w:eastAsia="Times New Roman" w:cstheme="minorHAnsi"/>
                <w:sz w:val="24"/>
                <w:szCs w:val="24"/>
              </w:rPr>
              <w:t>20</w:t>
            </w: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r w:rsidRPr="00D07601">
              <w:rPr>
                <w:rFonts w:eastAsia="Times New Roman" w:cstheme="minorHAnsi"/>
                <w:sz w:val="24"/>
                <w:szCs w:val="24"/>
              </w:rPr>
              <w:t>X</w:t>
            </w:r>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E821A8" w:rsidRDefault="00771246" w:rsidP="00227BA2">
            <w:pPr>
              <w:spacing w:line="240" w:lineRule="auto"/>
              <w:rPr>
                <w:rFonts w:eastAsia="Times New Roman" w:cstheme="minorHAnsi"/>
                <w:sz w:val="24"/>
                <w:szCs w:val="24"/>
              </w:rPr>
            </w:pPr>
          </w:p>
        </w:tc>
        <w:tc>
          <w:tcPr>
            <w:tcW w:w="591" w:type="dxa"/>
            <w:tcBorders>
              <w:top w:val="nil"/>
              <w:left w:val="single" w:sz="4" w:space="0" w:color="auto"/>
              <w:bottom w:val="single" w:sz="4" w:space="0" w:color="auto"/>
              <w:right w:val="single" w:sz="4" w:space="0" w:color="auto"/>
            </w:tcBorders>
            <w:vAlign w:val="bottom"/>
          </w:tcPr>
          <w:p w:rsidR="00771246" w:rsidRPr="00E821A8" w:rsidRDefault="00771246" w:rsidP="00227BA2">
            <w:pPr>
              <w:spacing w:line="240" w:lineRule="auto"/>
              <w:rPr>
                <w:rFonts w:eastAsia="Times New Roman" w:cstheme="minorHAnsi"/>
                <w:sz w:val="24"/>
                <w:szCs w:val="24"/>
              </w:rPr>
            </w:pPr>
          </w:p>
        </w:tc>
        <w:tc>
          <w:tcPr>
            <w:tcW w:w="3003" w:type="dxa"/>
            <w:tcBorders>
              <w:top w:val="nil"/>
              <w:left w:val="single" w:sz="4" w:space="0" w:color="auto"/>
              <w:bottom w:val="single" w:sz="4" w:space="0" w:color="auto"/>
              <w:right w:val="single" w:sz="4" w:space="0" w:color="auto"/>
            </w:tcBorders>
            <w:vAlign w:val="bottom"/>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r w:rsidRPr="00D07601">
              <w:rPr>
                <w:rFonts w:eastAsia="Times New Roman" w:cstheme="minorHAnsi"/>
                <w:sz w:val="24"/>
                <w:szCs w:val="24"/>
              </w:rPr>
              <w:t>Organization of user</w:t>
            </w:r>
          </w:p>
        </w:tc>
        <w:tc>
          <w:tcPr>
            <w:tcW w:w="4302" w:type="dxa"/>
            <w:vAlign w:val="bottom"/>
          </w:tcPr>
          <w:p w:rsidR="00771246" w:rsidRPr="00E821A8" w:rsidRDefault="00771246" w:rsidP="00227BA2">
            <w:pPr>
              <w:spacing w:line="240" w:lineRule="auto"/>
              <w:jc w:val="right"/>
              <w:rPr>
                <w:rFonts w:eastAsia="Times New Roman" w:cstheme="minorHAnsi"/>
                <w:sz w:val="24"/>
                <w:szCs w:val="24"/>
              </w:rPr>
            </w:pPr>
          </w:p>
        </w:tc>
        <w:tc>
          <w:tcPr>
            <w:tcW w:w="3813" w:type="dxa"/>
            <w:vAlign w:val="bottom"/>
          </w:tcPr>
          <w:p w:rsidR="00771246" w:rsidRPr="00E821A8" w:rsidRDefault="00771246" w:rsidP="00227BA2">
            <w:pPr>
              <w:spacing w:line="240" w:lineRule="auto"/>
              <w:rPr>
                <w:rFonts w:eastAsia="Times New Roman" w:cstheme="minorHAnsi"/>
                <w:sz w:val="24"/>
                <w:szCs w:val="24"/>
              </w:rPr>
            </w:pPr>
          </w:p>
        </w:tc>
        <w:tc>
          <w:tcPr>
            <w:tcW w:w="3794" w:type="dxa"/>
            <w:vAlign w:val="bottom"/>
          </w:tcPr>
          <w:p w:rsidR="00771246" w:rsidRPr="00E821A8" w:rsidRDefault="00771246" w:rsidP="00227BA2">
            <w:pPr>
              <w:spacing w:line="240" w:lineRule="auto"/>
              <w:rPr>
                <w:rFonts w:eastAsia="Times New Roman" w:cstheme="minorHAnsi"/>
                <w:sz w:val="24"/>
                <w:szCs w:val="24"/>
              </w:rPr>
            </w:pPr>
          </w:p>
        </w:tc>
        <w:tc>
          <w:tcPr>
            <w:tcW w:w="3782" w:type="dxa"/>
            <w:vAlign w:val="bottom"/>
          </w:tcPr>
          <w:p w:rsidR="00771246" w:rsidRPr="00E821A8" w:rsidRDefault="00771246" w:rsidP="00227BA2">
            <w:pPr>
              <w:spacing w:line="240" w:lineRule="auto"/>
              <w:rPr>
                <w:rFonts w:eastAsia="Times New Roman" w:cstheme="minorHAnsi"/>
                <w:sz w:val="24"/>
                <w:szCs w:val="24"/>
              </w:rPr>
            </w:pPr>
          </w:p>
        </w:tc>
        <w:tc>
          <w:tcPr>
            <w:tcW w:w="3790" w:type="dxa"/>
            <w:vAlign w:val="bottom"/>
          </w:tcPr>
          <w:p w:rsidR="00771246" w:rsidRPr="00E821A8" w:rsidRDefault="00771246" w:rsidP="00227BA2">
            <w:pPr>
              <w:spacing w:line="240" w:lineRule="auto"/>
              <w:rPr>
                <w:rFonts w:eastAsia="Times New Roman" w:cstheme="minorHAnsi"/>
                <w:sz w:val="24"/>
                <w:szCs w:val="24"/>
              </w:rPr>
            </w:pPr>
          </w:p>
        </w:tc>
      </w:tr>
      <w:tr w:rsidR="00771246" w:rsidRPr="00E821A8" w:rsidTr="00227BA2">
        <w:trPr>
          <w:trHeight w:val="255"/>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D07601" w:rsidP="00227BA2">
            <w:pPr>
              <w:shd w:val="clear" w:color="FFFFCC" w:fill="FFFFFF"/>
              <w:spacing w:before="100" w:beforeAutospacing="1" w:after="100" w:afterAutospacing="1" w:line="240" w:lineRule="auto"/>
              <w:jc w:val="right"/>
              <w:rPr>
                <w:rFonts w:eastAsia="Times New Roman" w:cstheme="minorHAnsi"/>
                <w:sz w:val="24"/>
                <w:szCs w:val="24"/>
              </w:rPr>
            </w:pPr>
            <w:r w:rsidRPr="00D07601">
              <w:rPr>
                <w:rFonts w:eastAsia="Times New Roman" w:cstheme="minorHAnsi"/>
                <w:sz w:val="24"/>
                <w:szCs w:val="24"/>
              </w:rPr>
              <w:t>8</w:t>
            </w:r>
          </w:p>
        </w:tc>
        <w:tc>
          <w:tcPr>
            <w:tcW w:w="2062" w:type="dxa"/>
            <w:tcBorders>
              <w:top w:val="nil"/>
              <w:left w:val="nil"/>
              <w:bottom w:val="single" w:sz="4" w:space="0" w:color="auto"/>
              <w:right w:val="single" w:sz="4" w:space="0" w:color="auto"/>
            </w:tcBorders>
            <w:shd w:val="clear" w:color="auto" w:fill="auto"/>
            <w:noWrap/>
            <w:vAlign w:val="bottom"/>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r w:rsidRPr="00D07601">
              <w:rPr>
                <w:rFonts w:eastAsia="Times New Roman" w:cstheme="minorHAnsi"/>
                <w:sz w:val="24"/>
                <w:szCs w:val="24"/>
              </w:rPr>
              <w:t>Email</w:t>
            </w:r>
          </w:p>
        </w:tc>
        <w:tc>
          <w:tcPr>
            <w:tcW w:w="1437" w:type="dxa"/>
            <w:tcBorders>
              <w:top w:val="nil"/>
              <w:left w:val="nil"/>
              <w:bottom w:val="single" w:sz="4" w:space="0" w:color="auto"/>
              <w:right w:val="single" w:sz="4" w:space="0" w:color="auto"/>
            </w:tcBorders>
            <w:shd w:val="clear" w:color="auto" w:fill="auto"/>
            <w:noWrap/>
            <w:vAlign w:val="bottom"/>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r w:rsidRPr="00D07601">
              <w:rPr>
                <w:rFonts w:eastAsia="Times New Roman" w:cstheme="minorHAnsi"/>
                <w:sz w:val="24"/>
                <w:szCs w:val="24"/>
              </w:rPr>
              <w:t>NVARCHAR</w:t>
            </w:r>
          </w:p>
        </w:tc>
        <w:tc>
          <w:tcPr>
            <w:tcW w:w="1121" w:type="dxa"/>
            <w:tcBorders>
              <w:top w:val="nil"/>
              <w:left w:val="nil"/>
              <w:bottom w:val="single" w:sz="4" w:space="0" w:color="auto"/>
              <w:right w:val="single" w:sz="4" w:space="0" w:color="auto"/>
            </w:tcBorders>
            <w:shd w:val="clear" w:color="auto" w:fill="auto"/>
            <w:vAlign w:val="bottom"/>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r w:rsidRPr="00D07601">
              <w:rPr>
                <w:rFonts w:eastAsia="Times New Roman" w:cstheme="minorHAnsi"/>
                <w:sz w:val="24"/>
                <w:szCs w:val="24"/>
              </w:rPr>
              <w:t>20</w:t>
            </w: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r w:rsidRPr="00D07601">
              <w:rPr>
                <w:rFonts w:eastAsia="Times New Roman" w:cstheme="minorHAnsi"/>
                <w:sz w:val="24"/>
                <w:szCs w:val="24"/>
              </w:rPr>
              <w:t>X</w:t>
            </w:r>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E821A8" w:rsidRDefault="00771246" w:rsidP="00227BA2">
            <w:pPr>
              <w:spacing w:line="240" w:lineRule="auto"/>
              <w:rPr>
                <w:rFonts w:eastAsia="Times New Roman" w:cstheme="minorHAnsi"/>
                <w:sz w:val="24"/>
                <w:szCs w:val="24"/>
              </w:rPr>
            </w:pPr>
          </w:p>
        </w:tc>
        <w:tc>
          <w:tcPr>
            <w:tcW w:w="591" w:type="dxa"/>
            <w:tcBorders>
              <w:top w:val="nil"/>
              <w:left w:val="single" w:sz="4" w:space="0" w:color="auto"/>
              <w:bottom w:val="single" w:sz="4" w:space="0" w:color="auto"/>
              <w:right w:val="single" w:sz="4" w:space="0" w:color="auto"/>
            </w:tcBorders>
            <w:vAlign w:val="bottom"/>
          </w:tcPr>
          <w:p w:rsidR="00771246" w:rsidRPr="00E821A8" w:rsidRDefault="00771246" w:rsidP="00227BA2">
            <w:pPr>
              <w:spacing w:line="240" w:lineRule="auto"/>
              <w:rPr>
                <w:rFonts w:eastAsia="Times New Roman" w:cstheme="minorHAnsi"/>
                <w:sz w:val="24"/>
                <w:szCs w:val="24"/>
              </w:rPr>
            </w:pPr>
          </w:p>
        </w:tc>
        <w:tc>
          <w:tcPr>
            <w:tcW w:w="3003" w:type="dxa"/>
            <w:tcBorders>
              <w:top w:val="nil"/>
              <w:left w:val="single" w:sz="4" w:space="0" w:color="auto"/>
              <w:bottom w:val="single" w:sz="4" w:space="0" w:color="auto"/>
              <w:right w:val="single" w:sz="4" w:space="0" w:color="auto"/>
            </w:tcBorders>
            <w:vAlign w:val="bottom"/>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r w:rsidRPr="00D07601">
              <w:rPr>
                <w:rFonts w:eastAsia="Times New Roman" w:cstheme="minorHAnsi"/>
                <w:sz w:val="24"/>
                <w:szCs w:val="24"/>
              </w:rPr>
              <w:t>Email of user</w:t>
            </w:r>
          </w:p>
        </w:tc>
        <w:tc>
          <w:tcPr>
            <w:tcW w:w="4302" w:type="dxa"/>
            <w:vAlign w:val="bottom"/>
          </w:tcPr>
          <w:p w:rsidR="00771246" w:rsidRPr="00E821A8" w:rsidRDefault="00771246" w:rsidP="00227BA2">
            <w:pPr>
              <w:spacing w:line="240" w:lineRule="auto"/>
              <w:jc w:val="right"/>
              <w:rPr>
                <w:rFonts w:eastAsia="Times New Roman" w:cstheme="minorHAnsi"/>
                <w:sz w:val="24"/>
                <w:szCs w:val="24"/>
              </w:rPr>
            </w:pPr>
          </w:p>
        </w:tc>
        <w:tc>
          <w:tcPr>
            <w:tcW w:w="3813" w:type="dxa"/>
            <w:vAlign w:val="bottom"/>
          </w:tcPr>
          <w:p w:rsidR="00771246" w:rsidRPr="00E821A8" w:rsidRDefault="00771246" w:rsidP="00227BA2">
            <w:pPr>
              <w:spacing w:line="240" w:lineRule="auto"/>
              <w:rPr>
                <w:rFonts w:eastAsia="Times New Roman" w:cstheme="minorHAnsi"/>
                <w:sz w:val="24"/>
                <w:szCs w:val="24"/>
              </w:rPr>
            </w:pPr>
          </w:p>
        </w:tc>
        <w:tc>
          <w:tcPr>
            <w:tcW w:w="3794" w:type="dxa"/>
            <w:vAlign w:val="bottom"/>
          </w:tcPr>
          <w:p w:rsidR="00771246" w:rsidRPr="00E821A8" w:rsidRDefault="00771246" w:rsidP="00227BA2">
            <w:pPr>
              <w:spacing w:line="240" w:lineRule="auto"/>
              <w:rPr>
                <w:rFonts w:eastAsia="Times New Roman" w:cstheme="minorHAnsi"/>
                <w:sz w:val="24"/>
                <w:szCs w:val="24"/>
              </w:rPr>
            </w:pPr>
          </w:p>
        </w:tc>
        <w:tc>
          <w:tcPr>
            <w:tcW w:w="3782" w:type="dxa"/>
            <w:vAlign w:val="bottom"/>
          </w:tcPr>
          <w:p w:rsidR="00771246" w:rsidRPr="00E821A8" w:rsidRDefault="00771246" w:rsidP="00227BA2">
            <w:pPr>
              <w:spacing w:line="240" w:lineRule="auto"/>
              <w:rPr>
                <w:rFonts w:eastAsia="Times New Roman" w:cstheme="minorHAnsi"/>
                <w:sz w:val="24"/>
                <w:szCs w:val="24"/>
              </w:rPr>
            </w:pPr>
          </w:p>
        </w:tc>
        <w:tc>
          <w:tcPr>
            <w:tcW w:w="3790" w:type="dxa"/>
            <w:vAlign w:val="bottom"/>
          </w:tcPr>
          <w:p w:rsidR="00771246" w:rsidRPr="00E821A8" w:rsidRDefault="00771246" w:rsidP="00227BA2">
            <w:pPr>
              <w:spacing w:line="240" w:lineRule="auto"/>
              <w:rPr>
                <w:rFonts w:eastAsia="Times New Roman" w:cstheme="minorHAnsi"/>
                <w:sz w:val="24"/>
                <w:szCs w:val="24"/>
              </w:rPr>
            </w:pPr>
          </w:p>
        </w:tc>
      </w:tr>
      <w:tr w:rsidR="00771246" w:rsidRPr="00E821A8" w:rsidTr="00227BA2">
        <w:trPr>
          <w:gridAfter w:val="5"/>
          <w:wAfter w:w="19481" w:type="dxa"/>
          <w:trHeight w:val="287"/>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D07601" w:rsidP="00227BA2">
            <w:pPr>
              <w:shd w:val="clear" w:color="FFFFCC" w:fill="FFFFFF"/>
              <w:spacing w:before="100" w:beforeAutospacing="1" w:after="100" w:afterAutospacing="1" w:line="240" w:lineRule="auto"/>
              <w:jc w:val="right"/>
              <w:rPr>
                <w:rFonts w:eastAsia="Times New Roman" w:cstheme="minorHAnsi"/>
                <w:sz w:val="24"/>
                <w:szCs w:val="24"/>
              </w:rPr>
            </w:pPr>
            <w:r w:rsidRPr="00D07601">
              <w:rPr>
                <w:rFonts w:eastAsia="Times New Roman" w:cstheme="minorHAnsi"/>
                <w:sz w:val="24"/>
                <w:szCs w:val="24"/>
              </w:rPr>
              <w:t>9</w:t>
            </w:r>
          </w:p>
        </w:tc>
        <w:tc>
          <w:tcPr>
            <w:tcW w:w="2062" w:type="dxa"/>
            <w:tcBorders>
              <w:top w:val="nil"/>
              <w:left w:val="nil"/>
              <w:bottom w:val="single" w:sz="4" w:space="0" w:color="auto"/>
              <w:right w:val="single" w:sz="4" w:space="0" w:color="auto"/>
            </w:tcBorders>
            <w:shd w:val="clear" w:color="auto" w:fill="auto"/>
            <w:noWrap/>
            <w:vAlign w:val="bottom"/>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proofErr w:type="spellStart"/>
            <w:r w:rsidRPr="00D07601">
              <w:rPr>
                <w:rFonts w:eastAsia="Times New Roman" w:cstheme="minorHAnsi"/>
                <w:sz w:val="24"/>
                <w:szCs w:val="24"/>
              </w:rPr>
              <w:t>DelFlag</w:t>
            </w:r>
            <w:proofErr w:type="spellEnd"/>
          </w:p>
        </w:tc>
        <w:tc>
          <w:tcPr>
            <w:tcW w:w="1437" w:type="dxa"/>
            <w:tcBorders>
              <w:top w:val="nil"/>
              <w:left w:val="nil"/>
              <w:bottom w:val="single" w:sz="4" w:space="0" w:color="auto"/>
              <w:right w:val="single" w:sz="4" w:space="0" w:color="auto"/>
            </w:tcBorders>
            <w:shd w:val="clear" w:color="auto" w:fill="auto"/>
            <w:noWrap/>
            <w:vAlign w:val="bottom"/>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r w:rsidRPr="00D07601">
              <w:rPr>
                <w:rFonts w:eastAsia="Times New Roman" w:cstheme="minorHAnsi"/>
                <w:sz w:val="24"/>
                <w:szCs w:val="24"/>
              </w:rPr>
              <w:t>BOOLEAN</w:t>
            </w:r>
          </w:p>
        </w:tc>
        <w:tc>
          <w:tcPr>
            <w:tcW w:w="1121" w:type="dxa"/>
            <w:tcBorders>
              <w:top w:val="nil"/>
              <w:left w:val="nil"/>
              <w:bottom w:val="single" w:sz="4" w:space="0" w:color="auto"/>
              <w:right w:val="single" w:sz="4" w:space="0" w:color="auto"/>
            </w:tcBorders>
            <w:shd w:val="clear" w:color="auto" w:fill="auto"/>
            <w:vAlign w:val="bottom"/>
          </w:tcPr>
          <w:p w:rsidR="00771246" w:rsidRPr="00E821A8" w:rsidRDefault="00771246" w:rsidP="00227BA2">
            <w:pPr>
              <w:spacing w:line="240" w:lineRule="auto"/>
              <w:rPr>
                <w:rStyle w:val="postbody"/>
                <w:rFonts w:cstheme="minorHAnsi"/>
                <w:sz w:val="24"/>
                <w:szCs w:val="24"/>
              </w:rPr>
            </w:pP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771246" w:rsidP="00227BA2">
            <w:pPr>
              <w:spacing w:line="240" w:lineRule="auto"/>
              <w:rPr>
                <w:rFonts w:eastAsia="Times New Roman" w:cstheme="minorHAnsi"/>
                <w:sz w:val="24"/>
                <w:szCs w:val="24"/>
              </w:rPr>
            </w:pPr>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E821A8" w:rsidRDefault="00771246" w:rsidP="00227BA2">
            <w:pPr>
              <w:spacing w:line="240" w:lineRule="auto"/>
              <w:rPr>
                <w:rFonts w:eastAsia="Times New Roman" w:cstheme="minorHAnsi"/>
                <w:sz w:val="24"/>
                <w:szCs w:val="24"/>
              </w:rPr>
            </w:pPr>
          </w:p>
        </w:tc>
        <w:tc>
          <w:tcPr>
            <w:tcW w:w="591" w:type="dxa"/>
            <w:tcBorders>
              <w:top w:val="nil"/>
              <w:left w:val="single" w:sz="4" w:space="0" w:color="auto"/>
              <w:bottom w:val="single" w:sz="4" w:space="0" w:color="auto"/>
              <w:right w:val="single" w:sz="4" w:space="0" w:color="auto"/>
            </w:tcBorders>
            <w:vAlign w:val="bottom"/>
          </w:tcPr>
          <w:p w:rsidR="00771246" w:rsidRPr="00E821A8" w:rsidRDefault="00771246" w:rsidP="00227BA2">
            <w:pPr>
              <w:spacing w:line="240" w:lineRule="auto"/>
              <w:rPr>
                <w:rFonts w:eastAsia="Times New Roman" w:cstheme="minorHAnsi"/>
                <w:sz w:val="24"/>
                <w:szCs w:val="24"/>
              </w:rPr>
            </w:pPr>
          </w:p>
        </w:tc>
        <w:tc>
          <w:tcPr>
            <w:tcW w:w="3003" w:type="dxa"/>
            <w:tcBorders>
              <w:top w:val="nil"/>
              <w:left w:val="single" w:sz="4" w:space="0" w:color="auto"/>
              <w:bottom w:val="single" w:sz="4" w:space="0" w:color="auto"/>
              <w:right w:val="single" w:sz="4" w:space="0" w:color="auto"/>
            </w:tcBorders>
            <w:vAlign w:val="bottom"/>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r w:rsidRPr="00D07601">
              <w:rPr>
                <w:rFonts w:eastAsia="Times New Roman" w:cstheme="minorHAnsi"/>
                <w:sz w:val="24"/>
                <w:szCs w:val="24"/>
              </w:rPr>
              <w:t>Deleted flag of user</w:t>
            </w:r>
          </w:p>
        </w:tc>
      </w:tr>
      <w:tr w:rsidR="00771246" w:rsidRPr="00E821A8" w:rsidTr="00227BA2">
        <w:trPr>
          <w:gridAfter w:val="5"/>
          <w:wAfter w:w="19481" w:type="dxa"/>
          <w:trHeight w:val="287"/>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D07601" w:rsidP="00227BA2">
            <w:pPr>
              <w:shd w:val="clear" w:color="FFFFCC" w:fill="FFFFFF"/>
              <w:spacing w:before="100" w:beforeAutospacing="1" w:after="100" w:afterAutospacing="1" w:line="240" w:lineRule="auto"/>
              <w:jc w:val="right"/>
              <w:rPr>
                <w:rFonts w:eastAsia="Times New Roman" w:cstheme="minorHAnsi"/>
                <w:sz w:val="24"/>
                <w:szCs w:val="24"/>
              </w:rPr>
            </w:pPr>
            <w:r w:rsidRPr="00D07601">
              <w:rPr>
                <w:rFonts w:eastAsia="Times New Roman" w:cstheme="minorHAnsi"/>
                <w:sz w:val="24"/>
                <w:szCs w:val="24"/>
              </w:rPr>
              <w:t>10</w:t>
            </w:r>
          </w:p>
        </w:tc>
        <w:tc>
          <w:tcPr>
            <w:tcW w:w="2062" w:type="dxa"/>
            <w:tcBorders>
              <w:top w:val="nil"/>
              <w:left w:val="nil"/>
              <w:bottom w:val="single" w:sz="4" w:space="0" w:color="auto"/>
              <w:right w:val="single" w:sz="4" w:space="0" w:color="auto"/>
            </w:tcBorders>
            <w:shd w:val="clear" w:color="auto" w:fill="auto"/>
            <w:noWrap/>
            <w:vAlign w:val="bottom"/>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r w:rsidRPr="00D07601">
              <w:rPr>
                <w:rFonts w:eastAsia="Times New Roman" w:cstheme="minorHAnsi"/>
                <w:sz w:val="24"/>
                <w:szCs w:val="24"/>
              </w:rPr>
              <w:t>Status</w:t>
            </w:r>
          </w:p>
        </w:tc>
        <w:tc>
          <w:tcPr>
            <w:tcW w:w="1437" w:type="dxa"/>
            <w:tcBorders>
              <w:top w:val="nil"/>
              <w:left w:val="nil"/>
              <w:bottom w:val="single" w:sz="4" w:space="0" w:color="auto"/>
              <w:right w:val="single" w:sz="4" w:space="0" w:color="auto"/>
            </w:tcBorders>
            <w:shd w:val="clear" w:color="auto" w:fill="auto"/>
            <w:noWrap/>
            <w:vAlign w:val="bottom"/>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r w:rsidRPr="00D07601">
              <w:rPr>
                <w:rFonts w:eastAsia="Times New Roman" w:cstheme="minorHAnsi"/>
                <w:sz w:val="24"/>
                <w:szCs w:val="24"/>
              </w:rPr>
              <w:t>BOOLEAN</w:t>
            </w:r>
          </w:p>
        </w:tc>
        <w:tc>
          <w:tcPr>
            <w:tcW w:w="1121" w:type="dxa"/>
            <w:tcBorders>
              <w:top w:val="nil"/>
              <w:left w:val="nil"/>
              <w:bottom w:val="single" w:sz="4" w:space="0" w:color="auto"/>
              <w:right w:val="single" w:sz="4" w:space="0" w:color="auto"/>
            </w:tcBorders>
            <w:shd w:val="clear" w:color="auto" w:fill="auto"/>
            <w:vAlign w:val="bottom"/>
          </w:tcPr>
          <w:p w:rsidR="00771246" w:rsidRPr="00E821A8" w:rsidRDefault="00771246" w:rsidP="00227BA2">
            <w:pPr>
              <w:spacing w:line="240" w:lineRule="auto"/>
              <w:rPr>
                <w:rStyle w:val="postbody"/>
                <w:rFonts w:cstheme="minorHAnsi"/>
                <w:sz w:val="24"/>
                <w:szCs w:val="24"/>
              </w:rPr>
            </w:pP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771246" w:rsidP="00227BA2">
            <w:pPr>
              <w:spacing w:line="240" w:lineRule="auto"/>
              <w:rPr>
                <w:rFonts w:eastAsia="Times New Roman" w:cstheme="minorHAnsi"/>
                <w:sz w:val="24"/>
                <w:szCs w:val="24"/>
              </w:rPr>
            </w:pPr>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E821A8" w:rsidRDefault="00771246" w:rsidP="00227BA2">
            <w:pPr>
              <w:spacing w:line="240" w:lineRule="auto"/>
              <w:rPr>
                <w:rFonts w:eastAsia="Times New Roman" w:cstheme="minorHAnsi"/>
                <w:sz w:val="24"/>
                <w:szCs w:val="24"/>
              </w:rPr>
            </w:pPr>
          </w:p>
        </w:tc>
        <w:tc>
          <w:tcPr>
            <w:tcW w:w="591" w:type="dxa"/>
            <w:tcBorders>
              <w:top w:val="nil"/>
              <w:left w:val="single" w:sz="4" w:space="0" w:color="auto"/>
              <w:bottom w:val="single" w:sz="4" w:space="0" w:color="auto"/>
              <w:right w:val="single" w:sz="4" w:space="0" w:color="auto"/>
            </w:tcBorders>
            <w:vAlign w:val="bottom"/>
          </w:tcPr>
          <w:p w:rsidR="00771246" w:rsidRPr="00E821A8" w:rsidRDefault="00771246" w:rsidP="00227BA2">
            <w:pPr>
              <w:spacing w:line="240" w:lineRule="auto"/>
              <w:rPr>
                <w:rFonts w:eastAsia="Times New Roman" w:cstheme="minorHAnsi"/>
                <w:sz w:val="24"/>
                <w:szCs w:val="24"/>
              </w:rPr>
            </w:pPr>
          </w:p>
        </w:tc>
        <w:tc>
          <w:tcPr>
            <w:tcW w:w="3003" w:type="dxa"/>
            <w:tcBorders>
              <w:top w:val="nil"/>
              <w:left w:val="single" w:sz="4" w:space="0" w:color="auto"/>
              <w:bottom w:val="single" w:sz="4" w:space="0" w:color="auto"/>
              <w:right w:val="single" w:sz="4" w:space="0" w:color="auto"/>
            </w:tcBorders>
            <w:vAlign w:val="bottom"/>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r w:rsidRPr="00D07601">
              <w:rPr>
                <w:rFonts w:eastAsia="Times New Roman" w:cstheme="minorHAnsi"/>
                <w:sz w:val="24"/>
                <w:szCs w:val="24"/>
              </w:rPr>
              <w:t>Status of user (active/inactive)</w:t>
            </w:r>
          </w:p>
        </w:tc>
      </w:tr>
    </w:tbl>
    <w:p w:rsidR="00771246" w:rsidRPr="00E821A8" w:rsidRDefault="00771246" w:rsidP="00771246">
      <w:pPr>
        <w:spacing w:line="240" w:lineRule="auto"/>
        <w:rPr>
          <w:rFonts w:cstheme="minorHAnsi"/>
          <w:sz w:val="24"/>
          <w:szCs w:val="24"/>
        </w:rPr>
      </w:pPr>
    </w:p>
    <w:p w:rsidR="00771246" w:rsidRPr="00E821A8" w:rsidRDefault="00771246" w:rsidP="00771246">
      <w:pPr>
        <w:spacing w:line="240" w:lineRule="auto"/>
        <w:rPr>
          <w:rFonts w:cstheme="minorHAnsi"/>
          <w:sz w:val="24"/>
          <w:szCs w:val="24"/>
        </w:rPr>
      </w:pPr>
    </w:p>
    <w:p w:rsidR="00771246" w:rsidRPr="00E821A8" w:rsidRDefault="00771246" w:rsidP="00771246">
      <w:pPr>
        <w:spacing w:line="240" w:lineRule="auto"/>
        <w:rPr>
          <w:rFonts w:cstheme="minorHAnsi"/>
          <w:sz w:val="24"/>
          <w:szCs w:val="24"/>
        </w:rPr>
      </w:pPr>
    </w:p>
    <w:tbl>
      <w:tblPr>
        <w:tblW w:w="29521" w:type="dxa"/>
        <w:tblInd w:w="93" w:type="dxa"/>
        <w:tblLayout w:type="fixed"/>
        <w:tblLook w:val="04A0"/>
      </w:tblPr>
      <w:tblGrid>
        <w:gridCol w:w="476"/>
        <w:gridCol w:w="2062"/>
        <w:gridCol w:w="1437"/>
        <w:gridCol w:w="1121"/>
        <w:gridCol w:w="540"/>
        <w:gridCol w:w="810"/>
        <w:gridCol w:w="591"/>
        <w:gridCol w:w="3003"/>
        <w:gridCol w:w="4302"/>
        <w:gridCol w:w="3813"/>
        <w:gridCol w:w="3794"/>
        <w:gridCol w:w="3782"/>
        <w:gridCol w:w="3790"/>
      </w:tblGrid>
      <w:tr w:rsidR="00771246" w:rsidRPr="00E821A8" w:rsidTr="00227BA2">
        <w:trPr>
          <w:gridAfter w:val="5"/>
          <w:wAfter w:w="19481" w:type="dxa"/>
          <w:trHeight w:val="322"/>
        </w:trPr>
        <w:tc>
          <w:tcPr>
            <w:tcW w:w="10040" w:type="dxa"/>
            <w:gridSpan w:val="8"/>
            <w:tcBorders>
              <w:top w:val="single" w:sz="8" w:space="0" w:color="auto"/>
              <w:left w:val="single" w:sz="8" w:space="0" w:color="auto"/>
              <w:bottom w:val="nil"/>
              <w:right w:val="single" w:sz="8" w:space="0" w:color="000000"/>
            </w:tcBorders>
            <w:shd w:val="clear" w:color="000000" w:fill="31849B"/>
            <w:noWrap/>
            <w:vAlign w:val="bottom"/>
            <w:hideMark/>
          </w:tcPr>
          <w:p w:rsidR="00771246" w:rsidRPr="00E821A8" w:rsidRDefault="00D07601" w:rsidP="00227BA2">
            <w:pPr>
              <w:spacing w:line="240" w:lineRule="auto"/>
              <w:rPr>
                <w:rFonts w:eastAsia="Times New Roman" w:cstheme="minorHAnsi"/>
                <w:b/>
                <w:bCs/>
                <w:color w:val="FFFF00"/>
                <w:sz w:val="24"/>
                <w:szCs w:val="24"/>
              </w:rPr>
            </w:pPr>
            <w:proofErr w:type="spellStart"/>
            <w:r w:rsidRPr="00D07601">
              <w:rPr>
                <w:rFonts w:eastAsia="Times New Roman" w:cstheme="minorHAnsi"/>
                <w:b/>
                <w:bCs/>
                <w:color w:val="FFFF00"/>
                <w:sz w:val="24"/>
                <w:szCs w:val="24"/>
              </w:rPr>
              <w:t>Assigment</w:t>
            </w:r>
            <w:proofErr w:type="spellEnd"/>
            <w:r w:rsidRPr="00D07601">
              <w:rPr>
                <w:rFonts w:eastAsia="Times New Roman" w:cstheme="minorHAnsi"/>
                <w:b/>
                <w:bCs/>
                <w:color w:val="FFFF00"/>
                <w:sz w:val="24"/>
                <w:szCs w:val="24"/>
              </w:rPr>
              <w:t xml:space="preserve"> table</w:t>
            </w:r>
          </w:p>
        </w:tc>
      </w:tr>
      <w:tr w:rsidR="00771246" w:rsidRPr="00E821A8" w:rsidTr="00227BA2">
        <w:trPr>
          <w:gridAfter w:val="5"/>
          <w:wAfter w:w="19481" w:type="dxa"/>
          <w:trHeight w:val="255"/>
        </w:trPr>
        <w:tc>
          <w:tcPr>
            <w:tcW w:w="476" w:type="dxa"/>
            <w:tcBorders>
              <w:top w:val="single" w:sz="4" w:space="0" w:color="auto"/>
              <w:left w:val="single" w:sz="4" w:space="0" w:color="auto"/>
              <w:bottom w:val="single" w:sz="4" w:space="0" w:color="auto"/>
              <w:right w:val="single" w:sz="4" w:space="0" w:color="auto"/>
            </w:tcBorders>
            <w:shd w:val="clear" w:color="000000" w:fill="B6DDE8"/>
            <w:vAlign w:val="bottom"/>
            <w:hideMark/>
          </w:tcPr>
          <w:p w:rsidR="00771246" w:rsidRPr="00E821A8" w:rsidRDefault="00D07601" w:rsidP="00227BA2">
            <w:pPr>
              <w:spacing w:line="240" w:lineRule="auto"/>
              <w:rPr>
                <w:rFonts w:eastAsia="Times New Roman" w:cstheme="minorHAnsi"/>
                <w:b/>
                <w:sz w:val="24"/>
                <w:szCs w:val="24"/>
              </w:rPr>
            </w:pPr>
            <w:r w:rsidRPr="00D07601">
              <w:rPr>
                <w:rFonts w:eastAsia="Times New Roman" w:cstheme="minorHAnsi"/>
                <w:sz w:val="24"/>
                <w:szCs w:val="24"/>
              </w:rPr>
              <w:t> </w:t>
            </w:r>
            <w:r w:rsidRPr="00D07601">
              <w:rPr>
                <w:rFonts w:eastAsia="Times New Roman" w:cstheme="minorHAnsi"/>
                <w:b/>
                <w:sz w:val="24"/>
                <w:szCs w:val="24"/>
              </w:rPr>
              <w:t>No</w:t>
            </w:r>
          </w:p>
        </w:tc>
        <w:tc>
          <w:tcPr>
            <w:tcW w:w="2062" w:type="dxa"/>
            <w:tcBorders>
              <w:top w:val="single" w:sz="4" w:space="0" w:color="auto"/>
              <w:left w:val="nil"/>
              <w:bottom w:val="single" w:sz="4" w:space="0" w:color="auto"/>
              <w:right w:val="single" w:sz="4" w:space="0" w:color="auto"/>
            </w:tcBorders>
            <w:shd w:val="clear" w:color="000000" w:fill="B6DDE8"/>
            <w:vAlign w:val="bottom"/>
            <w:hideMark/>
          </w:tcPr>
          <w:p w:rsidR="00771246" w:rsidRPr="00E821A8" w:rsidRDefault="00D07601" w:rsidP="00227BA2">
            <w:pPr>
              <w:shd w:val="clear" w:color="FFFFCC" w:fill="FFFFFF"/>
              <w:spacing w:before="100" w:beforeAutospacing="1" w:after="100" w:afterAutospacing="1" w:line="240" w:lineRule="auto"/>
              <w:jc w:val="center"/>
              <w:rPr>
                <w:rFonts w:eastAsia="Times New Roman" w:cstheme="minorHAnsi"/>
                <w:b/>
                <w:bCs/>
                <w:sz w:val="24"/>
                <w:szCs w:val="24"/>
              </w:rPr>
            </w:pPr>
            <w:r w:rsidRPr="00D07601">
              <w:rPr>
                <w:rFonts w:eastAsia="Times New Roman" w:cstheme="minorHAnsi"/>
                <w:b/>
                <w:bCs/>
                <w:sz w:val="24"/>
                <w:szCs w:val="24"/>
              </w:rPr>
              <w:t>Field name</w:t>
            </w:r>
          </w:p>
        </w:tc>
        <w:tc>
          <w:tcPr>
            <w:tcW w:w="1437" w:type="dxa"/>
            <w:tcBorders>
              <w:top w:val="single" w:sz="4" w:space="0" w:color="auto"/>
              <w:left w:val="nil"/>
              <w:bottom w:val="single" w:sz="4" w:space="0" w:color="auto"/>
              <w:right w:val="single" w:sz="4" w:space="0" w:color="auto"/>
            </w:tcBorders>
            <w:shd w:val="clear" w:color="000000" w:fill="B6DDE8"/>
            <w:noWrap/>
            <w:vAlign w:val="bottom"/>
            <w:hideMark/>
          </w:tcPr>
          <w:p w:rsidR="00771246" w:rsidRPr="00E821A8" w:rsidRDefault="00D07601" w:rsidP="00227BA2">
            <w:pPr>
              <w:spacing w:line="240" w:lineRule="auto"/>
              <w:jc w:val="center"/>
              <w:rPr>
                <w:rFonts w:eastAsia="Times New Roman" w:cstheme="minorHAnsi"/>
                <w:b/>
                <w:bCs/>
                <w:sz w:val="24"/>
                <w:szCs w:val="24"/>
              </w:rPr>
            </w:pPr>
            <w:r w:rsidRPr="00D07601">
              <w:rPr>
                <w:rFonts w:eastAsia="Times New Roman" w:cstheme="minorHAnsi"/>
                <w:b/>
                <w:bCs/>
                <w:sz w:val="24"/>
                <w:szCs w:val="24"/>
              </w:rPr>
              <w:t>Type</w:t>
            </w:r>
          </w:p>
        </w:tc>
        <w:tc>
          <w:tcPr>
            <w:tcW w:w="1121" w:type="dxa"/>
            <w:tcBorders>
              <w:top w:val="single" w:sz="4" w:space="0" w:color="auto"/>
              <w:left w:val="nil"/>
              <w:bottom w:val="single" w:sz="4" w:space="0" w:color="auto"/>
              <w:right w:val="single" w:sz="4" w:space="0" w:color="auto"/>
            </w:tcBorders>
            <w:shd w:val="clear" w:color="000000" w:fill="B6DDE8"/>
            <w:vAlign w:val="bottom"/>
          </w:tcPr>
          <w:p w:rsidR="00771246" w:rsidRPr="00E821A8" w:rsidRDefault="00D07601" w:rsidP="00227BA2">
            <w:pPr>
              <w:spacing w:line="240" w:lineRule="auto"/>
              <w:jc w:val="center"/>
              <w:rPr>
                <w:rFonts w:eastAsia="Times New Roman" w:cstheme="minorHAnsi"/>
                <w:b/>
                <w:bCs/>
                <w:sz w:val="24"/>
                <w:szCs w:val="24"/>
              </w:rPr>
            </w:pPr>
            <w:r w:rsidRPr="00D07601">
              <w:rPr>
                <w:rFonts w:eastAsia="Times New Roman" w:cstheme="minorHAnsi"/>
                <w:b/>
                <w:bCs/>
                <w:sz w:val="24"/>
                <w:szCs w:val="24"/>
              </w:rPr>
              <w:t>Max Length</w:t>
            </w:r>
          </w:p>
        </w:tc>
        <w:tc>
          <w:tcPr>
            <w:tcW w:w="540" w:type="dxa"/>
            <w:tcBorders>
              <w:top w:val="single" w:sz="4" w:space="0" w:color="auto"/>
              <w:left w:val="nil"/>
              <w:bottom w:val="single" w:sz="4" w:space="0" w:color="auto"/>
              <w:right w:val="single" w:sz="4" w:space="0" w:color="auto"/>
            </w:tcBorders>
            <w:shd w:val="clear" w:color="000000" w:fill="B6DDE8"/>
            <w:vAlign w:val="bottom"/>
            <w:hideMark/>
          </w:tcPr>
          <w:p w:rsidR="00771246" w:rsidRPr="00E821A8" w:rsidRDefault="00D07601" w:rsidP="00227BA2">
            <w:pPr>
              <w:spacing w:line="240" w:lineRule="auto"/>
              <w:jc w:val="center"/>
              <w:rPr>
                <w:rFonts w:eastAsia="Times New Roman" w:cstheme="minorHAnsi"/>
                <w:b/>
                <w:bCs/>
                <w:sz w:val="24"/>
                <w:szCs w:val="24"/>
              </w:rPr>
            </w:pPr>
            <w:r w:rsidRPr="00D07601">
              <w:rPr>
                <w:rFonts w:eastAsia="Times New Roman" w:cstheme="minorHAnsi"/>
                <w:b/>
                <w:bCs/>
                <w:sz w:val="24"/>
                <w:szCs w:val="24"/>
              </w:rPr>
              <w:t>Null</w:t>
            </w:r>
          </w:p>
        </w:tc>
        <w:tc>
          <w:tcPr>
            <w:tcW w:w="810" w:type="dxa"/>
            <w:tcBorders>
              <w:top w:val="single" w:sz="4" w:space="0" w:color="auto"/>
              <w:left w:val="nil"/>
              <w:bottom w:val="single" w:sz="4" w:space="0" w:color="auto"/>
              <w:right w:val="single" w:sz="4" w:space="0" w:color="auto"/>
            </w:tcBorders>
            <w:shd w:val="clear" w:color="000000" w:fill="B6DDE8"/>
            <w:vAlign w:val="bottom"/>
          </w:tcPr>
          <w:p w:rsidR="00771246" w:rsidRPr="00E821A8" w:rsidRDefault="00D07601" w:rsidP="00227BA2">
            <w:pPr>
              <w:spacing w:line="240" w:lineRule="auto"/>
              <w:jc w:val="center"/>
              <w:rPr>
                <w:rFonts w:eastAsia="Times New Roman" w:cstheme="minorHAnsi"/>
                <w:b/>
                <w:bCs/>
                <w:sz w:val="24"/>
                <w:szCs w:val="24"/>
              </w:rPr>
            </w:pPr>
            <w:r w:rsidRPr="00D07601">
              <w:rPr>
                <w:rFonts w:eastAsia="Times New Roman" w:cstheme="minorHAnsi"/>
                <w:b/>
                <w:bCs/>
                <w:sz w:val="24"/>
                <w:szCs w:val="24"/>
              </w:rPr>
              <w:t>Unique</w:t>
            </w:r>
          </w:p>
        </w:tc>
        <w:tc>
          <w:tcPr>
            <w:tcW w:w="591" w:type="dxa"/>
            <w:tcBorders>
              <w:top w:val="single" w:sz="4" w:space="0" w:color="auto"/>
              <w:left w:val="nil"/>
              <w:bottom w:val="single" w:sz="4" w:space="0" w:color="auto"/>
              <w:right w:val="single" w:sz="4" w:space="0" w:color="auto"/>
            </w:tcBorders>
            <w:shd w:val="clear" w:color="000000" w:fill="B6DDE8"/>
            <w:vAlign w:val="bottom"/>
          </w:tcPr>
          <w:p w:rsidR="00771246" w:rsidRPr="00E821A8" w:rsidRDefault="00D07601" w:rsidP="00227BA2">
            <w:pPr>
              <w:spacing w:line="240" w:lineRule="auto"/>
              <w:jc w:val="center"/>
              <w:rPr>
                <w:rFonts w:eastAsia="Times New Roman" w:cstheme="minorHAnsi"/>
                <w:b/>
                <w:bCs/>
                <w:sz w:val="24"/>
                <w:szCs w:val="24"/>
              </w:rPr>
            </w:pPr>
            <w:r w:rsidRPr="00D07601">
              <w:rPr>
                <w:rFonts w:eastAsia="Times New Roman" w:cstheme="minorHAnsi"/>
                <w:b/>
                <w:bCs/>
                <w:sz w:val="24"/>
                <w:szCs w:val="24"/>
              </w:rPr>
              <w:t>P/F Key</w:t>
            </w:r>
          </w:p>
        </w:tc>
        <w:tc>
          <w:tcPr>
            <w:tcW w:w="3003" w:type="dxa"/>
            <w:tcBorders>
              <w:top w:val="single" w:sz="4" w:space="0" w:color="auto"/>
              <w:left w:val="nil"/>
              <w:bottom w:val="single" w:sz="4" w:space="0" w:color="auto"/>
              <w:right w:val="single" w:sz="4" w:space="0" w:color="auto"/>
            </w:tcBorders>
            <w:shd w:val="clear" w:color="000000" w:fill="B6DDE8"/>
          </w:tcPr>
          <w:p w:rsidR="00771246" w:rsidRPr="00E821A8" w:rsidRDefault="00771246" w:rsidP="00227BA2">
            <w:pPr>
              <w:spacing w:line="240" w:lineRule="auto"/>
              <w:jc w:val="center"/>
              <w:rPr>
                <w:rFonts w:eastAsia="Times New Roman" w:cstheme="minorHAnsi"/>
                <w:b/>
                <w:bCs/>
                <w:sz w:val="24"/>
                <w:szCs w:val="24"/>
              </w:rPr>
            </w:pPr>
          </w:p>
          <w:p w:rsidR="00771246" w:rsidRPr="00E821A8" w:rsidRDefault="00D07601" w:rsidP="00227BA2">
            <w:pPr>
              <w:spacing w:line="240" w:lineRule="auto"/>
              <w:jc w:val="center"/>
              <w:rPr>
                <w:rFonts w:eastAsia="Times New Roman" w:cstheme="minorHAnsi"/>
                <w:b/>
                <w:bCs/>
                <w:sz w:val="24"/>
                <w:szCs w:val="24"/>
              </w:rPr>
            </w:pPr>
            <w:r w:rsidRPr="00D07601">
              <w:rPr>
                <w:rFonts w:eastAsia="Times New Roman" w:cstheme="minorHAnsi"/>
                <w:b/>
                <w:bCs/>
                <w:sz w:val="24"/>
                <w:szCs w:val="24"/>
              </w:rPr>
              <w:t>Description</w:t>
            </w:r>
          </w:p>
        </w:tc>
      </w:tr>
      <w:tr w:rsidR="00771246" w:rsidRPr="00E821A8" w:rsidTr="00227BA2">
        <w:trPr>
          <w:gridAfter w:val="5"/>
          <w:wAfter w:w="19481" w:type="dxa"/>
          <w:trHeight w:val="255"/>
        </w:trPr>
        <w:tc>
          <w:tcPr>
            <w:tcW w:w="476" w:type="dxa"/>
            <w:tcBorders>
              <w:top w:val="nil"/>
              <w:left w:val="single" w:sz="4" w:space="0" w:color="auto"/>
              <w:bottom w:val="single" w:sz="4" w:space="0" w:color="auto"/>
              <w:right w:val="single" w:sz="4" w:space="0" w:color="auto"/>
            </w:tcBorders>
            <w:shd w:val="clear" w:color="auto" w:fill="auto"/>
            <w:noWrap/>
            <w:vAlign w:val="bottom"/>
            <w:hideMark/>
          </w:tcPr>
          <w:p w:rsidR="00771246" w:rsidRPr="00E821A8" w:rsidRDefault="00D07601" w:rsidP="00227BA2">
            <w:pPr>
              <w:spacing w:line="240" w:lineRule="auto"/>
              <w:jc w:val="right"/>
              <w:rPr>
                <w:rFonts w:eastAsia="Times New Roman" w:cstheme="minorHAnsi"/>
                <w:sz w:val="24"/>
                <w:szCs w:val="24"/>
              </w:rPr>
            </w:pPr>
            <w:r w:rsidRPr="00D07601">
              <w:rPr>
                <w:rFonts w:eastAsia="Times New Roman" w:cstheme="minorHAnsi"/>
                <w:sz w:val="24"/>
                <w:szCs w:val="24"/>
              </w:rPr>
              <w:t>1</w:t>
            </w:r>
          </w:p>
        </w:tc>
        <w:tc>
          <w:tcPr>
            <w:tcW w:w="2062" w:type="dxa"/>
            <w:tcBorders>
              <w:top w:val="nil"/>
              <w:left w:val="nil"/>
              <w:bottom w:val="single" w:sz="4" w:space="0" w:color="auto"/>
              <w:right w:val="single" w:sz="4" w:space="0" w:color="auto"/>
            </w:tcBorders>
            <w:shd w:val="clear" w:color="auto" w:fill="auto"/>
            <w:noWrap/>
            <w:vAlign w:val="bottom"/>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proofErr w:type="spellStart"/>
            <w:r w:rsidRPr="00D07601">
              <w:rPr>
                <w:rFonts w:eastAsia="Times New Roman" w:cstheme="minorHAnsi"/>
                <w:sz w:val="24"/>
                <w:szCs w:val="24"/>
              </w:rPr>
              <w:t>AssignmentID</w:t>
            </w:r>
            <w:proofErr w:type="spellEnd"/>
          </w:p>
        </w:tc>
        <w:tc>
          <w:tcPr>
            <w:tcW w:w="1437" w:type="dxa"/>
            <w:tcBorders>
              <w:top w:val="nil"/>
              <w:left w:val="nil"/>
              <w:bottom w:val="single" w:sz="4" w:space="0" w:color="auto"/>
              <w:right w:val="single" w:sz="4" w:space="0" w:color="auto"/>
            </w:tcBorders>
            <w:shd w:val="clear" w:color="auto" w:fill="auto"/>
            <w:noWrap/>
            <w:vAlign w:val="bottom"/>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r w:rsidRPr="00D07601">
              <w:rPr>
                <w:rFonts w:eastAsia="Times New Roman" w:cstheme="minorHAnsi"/>
                <w:sz w:val="24"/>
                <w:szCs w:val="24"/>
              </w:rPr>
              <w:t>CHAR</w:t>
            </w:r>
          </w:p>
        </w:tc>
        <w:tc>
          <w:tcPr>
            <w:tcW w:w="1121" w:type="dxa"/>
            <w:tcBorders>
              <w:top w:val="nil"/>
              <w:left w:val="nil"/>
              <w:bottom w:val="single" w:sz="4" w:space="0" w:color="auto"/>
              <w:right w:val="single" w:sz="4" w:space="0" w:color="auto"/>
            </w:tcBorders>
            <w:shd w:val="clear" w:color="auto" w:fill="auto"/>
            <w:vAlign w:val="bottom"/>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r w:rsidRPr="00D07601">
              <w:rPr>
                <w:rFonts w:eastAsia="Times New Roman" w:cstheme="minorHAnsi"/>
                <w:sz w:val="24"/>
                <w:szCs w:val="24"/>
              </w:rPr>
              <w:t>10</w:t>
            </w:r>
          </w:p>
        </w:tc>
        <w:tc>
          <w:tcPr>
            <w:tcW w:w="540" w:type="dxa"/>
            <w:tcBorders>
              <w:top w:val="nil"/>
              <w:left w:val="nil"/>
              <w:bottom w:val="single" w:sz="4" w:space="0" w:color="auto"/>
              <w:right w:val="single" w:sz="4" w:space="0" w:color="auto"/>
            </w:tcBorders>
            <w:shd w:val="clear" w:color="auto" w:fill="auto"/>
            <w:noWrap/>
            <w:vAlign w:val="bottom"/>
            <w:hideMark/>
          </w:tcPr>
          <w:p w:rsidR="00771246" w:rsidRPr="00E821A8" w:rsidRDefault="00771246" w:rsidP="00227BA2">
            <w:pPr>
              <w:spacing w:line="240" w:lineRule="auto"/>
              <w:rPr>
                <w:rFonts w:eastAsia="Times New Roman" w:cstheme="minorHAnsi"/>
                <w:sz w:val="24"/>
                <w:szCs w:val="24"/>
              </w:rPr>
            </w:pPr>
          </w:p>
        </w:tc>
        <w:tc>
          <w:tcPr>
            <w:tcW w:w="810" w:type="dxa"/>
            <w:tcBorders>
              <w:top w:val="nil"/>
              <w:left w:val="nil"/>
              <w:bottom w:val="single" w:sz="4" w:space="0" w:color="auto"/>
              <w:right w:val="single" w:sz="4" w:space="0" w:color="auto"/>
            </w:tcBorders>
            <w:shd w:val="clear" w:color="auto" w:fill="auto"/>
            <w:vAlign w:val="bottom"/>
          </w:tcPr>
          <w:p w:rsidR="00771246" w:rsidRPr="00E821A8" w:rsidRDefault="00771246" w:rsidP="00227BA2">
            <w:pPr>
              <w:spacing w:line="240" w:lineRule="auto"/>
              <w:rPr>
                <w:rFonts w:eastAsia="Times New Roman" w:cstheme="minorHAnsi"/>
                <w:sz w:val="24"/>
                <w:szCs w:val="24"/>
              </w:rPr>
            </w:pPr>
          </w:p>
        </w:tc>
        <w:tc>
          <w:tcPr>
            <w:tcW w:w="591" w:type="dxa"/>
            <w:tcBorders>
              <w:top w:val="nil"/>
              <w:left w:val="nil"/>
              <w:bottom w:val="single" w:sz="4" w:space="0" w:color="auto"/>
              <w:right w:val="single" w:sz="4" w:space="0" w:color="auto"/>
            </w:tcBorders>
            <w:vAlign w:val="bottom"/>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r w:rsidRPr="00D07601">
              <w:rPr>
                <w:rFonts w:eastAsia="Times New Roman" w:cstheme="minorHAnsi"/>
                <w:sz w:val="24"/>
                <w:szCs w:val="24"/>
              </w:rPr>
              <w:t>PK</w:t>
            </w:r>
          </w:p>
        </w:tc>
        <w:tc>
          <w:tcPr>
            <w:tcW w:w="3003" w:type="dxa"/>
            <w:tcBorders>
              <w:top w:val="nil"/>
              <w:left w:val="nil"/>
              <w:bottom w:val="single" w:sz="4" w:space="0" w:color="auto"/>
              <w:right w:val="single" w:sz="4" w:space="0" w:color="auto"/>
            </w:tcBorders>
            <w:vAlign w:val="bottom"/>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r w:rsidRPr="00D07601">
              <w:rPr>
                <w:rFonts w:eastAsia="Times New Roman" w:cstheme="minorHAnsi"/>
                <w:sz w:val="24"/>
                <w:szCs w:val="24"/>
              </w:rPr>
              <w:t>PK – ID of assignment</w:t>
            </w:r>
          </w:p>
        </w:tc>
      </w:tr>
      <w:tr w:rsidR="00771246" w:rsidRPr="00E821A8" w:rsidTr="00227BA2">
        <w:trPr>
          <w:gridAfter w:val="5"/>
          <w:wAfter w:w="19481" w:type="dxa"/>
          <w:trHeight w:val="255"/>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D07601" w:rsidP="00227BA2">
            <w:pPr>
              <w:shd w:val="clear" w:color="FFFFCC" w:fill="FFFFFF"/>
              <w:spacing w:before="100" w:beforeAutospacing="1" w:after="100" w:afterAutospacing="1" w:line="240" w:lineRule="auto"/>
              <w:jc w:val="right"/>
              <w:rPr>
                <w:rFonts w:eastAsia="Times New Roman" w:cstheme="minorHAnsi"/>
                <w:sz w:val="24"/>
                <w:szCs w:val="24"/>
              </w:rPr>
            </w:pPr>
            <w:r w:rsidRPr="00D07601">
              <w:rPr>
                <w:rFonts w:eastAsia="Times New Roman" w:cstheme="minorHAnsi"/>
                <w:sz w:val="24"/>
                <w:szCs w:val="24"/>
              </w:rPr>
              <w:t>2</w:t>
            </w:r>
          </w:p>
        </w:tc>
        <w:tc>
          <w:tcPr>
            <w:tcW w:w="2062" w:type="dxa"/>
            <w:tcBorders>
              <w:top w:val="nil"/>
              <w:left w:val="nil"/>
              <w:bottom w:val="single" w:sz="4" w:space="0" w:color="auto"/>
              <w:right w:val="single" w:sz="4" w:space="0" w:color="auto"/>
            </w:tcBorders>
            <w:shd w:val="clear" w:color="auto" w:fill="auto"/>
            <w:noWrap/>
            <w:vAlign w:val="bottom"/>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proofErr w:type="spellStart"/>
            <w:r w:rsidRPr="00D07601">
              <w:rPr>
                <w:rFonts w:eastAsia="Times New Roman" w:cstheme="minorHAnsi"/>
                <w:sz w:val="24"/>
                <w:szCs w:val="24"/>
              </w:rPr>
              <w:t>UserID</w:t>
            </w:r>
            <w:proofErr w:type="spellEnd"/>
          </w:p>
        </w:tc>
        <w:tc>
          <w:tcPr>
            <w:tcW w:w="1437" w:type="dxa"/>
            <w:tcBorders>
              <w:top w:val="nil"/>
              <w:left w:val="nil"/>
              <w:bottom w:val="single" w:sz="4" w:space="0" w:color="auto"/>
              <w:right w:val="single" w:sz="4" w:space="0" w:color="auto"/>
            </w:tcBorders>
            <w:shd w:val="clear" w:color="auto" w:fill="auto"/>
            <w:noWrap/>
            <w:vAlign w:val="bottom"/>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r w:rsidRPr="00D07601">
              <w:rPr>
                <w:rFonts w:eastAsia="Times New Roman" w:cstheme="minorHAnsi"/>
                <w:sz w:val="24"/>
                <w:szCs w:val="24"/>
              </w:rPr>
              <w:t>CHAR</w:t>
            </w:r>
          </w:p>
        </w:tc>
        <w:tc>
          <w:tcPr>
            <w:tcW w:w="1121" w:type="dxa"/>
            <w:tcBorders>
              <w:top w:val="nil"/>
              <w:left w:val="nil"/>
              <w:bottom w:val="single" w:sz="4" w:space="0" w:color="auto"/>
              <w:right w:val="single" w:sz="4" w:space="0" w:color="auto"/>
            </w:tcBorders>
            <w:shd w:val="clear" w:color="auto" w:fill="auto"/>
            <w:vAlign w:val="bottom"/>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r w:rsidRPr="00D07601">
              <w:rPr>
                <w:rFonts w:eastAsia="Times New Roman" w:cstheme="minorHAnsi"/>
                <w:sz w:val="24"/>
                <w:szCs w:val="24"/>
              </w:rPr>
              <w:t>10</w:t>
            </w:r>
          </w:p>
        </w:tc>
        <w:tc>
          <w:tcPr>
            <w:tcW w:w="540"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pacing w:line="240" w:lineRule="auto"/>
              <w:rPr>
                <w:rFonts w:eastAsia="Times New Roman" w:cstheme="minorHAnsi"/>
                <w:sz w:val="24"/>
                <w:szCs w:val="24"/>
              </w:rPr>
            </w:pPr>
          </w:p>
        </w:tc>
        <w:tc>
          <w:tcPr>
            <w:tcW w:w="810" w:type="dxa"/>
            <w:tcBorders>
              <w:top w:val="nil"/>
              <w:left w:val="nil"/>
              <w:bottom w:val="single" w:sz="4" w:space="0" w:color="auto"/>
              <w:right w:val="single" w:sz="4" w:space="0" w:color="auto"/>
            </w:tcBorders>
            <w:shd w:val="clear" w:color="auto" w:fill="auto"/>
            <w:vAlign w:val="bottom"/>
          </w:tcPr>
          <w:p w:rsidR="00771246" w:rsidRPr="00E821A8" w:rsidRDefault="00771246" w:rsidP="00227BA2">
            <w:pPr>
              <w:spacing w:line="240" w:lineRule="auto"/>
              <w:rPr>
                <w:rFonts w:eastAsia="Times New Roman" w:cstheme="minorHAnsi"/>
                <w:sz w:val="24"/>
                <w:szCs w:val="24"/>
              </w:rPr>
            </w:pPr>
          </w:p>
        </w:tc>
        <w:tc>
          <w:tcPr>
            <w:tcW w:w="591" w:type="dxa"/>
            <w:tcBorders>
              <w:top w:val="nil"/>
              <w:left w:val="nil"/>
              <w:bottom w:val="single" w:sz="4" w:space="0" w:color="auto"/>
              <w:right w:val="single" w:sz="4" w:space="0" w:color="auto"/>
            </w:tcBorders>
            <w:vAlign w:val="bottom"/>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r w:rsidRPr="00D07601">
              <w:rPr>
                <w:rFonts w:eastAsia="Times New Roman" w:cstheme="minorHAnsi"/>
                <w:sz w:val="24"/>
                <w:szCs w:val="24"/>
              </w:rPr>
              <w:t>FK</w:t>
            </w:r>
          </w:p>
        </w:tc>
        <w:tc>
          <w:tcPr>
            <w:tcW w:w="3003" w:type="dxa"/>
            <w:tcBorders>
              <w:top w:val="nil"/>
              <w:left w:val="nil"/>
              <w:bottom w:val="single" w:sz="4" w:space="0" w:color="auto"/>
              <w:right w:val="single" w:sz="4" w:space="0" w:color="auto"/>
            </w:tcBorders>
            <w:vAlign w:val="bottom"/>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r w:rsidRPr="00D07601">
              <w:rPr>
                <w:rFonts w:eastAsia="Times New Roman" w:cstheme="minorHAnsi"/>
                <w:sz w:val="24"/>
                <w:szCs w:val="24"/>
              </w:rPr>
              <w:t xml:space="preserve">FK </w:t>
            </w:r>
            <w:proofErr w:type="spellStart"/>
            <w:r w:rsidRPr="00D07601">
              <w:rPr>
                <w:rFonts w:eastAsia="Times New Roman" w:cstheme="minorHAnsi"/>
                <w:sz w:val="24"/>
                <w:szCs w:val="24"/>
              </w:rPr>
              <w:t>UserID</w:t>
            </w:r>
            <w:proofErr w:type="spellEnd"/>
            <w:r w:rsidRPr="00D07601">
              <w:rPr>
                <w:rFonts w:eastAsia="Times New Roman" w:cstheme="minorHAnsi"/>
                <w:sz w:val="24"/>
                <w:szCs w:val="24"/>
              </w:rPr>
              <w:t xml:space="preserve"> of assignment</w:t>
            </w:r>
          </w:p>
        </w:tc>
      </w:tr>
      <w:tr w:rsidR="00771246" w:rsidRPr="00E821A8" w:rsidTr="00227BA2">
        <w:trPr>
          <w:gridAfter w:val="5"/>
          <w:wAfter w:w="19481" w:type="dxa"/>
          <w:trHeight w:val="255"/>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D07601" w:rsidP="00227BA2">
            <w:pPr>
              <w:shd w:val="clear" w:color="FFFFCC" w:fill="FFFFFF"/>
              <w:spacing w:before="100" w:beforeAutospacing="1" w:after="100" w:afterAutospacing="1" w:line="240" w:lineRule="auto"/>
              <w:jc w:val="right"/>
              <w:rPr>
                <w:rFonts w:eastAsia="Times New Roman" w:cstheme="minorHAnsi"/>
                <w:sz w:val="24"/>
                <w:szCs w:val="24"/>
              </w:rPr>
            </w:pPr>
            <w:r w:rsidRPr="00D07601">
              <w:rPr>
                <w:rFonts w:eastAsia="Times New Roman" w:cstheme="minorHAnsi"/>
                <w:sz w:val="24"/>
                <w:szCs w:val="24"/>
              </w:rPr>
              <w:t>3</w:t>
            </w:r>
          </w:p>
        </w:tc>
        <w:tc>
          <w:tcPr>
            <w:tcW w:w="2062" w:type="dxa"/>
            <w:tcBorders>
              <w:top w:val="nil"/>
              <w:left w:val="nil"/>
              <w:bottom w:val="single" w:sz="4" w:space="0" w:color="auto"/>
              <w:right w:val="single" w:sz="4" w:space="0" w:color="auto"/>
            </w:tcBorders>
            <w:shd w:val="clear" w:color="auto" w:fill="auto"/>
            <w:noWrap/>
            <w:vAlign w:val="bottom"/>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proofErr w:type="spellStart"/>
            <w:r w:rsidRPr="00D07601">
              <w:rPr>
                <w:rFonts w:eastAsia="Times New Roman" w:cstheme="minorHAnsi"/>
                <w:sz w:val="24"/>
                <w:szCs w:val="24"/>
              </w:rPr>
              <w:t>StartDate</w:t>
            </w:r>
            <w:proofErr w:type="spellEnd"/>
          </w:p>
        </w:tc>
        <w:tc>
          <w:tcPr>
            <w:tcW w:w="1437" w:type="dxa"/>
            <w:tcBorders>
              <w:top w:val="nil"/>
              <w:left w:val="nil"/>
              <w:bottom w:val="single" w:sz="4" w:space="0" w:color="auto"/>
              <w:right w:val="single" w:sz="4" w:space="0" w:color="auto"/>
            </w:tcBorders>
            <w:shd w:val="clear" w:color="auto" w:fill="auto"/>
            <w:noWrap/>
            <w:vAlign w:val="bottom"/>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r w:rsidRPr="00D07601">
              <w:rPr>
                <w:rFonts w:eastAsia="Times New Roman" w:cstheme="minorHAnsi"/>
                <w:sz w:val="24"/>
                <w:szCs w:val="24"/>
              </w:rPr>
              <w:t>DATETIME</w:t>
            </w:r>
          </w:p>
        </w:tc>
        <w:tc>
          <w:tcPr>
            <w:tcW w:w="1121" w:type="dxa"/>
            <w:tcBorders>
              <w:top w:val="nil"/>
              <w:left w:val="nil"/>
              <w:bottom w:val="single" w:sz="4" w:space="0" w:color="auto"/>
              <w:right w:val="single" w:sz="4" w:space="0" w:color="auto"/>
            </w:tcBorders>
            <w:shd w:val="clear" w:color="auto" w:fill="auto"/>
            <w:vAlign w:val="bottom"/>
          </w:tcPr>
          <w:p w:rsidR="00771246" w:rsidRPr="00E821A8" w:rsidRDefault="00771246" w:rsidP="00227BA2">
            <w:pPr>
              <w:spacing w:line="240" w:lineRule="auto"/>
              <w:rPr>
                <w:rFonts w:eastAsia="Times New Roman" w:cstheme="minorHAnsi"/>
                <w:sz w:val="24"/>
                <w:szCs w:val="24"/>
              </w:rPr>
            </w:pPr>
          </w:p>
        </w:tc>
        <w:tc>
          <w:tcPr>
            <w:tcW w:w="540"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pacing w:line="240" w:lineRule="auto"/>
              <w:rPr>
                <w:rFonts w:eastAsia="Times New Roman" w:cstheme="minorHAnsi"/>
                <w:sz w:val="24"/>
                <w:szCs w:val="24"/>
              </w:rPr>
            </w:pPr>
          </w:p>
        </w:tc>
        <w:tc>
          <w:tcPr>
            <w:tcW w:w="810" w:type="dxa"/>
            <w:tcBorders>
              <w:top w:val="nil"/>
              <w:left w:val="nil"/>
              <w:bottom w:val="single" w:sz="4" w:space="0" w:color="auto"/>
              <w:right w:val="single" w:sz="4" w:space="0" w:color="auto"/>
            </w:tcBorders>
            <w:shd w:val="clear" w:color="auto" w:fill="auto"/>
            <w:vAlign w:val="bottom"/>
          </w:tcPr>
          <w:p w:rsidR="00771246" w:rsidRPr="00E821A8" w:rsidRDefault="00771246" w:rsidP="00227BA2">
            <w:pPr>
              <w:spacing w:line="240" w:lineRule="auto"/>
              <w:rPr>
                <w:rFonts w:eastAsia="Times New Roman" w:cstheme="minorHAnsi"/>
                <w:sz w:val="24"/>
                <w:szCs w:val="24"/>
              </w:rPr>
            </w:pPr>
          </w:p>
        </w:tc>
        <w:tc>
          <w:tcPr>
            <w:tcW w:w="591" w:type="dxa"/>
            <w:tcBorders>
              <w:top w:val="nil"/>
              <w:left w:val="nil"/>
              <w:bottom w:val="single" w:sz="4" w:space="0" w:color="auto"/>
              <w:right w:val="single" w:sz="4" w:space="0" w:color="auto"/>
            </w:tcBorders>
            <w:vAlign w:val="bottom"/>
          </w:tcPr>
          <w:p w:rsidR="00771246" w:rsidRPr="00E821A8" w:rsidRDefault="00771246" w:rsidP="00227BA2">
            <w:pPr>
              <w:spacing w:line="240" w:lineRule="auto"/>
              <w:rPr>
                <w:rFonts w:eastAsia="Times New Roman" w:cstheme="minorHAnsi"/>
                <w:sz w:val="24"/>
                <w:szCs w:val="24"/>
              </w:rPr>
            </w:pPr>
          </w:p>
        </w:tc>
        <w:tc>
          <w:tcPr>
            <w:tcW w:w="3003" w:type="dxa"/>
            <w:tcBorders>
              <w:top w:val="nil"/>
              <w:left w:val="nil"/>
              <w:bottom w:val="single" w:sz="4" w:space="0" w:color="auto"/>
              <w:right w:val="single" w:sz="4" w:space="0" w:color="auto"/>
            </w:tcBorders>
            <w:vAlign w:val="bottom"/>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r w:rsidRPr="00D07601">
              <w:rPr>
                <w:rFonts w:eastAsia="Times New Roman" w:cstheme="minorHAnsi"/>
                <w:sz w:val="24"/>
                <w:szCs w:val="24"/>
              </w:rPr>
              <w:t>Start date of assignment</w:t>
            </w:r>
          </w:p>
        </w:tc>
      </w:tr>
      <w:tr w:rsidR="00771246" w:rsidRPr="00E821A8" w:rsidTr="00227BA2">
        <w:trPr>
          <w:trHeight w:val="255"/>
        </w:trPr>
        <w:tc>
          <w:tcPr>
            <w:tcW w:w="476" w:type="dxa"/>
            <w:tcBorders>
              <w:top w:val="nil"/>
              <w:left w:val="single" w:sz="4" w:space="0" w:color="auto"/>
              <w:bottom w:val="single" w:sz="4" w:space="0" w:color="auto"/>
              <w:right w:val="single" w:sz="4" w:space="0" w:color="auto"/>
            </w:tcBorders>
            <w:shd w:val="clear" w:color="auto" w:fill="auto"/>
            <w:noWrap/>
            <w:vAlign w:val="bottom"/>
            <w:hideMark/>
          </w:tcPr>
          <w:p w:rsidR="00771246" w:rsidRPr="00E821A8" w:rsidRDefault="00D07601" w:rsidP="00227BA2">
            <w:pPr>
              <w:shd w:val="clear" w:color="FFFFCC" w:fill="FFFFFF"/>
              <w:spacing w:before="100" w:beforeAutospacing="1" w:after="100" w:afterAutospacing="1" w:line="240" w:lineRule="auto"/>
              <w:jc w:val="right"/>
              <w:rPr>
                <w:rFonts w:eastAsia="Times New Roman" w:cstheme="minorHAnsi"/>
                <w:sz w:val="24"/>
                <w:szCs w:val="24"/>
              </w:rPr>
            </w:pPr>
            <w:r w:rsidRPr="00D07601">
              <w:rPr>
                <w:rFonts w:eastAsia="Times New Roman" w:cstheme="minorHAnsi"/>
                <w:sz w:val="24"/>
                <w:szCs w:val="24"/>
              </w:rPr>
              <w:t>4</w:t>
            </w:r>
          </w:p>
        </w:tc>
        <w:tc>
          <w:tcPr>
            <w:tcW w:w="2062" w:type="dxa"/>
            <w:tcBorders>
              <w:top w:val="nil"/>
              <w:left w:val="nil"/>
              <w:bottom w:val="single" w:sz="4" w:space="0" w:color="auto"/>
              <w:right w:val="single" w:sz="4" w:space="0" w:color="auto"/>
            </w:tcBorders>
            <w:shd w:val="clear" w:color="auto" w:fill="auto"/>
            <w:noWrap/>
            <w:vAlign w:val="bottom"/>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proofErr w:type="spellStart"/>
            <w:r w:rsidRPr="00D07601">
              <w:rPr>
                <w:rFonts w:eastAsia="Times New Roman" w:cstheme="minorHAnsi"/>
                <w:sz w:val="24"/>
                <w:szCs w:val="24"/>
              </w:rPr>
              <w:t>EndDate</w:t>
            </w:r>
            <w:proofErr w:type="spellEnd"/>
          </w:p>
        </w:tc>
        <w:tc>
          <w:tcPr>
            <w:tcW w:w="1437" w:type="dxa"/>
            <w:tcBorders>
              <w:top w:val="nil"/>
              <w:left w:val="nil"/>
              <w:bottom w:val="single" w:sz="4" w:space="0" w:color="auto"/>
              <w:right w:val="single" w:sz="4" w:space="0" w:color="auto"/>
            </w:tcBorders>
            <w:shd w:val="clear" w:color="auto" w:fill="auto"/>
            <w:noWrap/>
            <w:vAlign w:val="bottom"/>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r w:rsidRPr="00D07601">
              <w:rPr>
                <w:rFonts w:eastAsia="Times New Roman" w:cstheme="minorHAnsi"/>
                <w:sz w:val="24"/>
                <w:szCs w:val="24"/>
              </w:rPr>
              <w:t>DATETIME</w:t>
            </w:r>
          </w:p>
        </w:tc>
        <w:tc>
          <w:tcPr>
            <w:tcW w:w="1121" w:type="dxa"/>
            <w:tcBorders>
              <w:top w:val="nil"/>
              <w:left w:val="nil"/>
              <w:bottom w:val="single" w:sz="4" w:space="0" w:color="auto"/>
              <w:right w:val="single" w:sz="4" w:space="0" w:color="auto"/>
            </w:tcBorders>
            <w:shd w:val="clear" w:color="auto" w:fill="auto"/>
            <w:vAlign w:val="bottom"/>
          </w:tcPr>
          <w:p w:rsidR="00771246" w:rsidRPr="00E821A8" w:rsidRDefault="00771246" w:rsidP="00227BA2">
            <w:pPr>
              <w:spacing w:line="240" w:lineRule="auto"/>
              <w:rPr>
                <w:rFonts w:eastAsia="Times New Roman" w:cstheme="minorHAnsi"/>
                <w:sz w:val="24"/>
                <w:szCs w:val="24"/>
              </w:rPr>
            </w:pP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r w:rsidRPr="00D07601">
              <w:rPr>
                <w:rFonts w:eastAsia="Times New Roman" w:cstheme="minorHAnsi"/>
                <w:sz w:val="24"/>
                <w:szCs w:val="24"/>
              </w:rPr>
              <w:t>X</w:t>
            </w:r>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E821A8" w:rsidRDefault="00771246" w:rsidP="00227BA2">
            <w:pPr>
              <w:spacing w:line="240" w:lineRule="auto"/>
              <w:rPr>
                <w:rFonts w:eastAsia="Times New Roman" w:cstheme="minorHAnsi"/>
                <w:sz w:val="24"/>
                <w:szCs w:val="24"/>
              </w:rPr>
            </w:pPr>
          </w:p>
        </w:tc>
        <w:tc>
          <w:tcPr>
            <w:tcW w:w="591" w:type="dxa"/>
            <w:tcBorders>
              <w:top w:val="nil"/>
              <w:left w:val="single" w:sz="4" w:space="0" w:color="auto"/>
              <w:bottom w:val="single" w:sz="4" w:space="0" w:color="auto"/>
              <w:right w:val="single" w:sz="4" w:space="0" w:color="auto"/>
            </w:tcBorders>
            <w:vAlign w:val="bottom"/>
          </w:tcPr>
          <w:p w:rsidR="00771246" w:rsidRPr="00E821A8" w:rsidRDefault="00771246" w:rsidP="00227BA2">
            <w:pPr>
              <w:spacing w:line="240" w:lineRule="auto"/>
              <w:rPr>
                <w:rFonts w:eastAsia="Times New Roman" w:cstheme="minorHAnsi"/>
                <w:sz w:val="24"/>
                <w:szCs w:val="24"/>
              </w:rPr>
            </w:pPr>
          </w:p>
        </w:tc>
        <w:tc>
          <w:tcPr>
            <w:tcW w:w="3003" w:type="dxa"/>
            <w:tcBorders>
              <w:top w:val="nil"/>
              <w:left w:val="single" w:sz="4" w:space="0" w:color="auto"/>
              <w:bottom w:val="single" w:sz="4" w:space="0" w:color="auto"/>
              <w:right w:val="single" w:sz="4" w:space="0" w:color="auto"/>
            </w:tcBorders>
            <w:vAlign w:val="bottom"/>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r w:rsidRPr="00D07601">
              <w:rPr>
                <w:rFonts w:eastAsia="Times New Roman" w:cstheme="minorHAnsi"/>
                <w:sz w:val="24"/>
                <w:szCs w:val="24"/>
              </w:rPr>
              <w:t>End date of assignment</w:t>
            </w:r>
          </w:p>
        </w:tc>
        <w:tc>
          <w:tcPr>
            <w:tcW w:w="4302" w:type="dxa"/>
            <w:vAlign w:val="bottom"/>
          </w:tcPr>
          <w:p w:rsidR="00771246" w:rsidRPr="00E821A8" w:rsidRDefault="00D07601" w:rsidP="00227BA2">
            <w:pPr>
              <w:shd w:val="clear" w:color="FFFFCC" w:fill="FFFFFF"/>
              <w:spacing w:before="100" w:beforeAutospacing="1" w:after="100" w:afterAutospacing="1" w:line="240" w:lineRule="auto"/>
              <w:jc w:val="right"/>
              <w:rPr>
                <w:rFonts w:eastAsia="Times New Roman" w:cstheme="minorHAnsi"/>
                <w:sz w:val="24"/>
                <w:szCs w:val="24"/>
              </w:rPr>
            </w:pPr>
            <w:r w:rsidRPr="00D07601">
              <w:rPr>
                <w:rFonts w:eastAsia="Times New Roman" w:cstheme="minorHAnsi"/>
                <w:sz w:val="24"/>
                <w:szCs w:val="24"/>
              </w:rPr>
              <w:t>of requirement</w:t>
            </w:r>
          </w:p>
        </w:tc>
        <w:tc>
          <w:tcPr>
            <w:tcW w:w="3813" w:type="dxa"/>
            <w:vAlign w:val="bottom"/>
          </w:tcPr>
          <w:p w:rsidR="00771246" w:rsidRPr="00E821A8" w:rsidRDefault="00771246" w:rsidP="00227BA2">
            <w:pPr>
              <w:spacing w:line="240" w:lineRule="auto"/>
              <w:rPr>
                <w:rFonts w:eastAsia="Times New Roman" w:cstheme="minorHAnsi"/>
                <w:sz w:val="24"/>
                <w:szCs w:val="24"/>
              </w:rPr>
            </w:pPr>
          </w:p>
        </w:tc>
        <w:tc>
          <w:tcPr>
            <w:tcW w:w="3794" w:type="dxa"/>
            <w:vAlign w:val="bottom"/>
          </w:tcPr>
          <w:p w:rsidR="00771246" w:rsidRPr="00E821A8" w:rsidRDefault="00771246" w:rsidP="00227BA2">
            <w:pPr>
              <w:spacing w:line="240" w:lineRule="auto"/>
              <w:rPr>
                <w:rFonts w:eastAsia="Times New Roman" w:cstheme="minorHAnsi"/>
                <w:sz w:val="24"/>
                <w:szCs w:val="24"/>
              </w:rPr>
            </w:pPr>
          </w:p>
        </w:tc>
        <w:tc>
          <w:tcPr>
            <w:tcW w:w="3782" w:type="dxa"/>
            <w:vAlign w:val="bottom"/>
          </w:tcPr>
          <w:p w:rsidR="00771246" w:rsidRPr="00E821A8" w:rsidRDefault="00771246" w:rsidP="00227BA2">
            <w:pPr>
              <w:spacing w:line="240" w:lineRule="auto"/>
              <w:rPr>
                <w:rFonts w:eastAsia="Times New Roman" w:cstheme="minorHAnsi"/>
                <w:sz w:val="24"/>
                <w:szCs w:val="24"/>
              </w:rPr>
            </w:pPr>
          </w:p>
        </w:tc>
        <w:tc>
          <w:tcPr>
            <w:tcW w:w="3790" w:type="dxa"/>
            <w:vAlign w:val="bottom"/>
          </w:tcPr>
          <w:p w:rsidR="00771246" w:rsidRPr="00E821A8" w:rsidRDefault="00771246" w:rsidP="00227BA2">
            <w:pPr>
              <w:spacing w:line="240" w:lineRule="auto"/>
              <w:rPr>
                <w:rFonts w:eastAsia="Times New Roman" w:cstheme="minorHAnsi"/>
                <w:sz w:val="24"/>
                <w:szCs w:val="24"/>
              </w:rPr>
            </w:pPr>
          </w:p>
        </w:tc>
      </w:tr>
      <w:tr w:rsidR="00771246" w:rsidRPr="00E821A8" w:rsidTr="00227BA2">
        <w:trPr>
          <w:trHeight w:val="255"/>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D07601" w:rsidP="00227BA2">
            <w:pPr>
              <w:spacing w:line="240" w:lineRule="auto"/>
              <w:jc w:val="right"/>
              <w:rPr>
                <w:rFonts w:eastAsia="Times New Roman" w:cstheme="minorHAnsi"/>
                <w:sz w:val="24"/>
                <w:szCs w:val="24"/>
              </w:rPr>
            </w:pPr>
            <w:r w:rsidRPr="00D07601">
              <w:rPr>
                <w:rFonts w:eastAsia="Times New Roman" w:cstheme="minorHAnsi"/>
                <w:sz w:val="24"/>
                <w:szCs w:val="24"/>
              </w:rPr>
              <w:t>5</w:t>
            </w:r>
          </w:p>
        </w:tc>
        <w:tc>
          <w:tcPr>
            <w:tcW w:w="2062" w:type="dxa"/>
            <w:tcBorders>
              <w:top w:val="nil"/>
              <w:left w:val="nil"/>
              <w:bottom w:val="single" w:sz="4" w:space="0" w:color="auto"/>
              <w:right w:val="single" w:sz="4" w:space="0" w:color="auto"/>
            </w:tcBorders>
            <w:shd w:val="clear" w:color="auto" w:fill="auto"/>
            <w:noWrap/>
            <w:vAlign w:val="bottom"/>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r w:rsidRPr="00D07601">
              <w:rPr>
                <w:rFonts w:eastAsia="Times New Roman" w:cstheme="minorHAnsi"/>
                <w:sz w:val="24"/>
                <w:szCs w:val="24"/>
              </w:rPr>
              <w:t>Role</w:t>
            </w:r>
          </w:p>
        </w:tc>
        <w:tc>
          <w:tcPr>
            <w:tcW w:w="1437" w:type="dxa"/>
            <w:tcBorders>
              <w:top w:val="nil"/>
              <w:left w:val="nil"/>
              <w:bottom w:val="single" w:sz="4" w:space="0" w:color="auto"/>
              <w:right w:val="single" w:sz="4" w:space="0" w:color="auto"/>
            </w:tcBorders>
            <w:shd w:val="clear" w:color="auto" w:fill="auto"/>
            <w:noWrap/>
            <w:vAlign w:val="bottom"/>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r w:rsidRPr="00D07601">
              <w:rPr>
                <w:rFonts w:eastAsia="Times New Roman" w:cstheme="minorHAnsi"/>
                <w:sz w:val="24"/>
                <w:szCs w:val="24"/>
              </w:rPr>
              <w:t>NVARCHAR</w:t>
            </w:r>
          </w:p>
        </w:tc>
        <w:tc>
          <w:tcPr>
            <w:tcW w:w="1121" w:type="dxa"/>
            <w:tcBorders>
              <w:top w:val="nil"/>
              <w:left w:val="nil"/>
              <w:bottom w:val="single" w:sz="4" w:space="0" w:color="auto"/>
              <w:right w:val="single" w:sz="4" w:space="0" w:color="auto"/>
            </w:tcBorders>
            <w:shd w:val="clear" w:color="auto" w:fill="auto"/>
            <w:vAlign w:val="bottom"/>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r w:rsidRPr="00D07601">
              <w:rPr>
                <w:rFonts w:eastAsia="Times New Roman" w:cstheme="minorHAnsi"/>
                <w:sz w:val="24"/>
                <w:szCs w:val="24"/>
              </w:rPr>
              <w:t>20</w:t>
            </w: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771246" w:rsidP="00227BA2">
            <w:pPr>
              <w:spacing w:line="240" w:lineRule="auto"/>
              <w:rPr>
                <w:rFonts w:eastAsia="Times New Roman" w:cstheme="minorHAnsi"/>
                <w:sz w:val="24"/>
                <w:szCs w:val="24"/>
              </w:rPr>
            </w:pPr>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E821A8" w:rsidRDefault="00771246" w:rsidP="00227BA2">
            <w:pPr>
              <w:spacing w:line="240" w:lineRule="auto"/>
              <w:rPr>
                <w:rFonts w:eastAsia="Times New Roman" w:cstheme="minorHAnsi"/>
                <w:sz w:val="24"/>
                <w:szCs w:val="24"/>
              </w:rPr>
            </w:pPr>
          </w:p>
        </w:tc>
        <w:tc>
          <w:tcPr>
            <w:tcW w:w="591" w:type="dxa"/>
            <w:tcBorders>
              <w:top w:val="nil"/>
              <w:left w:val="single" w:sz="4" w:space="0" w:color="auto"/>
              <w:bottom w:val="single" w:sz="4" w:space="0" w:color="auto"/>
              <w:right w:val="single" w:sz="4" w:space="0" w:color="auto"/>
            </w:tcBorders>
            <w:vAlign w:val="bottom"/>
          </w:tcPr>
          <w:p w:rsidR="00771246" w:rsidRPr="00E821A8" w:rsidRDefault="00771246" w:rsidP="00227BA2">
            <w:pPr>
              <w:spacing w:line="240" w:lineRule="auto"/>
              <w:rPr>
                <w:rFonts w:eastAsia="Times New Roman" w:cstheme="minorHAnsi"/>
                <w:sz w:val="24"/>
                <w:szCs w:val="24"/>
              </w:rPr>
            </w:pPr>
          </w:p>
        </w:tc>
        <w:tc>
          <w:tcPr>
            <w:tcW w:w="3003" w:type="dxa"/>
            <w:tcBorders>
              <w:top w:val="nil"/>
              <w:left w:val="single" w:sz="4" w:space="0" w:color="auto"/>
              <w:bottom w:val="single" w:sz="4" w:space="0" w:color="auto"/>
              <w:right w:val="single" w:sz="4" w:space="0" w:color="auto"/>
            </w:tcBorders>
            <w:vAlign w:val="bottom"/>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r w:rsidRPr="00D07601">
              <w:rPr>
                <w:rFonts w:eastAsia="Times New Roman" w:cstheme="minorHAnsi"/>
                <w:sz w:val="24"/>
                <w:szCs w:val="24"/>
              </w:rPr>
              <w:t>Role of user in this assignment</w:t>
            </w:r>
          </w:p>
        </w:tc>
        <w:tc>
          <w:tcPr>
            <w:tcW w:w="4302" w:type="dxa"/>
            <w:vAlign w:val="bottom"/>
          </w:tcPr>
          <w:p w:rsidR="00771246" w:rsidRPr="00E821A8" w:rsidRDefault="00771246" w:rsidP="00227BA2">
            <w:pPr>
              <w:spacing w:line="240" w:lineRule="auto"/>
              <w:jc w:val="right"/>
              <w:rPr>
                <w:rFonts w:eastAsia="Times New Roman" w:cstheme="minorHAnsi"/>
                <w:sz w:val="24"/>
                <w:szCs w:val="24"/>
              </w:rPr>
            </w:pPr>
          </w:p>
        </w:tc>
        <w:tc>
          <w:tcPr>
            <w:tcW w:w="3813" w:type="dxa"/>
            <w:vAlign w:val="bottom"/>
          </w:tcPr>
          <w:p w:rsidR="00771246" w:rsidRPr="00E821A8" w:rsidRDefault="00771246" w:rsidP="00227BA2">
            <w:pPr>
              <w:spacing w:line="240" w:lineRule="auto"/>
              <w:rPr>
                <w:rFonts w:eastAsia="Times New Roman" w:cstheme="minorHAnsi"/>
                <w:sz w:val="24"/>
                <w:szCs w:val="24"/>
              </w:rPr>
            </w:pPr>
          </w:p>
        </w:tc>
        <w:tc>
          <w:tcPr>
            <w:tcW w:w="3794" w:type="dxa"/>
            <w:vAlign w:val="bottom"/>
          </w:tcPr>
          <w:p w:rsidR="00771246" w:rsidRPr="00E821A8" w:rsidRDefault="00771246" w:rsidP="00227BA2">
            <w:pPr>
              <w:spacing w:line="240" w:lineRule="auto"/>
              <w:rPr>
                <w:rFonts w:eastAsia="Times New Roman" w:cstheme="minorHAnsi"/>
                <w:sz w:val="24"/>
                <w:szCs w:val="24"/>
              </w:rPr>
            </w:pPr>
          </w:p>
        </w:tc>
        <w:tc>
          <w:tcPr>
            <w:tcW w:w="3782" w:type="dxa"/>
            <w:vAlign w:val="bottom"/>
          </w:tcPr>
          <w:p w:rsidR="00771246" w:rsidRPr="00E821A8" w:rsidRDefault="00771246" w:rsidP="00227BA2">
            <w:pPr>
              <w:spacing w:line="240" w:lineRule="auto"/>
              <w:rPr>
                <w:rFonts w:eastAsia="Times New Roman" w:cstheme="minorHAnsi"/>
                <w:sz w:val="24"/>
                <w:szCs w:val="24"/>
              </w:rPr>
            </w:pPr>
          </w:p>
        </w:tc>
        <w:tc>
          <w:tcPr>
            <w:tcW w:w="3790" w:type="dxa"/>
            <w:vAlign w:val="bottom"/>
          </w:tcPr>
          <w:p w:rsidR="00771246" w:rsidRPr="00E821A8" w:rsidRDefault="00771246" w:rsidP="00227BA2">
            <w:pPr>
              <w:spacing w:line="240" w:lineRule="auto"/>
              <w:rPr>
                <w:rFonts w:eastAsia="Times New Roman" w:cstheme="minorHAnsi"/>
                <w:sz w:val="24"/>
                <w:szCs w:val="24"/>
              </w:rPr>
            </w:pPr>
          </w:p>
        </w:tc>
      </w:tr>
      <w:tr w:rsidR="00771246" w:rsidRPr="00E821A8" w:rsidTr="00227BA2">
        <w:trPr>
          <w:gridAfter w:val="5"/>
          <w:wAfter w:w="19481" w:type="dxa"/>
          <w:trHeight w:val="287"/>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D07601" w:rsidP="00227BA2">
            <w:pPr>
              <w:shd w:val="clear" w:color="FFFFCC" w:fill="FFFFFF"/>
              <w:spacing w:before="100" w:beforeAutospacing="1" w:after="100" w:afterAutospacing="1" w:line="240" w:lineRule="auto"/>
              <w:jc w:val="right"/>
              <w:rPr>
                <w:rFonts w:eastAsia="Times New Roman" w:cstheme="minorHAnsi"/>
                <w:sz w:val="24"/>
                <w:szCs w:val="24"/>
              </w:rPr>
            </w:pPr>
            <w:r w:rsidRPr="00D07601">
              <w:rPr>
                <w:rFonts w:eastAsia="Times New Roman" w:cstheme="minorHAnsi"/>
                <w:sz w:val="24"/>
                <w:szCs w:val="24"/>
              </w:rPr>
              <w:t>6</w:t>
            </w:r>
          </w:p>
        </w:tc>
        <w:tc>
          <w:tcPr>
            <w:tcW w:w="2062" w:type="dxa"/>
            <w:tcBorders>
              <w:top w:val="nil"/>
              <w:left w:val="nil"/>
              <w:bottom w:val="single" w:sz="4" w:space="0" w:color="auto"/>
              <w:right w:val="single" w:sz="4" w:space="0" w:color="auto"/>
            </w:tcBorders>
            <w:shd w:val="clear" w:color="auto" w:fill="auto"/>
            <w:noWrap/>
            <w:vAlign w:val="bottom"/>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proofErr w:type="spellStart"/>
            <w:r w:rsidRPr="00D07601">
              <w:rPr>
                <w:rFonts w:eastAsia="Times New Roman" w:cstheme="minorHAnsi"/>
                <w:sz w:val="24"/>
                <w:szCs w:val="24"/>
              </w:rPr>
              <w:t>DelFlag</w:t>
            </w:r>
            <w:proofErr w:type="spellEnd"/>
          </w:p>
        </w:tc>
        <w:tc>
          <w:tcPr>
            <w:tcW w:w="1437" w:type="dxa"/>
            <w:tcBorders>
              <w:top w:val="nil"/>
              <w:left w:val="nil"/>
              <w:bottom w:val="single" w:sz="4" w:space="0" w:color="auto"/>
              <w:right w:val="single" w:sz="4" w:space="0" w:color="auto"/>
            </w:tcBorders>
            <w:shd w:val="clear" w:color="auto" w:fill="auto"/>
            <w:noWrap/>
            <w:vAlign w:val="bottom"/>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r w:rsidRPr="00D07601">
              <w:rPr>
                <w:rFonts w:eastAsia="Times New Roman" w:cstheme="minorHAnsi"/>
                <w:sz w:val="24"/>
                <w:szCs w:val="24"/>
              </w:rPr>
              <w:t>BOOLEAN</w:t>
            </w:r>
          </w:p>
        </w:tc>
        <w:tc>
          <w:tcPr>
            <w:tcW w:w="1121" w:type="dxa"/>
            <w:tcBorders>
              <w:top w:val="nil"/>
              <w:left w:val="nil"/>
              <w:bottom w:val="single" w:sz="4" w:space="0" w:color="auto"/>
              <w:right w:val="single" w:sz="4" w:space="0" w:color="auto"/>
            </w:tcBorders>
            <w:shd w:val="clear" w:color="auto" w:fill="auto"/>
            <w:vAlign w:val="bottom"/>
          </w:tcPr>
          <w:p w:rsidR="00771246" w:rsidRPr="00E821A8" w:rsidRDefault="00771246" w:rsidP="00227BA2">
            <w:pPr>
              <w:spacing w:line="240" w:lineRule="auto"/>
              <w:rPr>
                <w:rStyle w:val="postbody"/>
                <w:rFonts w:cstheme="minorHAnsi"/>
                <w:sz w:val="24"/>
                <w:szCs w:val="24"/>
              </w:rPr>
            </w:pP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771246" w:rsidP="00227BA2">
            <w:pPr>
              <w:spacing w:line="240" w:lineRule="auto"/>
              <w:rPr>
                <w:rFonts w:eastAsia="Times New Roman" w:cstheme="minorHAnsi"/>
                <w:sz w:val="24"/>
                <w:szCs w:val="24"/>
              </w:rPr>
            </w:pPr>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E821A8" w:rsidRDefault="00771246" w:rsidP="00227BA2">
            <w:pPr>
              <w:spacing w:line="240" w:lineRule="auto"/>
              <w:rPr>
                <w:rFonts w:eastAsia="Times New Roman" w:cstheme="minorHAnsi"/>
                <w:sz w:val="24"/>
                <w:szCs w:val="24"/>
              </w:rPr>
            </w:pPr>
          </w:p>
        </w:tc>
        <w:tc>
          <w:tcPr>
            <w:tcW w:w="591" w:type="dxa"/>
            <w:tcBorders>
              <w:top w:val="nil"/>
              <w:left w:val="single" w:sz="4" w:space="0" w:color="auto"/>
              <w:bottom w:val="single" w:sz="4" w:space="0" w:color="auto"/>
              <w:right w:val="single" w:sz="4" w:space="0" w:color="auto"/>
            </w:tcBorders>
            <w:vAlign w:val="bottom"/>
          </w:tcPr>
          <w:p w:rsidR="00771246" w:rsidRPr="00E821A8" w:rsidRDefault="00771246" w:rsidP="00227BA2">
            <w:pPr>
              <w:spacing w:line="240" w:lineRule="auto"/>
              <w:rPr>
                <w:rFonts w:eastAsia="Times New Roman" w:cstheme="minorHAnsi"/>
                <w:sz w:val="24"/>
                <w:szCs w:val="24"/>
              </w:rPr>
            </w:pPr>
          </w:p>
        </w:tc>
        <w:tc>
          <w:tcPr>
            <w:tcW w:w="3003" w:type="dxa"/>
            <w:tcBorders>
              <w:top w:val="nil"/>
              <w:left w:val="single" w:sz="4" w:space="0" w:color="auto"/>
              <w:bottom w:val="single" w:sz="4" w:space="0" w:color="auto"/>
              <w:right w:val="single" w:sz="4" w:space="0" w:color="auto"/>
            </w:tcBorders>
            <w:vAlign w:val="bottom"/>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r w:rsidRPr="00D07601">
              <w:rPr>
                <w:rFonts w:eastAsia="Times New Roman" w:cstheme="minorHAnsi"/>
                <w:sz w:val="24"/>
                <w:szCs w:val="24"/>
              </w:rPr>
              <w:t xml:space="preserve">Deleted flag of </w:t>
            </w:r>
            <w:proofErr w:type="spellStart"/>
            <w:r w:rsidRPr="00D07601">
              <w:rPr>
                <w:rFonts w:eastAsia="Times New Roman" w:cstheme="minorHAnsi"/>
                <w:sz w:val="24"/>
                <w:szCs w:val="24"/>
              </w:rPr>
              <w:t>assigment</w:t>
            </w:r>
            <w:proofErr w:type="spellEnd"/>
          </w:p>
        </w:tc>
      </w:tr>
      <w:tr w:rsidR="00771246" w:rsidRPr="00E821A8" w:rsidTr="00227BA2">
        <w:trPr>
          <w:trHeight w:val="255"/>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D07601" w:rsidP="00227BA2">
            <w:pPr>
              <w:shd w:val="clear" w:color="FFFFCC" w:fill="FFFFFF"/>
              <w:spacing w:before="100" w:beforeAutospacing="1" w:after="100" w:afterAutospacing="1" w:line="240" w:lineRule="auto"/>
              <w:jc w:val="right"/>
              <w:rPr>
                <w:rFonts w:eastAsia="Times New Roman" w:cstheme="minorHAnsi"/>
                <w:sz w:val="24"/>
                <w:szCs w:val="24"/>
              </w:rPr>
            </w:pPr>
            <w:r w:rsidRPr="00D07601">
              <w:rPr>
                <w:rFonts w:eastAsia="Times New Roman" w:cstheme="minorHAnsi"/>
                <w:sz w:val="24"/>
                <w:szCs w:val="24"/>
              </w:rPr>
              <w:t>7</w:t>
            </w:r>
          </w:p>
        </w:tc>
        <w:tc>
          <w:tcPr>
            <w:tcW w:w="2062" w:type="dxa"/>
            <w:tcBorders>
              <w:top w:val="nil"/>
              <w:left w:val="nil"/>
              <w:bottom w:val="single" w:sz="4" w:space="0" w:color="auto"/>
              <w:right w:val="single" w:sz="4" w:space="0" w:color="auto"/>
            </w:tcBorders>
            <w:shd w:val="clear" w:color="auto" w:fill="auto"/>
            <w:noWrap/>
            <w:vAlign w:val="bottom"/>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proofErr w:type="spellStart"/>
            <w:r w:rsidRPr="00D07601">
              <w:rPr>
                <w:rFonts w:eastAsia="Times New Roman" w:cstheme="minorHAnsi"/>
                <w:sz w:val="24"/>
                <w:szCs w:val="24"/>
              </w:rPr>
              <w:t>ProjectID</w:t>
            </w:r>
            <w:proofErr w:type="spellEnd"/>
          </w:p>
        </w:tc>
        <w:tc>
          <w:tcPr>
            <w:tcW w:w="1437" w:type="dxa"/>
            <w:tcBorders>
              <w:top w:val="nil"/>
              <w:left w:val="nil"/>
              <w:bottom w:val="single" w:sz="4" w:space="0" w:color="auto"/>
              <w:right w:val="single" w:sz="4" w:space="0" w:color="auto"/>
            </w:tcBorders>
            <w:shd w:val="clear" w:color="auto" w:fill="auto"/>
            <w:noWrap/>
            <w:vAlign w:val="bottom"/>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r w:rsidRPr="00D07601">
              <w:rPr>
                <w:rFonts w:eastAsia="Times New Roman" w:cstheme="minorHAnsi"/>
                <w:sz w:val="24"/>
                <w:szCs w:val="24"/>
              </w:rPr>
              <w:t>CHAR</w:t>
            </w:r>
          </w:p>
        </w:tc>
        <w:tc>
          <w:tcPr>
            <w:tcW w:w="1121" w:type="dxa"/>
            <w:tcBorders>
              <w:top w:val="nil"/>
              <w:left w:val="nil"/>
              <w:bottom w:val="single" w:sz="4" w:space="0" w:color="auto"/>
              <w:right w:val="single" w:sz="4" w:space="0" w:color="auto"/>
            </w:tcBorders>
            <w:shd w:val="clear" w:color="auto" w:fill="auto"/>
            <w:vAlign w:val="bottom"/>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r w:rsidRPr="00D07601">
              <w:rPr>
                <w:rFonts w:eastAsia="Times New Roman" w:cstheme="minorHAnsi"/>
                <w:sz w:val="24"/>
                <w:szCs w:val="24"/>
              </w:rPr>
              <w:t>10</w:t>
            </w: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771246" w:rsidP="00227BA2">
            <w:pPr>
              <w:spacing w:line="240" w:lineRule="auto"/>
              <w:rPr>
                <w:rFonts w:eastAsia="Times New Roman" w:cstheme="minorHAnsi"/>
                <w:sz w:val="24"/>
                <w:szCs w:val="24"/>
              </w:rPr>
            </w:pPr>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E821A8" w:rsidRDefault="00771246" w:rsidP="00227BA2">
            <w:pPr>
              <w:spacing w:line="240" w:lineRule="auto"/>
              <w:rPr>
                <w:rFonts w:eastAsia="Times New Roman" w:cstheme="minorHAnsi"/>
                <w:sz w:val="24"/>
                <w:szCs w:val="24"/>
              </w:rPr>
            </w:pPr>
          </w:p>
        </w:tc>
        <w:tc>
          <w:tcPr>
            <w:tcW w:w="591" w:type="dxa"/>
            <w:tcBorders>
              <w:top w:val="nil"/>
              <w:left w:val="single" w:sz="4" w:space="0" w:color="auto"/>
              <w:bottom w:val="single" w:sz="4" w:space="0" w:color="auto"/>
              <w:right w:val="single" w:sz="4" w:space="0" w:color="auto"/>
            </w:tcBorders>
            <w:vAlign w:val="bottom"/>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r w:rsidRPr="00D07601">
              <w:rPr>
                <w:rFonts w:eastAsia="Times New Roman" w:cstheme="minorHAnsi"/>
                <w:sz w:val="24"/>
                <w:szCs w:val="24"/>
              </w:rPr>
              <w:t>FK</w:t>
            </w:r>
          </w:p>
        </w:tc>
        <w:tc>
          <w:tcPr>
            <w:tcW w:w="3003" w:type="dxa"/>
            <w:tcBorders>
              <w:top w:val="nil"/>
              <w:left w:val="single" w:sz="4" w:space="0" w:color="auto"/>
              <w:bottom w:val="single" w:sz="4" w:space="0" w:color="auto"/>
              <w:right w:val="single" w:sz="4" w:space="0" w:color="auto"/>
            </w:tcBorders>
            <w:vAlign w:val="bottom"/>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r w:rsidRPr="00D07601">
              <w:rPr>
                <w:rFonts w:eastAsia="Times New Roman" w:cstheme="minorHAnsi"/>
                <w:sz w:val="24"/>
                <w:szCs w:val="24"/>
              </w:rPr>
              <w:t xml:space="preserve">FK </w:t>
            </w:r>
            <w:proofErr w:type="spellStart"/>
            <w:r w:rsidRPr="00D07601">
              <w:rPr>
                <w:rFonts w:eastAsia="Times New Roman" w:cstheme="minorHAnsi"/>
                <w:sz w:val="24"/>
                <w:szCs w:val="24"/>
              </w:rPr>
              <w:t>ProjectID</w:t>
            </w:r>
            <w:proofErr w:type="spellEnd"/>
            <w:r w:rsidRPr="00D07601">
              <w:rPr>
                <w:rFonts w:eastAsia="Times New Roman" w:cstheme="minorHAnsi"/>
                <w:sz w:val="24"/>
                <w:szCs w:val="24"/>
              </w:rPr>
              <w:t xml:space="preserve"> of assignment</w:t>
            </w:r>
          </w:p>
        </w:tc>
        <w:tc>
          <w:tcPr>
            <w:tcW w:w="4302" w:type="dxa"/>
            <w:vAlign w:val="bottom"/>
          </w:tcPr>
          <w:p w:rsidR="00771246" w:rsidRPr="00E821A8" w:rsidRDefault="00771246" w:rsidP="00227BA2">
            <w:pPr>
              <w:spacing w:line="240" w:lineRule="auto"/>
              <w:jc w:val="right"/>
              <w:rPr>
                <w:rFonts w:eastAsia="Times New Roman" w:cstheme="minorHAnsi"/>
                <w:sz w:val="24"/>
                <w:szCs w:val="24"/>
              </w:rPr>
            </w:pPr>
          </w:p>
        </w:tc>
        <w:tc>
          <w:tcPr>
            <w:tcW w:w="3813" w:type="dxa"/>
            <w:vAlign w:val="bottom"/>
          </w:tcPr>
          <w:p w:rsidR="00771246" w:rsidRPr="00E821A8" w:rsidRDefault="00771246" w:rsidP="00227BA2">
            <w:pPr>
              <w:spacing w:line="240" w:lineRule="auto"/>
              <w:rPr>
                <w:rFonts w:eastAsia="Times New Roman" w:cstheme="minorHAnsi"/>
                <w:sz w:val="24"/>
                <w:szCs w:val="24"/>
              </w:rPr>
            </w:pPr>
          </w:p>
        </w:tc>
        <w:tc>
          <w:tcPr>
            <w:tcW w:w="3794" w:type="dxa"/>
            <w:vAlign w:val="bottom"/>
          </w:tcPr>
          <w:p w:rsidR="00771246" w:rsidRPr="00E821A8" w:rsidRDefault="00771246" w:rsidP="00227BA2">
            <w:pPr>
              <w:spacing w:line="240" w:lineRule="auto"/>
              <w:rPr>
                <w:rFonts w:eastAsia="Times New Roman" w:cstheme="minorHAnsi"/>
                <w:sz w:val="24"/>
                <w:szCs w:val="24"/>
              </w:rPr>
            </w:pPr>
          </w:p>
        </w:tc>
        <w:tc>
          <w:tcPr>
            <w:tcW w:w="3782" w:type="dxa"/>
            <w:vAlign w:val="bottom"/>
          </w:tcPr>
          <w:p w:rsidR="00771246" w:rsidRPr="00E821A8" w:rsidRDefault="00771246" w:rsidP="00227BA2">
            <w:pPr>
              <w:spacing w:line="240" w:lineRule="auto"/>
              <w:rPr>
                <w:rFonts w:eastAsia="Times New Roman" w:cstheme="minorHAnsi"/>
                <w:sz w:val="24"/>
                <w:szCs w:val="24"/>
              </w:rPr>
            </w:pPr>
          </w:p>
        </w:tc>
        <w:tc>
          <w:tcPr>
            <w:tcW w:w="3790" w:type="dxa"/>
            <w:vAlign w:val="bottom"/>
          </w:tcPr>
          <w:p w:rsidR="00771246" w:rsidRPr="00E821A8" w:rsidRDefault="00771246" w:rsidP="00227BA2">
            <w:pPr>
              <w:spacing w:line="240" w:lineRule="auto"/>
              <w:rPr>
                <w:rFonts w:eastAsia="Times New Roman" w:cstheme="minorHAnsi"/>
                <w:sz w:val="24"/>
                <w:szCs w:val="24"/>
              </w:rPr>
            </w:pPr>
          </w:p>
        </w:tc>
      </w:tr>
    </w:tbl>
    <w:p w:rsidR="00771246" w:rsidRPr="00E821A8" w:rsidRDefault="00771246" w:rsidP="00771246">
      <w:pPr>
        <w:spacing w:line="240" w:lineRule="auto"/>
        <w:rPr>
          <w:rFonts w:cstheme="minorHAnsi"/>
          <w:sz w:val="24"/>
          <w:szCs w:val="24"/>
        </w:rPr>
      </w:pPr>
    </w:p>
    <w:p w:rsidR="00771246" w:rsidRPr="00E821A8" w:rsidRDefault="00771246" w:rsidP="00771246">
      <w:pPr>
        <w:spacing w:line="240" w:lineRule="auto"/>
        <w:rPr>
          <w:rFonts w:cstheme="minorHAnsi"/>
          <w:sz w:val="24"/>
          <w:szCs w:val="24"/>
        </w:rPr>
      </w:pPr>
    </w:p>
    <w:p w:rsidR="00771246" w:rsidRPr="00E821A8" w:rsidRDefault="00771246" w:rsidP="00771246">
      <w:pPr>
        <w:spacing w:line="240" w:lineRule="auto"/>
        <w:rPr>
          <w:rFonts w:cstheme="minorHAnsi"/>
          <w:sz w:val="24"/>
          <w:szCs w:val="24"/>
        </w:rPr>
      </w:pPr>
    </w:p>
    <w:tbl>
      <w:tblPr>
        <w:tblW w:w="10040" w:type="dxa"/>
        <w:tblInd w:w="93" w:type="dxa"/>
        <w:tblLayout w:type="fixed"/>
        <w:tblLook w:val="04A0"/>
      </w:tblPr>
      <w:tblGrid>
        <w:gridCol w:w="476"/>
        <w:gridCol w:w="2062"/>
        <w:gridCol w:w="1437"/>
        <w:gridCol w:w="1121"/>
        <w:gridCol w:w="540"/>
        <w:gridCol w:w="810"/>
        <w:gridCol w:w="591"/>
        <w:gridCol w:w="3003"/>
      </w:tblGrid>
      <w:tr w:rsidR="00771246" w:rsidRPr="00E821A8" w:rsidTr="00227BA2">
        <w:trPr>
          <w:trHeight w:val="322"/>
        </w:trPr>
        <w:tc>
          <w:tcPr>
            <w:tcW w:w="10040" w:type="dxa"/>
            <w:gridSpan w:val="8"/>
            <w:tcBorders>
              <w:top w:val="single" w:sz="8" w:space="0" w:color="auto"/>
              <w:left w:val="single" w:sz="8" w:space="0" w:color="auto"/>
              <w:bottom w:val="nil"/>
              <w:right w:val="single" w:sz="8" w:space="0" w:color="000000"/>
            </w:tcBorders>
            <w:shd w:val="clear" w:color="000000" w:fill="31849B"/>
            <w:noWrap/>
            <w:vAlign w:val="bottom"/>
            <w:hideMark/>
          </w:tcPr>
          <w:p w:rsidR="00771246" w:rsidRPr="00E821A8" w:rsidRDefault="00D07601" w:rsidP="00227BA2">
            <w:pPr>
              <w:spacing w:line="240" w:lineRule="auto"/>
              <w:rPr>
                <w:rFonts w:eastAsia="Times New Roman" w:cstheme="minorHAnsi"/>
                <w:b/>
                <w:bCs/>
                <w:color w:val="FFFF00"/>
                <w:sz w:val="24"/>
                <w:szCs w:val="24"/>
              </w:rPr>
            </w:pPr>
            <w:r w:rsidRPr="00D07601">
              <w:rPr>
                <w:rFonts w:eastAsia="Times New Roman" w:cstheme="minorHAnsi"/>
                <w:b/>
                <w:bCs/>
                <w:color w:val="FFFF00"/>
                <w:sz w:val="24"/>
                <w:szCs w:val="24"/>
              </w:rPr>
              <w:t>Cost table</w:t>
            </w:r>
          </w:p>
        </w:tc>
      </w:tr>
      <w:tr w:rsidR="00771246" w:rsidRPr="00E821A8" w:rsidTr="00227BA2">
        <w:trPr>
          <w:trHeight w:val="255"/>
        </w:trPr>
        <w:tc>
          <w:tcPr>
            <w:tcW w:w="476" w:type="dxa"/>
            <w:tcBorders>
              <w:top w:val="single" w:sz="4" w:space="0" w:color="auto"/>
              <w:left w:val="single" w:sz="4" w:space="0" w:color="auto"/>
              <w:bottom w:val="single" w:sz="4" w:space="0" w:color="auto"/>
              <w:right w:val="single" w:sz="4" w:space="0" w:color="auto"/>
            </w:tcBorders>
            <w:shd w:val="clear" w:color="000000" w:fill="B6DDE8"/>
            <w:vAlign w:val="bottom"/>
            <w:hideMark/>
          </w:tcPr>
          <w:p w:rsidR="00771246" w:rsidRPr="00E821A8" w:rsidRDefault="00D07601" w:rsidP="00227BA2">
            <w:pPr>
              <w:spacing w:line="240" w:lineRule="auto"/>
              <w:rPr>
                <w:rFonts w:eastAsia="Times New Roman" w:cstheme="minorHAnsi"/>
                <w:b/>
                <w:sz w:val="24"/>
                <w:szCs w:val="24"/>
              </w:rPr>
            </w:pPr>
            <w:r w:rsidRPr="00D07601">
              <w:rPr>
                <w:rFonts w:eastAsia="Times New Roman" w:cstheme="minorHAnsi"/>
                <w:sz w:val="24"/>
                <w:szCs w:val="24"/>
              </w:rPr>
              <w:t> </w:t>
            </w:r>
            <w:r w:rsidRPr="00D07601">
              <w:rPr>
                <w:rFonts w:eastAsia="Times New Roman" w:cstheme="minorHAnsi"/>
                <w:b/>
                <w:sz w:val="24"/>
                <w:szCs w:val="24"/>
              </w:rPr>
              <w:t>No</w:t>
            </w:r>
          </w:p>
        </w:tc>
        <w:tc>
          <w:tcPr>
            <w:tcW w:w="2062" w:type="dxa"/>
            <w:tcBorders>
              <w:top w:val="single" w:sz="4" w:space="0" w:color="auto"/>
              <w:left w:val="nil"/>
              <w:bottom w:val="single" w:sz="4" w:space="0" w:color="auto"/>
              <w:right w:val="single" w:sz="4" w:space="0" w:color="auto"/>
            </w:tcBorders>
            <w:shd w:val="clear" w:color="000000" w:fill="B6DDE8"/>
            <w:vAlign w:val="bottom"/>
            <w:hideMark/>
          </w:tcPr>
          <w:p w:rsidR="00771246" w:rsidRPr="00E821A8" w:rsidRDefault="00D07601" w:rsidP="00227BA2">
            <w:pPr>
              <w:shd w:val="clear" w:color="FFFFCC" w:fill="FFFFFF"/>
              <w:spacing w:before="100" w:beforeAutospacing="1" w:after="100" w:afterAutospacing="1" w:line="240" w:lineRule="auto"/>
              <w:jc w:val="center"/>
              <w:rPr>
                <w:rFonts w:eastAsia="Times New Roman" w:cstheme="minorHAnsi"/>
                <w:b/>
                <w:bCs/>
                <w:sz w:val="24"/>
                <w:szCs w:val="24"/>
              </w:rPr>
            </w:pPr>
            <w:r w:rsidRPr="00D07601">
              <w:rPr>
                <w:rFonts w:eastAsia="Times New Roman" w:cstheme="minorHAnsi"/>
                <w:b/>
                <w:bCs/>
                <w:sz w:val="24"/>
                <w:szCs w:val="24"/>
              </w:rPr>
              <w:t>Field name</w:t>
            </w:r>
          </w:p>
        </w:tc>
        <w:tc>
          <w:tcPr>
            <w:tcW w:w="1437" w:type="dxa"/>
            <w:tcBorders>
              <w:top w:val="single" w:sz="4" w:space="0" w:color="auto"/>
              <w:left w:val="nil"/>
              <w:bottom w:val="single" w:sz="4" w:space="0" w:color="auto"/>
              <w:right w:val="single" w:sz="4" w:space="0" w:color="auto"/>
            </w:tcBorders>
            <w:shd w:val="clear" w:color="000000" w:fill="B6DDE8"/>
            <w:noWrap/>
            <w:vAlign w:val="bottom"/>
            <w:hideMark/>
          </w:tcPr>
          <w:p w:rsidR="00771246" w:rsidRPr="00E821A8" w:rsidRDefault="00D07601" w:rsidP="00227BA2">
            <w:pPr>
              <w:spacing w:line="240" w:lineRule="auto"/>
              <w:jc w:val="center"/>
              <w:rPr>
                <w:rFonts w:eastAsia="Times New Roman" w:cstheme="minorHAnsi"/>
                <w:b/>
                <w:bCs/>
                <w:sz w:val="24"/>
                <w:szCs w:val="24"/>
              </w:rPr>
            </w:pPr>
            <w:r w:rsidRPr="00D07601">
              <w:rPr>
                <w:rFonts w:eastAsia="Times New Roman" w:cstheme="minorHAnsi"/>
                <w:b/>
                <w:bCs/>
                <w:sz w:val="24"/>
                <w:szCs w:val="24"/>
              </w:rPr>
              <w:t>Type</w:t>
            </w:r>
          </w:p>
        </w:tc>
        <w:tc>
          <w:tcPr>
            <w:tcW w:w="1121" w:type="dxa"/>
            <w:tcBorders>
              <w:top w:val="single" w:sz="4" w:space="0" w:color="auto"/>
              <w:left w:val="nil"/>
              <w:bottom w:val="single" w:sz="4" w:space="0" w:color="auto"/>
              <w:right w:val="single" w:sz="4" w:space="0" w:color="auto"/>
            </w:tcBorders>
            <w:shd w:val="clear" w:color="000000" w:fill="B6DDE8"/>
            <w:vAlign w:val="bottom"/>
          </w:tcPr>
          <w:p w:rsidR="00771246" w:rsidRPr="00E821A8" w:rsidRDefault="00D07601" w:rsidP="00227BA2">
            <w:pPr>
              <w:spacing w:line="240" w:lineRule="auto"/>
              <w:jc w:val="center"/>
              <w:rPr>
                <w:rFonts w:eastAsia="Times New Roman" w:cstheme="minorHAnsi"/>
                <w:b/>
                <w:bCs/>
                <w:sz w:val="24"/>
                <w:szCs w:val="24"/>
              </w:rPr>
            </w:pPr>
            <w:r w:rsidRPr="00D07601">
              <w:rPr>
                <w:rFonts w:eastAsia="Times New Roman" w:cstheme="minorHAnsi"/>
                <w:b/>
                <w:bCs/>
                <w:sz w:val="24"/>
                <w:szCs w:val="24"/>
              </w:rPr>
              <w:t>Max Length</w:t>
            </w:r>
          </w:p>
        </w:tc>
        <w:tc>
          <w:tcPr>
            <w:tcW w:w="540" w:type="dxa"/>
            <w:tcBorders>
              <w:top w:val="single" w:sz="4" w:space="0" w:color="auto"/>
              <w:left w:val="nil"/>
              <w:bottom w:val="single" w:sz="4" w:space="0" w:color="auto"/>
              <w:right w:val="single" w:sz="4" w:space="0" w:color="auto"/>
            </w:tcBorders>
            <w:shd w:val="clear" w:color="000000" w:fill="B6DDE8"/>
            <w:vAlign w:val="bottom"/>
            <w:hideMark/>
          </w:tcPr>
          <w:p w:rsidR="00771246" w:rsidRPr="00E821A8" w:rsidRDefault="00D07601" w:rsidP="00227BA2">
            <w:pPr>
              <w:spacing w:line="240" w:lineRule="auto"/>
              <w:jc w:val="center"/>
              <w:rPr>
                <w:rFonts w:eastAsia="Times New Roman" w:cstheme="minorHAnsi"/>
                <w:b/>
                <w:bCs/>
                <w:sz w:val="24"/>
                <w:szCs w:val="24"/>
              </w:rPr>
            </w:pPr>
            <w:r w:rsidRPr="00D07601">
              <w:rPr>
                <w:rFonts w:eastAsia="Times New Roman" w:cstheme="minorHAnsi"/>
                <w:b/>
                <w:bCs/>
                <w:sz w:val="24"/>
                <w:szCs w:val="24"/>
              </w:rPr>
              <w:t>Null</w:t>
            </w:r>
          </w:p>
        </w:tc>
        <w:tc>
          <w:tcPr>
            <w:tcW w:w="810" w:type="dxa"/>
            <w:tcBorders>
              <w:top w:val="single" w:sz="4" w:space="0" w:color="auto"/>
              <w:left w:val="nil"/>
              <w:bottom w:val="single" w:sz="4" w:space="0" w:color="auto"/>
              <w:right w:val="single" w:sz="4" w:space="0" w:color="auto"/>
            </w:tcBorders>
            <w:shd w:val="clear" w:color="000000" w:fill="B6DDE8"/>
            <w:vAlign w:val="bottom"/>
          </w:tcPr>
          <w:p w:rsidR="00771246" w:rsidRPr="00E821A8" w:rsidRDefault="00D07601" w:rsidP="00227BA2">
            <w:pPr>
              <w:spacing w:line="240" w:lineRule="auto"/>
              <w:jc w:val="center"/>
              <w:rPr>
                <w:rFonts w:eastAsia="Times New Roman" w:cstheme="minorHAnsi"/>
                <w:b/>
                <w:bCs/>
                <w:sz w:val="24"/>
                <w:szCs w:val="24"/>
              </w:rPr>
            </w:pPr>
            <w:r w:rsidRPr="00D07601">
              <w:rPr>
                <w:rFonts w:eastAsia="Times New Roman" w:cstheme="minorHAnsi"/>
                <w:b/>
                <w:bCs/>
                <w:sz w:val="24"/>
                <w:szCs w:val="24"/>
              </w:rPr>
              <w:t>Unique</w:t>
            </w:r>
          </w:p>
        </w:tc>
        <w:tc>
          <w:tcPr>
            <w:tcW w:w="591" w:type="dxa"/>
            <w:tcBorders>
              <w:top w:val="single" w:sz="4" w:space="0" w:color="auto"/>
              <w:left w:val="nil"/>
              <w:bottom w:val="single" w:sz="4" w:space="0" w:color="auto"/>
              <w:right w:val="single" w:sz="4" w:space="0" w:color="auto"/>
            </w:tcBorders>
            <w:shd w:val="clear" w:color="000000" w:fill="B6DDE8"/>
            <w:vAlign w:val="bottom"/>
          </w:tcPr>
          <w:p w:rsidR="00771246" w:rsidRPr="00E821A8" w:rsidRDefault="00D07601" w:rsidP="00227BA2">
            <w:pPr>
              <w:spacing w:line="240" w:lineRule="auto"/>
              <w:jc w:val="center"/>
              <w:rPr>
                <w:rFonts w:eastAsia="Times New Roman" w:cstheme="minorHAnsi"/>
                <w:b/>
                <w:bCs/>
                <w:sz w:val="24"/>
                <w:szCs w:val="24"/>
              </w:rPr>
            </w:pPr>
            <w:r w:rsidRPr="00D07601">
              <w:rPr>
                <w:rFonts w:eastAsia="Times New Roman" w:cstheme="minorHAnsi"/>
                <w:b/>
                <w:bCs/>
                <w:sz w:val="24"/>
                <w:szCs w:val="24"/>
              </w:rPr>
              <w:t>P/F Key</w:t>
            </w:r>
          </w:p>
        </w:tc>
        <w:tc>
          <w:tcPr>
            <w:tcW w:w="3003" w:type="dxa"/>
            <w:tcBorders>
              <w:top w:val="single" w:sz="4" w:space="0" w:color="auto"/>
              <w:left w:val="nil"/>
              <w:bottom w:val="single" w:sz="4" w:space="0" w:color="auto"/>
              <w:right w:val="single" w:sz="4" w:space="0" w:color="auto"/>
            </w:tcBorders>
            <w:shd w:val="clear" w:color="000000" w:fill="B6DDE8"/>
          </w:tcPr>
          <w:p w:rsidR="00771246" w:rsidRPr="00E821A8" w:rsidRDefault="00771246" w:rsidP="00227BA2">
            <w:pPr>
              <w:spacing w:line="240" w:lineRule="auto"/>
              <w:jc w:val="center"/>
              <w:rPr>
                <w:rFonts w:eastAsia="Times New Roman" w:cstheme="minorHAnsi"/>
                <w:b/>
                <w:bCs/>
                <w:sz w:val="24"/>
                <w:szCs w:val="24"/>
              </w:rPr>
            </w:pPr>
          </w:p>
          <w:p w:rsidR="00771246" w:rsidRPr="00E821A8" w:rsidRDefault="00D07601" w:rsidP="00227BA2">
            <w:pPr>
              <w:spacing w:line="240" w:lineRule="auto"/>
              <w:jc w:val="center"/>
              <w:rPr>
                <w:rFonts w:eastAsia="Times New Roman" w:cstheme="minorHAnsi"/>
                <w:b/>
                <w:bCs/>
                <w:sz w:val="24"/>
                <w:szCs w:val="24"/>
              </w:rPr>
            </w:pPr>
            <w:r w:rsidRPr="00D07601">
              <w:rPr>
                <w:rFonts w:eastAsia="Times New Roman" w:cstheme="minorHAnsi"/>
                <w:b/>
                <w:bCs/>
                <w:sz w:val="24"/>
                <w:szCs w:val="24"/>
              </w:rPr>
              <w:t>Description</w:t>
            </w:r>
          </w:p>
        </w:tc>
      </w:tr>
      <w:tr w:rsidR="00771246" w:rsidRPr="00E821A8" w:rsidTr="00227BA2">
        <w:trPr>
          <w:trHeight w:val="255"/>
        </w:trPr>
        <w:tc>
          <w:tcPr>
            <w:tcW w:w="476" w:type="dxa"/>
            <w:tcBorders>
              <w:top w:val="nil"/>
              <w:left w:val="single" w:sz="4" w:space="0" w:color="auto"/>
              <w:bottom w:val="single" w:sz="4" w:space="0" w:color="auto"/>
              <w:right w:val="single" w:sz="4" w:space="0" w:color="auto"/>
            </w:tcBorders>
            <w:shd w:val="clear" w:color="auto" w:fill="auto"/>
            <w:noWrap/>
            <w:vAlign w:val="bottom"/>
            <w:hideMark/>
          </w:tcPr>
          <w:p w:rsidR="00771246" w:rsidRPr="00E821A8" w:rsidRDefault="00D07601" w:rsidP="00227BA2">
            <w:pPr>
              <w:spacing w:line="240" w:lineRule="auto"/>
              <w:jc w:val="right"/>
              <w:rPr>
                <w:rFonts w:eastAsia="Times New Roman" w:cstheme="minorHAnsi"/>
                <w:sz w:val="24"/>
                <w:szCs w:val="24"/>
              </w:rPr>
            </w:pPr>
            <w:r w:rsidRPr="00D07601">
              <w:rPr>
                <w:rFonts w:eastAsia="Times New Roman" w:cstheme="minorHAnsi"/>
                <w:sz w:val="24"/>
                <w:szCs w:val="24"/>
              </w:rPr>
              <w:t>1</w:t>
            </w:r>
          </w:p>
        </w:tc>
        <w:tc>
          <w:tcPr>
            <w:tcW w:w="2062" w:type="dxa"/>
            <w:tcBorders>
              <w:top w:val="nil"/>
              <w:left w:val="nil"/>
              <w:bottom w:val="single" w:sz="4" w:space="0" w:color="auto"/>
              <w:right w:val="single" w:sz="4" w:space="0" w:color="auto"/>
            </w:tcBorders>
            <w:shd w:val="clear" w:color="auto" w:fill="auto"/>
            <w:noWrap/>
            <w:vAlign w:val="bottom"/>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proofErr w:type="spellStart"/>
            <w:r w:rsidRPr="00D07601">
              <w:rPr>
                <w:rFonts w:eastAsia="Times New Roman" w:cstheme="minorHAnsi"/>
                <w:sz w:val="24"/>
                <w:szCs w:val="24"/>
              </w:rPr>
              <w:t>CostID</w:t>
            </w:r>
            <w:proofErr w:type="spellEnd"/>
          </w:p>
        </w:tc>
        <w:tc>
          <w:tcPr>
            <w:tcW w:w="1437" w:type="dxa"/>
            <w:tcBorders>
              <w:top w:val="nil"/>
              <w:left w:val="nil"/>
              <w:bottom w:val="single" w:sz="4" w:space="0" w:color="auto"/>
              <w:right w:val="single" w:sz="4" w:space="0" w:color="auto"/>
            </w:tcBorders>
            <w:shd w:val="clear" w:color="auto" w:fill="auto"/>
            <w:noWrap/>
            <w:vAlign w:val="bottom"/>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r w:rsidRPr="00D07601">
              <w:rPr>
                <w:rFonts w:eastAsia="Times New Roman" w:cstheme="minorHAnsi"/>
                <w:sz w:val="24"/>
                <w:szCs w:val="24"/>
              </w:rPr>
              <w:t>CHAR</w:t>
            </w:r>
          </w:p>
        </w:tc>
        <w:tc>
          <w:tcPr>
            <w:tcW w:w="1121" w:type="dxa"/>
            <w:tcBorders>
              <w:top w:val="nil"/>
              <w:left w:val="nil"/>
              <w:bottom w:val="single" w:sz="4" w:space="0" w:color="auto"/>
              <w:right w:val="single" w:sz="4" w:space="0" w:color="auto"/>
            </w:tcBorders>
            <w:shd w:val="clear" w:color="auto" w:fill="auto"/>
            <w:vAlign w:val="bottom"/>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r w:rsidRPr="00D07601">
              <w:rPr>
                <w:rFonts w:eastAsia="Times New Roman" w:cstheme="minorHAnsi"/>
                <w:sz w:val="24"/>
                <w:szCs w:val="24"/>
              </w:rPr>
              <w:t>10</w:t>
            </w:r>
          </w:p>
        </w:tc>
        <w:tc>
          <w:tcPr>
            <w:tcW w:w="540" w:type="dxa"/>
            <w:tcBorders>
              <w:top w:val="nil"/>
              <w:left w:val="nil"/>
              <w:bottom w:val="single" w:sz="4" w:space="0" w:color="auto"/>
              <w:right w:val="single" w:sz="4" w:space="0" w:color="auto"/>
            </w:tcBorders>
            <w:shd w:val="clear" w:color="auto" w:fill="auto"/>
            <w:noWrap/>
            <w:vAlign w:val="bottom"/>
            <w:hideMark/>
          </w:tcPr>
          <w:p w:rsidR="00771246" w:rsidRPr="00E821A8" w:rsidRDefault="00771246" w:rsidP="00227BA2">
            <w:pPr>
              <w:spacing w:line="240" w:lineRule="auto"/>
              <w:rPr>
                <w:rFonts w:eastAsia="Times New Roman" w:cstheme="minorHAnsi"/>
                <w:sz w:val="24"/>
                <w:szCs w:val="24"/>
              </w:rPr>
            </w:pPr>
          </w:p>
        </w:tc>
        <w:tc>
          <w:tcPr>
            <w:tcW w:w="810" w:type="dxa"/>
            <w:tcBorders>
              <w:top w:val="nil"/>
              <w:left w:val="nil"/>
              <w:bottom w:val="single" w:sz="4" w:space="0" w:color="auto"/>
              <w:right w:val="single" w:sz="4" w:space="0" w:color="auto"/>
            </w:tcBorders>
            <w:shd w:val="clear" w:color="auto" w:fill="auto"/>
            <w:vAlign w:val="bottom"/>
          </w:tcPr>
          <w:p w:rsidR="00771246" w:rsidRPr="00E821A8" w:rsidRDefault="00771246" w:rsidP="00227BA2">
            <w:pPr>
              <w:spacing w:line="240" w:lineRule="auto"/>
              <w:rPr>
                <w:rFonts w:eastAsia="Times New Roman" w:cstheme="minorHAnsi"/>
                <w:sz w:val="24"/>
                <w:szCs w:val="24"/>
              </w:rPr>
            </w:pPr>
          </w:p>
        </w:tc>
        <w:tc>
          <w:tcPr>
            <w:tcW w:w="591" w:type="dxa"/>
            <w:tcBorders>
              <w:top w:val="nil"/>
              <w:left w:val="nil"/>
              <w:bottom w:val="single" w:sz="4" w:space="0" w:color="auto"/>
              <w:right w:val="single" w:sz="4" w:space="0" w:color="auto"/>
            </w:tcBorders>
            <w:vAlign w:val="bottom"/>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r w:rsidRPr="00D07601">
              <w:rPr>
                <w:rFonts w:eastAsia="Times New Roman" w:cstheme="minorHAnsi"/>
                <w:sz w:val="24"/>
                <w:szCs w:val="24"/>
              </w:rPr>
              <w:t>PK</w:t>
            </w:r>
          </w:p>
        </w:tc>
        <w:tc>
          <w:tcPr>
            <w:tcW w:w="3003" w:type="dxa"/>
            <w:tcBorders>
              <w:top w:val="nil"/>
              <w:left w:val="nil"/>
              <w:bottom w:val="single" w:sz="4" w:space="0" w:color="auto"/>
              <w:right w:val="single" w:sz="4" w:space="0" w:color="auto"/>
            </w:tcBorders>
            <w:vAlign w:val="bottom"/>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r w:rsidRPr="00D07601">
              <w:rPr>
                <w:rFonts w:eastAsia="Times New Roman" w:cstheme="minorHAnsi"/>
                <w:sz w:val="24"/>
                <w:szCs w:val="24"/>
              </w:rPr>
              <w:t>PK – ID of cost</w:t>
            </w:r>
          </w:p>
        </w:tc>
      </w:tr>
      <w:tr w:rsidR="00771246" w:rsidRPr="00E821A8" w:rsidTr="00227BA2">
        <w:trPr>
          <w:trHeight w:val="255"/>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D07601" w:rsidP="00227BA2">
            <w:pPr>
              <w:shd w:val="clear" w:color="FFFFCC" w:fill="FFFFFF"/>
              <w:spacing w:before="100" w:beforeAutospacing="1" w:after="100" w:afterAutospacing="1" w:line="240" w:lineRule="auto"/>
              <w:jc w:val="right"/>
              <w:rPr>
                <w:rFonts w:eastAsia="Times New Roman" w:cstheme="minorHAnsi"/>
                <w:sz w:val="24"/>
                <w:szCs w:val="24"/>
              </w:rPr>
            </w:pPr>
            <w:r w:rsidRPr="00D07601">
              <w:rPr>
                <w:rFonts w:eastAsia="Times New Roman" w:cstheme="minorHAnsi"/>
                <w:sz w:val="24"/>
                <w:szCs w:val="24"/>
              </w:rPr>
              <w:t>2</w:t>
            </w:r>
          </w:p>
        </w:tc>
        <w:tc>
          <w:tcPr>
            <w:tcW w:w="2062" w:type="dxa"/>
            <w:tcBorders>
              <w:top w:val="nil"/>
              <w:left w:val="nil"/>
              <w:bottom w:val="single" w:sz="4" w:space="0" w:color="auto"/>
              <w:right w:val="single" w:sz="4" w:space="0" w:color="auto"/>
            </w:tcBorders>
            <w:shd w:val="clear" w:color="auto" w:fill="auto"/>
            <w:noWrap/>
            <w:vAlign w:val="bottom"/>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r w:rsidRPr="00D07601">
              <w:rPr>
                <w:rFonts w:eastAsia="Times New Roman" w:cstheme="minorHAnsi"/>
                <w:sz w:val="24"/>
                <w:szCs w:val="24"/>
              </w:rPr>
              <w:t>Budget</w:t>
            </w:r>
          </w:p>
        </w:tc>
        <w:tc>
          <w:tcPr>
            <w:tcW w:w="1437" w:type="dxa"/>
            <w:tcBorders>
              <w:top w:val="nil"/>
              <w:left w:val="nil"/>
              <w:bottom w:val="single" w:sz="4" w:space="0" w:color="auto"/>
              <w:right w:val="single" w:sz="4" w:space="0" w:color="auto"/>
            </w:tcBorders>
            <w:shd w:val="clear" w:color="auto" w:fill="auto"/>
            <w:noWrap/>
            <w:vAlign w:val="bottom"/>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r w:rsidRPr="00D07601">
              <w:rPr>
                <w:rFonts w:eastAsia="Times New Roman" w:cstheme="minorHAnsi"/>
                <w:sz w:val="24"/>
                <w:szCs w:val="24"/>
              </w:rPr>
              <w:t>INTEGER</w:t>
            </w:r>
          </w:p>
        </w:tc>
        <w:tc>
          <w:tcPr>
            <w:tcW w:w="1121" w:type="dxa"/>
            <w:tcBorders>
              <w:top w:val="nil"/>
              <w:left w:val="nil"/>
              <w:bottom w:val="single" w:sz="4" w:space="0" w:color="auto"/>
              <w:right w:val="single" w:sz="4" w:space="0" w:color="auto"/>
            </w:tcBorders>
            <w:shd w:val="clear" w:color="auto" w:fill="auto"/>
            <w:vAlign w:val="bottom"/>
          </w:tcPr>
          <w:p w:rsidR="00771246" w:rsidRPr="00E821A8" w:rsidRDefault="00771246" w:rsidP="00227BA2">
            <w:pPr>
              <w:spacing w:line="240" w:lineRule="auto"/>
              <w:rPr>
                <w:rFonts w:eastAsia="Times New Roman" w:cstheme="minorHAnsi"/>
                <w:sz w:val="24"/>
                <w:szCs w:val="24"/>
              </w:rPr>
            </w:pPr>
          </w:p>
        </w:tc>
        <w:tc>
          <w:tcPr>
            <w:tcW w:w="540"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pacing w:line="240" w:lineRule="auto"/>
              <w:rPr>
                <w:rFonts w:eastAsia="Times New Roman" w:cstheme="minorHAnsi"/>
                <w:sz w:val="24"/>
                <w:szCs w:val="24"/>
              </w:rPr>
            </w:pPr>
          </w:p>
        </w:tc>
        <w:tc>
          <w:tcPr>
            <w:tcW w:w="810" w:type="dxa"/>
            <w:tcBorders>
              <w:top w:val="nil"/>
              <w:left w:val="nil"/>
              <w:bottom w:val="single" w:sz="4" w:space="0" w:color="auto"/>
              <w:right w:val="single" w:sz="4" w:space="0" w:color="auto"/>
            </w:tcBorders>
            <w:shd w:val="clear" w:color="auto" w:fill="auto"/>
            <w:vAlign w:val="bottom"/>
          </w:tcPr>
          <w:p w:rsidR="00771246" w:rsidRPr="00E821A8" w:rsidRDefault="00771246" w:rsidP="00227BA2">
            <w:pPr>
              <w:spacing w:line="240" w:lineRule="auto"/>
              <w:rPr>
                <w:rFonts w:eastAsia="Times New Roman" w:cstheme="minorHAnsi"/>
                <w:sz w:val="24"/>
                <w:szCs w:val="24"/>
              </w:rPr>
            </w:pPr>
          </w:p>
        </w:tc>
        <w:tc>
          <w:tcPr>
            <w:tcW w:w="591" w:type="dxa"/>
            <w:tcBorders>
              <w:top w:val="nil"/>
              <w:left w:val="nil"/>
              <w:bottom w:val="single" w:sz="4" w:space="0" w:color="auto"/>
              <w:right w:val="single" w:sz="4" w:space="0" w:color="auto"/>
            </w:tcBorders>
            <w:vAlign w:val="bottom"/>
          </w:tcPr>
          <w:p w:rsidR="00771246" w:rsidRPr="00E821A8" w:rsidRDefault="00771246" w:rsidP="00227BA2">
            <w:pPr>
              <w:spacing w:line="240" w:lineRule="auto"/>
              <w:rPr>
                <w:rFonts w:eastAsia="Times New Roman" w:cstheme="minorHAnsi"/>
                <w:sz w:val="24"/>
                <w:szCs w:val="24"/>
              </w:rPr>
            </w:pPr>
          </w:p>
        </w:tc>
        <w:tc>
          <w:tcPr>
            <w:tcW w:w="3003" w:type="dxa"/>
            <w:tcBorders>
              <w:top w:val="nil"/>
              <w:left w:val="nil"/>
              <w:bottom w:val="single" w:sz="4" w:space="0" w:color="auto"/>
              <w:right w:val="single" w:sz="4" w:space="0" w:color="auto"/>
            </w:tcBorders>
            <w:vAlign w:val="bottom"/>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r w:rsidRPr="00D07601">
              <w:rPr>
                <w:rFonts w:eastAsia="Times New Roman" w:cstheme="minorHAnsi"/>
                <w:sz w:val="24"/>
                <w:szCs w:val="24"/>
              </w:rPr>
              <w:t xml:space="preserve">Budget of project </w:t>
            </w:r>
          </w:p>
        </w:tc>
      </w:tr>
      <w:tr w:rsidR="00771246" w:rsidRPr="00E821A8" w:rsidTr="00227BA2">
        <w:trPr>
          <w:trHeight w:val="255"/>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D07601" w:rsidP="00227BA2">
            <w:pPr>
              <w:shd w:val="clear" w:color="FFFFCC" w:fill="FFFFFF"/>
              <w:spacing w:before="100" w:beforeAutospacing="1" w:after="100" w:afterAutospacing="1" w:line="240" w:lineRule="auto"/>
              <w:jc w:val="right"/>
              <w:rPr>
                <w:rFonts w:eastAsia="Times New Roman" w:cstheme="minorHAnsi"/>
                <w:sz w:val="24"/>
                <w:szCs w:val="24"/>
              </w:rPr>
            </w:pPr>
            <w:r w:rsidRPr="00D07601">
              <w:rPr>
                <w:rFonts w:eastAsia="Times New Roman" w:cstheme="minorHAnsi"/>
                <w:sz w:val="24"/>
                <w:szCs w:val="24"/>
              </w:rPr>
              <w:t>3</w:t>
            </w:r>
          </w:p>
        </w:tc>
        <w:tc>
          <w:tcPr>
            <w:tcW w:w="2062" w:type="dxa"/>
            <w:tcBorders>
              <w:top w:val="nil"/>
              <w:left w:val="nil"/>
              <w:bottom w:val="single" w:sz="4" w:space="0" w:color="auto"/>
              <w:right w:val="single" w:sz="4" w:space="0" w:color="auto"/>
            </w:tcBorders>
            <w:shd w:val="clear" w:color="auto" w:fill="auto"/>
            <w:noWrap/>
            <w:vAlign w:val="bottom"/>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r w:rsidRPr="00D07601">
              <w:rPr>
                <w:rFonts w:eastAsia="Times New Roman" w:cstheme="minorHAnsi"/>
                <w:sz w:val="24"/>
                <w:szCs w:val="24"/>
              </w:rPr>
              <w:t>Buffer</w:t>
            </w:r>
          </w:p>
        </w:tc>
        <w:tc>
          <w:tcPr>
            <w:tcW w:w="1437" w:type="dxa"/>
            <w:tcBorders>
              <w:top w:val="nil"/>
              <w:left w:val="nil"/>
              <w:bottom w:val="single" w:sz="4" w:space="0" w:color="auto"/>
              <w:right w:val="single" w:sz="4" w:space="0" w:color="auto"/>
            </w:tcBorders>
            <w:shd w:val="clear" w:color="auto" w:fill="auto"/>
            <w:noWrap/>
            <w:vAlign w:val="bottom"/>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r w:rsidRPr="00D07601">
              <w:rPr>
                <w:rFonts w:eastAsia="Times New Roman" w:cstheme="minorHAnsi"/>
                <w:sz w:val="24"/>
                <w:szCs w:val="24"/>
              </w:rPr>
              <w:t>INTEGER</w:t>
            </w:r>
          </w:p>
        </w:tc>
        <w:tc>
          <w:tcPr>
            <w:tcW w:w="1121" w:type="dxa"/>
            <w:tcBorders>
              <w:top w:val="nil"/>
              <w:left w:val="nil"/>
              <w:bottom w:val="single" w:sz="4" w:space="0" w:color="auto"/>
              <w:right w:val="single" w:sz="4" w:space="0" w:color="auto"/>
            </w:tcBorders>
            <w:shd w:val="clear" w:color="auto" w:fill="auto"/>
            <w:vAlign w:val="bottom"/>
          </w:tcPr>
          <w:p w:rsidR="00771246" w:rsidRPr="00E821A8" w:rsidRDefault="00771246" w:rsidP="00227BA2">
            <w:pPr>
              <w:spacing w:line="240" w:lineRule="auto"/>
              <w:rPr>
                <w:rFonts w:eastAsia="Times New Roman" w:cstheme="minorHAnsi"/>
                <w:sz w:val="24"/>
                <w:szCs w:val="24"/>
              </w:rPr>
            </w:pPr>
          </w:p>
        </w:tc>
        <w:tc>
          <w:tcPr>
            <w:tcW w:w="540"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pacing w:line="240" w:lineRule="auto"/>
              <w:rPr>
                <w:rFonts w:eastAsia="Times New Roman" w:cstheme="minorHAnsi"/>
                <w:sz w:val="24"/>
                <w:szCs w:val="24"/>
              </w:rPr>
            </w:pPr>
          </w:p>
        </w:tc>
        <w:tc>
          <w:tcPr>
            <w:tcW w:w="810" w:type="dxa"/>
            <w:tcBorders>
              <w:top w:val="nil"/>
              <w:left w:val="nil"/>
              <w:bottom w:val="single" w:sz="4" w:space="0" w:color="auto"/>
              <w:right w:val="single" w:sz="4" w:space="0" w:color="auto"/>
            </w:tcBorders>
            <w:shd w:val="clear" w:color="auto" w:fill="auto"/>
            <w:vAlign w:val="bottom"/>
          </w:tcPr>
          <w:p w:rsidR="00771246" w:rsidRPr="00E821A8" w:rsidRDefault="00771246" w:rsidP="00227BA2">
            <w:pPr>
              <w:spacing w:line="240" w:lineRule="auto"/>
              <w:rPr>
                <w:rFonts w:eastAsia="Times New Roman" w:cstheme="minorHAnsi"/>
                <w:sz w:val="24"/>
                <w:szCs w:val="24"/>
              </w:rPr>
            </w:pPr>
          </w:p>
        </w:tc>
        <w:tc>
          <w:tcPr>
            <w:tcW w:w="591" w:type="dxa"/>
            <w:tcBorders>
              <w:top w:val="nil"/>
              <w:left w:val="nil"/>
              <w:bottom w:val="single" w:sz="4" w:space="0" w:color="auto"/>
              <w:right w:val="single" w:sz="4" w:space="0" w:color="auto"/>
            </w:tcBorders>
            <w:vAlign w:val="bottom"/>
          </w:tcPr>
          <w:p w:rsidR="00771246" w:rsidRPr="00E821A8" w:rsidRDefault="00771246" w:rsidP="00227BA2">
            <w:pPr>
              <w:spacing w:line="240" w:lineRule="auto"/>
              <w:rPr>
                <w:rFonts w:eastAsia="Times New Roman" w:cstheme="minorHAnsi"/>
                <w:sz w:val="24"/>
                <w:szCs w:val="24"/>
              </w:rPr>
            </w:pPr>
          </w:p>
        </w:tc>
        <w:tc>
          <w:tcPr>
            <w:tcW w:w="3003" w:type="dxa"/>
            <w:tcBorders>
              <w:top w:val="nil"/>
              <w:left w:val="nil"/>
              <w:bottom w:val="single" w:sz="4" w:space="0" w:color="auto"/>
              <w:right w:val="single" w:sz="4" w:space="0" w:color="auto"/>
            </w:tcBorders>
            <w:vAlign w:val="bottom"/>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r w:rsidRPr="00D07601">
              <w:rPr>
                <w:rFonts w:eastAsia="Times New Roman" w:cstheme="minorHAnsi"/>
                <w:sz w:val="24"/>
                <w:szCs w:val="24"/>
              </w:rPr>
              <w:t>Buffer of project</w:t>
            </w:r>
          </w:p>
        </w:tc>
      </w:tr>
    </w:tbl>
    <w:p w:rsidR="00771246" w:rsidRPr="00E821A8" w:rsidRDefault="00771246" w:rsidP="00771246">
      <w:pPr>
        <w:spacing w:line="240" w:lineRule="auto"/>
        <w:rPr>
          <w:rFonts w:cstheme="minorHAnsi"/>
          <w:sz w:val="24"/>
          <w:szCs w:val="24"/>
        </w:rPr>
      </w:pPr>
    </w:p>
    <w:p w:rsidR="00771246" w:rsidRPr="00E821A8" w:rsidRDefault="00771246" w:rsidP="00771246">
      <w:pPr>
        <w:spacing w:line="240" w:lineRule="auto"/>
        <w:rPr>
          <w:rFonts w:cstheme="minorHAnsi"/>
          <w:sz w:val="24"/>
          <w:szCs w:val="24"/>
        </w:rPr>
      </w:pPr>
    </w:p>
    <w:tbl>
      <w:tblPr>
        <w:tblW w:w="29521" w:type="dxa"/>
        <w:tblInd w:w="93" w:type="dxa"/>
        <w:tblLayout w:type="fixed"/>
        <w:tblLook w:val="04A0"/>
      </w:tblPr>
      <w:tblGrid>
        <w:gridCol w:w="476"/>
        <w:gridCol w:w="2062"/>
        <w:gridCol w:w="1437"/>
        <w:gridCol w:w="188"/>
        <w:gridCol w:w="933"/>
        <w:gridCol w:w="540"/>
        <w:gridCol w:w="810"/>
        <w:gridCol w:w="591"/>
        <w:gridCol w:w="180"/>
        <w:gridCol w:w="2823"/>
        <w:gridCol w:w="1485"/>
        <w:gridCol w:w="2817"/>
        <w:gridCol w:w="965"/>
        <w:gridCol w:w="2848"/>
        <w:gridCol w:w="942"/>
        <w:gridCol w:w="2852"/>
        <w:gridCol w:w="3782"/>
        <w:gridCol w:w="3790"/>
      </w:tblGrid>
      <w:tr w:rsidR="00771246" w:rsidRPr="00E821A8" w:rsidTr="00227BA2">
        <w:trPr>
          <w:gridAfter w:val="8"/>
          <w:wAfter w:w="19481" w:type="dxa"/>
          <w:trHeight w:val="322"/>
        </w:trPr>
        <w:tc>
          <w:tcPr>
            <w:tcW w:w="10040" w:type="dxa"/>
            <w:gridSpan w:val="10"/>
            <w:tcBorders>
              <w:top w:val="single" w:sz="8" w:space="0" w:color="auto"/>
              <w:left w:val="single" w:sz="8" w:space="0" w:color="auto"/>
              <w:bottom w:val="nil"/>
              <w:right w:val="single" w:sz="8" w:space="0" w:color="000000"/>
            </w:tcBorders>
            <w:shd w:val="clear" w:color="000000" w:fill="31849B"/>
            <w:noWrap/>
            <w:vAlign w:val="bottom"/>
            <w:hideMark/>
          </w:tcPr>
          <w:p w:rsidR="00771246" w:rsidRPr="00E821A8" w:rsidRDefault="00D07601" w:rsidP="00227BA2">
            <w:pPr>
              <w:spacing w:line="240" w:lineRule="auto"/>
              <w:rPr>
                <w:rFonts w:eastAsia="Times New Roman" w:cstheme="minorHAnsi"/>
                <w:b/>
                <w:bCs/>
                <w:color w:val="FFFF00"/>
                <w:sz w:val="24"/>
                <w:szCs w:val="24"/>
              </w:rPr>
            </w:pPr>
            <w:r w:rsidRPr="00D07601">
              <w:rPr>
                <w:rFonts w:eastAsia="Times New Roman" w:cstheme="minorHAnsi"/>
                <w:b/>
                <w:bCs/>
                <w:color w:val="FFFF00"/>
                <w:sz w:val="24"/>
                <w:szCs w:val="24"/>
              </w:rPr>
              <w:t>Task table</w:t>
            </w:r>
          </w:p>
        </w:tc>
      </w:tr>
      <w:tr w:rsidR="00771246" w:rsidRPr="00E821A8" w:rsidTr="00227BA2">
        <w:trPr>
          <w:gridAfter w:val="8"/>
          <w:wAfter w:w="19481" w:type="dxa"/>
          <w:trHeight w:val="255"/>
        </w:trPr>
        <w:tc>
          <w:tcPr>
            <w:tcW w:w="476" w:type="dxa"/>
            <w:tcBorders>
              <w:top w:val="single" w:sz="4" w:space="0" w:color="auto"/>
              <w:left w:val="single" w:sz="4" w:space="0" w:color="auto"/>
              <w:bottom w:val="single" w:sz="4" w:space="0" w:color="auto"/>
              <w:right w:val="single" w:sz="4" w:space="0" w:color="auto"/>
            </w:tcBorders>
            <w:shd w:val="clear" w:color="000000" w:fill="B6DDE8"/>
            <w:vAlign w:val="bottom"/>
            <w:hideMark/>
          </w:tcPr>
          <w:p w:rsidR="00771246" w:rsidRPr="00E821A8" w:rsidRDefault="00D07601" w:rsidP="00227BA2">
            <w:pPr>
              <w:spacing w:line="240" w:lineRule="auto"/>
              <w:rPr>
                <w:rFonts w:eastAsia="Times New Roman" w:cstheme="minorHAnsi"/>
                <w:b/>
                <w:sz w:val="24"/>
                <w:szCs w:val="24"/>
              </w:rPr>
            </w:pPr>
            <w:r w:rsidRPr="00D07601">
              <w:rPr>
                <w:rFonts w:eastAsia="Times New Roman" w:cstheme="minorHAnsi"/>
                <w:sz w:val="24"/>
                <w:szCs w:val="24"/>
              </w:rPr>
              <w:t> </w:t>
            </w:r>
            <w:r w:rsidRPr="00D07601">
              <w:rPr>
                <w:rFonts w:eastAsia="Times New Roman" w:cstheme="minorHAnsi"/>
                <w:b/>
                <w:sz w:val="24"/>
                <w:szCs w:val="24"/>
              </w:rPr>
              <w:t>No</w:t>
            </w:r>
          </w:p>
        </w:tc>
        <w:tc>
          <w:tcPr>
            <w:tcW w:w="2062" w:type="dxa"/>
            <w:tcBorders>
              <w:top w:val="single" w:sz="4" w:space="0" w:color="auto"/>
              <w:left w:val="nil"/>
              <w:bottom w:val="single" w:sz="4" w:space="0" w:color="auto"/>
              <w:right w:val="single" w:sz="4" w:space="0" w:color="auto"/>
            </w:tcBorders>
            <w:shd w:val="clear" w:color="000000" w:fill="B6DDE8"/>
            <w:vAlign w:val="bottom"/>
            <w:hideMark/>
          </w:tcPr>
          <w:p w:rsidR="00771246" w:rsidRPr="00E821A8" w:rsidRDefault="00D07601" w:rsidP="00227BA2">
            <w:pPr>
              <w:shd w:val="clear" w:color="FFFFCC" w:fill="FFFFFF"/>
              <w:spacing w:before="100" w:beforeAutospacing="1" w:after="100" w:afterAutospacing="1" w:line="240" w:lineRule="auto"/>
              <w:jc w:val="center"/>
              <w:rPr>
                <w:rFonts w:eastAsia="Times New Roman" w:cstheme="minorHAnsi"/>
                <w:b/>
                <w:bCs/>
                <w:sz w:val="24"/>
                <w:szCs w:val="24"/>
              </w:rPr>
            </w:pPr>
            <w:r w:rsidRPr="00D07601">
              <w:rPr>
                <w:rFonts w:eastAsia="Times New Roman" w:cstheme="minorHAnsi"/>
                <w:b/>
                <w:bCs/>
                <w:sz w:val="24"/>
                <w:szCs w:val="24"/>
              </w:rPr>
              <w:t>Field name</w:t>
            </w:r>
          </w:p>
        </w:tc>
        <w:tc>
          <w:tcPr>
            <w:tcW w:w="1437" w:type="dxa"/>
            <w:tcBorders>
              <w:top w:val="single" w:sz="4" w:space="0" w:color="auto"/>
              <w:left w:val="nil"/>
              <w:bottom w:val="single" w:sz="4" w:space="0" w:color="auto"/>
              <w:right w:val="single" w:sz="4" w:space="0" w:color="auto"/>
            </w:tcBorders>
            <w:shd w:val="clear" w:color="000000" w:fill="B6DDE8"/>
            <w:noWrap/>
            <w:vAlign w:val="bottom"/>
            <w:hideMark/>
          </w:tcPr>
          <w:p w:rsidR="00771246" w:rsidRPr="00E821A8" w:rsidRDefault="00D07601" w:rsidP="00227BA2">
            <w:pPr>
              <w:spacing w:line="240" w:lineRule="auto"/>
              <w:jc w:val="center"/>
              <w:rPr>
                <w:rFonts w:eastAsia="Times New Roman" w:cstheme="minorHAnsi"/>
                <w:b/>
                <w:bCs/>
                <w:sz w:val="24"/>
                <w:szCs w:val="24"/>
              </w:rPr>
            </w:pPr>
            <w:r w:rsidRPr="00D07601">
              <w:rPr>
                <w:rFonts w:eastAsia="Times New Roman" w:cstheme="minorHAnsi"/>
                <w:b/>
                <w:bCs/>
                <w:sz w:val="24"/>
                <w:szCs w:val="24"/>
              </w:rPr>
              <w:t>Type</w:t>
            </w:r>
          </w:p>
        </w:tc>
        <w:tc>
          <w:tcPr>
            <w:tcW w:w="1121" w:type="dxa"/>
            <w:gridSpan w:val="2"/>
            <w:tcBorders>
              <w:top w:val="single" w:sz="4" w:space="0" w:color="auto"/>
              <w:left w:val="nil"/>
              <w:bottom w:val="single" w:sz="4" w:space="0" w:color="auto"/>
              <w:right w:val="single" w:sz="4" w:space="0" w:color="auto"/>
            </w:tcBorders>
            <w:shd w:val="clear" w:color="000000" w:fill="B6DDE8"/>
            <w:vAlign w:val="bottom"/>
          </w:tcPr>
          <w:p w:rsidR="00771246" w:rsidRPr="00E821A8" w:rsidRDefault="00D07601" w:rsidP="00227BA2">
            <w:pPr>
              <w:spacing w:line="240" w:lineRule="auto"/>
              <w:jc w:val="center"/>
              <w:rPr>
                <w:rFonts w:eastAsia="Times New Roman" w:cstheme="minorHAnsi"/>
                <w:b/>
                <w:bCs/>
                <w:sz w:val="24"/>
                <w:szCs w:val="24"/>
              </w:rPr>
            </w:pPr>
            <w:r w:rsidRPr="00D07601">
              <w:rPr>
                <w:rFonts w:eastAsia="Times New Roman" w:cstheme="minorHAnsi"/>
                <w:b/>
                <w:bCs/>
                <w:sz w:val="24"/>
                <w:szCs w:val="24"/>
              </w:rPr>
              <w:t>Max Length</w:t>
            </w:r>
          </w:p>
        </w:tc>
        <w:tc>
          <w:tcPr>
            <w:tcW w:w="540" w:type="dxa"/>
            <w:tcBorders>
              <w:top w:val="single" w:sz="4" w:space="0" w:color="auto"/>
              <w:left w:val="nil"/>
              <w:bottom w:val="single" w:sz="4" w:space="0" w:color="auto"/>
              <w:right w:val="single" w:sz="4" w:space="0" w:color="auto"/>
            </w:tcBorders>
            <w:shd w:val="clear" w:color="000000" w:fill="B6DDE8"/>
            <w:vAlign w:val="bottom"/>
            <w:hideMark/>
          </w:tcPr>
          <w:p w:rsidR="00771246" w:rsidRPr="00E821A8" w:rsidRDefault="00D07601" w:rsidP="00227BA2">
            <w:pPr>
              <w:spacing w:line="240" w:lineRule="auto"/>
              <w:jc w:val="center"/>
              <w:rPr>
                <w:rFonts w:eastAsia="Times New Roman" w:cstheme="minorHAnsi"/>
                <w:b/>
                <w:bCs/>
                <w:sz w:val="24"/>
                <w:szCs w:val="24"/>
              </w:rPr>
            </w:pPr>
            <w:r w:rsidRPr="00D07601">
              <w:rPr>
                <w:rFonts w:eastAsia="Times New Roman" w:cstheme="minorHAnsi"/>
                <w:b/>
                <w:bCs/>
                <w:sz w:val="24"/>
                <w:szCs w:val="24"/>
              </w:rPr>
              <w:t>Null</w:t>
            </w:r>
          </w:p>
        </w:tc>
        <w:tc>
          <w:tcPr>
            <w:tcW w:w="810" w:type="dxa"/>
            <w:tcBorders>
              <w:top w:val="single" w:sz="4" w:space="0" w:color="auto"/>
              <w:left w:val="nil"/>
              <w:bottom w:val="single" w:sz="4" w:space="0" w:color="auto"/>
              <w:right w:val="single" w:sz="4" w:space="0" w:color="auto"/>
            </w:tcBorders>
            <w:shd w:val="clear" w:color="000000" w:fill="B6DDE8"/>
            <w:vAlign w:val="bottom"/>
          </w:tcPr>
          <w:p w:rsidR="00771246" w:rsidRPr="00E821A8" w:rsidRDefault="00D07601" w:rsidP="00227BA2">
            <w:pPr>
              <w:spacing w:line="240" w:lineRule="auto"/>
              <w:jc w:val="center"/>
              <w:rPr>
                <w:rFonts w:eastAsia="Times New Roman" w:cstheme="minorHAnsi"/>
                <w:b/>
                <w:bCs/>
                <w:sz w:val="24"/>
                <w:szCs w:val="24"/>
              </w:rPr>
            </w:pPr>
            <w:r w:rsidRPr="00D07601">
              <w:rPr>
                <w:rFonts w:eastAsia="Times New Roman" w:cstheme="minorHAnsi"/>
                <w:b/>
                <w:bCs/>
                <w:sz w:val="24"/>
                <w:szCs w:val="24"/>
              </w:rPr>
              <w:t>Unique</w:t>
            </w:r>
          </w:p>
        </w:tc>
        <w:tc>
          <w:tcPr>
            <w:tcW w:w="591" w:type="dxa"/>
            <w:tcBorders>
              <w:top w:val="single" w:sz="4" w:space="0" w:color="auto"/>
              <w:left w:val="nil"/>
              <w:bottom w:val="single" w:sz="4" w:space="0" w:color="auto"/>
              <w:right w:val="single" w:sz="4" w:space="0" w:color="auto"/>
            </w:tcBorders>
            <w:shd w:val="clear" w:color="000000" w:fill="B6DDE8"/>
            <w:vAlign w:val="bottom"/>
          </w:tcPr>
          <w:p w:rsidR="00771246" w:rsidRPr="00E821A8" w:rsidRDefault="00D07601" w:rsidP="00227BA2">
            <w:pPr>
              <w:spacing w:line="240" w:lineRule="auto"/>
              <w:jc w:val="center"/>
              <w:rPr>
                <w:rFonts w:eastAsia="Times New Roman" w:cstheme="minorHAnsi"/>
                <w:b/>
                <w:bCs/>
                <w:sz w:val="24"/>
                <w:szCs w:val="24"/>
              </w:rPr>
            </w:pPr>
            <w:r w:rsidRPr="00D07601">
              <w:rPr>
                <w:rFonts w:eastAsia="Times New Roman" w:cstheme="minorHAnsi"/>
                <w:b/>
                <w:bCs/>
                <w:sz w:val="24"/>
                <w:szCs w:val="24"/>
              </w:rPr>
              <w:t>P/F Key</w:t>
            </w:r>
          </w:p>
        </w:tc>
        <w:tc>
          <w:tcPr>
            <w:tcW w:w="3003" w:type="dxa"/>
            <w:gridSpan w:val="2"/>
            <w:tcBorders>
              <w:top w:val="single" w:sz="4" w:space="0" w:color="auto"/>
              <w:left w:val="nil"/>
              <w:bottom w:val="single" w:sz="4" w:space="0" w:color="auto"/>
              <w:right w:val="single" w:sz="4" w:space="0" w:color="auto"/>
            </w:tcBorders>
            <w:shd w:val="clear" w:color="000000" w:fill="B6DDE8"/>
          </w:tcPr>
          <w:p w:rsidR="00771246" w:rsidRPr="00E821A8" w:rsidRDefault="00771246" w:rsidP="00227BA2">
            <w:pPr>
              <w:spacing w:line="240" w:lineRule="auto"/>
              <w:jc w:val="center"/>
              <w:rPr>
                <w:rFonts w:eastAsia="Times New Roman" w:cstheme="minorHAnsi"/>
                <w:b/>
                <w:bCs/>
                <w:sz w:val="24"/>
                <w:szCs w:val="24"/>
              </w:rPr>
            </w:pPr>
          </w:p>
          <w:p w:rsidR="00771246" w:rsidRPr="00E821A8" w:rsidRDefault="00D07601" w:rsidP="00227BA2">
            <w:pPr>
              <w:spacing w:line="240" w:lineRule="auto"/>
              <w:jc w:val="center"/>
              <w:rPr>
                <w:rFonts w:eastAsia="Times New Roman" w:cstheme="minorHAnsi"/>
                <w:b/>
                <w:bCs/>
                <w:sz w:val="24"/>
                <w:szCs w:val="24"/>
              </w:rPr>
            </w:pPr>
            <w:r w:rsidRPr="00D07601">
              <w:rPr>
                <w:rFonts w:eastAsia="Times New Roman" w:cstheme="minorHAnsi"/>
                <w:b/>
                <w:bCs/>
                <w:sz w:val="24"/>
                <w:szCs w:val="24"/>
              </w:rPr>
              <w:t>Description</w:t>
            </w:r>
          </w:p>
        </w:tc>
      </w:tr>
      <w:tr w:rsidR="00771246" w:rsidRPr="00E821A8" w:rsidTr="00227BA2">
        <w:trPr>
          <w:gridAfter w:val="8"/>
          <w:wAfter w:w="19481" w:type="dxa"/>
          <w:trHeight w:val="255"/>
        </w:trPr>
        <w:tc>
          <w:tcPr>
            <w:tcW w:w="476" w:type="dxa"/>
            <w:tcBorders>
              <w:top w:val="nil"/>
              <w:left w:val="single" w:sz="4" w:space="0" w:color="auto"/>
              <w:bottom w:val="single" w:sz="4" w:space="0" w:color="auto"/>
              <w:right w:val="single" w:sz="4" w:space="0" w:color="auto"/>
            </w:tcBorders>
            <w:shd w:val="clear" w:color="auto" w:fill="auto"/>
            <w:noWrap/>
            <w:vAlign w:val="bottom"/>
            <w:hideMark/>
          </w:tcPr>
          <w:p w:rsidR="00771246" w:rsidRPr="00E821A8" w:rsidRDefault="00D07601" w:rsidP="00227BA2">
            <w:pPr>
              <w:spacing w:line="240" w:lineRule="auto"/>
              <w:jc w:val="right"/>
              <w:rPr>
                <w:rFonts w:eastAsia="Times New Roman" w:cstheme="minorHAnsi"/>
                <w:sz w:val="24"/>
                <w:szCs w:val="24"/>
              </w:rPr>
            </w:pPr>
            <w:r w:rsidRPr="00D07601">
              <w:rPr>
                <w:rFonts w:eastAsia="Times New Roman" w:cstheme="minorHAnsi"/>
                <w:sz w:val="24"/>
                <w:szCs w:val="24"/>
              </w:rPr>
              <w:t>1</w:t>
            </w:r>
          </w:p>
        </w:tc>
        <w:tc>
          <w:tcPr>
            <w:tcW w:w="2062" w:type="dxa"/>
            <w:tcBorders>
              <w:top w:val="nil"/>
              <w:left w:val="nil"/>
              <w:bottom w:val="single" w:sz="4" w:space="0" w:color="auto"/>
              <w:right w:val="single" w:sz="4" w:space="0" w:color="auto"/>
            </w:tcBorders>
            <w:shd w:val="clear" w:color="auto" w:fill="auto"/>
            <w:noWrap/>
            <w:vAlign w:val="bottom"/>
            <w:hideMark/>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proofErr w:type="spellStart"/>
            <w:r w:rsidRPr="00D07601">
              <w:rPr>
                <w:rFonts w:eastAsia="Times New Roman" w:cstheme="minorHAnsi"/>
                <w:sz w:val="24"/>
                <w:szCs w:val="24"/>
              </w:rPr>
              <w:t>TaskID</w:t>
            </w:r>
            <w:proofErr w:type="spellEnd"/>
          </w:p>
        </w:tc>
        <w:tc>
          <w:tcPr>
            <w:tcW w:w="1437" w:type="dxa"/>
            <w:tcBorders>
              <w:top w:val="nil"/>
              <w:left w:val="nil"/>
              <w:bottom w:val="single" w:sz="4" w:space="0" w:color="auto"/>
              <w:right w:val="single" w:sz="4" w:space="0" w:color="auto"/>
            </w:tcBorders>
            <w:shd w:val="clear" w:color="auto" w:fill="auto"/>
            <w:noWrap/>
            <w:vAlign w:val="bottom"/>
            <w:hideMark/>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r w:rsidRPr="00D07601">
              <w:rPr>
                <w:rFonts w:eastAsia="Times New Roman" w:cstheme="minorHAnsi"/>
                <w:sz w:val="24"/>
                <w:szCs w:val="24"/>
              </w:rPr>
              <w:t>CHAR</w:t>
            </w:r>
          </w:p>
        </w:tc>
        <w:tc>
          <w:tcPr>
            <w:tcW w:w="1121" w:type="dxa"/>
            <w:gridSpan w:val="2"/>
            <w:tcBorders>
              <w:top w:val="nil"/>
              <w:left w:val="nil"/>
              <w:bottom w:val="single" w:sz="4" w:space="0" w:color="auto"/>
              <w:right w:val="single" w:sz="4" w:space="0" w:color="auto"/>
            </w:tcBorders>
            <w:shd w:val="clear" w:color="auto" w:fill="auto"/>
            <w:vAlign w:val="bottom"/>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r w:rsidRPr="00D07601">
              <w:rPr>
                <w:rFonts w:eastAsia="Times New Roman" w:cstheme="minorHAnsi"/>
                <w:sz w:val="24"/>
                <w:szCs w:val="24"/>
              </w:rPr>
              <w:t>10</w:t>
            </w:r>
          </w:p>
        </w:tc>
        <w:tc>
          <w:tcPr>
            <w:tcW w:w="540" w:type="dxa"/>
            <w:tcBorders>
              <w:top w:val="nil"/>
              <w:left w:val="nil"/>
              <w:bottom w:val="single" w:sz="4" w:space="0" w:color="auto"/>
              <w:right w:val="single" w:sz="4" w:space="0" w:color="auto"/>
            </w:tcBorders>
            <w:shd w:val="clear" w:color="auto" w:fill="auto"/>
            <w:noWrap/>
            <w:vAlign w:val="bottom"/>
            <w:hideMark/>
          </w:tcPr>
          <w:p w:rsidR="00771246" w:rsidRPr="00E821A8" w:rsidRDefault="00771246" w:rsidP="00227BA2">
            <w:pPr>
              <w:spacing w:line="240" w:lineRule="auto"/>
              <w:rPr>
                <w:rFonts w:eastAsia="Times New Roman" w:cstheme="minorHAnsi"/>
                <w:sz w:val="24"/>
                <w:szCs w:val="24"/>
              </w:rPr>
            </w:pPr>
          </w:p>
        </w:tc>
        <w:tc>
          <w:tcPr>
            <w:tcW w:w="810" w:type="dxa"/>
            <w:tcBorders>
              <w:top w:val="nil"/>
              <w:left w:val="nil"/>
              <w:bottom w:val="single" w:sz="4" w:space="0" w:color="auto"/>
              <w:right w:val="single" w:sz="4" w:space="0" w:color="auto"/>
            </w:tcBorders>
            <w:shd w:val="clear" w:color="auto" w:fill="auto"/>
            <w:vAlign w:val="bottom"/>
          </w:tcPr>
          <w:p w:rsidR="00771246" w:rsidRPr="00E821A8" w:rsidRDefault="00771246" w:rsidP="00227BA2">
            <w:pPr>
              <w:spacing w:line="240" w:lineRule="auto"/>
              <w:rPr>
                <w:rFonts w:eastAsia="Times New Roman" w:cstheme="minorHAnsi"/>
                <w:sz w:val="24"/>
                <w:szCs w:val="24"/>
              </w:rPr>
            </w:pPr>
          </w:p>
        </w:tc>
        <w:tc>
          <w:tcPr>
            <w:tcW w:w="591" w:type="dxa"/>
            <w:tcBorders>
              <w:top w:val="nil"/>
              <w:left w:val="nil"/>
              <w:bottom w:val="single" w:sz="4" w:space="0" w:color="auto"/>
              <w:right w:val="single" w:sz="4" w:space="0" w:color="auto"/>
            </w:tcBorders>
            <w:vAlign w:val="bottom"/>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r w:rsidRPr="00D07601">
              <w:rPr>
                <w:rFonts w:eastAsia="Times New Roman" w:cstheme="minorHAnsi"/>
                <w:sz w:val="24"/>
                <w:szCs w:val="24"/>
              </w:rPr>
              <w:t>PK</w:t>
            </w:r>
          </w:p>
        </w:tc>
        <w:tc>
          <w:tcPr>
            <w:tcW w:w="3003" w:type="dxa"/>
            <w:gridSpan w:val="2"/>
            <w:tcBorders>
              <w:top w:val="nil"/>
              <w:left w:val="nil"/>
              <w:bottom w:val="single" w:sz="4" w:space="0" w:color="auto"/>
              <w:right w:val="single" w:sz="4" w:space="0" w:color="auto"/>
            </w:tcBorders>
            <w:vAlign w:val="bottom"/>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r w:rsidRPr="00D07601">
              <w:rPr>
                <w:rFonts w:eastAsia="Times New Roman" w:cstheme="minorHAnsi"/>
                <w:sz w:val="24"/>
                <w:szCs w:val="24"/>
              </w:rPr>
              <w:t>ID of task</w:t>
            </w:r>
          </w:p>
        </w:tc>
      </w:tr>
      <w:tr w:rsidR="00771246" w:rsidRPr="00E821A8" w:rsidTr="00227BA2">
        <w:trPr>
          <w:gridAfter w:val="8"/>
          <w:wAfter w:w="19481" w:type="dxa"/>
          <w:trHeight w:val="255"/>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D07601" w:rsidP="00227BA2">
            <w:pPr>
              <w:shd w:val="clear" w:color="FFFFCC" w:fill="FFFFFF"/>
              <w:spacing w:before="100" w:beforeAutospacing="1" w:after="100" w:afterAutospacing="1" w:line="240" w:lineRule="auto"/>
              <w:jc w:val="right"/>
              <w:rPr>
                <w:rFonts w:eastAsia="Times New Roman" w:cstheme="minorHAnsi"/>
                <w:sz w:val="24"/>
                <w:szCs w:val="24"/>
              </w:rPr>
            </w:pPr>
            <w:r w:rsidRPr="00D07601">
              <w:rPr>
                <w:rFonts w:eastAsia="Times New Roman" w:cstheme="minorHAnsi"/>
                <w:sz w:val="24"/>
                <w:szCs w:val="24"/>
              </w:rPr>
              <w:t>2</w:t>
            </w:r>
          </w:p>
        </w:tc>
        <w:tc>
          <w:tcPr>
            <w:tcW w:w="2062" w:type="dxa"/>
            <w:tcBorders>
              <w:top w:val="nil"/>
              <w:left w:val="nil"/>
              <w:bottom w:val="single" w:sz="4" w:space="0" w:color="auto"/>
              <w:right w:val="single" w:sz="4" w:space="0" w:color="auto"/>
            </w:tcBorders>
            <w:shd w:val="clear" w:color="auto" w:fill="auto"/>
            <w:noWrap/>
            <w:vAlign w:val="bottom"/>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proofErr w:type="spellStart"/>
            <w:r w:rsidRPr="00D07601">
              <w:rPr>
                <w:rFonts w:eastAsia="Times New Roman" w:cstheme="minorHAnsi"/>
                <w:sz w:val="24"/>
                <w:szCs w:val="24"/>
              </w:rPr>
              <w:t>TaskName</w:t>
            </w:r>
            <w:proofErr w:type="spellEnd"/>
          </w:p>
        </w:tc>
        <w:tc>
          <w:tcPr>
            <w:tcW w:w="1437" w:type="dxa"/>
            <w:tcBorders>
              <w:top w:val="nil"/>
              <w:left w:val="nil"/>
              <w:bottom w:val="single" w:sz="4" w:space="0" w:color="auto"/>
              <w:right w:val="single" w:sz="4" w:space="0" w:color="auto"/>
            </w:tcBorders>
            <w:shd w:val="clear" w:color="auto" w:fill="auto"/>
            <w:noWrap/>
            <w:vAlign w:val="bottom"/>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r w:rsidRPr="00D07601">
              <w:rPr>
                <w:rFonts w:eastAsia="Times New Roman" w:cstheme="minorHAnsi"/>
                <w:sz w:val="24"/>
                <w:szCs w:val="24"/>
              </w:rPr>
              <w:t>NVARCHAR</w:t>
            </w:r>
          </w:p>
        </w:tc>
        <w:tc>
          <w:tcPr>
            <w:tcW w:w="1121" w:type="dxa"/>
            <w:gridSpan w:val="2"/>
            <w:tcBorders>
              <w:top w:val="nil"/>
              <w:left w:val="nil"/>
              <w:bottom w:val="single" w:sz="4" w:space="0" w:color="auto"/>
              <w:right w:val="single" w:sz="4" w:space="0" w:color="auto"/>
            </w:tcBorders>
            <w:shd w:val="clear" w:color="auto" w:fill="auto"/>
            <w:vAlign w:val="bottom"/>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r w:rsidRPr="00D07601">
              <w:rPr>
                <w:rFonts w:eastAsia="Times New Roman" w:cstheme="minorHAnsi"/>
                <w:sz w:val="24"/>
                <w:szCs w:val="24"/>
              </w:rPr>
              <w:t>100</w:t>
            </w:r>
          </w:p>
        </w:tc>
        <w:tc>
          <w:tcPr>
            <w:tcW w:w="540"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pacing w:line="240" w:lineRule="auto"/>
              <w:rPr>
                <w:rFonts w:eastAsia="Times New Roman" w:cstheme="minorHAnsi"/>
                <w:sz w:val="24"/>
                <w:szCs w:val="24"/>
              </w:rPr>
            </w:pPr>
          </w:p>
        </w:tc>
        <w:tc>
          <w:tcPr>
            <w:tcW w:w="810" w:type="dxa"/>
            <w:tcBorders>
              <w:top w:val="nil"/>
              <w:left w:val="nil"/>
              <w:bottom w:val="single" w:sz="4" w:space="0" w:color="auto"/>
              <w:right w:val="single" w:sz="4" w:space="0" w:color="auto"/>
            </w:tcBorders>
            <w:shd w:val="clear" w:color="auto" w:fill="auto"/>
            <w:vAlign w:val="bottom"/>
          </w:tcPr>
          <w:p w:rsidR="00771246" w:rsidRPr="00E821A8" w:rsidRDefault="00771246" w:rsidP="00227BA2">
            <w:pPr>
              <w:spacing w:line="240" w:lineRule="auto"/>
              <w:rPr>
                <w:rFonts w:eastAsia="Times New Roman" w:cstheme="minorHAnsi"/>
                <w:sz w:val="24"/>
                <w:szCs w:val="24"/>
              </w:rPr>
            </w:pPr>
          </w:p>
        </w:tc>
        <w:tc>
          <w:tcPr>
            <w:tcW w:w="591" w:type="dxa"/>
            <w:tcBorders>
              <w:top w:val="nil"/>
              <w:left w:val="nil"/>
              <w:bottom w:val="single" w:sz="4" w:space="0" w:color="auto"/>
              <w:right w:val="single" w:sz="4" w:space="0" w:color="auto"/>
            </w:tcBorders>
            <w:vAlign w:val="bottom"/>
          </w:tcPr>
          <w:p w:rsidR="00771246" w:rsidRPr="00E821A8" w:rsidRDefault="00771246" w:rsidP="00227BA2">
            <w:pPr>
              <w:spacing w:line="240" w:lineRule="auto"/>
              <w:rPr>
                <w:rFonts w:eastAsia="Times New Roman" w:cstheme="minorHAnsi"/>
                <w:sz w:val="24"/>
                <w:szCs w:val="24"/>
              </w:rPr>
            </w:pPr>
          </w:p>
        </w:tc>
        <w:tc>
          <w:tcPr>
            <w:tcW w:w="3003" w:type="dxa"/>
            <w:gridSpan w:val="2"/>
            <w:tcBorders>
              <w:top w:val="nil"/>
              <w:left w:val="nil"/>
              <w:bottom w:val="single" w:sz="4" w:space="0" w:color="auto"/>
              <w:right w:val="single" w:sz="4" w:space="0" w:color="auto"/>
            </w:tcBorders>
            <w:vAlign w:val="bottom"/>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r w:rsidRPr="00D07601">
              <w:rPr>
                <w:rFonts w:eastAsia="Times New Roman" w:cstheme="minorHAnsi"/>
                <w:sz w:val="24"/>
                <w:szCs w:val="24"/>
              </w:rPr>
              <w:t>Name of task</w:t>
            </w:r>
          </w:p>
        </w:tc>
      </w:tr>
      <w:tr w:rsidR="00771246" w:rsidRPr="00E821A8" w:rsidTr="00227BA2">
        <w:trPr>
          <w:gridAfter w:val="8"/>
          <w:wAfter w:w="19481" w:type="dxa"/>
          <w:trHeight w:val="255"/>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D07601" w:rsidP="00227BA2">
            <w:pPr>
              <w:shd w:val="clear" w:color="FFFFCC" w:fill="FFFFFF"/>
              <w:spacing w:before="100" w:beforeAutospacing="1" w:after="100" w:afterAutospacing="1" w:line="240" w:lineRule="auto"/>
              <w:jc w:val="right"/>
              <w:rPr>
                <w:rFonts w:eastAsia="Times New Roman" w:cstheme="minorHAnsi"/>
                <w:sz w:val="24"/>
                <w:szCs w:val="24"/>
              </w:rPr>
            </w:pPr>
            <w:r w:rsidRPr="00D07601">
              <w:rPr>
                <w:rFonts w:eastAsia="Times New Roman" w:cstheme="minorHAnsi"/>
                <w:sz w:val="24"/>
                <w:szCs w:val="24"/>
              </w:rPr>
              <w:t>3</w:t>
            </w:r>
          </w:p>
        </w:tc>
        <w:tc>
          <w:tcPr>
            <w:tcW w:w="2062" w:type="dxa"/>
            <w:tcBorders>
              <w:top w:val="nil"/>
              <w:left w:val="nil"/>
              <w:bottom w:val="single" w:sz="4" w:space="0" w:color="auto"/>
              <w:right w:val="single" w:sz="4" w:space="0" w:color="auto"/>
            </w:tcBorders>
            <w:shd w:val="clear" w:color="auto" w:fill="auto"/>
            <w:noWrap/>
            <w:vAlign w:val="bottom"/>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r w:rsidRPr="00D07601">
              <w:rPr>
                <w:rFonts w:eastAsia="Times New Roman" w:cstheme="minorHAnsi"/>
                <w:sz w:val="24"/>
                <w:szCs w:val="24"/>
              </w:rPr>
              <w:t>Status</w:t>
            </w:r>
          </w:p>
        </w:tc>
        <w:tc>
          <w:tcPr>
            <w:tcW w:w="1437" w:type="dxa"/>
            <w:tcBorders>
              <w:top w:val="nil"/>
              <w:left w:val="nil"/>
              <w:bottom w:val="single" w:sz="4" w:space="0" w:color="auto"/>
              <w:right w:val="single" w:sz="4" w:space="0" w:color="auto"/>
            </w:tcBorders>
            <w:shd w:val="clear" w:color="auto" w:fill="auto"/>
            <w:noWrap/>
            <w:vAlign w:val="bottom"/>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r w:rsidRPr="00D07601">
              <w:rPr>
                <w:rFonts w:eastAsia="Times New Roman" w:cstheme="minorHAnsi"/>
                <w:sz w:val="24"/>
                <w:szCs w:val="24"/>
              </w:rPr>
              <w:t>INTEGER</w:t>
            </w:r>
          </w:p>
        </w:tc>
        <w:tc>
          <w:tcPr>
            <w:tcW w:w="1121" w:type="dxa"/>
            <w:gridSpan w:val="2"/>
            <w:tcBorders>
              <w:top w:val="nil"/>
              <w:left w:val="nil"/>
              <w:bottom w:val="single" w:sz="4" w:space="0" w:color="auto"/>
              <w:right w:val="single" w:sz="4" w:space="0" w:color="auto"/>
            </w:tcBorders>
            <w:shd w:val="clear" w:color="auto" w:fill="auto"/>
            <w:vAlign w:val="bottom"/>
          </w:tcPr>
          <w:p w:rsidR="00771246" w:rsidRPr="00E821A8" w:rsidRDefault="00771246" w:rsidP="00227BA2">
            <w:pPr>
              <w:spacing w:line="240" w:lineRule="auto"/>
              <w:rPr>
                <w:rFonts w:eastAsia="Times New Roman" w:cstheme="minorHAnsi"/>
                <w:sz w:val="24"/>
                <w:szCs w:val="24"/>
              </w:rPr>
            </w:pPr>
          </w:p>
        </w:tc>
        <w:tc>
          <w:tcPr>
            <w:tcW w:w="540"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pacing w:line="240" w:lineRule="auto"/>
              <w:rPr>
                <w:rFonts w:eastAsia="Times New Roman" w:cstheme="minorHAnsi"/>
                <w:sz w:val="24"/>
                <w:szCs w:val="24"/>
              </w:rPr>
            </w:pPr>
          </w:p>
        </w:tc>
        <w:tc>
          <w:tcPr>
            <w:tcW w:w="810" w:type="dxa"/>
            <w:tcBorders>
              <w:top w:val="nil"/>
              <w:left w:val="nil"/>
              <w:bottom w:val="single" w:sz="4" w:space="0" w:color="auto"/>
              <w:right w:val="single" w:sz="4" w:space="0" w:color="auto"/>
            </w:tcBorders>
            <w:shd w:val="clear" w:color="auto" w:fill="auto"/>
            <w:vAlign w:val="bottom"/>
          </w:tcPr>
          <w:p w:rsidR="00771246" w:rsidRPr="00E821A8" w:rsidRDefault="00771246" w:rsidP="00227BA2">
            <w:pPr>
              <w:spacing w:line="240" w:lineRule="auto"/>
              <w:rPr>
                <w:rFonts w:eastAsia="Times New Roman" w:cstheme="minorHAnsi"/>
                <w:sz w:val="24"/>
                <w:szCs w:val="24"/>
              </w:rPr>
            </w:pPr>
          </w:p>
        </w:tc>
        <w:tc>
          <w:tcPr>
            <w:tcW w:w="591" w:type="dxa"/>
            <w:tcBorders>
              <w:top w:val="nil"/>
              <w:left w:val="nil"/>
              <w:bottom w:val="single" w:sz="4" w:space="0" w:color="auto"/>
              <w:right w:val="single" w:sz="4" w:space="0" w:color="auto"/>
            </w:tcBorders>
            <w:vAlign w:val="bottom"/>
          </w:tcPr>
          <w:p w:rsidR="00771246" w:rsidRPr="00E821A8" w:rsidRDefault="00771246" w:rsidP="00227BA2">
            <w:pPr>
              <w:spacing w:line="240" w:lineRule="auto"/>
              <w:rPr>
                <w:rFonts w:eastAsia="Times New Roman" w:cstheme="minorHAnsi"/>
                <w:sz w:val="24"/>
                <w:szCs w:val="24"/>
              </w:rPr>
            </w:pPr>
          </w:p>
        </w:tc>
        <w:tc>
          <w:tcPr>
            <w:tcW w:w="3003" w:type="dxa"/>
            <w:gridSpan w:val="2"/>
            <w:tcBorders>
              <w:top w:val="nil"/>
              <w:left w:val="nil"/>
              <w:bottom w:val="single" w:sz="4" w:space="0" w:color="auto"/>
              <w:right w:val="single" w:sz="4" w:space="0" w:color="auto"/>
            </w:tcBorders>
            <w:vAlign w:val="bottom"/>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r w:rsidRPr="00D07601">
              <w:rPr>
                <w:rFonts w:eastAsia="Times New Roman" w:cstheme="minorHAnsi"/>
                <w:sz w:val="24"/>
                <w:szCs w:val="24"/>
              </w:rPr>
              <w:t>Status of task</w:t>
            </w:r>
          </w:p>
        </w:tc>
      </w:tr>
      <w:tr w:rsidR="00771246" w:rsidRPr="00E821A8" w:rsidTr="00227BA2">
        <w:trPr>
          <w:trHeight w:val="255"/>
        </w:trPr>
        <w:tc>
          <w:tcPr>
            <w:tcW w:w="476" w:type="dxa"/>
            <w:tcBorders>
              <w:top w:val="nil"/>
              <w:left w:val="single" w:sz="4" w:space="0" w:color="auto"/>
              <w:bottom w:val="single" w:sz="4" w:space="0" w:color="auto"/>
              <w:right w:val="single" w:sz="4" w:space="0" w:color="auto"/>
            </w:tcBorders>
            <w:shd w:val="clear" w:color="auto" w:fill="auto"/>
            <w:noWrap/>
            <w:vAlign w:val="bottom"/>
            <w:hideMark/>
          </w:tcPr>
          <w:p w:rsidR="00771246" w:rsidRPr="00E821A8" w:rsidRDefault="00D07601" w:rsidP="00227BA2">
            <w:pPr>
              <w:shd w:val="clear" w:color="FFFFCC" w:fill="FFFFFF"/>
              <w:spacing w:before="100" w:beforeAutospacing="1" w:after="100" w:afterAutospacing="1" w:line="240" w:lineRule="auto"/>
              <w:jc w:val="right"/>
              <w:rPr>
                <w:rFonts w:eastAsia="Times New Roman" w:cstheme="minorHAnsi"/>
                <w:sz w:val="24"/>
                <w:szCs w:val="24"/>
              </w:rPr>
            </w:pPr>
            <w:r w:rsidRPr="00D07601">
              <w:rPr>
                <w:rFonts w:eastAsia="Times New Roman" w:cstheme="minorHAnsi"/>
                <w:sz w:val="24"/>
                <w:szCs w:val="24"/>
              </w:rPr>
              <w:t>4</w:t>
            </w:r>
          </w:p>
        </w:tc>
        <w:tc>
          <w:tcPr>
            <w:tcW w:w="2062" w:type="dxa"/>
            <w:tcBorders>
              <w:top w:val="nil"/>
              <w:left w:val="nil"/>
              <w:bottom w:val="single" w:sz="4" w:space="0" w:color="auto"/>
              <w:right w:val="single" w:sz="4" w:space="0" w:color="auto"/>
            </w:tcBorders>
            <w:shd w:val="clear" w:color="auto" w:fill="auto"/>
            <w:noWrap/>
            <w:vAlign w:val="bottom"/>
            <w:hideMark/>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proofErr w:type="spellStart"/>
            <w:r w:rsidRPr="00D07601">
              <w:rPr>
                <w:rFonts w:eastAsia="Times New Roman" w:cstheme="minorHAnsi"/>
                <w:sz w:val="24"/>
                <w:szCs w:val="24"/>
              </w:rPr>
              <w:t>AssignmentID</w:t>
            </w:r>
            <w:proofErr w:type="spellEnd"/>
          </w:p>
        </w:tc>
        <w:tc>
          <w:tcPr>
            <w:tcW w:w="1437" w:type="dxa"/>
            <w:tcBorders>
              <w:top w:val="nil"/>
              <w:left w:val="nil"/>
              <w:bottom w:val="single" w:sz="4" w:space="0" w:color="auto"/>
              <w:right w:val="single" w:sz="4" w:space="0" w:color="auto"/>
            </w:tcBorders>
            <w:shd w:val="clear" w:color="auto" w:fill="auto"/>
            <w:noWrap/>
            <w:vAlign w:val="bottom"/>
            <w:hideMark/>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r w:rsidRPr="00D07601">
              <w:rPr>
                <w:rFonts w:eastAsia="Times New Roman" w:cstheme="minorHAnsi"/>
                <w:sz w:val="24"/>
                <w:szCs w:val="24"/>
              </w:rPr>
              <w:t>CHAR</w:t>
            </w:r>
          </w:p>
        </w:tc>
        <w:tc>
          <w:tcPr>
            <w:tcW w:w="1121" w:type="dxa"/>
            <w:gridSpan w:val="2"/>
            <w:tcBorders>
              <w:top w:val="nil"/>
              <w:left w:val="nil"/>
              <w:bottom w:val="single" w:sz="4" w:space="0" w:color="auto"/>
              <w:right w:val="single" w:sz="4" w:space="0" w:color="auto"/>
            </w:tcBorders>
            <w:shd w:val="clear" w:color="auto" w:fill="auto"/>
            <w:vAlign w:val="bottom"/>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r w:rsidRPr="00D07601">
              <w:rPr>
                <w:rFonts w:eastAsia="Times New Roman" w:cstheme="minorHAnsi"/>
                <w:sz w:val="24"/>
                <w:szCs w:val="24"/>
              </w:rPr>
              <w:t>10</w:t>
            </w:r>
          </w:p>
        </w:tc>
        <w:tc>
          <w:tcPr>
            <w:tcW w:w="540" w:type="dxa"/>
            <w:tcBorders>
              <w:top w:val="nil"/>
              <w:left w:val="single" w:sz="4" w:space="0" w:color="auto"/>
              <w:bottom w:val="single" w:sz="4" w:space="0" w:color="auto"/>
              <w:right w:val="single" w:sz="4" w:space="0" w:color="auto"/>
            </w:tcBorders>
            <w:shd w:val="clear" w:color="auto" w:fill="auto"/>
            <w:noWrap/>
            <w:vAlign w:val="bottom"/>
            <w:hideMark/>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r w:rsidRPr="00D07601">
              <w:rPr>
                <w:rFonts w:eastAsia="Times New Roman" w:cstheme="minorHAnsi"/>
                <w:sz w:val="24"/>
                <w:szCs w:val="24"/>
              </w:rPr>
              <w:t>X</w:t>
            </w:r>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E821A8" w:rsidRDefault="00771246" w:rsidP="00227BA2">
            <w:pPr>
              <w:spacing w:line="240" w:lineRule="auto"/>
              <w:rPr>
                <w:rFonts w:eastAsia="Times New Roman" w:cstheme="minorHAnsi"/>
                <w:sz w:val="24"/>
                <w:szCs w:val="24"/>
              </w:rPr>
            </w:pPr>
          </w:p>
        </w:tc>
        <w:tc>
          <w:tcPr>
            <w:tcW w:w="591" w:type="dxa"/>
            <w:tcBorders>
              <w:top w:val="nil"/>
              <w:left w:val="single" w:sz="4" w:space="0" w:color="auto"/>
              <w:bottom w:val="single" w:sz="4" w:space="0" w:color="auto"/>
              <w:right w:val="single" w:sz="4" w:space="0" w:color="auto"/>
            </w:tcBorders>
            <w:vAlign w:val="bottom"/>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r w:rsidRPr="00D07601">
              <w:rPr>
                <w:rFonts w:eastAsia="Times New Roman" w:cstheme="minorHAnsi"/>
                <w:sz w:val="24"/>
                <w:szCs w:val="24"/>
              </w:rPr>
              <w:t>FK</w:t>
            </w:r>
          </w:p>
        </w:tc>
        <w:tc>
          <w:tcPr>
            <w:tcW w:w="3003" w:type="dxa"/>
            <w:gridSpan w:val="2"/>
            <w:tcBorders>
              <w:top w:val="nil"/>
              <w:left w:val="single" w:sz="4" w:space="0" w:color="auto"/>
              <w:bottom w:val="single" w:sz="4" w:space="0" w:color="auto"/>
              <w:right w:val="single" w:sz="4" w:space="0" w:color="auto"/>
            </w:tcBorders>
            <w:vAlign w:val="bottom"/>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r w:rsidRPr="00D07601">
              <w:rPr>
                <w:rFonts w:eastAsia="Times New Roman" w:cstheme="minorHAnsi"/>
                <w:sz w:val="24"/>
                <w:szCs w:val="24"/>
              </w:rPr>
              <w:t>ID of assignment table (to get users belong to the project)</w:t>
            </w:r>
          </w:p>
        </w:tc>
        <w:tc>
          <w:tcPr>
            <w:tcW w:w="4302" w:type="dxa"/>
            <w:gridSpan w:val="2"/>
            <w:vAlign w:val="bottom"/>
          </w:tcPr>
          <w:p w:rsidR="00771246" w:rsidRPr="00E821A8" w:rsidRDefault="00D07601" w:rsidP="00227BA2">
            <w:pPr>
              <w:shd w:val="clear" w:color="FFFFCC" w:fill="FFFFFF"/>
              <w:spacing w:before="100" w:beforeAutospacing="1" w:after="100" w:afterAutospacing="1" w:line="240" w:lineRule="auto"/>
              <w:jc w:val="right"/>
              <w:rPr>
                <w:rFonts w:eastAsia="Times New Roman" w:cstheme="minorHAnsi"/>
                <w:sz w:val="24"/>
                <w:szCs w:val="24"/>
              </w:rPr>
            </w:pPr>
            <w:r w:rsidRPr="00D07601">
              <w:rPr>
                <w:rFonts w:eastAsia="Times New Roman" w:cstheme="minorHAnsi"/>
                <w:sz w:val="24"/>
                <w:szCs w:val="24"/>
              </w:rPr>
              <w:t>of requirement</w:t>
            </w:r>
          </w:p>
        </w:tc>
        <w:tc>
          <w:tcPr>
            <w:tcW w:w="3813" w:type="dxa"/>
            <w:gridSpan w:val="2"/>
            <w:vAlign w:val="bottom"/>
          </w:tcPr>
          <w:p w:rsidR="00771246" w:rsidRPr="00E821A8" w:rsidRDefault="00771246" w:rsidP="00227BA2">
            <w:pPr>
              <w:spacing w:line="240" w:lineRule="auto"/>
              <w:rPr>
                <w:rFonts w:eastAsia="Times New Roman" w:cstheme="minorHAnsi"/>
                <w:sz w:val="24"/>
                <w:szCs w:val="24"/>
              </w:rPr>
            </w:pPr>
          </w:p>
        </w:tc>
        <w:tc>
          <w:tcPr>
            <w:tcW w:w="3794" w:type="dxa"/>
            <w:gridSpan w:val="2"/>
            <w:vAlign w:val="bottom"/>
          </w:tcPr>
          <w:p w:rsidR="00771246" w:rsidRPr="00E821A8" w:rsidRDefault="00771246" w:rsidP="00227BA2">
            <w:pPr>
              <w:spacing w:line="240" w:lineRule="auto"/>
              <w:rPr>
                <w:rFonts w:eastAsia="Times New Roman" w:cstheme="minorHAnsi"/>
                <w:sz w:val="24"/>
                <w:szCs w:val="24"/>
              </w:rPr>
            </w:pPr>
          </w:p>
        </w:tc>
        <w:tc>
          <w:tcPr>
            <w:tcW w:w="3782" w:type="dxa"/>
            <w:vAlign w:val="bottom"/>
          </w:tcPr>
          <w:p w:rsidR="00771246" w:rsidRPr="00E821A8" w:rsidRDefault="00771246" w:rsidP="00227BA2">
            <w:pPr>
              <w:spacing w:line="240" w:lineRule="auto"/>
              <w:rPr>
                <w:rFonts w:eastAsia="Times New Roman" w:cstheme="minorHAnsi"/>
                <w:sz w:val="24"/>
                <w:szCs w:val="24"/>
              </w:rPr>
            </w:pPr>
          </w:p>
        </w:tc>
        <w:tc>
          <w:tcPr>
            <w:tcW w:w="3790" w:type="dxa"/>
            <w:vAlign w:val="bottom"/>
          </w:tcPr>
          <w:p w:rsidR="00771246" w:rsidRPr="00E821A8" w:rsidRDefault="00771246" w:rsidP="00227BA2">
            <w:pPr>
              <w:spacing w:line="240" w:lineRule="auto"/>
              <w:rPr>
                <w:rFonts w:eastAsia="Times New Roman" w:cstheme="minorHAnsi"/>
                <w:sz w:val="24"/>
                <w:szCs w:val="24"/>
              </w:rPr>
            </w:pPr>
          </w:p>
        </w:tc>
      </w:tr>
      <w:tr w:rsidR="00771246" w:rsidRPr="00E821A8" w:rsidTr="00227BA2">
        <w:trPr>
          <w:trHeight w:val="255"/>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D07601" w:rsidP="00227BA2">
            <w:pPr>
              <w:spacing w:line="240" w:lineRule="auto"/>
              <w:jc w:val="right"/>
              <w:rPr>
                <w:rFonts w:eastAsia="Times New Roman" w:cstheme="minorHAnsi"/>
                <w:sz w:val="24"/>
                <w:szCs w:val="24"/>
              </w:rPr>
            </w:pPr>
            <w:r w:rsidRPr="00D07601">
              <w:rPr>
                <w:rFonts w:eastAsia="Times New Roman" w:cstheme="minorHAnsi"/>
                <w:sz w:val="24"/>
                <w:szCs w:val="24"/>
              </w:rPr>
              <w:t>5</w:t>
            </w:r>
          </w:p>
        </w:tc>
        <w:tc>
          <w:tcPr>
            <w:tcW w:w="2062" w:type="dxa"/>
            <w:tcBorders>
              <w:top w:val="nil"/>
              <w:left w:val="nil"/>
              <w:bottom w:val="single" w:sz="4" w:space="0" w:color="auto"/>
              <w:right w:val="single" w:sz="4" w:space="0" w:color="auto"/>
            </w:tcBorders>
            <w:shd w:val="clear" w:color="auto" w:fill="auto"/>
            <w:noWrap/>
            <w:vAlign w:val="bottom"/>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proofErr w:type="spellStart"/>
            <w:r w:rsidRPr="00D07601">
              <w:rPr>
                <w:rFonts w:eastAsia="Times New Roman" w:cstheme="minorHAnsi"/>
                <w:sz w:val="24"/>
                <w:szCs w:val="24"/>
              </w:rPr>
              <w:t>StageID</w:t>
            </w:r>
            <w:proofErr w:type="spellEnd"/>
          </w:p>
        </w:tc>
        <w:tc>
          <w:tcPr>
            <w:tcW w:w="1437" w:type="dxa"/>
            <w:tcBorders>
              <w:top w:val="nil"/>
              <w:left w:val="nil"/>
              <w:bottom w:val="single" w:sz="4" w:space="0" w:color="auto"/>
              <w:right w:val="single" w:sz="4" w:space="0" w:color="auto"/>
            </w:tcBorders>
            <w:shd w:val="clear" w:color="auto" w:fill="auto"/>
            <w:noWrap/>
            <w:vAlign w:val="bottom"/>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r w:rsidRPr="00D07601">
              <w:rPr>
                <w:rFonts w:eastAsia="Times New Roman" w:cstheme="minorHAnsi"/>
                <w:sz w:val="24"/>
                <w:szCs w:val="24"/>
              </w:rPr>
              <w:t>CHAR</w:t>
            </w:r>
          </w:p>
        </w:tc>
        <w:tc>
          <w:tcPr>
            <w:tcW w:w="1121" w:type="dxa"/>
            <w:gridSpan w:val="2"/>
            <w:tcBorders>
              <w:top w:val="nil"/>
              <w:left w:val="nil"/>
              <w:bottom w:val="single" w:sz="4" w:space="0" w:color="auto"/>
              <w:right w:val="single" w:sz="4" w:space="0" w:color="auto"/>
            </w:tcBorders>
            <w:shd w:val="clear" w:color="auto" w:fill="auto"/>
            <w:vAlign w:val="bottom"/>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r w:rsidRPr="00D07601">
              <w:rPr>
                <w:rFonts w:eastAsia="Times New Roman" w:cstheme="minorHAnsi"/>
                <w:sz w:val="24"/>
                <w:szCs w:val="24"/>
              </w:rPr>
              <w:t>10</w:t>
            </w: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r w:rsidRPr="00D07601">
              <w:rPr>
                <w:rFonts w:eastAsia="Times New Roman" w:cstheme="minorHAnsi"/>
                <w:sz w:val="24"/>
                <w:szCs w:val="24"/>
              </w:rPr>
              <w:t>X</w:t>
            </w:r>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E821A8" w:rsidRDefault="00771246" w:rsidP="00227BA2">
            <w:pPr>
              <w:spacing w:line="240" w:lineRule="auto"/>
              <w:rPr>
                <w:rFonts w:eastAsia="Times New Roman" w:cstheme="minorHAnsi"/>
                <w:sz w:val="24"/>
                <w:szCs w:val="24"/>
              </w:rPr>
            </w:pPr>
          </w:p>
        </w:tc>
        <w:tc>
          <w:tcPr>
            <w:tcW w:w="591" w:type="dxa"/>
            <w:tcBorders>
              <w:top w:val="nil"/>
              <w:left w:val="single" w:sz="4" w:space="0" w:color="auto"/>
              <w:bottom w:val="single" w:sz="4" w:space="0" w:color="auto"/>
              <w:right w:val="single" w:sz="4" w:space="0" w:color="auto"/>
            </w:tcBorders>
            <w:vAlign w:val="bottom"/>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r w:rsidRPr="00D07601">
              <w:rPr>
                <w:rFonts w:eastAsia="Times New Roman" w:cstheme="minorHAnsi"/>
                <w:sz w:val="24"/>
                <w:szCs w:val="24"/>
              </w:rPr>
              <w:t>FK</w:t>
            </w:r>
          </w:p>
        </w:tc>
        <w:tc>
          <w:tcPr>
            <w:tcW w:w="3003" w:type="dxa"/>
            <w:gridSpan w:val="2"/>
            <w:tcBorders>
              <w:top w:val="nil"/>
              <w:left w:val="single" w:sz="4" w:space="0" w:color="auto"/>
              <w:bottom w:val="single" w:sz="4" w:space="0" w:color="auto"/>
              <w:right w:val="single" w:sz="4" w:space="0" w:color="auto"/>
            </w:tcBorders>
            <w:vAlign w:val="bottom"/>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r w:rsidRPr="00D07601">
              <w:rPr>
                <w:rFonts w:eastAsia="Times New Roman" w:cstheme="minorHAnsi"/>
                <w:sz w:val="24"/>
                <w:szCs w:val="24"/>
              </w:rPr>
              <w:t>ID of stage that task belong to</w:t>
            </w:r>
          </w:p>
        </w:tc>
        <w:tc>
          <w:tcPr>
            <w:tcW w:w="4302" w:type="dxa"/>
            <w:gridSpan w:val="2"/>
            <w:vAlign w:val="bottom"/>
          </w:tcPr>
          <w:p w:rsidR="00771246" w:rsidRPr="00E821A8" w:rsidRDefault="00771246" w:rsidP="00227BA2">
            <w:pPr>
              <w:spacing w:line="240" w:lineRule="auto"/>
              <w:jc w:val="right"/>
              <w:rPr>
                <w:rFonts w:eastAsia="Times New Roman" w:cstheme="minorHAnsi"/>
                <w:sz w:val="24"/>
                <w:szCs w:val="24"/>
              </w:rPr>
            </w:pPr>
          </w:p>
        </w:tc>
        <w:tc>
          <w:tcPr>
            <w:tcW w:w="3813" w:type="dxa"/>
            <w:gridSpan w:val="2"/>
            <w:vAlign w:val="bottom"/>
          </w:tcPr>
          <w:p w:rsidR="00771246" w:rsidRPr="00E821A8" w:rsidRDefault="00771246" w:rsidP="00227BA2">
            <w:pPr>
              <w:spacing w:line="240" w:lineRule="auto"/>
              <w:rPr>
                <w:rFonts w:eastAsia="Times New Roman" w:cstheme="minorHAnsi"/>
                <w:sz w:val="24"/>
                <w:szCs w:val="24"/>
              </w:rPr>
            </w:pPr>
          </w:p>
        </w:tc>
        <w:tc>
          <w:tcPr>
            <w:tcW w:w="3794" w:type="dxa"/>
            <w:gridSpan w:val="2"/>
            <w:vAlign w:val="bottom"/>
          </w:tcPr>
          <w:p w:rsidR="00771246" w:rsidRPr="00E821A8" w:rsidRDefault="00771246" w:rsidP="00227BA2">
            <w:pPr>
              <w:spacing w:line="240" w:lineRule="auto"/>
              <w:rPr>
                <w:rFonts w:eastAsia="Times New Roman" w:cstheme="minorHAnsi"/>
                <w:sz w:val="24"/>
                <w:szCs w:val="24"/>
              </w:rPr>
            </w:pPr>
          </w:p>
        </w:tc>
        <w:tc>
          <w:tcPr>
            <w:tcW w:w="3782" w:type="dxa"/>
            <w:vAlign w:val="bottom"/>
          </w:tcPr>
          <w:p w:rsidR="00771246" w:rsidRPr="00E821A8" w:rsidRDefault="00771246" w:rsidP="00227BA2">
            <w:pPr>
              <w:spacing w:line="240" w:lineRule="auto"/>
              <w:rPr>
                <w:rFonts w:eastAsia="Times New Roman" w:cstheme="minorHAnsi"/>
                <w:sz w:val="24"/>
                <w:szCs w:val="24"/>
              </w:rPr>
            </w:pPr>
          </w:p>
        </w:tc>
        <w:tc>
          <w:tcPr>
            <w:tcW w:w="3790" w:type="dxa"/>
            <w:vAlign w:val="bottom"/>
          </w:tcPr>
          <w:p w:rsidR="00771246" w:rsidRPr="00E821A8" w:rsidRDefault="00771246" w:rsidP="00227BA2">
            <w:pPr>
              <w:spacing w:line="240" w:lineRule="auto"/>
              <w:rPr>
                <w:rFonts w:eastAsia="Times New Roman" w:cstheme="minorHAnsi"/>
                <w:sz w:val="24"/>
                <w:szCs w:val="24"/>
              </w:rPr>
            </w:pPr>
          </w:p>
        </w:tc>
      </w:tr>
      <w:tr w:rsidR="00771246" w:rsidRPr="00E821A8" w:rsidTr="00227BA2">
        <w:trPr>
          <w:trHeight w:val="255"/>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D07601" w:rsidP="00227BA2">
            <w:pPr>
              <w:shd w:val="clear" w:color="FFFFCC" w:fill="FFFFFF"/>
              <w:spacing w:before="100" w:beforeAutospacing="1" w:after="100" w:afterAutospacing="1" w:line="240" w:lineRule="auto"/>
              <w:jc w:val="right"/>
              <w:rPr>
                <w:rFonts w:eastAsia="Times New Roman" w:cstheme="minorHAnsi"/>
                <w:sz w:val="24"/>
                <w:szCs w:val="24"/>
              </w:rPr>
            </w:pPr>
            <w:r w:rsidRPr="00D07601">
              <w:rPr>
                <w:rFonts w:eastAsia="Times New Roman" w:cstheme="minorHAnsi"/>
                <w:sz w:val="24"/>
                <w:szCs w:val="24"/>
              </w:rPr>
              <w:t>6</w:t>
            </w:r>
          </w:p>
        </w:tc>
        <w:tc>
          <w:tcPr>
            <w:tcW w:w="2062" w:type="dxa"/>
            <w:tcBorders>
              <w:top w:val="nil"/>
              <w:left w:val="nil"/>
              <w:bottom w:val="single" w:sz="4" w:space="0" w:color="auto"/>
              <w:right w:val="single" w:sz="4" w:space="0" w:color="auto"/>
            </w:tcBorders>
            <w:shd w:val="clear" w:color="auto" w:fill="auto"/>
            <w:noWrap/>
            <w:vAlign w:val="bottom"/>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r w:rsidRPr="00D07601">
              <w:rPr>
                <w:rFonts w:eastAsia="Times New Roman" w:cstheme="minorHAnsi"/>
                <w:sz w:val="24"/>
                <w:szCs w:val="24"/>
              </w:rPr>
              <w:t>Product</w:t>
            </w:r>
          </w:p>
        </w:tc>
        <w:tc>
          <w:tcPr>
            <w:tcW w:w="1437" w:type="dxa"/>
            <w:tcBorders>
              <w:top w:val="nil"/>
              <w:left w:val="nil"/>
              <w:bottom w:val="single" w:sz="4" w:space="0" w:color="auto"/>
              <w:right w:val="single" w:sz="4" w:space="0" w:color="auto"/>
            </w:tcBorders>
            <w:shd w:val="clear" w:color="auto" w:fill="auto"/>
            <w:noWrap/>
            <w:vAlign w:val="bottom"/>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r w:rsidRPr="00D07601">
              <w:rPr>
                <w:rFonts w:eastAsia="Times New Roman" w:cstheme="minorHAnsi"/>
                <w:sz w:val="24"/>
                <w:szCs w:val="24"/>
              </w:rPr>
              <w:t>INTEGER</w:t>
            </w:r>
          </w:p>
        </w:tc>
        <w:tc>
          <w:tcPr>
            <w:tcW w:w="1121" w:type="dxa"/>
            <w:gridSpan w:val="2"/>
            <w:tcBorders>
              <w:top w:val="nil"/>
              <w:left w:val="nil"/>
              <w:bottom w:val="single" w:sz="4" w:space="0" w:color="auto"/>
              <w:right w:val="single" w:sz="4" w:space="0" w:color="auto"/>
            </w:tcBorders>
            <w:shd w:val="clear" w:color="auto" w:fill="auto"/>
            <w:vAlign w:val="bottom"/>
          </w:tcPr>
          <w:p w:rsidR="00771246" w:rsidRPr="00E821A8" w:rsidRDefault="00771246" w:rsidP="00227BA2">
            <w:pPr>
              <w:spacing w:line="240" w:lineRule="auto"/>
              <w:rPr>
                <w:rFonts w:eastAsia="Times New Roman" w:cstheme="minorHAnsi"/>
                <w:sz w:val="24"/>
                <w:szCs w:val="24"/>
              </w:rPr>
            </w:pP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r w:rsidRPr="00D07601">
              <w:rPr>
                <w:rFonts w:eastAsia="Times New Roman" w:cstheme="minorHAnsi"/>
                <w:sz w:val="24"/>
                <w:szCs w:val="24"/>
              </w:rPr>
              <w:t>X</w:t>
            </w:r>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E821A8" w:rsidRDefault="00771246" w:rsidP="00227BA2">
            <w:pPr>
              <w:spacing w:line="240" w:lineRule="auto"/>
              <w:rPr>
                <w:rFonts w:eastAsia="Times New Roman" w:cstheme="minorHAnsi"/>
                <w:sz w:val="24"/>
                <w:szCs w:val="24"/>
              </w:rPr>
            </w:pPr>
          </w:p>
        </w:tc>
        <w:tc>
          <w:tcPr>
            <w:tcW w:w="591" w:type="dxa"/>
            <w:tcBorders>
              <w:top w:val="nil"/>
              <w:left w:val="single" w:sz="4" w:space="0" w:color="auto"/>
              <w:bottom w:val="single" w:sz="4" w:space="0" w:color="auto"/>
              <w:right w:val="single" w:sz="4" w:space="0" w:color="auto"/>
            </w:tcBorders>
            <w:vAlign w:val="bottom"/>
          </w:tcPr>
          <w:p w:rsidR="00771246" w:rsidRPr="00E821A8" w:rsidRDefault="00771246" w:rsidP="00227BA2">
            <w:pPr>
              <w:spacing w:line="240" w:lineRule="auto"/>
              <w:rPr>
                <w:rFonts w:eastAsia="Times New Roman" w:cstheme="minorHAnsi"/>
                <w:sz w:val="24"/>
                <w:szCs w:val="24"/>
              </w:rPr>
            </w:pPr>
          </w:p>
        </w:tc>
        <w:tc>
          <w:tcPr>
            <w:tcW w:w="3003" w:type="dxa"/>
            <w:gridSpan w:val="2"/>
            <w:tcBorders>
              <w:top w:val="nil"/>
              <w:left w:val="single" w:sz="4" w:space="0" w:color="auto"/>
              <w:bottom w:val="single" w:sz="4" w:space="0" w:color="auto"/>
              <w:right w:val="single" w:sz="4" w:space="0" w:color="auto"/>
            </w:tcBorders>
            <w:vAlign w:val="bottom"/>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r w:rsidRPr="00D07601">
              <w:rPr>
                <w:rFonts w:eastAsia="Times New Roman" w:cstheme="minorHAnsi"/>
                <w:sz w:val="24"/>
                <w:szCs w:val="24"/>
              </w:rPr>
              <w:t>Product of task (LOC, page…)</w:t>
            </w:r>
          </w:p>
        </w:tc>
        <w:tc>
          <w:tcPr>
            <w:tcW w:w="4302" w:type="dxa"/>
            <w:gridSpan w:val="2"/>
            <w:vAlign w:val="bottom"/>
          </w:tcPr>
          <w:p w:rsidR="00771246" w:rsidRPr="00E821A8" w:rsidRDefault="00771246" w:rsidP="00227BA2">
            <w:pPr>
              <w:spacing w:line="240" w:lineRule="auto"/>
              <w:jc w:val="right"/>
              <w:rPr>
                <w:rFonts w:eastAsia="Times New Roman" w:cstheme="minorHAnsi"/>
                <w:sz w:val="24"/>
                <w:szCs w:val="24"/>
              </w:rPr>
            </w:pPr>
          </w:p>
        </w:tc>
        <w:tc>
          <w:tcPr>
            <w:tcW w:w="3813" w:type="dxa"/>
            <w:gridSpan w:val="2"/>
            <w:vAlign w:val="bottom"/>
          </w:tcPr>
          <w:p w:rsidR="00771246" w:rsidRPr="00E821A8" w:rsidRDefault="00771246" w:rsidP="00227BA2">
            <w:pPr>
              <w:spacing w:line="240" w:lineRule="auto"/>
              <w:rPr>
                <w:rFonts w:eastAsia="Times New Roman" w:cstheme="minorHAnsi"/>
                <w:sz w:val="24"/>
                <w:szCs w:val="24"/>
              </w:rPr>
            </w:pPr>
          </w:p>
        </w:tc>
        <w:tc>
          <w:tcPr>
            <w:tcW w:w="3794" w:type="dxa"/>
            <w:gridSpan w:val="2"/>
            <w:vAlign w:val="bottom"/>
          </w:tcPr>
          <w:p w:rsidR="00771246" w:rsidRPr="00E821A8" w:rsidRDefault="00771246" w:rsidP="00227BA2">
            <w:pPr>
              <w:spacing w:line="240" w:lineRule="auto"/>
              <w:rPr>
                <w:rFonts w:eastAsia="Times New Roman" w:cstheme="minorHAnsi"/>
                <w:sz w:val="24"/>
                <w:szCs w:val="24"/>
              </w:rPr>
            </w:pPr>
          </w:p>
        </w:tc>
        <w:tc>
          <w:tcPr>
            <w:tcW w:w="3782" w:type="dxa"/>
            <w:vAlign w:val="bottom"/>
          </w:tcPr>
          <w:p w:rsidR="00771246" w:rsidRPr="00E821A8" w:rsidRDefault="00771246" w:rsidP="00227BA2">
            <w:pPr>
              <w:spacing w:line="240" w:lineRule="auto"/>
              <w:rPr>
                <w:rFonts w:eastAsia="Times New Roman" w:cstheme="minorHAnsi"/>
                <w:sz w:val="24"/>
                <w:szCs w:val="24"/>
              </w:rPr>
            </w:pPr>
          </w:p>
        </w:tc>
        <w:tc>
          <w:tcPr>
            <w:tcW w:w="3790" w:type="dxa"/>
            <w:vAlign w:val="bottom"/>
          </w:tcPr>
          <w:p w:rsidR="00771246" w:rsidRPr="00E821A8" w:rsidRDefault="00771246" w:rsidP="00227BA2">
            <w:pPr>
              <w:spacing w:line="240" w:lineRule="auto"/>
              <w:rPr>
                <w:rFonts w:eastAsia="Times New Roman" w:cstheme="minorHAnsi"/>
                <w:sz w:val="24"/>
                <w:szCs w:val="24"/>
              </w:rPr>
            </w:pPr>
          </w:p>
        </w:tc>
      </w:tr>
      <w:tr w:rsidR="00771246" w:rsidRPr="00E821A8" w:rsidTr="00227BA2">
        <w:trPr>
          <w:trHeight w:val="287"/>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D07601" w:rsidP="00227BA2">
            <w:pPr>
              <w:shd w:val="clear" w:color="FFFFCC" w:fill="FFFFFF"/>
              <w:spacing w:before="100" w:beforeAutospacing="1" w:after="100" w:afterAutospacing="1" w:line="240" w:lineRule="auto"/>
              <w:jc w:val="right"/>
              <w:rPr>
                <w:rFonts w:eastAsia="Times New Roman" w:cstheme="minorHAnsi"/>
                <w:sz w:val="24"/>
                <w:szCs w:val="24"/>
              </w:rPr>
            </w:pPr>
            <w:r w:rsidRPr="00D07601">
              <w:rPr>
                <w:rFonts w:eastAsia="Times New Roman" w:cstheme="minorHAnsi"/>
                <w:sz w:val="24"/>
                <w:szCs w:val="24"/>
              </w:rPr>
              <w:t>7</w:t>
            </w:r>
          </w:p>
        </w:tc>
        <w:tc>
          <w:tcPr>
            <w:tcW w:w="2062" w:type="dxa"/>
            <w:tcBorders>
              <w:top w:val="nil"/>
              <w:left w:val="nil"/>
              <w:bottom w:val="single" w:sz="4" w:space="0" w:color="auto"/>
              <w:right w:val="single" w:sz="4" w:space="0" w:color="auto"/>
            </w:tcBorders>
            <w:shd w:val="clear" w:color="auto" w:fill="auto"/>
            <w:noWrap/>
            <w:vAlign w:val="bottom"/>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proofErr w:type="spellStart"/>
            <w:r w:rsidRPr="00D07601">
              <w:rPr>
                <w:rFonts w:eastAsia="Times New Roman" w:cstheme="minorHAnsi"/>
                <w:sz w:val="24"/>
                <w:szCs w:val="24"/>
              </w:rPr>
              <w:t>ProductSize</w:t>
            </w:r>
            <w:proofErr w:type="spellEnd"/>
          </w:p>
        </w:tc>
        <w:tc>
          <w:tcPr>
            <w:tcW w:w="1437" w:type="dxa"/>
            <w:tcBorders>
              <w:top w:val="nil"/>
              <w:left w:val="nil"/>
              <w:bottom w:val="single" w:sz="4" w:space="0" w:color="auto"/>
              <w:right w:val="single" w:sz="4" w:space="0" w:color="auto"/>
            </w:tcBorders>
            <w:shd w:val="clear" w:color="auto" w:fill="auto"/>
            <w:noWrap/>
            <w:vAlign w:val="bottom"/>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r w:rsidRPr="00D07601">
              <w:rPr>
                <w:rFonts w:eastAsia="Times New Roman" w:cstheme="minorHAnsi"/>
                <w:sz w:val="24"/>
                <w:szCs w:val="24"/>
              </w:rPr>
              <w:t>INTEGER</w:t>
            </w:r>
          </w:p>
        </w:tc>
        <w:tc>
          <w:tcPr>
            <w:tcW w:w="1121" w:type="dxa"/>
            <w:gridSpan w:val="2"/>
            <w:tcBorders>
              <w:top w:val="nil"/>
              <w:left w:val="nil"/>
              <w:bottom w:val="single" w:sz="4" w:space="0" w:color="auto"/>
              <w:right w:val="single" w:sz="4" w:space="0" w:color="auto"/>
            </w:tcBorders>
            <w:shd w:val="clear" w:color="auto" w:fill="auto"/>
            <w:vAlign w:val="bottom"/>
          </w:tcPr>
          <w:p w:rsidR="00771246" w:rsidRPr="00E821A8" w:rsidRDefault="00771246" w:rsidP="00227BA2">
            <w:pPr>
              <w:spacing w:line="240" w:lineRule="auto"/>
              <w:rPr>
                <w:rFonts w:eastAsia="Times New Roman" w:cstheme="minorHAnsi"/>
                <w:sz w:val="24"/>
                <w:szCs w:val="24"/>
              </w:rPr>
            </w:pP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r w:rsidRPr="00D07601">
              <w:rPr>
                <w:rFonts w:eastAsia="Times New Roman" w:cstheme="minorHAnsi"/>
                <w:sz w:val="24"/>
                <w:szCs w:val="24"/>
              </w:rPr>
              <w:t>X</w:t>
            </w:r>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E821A8" w:rsidRDefault="00771246" w:rsidP="00227BA2">
            <w:pPr>
              <w:spacing w:line="240" w:lineRule="auto"/>
              <w:rPr>
                <w:rFonts w:eastAsia="Times New Roman" w:cstheme="minorHAnsi"/>
                <w:sz w:val="24"/>
                <w:szCs w:val="24"/>
              </w:rPr>
            </w:pPr>
          </w:p>
        </w:tc>
        <w:tc>
          <w:tcPr>
            <w:tcW w:w="591" w:type="dxa"/>
            <w:tcBorders>
              <w:top w:val="nil"/>
              <w:left w:val="single" w:sz="4" w:space="0" w:color="auto"/>
              <w:bottom w:val="single" w:sz="4" w:space="0" w:color="auto"/>
              <w:right w:val="single" w:sz="4" w:space="0" w:color="auto"/>
            </w:tcBorders>
            <w:vAlign w:val="bottom"/>
          </w:tcPr>
          <w:p w:rsidR="00771246" w:rsidRPr="00E821A8" w:rsidRDefault="00771246" w:rsidP="00227BA2">
            <w:pPr>
              <w:spacing w:line="240" w:lineRule="auto"/>
              <w:rPr>
                <w:rFonts w:eastAsia="Times New Roman" w:cstheme="minorHAnsi"/>
                <w:sz w:val="24"/>
                <w:szCs w:val="24"/>
              </w:rPr>
            </w:pPr>
          </w:p>
        </w:tc>
        <w:tc>
          <w:tcPr>
            <w:tcW w:w="3003" w:type="dxa"/>
            <w:gridSpan w:val="2"/>
            <w:tcBorders>
              <w:top w:val="nil"/>
              <w:left w:val="single" w:sz="4" w:space="0" w:color="auto"/>
              <w:bottom w:val="single" w:sz="4" w:space="0" w:color="auto"/>
              <w:right w:val="single" w:sz="4" w:space="0" w:color="auto"/>
            </w:tcBorders>
            <w:vAlign w:val="bottom"/>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r w:rsidRPr="00D07601">
              <w:rPr>
                <w:rFonts w:eastAsia="Times New Roman" w:cstheme="minorHAnsi"/>
                <w:sz w:val="24"/>
                <w:szCs w:val="24"/>
              </w:rPr>
              <w:t xml:space="preserve">Size of product </w:t>
            </w:r>
          </w:p>
        </w:tc>
        <w:tc>
          <w:tcPr>
            <w:tcW w:w="4302" w:type="dxa"/>
            <w:gridSpan w:val="2"/>
            <w:vAlign w:val="bottom"/>
          </w:tcPr>
          <w:p w:rsidR="00771246" w:rsidRPr="00E821A8" w:rsidRDefault="00771246" w:rsidP="00227BA2">
            <w:pPr>
              <w:spacing w:line="240" w:lineRule="auto"/>
              <w:jc w:val="right"/>
              <w:rPr>
                <w:rFonts w:eastAsia="Times New Roman" w:cstheme="minorHAnsi"/>
                <w:sz w:val="24"/>
                <w:szCs w:val="24"/>
              </w:rPr>
            </w:pPr>
          </w:p>
        </w:tc>
        <w:tc>
          <w:tcPr>
            <w:tcW w:w="3813" w:type="dxa"/>
            <w:gridSpan w:val="2"/>
            <w:vAlign w:val="bottom"/>
          </w:tcPr>
          <w:p w:rsidR="00771246" w:rsidRPr="00E821A8" w:rsidRDefault="00771246" w:rsidP="00227BA2">
            <w:pPr>
              <w:spacing w:line="240" w:lineRule="auto"/>
              <w:rPr>
                <w:rFonts w:eastAsia="Times New Roman" w:cstheme="minorHAnsi"/>
                <w:sz w:val="24"/>
                <w:szCs w:val="24"/>
              </w:rPr>
            </w:pPr>
          </w:p>
        </w:tc>
        <w:tc>
          <w:tcPr>
            <w:tcW w:w="3794" w:type="dxa"/>
            <w:gridSpan w:val="2"/>
            <w:vAlign w:val="bottom"/>
          </w:tcPr>
          <w:p w:rsidR="00771246" w:rsidRPr="00E821A8" w:rsidRDefault="00771246" w:rsidP="00227BA2">
            <w:pPr>
              <w:spacing w:line="240" w:lineRule="auto"/>
              <w:rPr>
                <w:rFonts w:eastAsia="Times New Roman" w:cstheme="minorHAnsi"/>
                <w:sz w:val="24"/>
                <w:szCs w:val="24"/>
              </w:rPr>
            </w:pPr>
          </w:p>
        </w:tc>
        <w:tc>
          <w:tcPr>
            <w:tcW w:w="3782" w:type="dxa"/>
            <w:vAlign w:val="bottom"/>
          </w:tcPr>
          <w:p w:rsidR="00771246" w:rsidRPr="00E821A8" w:rsidRDefault="00771246" w:rsidP="00227BA2">
            <w:pPr>
              <w:spacing w:line="240" w:lineRule="auto"/>
              <w:rPr>
                <w:rFonts w:eastAsia="Times New Roman" w:cstheme="minorHAnsi"/>
                <w:sz w:val="24"/>
                <w:szCs w:val="24"/>
              </w:rPr>
            </w:pPr>
          </w:p>
        </w:tc>
        <w:tc>
          <w:tcPr>
            <w:tcW w:w="3790" w:type="dxa"/>
            <w:vAlign w:val="bottom"/>
          </w:tcPr>
          <w:p w:rsidR="00771246" w:rsidRPr="00E821A8" w:rsidRDefault="00771246" w:rsidP="00227BA2">
            <w:pPr>
              <w:spacing w:line="240" w:lineRule="auto"/>
              <w:rPr>
                <w:rFonts w:eastAsia="Times New Roman" w:cstheme="minorHAnsi"/>
                <w:sz w:val="24"/>
                <w:szCs w:val="24"/>
              </w:rPr>
            </w:pPr>
          </w:p>
        </w:tc>
      </w:tr>
      <w:tr w:rsidR="00771246" w:rsidRPr="00E821A8" w:rsidTr="00227BA2">
        <w:trPr>
          <w:trHeight w:val="255"/>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D07601" w:rsidP="00227BA2">
            <w:pPr>
              <w:shd w:val="clear" w:color="FFFFCC" w:fill="FFFFFF"/>
              <w:spacing w:before="100" w:beforeAutospacing="1" w:after="100" w:afterAutospacing="1" w:line="240" w:lineRule="auto"/>
              <w:jc w:val="right"/>
              <w:rPr>
                <w:rFonts w:eastAsia="Times New Roman" w:cstheme="minorHAnsi"/>
                <w:sz w:val="24"/>
                <w:szCs w:val="24"/>
              </w:rPr>
            </w:pPr>
            <w:r w:rsidRPr="00D07601">
              <w:rPr>
                <w:rFonts w:eastAsia="Times New Roman" w:cstheme="minorHAnsi"/>
                <w:sz w:val="24"/>
                <w:szCs w:val="24"/>
              </w:rPr>
              <w:t>8</w:t>
            </w:r>
          </w:p>
        </w:tc>
        <w:tc>
          <w:tcPr>
            <w:tcW w:w="2062" w:type="dxa"/>
            <w:tcBorders>
              <w:top w:val="nil"/>
              <w:left w:val="nil"/>
              <w:bottom w:val="single" w:sz="4" w:space="0" w:color="auto"/>
              <w:right w:val="single" w:sz="4" w:space="0" w:color="auto"/>
            </w:tcBorders>
            <w:shd w:val="clear" w:color="auto" w:fill="auto"/>
            <w:noWrap/>
            <w:vAlign w:val="bottom"/>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proofErr w:type="spellStart"/>
            <w:r w:rsidRPr="00D07601">
              <w:rPr>
                <w:rFonts w:eastAsia="Times New Roman" w:cstheme="minorHAnsi"/>
                <w:sz w:val="24"/>
                <w:szCs w:val="24"/>
              </w:rPr>
              <w:t>CompletenessStatus</w:t>
            </w:r>
            <w:proofErr w:type="spellEnd"/>
          </w:p>
        </w:tc>
        <w:tc>
          <w:tcPr>
            <w:tcW w:w="1437" w:type="dxa"/>
            <w:tcBorders>
              <w:top w:val="nil"/>
              <w:left w:val="nil"/>
              <w:bottom w:val="single" w:sz="4" w:space="0" w:color="auto"/>
              <w:right w:val="single" w:sz="4" w:space="0" w:color="auto"/>
            </w:tcBorders>
            <w:shd w:val="clear" w:color="auto" w:fill="auto"/>
            <w:noWrap/>
            <w:vAlign w:val="bottom"/>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r w:rsidRPr="00D07601">
              <w:rPr>
                <w:rFonts w:eastAsia="Times New Roman" w:cstheme="minorHAnsi"/>
                <w:sz w:val="24"/>
                <w:szCs w:val="24"/>
              </w:rPr>
              <w:t>INTEGER</w:t>
            </w:r>
          </w:p>
        </w:tc>
        <w:tc>
          <w:tcPr>
            <w:tcW w:w="1121" w:type="dxa"/>
            <w:gridSpan w:val="2"/>
            <w:tcBorders>
              <w:top w:val="nil"/>
              <w:left w:val="nil"/>
              <w:bottom w:val="single" w:sz="4" w:space="0" w:color="auto"/>
              <w:right w:val="single" w:sz="4" w:space="0" w:color="auto"/>
            </w:tcBorders>
            <w:shd w:val="clear" w:color="auto" w:fill="auto"/>
            <w:vAlign w:val="bottom"/>
          </w:tcPr>
          <w:p w:rsidR="00771246" w:rsidRPr="00E821A8" w:rsidRDefault="00771246" w:rsidP="00227BA2">
            <w:pPr>
              <w:spacing w:line="240" w:lineRule="auto"/>
              <w:rPr>
                <w:rFonts w:eastAsia="Times New Roman" w:cstheme="minorHAnsi"/>
                <w:sz w:val="24"/>
                <w:szCs w:val="24"/>
              </w:rPr>
            </w:pP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r w:rsidRPr="00D07601">
              <w:rPr>
                <w:rFonts w:eastAsia="Times New Roman" w:cstheme="minorHAnsi"/>
                <w:sz w:val="24"/>
                <w:szCs w:val="24"/>
              </w:rPr>
              <w:t>X</w:t>
            </w:r>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E821A8" w:rsidRDefault="00771246" w:rsidP="00227BA2">
            <w:pPr>
              <w:spacing w:line="240" w:lineRule="auto"/>
              <w:rPr>
                <w:rFonts w:eastAsia="Times New Roman" w:cstheme="minorHAnsi"/>
                <w:sz w:val="24"/>
                <w:szCs w:val="24"/>
              </w:rPr>
            </w:pPr>
          </w:p>
        </w:tc>
        <w:tc>
          <w:tcPr>
            <w:tcW w:w="591" w:type="dxa"/>
            <w:tcBorders>
              <w:top w:val="nil"/>
              <w:left w:val="single" w:sz="4" w:space="0" w:color="auto"/>
              <w:bottom w:val="single" w:sz="4" w:space="0" w:color="auto"/>
              <w:right w:val="single" w:sz="4" w:space="0" w:color="auto"/>
            </w:tcBorders>
            <w:vAlign w:val="bottom"/>
          </w:tcPr>
          <w:p w:rsidR="00771246" w:rsidRPr="00E821A8" w:rsidRDefault="00771246" w:rsidP="00227BA2">
            <w:pPr>
              <w:spacing w:line="240" w:lineRule="auto"/>
              <w:rPr>
                <w:rFonts w:eastAsia="Times New Roman" w:cstheme="minorHAnsi"/>
                <w:sz w:val="24"/>
                <w:szCs w:val="24"/>
              </w:rPr>
            </w:pPr>
          </w:p>
        </w:tc>
        <w:tc>
          <w:tcPr>
            <w:tcW w:w="3003" w:type="dxa"/>
            <w:gridSpan w:val="2"/>
            <w:tcBorders>
              <w:top w:val="nil"/>
              <w:left w:val="single" w:sz="4" w:space="0" w:color="auto"/>
              <w:bottom w:val="single" w:sz="4" w:space="0" w:color="auto"/>
              <w:right w:val="single" w:sz="4" w:space="0" w:color="auto"/>
            </w:tcBorders>
            <w:vAlign w:val="bottom"/>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r w:rsidRPr="00D07601">
              <w:rPr>
                <w:rFonts w:eastAsia="Times New Roman" w:cstheme="minorHAnsi"/>
                <w:sz w:val="24"/>
                <w:szCs w:val="24"/>
              </w:rPr>
              <w:t>Number of completed products</w:t>
            </w:r>
          </w:p>
        </w:tc>
        <w:tc>
          <w:tcPr>
            <w:tcW w:w="4302" w:type="dxa"/>
            <w:gridSpan w:val="2"/>
            <w:vAlign w:val="bottom"/>
          </w:tcPr>
          <w:p w:rsidR="00771246" w:rsidRPr="00E821A8" w:rsidRDefault="00771246" w:rsidP="00227BA2">
            <w:pPr>
              <w:spacing w:line="240" w:lineRule="auto"/>
              <w:jc w:val="right"/>
              <w:rPr>
                <w:rFonts w:eastAsia="Times New Roman" w:cstheme="minorHAnsi"/>
                <w:sz w:val="24"/>
                <w:szCs w:val="24"/>
              </w:rPr>
            </w:pPr>
          </w:p>
        </w:tc>
        <w:tc>
          <w:tcPr>
            <w:tcW w:w="3813" w:type="dxa"/>
            <w:gridSpan w:val="2"/>
            <w:vAlign w:val="bottom"/>
          </w:tcPr>
          <w:p w:rsidR="00771246" w:rsidRPr="00E821A8" w:rsidRDefault="00771246" w:rsidP="00227BA2">
            <w:pPr>
              <w:spacing w:line="240" w:lineRule="auto"/>
              <w:rPr>
                <w:rFonts w:eastAsia="Times New Roman" w:cstheme="minorHAnsi"/>
                <w:sz w:val="24"/>
                <w:szCs w:val="24"/>
              </w:rPr>
            </w:pPr>
          </w:p>
        </w:tc>
        <w:tc>
          <w:tcPr>
            <w:tcW w:w="3794" w:type="dxa"/>
            <w:gridSpan w:val="2"/>
            <w:vAlign w:val="bottom"/>
          </w:tcPr>
          <w:p w:rsidR="00771246" w:rsidRPr="00E821A8" w:rsidRDefault="00771246" w:rsidP="00227BA2">
            <w:pPr>
              <w:spacing w:line="240" w:lineRule="auto"/>
              <w:rPr>
                <w:rFonts w:eastAsia="Times New Roman" w:cstheme="minorHAnsi"/>
                <w:sz w:val="24"/>
                <w:szCs w:val="24"/>
              </w:rPr>
            </w:pPr>
          </w:p>
        </w:tc>
        <w:tc>
          <w:tcPr>
            <w:tcW w:w="3782" w:type="dxa"/>
            <w:vAlign w:val="bottom"/>
          </w:tcPr>
          <w:p w:rsidR="00771246" w:rsidRPr="00E821A8" w:rsidRDefault="00771246" w:rsidP="00227BA2">
            <w:pPr>
              <w:spacing w:line="240" w:lineRule="auto"/>
              <w:rPr>
                <w:rFonts w:eastAsia="Times New Roman" w:cstheme="minorHAnsi"/>
                <w:sz w:val="24"/>
                <w:szCs w:val="24"/>
              </w:rPr>
            </w:pPr>
          </w:p>
        </w:tc>
        <w:tc>
          <w:tcPr>
            <w:tcW w:w="3790" w:type="dxa"/>
            <w:vAlign w:val="bottom"/>
          </w:tcPr>
          <w:p w:rsidR="00771246" w:rsidRPr="00E821A8" w:rsidRDefault="00771246" w:rsidP="00227BA2">
            <w:pPr>
              <w:spacing w:line="240" w:lineRule="auto"/>
              <w:rPr>
                <w:rFonts w:eastAsia="Times New Roman" w:cstheme="minorHAnsi"/>
                <w:sz w:val="24"/>
                <w:szCs w:val="24"/>
              </w:rPr>
            </w:pPr>
          </w:p>
        </w:tc>
      </w:tr>
      <w:tr w:rsidR="00771246" w:rsidRPr="00E821A8" w:rsidTr="00227BA2">
        <w:trPr>
          <w:trHeight w:val="255"/>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D07601" w:rsidP="00227BA2">
            <w:pPr>
              <w:shd w:val="clear" w:color="FFFFCC" w:fill="FFFFFF"/>
              <w:spacing w:before="100" w:beforeAutospacing="1" w:after="100" w:afterAutospacing="1" w:line="240" w:lineRule="auto"/>
              <w:jc w:val="right"/>
              <w:rPr>
                <w:rFonts w:eastAsia="Times New Roman" w:cstheme="minorHAnsi"/>
                <w:sz w:val="24"/>
                <w:szCs w:val="24"/>
              </w:rPr>
            </w:pPr>
            <w:r w:rsidRPr="00D07601">
              <w:rPr>
                <w:rFonts w:eastAsia="Times New Roman" w:cstheme="minorHAnsi"/>
                <w:sz w:val="24"/>
                <w:szCs w:val="24"/>
              </w:rPr>
              <w:t>9</w:t>
            </w:r>
          </w:p>
        </w:tc>
        <w:tc>
          <w:tcPr>
            <w:tcW w:w="2062" w:type="dxa"/>
            <w:tcBorders>
              <w:top w:val="nil"/>
              <w:left w:val="nil"/>
              <w:bottom w:val="single" w:sz="4" w:space="0" w:color="auto"/>
              <w:right w:val="single" w:sz="4" w:space="0" w:color="auto"/>
            </w:tcBorders>
            <w:shd w:val="clear" w:color="auto" w:fill="auto"/>
            <w:noWrap/>
            <w:vAlign w:val="bottom"/>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proofErr w:type="spellStart"/>
            <w:r w:rsidRPr="00D07601">
              <w:rPr>
                <w:rFonts w:eastAsia="Times New Roman" w:cstheme="minorHAnsi"/>
                <w:sz w:val="24"/>
                <w:szCs w:val="24"/>
              </w:rPr>
              <w:t>StartDate</w:t>
            </w:r>
            <w:proofErr w:type="spellEnd"/>
          </w:p>
        </w:tc>
        <w:tc>
          <w:tcPr>
            <w:tcW w:w="1437" w:type="dxa"/>
            <w:tcBorders>
              <w:top w:val="nil"/>
              <w:left w:val="nil"/>
              <w:bottom w:val="single" w:sz="4" w:space="0" w:color="auto"/>
              <w:right w:val="single" w:sz="4" w:space="0" w:color="auto"/>
            </w:tcBorders>
            <w:shd w:val="clear" w:color="auto" w:fill="auto"/>
            <w:noWrap/>
            <w:vAlign w:val="bottom"/>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bookmarkStart w:id="447" w:name="OLE_LINK1"/>
            <w:bookmarkStart w:id="448" w:name="OLE_LINK2"/>
            <w:r w:rsidRPr="00D07601">
              <w:rPr>
                <w:rFonts w:eastAsia="Times New Roman" w:cstheme="minorHAnsi"/>
                <w:sz w:val="24"/>
                <w:szCs w:val="24"/>
              </w:rPr>
              <w:t>DATETIME</w:t>
            </w:r>
            <w:bookmarkEnd w:id="447"/>
            <w:bookmarkEnd w:id="448"/>
          </w:p>
        </w:tc>
        <w:tc>
          <w:tcPr>
            <w:tcW w:w="1121" w:type="dxa"/>
            <w:gridSpan w:val="2"/>
            <w:tcBorders>
              <w:top w:val="nil"/>
              <w:left w:val="nil"/>
              <w:bottom w:val="single" w:sz="4" w:space="0" w:color="auto"/>
              <w:right w:val="single" w:sz="4" w:space="0" w:color="auto"/>
            </w:tcBorders>
            <w:shd w:val="clear" w:color="auto" w:fill="auto"/>
            <w:vAlign w:val="bottom"/>
          </w:tcPr>
          <w:p w:rsidR="00771246" w:rsidRPr="00E821A8" w:rsidRDefault="00771246" w:rsidP="00227BA2">
            <w:pPr>
              <w:spacing w:line="240" w:lineRule="auto"/>
              <w:rPr>
                <w:rFonts w:eastAsia="Times New Roman" w:cstheme="minorHAnsi"/>
                <w:sz w:val="24"/>
                <w:szCs w:val="24"/>
              </w:rPr>
            </w:pP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r w:rsidRPr="00D07601">
              <w:rPr>
                <w:rFonts w:eastAsia="Times New Roman" w:cstheme="minorHAnsi"/>
                <w:sz w:val="24"/>
                <w:szCs w:val="24"/>
              </w:rPr>
              <w:t>X</w:t>
            </w:r>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E821A8" w:rsidRDefault="00771246" w:rsidP="00227BA2">
            <w:pPr>
              <w:spacing w:line="240" w:lineRule="auto"/>
              <w:rPr>
                <w:rFonts w:eastAsia="Times New Roman" w:cstheme="minorHAnsi"/>
                <w:sz w:val="24"/>
                <w:szCs w:val="24"/>
              </w:rPr>
            </w:pPr>
          </w:p>
        </w:tc>
        <w:tc>
          <w:tcPr>
            <w:tcW w:w="591" w:type="dxa"/>
            <w:tcBorders>
              <w:top w:val="nil"/>
              <w:left w:val="single" w:sz="4" w:space="0" w:color="auto"/>
              <w:bottom w:val="single" w:sz="4" w:space="0" w:color="auto"/>
              <w:right w:val="single" w:sz="4" w:space="0" w:color="auto"/>
            </w:tcBorders>
            <w:vAlign w:val="bottom"/>
          </w:tcPr>
          <w:p w:rsidR="00771246" w:rsidRPr="00E821A8" w:rsidRDefault="00771246" w:rsidP="00227BA2">
            <w:pPr>
              <w:spacing w:line="240" w:lineRule="auto"/>
              <w:rPr>
                <w:rFonts w:eastAsia="Times New Roman" w:cstheme="minorHAnsi"/>
                <w:sz w:val="24"/>
                <w:szCs w:val="24"/>
              </w:rPr>
            </w:pPr>
          </w:p>
        </w:tc>
        <w:tc>
          <w:tcPr>
            <w:tcW w:w="3003" w:type="dxa"/>
            <w:gridSpan w:val="2"/>
            <w:tcBorders>
              <w:top w:val="nil"/>
              <w:left w:val="single" w:sz="4" w:space="0" w:color="auto"/>
              <w:bottom w:val="single" w:sz="4" w:space="0" w:color="auto"/>
              <w:right w:val="single" w:sz="4" w:space="0" w:color="auto"/>
            </w:tcBorders>
            <w:vAlign w:val="bottom"/>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r w:rsidRPr="00D07601">
              <w:rPr>
                <w:rFonts w:eastAsia="Times New Roman" w:cstheme="minorHAnsi"/>
                <w:sz w:val="24"/>
                <w:szCs w:val="24"/>
              </w:rPr>
              <w:t>Start date of task</w:t>
            </w:r>
          </w:p>
        </w:tc>
        <w:tc>
          <w:tcPr>
            <w:tcW w:w="4302" w:type="dxa"/>
            <w:gridSpan w:val="2"/>
            <w:vAlign w:val="bottom"/>
          </w:tcPr>
          <w:p w:rsidR="00771246" w:rsidRPr="00E821A8" w:rsidRDefault="00771246" w:rsidP="00227BA2">
            <w:pPr>
              <w:spacing w:line="240" w:lineRule="auto"/>
              <w:jc w:val="right"/>
              <w:rPr>
                <w:rFonts w:eastAsia="Times New Roman" w:cstheme="minorHAnsi"/>
                <w:sz w:val="24"/>
                <w:szCs w:val="24"/>
              </w:rPr>
            </w:pPr>
          </w:p>
        </w:tc>
        <w:tc>
          <w:tcPr>
            <w:tcW w:w="3813" w:type="dxa"/>
            <w:gridSpan w:val="2"/>
            <w:vAlign w:val="bottom"/>
          </w:tcPr>
          <w:p w:rsidR="00771246" w:rsidRPr="00E821A8" w:rsidRDefault="00771246" w:rsidP="00227BA2">
            <w:pPr>
              <w:spacing w:line="240" w:lineRule="auto"/>
              <w:rPr>
                <w:rFonts w:eastAsia="Times New Roman" w:cstheme="minorHAnsi"/>
                <w:sz w:val="24"/>
                <w:szCs w:val="24"/>
              </w:rPr>
            </w:pPr>
          </w:p>
        </w:tc>
        <w:tc>
          <w:tcPr>
            <w:tcW w:w="3794" w:type="dxa"/>
            <w:gridSpan w:val="2"/>
            <w:vAlign w:val="bottom"/>
          </w:tcPr>
          <w:p w:rsidR="00771246" w:rsidRPr="00E821A8" w:rsidRDefault="00771246" w:rsidP="00227BA2">
            <w:pPr>
              <w:spacing w:line="240" w:lineRule="auto"/>
              <w:rPr>
                <w:rFonts w:eastAsia="Times New Roman" w:cstheme="minorHAnsi"/>
                <w:sz w:val="24"/>
                <w:szCs w:val="24"/>
              </w:rPr>
            </w:pPr>
          </w:p>
        </w:tc>
        <w:tc>
          <w:tcPr>
            <w:tcW w:w="3782" w:type="dxa"/>
            <w:vAlign w:val="bottom"/>
          </w:tcPr>
          <w:p w:rsidR="00771246" w:rsidRPr="00E821A8" w:rsidRDefault="00771246" w:rsidP="00227BA2">
            <w:pPr>
              <w:spacing w:line="240" w:lineRule="auto"/>
              <w:rPr>
                <w:rFonts w:eastAsia="Times New Roman" w:cstheme="minorHAnsi"/>
                <w:sz w:val="24"/>
                <w:szCs w:val="24"/>
              </w:rPr>
            </w:pPr>
          </w:p>
        </w:tc>
        <w:tc>
          <w:tcPr>
            <w:tcW w:w="3790" w:type="dxa"/>
            <w:vAlign w:val="bottom"/>
          </w:tcPr>
          <w:p w:rsidR="00771246" w:rsidRPr="00E821A8" w:rsidRDefault="00771246" w:rsidP="00227BA2">
            <w:pPr>
              <w:spacing w:line="240" w:lineRule="auto"/>
              <w:rPr>
                <w:rFonts w:eastAsia="Times New Roman" w:cstheme="minorHAnsi"/>
                <w:sz w:val="24"/>
                <w:szCs w:val="24"/>
              </w:rPr>
            </w:pPr>
          </w:p>
        </w:tc>
      </w:tr>
      <w:tr w:rsidR="00771246" w:rsidRPr="00E821A8" w:rsidTr="00227BA2">
        <w:trPr>
          <w:trHeight w:val="255"/>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D07601" w:rsidP="00227BA2">
            <w:pPr>
              <w:shd w:val="clear" w:color="FFFFCC" w:fill="FFFFFF"/>
              <w:spacing w:before="100" w:beforeAutospacing="1" w:after="100" w:afterAutospacing="1" w:line="240" w:lineRule="auto"/>
              <w:jc w:val="right"/>
              <w:rPr>
                <w:rFonts w:eastAsia="Times New Roman" w:cstheme="minorHAnsi"/>
                <w:sz w:val="24"/>
                <w:szCs w:val="24"/>
              </w:rPr>
            </w:pPr>
            <w:r w:rsidRPr="00D07601">
              <w:rPr>
                <w:rFonts w:eastAsia="Times New Roman" w:cstheme="minorHAnsi"/>
                <w:sz w:val="24"/>
                <w:szCs w:val="24"/>
              </w:rPr>
              <w:t>10</w:t>
            </w:r>
          </w:p>
        </w:tc>
        <w:tc>
          <w:tcPr>
            <w:tcW w:w="2062" w:type="dxa"/>
            <w:tcBorders>
              <w:top w:val="nil"/>
              <w:left w:val="nil"/>
              <w:bottom w:val="single" w:sz="4" w:space="0" w:color="auto"/>
              <w:right w:val="single" w:sz="4" w:space="0" w:color="auto"/>
            </w:tcBorders>
            <w:shd w:val="clear" w:color="auto" w:fill="auto"/>
            <w:noWrap/>
            <w:vAlign w:val="bottom"/>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proofErr w:type="spellStart"/>
            <w:r w:rsidRPr="00D07601">
              <w:rPr>
                <w:rFonts w:eastAsia="Times New Roman" w:cstheme="minorHAnsi"/>
                <w:sz w:val="24"/>
                <w:szCs w:val="24"/>
              </w:rPr>
              <w:t>PlannedEndDate</w:t>
            </w:r>
            <w:proofErr w:type="spellEnd"/>
          </w:p>
        </w:tc>
        <w:tc>
          <w:tcPr>
            <w:tcW w:w="1437" w:type="dxa"/>
            <w:tcBorders>
              <w:top w:val="nil"/>
              <w:left w:val="nil"/>
              <w:bottom w:val="single" w:sz="4" w:space="0" w:color="auto"/>
              <w:right w:val="single" w:sz="4" w:space="0" w:color="auto"/>
            </w:tcBorders>
            <w:shd w:val="clear" w:color="auto" w:fill="auto"/>
            <w:noWrap/>
            <w:vAlign w:val="bottom"/>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r w:rsidRPr="00D07601">
              <w:rPr>
                <w:rFonts w:eastAsia="Times New Roman" w:cstheme="minorHAnsi"/>
                <w:sz w:val="24"/>
                <w:szCs w:val="24"/>
              </w:rPr>
              <w:t>DATETIME</w:t>
            </w:r>
          </w:p>
        </w:tc>
        <w:tc>
          <w:tcPr>
            <w:tcW w:w="1121" w:type="dxa"/>
            <w:gridSpan w:val="2"/>
            <w:tcBorders>
              <w:top w:val="nil"/>
              <w:left w:val="nil"/>
              <w:bottom w:val="single" w:sz="4" w:space="0" w:color="auto"/>
              <w:right w:val="single" w:sz="4" w:space="0" w:color="auto"/>
            </w:tcBorders>
            <w:shd w:val="clear" w:color="auto" w:fill="auto"/>
            <w:vAlign w:val="bottom"/>
          </w:tcPr>
          <w:p w:rsidR="00771246" w:rsidRPr="00E821A8" w:rsidRDefault="00771246" w:rsidP="00227BA2">
            <w:pPr>
              <w:spacing w:line="240" w:lineRule="auto"/>
              <w:rPr>
                <w:rFonts w:eastAsia="Times New Roman" w:cstheme="minorHAnsi"/>
                <w:sz w:val="24"/>
                <w:szCs w:val="24"/>
              </w:rPr>
            </w:pP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r w:rsidRPr="00D07601">
              <w:rPr>
                <w:rFonts w:eastAsia="Times New Roman" w:cstheme="minorHAnsi"/>
                <w:sz w:val="24"/>
                <w:szCs w:val="24"/>
              </w:rPr>
              <w:t>X</w:t>
            </w:r>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E821A8" w:rsidRDefault="00771246" w:rsidP="00227BA2">
            <w:pPr>
              <w:spacing w:line="240" w:lineRule="auto"/>
              <w:rPr>
                <w:rFonts w:eastAsia="Times New Roman" w:cstheme="minorHAnsi"/>
                <w:sz w:val="24"/>
                <w:szCs w:val="24"/>
              </w:rPr>
            </w:pPr>
          </w:p>
        </w:tc>
        <w:tc>
          <w:tcPr>
            <w:tcW w:w="591" w:type="dxa"/>
            <w:tcBorders>
              <w:top w:val="nil"/>
              <w:left w:val="single" w:sz="4" w:space="0" w:color="auto"/>
              <w:bottom w:val="single" w:sz="4" w:space="0" w:color="auto"/>
              <w:right w:val="single" w:sz="4" w:space="0" w:color="auto"/>
            </w:tcBorders>
            <w:vAlign w:val="bottom"/>
          </w:tcPr>
          <w:p w:rsidR="00771246" w:rsidRPr="00E821A8" w:rsidRDefault="00771246" w:rsidP="00227BA2">
            <w:pPr>
              <w:spacing w:line="240" w:lineRule="auto"/>
              <w:rPr>
                <w:rFonts w:eastAsia="Times New Roman" w:cstheme="minorHAnsi"/>
                <w:sz w:val="24"/>
                <w:szCs w:val="24"/>
              </w:rPr>
            </w:pPr>
          </w:p>
        </w:tc>
        <w:tc>
          <w:tcPr>
            <w:tcW w:w="3003" w:type="dxa"/>
            <w:gridSpan w:val="2"/>
            <w:tcBorders>
              <w:top w:val="nil"/>
              <w:left w:val="single" w:sz="4" w:space="0" w:color="auto"/>
              <w:bottom w:val="single" w:sz="4" w:space="0" w:color="auto"/>
              <w:right w:val="single" w:sz="4" w:space="0" w:color="auto"/>
            </w:tcBorders>
            <w:vAlign w:val="bottom"/>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r w:rsidRPr="00D07601">
              <w:rPr>
                <w:rFonts w:eastAsia="Times New Roman" w:cstheme="minorHAnsi"/>
                <w:sz w:val="24"/>
                <w:szCs w:val="24"/>
              </w:rPr>
              <w:t>Planned end date of task</w:t>
            </w:r>
          </w:p>
        </w:tc>
        <w:tc>
          <w:tcPr>
            <w:tcW w:w="4302" w:type="dxa"/>
            <w:gridSpan w:val="2"/>
            <w:vAlign w:val="bottom"/>
          </w:tcPr>
          <w:p w:rsidR="00771246" w:rsidRPr="00E821A8" w:rsidRDefault="00771246" w:rsidP="00227BA2">
            <w:pPr>
              <w:spacing w:line="240" w:lineRule="auto"/>
              <w:jc w:val="right"/>
              <w:rPr>
                <w:rFonts w:eastAsia="Times New Roman" w:cstheme="minorHAnsi"/>
                <w:sz w:val="24"/>
                <w:szCs w:val="24"/>
              </w:rPr>
            </w:pPr>
          </w:p>
        </w:tc>
        <w:tc>
          <w:tcPr>
            <w:tcW w:w="3813" w:type="dxa"/>
            <w:gridSpan w:val="2"/>
            <w:vAlign w:val="bottom"/>
          </w:tcPr>
          <w:p w:rsidR="00771246" w:rsidRPr="00E821A8" w:rsidRDefault="00771246" w:rsidP="00227BA2">
            <w:pPr>
              <w:spacing w:line="240" w:lineRule="auto"/>
              <w:rPr>
                <w:rFonts w:eastAsia="Times New Roman" w:cstheme="minorHAnsi"/>
                <w:sz w:val="24"/>
                <w:szCs w:val="24"/>
              </w:rPr>
            </w:pPr>
          </w:p>
        </w:tc>
        <w:tc>
          <w:tcPr>
            <w:tcW w:w="3794" w:type="dxa"/>
            <w:gridSpan w:val="2"/>
            <w:vAlign w:val="bottom"/>
          </w:tcPr>
          <w:p w:rsidR="00771246" w:rsidRPr="00E821A8" w:rsidRDefault="00771246" w:rsidP="00227BA2">
            <w:pPr>
              <w:spacing w:line="240" w:lineRule="auto"/>
              <w:rPr>
                <w:rFonts w:eastAsia="Times New Roman" w:cstheme="minorHAnsi"/>
                <w:sz w:val="24"/>
                <w:szCs w:val="24"/>
              </w:rPr>
            </w:pPr>
          </w:p>
        </w:tc>
        <w:tc>
          <w:tcPr>
            <w:tcW w:w="3782" w:type="dxa"/>
            <w:vAlign w:val="bottom"/>
          </w:tcPr>
          <w:p w:rsidR="00771246" w:rsidRPr="00E821A8" w:rsidRDefault="00771246" w:rsidP="00227BA2">
            <w:pPr>
              <w:spacing w:line="240" w:lineRule="auto"/>
              <w:rPr>
                <w:rFonts w:eastAsia="Times New Roman" w:cstheme="minorHAnsi"/>
                <w:sz w:val="24"/>
                <w:szCs w:val="24"/>
              </w:rPr>
            </w:pPr>
          </w:p>
        </w:tc>
        <w:tc>
          <w:tcPr>
            <w:tcW w:w="3790" w:type="dxa"/>
            <w:vAlign w:val="bottom"/>
          </w:tcPr>
          <w:p w:rsidR="00771246" w:rsidRPr="00E821A8" w:rsidRDefault="00771246" w:rsidP="00227BA2">
            <w:pPr>
              <w:spacing w:line="240" w:lineRule="auto"/>
              <w:rPr>
                <w:rFonts w:eastAsia="Times New Roman" w:cstheme="minorHAnsi"/>
                <w:sz w:val="24"/>
                <w:szCs w:val="24"/>
              </w:rPr>
            </w:pPr>
          </w:p>
        </w:tc>
      </w:tr>
      <w:tr w:rsidR="00771246" w:rsidRPr="00E821A8" w:rsidTr="00227BA2">
        <w:trPr>
          <w:trHeight w:val="255"/>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D07601" w:rsidP="00227BA2">
            <w:pPr>
              <w:shd w:val="clear" w:color="FFFFCC" w:fill="FFFFFF"/>
              <w:spacing w:before="100" w:beforeAutospacing="1" w:after="100" w:afterAutospacing="1" w:line="240" w:lineRule="auto"/>
              <w:jc w:val="right"/>
              <w:rPr>
                <w:rFonts w:eastAsia="Times New Roman" w:cstheme="minorHAnsi"/>
                <w:sz w:val="24"/>
                <w:szCs w:val="24"/>
              </w:rPr>
            </w:pPr>
            <w:r w:rsidRPr="00D07601">
              <w:rPr>
                <w:rFonts w:eastAsia="Times New Roman" w:cstheme="minorHAnsi"/>
                <w:sz w:val="24"/>
                <w:szCs w:val="24"/>
              </w:rPr>
              <w:t>11</w:t>
            </w:r>
          </w:p>
        </w:tc>
        <w:tc>
          <w:tcPr>
            <w:tcW w:w="2062" w:type="dxa"/>
            <w:tcBorders>
              <w:top w:val="nil"/>
              <w:left w:val="nil"/>
              <w:bottom w:val="single" w:sz="4" w:space="0" w:color="auto"/>
              <w:right w:val="single" w:sz="4" w:space="0" w:color="auto"/>
            </w:tcBorders>
            <w:shd w:val="clear" w:color="auto" w:fill="auto"/>
            <w:noWrap/>
            <w:vAlign w:val="bottom"/>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proofErr w:type="spellStart"/>
            <w:r w:rsidRPr="00D07601">
              <w:rPr>
                <w:rFonts w:eastAsia="Times New Roman" w:cstheme="minorHAnsi"/>
                <w:sz w:val="24"/>
                <w:szCs w:val="24"/>
              </w:rPr>
              <w:t>EndDate</w:t>
            </w:r>
            <w:proofErr w:type="spellEnd"/>
          </w:p>
        </w:tc>
        <w:tc>
          <w:tcPr>
            <w:tcW w:w="1437" w:type="dxa"/>
            <w:tcBorders>
              <w:top w:val="nil"/>
              <w:left w:val="nil"/>
              <w:bottom w:val="single" w:sz="4" w:space="0" w:color="auto"/>
              <w:right w:val="single" w:sz="4" w:space="0" w:color="auto"/>
            </w:tcBorders>
            <w:shd w:val="clear" w:color="auto" w:fill="auto"/>
            <w:noWrap/>
            <w:vAlign w:val="bottom"/>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r w:rsidRPr="00D07601">
              <w:rPr>
                <w:rFonts w:eastAsia="Times New Roman" w:cstheme="minorHAnsi"/>
                <w:sz w:val="24"/>
                <w:szCs w:val="24"/>
              </w:rPr>
              <w:t>DATETIME</w:t>
            </w:r>
          </w:p>
        </w:tc>
        <w:tc>
          <w:tcPr>
            <w:tcW w:w="1121" w:type="dxa"/>
            <w:gridSpan w:val="2"/>
            <w:tcBorders>
              <w:top w:val="nil"/>
              <w:left w:val="nil"/>
              <w:bottom w:val="single" w:sz="4" w:space="0" w:color="auto"/>
              <w:right w:val="single" w:sz="4" w:space="0" w:color="auto"/>
            </w:tcBorders>
            <w:shd w:val="clear" w:color="auto" w:fill="auto"/>
            <w:vAlign w:val="bottom"/>
          </w:tcPr>
          <w:p w:rsidR="00771246" w:rsidRPr="00E821A8" w:rsidRDefault="00771246" w:rsidP="00227BA2">
            <w:pPr>
              <w:spacing w:line="240" w:lineRule="auto"/>
              <w:rPr>
                <w:rFonts w:eastAsia="Times New Roman" w:cstheme="minorHAnsi"/>
                <w:sz w:val="24"/>
                <w:szCs w:val="24"/>
              </w:rPr>
            </w:pP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r w:rsidRPr="00D07601">
              <w:rPr>
                <w:rFonts w:eastAsia="Times New Roman" w:cstheme="minorHAnsi"/>
                <w:sz w:val="24"/>
                <w:szCs w:val="24"/>
              </w:rPr>
              <w:t>X</w:t>
            </w:r>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E821A8" w:rsidRDefault="00771246" w:rsidP="00227BA2">
            <w:pPr>
              <w:spacing w:line="240" w:lineRule="auto"/>
              <w:rPr>
                <w:rFonts w:eastAsia="Times New Roman" w:cstheme="minorHAnsi"/>
                <w:sz w:val="24"/>
                <w:szCs w:val="24"/>
              </w:rPr>
            </w:pPr>
          </w:p>
        </w:tc>
        <w:tc>
          <w:tcPr>
            <w:tcW w:w="591" w:type="dxa"/>
            <w:tcBorders>
              <w:top w:val="nil"/>
              <w:left w:val="single" w:sz="4" w:space="0" w:color="auto"/>
              <w:bottom w:val="single" w:sz="4" w:space="0" w:color="auto"/>
              <w:right w:val="single" w:sz="4" w:space="0" w:color="auto"/>
            </w:tcBorders>
            <w:vAlign w:val="bottom"/>
          </w:tcPr>
          <w:p w:rsidR="00771246" w:rsidRPr="00E821A8" w:rsidRDefault="00771246" w:rsidP="00227BA2">
            <w:pPr>
              <w:spacing w:line="240" w:lineRule="auto"/>
              <w:rPr>
                <w:rFonts w:eastAsia="Times New Roman" w:cstheme="minorHAnsi"/>
                <w:sz w:val="24"/>
                <w:szCs w:val="24"/>
              </w:rPr>
            </w:pPr>
          </w:p>
        </w:tc>
        <w:tc>
          <w:tcPr>
            <w:tcW w:w="3003" w:type="dxa"/>
            <w:gridSpan w:val="2"/>
            <w:tcBorders>
              <w:top w:val="nil"/>
              <w:left w:val="single" w:sz="4" w:space="0" w:color="auto"/>
              <w:bottom w:val="single" w:sz="4" w:space="0" w:color="auto"/>
              <w:right w:val="single" w:sz="4" w:space="0" w:color="auto"/>
            </w:tcBorders>
            <w:vAlign w:val="bottom"/>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r w:rsidRPr="00D07601">
              <w:rPr>
                <w:rFonts w:eastAsia="Times New Roman" w:cstheme="minorHAnsi"/>
                <w:sz w:val="24"/>
                <w:szCs w:val="24"/>
              </w:rPr>
              <w:t>Actual end date of task</w:t>
            </w:r>
          </w:p>
        </w:tc>
        <w:tc>
          <w:tcPr>
            <w:tcW w:w="4302" w:type="dxa"/>
            <w:gridSpan w:val="2"/>
            <w:vAlign w:val="bottom"/>
          </w:tcPr>
          <w:p w:rsidR="00771246" w:rsidRPr="00E821A8" w:rsidRDefault="00771246" w:rsidP="00227BA2">
            <w:pPr>
              <w:spacing w:line="240" w:lineRule="auto"/>
              <w:jc w:val="right"/>
              <w:rPr>
                <w:rFonts w:eastAsia="Times New Roman" w:cstheme="minorHAnsi"/>
                <w:sz w:val="24"/>
                <w:szCs w:val="24"/>
              </w:rPr>
            </w:pPr>
          </w:p>
        </w:tc>
        <w:tc>
          <w:tcPr>
            <w:tcW w:w="3813" w:type="dxa"/>
            <w:gridSpan w:val="2"/>
            <w:vAlign w:val="bottom"/>
          </w:tcPr>
          <w:p w:rsidR="00771246" w:rsidRPr="00E821A8" w:rsidRDefault="00771246" w:rsidP="00227BA2">
            <w:pPr>
              <w:spacing w:line="240" w:lineRule="auto"/>
              <w:rPr>
                <w:rFonts w:eastAsia="Times New Roman" w:cstheme="minorHAnsi"/>
                <w:sz w:val="24"/>
                <w:szCs w:val="24"/>
              </w:rPr>
            </w:pPr>
          </w:p>
        </w:tc>
        <w:tc>
          <w:tcPr>
            <w:tcW w:w="3794" w:type="dxa"/>
            <w:gridSpan w:val="2"/>
            <w:vAlign w:val="bottom"/>
          </w:tcPr>
          <w:p w:rsidR="00771246" w:rsidRPr="00E821A8" w:rsidRDefault="00771246" w:rsidP="00227BA2">
            <w:pPr>
              <w:spacing w:line="240" w:lineRule="auto"/>
              <w:rPr>
                <w:rFonts w:eastAsia="Times New Roman" w:cstheme="minorHAnsi"/>
                <w:sz w:val="24"/>
                <w:szCs w:val="24"/>
              </w:rPr>
            </w:pPr>
          </w:p>
        </w:tc>
        <w:tc>
          <w:tcPr>
            <w:tcW w:w="3782" w:type="dxa"/>
            <w:vAlign w:val="bottom"/>
          </w:tcPr>
          <w:p w:rsidR="00771246" w:rsidRPr="00E821A8" w:rsidRDefault="00771246" w:rsidP="00227BA2">
            <w:pPr>
              <w:spacing w:line="240" w:lineRule="auto"/>
              <w:rPr>
                <w:rFonts w:eastAsia="Times New Roman" w:cstheme="minorHAnsi"/>
                <w:sz w:val="24"/>
                <w:szCs w:val="24"/>
              </w:rPr>
            </w:pPr>
          </w:p>
        </w:tc>
        <w:tc>
          <w:tcPr>
            <w:tcW w:w="3790" w:type="dxa"/>
            <w:vAlign w:val="bottom"/>
          </w:tcPr>
          <w:p w:rsidR="00771246" w:rsidRPr="00E821A8" w:rsidRDefault="00771246" w:rsidP="00227BA2">
            <w:pPr>
              <w:spacing w:line="240" w:lineRule="auto"/>
              <w:rPr>
                <w:rFonts w:eastAsia="Times New Roman" w:cstheme="minorHAnsi"/>
                <w:sz w:val="24"/>
                <w:szCs w:val="24"/>
              </w:rPr>
            </w:pPr>
          </w:p>
        </w:tc>
      </w:tr>
      <w:tr w:rsidR="00771246" w:rsidRPr="00E821A8" w:rsidTr="00227BA2">
        <w:trPr>
          <w:trHeight w:val="255"/>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D07601" w:rsidP="00227BA2">
            <w:pPr>
              <w:shd w:val="clear" w:color="FFFFCC" w:fill="FFFFFF"/>
              <w:spacing w:before="100" w:beforeAutospacing="1" w:after="100" w:afterAutospacing="1" w:line="240" w:lineRule="auto"/>
              <w:jc w:val="right"/>
              <w:rPr>
                <w:rFonts w:eastAsia="Times New Roman" w:cstheme="minorHAnsi"/>
                <w:sz w:val="24"/>
                <w:szCs w:val="24"/>
              </w:rPr>
            </w:pPr>
            <w:r w:rsidRPr="00D07601">
              <w:rPr>
                <w:rFonts w:eastAsia="Times New Roman" w:cstheme="minorHAnsi"/>
                <w:sz w:val="24"/>
                <w:szCs w:val="24"/>
              </w:rPr>
              <w:t>12</w:t>
            </w:r>
          </w:p>
        </w:tc>
        <w:tc>
          <w:tcPr>
            <w:tcW w:w="2062" w:type="dxa"/>
            <w:tcBorders>
              <w:top w:val="nil"/>
              <w:left w:val="nil"/>
              <w:bottom w:val="single" w:sz="4" w:space="0" w:color="auto"/>
              <w:right w:val="single" w:sz="4" w:space="0" w:color="auto"/>
            </w:tcBorders>
            <w:shd w:val="clear" w:color="auto" w:fill="auto"/>
            <w:noWrap/>
            <w:vAlign w:val="bottom"/>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proofErr w:type="spellStart"/>
            <w:r w:rsidRPr="00D07601">
              <w:rPr>
                <w:rFonts w:eastAsia="Times New Roman" w:cstheme="minorHAnsi"/>
                <w:sz w:val="24"/>
                <w:szCs w:val="24"/>
              </w:rPr>
              <w:t>PlannedEffort</w:t>
            </w:r>
            <w:proofErr w:type="spellEnd"/>
          </w:p>
        </w:tc>
        <w:tc>
          <w:tcPr>
            <w:tcW w:w="1437" w:type="dxa"/>
            <w:tcBorders>
              <w:top w:val="nil"/>
              <w:left w:val="nil"/>
              <w:bottom w:val="single" w:sz="4" w:space="0" w:color="auto"/>
              <w:right w:val="single" w:sz="4" w:space="0" w:color="auto"/>
            </w:tcBorders>
            <w:shd w:val="clear" w:color="auto" w:fill="auto"/>
            <w:noWrap/>
            <w:vAlign w:val="bottom"/>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r w:rsidRPr="00D07601">
              <w:rPr>
                <w:rFonts w:eastAsia="Times New Roman" w:cstheme="minorHAnsi"/>
                <w:sz w:val="24"/>
                <w:szCs w:val="24"/>
              </w:rPr>
              <w:t>INTEGER</w:t>
            </w:r>
          </w:p>
        </w:tc>
        <w:tc>
          <w:tcPr>
            <w:tcW w:w="1121" w:type="dxa"/>
            <w:gridSpan w:val="2"/>
            <w:tcBorders>
              <w:top w:val="nil"/>
              <w:left w:val="nil"/>
              <w:bottom w:val="single" w:sz="4" w:space="0" w:color="auto"/>
              <w:right w:val="single" w:sz="4" w:space="0" w:color="auto"/>
            </w:tcBorders>
            <w:shd w:val="clear" w:color="auto" w:fill="auto"/>
            <w:vAlign w:val="bottom"/>
          </w:tcPr>
          <w:p w:rsidR="00771246" w:rsidRPr="00E821A8" w:rsidRDefault="00771246" w:rsidP="00227BA2">
            <w:pPr>
              <w:spacing w:line="240" w:lineRule="auto"/>
              <w:rPr>
                <w:rFonts w:eastAsia="Times New Roman" w:cstheme="minorHAnsi"/>
                <w:sz w:val="24"/>
                <w:szCs w:val="24"/>
              </w:rPr>
            </w:pP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r w:rsidRPr="00D07601">
              <w:rPr>
                <w:rFonts w:eastAsia="Times New Roman" w:cstheme="minorHAnsi"/>
                <w:sz w:val="24"/>
                <w:szCs w:val="24"/>
              </w:rPr>
              <w:t>X</w:t>
            </w:r>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E821A8" w:rsidRDefault="00771246" w:rsidP="00227BA2">
            <w:pPr>
              <w:spacing w:line="240" w:lineRule="auto"/>
              <w:rPr>
                <w:rFonts w:eastAsia="Times New Roman" w:cstheme="minorHAnsi"/>
                <w:sz w:val="24"/>
                <w:szCs w:val="24"/>
              </w:rPr>
            </w:pPr>
          </w:p>
        </w:tc>
        <w:tc>
          <w:tcPr>
            <w:tcW w:w="591" w:type="dxa"/>
            <w:tcBorders>
              <w:top w:val="nil"/>
              <w:left w:val="single" w:sz="4" w:space="0" w:color="auto"/>
              <w:bottom w:val="single" w:sz="4" w:space="0" w:color="auto"/>
              <w:right w:val="single" w:sz="4" w:space="0" w:color="auto"/>
            </w:tcBorders>
            <w:vAlign w:val="bottom"/>
          </w:tcPr>
          <w:p w:rsidR="00771246" w:rsidRPr="00E821A8" w:rsidRDefault="00771246" w:rsidP="00227BA2">
            <w:pPr>
              <w:spacing w:line="240" w:lineRule="auto"/>
              <w:rPr>
                <w:rFonts w:eastAsia="Times New Roman" w:cstheme="minorHAnsi"/>
                <w:sz w:val="24"/>
                <w:szCs w:val="24"/>
              </w:rPr>
            </w:pPr>
          </w:p>
        </w:tc>
        <w:tc>
          <w:tcPr>
            <w:tcW w:w="3003" w:type="dxa"/>
            <w:gridSpan w:val="2"/>
            <w:tcBorders>
              <w:top w:val="nil"/>
              <w:left w:val="single" w:sz="4" w:space="0" w:color="auto"/>
              <w:bottom w:val="single" w:sz="4" w:space="0" w:color="auto"/>
              <w:right w:val="single" w:sz="4" w:space="0" w:color="auto"/>
            </w:tcBorders>
            <w:vAlign w:val="bottom"/>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r w:rsidRPr="00D07601">
              <w:rPr>
                <w:rFonts w:eastAsia="Times New Roman" w:cstheme="minorHAnsi"/>
                <w:sz w:val="24"/>
                <w:szCs w:val="24"/>
              </w:rPr>
              <w:t>Planned effort of task</w:t>
            </w:r>
          </w:p>
        </w:tc>
        <w:tc>
          <w:tcPr>
            <w:tcW w:w="4302" w:type="dxa"/>
            <w:gridSpan w:val="2"/>
            <w:vAlign w:val="bottom"/>
          </w:tcPr>
          <w:p w:rsidR="00771246" w:rsidRPr="00E821A8" w:rsidRDefault="00771246" w:rsidP="00227BA2">
            <w:pPr>
              <w:spacing w:line="240" w:lineRule="auto"/>
              <w:jc w:val="right"/>
              <w:rPr>
                <w:rFonts w:eastAsia="Times New Roman" w:cstheme="minorHAnsi"/>
                <w:sz w:val="24"/>
                <w:szCs w:val="24"/>
              </w:rPr>
            </w:pPr>
          </w:p>
        </w:tc>
        <w:tc>
          <w:tcPr>
            <w:tcW w:w="3813" w:type="dxa"/>
            <w:gridSpan w:val="2"/>
            <w:vAlign w:val="bottom"/>
          </w:tcPr>
          <w:p w:rsidR="00771246" w:rsidRPr="00E821A8" w:rsidRDefault="00771246" w:rsidP="00227BA2">
            <w:pPr>
              <w:spacing w:line="240" w:lineRule="auto"/>
              <w:rPr>
                <w:rFonts w:eastAsia="Times New Roman" w:cstheme="minorHAnsi"/>
                <w:sz w:val="24"/>
                <w:szCs w:val="24"/>
              </w:rPr>
            </w:pPr>
          </w:p>
        </w:tc>
        <w:tc>
          <w:tcPr>
            <w:tcW w:w="3794" w:type="dxa"/>
            <w:gridSpan w:val="2"/>
            <w:vAlign w:val="bottom"/>
          </w:tcPr>
          <w:p w:rsidR="00771246" w:rsidRPr="00E821A8" w:rsidRDefault="00771246" w:rsidP="00227BA2">
            <w:pPr>
              <w:spacing w:line="240" w:lineRule="auto"/>
              <w:rPr>
                <w:rFonts w:eastAsia="Times New Roman" w:cstheme="minorHAnsi"/>
                <w:sz w:val="24"/>
                <w:szCs w:val="24"/>
              </w:rPr>
            </w:pPr>
          </w:p>
        </w:tc>
        <w:tc>
          <w:tcPr>
            <w:tcW w:w="3782" w:type="dxa"/>
            <w:vAlign w:val="bottom"/>
          </w:tcPr>
          <w:p w:rsidR="00771246" w:rsidRPr="00E821A8" w:rsidRDefault="00771246" w:rsidP="00227BA2">
            <w:pPr>
              <w:spacing w:line="240" w:lineRule="auto"/>
              <w:rPr>
                <w:rFonts w:eastAsia="Times New Roman" w:cstheme="minorHAnsi"/>
                <w:sz w:val="24"/>
                <w:szCs w:val="24"/>
              </w:rPr>
            </w:pPr>
          </w:p>
        </w:tc>
        <w:tc>
          <w:tcPr>
            <w:tcW w:w="3790" w:type="dxa"/>
            <w:vAlign w:val="bottom"/>
          </w:tcPr>
          <w:p w:rsidR="00771246" w:rsidRPr="00E821A8" w:rsidRDefault="00771246" w:rsidP="00227BA2">
            <w:pPr>
              <w:spacing w:line="240" w:lineRule="auto"/>
              <w:rPr>
                <w:rFonts w:eastAsia="Times New Roman" w:cstheme="minorHAnsi"/>
                <w:sz w:val="24"/>
                <w:szCs w:val="24"/>
              </w:rPr>
            </w:pPr>
          </w:p>
        </w:tc>
      </w:tr>
      <w:tr w:rsidR="00771246" w:rsidRPr="00E821A8" w:rsidTr="00227BA2">
        <w:trPr>
          <w:trHeight w:val="255"/>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D07601" w:rsidP="00227BA2">
            <w:pPr>
              <w:shd w:val="clear" w:color="FFFFCC" w:fill="FFFFFF"/>
              <w:spacing w:before="100" w:beforeAutospacing="1" w:after="100" w:afterAutospacing="1" w:line="240" w:lineRule="auto"/>
              <w:jc w:val="right"/>
              <w:rPr>
                <w:rFonts w:eastAsia="Times New Roman" w:cstheme="minorHAnsi"/>
                <w:sz w:val="24"/>
                <w:szCs w:val="24"/>
              </w:rPr>
            </w:pPr>
            <w:r w:rsidRPr="00D07601">
              <w:rPr>
                <w:rFonts w:eastAsia="Times New Roman" w:cstheme="minorHAnsi"/>
                <w:sz w:val="24"/>
                <w:szCs w:val="24"/>
              </w:rPr>
              <w:t>13</w:t>
            </w:r>
          </w:p>
        </w:tc>
        <w:tc>
          <w:tcPr>
            <w:tcW w:w="2062" w:type="dxa"/>
            <w:tcBorders>
              <w:top w:val="nil"/>
              <w:left w:val="nil"/>
              <w:bottom w:val="single" w:sz="4" w:space="0" w:color="auto"/>
              <w:right w:val="single" w:sz="4" w:space="0" w:color="auto"/>
            </w:tcBorders>
            <w:shd w:val="clear" w:color="auto" w:fill="auto"/>
            <w:noWrap/>
            <w:vAlign w:val="bottom"/>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proofErr w:type="spellStart"/>
            <w:r w:rsidRPr="00D07601">
              <w:rPr>
                <w:rFonts w:eastAsia="Times New Roman" w:cstheme="minorHAnsi"/>
                <w:sz w:val="24"/>
                <w:szCs w:val="24"/>
              </w:rPr>
              <w:t>ActualEffort</w:t>
            </w:r>
            <w:proofErr w:type="spellEnd"/>
          </w:p>
        </w:tc>
        <w:tc>
          <w:tcPr>
            <w:tcW w:w="1437" w:type="dxa"/>
            <w:tcBorders>
              <w:top w:val="nil"/>
              <w:left w:val="nil"/>
              <w:bottom w:val="single" w:sz="4" w:space="0" w:color="auto"/>
              <w:right w:val="single" w:sz="4" w:space="0" w:color="auto"/>
            </w:tcBorders>
            <w:shd w:val="clear" w:color="auto" w:fill="auto"/>
            <w:noWrap/>
            <w:vAlign w:val="bottom"/>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r w:rsidRPr="00D07601">
              <w:rPr>
                <w:rFonts w:eastAsia="Times New Roman" w:cstheme="minorHAnsi"/>
                <w:sz w:val="24"/>
                <w:szCs w:val="24"/>
              </w:rPr>
              <w:t>INTEGER</w:t>
            </w:r>
          </w:p>
        </w:tc>
        <w:tc>
          <w:tcPr>
            <w:tcW w:w="1121" w:type="dxa"/>
            <w:gridSpan w:val="2"/>
            <w:tcBorders>
              <w:top w:val="nil"/>
              <w:left w:val="nil"/>
              <w:bottom w:val="single" w:sz="4" w:space="0" w:color="auto"/>
              <w:right w:val="single" w:sz="4" w:space="0" w:color="auto"/>
            </w:tcBorders>
            <w:shd w:val="clear" w:color="auto" w:fill="auto"/>
            <w:vAlign w:val="bottom"/>
          </w:tcPr>
          <w:p w:rsidR="00771246" w:rsidRPr="00E821A8" w:rsidRDefault="00771246" w:rsidP="00227BA2">
            <w:pPr>
              <w:spacing w:line="240" w:lineRule="auto"/>
              <w:rPr>
                <w:rFonts w:eastAsia="Times New Roman" w:cstheme="minorHAnsi"/>
                <w:sz w:val="24"/>
                <w:szCs w:val="24"/>
              </w:rPr>
            </w:pP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r w:rsidRPr="00D07601">
              <w:rPr>
                <w:rFonts w:eastAsia="Times New Roman" w:cstheme="minorHAnsi"/>
                <w:sz w:val="24"/>
                <w:szCs w:val="24"/>
              </w:rPr>
              <w:t>X</w:t>
            </w:r>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E821A8" w:rsidRDefault="00771246" w:rsidP="00227BA2">
            <w:pPr>
              <w:spacing w:line="240" w:lineRule="auto"/>
              <w:rPr>
                <w:rFonts w:eastAsia="Times New Roman" w:cstheme="minorHAnsi"/>
                <w:sz w:val="24"/>
                <w:szCs w:val="24"/>
              </w:rPr>
            </w:pPr>
          </w:p>
        </w:tc>
        <w:tc>
          <w:tcPr>
            <w:tcW w:w="591" w:type="dxa"/>
            <w:tcBorders>
              <w:top w:val="nil"/>
              <w:left w:val="single" w:sz="4" w:space="0" w:color="auto"/>
              <w:bottom w:val="single" w:sz="4" w:space="0" w:color="auto"/>
              <w:right w:val="single" w:sz="4" w:space="0" w:color="auto"/>
            </w:tcBorders>
            <w:vAlign w:val="bottom"/>
          </w:tcPr>
          <w:p w:rsidR="00771246" w:rsidRPr="00E821A8" w:rsidRDefault="00771246" w:rsidP="00227BA2">
            <w:pPr>
              <w:spacing w:line="240" w:lineRule="auto"/>
              <w:rPr>
                <w:rFonts w:eastAsia="Times New Roman" w:cstheme="minorHAnsi"/>
                <w:sz w:val="24"/>
                <w:szCs w:val="24"/>
              </w:rPr>
            </w:pPr>
          </w:p>
        </w:tc>
        <w:tc>
          <w:tcPr>
            <w:tcW w:w="3003" w:type="dxa"/>
            <w:gridSpan w:val="2"/>
            <w:tcBorders>
              <w:top w:val="nil"/>
              <w:left w:val="single" w:sz="4" w:space="0" w:color="auto"/>
              <w:bottom w:val="single" w:sz="4" w:space="0" w:color="auto"/>
              <w:right w:val="single" w:sz="4" w:space="0" w:color="auto"/>
            </w:tcBorders>
            <w:vAlign w:val="bottom"/>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r w:rsidRPr="00D07601">
              <w:rPr>
                <w:rFonts w:eastAsia="Times New Roman" w:cstheme="minorHAnsi"/>
                <w:sz w:val="24"/>
                <w:szCs w:val="24"/>
              </w:rPr>
              <w:t>Actual effort of task</w:t>
            </w:r>
          </w:p>
        </w:tc>
        <w:tc>
          <w:tcPr>
            <w:tcW w:w="4302" w:type="dxa"/>
            <w:gridSpan w:val="2"/>
            <w:vAlign w:val="bottom"/>
          </w:tcPr>
          <w:p w:rsidR="00771246" w:rsidRPr="00E821A8" w:rsidRDefault="00771246" w:rsidP="00227BA2">
            <w:pPr>
              <w:spacing w:line="240" w:lineRule="auto"/>
              <w:jc w:val="right"/>
              <w:rPr>
                <w:rFonts w:eastAsia="Times New Roman" w:cstheme="minorHAnsi"/>
                <w:sz w:val="24"/>
                <w:szCs w:val="24"/>
              </w:rPr>
            </w:pPr>
          </w:p>
        </w:tc>
        <w:tc>
          <w:tcPr>
            <w:tcW w:w="3813" w:type="dxa"/>
            <w:gridSpan w:val="2"/>
            <w:vAlign w:val="bottom"/>
          </w:tcPr>
          <w:p w:rsidR="00771246" w:rsidRPr="00E821A8" w:rsidRDefault="00771246" w:rsidP="00227BA2">
            <w:pPr>
              <w:spacing w:line="240" w:lineRule="auto"/>
              <w:rPr>
                <w:rFonts w:eastAsia="Times New Roman" w:cstheme="minorHAnsi"/>
                <w:sz w:val="24"/>
                <w:szCs w:val="24"/>
              </w:rPr>
            </w:pPr>
          </w:p>
        </w:tc>
        <w:tc>
          <w:tcPr>
            <w:tcW w:w="3794" w:type="dxa"/>
            <w:gridSpan w:val="2"/>
            <w:vAlign w:val="bottom"/>
          </w:tcPr>
          <w:p w:rsidR="00771246" w:rsidRPr="00E821A8" w:rsidRDefault="00771246" w:rsidP="00227BA2">
            <w:pPr>
              <w:spacing w:line="240" w:lineRule="auto"/>
              <w:rPr>
                <w:rFonts w:eastAsia="Times New Roman" w:cstheme="minorHAnsi"/>
                <w:sz w:val="24"/>
                <w:szCs w:val="24"/>
              </w:rPr>
            </w:pPr>
          </w:p>
        </w:tc>
        <w:tc>
          <w:tcPr>
            <w:tcW w:w="3782" w:type="dxa"/>
            <w:vAlign w:val="bottom"/>
          </w:tcPr>
          <w:p w:rsidR="00771246" w:rsidRPr="00E821A8" w:rsidRDefault="00771246" w:rsidP="00227BA2">
            <w:pPr>
              <w:spacing w:line="240" w:lineRule="auto"/>
              <w:rPr>
                <w:rFonts w:eastAsia="Times New Roman" w:cstheme="minorHAnsi"/>
                <w:sz w:val="24"/>
                <w:szCs w:val="24"/>
              </w:rPr>
            </w:pPr>
          </w:p>
        </w:tc>
        <w:tc>
          <w:tcPr>
            <w:tcW w:w="3790" w:type="dxa"/>
            <w:vAlign w:val="bottom"/>
          </w:tcPr>
          <w:p w:rsidR="00771246" w:rsidRPr="00E821A8" w:rsidRDefault="00771246" w:rsidP="00227BA2">
            <w:pPr>
              <w:spacing w:line="240" w:lineRule="auto"/>
              <w:rPr>
                <w:rFonts w:eastAsia="Times New Roman" w:cstheme="minorHAnsi"/>
                <w:sz w:val="24"/>
                <w:szCs w:val="24"/>
              </w:rPr>
            </w:pPr>
          </w:p>
        </w:tc>
      </w:tr>
      <w:tr w:rsidR="00771246" w:rsidRPr="00E821A8" w:rsidTr="00227BA2">
        <w:trPr>
          <w:trHeight w:val="255"/>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D07601" w:rsidP="00227BA2">
            <w:pPr>
              <w:shd w:val="clear" w:color="FFFFCC" w:fill="FFFFFF"/>
              <w:spacing w:before="100" w:beforeAutospacing="1" w:after="100" w:afterAutospacing="1" w:line="240" w:lineRule="auto"/>
              <w:jc w:val="right"/>
              <w:rPr>
                <w:rFonts w:eastAsia="Times New Roman" w:cstheme="minorHAnsi"/>
                <w:sz w:val="24"/>
                <w:szCs w:val="24"/>
              </w:rPr>
            </w:pPr>
            <w:r w:rsidRPr="00D07601">
              <w:rPr>
                <w:rFonts w:eastAsia="Times New Roman" w:cstheme="minorHAnsi"/>
                <w:sz w:val="24"/>
                <w:szCs w:val="24"/>
              </w:rPr>
              <w:lastRenderedPageBreak/>
              <w:t>14</w:t>
            </w:r>
          </w:p>
        </w:tc>
        <w:tc>
          <w:tcPr>
            <w:tcW w:w="2062" w:type="dxa"/>
            <w:tcBorders>
              <w:top w:val="nil"/>
              <w:left w:val="nil"/>
              <w:bottom w:val="single" w:sz="4" w:space="0" w:color="auto"/>
              <w:right w:val="single" w:sz="4" w:space="0" w:color="auto"/>
            </w:tcBorders>
            <w:shd w:val="clear" w:color="auto" w:fill="auto"/>
            <w:noWrap/>
            <w:vAlign w:val="bottom"/>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r w:rsidRPr="00D07601">
              <w:rPr>
                <w:rFonts w:eastAsia="Times New Roman" w:cstheme="minorHAnsi"/>
                <w:sz w:val="24"/>
                <w:szCs w:val="24"/>
              </w:rPr>
              <w:t>Description</w:t>
            </w:r>
          </w:p>
        </w:tc>
        <w:tc>
          <w:tcPr>
            <w:tcW w:w="1437" w:type="dxa"/>
            <w:tcBorders>
              <w:top w:val="nil"/>
              <w:left w:val="nil"/>
              <w:bottom w:val="single" w:sz="4" w:space="0" w:color="auto"/>
              <w:right w:val="single" w:sz="4" w:space="0" w:color="auto"/>
            </w:tcBorders>
            <w:shd w:val="clear" w:color="auto" w:fill="auto"/>
            <w:noWrap/>
            <w:vAlign w:val="bottom"/>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r w:rsidRPr="00D07601">
              <w:rPr>
                <w:rFonts w:eastAsia="Times New Roman" w:cstheme="minorHAnsi"/>
                <w:sz w:val="24"/>
                <w:szCs w:val="24"/>
              </w:rPr>
              <w:t>NVARCHAR</w:t>
            </w:r>
          </w:p>
        </w:tc>
        <w:tc>
          <w:tcPr>
            <w:tcW w:w="1121" w:type="dxa"/>
            <w:gridSpan w:val="2"/>
            <w:tcBorders>
              <w:top w:val="nil"/>
              <w:left w:val="nil"/>
              <w:bottom w:val="single" w:sz="4" w:space="0" w:color="auto"/>
              <w:right w:val="single" w:sz="4" w:space="0" w:color="auto"/>
            </w:tcBorders>
            <w:shd w:val="clear" w:color="auto" w:fill="auto"/>
            <w:vAlign w:val="bottom"/>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r w:rsidRPr="00D07601">
              <w:rPr>
                <w:rFonts w:eastAsia="Times New Roman" w:cstheme="minorHAnsi"/>
                <w:sz w:val="24"/>
                <w:szCs w:val="24"/>
              </w:rPr>
              <w:t>200</w:t>
            </w: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r w:rsidRPr="00D07601">
              <w:rPr>
                <w:rFonts w:eastAsia="Times New Roman" w:cstheme="minorHAnsi"/>
                <w:sz w:val="24"/>
                <w:szCs w:val="24"/>
              </w:rPr>
              <w:t>X</w:t>
            </w:r>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E821A8" w:rsidRDefault="00771246" w:rsidP="00227BA2">
            <w:pPr>
              <w:spacing w:line="240" w:lineRule="auto"/>
              <w:rPr>
                <w:rFonts w:eastAsia="Times New Roman" w:cstheme="minorHAnsi"/>
                <w:sz w:val="24"/>
                <w:szCs w:val="24"/>
              </w:rPr>
            </w:pPr>
          </w:p>
        </w:tc>
        <w:tc>
          <w:tcPr>
            <w:tcW w:w="591" w:type="dxa"/>
            <w:tcBorders>
              <w:top w:val="nil"/>
              <w:left w:val="single" w:sz="4" w:space="0" w:color="auto"/>
              <w:bottom w:val="single" w:sz="4" w:space="0" w:color="auto"/>
              <w:right w:val="single" w:sz="4" w:space="0" w:color="auto"/>
            </w:tcBorders>
            <w:vAlign w:val="bottom"/>
          </w:tcPr>
          <w:p w:rsidR="00771246" w:rsidRPr="00E821A8" w:rsidRDefault="00771246" w:rsidP="00227BA2">
            <w:pPr>
              <w:spacing w:line="240" w:lineRule="auto"/>
              <w:rPr>
                <w:rFonts w:eastAsia="Times New Roman" w:cstheme="minorHAnsi"/>
                <w:sz w:val="24"/>
                <w:szCs w:val="24"/>
              </w:rPr>
            </w:pPr>
          </w:p>
        </w:tc>
        <w:tc>
          <w:tcPr>
            <w:tcW w:w="3003" w:type="dxa"/>
            <w:gridSpan w:val="2"/>
            <w:tcBorders>
              <w:top w:val="nil"/>
              <w:left w:val="single" w:sz="4" w:space="0" w:color="auto"/>
              <w:bottom w:val="single" w:sz="4" w:space="0" w:color="auto"/>
              <w:right w:val="single" w:sz="4" w:space="0" w:color="auto"/>
            </w:tcBorders>
            <w:vAlign w:val="bottom"/>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r w:rsidRPr="00D07601">
              <w:rPr>
                <w:rFonts w:eastAsia="Times New Roman" w:cstheme="minorHAnsi"/>
                <w:sz w:val="24"/>
                <w:szCs w:val="24"/>
              </w:rPr>
              <w:t>Description of task</w:t>
            </w:r>
          </w:p>
        </w:tc>
        <w:tc>
          <w:tcPr>
            <w:tcW w:w="4302" w:type="dxa"/>
            <w:gridSpan w:val="2"/>
            <w:vAlign w:val="bottom"/>
          </w:tcPr>
          <w:p w:rsidR="00771246" w:rsidRPr="00E821A8" w:rsidRDefault="00771246" w:rsidP="00227BA2">
            <w:pPr>
              <w:spacing w:line="240" w:lineRule="auto"/>
              <w:jc w:val="right"/>
              <w:rPr>
                <w:rFonts w:eastAsia="Times New Roman" w:cstheme="minorHAnsi"/>
                <w:sz w:val="24"/>
                <w:szCs w:val="24"/>
              </w:rPr>
            </w:pPr>
          </w:p>
        </w:tc>
        <w:tc>
          <w:tcPr>
            <w:tcW w:w="3813" w:type="dxa"/>
            <w:gridSpan w:val="2"/>
            <w:vAlign w:val="bottom"/>
          </w:tcPr>
          <w:p w:rsidR="00771246" w:rsidRPr="00E821A8" w:rsidRDefault="00771246" w:rsidP="00227BA2">
            <w:pPr>
              <w:spacing w:line="240" w:lineRule="auto"/>
              <w:rPr>
                <w:rFonts w:eastAsia="Times New Roman" w:cstheme="minorHAnsi"/>
                <w:sz w:val="24"/>
                <w:szCs w:val="24"/>
              </w:rPr>
            </w:pPr>
          </w:p>
        </w:tc>
        <w:tc>
          <w:tcPr>
            <w:tcW w:w="3794" w:type="dxa"/>
            <w:gridSpan w:val="2"/>
            <w:vAlign w:val="bottom"/>
          </w:tcPr>
          <w:p w:rsidR="00771246" w:rsidRPr="00E821A8" w:rsidRDefault="00771246" w:rsidP="00227BA2">
            <w:pPr>
              <w:spacing w:line="240" w:lineRule="auto"/>
              <w:rPr>
                <w:rFonts w:eastAsia="Times New Roman" w:cstheme="minorHAnsi"/>
                <w:sz w:val="24"/>
                <w:szCs w:val="24"/>
              </w:rPr>
            </w:pPr>
          </w:p>
        </w:tc>
        <w:tc>
          <w:tcPr>
            <w:tcW w:w="3782" w:type="dxa"/>
            <w:vAlign w:val="bottom"/>
          </w:tcPr>
          <w:p w:rsidR="00771246" w:rsidRPr="00E821A8" w:rsidRDefault="00771246" w:rsidP="00227BA2">
            <w:pPr>
              <w:spacing w:line="240" w:lineRule="auto"/>
              <w:rPr>
                <w:rFonts w:eastAsia="Times New Roman" w:cstheme="minorHAnsi"/>
                <w:sz w:val="24"/>
                <w:szCs w:val="24"/>
              </w:rPr>
            </w:pPr>
          </w:p>
        </w:tc>
        <w:tc>
          <w:tcPr>
            <w:tcW w:w="3790" w:type="dxa"/>
            <w:vAlign w:val="bottom"/>
          </w:tcPr>
          <w:p w:rsidR="00771246" w:rsidRPr="00E821A8" w:rsidRDefault="00771246" w:rsidP="00227BA2">
            <w:pPr>
              <w:spacing w:line="240" w:lineRule="auto"/>
              <w:rPr>
                <w:rFonts w:eastAsia="Times New Roman" w:cstheme="minorHAnsi"/>
                <w:sz w:val="24"/>
                <w:szCs w:val="24"/>
              </w:rPr>
            </w:pPr>
          </w:p>
        </w:tc>
      </w:tr>
      <w:tr w:rsidR="00771246" w:rsidRPr="00E821A8" w:rsidTr="00227BA2">
        <w:trPr>
          <w:trHeight w:val="255"/>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D07601" w:rsidP="00227BA2">
            <w:pPr>
              <w:shd w:val="clear" w:color="FFFFCC" w:fill="FFFFFF"/>
              <w:spacing w:before="100" w:beforeAutospacing="1" w:after="100" w:afterAutospacing="1" w:line="240" w:lineRule="auto"/>
              <w:jc w:val="right"/>
              <w:rPr>
                <w:rFonts w:eastAsia="Times New Roman" w:cstheme="minorHAnsi"/>
                <w:sz w:val="24"/>
                <w:szCs w:val="24"/>
              </w:rPr>
            </w:pPr>
            <w:r w:rsidRPr="00D07601">
              <w:rPr>
                <w:rFonts w:eastAsia="Times New Roman" w:cstheme="minorHAnsi"/>
                <w:sz w:val="24"/>
                <w:szCs w:val="24"/>
              </w:rPr>
              <w:t>15</w:t>
            </w:r>
          </w:p>
        </w:tc>
        <w:tc>
          <w:tcPr>
            <w:tcW w:w="2062" w:type="dxa"/>
            <w:tcBorders>
              <w:top w:val="nil"/>
              <w:left w:val="nil"/>
              <w:bottom w:val="single" w:sz="4" w:space="0" w:color="auto"/>
              <w:right w:val="single" w:sz="4" w:space="0" w:color="auto"/>
            </w:tcBorders>
            <w:shd w:val="clear" w:color="auto" w:fill="auto"/>
            <w:noWrap/>
            <w:vAlign w:val="bottom"/>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proofErr w:type="spellStart"/>
            <w:r w:rsidRPr="00D07601">
              <w:rPr>
                <w:rFonts w:eastAsia="Times New Roman" w:cstheme="minorHAnsi"/>
                <w:sz w:val="24"/>
                <w:szCs w:val="24"/>
              </w:rPr>
              <w:t>ProjectID</w:t>
            </w:r>
            <w:proofErr w:type="spellEnd"/>
          </w:p>
        </w:tc>
        <w:tc>
          <w:tcPr>
            <w:tcW w:w="1437" w:type="dxa"/>
            <w:tcBorders>
              <w:top w:val="nil"/>
              <w:left w:val="nil"/>
              <w:bottom w:val="single" w:sz="4" w:space="0" w:color="auto"/>
              <w:right w:val="single" w:sz="4" w:space="0" w:color="auto"/>
            </w:tcBorders>
            <w:shd w:val="clear" w:color="auto" w:fill="auto"/>
            <w:noWrap/>
            <w:vAlign w:val="bottom"/>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r w:rsidRPr="00D07601">
              <w:rPr>
                <w:rFonts w:eastAsia="Times New Roman" w:cstheme="minorHAnsi"/>
                <w:sz w:val="24"/>
                <w:szCs w:val="24"/>
              </w:rPr>
              <w:t>CHAR</w:t>
            </w:r>
          </w:p>
        </w:tc>
        <w:tc>
          <w:tcPr>
            <w:tcW w:w="1121" w:type="dxa"/>
            <w:gridSpan w:val="2"/>
            <w:tcBorders>
              <w:top w:val="nil"/>
              <w:left w:val="nil"/>
              <w:bottom w:val="single" w:sz="4" w:space="0" w:color="auto"/>
              <w:right w:val="single" w:sz="4" w:space="0" w:color="auto"/>
            </w:tcBorders>
            <w:shd w:val="clear" w:color="auto" w:fill="auto"/>
            <w:vAlign w:val="bottom"/>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r w:rsidRPr="00D07601">
              <w:rPr>
                <w:rFonts w:eastAsia="Times New Roman" w:cstheme="minorHAnsi"/>
                <w:sz w:val="24"/>
                <w:szCs w:val="24"/>
              </w:rPr>
              <w:t>10</w:t>
            </w: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771246" w:rsidP="00227BA2">
            <w:pPr>
              <w:spacing w:line="240" w:lineRule="auto"/>
              <w:rPr>
                <w:rFonts w:eastAsia="Times New Roman" w:cstheme="minorHAnsi"/>
                <w:sz w:val="24"/>
                <w:szCs w:val="24"/>
              </w:rPr>
            </w:pPr>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E821A8" w:rsidRDefault="00771246" w:rsidP="00227BA2">
            <w:pPr>
              <w:spacing w:line="240" w:lineRule="auto"/>
              <w:rPr>
                <w:rFonts w:eastAsia="Times New Roman" w:cstheme="minorHAnsi"/>
                <w:sz w:val="24"/>
                <w:szCs w:val="24"/>
              </w:rPr>
            </w:pPr>
          </w:p>
        </w:tc>
        <w:tc>
          <w:tcPr>
            <w:tcW w:w="591" w:type="dxa"/>
            <w:tcBorders>
              <w:top w:val="nil"/>
              <w:left w:val="single" w:sz="4" w:space="0" w:color="auto"/>
              <w:bottom w:val="single" w:sz="4" w:space="0" w:color="auto"/>
              <w:right w:val="single" w:sz="4" w:space="0" w:color="auto"/>
            </w:tcBorders>
            <w:vAlign w:val="bottom"/>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r w:rsidRPr="00D07601">
              <w:rPr>
                <w:rFonts w:eastAsia="Times New Roman" w:cstheme="minorHAnsi"/>
                <w:sz w:val="24"/>
                <w:szCs w:val="24"/>
              </w:rPr>
              <w:t>FK</w:t>
            </w:r>
          </w:p>
        </w:tc>
        <w:tc>
          <w:tcPr>
            <w:tcW w:w="3003" w:type="dxa"/>
            <w:gridSpan w:val="2"/>
            <w:tcBorders>
              <w:top w:val="nil"/>
              <w:left w:val="single" w:sz="4" w:space="0" w:color="auto"/>
              <w:bottom w:val="single" w:sz="4" w:space="0" w:color="auto"/>
              <w:right w:val="single" w:sz="4" w:space="0" w:color="auto"/>
            </w:tcBorders>
            <w:vAlign w:val="bottom"/>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r w:rsidRPr="00D07601">
              <w:rPr>
                <w:rFonts w:eastAsia="Times New Roman" w:cstheme="minorHAnsi"/>
                <w:sz w:val="24"/>
                <w:szCs w:val="24"/>
              </w:rPr>
              <w:t>ID of project that task belong to</w:t>
            </w:r>
          </w:p>
        </w:tc>
        <w:tc>
          <w:tcPr>
            <w:tcW w:w="4302" w:type="dxa"/>
            <w:gridSpan w:val="2"/>
            <w:vAlign w:val="bottom"/>
          </w:tcPr>
          <w:p w:rsidR="00771246" w:rsidRPr="00E821A8" w:rsidRDefault="00771246" w:rsidP="00227BA2">
            <w:pPr>
              <w:spacing w:line="240" w:lineRule="auto"/>
              <w:jc w:val="right"/>
              <w:rPr>
                <w:rFonts w:eastAsia="Times New Roman" w:cstheme="minorHAnsi"/>
                <w:sz w:val="24"/>
                <w:szCs w:val="24"/>
              </w:rPr>
            </w:pPr>
          </w:p>
        </w:tc>
        <w:tc>
          <w:tcPr>
            <w:tcW w:w="3813" w:type="dxa"/>
            <w:gridSpan w:val="2"/>
            <w:vAlign w:val="bottom"/>
          </w:tcPr>
          <w:p w:rsidR="00771246" w:rsidRPr="00E821A8" w:rsidRDefault="00771246" w:rsidP="00227BA2">
            <w:pPr>
              <w:spacing w:line="240" w:lineRule="auto"/>
              <w:rPr>
                <w:rFonts w:eastAsia="Times New Roman" w:cstheme="minorHAnsi"/>
                <w:sz w:val="24"/>
                <w:szCs w:val="24"/>
              </w:rPr>
            </w:pPr>
          </w:p>
        </w:tc>
        <w:tc>
          <w:tcPr>
            <w:tcW w:w="3794" w:type="dxa"/>
            <w:gridSpan w:val="2"/>
            <w:vAlign w:val="bottom"/>
          </w:tcPr>
          <w:p w:rsidR="00771246" w:rsidRPr="00E821A8" w:rsidRDefault="00771246" w:rsidP="00227BA2">
            <w:pPr>
              <w:spacing w:line="240" w:lineRule="auto"/>
              <w:rPr>
                <w:rFonts w:eastAsia="Times New Roman" w:cstheme="minorHAnsi"/>
                <w:sz w:val="24"/>
                <w:szCs w:val="24"/>
              </w:rPr>
            </w:pPr>
          </w:p>
        </w:tc>
        <w:tc>
          <w:tcPr>
            <w:tcW w:w="3782" w:type="dxa"/>
            <w:vAlign w:val="bottom"/>
          </w:tcPr>
          <w:p w:rsidR="00771246" w:rsidRPr="00E821A8" w:rsidRDefault="00771246" w:rsidP="00227BA2">
            <w:pPr>
              <w:spacing w:line="240" w:lineRule="auto"/>
              <w:rPr>
                <w:rFonts w:eastAsia="Times New Roman" w:cstheme="minorHAnsi"/>
                <w:sz w:val="24"/>
                <w:szCs w:val="24"/>
              </w:rPr>
            </w:pPr>
          </w:p>
        </w:tc>
        <w:tc>
          <w:tcPr>
            <w:tcW w:w="3790" w:type="dxa"/>
            <w:vAlign w:val="bottom"/>
          </w:tcPr>
          <w:p w:rsidR="00771246" w:rsidRPr="00E821A8" w:rsidRDefault="00771246" w:rsidP="00227BA2">
            <w:pPr>
              <w:spacing w:line="240" w:lineRule="auto"/>
              <w:rPr>
                <w:rFonts w:eastAsia="Times New Roman" w:cstheme="minorHAnsi"/>
                <w:sz w:val="24"/>
                <w:szCs w:val="24"/>
              </w:rPr>
            </w:pPr>
          </w:p>
        </w:tc>
      </w:tr>
      <w:tr w:rsidR="00771246" w:rsidRPr="00E821A8" w:rsidTr="00227BA2">
        <w:trPr>
          <w:trHeight w:val="255"/>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D07601" w:rsidP="00227BA2">
            <w:pPr>
              <w:shd w:val="clear" w:color="FFFFCC" w:fill="FFFFFF"/>
              <w:spacing w:before="100" w:beforeAutospacing="1" w:after="100" w:afterAutospacing="1" w:line="240" w:lineRule="auto"/>
              <w:jc w:val="right"/>
              <w:rPr>
                <w:rFonts w:eastAsia="Times New Roman" w:cstheme="minorHAnsi"/>
                <w:sz w:val="24"/>
                <w:szCs w:val="24"/>
              </w:rPr>
            </w:pPr>
            <w:r w:rsidRPr="00D07601">
              <w:rPr>
                <w:rFonts w:eastAsia="Times New Roman" w:cstheme="minorHAnsi"/>
                <w:sz w:val="24"/>
                <w:szCs w:val="24"/>
              </w:rPr>
              <w:t>16</w:t>
            </w:r>
          </w:p>
        </w:tc>
        <w:tc>
          <w:tcPr>
            <w:tcW w:w="2062" w:type="dxa"/>
            <w:tcBorders>
              <w:top w:val="nil"/>
              <w:left w:val="nil"/>
              <w:bottom w:val="single" w:sz="4" w:space="0" w:color="auto"/>
              <w:right w:val="single" w:sz="4" w:space="0" w:color="auto"/>
            </w:tcBorders>
            <w:shd w:val="clear" w:color="auto" w:fill="auto"/>
            <w:noWrap/>
            <w:vAlign w:val="bottom"/>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r w:rsidRPr="00D07601">
              <w:rPr>
                <w:rFonts w:eastAsia="Times New Roman" w:cstheme="minorHAnsi"/>
                <w:sz w:val="24"/>
                <w:szCs w:val="24"/>
              </w:rPr>
              <w:t>Active</w:t>
            </w:r>
          </w:p>
        </w:tc>
        <w:tc>
          <w:tcPr>
            <w:tcW w:w="1437" w:type="dxa"/>
            <w:tcBorders>
              <w:top w:val="nil"/>
              <w:left w:val="nil"/>
              <w:bottom w:val="single" w:sz="4" w:space="0" w:color="auto"/>
              <w:right w:val="single" w:sz="4" w:space="0" w:color="auto"/>
            </w:tcBorders>
            <w:shd w:val="clear" w:color="auto" w:fill="auto"/>
            <w:noWrap/>
            <w:vAlign w:val="bottom"/>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r w:rsidRPr="00D07601">
              <w:rPr>
                <w:rFonts w:eastAsia="Times New Roman" w:cstheme="minorHAnsi"/>
                <w:sz w:val="24"/>
                <w:szCs w:val="24"/>
              </w:rPr>
              <w:t>BOOLEAN</w:t>
            </w:r>
          </w:p>
        </w:tc>
        <w:tc>
          <w:tcPr>
            <w:tcW w:w="1121" w:type="dxa"/>
            <w:gridSpan w:val="2"/>
            <w:tcBorders>
              <w:top w:val="nil"/>
              <w:left w:val="nil"/>
              <w:bottom w:val="single" w:sz="4" w:space="0" w:color="auto"/>
              <w:right w:val="single" w:sz="4" w:space="0" w:color="auto"/>
            </w:tcBorders>
            <w:shd w:val="clear" w:color="auto" w:fill="auto"/>
            <w:vAlign w:val="bottom"/>
          </w:tcPr>
          <w:p w:rsidR="00771246" w:rsidRPr="00E821A8" w:rsidRDefault="00771246" w:rsidP="00227BA2">
            <w:pPr>
              <w:spacing w:line="240" w:lineRule="auto"/>
              <w:rPr>
                <w:rFonts w:eastAsia="Times New Roman" w:cstheme="minorHAnsi"/>
                <w:sz w:val="24"/>
                <w:szCs w:val="24"/>
              </w:rPr>
            </w:pP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771246" w:rsidP="00227BA2">
            <w:pPr>
              <w:spacing w:line="240" w:lineRule="auto"/>
              <w:rPr>
                <w:rFonts w:eastAsia="Times New Roman" w:cstheme="minorHAnsi"/>
                <w:sz w:val="24"/>
                <w:szCs w:val="24"/>
              </w:rPr>
            </w:pPr>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E821A8" w:rsidRDefault="00771246" w:rsidP="00227BA2">
            <w:pPr>
              <w:spacing w:line="240" w:lineRule="auto"/>
              <w:rPr>
                <w:rFonts w:eastAsia="Times New Roman" w:cstheme="minorHAnsi"/>
                <w:sz w:val="24"/>
                <w:szCs w:val="24"/>
              </w:rPr>
            </w:pPr>
          </w:p>
        </w:tc>
        <w:tc>
          <w:tcPr>
            <w:tcW w:w="591" w:type="dxa"/>
            <w:tcBorders>
              <w:top w:val="nil"/>
              <w:left w:val="single" w:sz="4" w:space="0" w:color="auto"/>
              <w:bottom w:val="single" w:sz="4" w:space="0" w:color="auto"/>
              <w:right w:val="single" w:sz="4" w:space="0" w:color="auto"/>
            </w:tcBorders>
            <w:vAlign w:val="bottom"/>
          </w:tcPr>
          <w:p w:rsidR="00771246" w:rsidRPr="00E821A8" w:rsidRDefault="00771246" w:rsidP="00227BA2">
            <w:pPr>
              <w:spacing w:line="240" w:lineRule="auto"/>
              <w:rPr>
                <w:rFonts w:eastAsia="Times New Roman" w:cstheme="minorHAnsi"/>
                <w:sz w:val="24"/>
                <w:szCs w:val="24"/>
              </w:rPr>
            </w:pPr>
          </w:p>
        </w:tc>
        <w:tc>
          <w:tcPr>
            <w:tcW w:w="3003" w:type="dxa"/>
            <w:gridSpan w:val="2"/>
            <w:tcBorders>
              <w:top w:val="nil"/>
              <w:left w:val="single" w:sz="4" w:space="0" w:color="auto"/>
              <w:bottom w:val="single" w:sz="4" w:space="0" w:color="auto"/>
              <w:right w:val="single" w:sz="4" w:space="0" w:color="auto"/>
            </w:tcBorders>
            <w:vAlign w:val="bottom"/>
          </w:tcPr>
          <w:p w:rsidR="00771246" w:rsidRPr="00E821A8" w:rsidRDefault="00D07601" w:rsidP="00227BA2">
            <w:pPr>
              <w:shd w:val="clear" w:color="FFFFCC" w:fill="FFFFFF"/>
              <w:spacing w:before="100" w:beforeAutospacing="1" w:after="100" w:afterAutospacing="1" w:line="240" w:lineRule="auto"/>
              <w:rPr>
                <w:rFonts w:eastAsia="Times New Roman" w:cstheme="minorHAnsi"/>
                <w:sz w:val="24"/>
                <w:szCs w:val="24"/>
              </w:rPr>
            </w:pPr>
            <w:r w:rsidRPr="00D07601">
              <w:rPr>
                <w:rFonts w:eastAsia="Times New Roman" w:cstheme="minorHAnsi"/>
                <w:sz w:val="24"/>
                <w:szCs w:val="24"/>
              </w:rPr>
              <w:t>Deleted state of task</w:t>
            </w:r>
          </w:p>
        </w:tc>
        <w:tc>
          <w:tcPr>
            <w:tcW w:w="4302" w:type="dxa"/>
            <w:gridSpan w:val="2"/>
            <w:vAlign w:val="bottom"/>
          </w:tcPr>
          <w:p w:rsidR="00771246" w:rsidRPr="00E821A8" w:rsidRDefault="00771246" w:rsidP="00227BA2">
            <w:pPr>
              <w:spacing w:line="240" w:lineRule="auto"/>
              <w:jc w:val="right"/>
              <w:rPr>
                <w:rFonts w:eastAsia="Times New Roman" w:cstheme="minorHAnsi"/>
                <w:sz w:val="24"/>
                <w:szCs w:val="24"/>
              </w:rPr>
            </w:pPr>
          </w:p>
        </w:tc>
        <w:tc>
          <w:tcPr>
            <w:tcW w:w="3813" w:type="dxa"/>
            <w:gridSpan w:val="2"/>
            <w:vAlign w:val="bottom"/>
          </w:tcPr>
          <w:p w:rsidR="00771246" w:rsidRPr="00E821A8" w:rsidRDefault="00771246" w:rsidP="00227BA2">
            <w:pPr>
              <w:spacing w:line="240" w:lineRule="auto"/>
              <w:rPr>
                <w:rFonts w:eastAsia="Times New Roman" w:cstheme="minorHAnsi"/>
                <w:sz w:val="24"/>
                <w:szCs w:val="24"/>
              </w:rPr>
            </w:pPr>
          </w:p>
        </w:tc>
        <w:tc>
          <w:tcPr>
            <w:tcW w:w="3794" w:type="dxa"/>
            <w:gridSpan w:val="2"/>
            <w:vAlign w:val="bottom"/>
          </w:tcPr>
          <w:p w:rsidR="00771246" w:rsidRPr="00E821A8" w:rsidRDefault="00771246" w:rsidP="00227BA2">
            <w:pPr>
              <w:spacing w:line="240" w:lineRule="auto"/>
              <w:rPr>
                <w:rFonts w:eastAsia="Times New Roman" w:cstheme="minorHAnsi"/>
                <w:sz w:val="24"/>
                <w:szCs w:val="24"/>
              </w:rPr>
            </w:pPr>
          </w:p>
        </w:tc>
        <w:tc>
          <w:tcPr>
            <w:tcW w:w="3782" w:type="dxa"/>
            <w:vAlign w:val="bottom"/>
          </w:tcPr>
          <w:p w:rsidR="00771246" w:rsidRPr="00E821A8" w:rsidRDefault="00771246" w:rsidP="00227BA2">
            <w:pPr>
              <w:spacing w:line="240" w:lineRule="auto"/>
              <w:rPr>
                <w:rFonts w:eastAsia="Times New Roman" w:cstheme="minorHAnsi"/>
                <w:sz w:val="24"/>
                <w:szCs w:val="24"/>
              </w:rPr>
            </w:pPr>
          </w:p>
        </w:tc>
        <w:tc>
          <w:tcPr>
            <w:tcW w:w="3790" w:type="dxa"/>
            <w:vAlign w:val="bottom"/>
          </w:tcPr>
          <w:p w:rsidR="00771246" w:rsidRPr="00E821A8" w:rsidRDefault="00771246" w:rsidP="00227BA2">
            <w:pPr>
              <w:spacing w:line="240" w:lineRule="auto"/>
              <w:rPr>
                <w:rFonts w:eastAsia="Times New Roman" w:cstheme="minorHAnsi"/>
                <w:sz w:val="24"/>
                <w:szCs w:val="24"/>
              </w:rPr>
            </w:pPr>
          </w:p>
        </w:tc>
      </w:tr>
      <w:tr w:rsidR="00771246" w:rsidRPr="00E821A8" w:rsidTr="00227BA2">
        <w:trPr>
          <w:gridAfter w:val="3"/>
          <w:wAfter w:w="10424" w:type="dxa"/>
          <w:trHeight w:val="255"/>
        </w:trPr>
        <w:tc>
          <w:tcPr>
            <w:tcW w:w="4163" w:type="dxa"/>
            <w:gridSpan w:val="4"/>
            <w:vAlign w:val="bottom"/>
          </w:tcPr>
          <w:p w:rsidR="00771246" w:rsidRPr="00E821A8" w:rsidRDefault="00771246" w:rsidP="00227BA2">
            <w:pPr>
              <w:spacing w:line="240" w:lineRule="auto"/>
              <w:jc w:val="right"/>
              <w:rPr>
                <w:rFonts w:eastAsia="Times New Roman" w:cstheme="minorHAnsi"/>
                <w:sz w:val="24"/>
                <w:szCs w:val="24"/>
              </w:rPr>
            </w:pPr>
          </w:p>
        </w:tc>
        <w:tc>
          <w:tcPr>
            <w:tcW w:w="3054" w:type="dxa"/>
            <w:gridSpan w:val="5"/>
            <w:vAlign w:val="bottom"/>
          </w:tcPr>
          <w:p w:rsidR="00771246" w:rsidRPr="00E821A8" w:rsidRDefault="00771246" w:rsidP="00227BA2">
            <w:pPr>
              <w:spacing w:line="240" w:lineRule="auto"/>
              <w:rPr>
                <w:rFonts w:eastAsia="Times New Roman" w:cstheme="minorHAnsi"/>
                <w:sz w:val="24"/>
                <w:szCs w:val="24"/>
              </w:rPr>
            </w:pPr>
          </w:p>
        </w:tc>
        <w:tc>
          <w:tcPr>
            <w:tcW w:w="4308" w:type="dxa"/>
            <w:gridSpan w:val="2"/>
            <w:vAlign w:val="bottom"/>
          </w:tcPr>
          <w:p w:rsidR="00771246" w:rsidRPr="00E821A8" w:rsidRDefault="00771246" w:rsidP="00227BA2">
            <w:pPr>
              <w:spacing w:line="240" w:lineRule="auto"/>
              <w:rPr>
                <w:rFonts w:eastAsia="Times New Roman" w:cstheme="minorHAnsi"/>
                <w:sz w:val="24"/>
                <w:szCs w:val="24"/>
              </w:rPr>
            </w:pPr>
          </w:p>
        </w:tc>
        <w:tc>
          <w:tcPr>
            <w:tcW w:w="3782" w:type="dxa"/>
            <w:gridSpan w:val="2"/>
            <w:vAlign w:val="bottom"/>
          </w:tcPr>
          <w:p w:rsidR="00771246" w:rsidRPr="00E821A8" w:rsidRDefault="00771246" w:rsidP="00227BA2">
            <w:pPr>
              <w:spacing w:line="240" w:lineRule="auto"/>
              <w:rPr>
                <w:rFonts w:eastAsia="Times New Roman" w:cstheme="minorHAnsi"/>
                <w:sz w:val="24"/>
                <w:szCs w:val="24"/>
              </w:rPr>
            </w:pPr>
          </w:p>
        </w:tc>
        <w:tc>
          <w:tcPr>
            <w:tcW w:w="3790" w:type="dxa"/>
            <w:gridSpan w:val="2"/>
            <w:vAlign w:val="bottom"/>
          </w:tcPr>
          <w:p w:rsidR="00771246" w:rsidRPr="00E821A8" w:rsidRDefault="00771246" w:rsidP="00227BA2">
            <w:pPr>
              <w:spacing w:line="240" w:lineRule="auto"/>
              <w:rPr>
                <w:rFonts w:eastAsia="Times New Roman" w:cstheme="minorHAnsi"/>
                <w:sz w:val="24"/>
                <w:szCs w:val="24"/>
              </w:rPr>
            </w:pPr>
          </w:p>
        </w:tc>
      </w:tr>
    </w:tbl>
    <w:p w:rsidR="00771246" w:rsidRPr="00E821A8" w:rsidRDefault="00771246" w:rsidP="00771246">
      <w:pPr>
        <w:rPr>
          <w:rFonts w:cstheme="minorHAnsi"/>
          <w:sz w:val="24"/>
          <w:szCs w:val="24"/>
        </w:rPr>
      </w:pPr>
    </w:p>
    <w:tbl>
      <w:tblPr>
        <w:tblStyle w:val="TableGrid"/>
        <w:tblpPr w:leftFromText="180" w:rightFromText="180" w:vertAnchor="text" w:horzAnchor="margin" w:tblpY="76"/>
        <w:tblW w:w="10638" w:type="dxa"/>
        <w:tblLayout w:type="fixed"/>
        <w:tblLook w:val="04A0"/>
      </w:tblPr>
      <w:tblGrid>
        <w:gridCol w:w="474"/>
        <w:gridCol w:w="1884"/>
        <w:gridCol w:w="990"/>
        <w:gridCol w:w="1800"/>
        <w:gridCol w:w="630"/>
        <w:gridCol w:w="630"/>
        <w:gridCol w:w="510"/>
        <w:gridCol w:w="3720"/>
      </w:tblGrid>
      <w:tr w:rsidR="00771246" w:rsidRPr="00E821A8" w:rsidTr="00227BA2">
        <w:tc>
          <w:tcPr>
            <w:tcW w:w="10638" w:type="dxa"/>
            <w:gridSpan w:val="8"/>
            <w:shd w:val="clear" w:color="auto" w:fill="31849B" w:themeFill="accent5" w:themeFillShade="BF"/>
          </w:tcPr>
          <w:p w:rsidR="00771246" w:rsidRPr="00E821A8" w:rsidRDefault="00D07601" w:rsidP="00227BA2">
            <w:pPr>
              <w:spacing w:after="200" w:line="276" w:lineRule="auto"/>
              <w:rPr>
                <w:rFonts w:cstheme="minorHAnsi"/>
                <w:sz w:val="24"/>
                <w:szCs w:val="24"/>
              </w:rPr>
            </w:pPr>
            <w:r w:rsidRPr="00D07601">
              <w:rPr>
                <w:rFonts w:eastAsia="Times New Roman" w:cstheme="minorHAnsi"/>
                <w:b/>
                <w:bCs/>
                <w:color w:val="FFFF00"/>
                <w:sz w:val="24"/>
                <w:szCs w:val="24"/>
              </w:rPr>
              <w:t>Requirements table</w:t>
            </w:r>
          </w:p>
        </w:tc>
      </w:tr>
      <w:tr w:rsidR="00771246" w:rsidRPr="00E821A8" w:rsidTr="00227BA2">
        <w:tc>
          <w:tcPr>
            <w:tcW w:w="474" w:type="dxa"/>
            <w:shd w:val="clear" w:color="auto" w:fill="92CDDC" w:themeFill="accent5" w:themeFillTint="99"/>
            <w:vAlign w:val="bottom"/>
          </w:tcPr>
          <w:p w:rsidR="00771246" w:rsidRPr="00E821A8" w:rsidRDefault="00D07601" w:rsidP="00227BA2">
            <w:pPr>
              <w:spacing w:after="200" w:line="276" w:lineRule="auto"/>
              <w:rPr>
                <w:rFonts w:eastAsia="Times New Roman" w:cstheme="minorHAnsi"/>
                <w:b/>
                <w:sz w:val="24"/>
                <w:szCs w:val="24"/>
              </w:rPr>
            </w:pPr>
            <w:r w:rsidRPr="00D07601">
              <w:rPr>
                <w:rFonts w:eastAsia="Times New Roman" w:cstheme="minorHAnsi"/>
                <w:sz w:val="24"/>
                <w:szCs w:val="24"/>
              </w:rPr>
              <w:t> </w:t>
            </w:r>
            <w:r w:rsidRPr="00D07601">
              <w:rPr>
                <w:rFonts w:eastAsia="Times New Roman" w:cstheme="minorHAnsi"/>
                <w:b/>
                <w:sz w:val="24"/>
                <w:szCs w:val="24"/>
              </w:rPr>
              <w:t>No</w:t>
            </w:r>
          </w:p>
        </w:tc>
        <w:tc>
          <w:tcPr>
            <w:tcW w:w="1884" w:type="dxa"/>
            <w:shd w:val="clear" w:color="auto" w:fill="92CDDC" w:themeFill="accent5" w:themeFillTint="99"/>
            <w:vAlign w:val="bottom"/>
          </w:tcPr>
          <w:p w:rsidR="00771246" w:rsidRPr="00E821A8" w:rsidRDefault="00D07601" w:rsidP="00227BA2">
            <w:pPr>
              <w:shd w:val="clear" w:color="FFFFCC" w:fill="FFFFFF"/>
              <w:spacing w:before="100" w:beforeAutospacing="1" w:after="100" w:afterAutospacing="1" w:line="276" w:lineRule="auto"/>
              <w:jc w:val="center"/>
              <w:rPr>
                <w:rFonts w:eastAsia="Times New Roman" w:cstheme="minorHAnsi"/>
                <w:b/>
                <w:bCs/>
                <w:sz w:val="24"/>
                <w:szCs w:val="24"/>
              </w:rPr>
            </w:pPr>
            <w:r w:rsidRPr="00D07601">
              <w:rPr>
                <w:rFonts w:eastAsia="Times New Roman" w:cstheme="minorHAnsi"/>
                <w:b/>
                <w:bCs/>
                <w:sz w:val="24"/>
                <w:szCs w:val="24"/>
              </w:rPr>
              <w:t>Field name</w:t>
            </w:r>
          </w:p>
        </w:tc>
        <w:tc>
          <w:tcPr>
            <w:tcW w:w="990" w:type="dxa"/>
            <w:shd w:val="clear" w:color="auto" w:fill="92CDDC" w:themeFill="accent5" w:themeFillTint="99"/>
            <w:vAlign w:val="bottom"/>
          </w:tcPr>
          <w:p w:rsidR="00771246" w:rsidRPr="00E821A8" w:rsidRDefault="00D07601" w:rsidP="00227BA2">
            <w:pPr>
              <w:spacing w:after="200" w:line="276" w:lineRule="auto"/>
              <w:jc w:val="center"/>
              <w:rPr>
                <w:rFonts w:eastAsia="Times New Roman" w:cstheme="minorHAnsi"/>
                <w:b/>
                <w:bCs/>
                <w:sz w:val="24"/>
                <w:szCs w:val="24"/>
              </w:rPr>
            </w:pPr>
            <w:r w:rsidRPr="00D07601">
              <w:rPr>
                <w:rFonts w:eastAsia="Times New Roman" w:cstheme="minorHAnsi"/>
                <w:b/>
                <w:bCs/>
                <w:sz w:val="24"/>
                <w:szCs w:val="24"/>
              </w:rPr>
              <w:t>Type</w:t>
            </w:r>
          </w:p>
        </w:tc>
        <w:tc>
          <w:tcPr>
            <w:tcW w:w="1800" w:type="dxa"/>
            <w:shd w:val="clear" w:color="auto" w:fill="92CDDC" w:themeFill="accent5" w:themeFillTint="99"/>
            <w:vAlign w:val="bottom"/>
          </w:tcPr>
          <w:p w:rsidR="00771246" w:rsidRPr="00E821A8" w:rsidRDefault="00D07601" w:rsidP="00227BA2">
            <w:pPr>
              <w:spacing w:after="200" w:line="276" w:lineRule="auto"/>
              <w:jc w:val="center"/>
              <w:rPr>
                <w:rFonts w:eastAsia="Times New Roman" w:cstheme="minorHAnsi"/>
                <w:b/>
                <w:bCs/>
                <w:sz w:val="24"/>
                <w:szCs w:val="24"/>
              </w:rPr>
            </w:pPr>
            <w:r w:rsidRPr="00D07601">
              <w:rPr>
                <w:rFonts w:eastAsia="Times New Roman" w:cstheme="minorHAnsi"/>
                <w:b/>
                <w:bCs/>
                <w:sz w:val="24"/>
                <w:szCs w:val="24"/>
              </w:rPr>
              <w:t>Max Length</w:t>
            </w:r>
          </w:p>
        </w:tc>
        <w:tc>
          <w:tcPr>
            <w:tcW w:w="630" w:type="dxa"/>
            <w:shd w:val="clear" w:color="auto" w:fill="92CDDC" w:themeFill="accent5" w:themeFillTint="99"/>
            <w:vAlign w:val="bottom"/>
          </w:tcPr>
          <w:p w:rsidR="00771246" w:rsidRPr="00E821A8" w:rsidRDefault="00D07601" w:rsidP="00227BA2">
            <w:pPr>
              <w:spacing w:after="200" w:line="276" w:lineRule="auto"/>
              <w:jc w:val="center"/>
              <w:rPr>
                <w:rFonts w:eastAsia="Times New Roman" w:cstheme="minorHAnsi"/>
                <w:b/>
                <w:bCs/>
                <w:sz w:val="24"/>
                <w:szCs w:val="24"/>
              </w:rPr>
            </w:pPr>
            <w:r w:rsidRPr="00D07601">
              <w:rPr>
                <w:rFonts w:eastAsia="Times New Roman" w:cstheme="minorHAnsi"/>
                <w:b/>
                <w:bCs/>
                <w:sz w:val="24"/>
                <w:szCs w:val="24"/>
              </w:rPr>
              <w:t>Null</w:t>
            </w:r>
          </w:p>
        </w:tc>
        <w:tc>
          <w:tcPr>
            <w:tcW w:w="630" w:type="dxa"/>
            <w:shd w:val="clear" w:color="auto" w:fill="92CDDC" w:themeFill="accent5" w:themeFillTint="99"/>
            <w:vAlign w:val="bottom"/>
          </w:tcPr>
          <w:p w:rsidR="00771246" w:rsidRPr="00E821A8" w:rsidRDefault="00D07601" w:rsidP="00227BA2">
            <w:pPr>
              <w:spacing w:after="200" w:line="276" w:lineRule="auto"/>
              <w:jc w:val="center"/>
              <w:rPr>
                <w:rFonts w:eastAsia="Times New Roman" w:cstheme="minorHAnsi"/>
                <w:b/>
                <w:bCs/>
                <w:sz w:val="24"/>
                <w:szCs w:val="24"/>
              </w:rPr>
            </w:pPr>
            <w:r w:rsidRPr="00D07601">
              <w:rPr>
                <w:rFonts w:eastAsia="Times New Roman" w:cstheme="minorHAnsi"/>
                <w:b/>
                <w:bCs/>
                <w:sz w:val="24"/>
                <w:szCs w:val="24"/>
              </w:rPr>
              <w:t>Unique</w:t>
            </w:r>
          </w:p>
        </w:tc>
        <w:tc>
          <w:tcPr>
            <w:tcW w:w="510" w:type="dxa"/>
            <w:shd w:val="clear" w:color="auto" w:fill="92CDDC" w:themeFill="accent5" w:themeFillTint="99"/>
            <w:vAlign w:val="bottom"/>
          </w:tcPr>
          <w:p w:rsidR="00771246" w:rsidRPr="00E821A8" w:rsidRDefault="00D07601" w:rsidP="00227BA2">
            <w:pPr>
              <w:spacing w:after="200" w:line="276" w:lineRule="auto"/>
              <w:jc w:val="center"/>
              <w:rPr>
                <w:rFonts w:eastAsia="Times New Roman" w:cstheme="minorHAnsi"/>
                <w:b/>
                <w:bCs/>
                <w:sz w:val="24"/>
                <w:szCs w:val="24"/>
              </w:rPr>
            </w:pPr>
            <w:r w:rsidRPr="00D07601">
              <w:rPr>
                <w:rFonts w:eastAsia="Times New Roman" w:cstheme="minorHAnsi"/>
                <w:b/>
                <w:bCs/>
                <w:sz w:val="24"/>
                <w:szCs w:val="24"/>
              </w:rPr>
              <w:t>P/F Key</w:t>
            </w:r>
          </w:p>
        </w:tc>
        <w:tc>
          <w:tcPr>
            <w:tcW w:w="3720" w:type="dxa"/>
            <w:shd w:val="clear" w:color="auto" w:fill="92CDDC" w:themeFill="accent5" w:themeFillTint="99"/>
          </w:tcPr>
          <w:p w:rsidR="00771246" w:rsidRPr="00E821A8" w:rsidRDefault="00771246" w:rsidP="00227BA2">
            <w:pPr>
              <w:spacing w:after="200" w:line="276" w:lineRule="auto"/>
              <w:jc w:val="center"/>
              <w:rPr>
                <w:rFonts w:eastAsia="Times New Roman" w:cstheme="minorHAnsi"/>
                <w:b/>
                <w:bCs/>
                <w:sz w:val="24"/>
                <w:szCs w:val="24"/>
              </w:rPr>
            </w:pPr>
          </w:p>
          <w:p w:rsidR="00771246" w:rsidRPr="00E821A8" w:rsidRDefault="00D07601" w:rsidP="00227BA2">
            <w:pPr>
              <w:spacing w:after="200" w:line="276" w:lineRule="auto"/>
              <w:jc w:val="center"/>
              <w:rPr>
                <w:rFonts w:eastAsia="Times New Roman" w:cstheme="minorHAnsi"/>
                <w:b/>
                <w:bCs/>
                <w:sz w:val="24"/>
                <w:szCs w:val="24"/>
              </w:rPr>
            </w:pPr>
            <w:r w:rsidRPr="00D07601">
              <w:rPr>
                <w:rFonts w:eastAsia="Times New Roman" w:cstheme="minorHAnsi"/>
                <w:b/>
                <w:bCs/>
                <w:sz w:val="24"/>
                <w:szCs w:val="24"/>
              </w:rPr>
              <w:t>Description</w:t>
            </w:r>
          </w:p>
        </w:tc>
      </w:tr>
      <w:tr w:rsidR="00771246" w:rsidRPr="00E821A8" w:rsidTr="00227BA2">
        <w:tc>
          <w:tcPr>
            <w:tcW w:w="474" w:type="dxa"/>
            <w:vAlign w:val="bottom"/>
          </w:tcPr>
          <w:p w:rsidR="00771246" w:rsidRPr="00E821A8" w:rsidRDefault="00D07601" w:rsidP="00227BA2">
            <w:pPr>
              <w:spacing w:after="200" w:line="276" w:lineRule="auto"/>
              <w:jc w:val="right"/>
              <w:rPr>
                <w:rFonts w:eastAsia="Times New Roman" w:cstheme="minorHAnsi"/>
                <w:sz w:val="24"/>
                <w:szCs w:val="24"/>
              </w:rPr>
            </w:pPr>
            <w:r w:rsidRPr="00D07601">
              <w:rPr>
                <w:rFonts w:eastAsia="Times New Roman" w:cstheme="minorHAnsi"/>
                <w:sz w:val="24"/>
                <w:szCs w:val="24"/>
              </w:rPr>
              <w:t>1</w:t>
            </w:r>
          </w:p>
        </w:tc>
        <w:tc>
          <w:tcPr>
            <w:tcW w:w="1884" w:type="dxa"/>
            <w:vAlign w:val="bottom"/>
          </w:tcPr>
          <w:p w:rsidR="00771246" w:rsidRPr="00E821A8" w:rsidRDefault="00D07601" w:rsidP="00227BA2">
            <w:pPr>
              <w:shd w:val="clear" w:color="FFFFCC" w:fill="FFFFFF"/>
              <w:spacing w:before="100" w:beforeAutospacing="1" w:after="100" w:afterAutospacing="1" w:line="276" w:lineRule="auto"/>
              <w:rPr>
                <w:rFonts w:eastAsia="Times New Roman" w:cstheme="minorHAnsi"/>
                <w:sz w:val="24"/>
                <w:szCs w:val="24"/>
              </w:rPr>
            </w:pPr>
            <w:proofErr w:type="spellStart"/>
            <w:r w:rsidRPr="00D07601">
              <w:rPr>
                <w:rFonts w:eastAsia="Times New Roman" w:cstheme="minorHAnsi"/>
                <w:sz w:val="24"/>
                <w:szCs w:val="24"/>
              </w:rPr>
              <w:t>RequirementID</w:t>
            </w:r>
            <w:proofErr w:type="spellEnd"/>
          </w:p>
        </w:tc>
        <w:tc>
          <w:tcPr>
            <w:tcW w:w="990" w:type="dxa"/>
            <w:vAlign w:val="bottom"/>
          </w:tcPr>
          <w:p w:rsidR="00771246" w:rsidRPr="00E821A8" w:rsidRDefault="00D07601" w:rsidP="00227BA2">
            <w:pPr>
              <w:shd w:val="clear" w:color="FFFFCC" w:fill="FFFFFF"/>
              <w:spacing w:before="100" w:beforeAutospacing="1" w:after="100" w:afterAutospacing="1" w:line="276" w:lineRule="auto"/>
              <w:rPr>
                <w:rFonts w:eastAsia="Times New Roman" w:cstheme="minorHAnsi"/>
                <w:sz w:val="24"/>
                <w:szCs w:val="24"/>
              </w:rPr>
            </w:pPr>
            <w:r w:rsidRPr="00D07601">
              <w:rPr>
                <w:rFonts w:eastAsia="Times New Roman" w:cstheme="minorHAnsi"/>
                <w:sz w:val="24"/>
                <w:szCs w:val="24"/>
              </w:rPr>
              <w:t>String</w:t>
            </w:r>
          </w:p>
        </w:tc>
        <w:tc>
          <w:tcPr>
            <w:tcW w:w="1800" w:type="dxa"/>
            <w:vAlign w:val="bottom"/>
          </w:tcPr>
          <w:p w:rsidR="00771246" w:rsidRPr="00E821A8" w:rsidRDefault="00D07601" w:rsidP="00227BA2">
            <w:pPr>
              <w:shd w:val="clear" w:color="FFFFCC" w:fill="FFFFFF"/>
              <w:spacing w:before="100" w:beforeAutospacing="1" w:after="100" w:afterAutospacing="1" w:line="276" w:lineRule="auto"/>
              <w:rPr>
                <w:rFonts w:eastAsia="Times New Roman" w:cstheme="minorHAnsi"/>
                <w:sz w:val="24"/>
                <w:szCs w:val="24"/>
              </w:rPr>
            </w:pPr>
            <w:r w:rsidRPr="00D07601">
              <w:rPr>
                <w:rFonts w:eastAsia="Times New Roman" w:cstheme="minorHAnsi"/>
                <w:sz w:val="24"/>
                <w:szCs w:val="24"/>
              </w:rPr>
              <w:t>10</w:t>
            </w:r>
          </w:p>
        </w:tc>
        <w:tc>
          <w:tcPr>
            <w:tcW w:w="630" w:type="dxa"/>
            <w:vAlign w:val="bottom"/>
          </w:tcPr>
          <w:p w:rsidR="00771246" w:rsidRPr="00E821A8" w:rsidRDefault="00771246" w:rsidP="00227BA2">
            <w:pPr>
              <w:spacing w:after="200" w:line="276" w:lineRule="auto"/>
              <w:rPr>
                <w:rFonts w:eastAsia="Times New Roman" w:cstheme="minorHAnsi"/>
                <w:sz w:val="24"/>
                <w:szCs w:val="24"/>
              </w:rPr>
            </w:pPr>
          </w:p>
        </w:tc>
        <w:tc>
          <w:tcPr>
            <w:tcW w:w="630" w:type="dxa"/>
          </w:tcPr>
          <w:p w:rsidR="00771246" w:rsidRPr="00E821A8" w:rsidRDefault="00771246" w:rsidP="00227BA2">
            <w:pPr>
              <w:spacing w:after="200" w:line="276" w:lineRule="auto"/>
              <w:rPr>
                <w:rFonts w:cstheme="minorHAnsi"/>
                <w:sz w:val="24"/>
                <w:szCs w:val="24"/>
              </w:rPr>
            </w:pPr>
          </w:p>
        </w:tc>
        <w:tc>
          <w:tcPr>
            <w:tcW w:w="510" w:type="dxa"/>
          </w:tcPr>
          <w:p w:rsidR="00771246" w:rsidRPr="00E821A8" w:rsidRDefault="00D07601" w:rsidP="00227BA2">
            <w:pPr>
              <w:shd w:val="clear" w:color="FFFFCC" w:fill="FFFFFF"/>
              <w:spacing w:before="100" w:beforeAutospacing="1" w:after="100" w:afterAutospacing="1" w:line="276" w:lineRule="auto"/>
              <w:rPr>
                <w:rFonts w:cstheme="minorHAnsi"/>
                <w:sz w:val="24"/>
                <w:szCs w:val="24"/>
              </w:rPr>
            </w:pPr>
            <w:r w:rsidRPr="00D07601">
              <w:rPr>
                <w:rFonts w:cstheme="minorHAnsi"/>
                <w:sz w:val="24"/>
                <w:szCs w:val="24"/>
              </w:rPr>
              <w:t>P</w:t>
            </w:r>
          </w:p>
        </w:tc>
        <w:tc>
          <w:tcPr>
            <w:tcW w:w="3720" w:type="dxa"/>
            <w:vAlign w:val="bottom"/>
          </w:tcPr>
          <w:p w:rsidR="00771246" w:rsidRPr="00E821A8" w:rsidRDefault="00D07601" w:rsidP="00227BA2">
            <w:pPr>
              <w:shd w:val="clear" w:color="FFFFCC" w:fill="FFFFFF"/>
              <w:spacing w:before="100" w:beforeAutospacing="1" w:after="100" w:afterAutospacing="1" w:line="276" w:lineRule="auto"/>
              <w:rPr>
                <w:rFonts w:eastAsia="Times New Roman" w:cstheme="minorHAnsi"/>
                <w:sz w:val="24"/>
                <w:szCs w:val="24"/>
              </w:rPr>
            </w:pPr>
            <w:r w:rsidRPr="00D07601">
              <w:rPr>
                <w:rFonts w:eastAsia="Times New Roman" w:cstheme="minorHAnsi"/>
                <w:sz w:val="24"/>
                <w:szCs w:val="24"/>
              </w:rPr>
              <w:t>PK – ID of requirement</w:t>
            </w:r>
          </w:p>
        </w:tc>
      </w:tr>
      <w:tr w:rsidR="00771246" w:rsidRPr="00E821A8" w:rsidTr="00227BA2">
        <w:tc>
          <w:tcPr>
            <w:tcW w:w="474" w:type="dxa"/>
            <w:vAlign w:val="bottom"/>
          </w:tcPr>
          <w:p w:rsidR="00771246" w:rsidRPr="00E821A8" w:rsidRDefault="00D07601" w:rsidP="00227BA2">
            <w:pPr>
              <w:shd w:val="clear" w:color="FFFFCC" w:fill="FFFFFF"/>
              <w:spacing w:before="100" w:beforeAutospacing="1" w:after="100" w:afterAutospacing="1" w:line="276" w:lineRule="auto"/>
              <w:jc w:val="right"/>
              <w:rPr>
                <w:rFonts w:eastAsia="Times New Roman" w:cstheme="minorHAnsi"/>
                <w:sz w:val="24"/>
                <w:szCs w:val="24"/>
              </w:rPr>
            </w:pPr>
            <w:r w:rsidRPr="00D07601">
              <w:rPr>
                <w:rFonts w:eastAsia="Times New Roman" w:cstheme="minorHAnsi"/>
                <w:sz w:val="24"/>
                <w:szCs w:val="24"/>
              </w:rPr>
              <w:t>2</w:t>
            </w:r>
          </w:p>
        </w:tc>
        <w:tc>
          <w:tcPr>
            <w:tcW w:w="1884" w:type="dxa"/>
            <w:vAlign w:val="bottom"/>
          </w:tcPr>
          <w:p w:rsidR="00771246" w:rsidRPr="00E821A8" w:rsidRDefault="00D07601" w:rsidP="00227BA2">
            <w:pPr>
              <w:shd w:val="clear" w:color="FFFFCC" w:fill="FFFFFF"/>
              <w:spacing w:before="100" w:beforeAutospacing="1" w:after="100" w:afterAutospacing="1" w:line="276" w:lineRule="auto"/>
              <w:rPr>
                <w:rFonts w:eastAsia="Times New Roman" w:cstheme="minorHAnsi"/>
                <w:sz w:val="24"/>
                <w:szCs w:val="24"/>
              </w:rPr>
            </w:pPr>
            <w:r w:rsidRPr="00D07601">
              <w:rPr>
                <w:rFonts w:eastAsia="Times New Roman" w:cstheme="minorHAnsi"/>
                <w:sz w:val="24"/>
                <w:szCs w:val="24"/>
              </w:rPr>
              <w:t>Description</w:t>
            </w:r>
          </w:p>
        </w:tc>
        <w:tc>
          <w:tcPr>
            <w:tcW w:w="990" w:type="dxa"/>
            <w:vAlign w:val="bottom"/>
          </w:tcPr>
          <w:p w:rsidR="00771246" w:rsidRPr="00E821A8" w:rsidRDefault="00D07601" w:rsidP="00227BA2">
            <w:pPr>
              <w:shd w:val="clear" w:color="FFFFCC" w:fill="FFFFFF"/>
              <w:spacing w:before="100" w:beforeAutospacing="1" w:after="100" w:afterAutospacing="1" w:line="276" w:lineRule="auto"/>
              <w:rPr>
                <w:rFonts w:eastAsia="Times New Roman" w:cstheme="minorHAnsi"/>
                <w:sz w:val="24"/>
                <w:szCs w:val="24"/>
              </w:rPr>
            </w:pPr>
            <w:r w:rsidRPr="00D07601">
              <w:rPr>
                <w:rFonts w:eastAsia="Times New Roman" w:cstheme="minorHAnsi"/>
                <w:sz w:val="24"/>
                <w:szCs w:val="24"/>
              </w:rPr>
              <w:t>String</w:t>
            </w:r>
          </w:p>
        </w:tc>
        <w:tc>
          <w:tcPr>
            <w:tcW w:w="1800" w:type="dxa"/>
            <w:vAlign w:val="bottom"/>
          </w:tcPr>
          <w:p w:rsidR="00771246" w:rsidRPr="00E821A8" w:rsidRDefault="00D07601" w:rsidP="00227BA2">
            <w:pPr>
              <w:shd w:val="clear" w:color="FFFFCC" w:fill="FFFFFF"/>
              <w:spacing w:before="100" w:beforeAutospacing="1" w:after="100" w:afterAutospacing="1" w:line="276" w:lineRule="auto"/>
              <w:rPr>
                <w:rFonts w:eastAsia="Times New Roman" w:cstheme="minorHAnsi"/>
                <w:sz w:val="24"/>
                <w:szCs w:val="24"/>
              </w:rPr>
            </w:pPr>
            <w:r w:rsidRPr="00D07601">
              <w:rPr>
                <w:rStyle w:val="postbody"/>
                <w:rFonts w:cstheme="minorHAnsi"/>
                <w:sz w:val="24"/>
                <w:szCs w:val="24"/>
              </w:rPr>
              <w:t>200</w:t>
            </w:r>
          </w:p>
        </w:tc>
        <w:tc>
          <w:tcPr>
            <w:tcW w:w="630" w:type="dxa"/>
            <w:vAlign w:val="bottom"/>
          </w:tcPr>
          <w:p w:rsidR="00771246" w:rsidRPr="00E821A8" w:rsidRDefault="00771246" w:rsidP="00227BA2">
            <w:pPr>
              <w:spacing w:after="200" w:line="276" w:lineRule="auto"/>
              <w:rPr>
                <w:rFonts w:eastAsia="Times New Roman" w:cstheme="minorHAnsi"/>
                <w:sz w:val="24"/>
                <w:szCs w:val="24"/>
              </w:rPr>
            </w:pPr>
          </w:p>
        </w:tc>
        <w:tc>
          <w:tcPr>
            <w:tcW w:w="630" w:type="dxa"/>
          </w:tcPr>
          <w:p w:rsidR="00771246" w:rsidRPr="00E821A8" w:rsidRDefault="00771246" w:rsidP="00227BA2">
            <w:pPr>
              <w:spacing w:after="200" w:line="276" w:lineRule="auto"/>
              <w:rPr>
                <w:rFonts w:cstheme="minorHAnsi"/>
                <w:sz w:val="24"/>
                <w:szCs w:val="24"/>
              </w:rPr>
            </w:pPr>
          </w:p>
        </w:tc>
        <w:tc>
          <w:tcPr>
            <w:tcW w:w="510" w:type="dxa"/>
          </w:tcPr>
          <w:p w:rsidR="00771246" w:rsidRPr="00E821A8" w:rsidRDefault="00771246" w:rsidP="00227BA2">
            <w:pPr>
              <w:spacing w:after="200" w:line="276" w:lineRule="auto"/>
              <w:rPr>
                <w:rFonts w:cstheme="minorHAnsi"/>
                <w:sz w:val="24"/>
                <w:szCs w:val="24"/>
              </w:rPr>
            </w:pPr>
          </w:p>
        </w:tc>
        <w:tc>
          <w:tcPr>
            <w:tcW w:w="3720" w:type="dxa"/>
            <w:vAlign w:val="bottom"/>
          </w:tcPr>
          <w:p w:rsidR="00771246" w:rsidRPr="00E821A8" w:rsidRDefault="00D07601" w:rsidP="00227BA2">
            <w:pPr>
              <w:shd w:val="clear" w:color="FFFFCC" w:fill="FFFFFF"/>
              <w:spacing w:before="100" w:beforeAutospacing="1" w:after="100" w:afterAutospacing="1" w:line="276" w:lineRule="auto"/>
              <w:rPr>
                <w:rFonts w:eastAsia="Times New Roman" w:cstheme="minorHAnsi"/>
                <w:sz w:val="24"/>
                <w:szCs w:val="24"/>
              </w:rPr>
            </w:pPr>
            <w:r w:rsidRPr="00D07601">
              <w:rPr>
                <w:rFonts w:eastAsia="Times New Roman" w:cstheme="minorHAnsi"/>
                <w:sz w:val="24"/>
                <w:szCs w:val="24"/>
              </w:rPr>
              <w:t>Short description of requirement</w:t>
            </w:r>
          </w:p>
        </w:tc>
      </w:tr>
      <w:tr w:rsidR="00771246" w:rsidRPr="00E821A8" w:rsidTr="00227BA2">
        <w:tc>
          <w:tcPr>
            <w:tcW w:w="474" w:type="dxa"/>
            <w:vAlign w:val="bottom"/>
          </w:tcPr>
          <w:p w:rsidR="00771246" w:rsidRPr="00E821A8" w:rsidRDefault="00D07601" w:rsidP="00227BA2">
            <w:pPr>
              <w:shd w:val="clear" w:color="FFFFCC" w:fill="FFFFFF"/>
              <w:spacing w:before="100" w:beforeAutospacing="1" w:after="100" w:afterAutospacing="1" w:line="276" w:lineRule="auto"/>
              <w:jc w:val="right"/>
              <w:rPr>
                <w:rFonts w:eastAsia="Times New Roman" w:cstheme="minorHAnsi"/>
                <w:sz w:val="24"/>
                <w:szCs w:val="24"/>
              </w:rPr>
            </w:pPr>
            <w:r w:rsidRPr="00D07601">
              <w:rPr>
                <w:rFonts w:eastAsia="Times New Roman" w:cstheme="minorHAnsi"/>
                <w:sz w:val="24"/>
                <w:szCs w:val="24"/>
              </w:rPr>
              <w:t>3</w:t>
            </w:r>
          </w:p>
        </w:tc>
        <w:tc>
          <w:tcPr>
            <w:tcW w:w="1884" w:type="dxa"/>
            <w:vAlign w:val="bottom"/>
          </w:tcPr>
          <w:p w:rsidR="00771246" w:rsidRPr="00E821A8" w:rsidRDefault="00D07601" w:rsidP="00227BA2">
            <w:pPr>
              <w:shd w:val="clear" w:color="FFFFCC" w:fill="FFFFFF"/>
              <w:spacing w:before="100" w:beforeAutospacing="1" w:after="100" w:afterAutospacing="1" w:line="276" w:lineRule="auto"/>
              <w:rPr>
                <w:rFonts w:eastAsia="Times New Roman" w:cstheme="minorHAnsi"/>
                <w:sz w:val="24"/>
                <w:szCs w:val="24"/>
              </w:rPr>
            </w:pPr>
            <w:r w:rsidRPr="00D07601">
              <w:rPr>
                <w:rFonts w:eastAsia="Times New Roman" w:cstheme="minorHAnsi"/>
                <w:sz w:val="24"/>
                <w:szCs w:val="24"/>
              </w:rPr>
              <w:t>Type</w:t>
            </w:r>
          </w:p>
        </w:tc>
        <w:tc>
          <w:tcPr>
            <w:tcW w:w="990" w:type="dxa"/>
            <w:vAlign w:val="bottom"/>
          </w:tcPr>
          <w:p w:rsidR="00771246" w:rsidRPr="00E821A8" w:rsidRDefault="00D07601" w:rsidP="00227BA2">
            <w:pPr>
              <w:shd w:val="clear" w:color="FFFFCC" w:fill="FFFFFF"/>
              <w:spacing w:before="100" w:beforeAutospacing="1" w:after="100" w:afterAutospacing="1" w:line="276" w:lineRule="auto"/>
              <w:rPr>
                <w:rFonts w:eastAsia="Times New Roman" w:cstheme="minorHAnsi"/>
                <w:sz w:val="24"/>
                <w:szCs w:val="24"/>
              </w:rPr>
            </w:pPr>
            <w:r w:rsidRPr="00D07601">
              <w:rPr>
                <w:rFonts w:eastAsia="Times New Roman" w:cstheme="minorHAnsi"/>
                <w:sz w:val="24"/>
                <w:szCs w:val="24"/>
              </w:rPr>
              <w:t xml:space="preserve">String </w:t>
            </w:r>
          </w:p>
        </w:tc>
        <w:tc>
          <w:tcPr>
            <w:tcW w:w="1800" w:type="dxa"/>
            <w:vAlign w:val="bottom"/>
          </w:tcPr>
          <w:p w:rsidR="00771246" w:rsidRPr="00E821A8" w:rsidRDefault="00D07601" w:rsidP="00227BA2">
            <w:pPr>
              <w:shd w:val="clear" w:color="FFFFCC" w:fill="FFFFFF"/>
              <w:spacing w:before="100" w:beforeAutospacing="1" w:after="100" w:afterAutospacing="1" w:line="276" w:lineRule="auto"/>
              <w:rPr>
                <w:rFonts w:eastAsia="Times New Roman" w:cstheme="minorHAnsi"/>
                <w:sz w:val="24"/>
                <w:szCs w:val="24"/>
              </w:rPr>
            </w:pPr>
            <w:r w:rsidRPr="00D07601">
              <w:rPr>
                <w:rFonts w:eastAsia="Times New Roman" w:cstheme="minorHAnsi"/>
                <w:sz w:val="24"/>
                <w:szCs w:val="24"/>
              </w:rPr>
              <w:t>(new, change request)</w:t>
            </w:r>
          </w:p>
        </w:tc>
        <w:tc>
          <w:tcPr>
            <w:tcW w:w="630" w:type="dxa"/>
            <w:vAlign w:val="bottom"/>
          </w:tcPr>
          <w:p w:rsidR="00771246" w:rsidRPr="00E821A8" w:rsidRDefault="00771246" w:rsidP="00227BA2">
            <w:pPr>
              <w:spacing w:after="200" w:line="276" w:lineRule="auto"/>
              <w:rPr>
                <w:rFonts w:eastAsia="Times New Roman" w:cstheme="minorHAnsi"/>
                <w:sz w:val="24"/>
                <w:szCs w:val="24"/>
              </w:rPr>
            </w:pPr>
          </w:p>
        </w:tc>
        <w:tc>
          <w:tcPr>
            <w:tcW w:w="630" w:type="dxa"/>
          </w:tcPr>
          <w:p w:rsidR="00771246" w:rsidRPr="00E821A8" w:rsidRDefault="00771246" w:rsidP="00227BA2">
            <w:pPr>
              <w:spacing w:after="200" w:line="276" w:lineRule="auto"/>
              <w:rPr>
                <w:rFonts w:cstheme="minorHAnsi"/>
                <w:sz w:val="24"/>
                <w:szCs w:val="24"/>
              </w:rPr>
            </w:pPr>
          </w:p>
        </w:tc>
        <w:tc>
          <w:tcPr>
            <w:tcW w:w="510" w:type="dxa"/>
          </w:tcPr>
          <w:p w:rsidR="00771246" w:rsidRPr="00E821A8" w:rsidRDefault="00771246" w:rsidP="00227BA2">
            <w:pPr>
              <w:spacing w:after="200" w:line="276" w:lineRule="auto"/>
              <w:rPr>
                <w:rFonts w:cstheme="minorHAnsi"/>
                <w:sz w:val="24"/>
                <w:szCs w:val="24"/>
              </w:rPr>
            </w:pPr>
          </w:p>
        </w:tc>
        <w:tc>
          <w:tcPr>
            <w:tcW w:w="3720" w:type="dxa"/>
            <w:vAlign w:val="bottom"/>
          </w:tcPr>
          <w:p w:rsidR="00771246" w:rsidRPr="00E821A8" w:rsidRDefault="00D07601" w:rsidP="00227BA2">
            <w:pPr>
              <w:shd w:val="clear" w:color="FFFFCC" w:fill="FFFFFF"/>
              <w:spacing w:before="100" w:beforeAutospacing="1" w:after="100" w:afterAutospacing="1" w:line="276" w:lineRule="auto"/>
              <w:rPr>
                <w:rFonts w:eastAsia="Times New Roman" w:cstheme="minorHAnsi"/>
                <w:sz w:val="24"/>
                <w:szCs w:val="24"/>
              </w:rPr>
            </w:pPr>
            <w:r w:rsidRPr="00D07601">
              <w:rPr>
                <w:rFonts w:eastAsia="Times New Roman" w:cstheme="minorHAnsi"/>
                <w:sz w:val="24"/>
                <w:szCs w:val="24"/>
              </w:rPr>
              <w:t>Type of requirement</w:t>
            </w:r>
          </w:p>
        </w:tc>
      </w:tr>
      <w:tr w:rsidR="00771246" w:rsidRPr="00E821A8" w:rsidTr="00227BA2">
        <w:tc>
          <w:tcPr>
            <w:tcW w:w="474" w:type="dxa"/>
            <w:vAlign w:val="bottom"/>
          </w:tcPr>
          <w:p w:rsidR="00771246" w:rsidRPr="00E821A8" w:rsidRDefault="00D07601" w:rsidP="00227BA2">
            <w:pPr>
              <w:shd w:val="clear" w:color="FFFFCC" w:fill="FFFFFF"/>
              <w:spacing w:before="100" w:beforeAutospacing="1" w:after="100" w:afterAutospacing="1" w:line="276" w:lineRule="auto"/>
              <w:jc w:val="right"/>
              <w:rPr>
                <w:rFonts w:eastAsia="Times New Roman" w:cstheme="minorHAnsi"/>
                <w:sz w:val="24"/>
                <w:szCs w:val="24"/>
              </w:rPr>
            </w:pPr>
            <w:r w:rsidRPr="00D07601">
              <w:rPr>
                <w:rFonts w:eastAsia="Times New Roman" w:cstheme="minorHAnsi"/>
                <w:sz w:val="24"/>
                <w:szCs w:val="24"/>
              </w:rPr>
              <w:t>4</w:t>
            </w:r>
          </w:p>
        </w:tc>
        <w:tc>
          <w:tcPr>
            <w:tcW w:w="1884" w:type="dxa"/>
            <w:vAlign w:val="bottom"/>
          </w:tcPr>
          <w:p w:rsidR="00771246" w:rsidRPr="00E821A8" w:rsidRDefault="00D07601" w:rsidP="00227BA2">
            <w:pPr>
              <w:shd w:val="clear" w:color="FFFFCC" w:fill="FFFFFF"/>
              <w:spacing w:before="100" w:beforeAutospacing="1" w:after="100" w:afterAutospacing="1" w:line="276" w:lineRule="auto"/>
              <w:rPr>
                <w:rFonts w:eastAsia="Times New Roman" w:cstheme="minorHAnsi"/>
                <w:sz w:val="24"/>
                <w:szCs w:val="24"/>
              </w:rPr>
            </w:pPr>
            <w:r w:rsidRPr="00D07601">
              <w:rPr>
                <w:rFonts w:eastAsia="Times New Roman" w:cstheme="minorHAnsi"/>
                <w:sz w:val="24"/>
                <w:szCs w:val="24"/>
              </w:rPr>
              <w:t>Size</w:t>
            </w:r>
          </w:p>
        </w:tc>
        <w:tc>
          <w:tcPr>
            <w:tcW w:w="990" w:type="dxa"/>
            <w:vAlign w:val="bottom"/>
          </w:tcPr>
          <w:p w:rsidR="00771246" w:rsidRPr="00E821A8" w:rsidRDefault="00D07601" w:rsidP="00227BA2">
            <w:pPr>
              <w:shd w:val="clear" w:color="FFFFCC" w:fill="FFFFFF"/>
              <w:spacing w:before="100" w:beforeAutospacing="1" w:after="100" w:afterAutospacing="1" w:line="276" w:lineRule="auto"/>
              <w:rPr>
                <w:rFonts w:eastAsia="Times New Roman" w:cstheme="minorHAnsi"/>
                <w:sz w:val="24"/>
                <w:szCs w:val="24"/>
              </w:rPr>
            </w:pPr>
            <w:proofErr w:type="spellStart"/>
            <w:r w:rsidRPr="00D07601">
              <w:rPr>
                <w:rFonts w:eastAsia="Times New Roman" w:cstheme="minorHAnsi"/>
                <w:sz w:val="24"/>
                <w:szCs w:val="24"/>
              </w:rPr>
              <w:t>int</w:t>
            </w:r>
            <w:proofErr w:type="spellEnd"/>
          </w:p>
        </w:tc>
        <w:tc>
          <w:tcPr>
            <w:tcW w:w="1800" w:type="dxa"/>
            <w:vAlign w:val="bottom"/>
          </w:tcPr>
          <w:p w:rsidR="00771246" w:rsidRPr="00E821A8" w:rsidRDefault="00D07601" w:rsidP="00227BA2">
            <w:pPr>
              <w:shd w:val="clear" w:color="FFFFCC" w:fill="FFFFFF"/>
              <w:spacing w:before="100" w:beforeAutospacing="1" w:after="100" w:afterAutospacing="1" w:line="276" w:lineRule="auto"/>
              <w:rPr>
                <w:rFonts w:eastAsia="Times New Roman" w:cstheme="minorHAnsi"/>
                <w:sz w:val="24"/>
                <w:szCs w:val="24"/>
              </w:rPr>
            </w:pPr>
            <w:r w:rsidRPr="00D07601">
              <w:rPr>
                <w:rFonts w:eastAsia="Times New Roman" w:cstheme="minorHAnsi"/>
                <w:sz w:val="24"/>
                <w:szCs w:val="24"/>
              </w:rPr>
              <w:t>(1,2,3,4,5)</w:t>
            </w:r>
          </w:p>
        </w:tc>
        <w:tc>
          <w:tcPr>
            <w:tcW w:w="630" w:type="dxa"/>
            <w:vAlign w:val="bottom"/>
          </w:tcPr>
          <w:p w:rsidR="00771246" w:rsidRPr="00E821A8" w:rsidRDefault="00771246" w:rsidP="00227BA2">
            <w:pPr>
              <w:spacing w:after="200" w:line="276" w:lineRule="auto"/>
              <w:rPr>
                <w:rFonts w:eastAsia="Times New Roman" w:cstheme="minorHAnsi"/>
                <w:sz w:val="24"/>
                <w:szCs w:val="24"/>
              </w:rPr>
            </w:pPr>
          </w:p>
        </w:tc>
        <w:tc>
          <w:tcPr>
            <w:tcW w:w="630" w:type="dxa"/>
          </w:tcPr>
          <w:p w:rsidR="00771246" w:rsidRPr="00E821A8" w:rsidRDefault="00771246" w:rsidP="00227BA2">
            <w:pPr>
              <w:spacing w:after="200" w:line="276" w:lineRule="auto"/>
              <w:rPr>
                <w:rFonts w:cstheme="minorHAnsi"/>
                <w:sz w:val="24"/>
                <w:szCs w:val="24"/>
              </w:rPr>
            </w:pPr>
          </w:p>
        </w:tc>
        <w:tc>
          <w:tcPr>
            <w:tcW w:w="510" w:type="dxa"/>
          </w:tcPr>
          <w:p w:rsidR="00771246" w:rsidRPr="00E821A8" w:rsidRDefault="00771246" w:rsidP="00227BA2">
            <w:pPr>
              <w:spacing w:after="200" w:line="276" w:lineRule="auto"/>
              <w:rPr>
                <w:rFonts w:cstheme="minorHAnsi"/>
                <w:sz w:val="24"/>
                <w:szCs w:val="24"/>
              </w:rPr>
            </w:pPr>
          </w:p>
        </w:tc>
        <w:tc>
          <w:tcPr>
            <w:tcW w:w="3720" w:type="dxa"/>
            <w:vAlign w:val="bottom"/>
          </w:tcPr>
          <w:p w:rsidR="00771246" w:rsidRPr="00E821A8" w:rsidRDefault="00D07601" w:rsidP="00227BA2">
            <w:pPr>
              <w:shd w:val="clear" w:color="FFFFCC" w:fill="FFFFFF"/>
              <w:spacing w:before="100" w:beforeAutospacing="1" w:after="100" w:afterAutospacing="1" w:line="276" w:lineRule="auto"/>
              <w:rPr>
                <w:rFonts w:eastAsia="Times New Roman" w:cstheme="minorHAnsi"/>
                <w:sz w:val="24"/>
                <w:szCs w:val="24"/>
              </w:rPr>
            </w:pPr>
            <w:r w:rsidRPr="00D07601">
              <w:rPr>
                <w:rFonts w:eastAsia="Times New Roman" w:cstheme="minorHAnsi"/>
                <w:sz w:val="24"/>
                <w:szCs w:val="24"/>
              </w:rPr>
              <w:t>Size of requirement</w:t>
            </w:r>
          </w:p>
        </w:tc>
      </w:tr>
      <w:tr w:rsidR="00771246" w:rsidRPr="00E821A8" w:rsidTr="00227BA2">
        <w:tc>
          <w:tcPr>
            <w:tcW w:w="474" w:type="dxa"/>
            <w:vAlign w:val="bottom"/>
          </w:tcPr>
          <w:p w:rsidR="00771246" w:rsidRPr="00E821A8" w:rsidRDefault="00D07601" w:rsidP="00227BA2">
            <w:pPr>
              <w:shd w:val="clear" w:color="FFFFCC" w:fill="FFFFFF"/>
              <w:spacing w:before="100" w:beforeAutospacing="1" w:after="100" w:afterAutospacing="1" w:line="276" w:lineRule="auto"/>
              <w:jc w:val="right"/>
              <w:rPr>
                <w:rFonts w:eastAsia="Times New Roman" w:cstheme="minorHAnsi"/>
                <w:sz w:val="24"/>
                <w:szCs w:val="24"/>
              </w:rPr>
            </w:pPr>
            <w:r w:rsidRPr="00D07601">
              <w:rPr>
                <w:rFonts w:eastAsia="Times New Roman" w:cstheme="minorHAnsi"/>
                <w:sz w:val="24"/>
                <w:szCs w:val="24"/>
              </w:rPr>
              <w:t>5</w:t>
            </w:r>
          </w:p>
        </w:tc>
        <w:tc>
          <w:tcPr>
            <w:tcW w:w="1884" w:type="dxa"/>
            <w:vAlign w:val="bottom"/>
          </w:tcPr>
          <w:p w:rsidR="00771246" w:rsidRPr="00E821A8" w:rsidRDefault="00D07601" w:rsidP="00227BA2">
            <w:pPr>
              <w:shd w:val="clear" w:color="FFFFCC" w:fill="FFFFFF"/>
              <w:spacing w:before="100" w:beforeAutospacing="1" w:after="100" w:afterAutospacing="1" w:line="276" w:lineRule="auto"/>
              <w:rPr>
                <w:rFonts w:eastAsia="Times New Roman" w:cstheme="minorHAnsi"/>
                <w:sz w:val="24"/>
                <w:szCs w:val="24"/>
              </w:rPr>
            </w:pPr>
            <w:proofErr w:type="spellStart"/>
            <w:r w:rsidRPr="00D07601">
              <w:rPr>
                <w:rFonts w:eastAsia="Times New Roman" w:cstheme="minorHAnsi"/>
                <w:sz w:val="24"/>
                <w:szCs w:val="24"/>
              </w:rPr>
              <w:t>Release_Notes</w:t>
            </w:r>
            <w:proofErr w:type="spellEnd"/>
          </w:p>
        </w:tc>
        <w:tc>
          <w:tcPr>
            <w:tcW w:w="990" w:type="dxa"/>
            <w:vAlign w:val="bottom"/>
          </w:tcPr>
          <w:p w:rsidR="00771246" w:rsidRPr="00E821A8" w:rsidRDefault="00D07601" w:rsidP="00227BA2">
            <w:pPr>
              <w:shd w:val="clear" w:color="FFFFCC" w:fill="FFFFFF"/>
              <w:spacing w:before="100" w:beforeAutospacing="1" w:after="100" w:afterAutospacing="1" w:line="276" w:lineRule="auto"/>
              <w:rPr>
                <w:rFonts w:eastAsia="Times New Roman" w:cstheme="minorHAnsi"/>
                <w:sz w:val="24"/>
                <w:szCs w:val="24"/>
              </w:rPr>
            </w:pPr>
            <w:r w:rsidRPr="00D07601">
              <w:rPr>
                <w:rFonts w:eastAsia="Times New Roman" w:cstheme="minorHAnsi"/>
                <w:sz w:val="24"/>
                <w:szCs w:val="24"/>
              </w:rPr>
              <w:t>String</w:t>
            </w:r>
          </w:p>
        </w:tc>
        <w:tc>
          <w:tcPr>
            <w:tcW w:w="1800" w:type="dxa"/>
            <w:vAlign w:val="bottom"/>
          </w:tcPr>
          <w:p w:rsidR="00771246" w:rsidRPr="00E821A8" w:rsidRDefault="00D07601" w:rsidP="00227BA2">
            <w:pPr>
              <w:shd w:val="clear" w:color="FFFFCC" w:fill="FFFFFF"/>
              <w:spacing w:before="100" w:beforeAutospacing="1" w:after="100" w:afterAutospacing="1" w:line="276" w:lineRule="auto"/>
              <w:rPr>
                <w:rFonts w:eastAsia="Times New Roman" w:cstheme="minorHAnsi"/>
                <w:sz w:val="24"/>
                <w:szCs w:val="24"/>
              </w:rPr>
            </w:pPr>
            <w:r w:rsidRPr="00D07601">
              <w:rPr>
                <w:rStyle w:val="postbody"/>
                <w:rFonts w:cstheme="minorHAnsi"/>
                <w:sz w:val="24"/>
                <w:szCs w:val="24"/>
              </w:rPr>
              <w:t>200</w:t>
            </w:r>
          </w:p>
        </w:tc>
        <w:tc>
          <w:tcPr>
            <w:tcW w:w="630" w:type="dxa"/>
            <w:vAlign w:val="bottom"/>
          </w:tcPr>
          <w:p w:rsidR="00771246" w:rsidRPr="00E821A8" w:rsidRDefault="00D07601" w:rsidP="00227BA2">
            <w:pPr>
              <w:shd w:val="clear" w:color="FFFFCC" w:fill="FFFFFF"/>
              <w:spacing w:before="100" w:beforeAutospacing="1" w:after="100" w:afterAutospacing="1" w:line="276" w:lineRule="auto"/>
              <w:rPr>
                <w:rFonts w:eastAsia="Times New Roman" w:cstheme="minorHAnsi"/>
                <w:sz w:val="24"/>
                <w:szCs w:val="24"/>
              </w:rPr>
            </w:pPr>
            <w:r w:rsidRPr="00D07601">
              <w:rPr>
                <w:rFonts w:eastAsia="Times New Roman" w:cstheme="minorHAnsi"/>
                <w:sz w:val="24"/>
                <w:szCs w:val="24"/>
              </w:rPr>
              <w:t>X</w:t>
            </w:r>
          </w:p>
        </w:tc>
        <w:tc>
          <w:tcPr>
            <w:tcW w:w="630" w:type="dxa"/>
          </w:tcPr>
          <w:p w:rsidR="00771246" w:rsidRPr="00E821A8" w:rsidRDefault="00771246" w:rsidP="00227BA2">
            <w:pPr>
              <w:spacing w:after="200" w:line="276" w:lineRule="auto"/>
              <w:rPr>
                <w:rFonts w:cstheme="minorHAnsi"/>
                <w:sz w:val="24"/>
                <w:szCs w:val="24"/>
              </w:rPr>
            </w:pPr>
          </w:p>
        </w:tc>
        <w:tc>
          <w:tcPr>
            <w:tcW w:w="510" w:type="dxa"/>
          </w:tcPr>
          <w:p w:rsidR="00771246" w:rsidRPr="00E821A8" w:rsidRDefault="00771246" w:rsidP="00227BA2">
            <w:pPr>
              <w:spacing w:after="200" w:line="276" w:lineRule="auto"/>
              <w:rPr>
                <w:rFonts w:cstheme="minorHAnsi"/>
                <w:sz w:val="24"/>
                <w:szCs w:val="24"/>
              </w:rPr>
            </w:pPr>
          </w:p>
        </w:tc>
        <w:tc>
          <w:tcPr>
            <w:tcW w:w="3720" w:type="dxa"/>
            <w:vAlign w:val="bottom"/>
          </w:tcPr>
          <w:p w:rsidR="00771246" w:rsidRPr="00E821A8" w:rsidRDefault="00D07601" w:rsidP="00227BA2">
            <w:pPr>
              <w:shd w:val="clear" w:color="FFFFCC" w:fill="FFFFFF"/>
              <w:spacing w:before="100" w:beforeAutospacing="1" w:after="100" w:afterAutospacing="1" w:line="276" w:lineRule="auto"/>
              <w:rPr>
                <w:rFonts w:eastAsia="Times New Roman" w:cstheme="minorHAnsi"/>
                <w:sz w:val="24"/>
                <w:szCs w:val="24"/>
              </w:rPr>
            </w:pPr>
            <w:r w:rsidRPr="00D07601">
              <w:rPr>
                <w:rFonts w:eastAsia="Times New Roman" w:cstheme="minorHAnsi"/>
                <w:sz w:val="24"/>
                <w:szCs w:val="24"/>
              </w:rPr>
              <w:t>Notes of requirement</w:t>
            </w:r>
          </w:p>
        </w:tc>
      </w:tr>
      <w:tr w:rsidR="00771246" w:rsidRPr="00E821A8" w:rsidTr="00227BA2">
        <w:tc>
          <w:tcPr>
            <w:tcW w:w="474" w:type="dxa"/>
            <w:vAlign w:val="bottom"/>
          </w:tcPr>
          <w:p w:rsidR="00771246" w:rsidRPr="00E821A8" w:rsidRDefault="00D07601" w:rsidP="00227BA2">
            <w:pPr>
              <w:shd w:val="clear" w:color="FFFFCC" w:fill="FFFFFF"/>
              <w:spacing w:before="100" w:beforeAutospacing="1" w:after="100" w:afterAutospacing="1" w:line="276" w:lineRule="auto"/>
              <w:jc w:val="right"/>
              <w:rPr>
                <w:rFonts w:eastAsia="Times New Roman" w:cstheme="minorHAnsi"/>
                <w:sz w:val="24"/>
                <w:szCs w:val="24"/>
              </w:rPr>
            </w:pPr>
            <w:r w:rsidRPr="00D07601">
              <w:rPr>
                <w:rFonts w:eastAsia="Times New Roman" w:cstheme="minorHAnsi"/>
                <w:sz w:val="24"/>
                <w:szCs w:val="24"/>
              </w:rPr>
              <w:t>6</w:t>
            </w:r>
          </w:p>
        </w:tc>
        <w:tc>
          <w:tcPr>
            <w:tcW w:w="1884" w:type="dxa"/>
            <w:vAlign w:val="bottom"/>
          </w:tcPr>
          <w:p w:rsidR="00771246" w:rsidRPr="00E821A8" w:rsidRDefault="00D07601" w:rsidP="00227BA2">
            <w:pPr>
              <w:shd w:val="clear" w:color="FFFFCC" w:fill="FFFFFF"/>
              <w:spacing w:before="100" w:beforeAutospacing="1" w:after="100" w:afterAutospacing="1" w:line="276" w:lineRule="auto"/>
              <w:rPr>
                <w:rFonts w:eastAsia="Times New Roman" w:cstheme="minorHAnsi"/>
                <w:sz w:val="24"/>
                <w:szCs w:val="24"/>
              </w:rPr>
            </w:pPr>
            <w:r w:rsidRPr="00D07601">
              <w:rPr>
                <w:rFonts w:eastAsia="Times New Roman" w:cstheme="minorHAnsi"/>
                <w:sz w:val="24"/>
                <w:szCs w:val="24"/>
              </w:rPr>
              <w:t>Document</w:t>
            </w:r>
          </w:p>
        </w:tc>
        <w:tc>
          <w:tcPr>
            <w:tcW w:w="990" w:type="dxa"/>
            <w:vAlign w:val="bottom"/>
          </w:tcPr>
          <w:p w:rsidR="00771246" w:rsidRPr="00E821A8" w:rsidRDefault="00D07601" w:rsidP="00227BA2">
            <w:pPr>
              <w:shd w:val="clear" w:color="FFFFCC" w:fill="FFFFFF"/>
              <w:spacing w:before="100" w:beforeAutospacing="1" w:after="100" w:afterAutospacing="1" w:line="276" w:lineRule="auto"/>
              <w:rPr>
                <w:rFonts w:eastAsia="Times New Roman" w:cstheme="minorHAnsi"/>
                <w:sz w:val="24"/>
                <w:szCs w:val="24"/>
              </w:rPr>
            </w:pPr>
            <w:r w:rsidRPr="00D07601">
              <w:rPr>
                <w:rFonts w:eastAsia="Times New Roman" w:cstheme="minorHAnsi"/>
                <w:sz w:val="24"/>
                <w:szCs w:val="24"/>
              </w:rPr>
              <w:t>String</w:t>
            </w:r>
          </w:p>
        </w:tc>
        <w:tc>
          <w:tcPr>
            <w:tcW w:w="1800" w:type="dxa"/>
            <w:vAlign w:val="bottom"/>
          </w:tcPr>
          <w:p w:rsidR="00771246" w:rsidRPr="00E821A8" w:rsidRDefault="00D07601" w:rsidP="00227BA2">
            <w:pPr>
              <w:shd w:val="clear" w:color="FFFFCC" w:fill="FFFFFF"/>
              <w:spacing w:before="100" w:beforeAutospacing="1" w:after="100" w:afterAutospacing="1" w:line="276" w:lineRule="auto"/>
              <w:rPr>
                <w:rFonts w:eastAsia="Times New Roman" w:cstheme="minorHAnsi"/>
                <w:sz w:val="24"/>
                <w:szCs w:val="24"/>
              </w:rPr>
            </w:pPr>
            <w:r w:rsidRPr="00D07601">
              <w:rPr>
                <w:rStyle w:val="postbody"/>
                <w:rFonts w:cstheme="minorHAnsi"/>
                <w:sz w:val="24"/>
                <w:szCs w:val="24"/>
              </w:rPr>
              <w:t>200</w:t>
            </w:r>
          </w:p>
        </w:tc>
        <w:tc>
          <w:tcPr>
            <w:tcW w:w="630" w:type="dxa"/>
            <w:vAlign w:val="bottom"/>
          </w:tcPr>
          <w:p w:rsidR="00771246" w:rsidRPr="00E821A8" w:rsidRDefault="00771246" w:rsidP="00227BA2">
            <w:pPr>
              <w:spacing w:after="200" w:line="276" w:lineRule="auto"/>
              <w:rPr>
                <w:rFonts w:eastAsia="Times New Roman" w:cstheme="minorHAnsi"/>
                <w:sz w:val="24"/>
                <w:szCs w:val="24"/>
              </w:rPr>
            </w:pPr>
          </w:p>
        </w:tc>
        <w:tc>
          <w:tcPr>
            <w:tcW w:w="630" w:type="dxa"/>
          </w:tcPr>
          <w:p w:rsidR="00771246" w:rsidRPr="00E821A8" w:rsidRDefault="00771246" w:rsidP="00227BA2">
            <w:pPr>
              <w:spacing w:after="200" w:line="276" w:lineRule="auto"/>
              <w:rPr>
                <w:rFonts w:cstheme="minorHAnsi"/>
                <w:sz w:val="24"/>
                <w:szCs w:val="24"/>
              </w:rPr>
            </w:pPr>
          </w:p>
        </w:tc>
        <w:tc>
          <w:tcPr>
            <w:tcW w:w="510" w:type="dxa"/>
          </w:tcPr>
          <w:p w:rsidR="00771246" w:rsidRPr="00E821A8" w:rsidRDefault="00771246" w:rsidP="00227BA2">
            <w:pPr>
              <w:spacing w:after="200" w:line="276" w:lineRule="auto"/>
              <w:rPr>
                <w:rFonts w:cstheme="minorHAnsi"/>
                <w:sz w:val="24"/>
                <w:szCs w:val="24"/>
              </w:rPr>
            </w:pPr>
          </w:p>
        </w:tc>
        <w:tc>
          <w:tcPr>
            <w:tcW w:w="3720" w:type="dxa"/>
            <w:vAlign w:val="bottom"/>
          </w:tcPr>
          <w:p w:rsidR="00771246" w:rsidRPr="00E821A8" w:rsidRDefault="00D07601" w:rsidP="00227BA2">
            <w:pPr>
              <w:shd w:val="clear" w:color="FFFFCC" w:fill="FFFFFF"/>
              <w:spacing w:before="100" w:beforeAutospacing="1" w:after="100" w:afterAutospacing="1" w:line="276" w:lineRule="auto"/>
              <w:rPr>
                <w:rFonts w:eastAsia="Times New Roman" w:cstheme="minorHAnsi"/>
                <w:sz w:val="24"/>
                <w:szCs w:val="24"/>
              </w:rPr>
            </w:pPr>
            <w:r w:rsidRPr="00D07601">
              <w:rPr>
                <w:rFonts w:eastAsia="Times New Roman" w:cstheme="minorHAnsi"/>
                <w:sz w:val="24"/>
                <w:szCs w:val="24"/>
              </w:rPr>
              <w:t>Doc link of requirement</w:t>
            </w:r>
          </w:p>
        </w:tc>
      </w:tr>
      <w:tr w:rsidR="00771246" w:rsidRPr="00E821A8" w:rsidTr="00227BA2">
        <w:tc>
          <w:tcPr>
            <w:tcW w:w="474" w:type="dxa"/>
            <w:vAlign w:val="bottom"/>
          </w:tcPr>
          <w:p w:rsidR="00771246" w:rsidRPr="00E821A8" w:rsidRDefault="00D07601" w:rsidP="00227BA2">
            <w:pPr>
              <w:shd w:val="clear" w:color="FFFFCC" w:fill="FFFFFF"/>
              <w:spacing w:before="100" w:beforeAutospacing="1" w:after="100" w:afterAutospacing="1" w:line="276" w:lineRule="auto"/>
              <w:jc w:val="right"/>
              <w:rPr>
                <w:rFonts w:eastAsia="Times New Roman" w:cstheme="minorHAnsi"/>
                <w:sz w:val="24"/>
                <w:szCs w:val="24"/>
              </w:rPr>
            </w:pPr>
            <w:r w:rsidRPr="00D07601">
              <w:rPr>
                <w:rFonts w:eastAsia="Times New Roman" w:cstheme="minorHAnsi"/>
                <w:sz w:val="24"/>
                <w:szCs w:val="24"/>
              </w:rPr>
              <w:t>7</w:t>
            </w:r>
          </w:p>
        </w:tc>
        <w:tc>
          <w:tcPr>
            <w:tcW w:w="1884" w:type="dxa"/>
            <w:vAlign w:val="bottom"/>
          </w:tcPr>
          <w:p w:rsidR="00771246" w:rsidRPr="00E821A8" w:rsidRDefault="00D07601" w:rsidP="00227BA2">
            <w:pPr>
              <w:shd w:val="clear" w:color="FFFFCC" w:fill="FFFFFF"/>
              <w:spacing w:before="100" w:beforeAutospacing="1" w:after="100" w:afterAutospacing="1" w:line="276" w:lineRule="auto"/>
              <w:rPr>
                <w:rFonts w:eastAsia="Times New Roman" w:cstheme="minorHAnsi"/>
                <w:sz w:val="24"/>
                <w:szCs w:val="24"/>
              </w:rPr>
            </w:pPr>
            <w:r w:rsidRPr="00D07601">
              <w:rPr>
                <w:rFonts w:eastAsia="Times New Roman" w:cstheme="minorHAnsi"/>
                <w:sz w:val="24"/>
                <w:szCs w:val="24"/>
              </w:rPr>
              <w:t>Effort</w:t>
            </w:r>
          </w:p>
        </w:tc>
        <w:tc>
          <w:tcPr>
            <w:tcW w:w="990" w:type="dxa"/>
            <w:vAlign w:val="bottom"/>
          </w:tcPr>
          <w:p w:rsidR="00771246" w:rsidRPr="00E821A8" w:rsidRDefault="00D07601" w:rsidP="00227BA2">
            <w:pPr>
              <w:shd w:val="clear" w:color="FFFFCC" w:fill="FFFFFF"/>
              <w:spacing w:before="100" w:beforeAutospacing="1" w:after="100" w:afterAutospacing="1" w:line="276" w:lineRule="auto"/>
              <w:rPr>
                <w:rFonts w:eastAsia="Times New Roman" w:cstheme="minorHAnsi"/>
                <w:sz w:val="24"/>
                <w:szCs w:val="24"/>
              </w:rPr>
            </w:pPr>
            <w:proofErr w:type="spellStart"/>
            <w:r w:rsidRPr="00D07601">
              <w:rPr>
                <w:rFonts w:eastAsia="Times New Roman" w:cstheme="minorHAnsi"/>
                <w:sz w:val="24"/>
                <w:szCs w:val="24"/>
              </w:rPr>
              <w:t>Int</w:t>
            </w:r>
            <w:proofErr w:type="spellEnd"/>
          </w:p>
        </w:tc>
        <w:tc>
          <w:tcPr>
            <w:tcW w:w="1800" w:type="dxa"/>
            <w:vAlign w:val="bottom"/>
          </w:tcPr>
          <w:p w:rsidR="00771246" w:rsidRPr="00E821A8" w:rsidRDefault="00D07601" w:rsidP="00227BA2">
            <w:pPr>
              <w:shd w:val="clear" w:color="FFFFCC" w:fill="FFFFFF"/>
              <w:spacing w:before="100" w:beforeAutospacing="1" w:after="100" w:afterAutospacing="1" w:line="276" w:lineRule="auto"/>
              <w:rPr>
                <w:rFonts w:eastAsia="Times New Roman" w:cstheme="minorHAnsi"/>
                <w:sz w:val="24"/>
                <w:szCs w:val="24"/>
              </w:rPr>
            </w:pPr>
            <w:r w:rsidRPr="00D07601">
              <w:rPr>
                <w:rFonts w:eastAsia="Times New Roman" w:cstheme="minorHAnsi"/>
                <w:sz w:val="24"/>
                <w:szCs w:val="24"/>
              </w:rPr>
              <w:t>N/A</w:t>
            </w:r>
          </w:p>
        </w:tc>
        <w:tc>
          <w:tcPr>
            <w:tcW w:w="630" w:type="dxa"/>
            <w:vAlign w:val="bottom"/>
          </w:tcPr>
          <w:p w:rsidR="00771246" w:rsidRPr="00E821A8" w:rsidRDefault="00D07601" w:rsidP="00227BA2">
            <w:pPr>
              <w:shd w:val="clear" w:color="FFFFCC" w:fill="FFFFFF"/>
              <w:spacing w:before="100" w:beforeAutospacing="1" w:after="100" w:afterAutospacing="1" w:line="276" w:lineRule="auto"/>
              <w:rPr>
                <w:rFonts w:eastAsia="Times New Roman" w:cstheme="minorHAnsi"/>
                <w:sz w:val="24"/>
                <w:szCs w:val="24"/>
              </w:rPr>
            </w:pPr>
            <w:r w:rsidRPr="00D07601">
              <w:rPr>
                <w:rFonts w:eastAsia="Times New Roman" w:cstheme="minorHAnsi"/>
                <w:sz w:val="24"/>
                <w:szCs w:val="24"/>
              </w:rPr>
              <w:t>X</w:t>
            </w:r>
          </w:p>
        </w:tc>
        <w:tc>
          <w:tcPr>
            <w:tcW w:w="630" w:type="dxa"/>
          </w:tcPr>
          <w:p w:rsidR="00771246" w:rsidRPr="00E821A8" w:rsidRDefault="00771246" w:rsidP="00227BA2">
            <w:pPr>
              <w:spacing w:after="200" w:line="276" w:lineRule="auto"/>
              <w:rPr>
                <w:rFonts w:cstheme="minorHAnsi"/>
                <w:sz w:val="24"/>
                <w:szCs w:val="24"/>
              </w:rPr>
            </w:pPr>
          </w:p>
        </w:tc>
        <w:tc>
          <w:tcPr>
            <w:tcW w:w="510" w:type="dxa"/>
          </w:tcPr>
          <w:p w:rsidR="00771246" w:rsidRPr="00E821A8" w:rsidRDefault="00771246" w:rsidP="00227BA2">
            <w:pPr>
              <w:spacing w:after="200" w:line="276" w:lineRule="auto"/>
              <w:rPr>
                <w:rFonts w:cstheme="minorHAnsi"/>
                <w:sz w:val="24"/>
                <w:szCs w:val="24"/>
              </w:rPr>
            </w:pPr>
          </w:p>
        </w:tc>
        <w:tc>
          <w:tcPr>
            <w:tcW w:w="3720" w:type="dxa"/>
            <w:vAlign w:val="bottom"/>
          </w:tcPr>
          <w:p w:rsidR="00771246" w:rsidRPr="00E821A8" w:rsidRDefault="00D07601" w:rsidP="00227BA2">
            <w:pPr>
              <w:shd w:val="clear" w:color="FFFFCC" w:fill="FFFFFF"/>
              <w:spacing w:before="100" w:beforeAutospacing="1" w:after="100" w:afterAutospacing="1" w:line="276" w:lineRule="auto"/>
              <w:rPr>
                <w:rFonts w:eastAsia="Times New Roman" w:cstheme="minorHAnsi"/>
                <w:sz w:val="24"/>
                <w:szCs w:val="24"/>
              </w:rPr>
            </w:pPr>
            <w:r w:rsidRPr="00D07601">
              <w:rPr>
                <w:rFonts w:eastAsia="Times New Roman" w:cstheme="minorHAnsi"/>
                <w:sz w:val="24"/>
                <w:szCs w:val="24"/>
              </w:rPr>
              <w:t>Effort of requirement</w:t>
            </w:r>
          </w:p>
        </w:tc>
      </w:tr>
      <w:tr w:rsidR="00771246" w:rsidRPr="00E821A8" w:rsidTr="00227BA2">
        <w:tc>
          <w:tcPr>
            <w:tcW w:w="474" w:type="dxa"/>
            <w:vAlign w:val="bottom"/>
          </w:tcPr>
          <w:p w:rsidR="00771246" w:rsidRPr="00E821A8" w:rsidRDefault="00D07601" w:rsidP="00227BA2">
            <w:pPr>
              <w:shd w:val="clear" w:color="FFFFCC" w:fill="FFFFFF"/>
              <w:spacing w:before="100" w:beforeAutospacing="1" w:after="100" w:afterAutospacing="1" w:line="276" w:lineRule="auto"/>
              <w:jc w:val="right"/>
              <w:rPr>
                <w:rFonts w:eastAsia="Times New Roman" w:cstheme="minorHAnsi"/>
                <w:sz w:val="24"/>
                <w:szCs w:val="24"/>
              </w:rPr>
            </w:pPr>
            <w:r w:rsidRPr="00D07601">
              <w:rPr>
                <w:rFonts w:eastAsia="Times New Roman" w:cstheme="minorHAnsi"/>
                <w:sz w:val="24"/>
                <w:szCs w:val="24"/>
              </w:rPr>
              <w:t>8</w:t>
            </w:r>
          </w:p>
        </w:tc>
        <w:tc>
          <w:tcPr>
            <w:tcW w:w="1884" w:type="dxa"/>
            <w:vAlign w:val="bottom"/>
          </w:tcPr>
          <w:p w:rsidR="00771246" w:rsidRPr="00E821A8" w:rsidRDefault="00D07601" w:rsidP="00227BA2">
            <w:pPr>
              <w:shd w:val="clear" w:color="FFFFCC" w:fill="FFFFFF"/>
              <w:spacing w:before="100" w:beforeAutospacing="1" w:after="100" w:afterAutospacing="1" w:line="276" w:lineRule="auto"/>
              <w:rPr>
                <w:rFonts w:eastAsia="Times New Roman" w:cstheme="minorHAnsi"/>
                <w:sz w:val="24"/>
                <w:szCs w:val="24"/>
              </w:rPr>
            </w:pPr>
            <w:proofErr w:type="spellStart"/>
            <w:r w:rsidRPr="00D07601">
              <w:rPr>
                <w:rFonts w:eastAsia="Times New Roman" w:cstheme="minorHAnsi"/>
                <w:sz w:val="24"/>
                <w:szCs w:val="24"/>
              </w:rPr>
              <w:t>Created_Date</w:t>
            </w:r>
            <w:proofErr w:type="spellEnd"/>
          </w:p>
        </w:tc>
        <w:tc>
          <w:tcPr>
            <w:tcW w:w="990" w:type="dxa"/>
            <w:vAlign w:val="bottom"/>
          </w:tcPr>
          <w:p w:rsidR="00771246" w:rsidRPr="00E821A8" w:rsidRDefault="00D07601" w:rsidP="00227BA2">
            <w:pPr>
              <w:shd w:val="clear" w:color="FFFFCC" w:fill="FFFFFF"/>
              <w:spacing w:before="100" w:beforeAutospacing="1" w:after="100" w:afterAutospacing="1" w:line="276" w:lineRule="auto"/>
              <w:rPr>
                <w:rFonts w:eastAsia="Times New Roman" w:cstheme="minorHAnsi"/>
                <w:sz w:val="24"/>
                <w:szCs w:val="24"/>
              </w:rPr>
            </w:pPr>
            <w:r w:rsidRPr="00D07601">
              <w:rPr>
                <w:rFonts w:eastAsia="Times New Roman" w:cstheme="minorHAnsi"/>
                <w:sz w:val="24"/>
                <w:szCs w:val="24"/>
              </w:rPr>
              <w:t>Date</w:t>
            </w:r>
          </w:p>
        </w:tc>
        <w:tc>
          <w:tcPr>
            <w:tcW w:w="1800" w:type="dxa"/>
            <w:vAlign w:val="bottom"/>
          </w:tcPr>
          <w:p w:rsidR="00771246" w:rsidRPr="00E821A8" w:rsidRDefault="00D07601" w:rsidP="00227BA2">
            <w:pPr>
              <w:shd w:val="clear" w:color="FFFFCC" w:fill="FFFFFF"/>
              <w:spacing w:before="100" w:beforeAutospacing="1" w:after="100" w:afterAutospacing="1" w:line="276" w:lineRule="auto"/>
              <w:rPr>
                <w:rFonts w:eastAsia="Times New Roman" w:cstheme="minorHAnsi"/>
                <w:sz w:val="24"/>
                <w:szCs w:val="24"/>
              </w:rPr>
            </w:pPr>
            <w:r w:rsidRPr="00D07601">
              <w:rPr>
                <w:rFonts w:eastAsia="Times New Roman" w:cstheme="minorHAnsi"/>
                <w:sz w:val="24"/>
                <w:szCs w:val="24"/>
              </w:rPr>
              <w:t>N/A</w:t>
            </w:r>
          </w:p>
        </w:tc>
        <w:tc>
          <w:tcPr>
            <w:tcW w:w="630" w:type="dxa"/>
            <w:vAlign w:val="bottom"/>
          </w:tcPr>
          <w:p w:rsidR="00771246" w:rsidRPr="00E821A8" w:rsidRDefault="00D07601" w:rsidP="00227BA2">
            <w:pPr>
              <w:shd w:val="clear" w:color="FFFFCC" w:fill="FFFFFF"/>
              <w:spacing w:before="100" w:beforeAutospacing="1" w:after="100" w:afterAutospacing="1" w:line="276" w:lineRule="auto"/>
              <w:rPr>
                <w:rFonts w:eastAsia="Times New Roman" w:cstheme="minorHAnsi"/>
                <w:sz w:val="24"/>
                <w:szCs w:val="24"/>
              </w:rPr>
            </w:pPr>
            <w:r w:rsidRPr="00D07601">
              <w:rPr>
                <w:rFonts w:eastAsia="Times New Roman" w:cstheme="minorHAnsi"/>
                <w:sz w:val="24"/>
                <w:szCs w:val="24"/>
              </w:rPr>
              <w:t>X</w:t>
            </w:r>
          </w:p>
        </w:tc>
        <w:tc>
          <w:tcPr>
            <w:tcW w:w="630" w:type="dxa"/>
          </w:tcPr>
          <w:p w:rsidR="00771246" w:rsidRPr="00E821A8" w:rsidRDefault="00771246" w:rsidP="00227BA2">
            <w:pPr>
              <w:spacing w:after="200" w:line="276" w:lineRule="auto"/>
              <w:rPr>
                <w:rFonts w:cstheme="minorHAnsi"/>
                <w:sz w:val="24"/>
                <w:szCs w:val="24"/>
              </w:rPr>
            </w:pPr>
          </w:p>
        </w:tc>
        <w:tc>
          <w:tcPr>
            <w:tcW w:w="510" w:type="dxa"/>
          </w:tcPr>
          <w:p w:rsidR="00771246" w:rsidRPr="00E821A8" w:rsidRDefault="00771246" w:rsidP="00227BA2">
            <w:pPr>
              <w:spacing w:after="200" w:line="276" w:lineRule="auto"/>
              <w:rPr>
                <w:rFonts w:cstheme="minorHAnsi"/>
                <w:sz w:val="24"/>
                <w:szCs w:val="24"/>
              </w:rPr>
            </w:pPr>
          </w:p>
        </w:tc>
        <w:tc>
          <w:tcPr>
            <w:tcW w:w="3720" w:type="dxa"/>
            <w:vAlign w:val="bottom"/>
          </w:tcPr>
          <w:p w:rsidR="00771246" w:rsidRPr="00E821A8" w:rsidRDefault="00D07601" w:rsidP="00227BA2">
            <w:pPr>
              <w:shd w:val="clear" w:color="FFFFCC" w:fill="FFFFFF"/>
              <w:spacing w:before="100" w:beforeAutospacing="1" w:after="100" w:afterAutospacing="1" w:line="276" w:lineRule="auto"/>
              <w:rPr>
                <w:rFonts w:eastAsia="Times New Roman" w:cstheme="minorHAnsi"/>
                <w:sz w:val="24"/>
                <w:szCs w:val="24"/>
              </w:rPr>
            </w:pPr>
            <w:r w:rsidRPr="00D07601">
              <w:rPr>
                <w:rFonts w:eastAsia="Times New Roman" w:cstheme="minorHAnsi"/>
                <w:sz w:val="24"/>
                <w:szCs w:val="24"/>
              </w:rPr>
              <w:t>Created date of requirement</w:t>
            </w:r>
          </w:p>
        </w:tc>
      </w:tr>
      <w:tr w:rsidR="00771246" w:rsidRPr="00E821A8" w:rsidTr="00227BA2">
        <w:tc>
          <w:tcPr>
            <w:tcW w:w="474" w:type="dxa"/>
            <w:vAlign w:val="bottom"/>
          </w:tcPr>
          <w:p w:rsidR="00771246" w:rsidRPr="00E821A8" w:rsidRDefault="00D07601" w:rsidP="00227BA2">
            <w:pPr>
              <w:shd w:val="clear" w:color="FFFFCC" w:fill="FFFFFF"/>
              <w:spacing w:before="100" w:beforeAutospacing="1" w:after="100" w:afterAutospacing="1" w:line="276" w:lineRule="auto"/>
              <w:jc w:val="right"/>
              <w:rPr>
                <w:rFonts w:eastAsia="Times New Roman" w:cstheme="minorHAnsi"/>
                <w:sz w:val="24"/>
                <w:szCs w:val="24"/>
              </w:rPr>
            </w:pPr>
            <w:r w:rsidRPr="00D07601">
              <w:rPr>
                <w:rFonts w:eastAsia="Times New Roman" w:cstheme="minorHAnsi"/>
                <w:sz w:val="24"/>
                <w:szCs w:val="24"/>
              </w:rPr>
              <w:t>9</w:t>
            </w:r>
          </w:p>
        </w:tc>
        <w:tc>
          <w:tcPr>
            <w:tcW w:w="1884" w:type="dxa"/>
            <w:vAlign w:val="bottom"/>
          </w:tcPr>
          <w:p w:rsidR="00771246" w:rsidRPr="00E821A8" w:rsidRDefault="00D07601" w:rsidP="00227BA2">
            <w:pPr>
              <w:shd w:val="clear" w:color="FFFFCC" w:fill="FFFFFF"/>
              <w:spacing w:before="100" w:beforeAutospacing="1" w:after="100" w:afterAutospacing="1" w:line="276" w:lineRule="auto"/>
              <w:rPr>
                <w:rFonts w:eastAsia="Times New Roman" w:cstheme="minorHAnsi"/>
                <w:sz w:val="24"/>
                <w:szCs w:val="24"/>
              </w:rPr>
            </w:pPr>
            <w:proofErr w:type="spellStart"/>
            <w:r w:rsidRPr="00D07601">
              <w:rPr>
                <w:rFonts w:eastAsia="Times New Roman" w:cstheme="minorHAnsi"/>
                <w:sz w:val="24"/>
                <w:szCs w:val="24"/>
              </w:rPr>
              <w:t>Designed_Date</w:t>
            </w:r>
            <w:proofErr w:type="spellEnd"/>
          </w:p>
        </w:tc>
        <w:tc>
          <w:tcPr>
            <w:tcW w:w="990" w:type="dxa"/>
            <w:vAlign w:val="bottom"/>
          </w:tcPr>
          <w:p w:rsidR="00771246" w:rsidRPr="00E821A8" w:rsidRDefault="00D07601" w:rsidP="00227BA2">
            <w:pPr>
              <w:shd w:val="clear" w:color="FFFFCC" w:fill="FFFFFF"/>
              <w:spacing w:before="100" w:beforeAutospacing="1" w:after="100" w:afterAutospacing="1" w:line="276" w:lineRule="auto"/>
              <w:rPr>
                <w:rFonts w:eastAsia="Times New Roman" w:cstheme="minorHAnsi"/>
                <w:sz w:val="24"/>
                <w:szCs w:val="24"/>
              </w:rPr>
            </w:pPr>
            <w:r w:rsidRPr="00D07601">
              <w:rPr>
                <w:rFonts w:eastAsia="Times New Roman" w:cstheme="minorHAnsi"/>
                <w:sz w:val="24"/>
                <w:szCs w:val="24"/>
              </w:rPr>
              <w:t>Date</w:t>
            </w:r>
          </w:p>
        </w:tc>
        <w:tc>
          <w:tcPr>
            <w:tcW w:w="1800" w:type="dxa"/>
            <w:vAlign w:val="bottom"/>
          </w:tcPr>
          <w:p w:rsidR="00771246" w:rsidRPr="00E821A8" w:rsidRDefault="00D07601" w:rsidP="00227BA2">
            <w:pPr>
              <w:shd w:val="clear" w:color="FFFFCC" w:fill="FFFFFF"/>
              <w:spacing w:before="100" w:beforeAutospacing="1" w:after="100" w:afterAutospacing="1" w:line="276" w:lineRule="auto"/>
              <w:rPr>
                <w:rFonts w:eastAsia="Times New Roman" w:cstheme="minorHAnsi"/>
                <w:sz w:val="24"/>
                <w:szCs w:val="24"/>
              </w:rPr>
            </w:pPr>
            <w:r w:rsidRPr="00D07601">
              <w:rPr>
                <w:rFonts w:eastAsia="Times New Roman" w:cstheme="minorHAnsi"/>
                <w:sz w:val="24"/>
                <w:szCs w:val="24"/>
              </w:rPr>
              <w:t>N/A</w:t>
            </w:r>
          </w:p>
        </w:tc>
        <w:tc>
          <w:tcPr>
            <w:tcW w:w="630" w:type="dxa"/>
            <w:vAlign w:val="bottom"/>
          </w:tcPr>
          <w:p w:rsidR="00771246" w:rsidRPr="00E821A8" w:rsidRDefault="00D07601" w:rsidP="00227BA2">
            <w:pPr>
              <w:shd w:val="clear" w:color="FFFFCC" w:fill="FFFFFF"/>
              <w:spacing w:before="100" w:beforeAutospacing="1" w:after="100" w:afterAutospacing="1" w:line="276" w:lineRule="auto"/>
              <w:rPr>
                <w:rFonts w:eastAsia="Times New Roman" w:cstheme="minorHAnsi"/>
                <w:sz w:val="24"/>
                <w:szCs w:val="24"/>
              </w:rPr>
            </w:pPr>
            <w:r w:rsidRPr="00D07601">
              <w:rPr>
                <w:rFonts w:eastAsia="Times New Roman" w:cstheme="minorHAnsi"/>
                <w:sz w:val="24"/>
                <w:szCs w:val="24"/>
              </w:rPr>
              <w:t>X</w:t>
            </w:r>
          </w:p>
        </w:tc>
        <w:tc>
          <w:tcPr>
            <w:tcW w:w="630" w:type="dxa"/>
          </w:tcPr>
          <w:p w:rsidR="00771246" w:rsidRPr="00E821A8" w:rsidRDefault="00771246" w:rsidP="00227BA2">
            <w:pPr>
              <w:spacing w:after="200" w:line="276" w:lineRule="auto"/>
              <w:rPr>
                <w:rFonts w:cstheme="minorHAnsi"/>
                <w:sz w:val="24"/>
                <w:szCs w:val="24"/>
              </w:rPr>
            </w:pPr>
          </w:p>
        </w:tc>
        <w:tc>
          <w:tcPr>
            <w:tcW w:w="510" w:type="dxa"/>
          </w:tcPr>
          <w:p w:rsidR="00771246" w:rsidRPr="00E821A8" w:rsidRDefault="00771246" w:rsidP="00227BA2">
            <w:pPr>
              <w:spacing w:after="200" w:line="276" w:lineRule="auto"/>
              <w:rPr>
                <w:rFonts w:cstheme="minorHAnsi"/>
                <w:sz w:val="24"/>
                <w:szCs w:val="24"/>
              </w:rPr>
            </w:pPr>
          </w:p>
        </w:tc>
        <w:tc>
          <w:tcPr>
            <w:tcW w:w="3720" w:type="dxa"/>
            <w:vAlign w:val="bottom"/>
          </w:tcPr>
          <w:p w:rsidR="00771246" w:rsidRPr="00E821A8" w:rsidRDefault="00D07601" w:rsidP="00227BA2">
            <w:pPr>
              <w:shd w:val="clear" w:color="FFFFCC" w:fill="FFFFFF"/>
              <w:spacing w:before="100" w:beforeAutospacing="1" w:after="100" w:afterAutospacing="1" w:line="276" w:lineRule="auto"/>
              <w:rPr>
                <w:rFonts w:eastAsia="Times New Roman" w:cstheme="minorHAnsi"/>
                <w:sz w:val="24"/>
                <w:szCs w:val="24"/>
              </w:rPr>
            </w:pPr>
            <w:r w:rsidRPr="00D07601">
              <w:rPr>
                <w:rFonts w:eastAsia="Times New Roman" w:cstheme="minorHAnsi"/>
                <w:sz w:val="24"/>
                <w:szCs w:val="24"/>
              </w:rPr>
              <w:t>Designed date of requirement</w:t>
            </w:r>
          </w:p>
        </w:tc>
      </w:tr>
      <w:tr w:rsidR="00771246" w:rsidRPr="00E821A8" w:rsidTr="00227BA2">
        <w:tc>
          <w:tcPr>
            <w:tcW w:w="474" w:type="dxa"/>
            <w:vAlign w:val="bottom"/>
          </w:tcPr>
          <w:p w:rsidR="00771246" w:rsidRPr="00E821A8" w:rsidRDefault="00D07601" w:rsidP="00227BA2">
            <w:pPr>
              <w:shd w:val="clear" w:color="FFFFCC" w:fill="FFFFFF"/>
              <w:spacing w:before="100" w:beforeAutospacing="1" w:after="100" w:afterAutospacing="1" w:line="276" w:lineRule="auto"/>
              <w:jc w:val="right"/>
              <w:rPr>
                <w:rFonts w:eastAsia="Times New Roman" w:cstheme="minorHAnsi"/>
                <w:sz w:val="24"/>
                <w:szCs w:val="24"/>
              </w:rPr>
            </w:pPr>
            <w:r w:rsidRPr="00D07601">
              <w:rPr>
                <w:rFonts w:eastAsia="Times New Roman" w:cstheme="minorHAnsi"/>
                <w:sz w:val="24"/>
                <w:szCs w:val="24"/>
              </w:rPr>
              <w:t>10</w:t>
            </w:r>
          </w:p>
        </w:tc>
        <w:tc>
          <w:tcPr>
            <w:tcW w:w="1884" w:type="dxa"/>
            <w:vAlign w:val="bottom"/>
          </w:tcPr>
          <w:p w:rsidR="00771246" w:rsidRPr="00E821A8" w:rsidRDefault="00D07601" w:rsidP="00227BA2">
            <w:pPr>
              <w:shd w:val="clear" w:color="FFFFCC" w:fill="FFFFFF"/>
              <w:spacing w:before="100" w:beforeAutospacing="1" w:after="100" w:afterAutospacing="1" w:line="276" w:lineRule="auto"/>
              <w:rPr>
                <w:rFonts w:eastAsia="Times New Roman" w:cstheme="minorHAnsi"/>
                <w:sz w:val="24"/>
                <w:szCs w:val="24"/>
              </w:rPr>
            </w:pPr>
            <w:proofErr w:type="spellStart"/>
            <w:r w:rsidRPr="00D07601">
              <w:rPr>
                <w:rFonts w:eastAsia="Times New Roman" w:cstheme="minorHAnsi"/>
                <w:sz w:val="24"/>
                <w:szCs w:val="24"/>
              </w:rPr>
              <w:t>Coded_Date</w:t>
            </w:r>
            <w:proofErr w:type="spellEnd"/>
          </w:p>
        </w:tc>
        <w:tc>
          <w:tcPr>
            <w:tcW w:w="990" w:type="dxa"/>
            <w:vAlign w:val="bottom"/>
          </w:tcPr>
          <w:p w:rsidR="00771246" w:rsidRPr="00E821A8" w:rsidRDefault="00D07601" w:rsidP="00227BA2">
            <w:pPr>
              <w:shd w:val="clear" w:color="FFFFCC" w:fill="FFFFFF"/>
              <w:spacing w:before="100" w:beforeAutospacing="1" w:after="100" w:afterAutospacing="1" w:line="276" w:lineRule="auto"/>
              <w:rPr>
                <w:rFonts w:eastAsia="Times New Roman" w:cstheme="minorHAnsi"/>
                <w:sz w:val="24"/>
                <w:szCs w:val="24"/>
              </w:rPr>
            </w:pPr>
            <w:r w:rsidRPr="00D07601">
              <w:rPr>
                <w:rFonts w:eastAsia="Times New Roman" w:cstheme="minorHAnsi"/>
                <w:sz w:val="24"/>
                <w:szCs w:val="24"/>
              </w:rPr>
              <w:t>Date</w:t>
            </w:r>
          </w:p>
        </w:tc>
        <w:tc>
          <w:tcPr>
            <w:tcW w:w="1800" w:type="dxa"/>
            <w:vAlign w:val="bottom"/>
          </w:tcPr>
          <w:p w:rsidR="00771246" w:rsidRPr="00E821A8" w:rsidRDefault="00D07601" w:rsidP="00227BA2">
            <w:pPr>
              <w:shd w:val="clear" w:color="FFFFCC" w:fill="FFFFFF"/>
              <w:spacing w:before="100" w:beforeAutospacing="1" w:after="100" w:afterAutospacing="1" w:line="276" w:lineRule="auto"/>
              <w:rPr>
                <w:rFonts w:eastAsia="Times New Roman" w:cstheme="minorHAnsi"/>
                <w:sz w:val="24"/>
                <w:szCs w:val="24"/>
              </w:rPr>
            </w:pPr>
            <w:r w:rsidRPr="00D07601">
              <w:rPr>
                <w:rFonts w:eastAsia="Times New Roman" w:cstheme="minorHAnsi"/>
                <w:sz w:val="24"/>
                <w:szCs w:val="24"/>
              </w:rPr>
              <w:t>N/A</w:t>
            </w:r>
          </w:p>
        </w:tc>
        <w:tc>
          <w:tcPr>
            <w:tcW w:w="630" w:type="dxa"/>
            <w:vAlign w:val="bottom"/>
          </w:tcPr>
          <w:p w:rsidR="00771246" w:rsidRPr="00E821A8" w:rsidRDefault="00D07601" w:rsidP="00227BA2">
            <w:pPr>
              <w:shd w:val="clear" w:color="FFFFCC" w:fill="FFFFFF"/>
              <w:spacing w:before="100" w:beforeAutospacing="1" w:after="100" w:afterAutospacing="1" w:line="276" w:lineRule="auto"/>
              <w:rPr>
                <w:rFonts w:eastAsia="Times New Roman" w:cstheme="minorHAnsi"/>
                <w:sz w:val="24"/>
                <w:szCs w:val="24"/>
              </w:rPr>
            </w:pPr>
            <w:r w:rsidRPr="00D07601">
              <w:rPr>
                <w:rFonts w:eastAsia="Times New Roman" w:cstheme="minorHAnsi"/>
                <w:sz w:val="24"/>
                <w:szCs w:val="24"/>
              </w:rPr>
              <w:t>X</w:t>
            </w:r>
          </w:p>
        </w:tc>
        <w:tc>
          <w:tcPr>
            <w:tcW w:w="630" w:type="dxa"/>
          </w:tcPr>
          <w:p w:rsidR="00771246" w:rsidRPr="00E821A8" w:rsidRDefault="00771246" w:rsidP="00227BA2">
            <w:pPr>
              <w:spacing w:after="200" w:line="276" w:lineRule="auto"/>
              <w:rPr>
                <w:rFonts w:cstheme="minorHAnsi"/>
                <w:sz w:val="24"/>
                <w:szCs w:val="24"/>
              </w:rPr>
            </w:pPr>
          </w:p>
        </w:tc>
        <w:tc>
          <w:tcPr>
            <w:tcW w:w="510" w:type="dxa"/>
          </w:tcPr>
          <w:p w:rsidR="00771246" w:rsidRPr="00E821A8" w:rsidRDefault="00771246" w:rsidP="00227BA2">
            <w:pPr>
              <w:spacing w:after="200" w:line="276" w:lineRule="auto"/>
              <w:rPr>
                <w:rFonts w:cstheme="minorHAnsi"/>
                <w:sz w:val="24"/>
                <w:szCs w:val="24"/>
              </w:rPr>
            </w:pPr>
          </w:p>
        </w:tc>
        <w:tc>
          <w:tcPr>
            <w:tcW w:w="3720" w:type="dxa"/>
            <w:vAlign w:val="bottom"/>
          </w:tcPr>
          <w:p w:rsidR="00771246" w:rsidRPr="00E821A8" w:rsidRDefault="00D07601" w:rsidP="00227BA2">
            <w:pPr>
              <w:shd w:val="clear" w:color="FFFFCC" w:fill="FFFFFF"/>
              <w:spacing w:before="100" w:beforeAutospacing="1" w:after="100" w:afterAutospacing="1" w:line="276" w:lineRule="auto"/>
              <w:rPr>
                <w:rFonts w:eastAsia="Times New Roman" w:cstheme="minorHAnsi"/>
                <w:sz w:val="24"/>
                <w:szCs w:val="24"/>
              </w:rPr>
            </w:pPr>
            <w:r w:rsidRPr="00D07601">
              <w:rPr>
                <w:rFonts w:eastAsia="Times New Roman" w:cstheme="minorHAnsi"/>
                <w:sz w:val="24"/>
                <w:szCs w:val="24"/>
              </w:rPr>
              <w:t>Coded date of requirement</w:t>
            </w:r>
          </w:p>
        </w:tc>
      </w:tr>
      <w:tr w:rsidR="00771246" w:rsidRPr="00E821A8" w:rsidTr="00227BA2">
        <w:tc>
          <w:tcPr>
            <w:tcW w:w="474" w:type="dxa"/>
            <w:vAlign w:val="bottom"/>
          </w:tcPr>
          <w:p w:rsidR="00771246" w:rsidRPr="00E821A8" w:rsidRDefault="00D07601" w:rsidP="00227BA2">
            <w:pPr>
              <w:shd w:val="clear" w:color="FFFFCC" w:fill="FFFFFF"/>
              <w:spacing w:before="100" w:beforeAutospacing="1" w:after="100" w:afterAutospacing="1" w:line="276" w:lineRule="auto"/>
              <w:jc w:val="right"/>
              <w:rPr>
                <w:rFonts w:eastAsia="Times New Roman" w:cstheme="minorHAnsi"/>
                <w:sz w:val="24"/>
                <w:szCs w:val="24"/>
              </w:rPr>
            </w:pPr>
            <w:r w:rsidRPr="00D07601">
              <w:rPr>
                <w:rFonts w:eastAsia="Times New Roman" w:cstheme="minorHAnsi"/>
                <w:sz w:val="24"/>
                <w:szCs w:val="24"/>
              </w:rPr>
              <w:t>11</w:t>
            </w:r>
          </w:p>
        </w:tc>
        <w:tc>
          <w:tcPr>
            <w:tcW w:w="1884" w:type="dxa"/>
            <w:vAlign w:val="bottom"/>
          </w:tcPr>
          <w:p w:rsidR="00771246" w:rsidRPr="00E821A8" w:rsidRDefault="00D07601" w:rsidP="00227BA2">
            <w:pPr>
              <w:shd w:val="clear" w:color="FFFFCC" w:fill="FFFFFF"/>
              <w:spacing w:before="100" w:beforeAutospacing="1" w:after="100" w:afterAutospacing="1" w:line="276" w:lineRule="auto"/>
              <w:rPr>
                <w:rFonts w:eastAsia="Times New Roman" w:cstheme="minorHAnsi"/>
                <w:sz w:val="24"/>
                <w:szCs w:val="24"/>
              </w:rPr>
            </w:pPr>
            <w:proofErr w:type="spellStart"/>
            <w:r w:rsidRPr="00D07601">
              <w:rPr>
                <w:rFonts w:eastAsia="Times New Roman" w:cstheme="minorHAnsi"/>
                <w:sz w:val="24"/>
                <w:szCs w:val="24"/>
              </w:rPr>
              <w:t>Tested_Date</w:t>
            </w:r>
            <w:proofErr w:type="spellEnd"/>
          </w:p>
        </w:tc>
        <w:tc>
          <w:tcPr>
            <w:tcW w:w="990" w:type="dxa"/>
            <w:vAlign w:val="bottom"/>
          </w:tcPr>
          <w:p w:rsidR="00771246" w:rsidRPr="00E821A8" w:rsidRDefault="00D07601" w:rsidP="00227BA2">
            <w:pPr>
              <w:shd w:val="clear" w:color="FFFFCC" w:fill="FFFFFF"/>
              <w:spacing w:before="100" w:beforeAutospacing="1" w:after="100" w:afterAutospacing="1" w:line="276" w:lineRule="auto"/>
              <w:rPr>
                <w:rFonts w:eastAsia="Times New Roman" w:cstheme="minorHAnsi"/>
                <w:sz w:val="24"/>
                <w:szCs w:val="24"/>
              </w:rPr>
            </w:pPr>
            <w:r w:rsidRPr="00D07601">
              <w:rPr>
                <w:rFonts w:eastAsia="Times New Roman" w:cstheme="minorHAnsi"/>
                <w:sz w:val="24"/>
                <w:szCs w:val="24"/>
              </w:rPr>
              <w:t>Date</w:t>
            </w:r>
          </w:p>
        </w:tc>
        <w:tc>
          <w:tcPr>
            <w:tcW w:w="1800" w:type="dxa"/>
            <w:vAlign w:val="bottom"/>
          </w:tcPr>
          <w:p w:rsidR="00771246" w:rsidRPr="00E821A8" w:rsidRDefault="00D07601" w:rsidP="00227BA2">
            <w:pPr>
              <w:shd w:val="clear" w:color="FFFFCC" w:fill="FFFFFF"/>
              <w:spacing w:before="100" w:beforeAutospacing="1" w:after="100" w:afterAutospacing="1" w:line="276" w:lineRule="auto"/>
              <w:rPr>
                <w:rFonts w:eastAsia="Times New Roman" w:cstheme="minorHAnsi"/>
                <w:sz w:val="24"/>
                <w:szCs w:val="24"/>
              </w:rPr>
            </w:pPr>
            <w:r w:rsidRPr="00D07601">
              <w:rPr>
                <w:rFonts w:eastAsia="Times New Roman" w:cstheme="minorHAnsi"/>
                <w:sz w:val="24"/>
                <w:szCs w:val="24"/>
              </w:rPr>
              <w:t>N/A</w:t>
            </w:r>
          </w:p>
        </w:tc>
        <w:tc>
          <w:tcPr>
            <w:tcW w:w="630" w:type="dxa"/>
            <w:vAlign w:val="bottom"/>
          </w:tcPr>
          <w:p w:rsidR="00771246" w:rsidRPr="00E821A8" w:rsidRDefault="00D07601" w:rsidP="00227BA2">
            <w:pPr>
              <w:shd w:val="clear" w:color="FFFFCC" w:fill="FFFFFF"/>
              <w:spacing w:before="100" w:beforeAutospacing="1" w:after="100" w:afterAutospacing="1" w:line="276" w:lineRule="auto"/>
              <w:rPr>
                <w:rFonts w:eastAsia="Times New Roman" w:cstheme="minorHAnsi"/>
                <w:sz w:val="24"/>
                <w:szCs w:val="24"/>
              </w:rPr>
            </w:pPr>
            <w:r w:rsidRPr="00D07601">
              <w:rPr>
                <w:rFonts w:eastAsia="Times New Roman" w:cstheme="minorHAnsi"/>
                <w:sz w:val="24"/>
                <w:szCs w:val="24"/>
              </w:rPr>
              <w:t>X</w:t>
            </w:r>
          </w:p>
        </w:tc>
        <w:tc>
          <w:tcPr>
            <w:tcW w:w="630" w:type="dxa"/>
          </w:tcPr>
          <w:p w:rsidR="00771246" w:rsidRPr="00E821A8" w:rsidRDefault="00771246" w:rsidP="00227BA2">
            <w:pPr>
              <w:spacing w:after="200" w:line="276" w:lineRule="auto"/>
              <w:rPr>
                <w:rFonts w:cstheme="minorHAnsi"/>
                <w:sz w:val="24"/>
                <w:szCs w:val="24"/>
              </w:rPr>
            </w:pPr>
          </w:p>
        </w:tc>
        <w:tc>
          <w:tcPr>
            <w:tcW w:w="510" w:type="dxa"/>
          </w:tcPr>
          <w:p w:rsidR="00771246" w:rsidRPr="00E821A8" w:rsidRDefault="00771246" w:rsidP="00227BA2">
            <w:pPr>
              <w:spacing w:after="200" w:line="276" w:lineRule="auto"/>
              <w:rPr>
                <w:rFonts w:cstheme="minorHAnsi"/>
                <w:sz w:val="24"/>
                <w:szCs w:val="24"/>
              </w:rPr>
            </w:pPr>
          </w:p>
        </w:tc>
        <w:tc>
          <w:tcPr>
            <w:tcW w:w="3720" w:type="dxa"/>
            <w:vAlign w:val="bottom"/>
          </w:tcPr>
          <w:p w:rsidR="00771246" w:rsidRPr="00E821A8" w:rsidRDefault="00D07601" w:rsidP="00227BA2">
            <w:pPr>
              <w:shd w:val="clear" w:color="FFFFCC" w:fill="FFFFFF"/>
              <w:spacing w:before="100" w:beforeAutospacing="1" w:after="100" w:afterAutospacing="1" w:line="276" w:lineRule="auto"/>
              <w:rPr>
                <w:rFonts w:eastAsia="Times New Roman" w:cstheme="minorHAnsi"/>
                <w:sz w:val="24"/>
                <w:szCs w:val="24"/>
              </w:rPr>
            </w:pPr>
            <w:r w:rsidRPr="00D07601">
              <w:rPr>
                <w:rFonts w:eastAsia="Times New Roman" w:cstheme="minorHAnsi"/>
                <w:sz w:val="24"/>
                <w:szCs w:val="24"/>
              </w:rPr>
              <w:t>Tested date of requirement</w:t>
            </w:r>
          </w:p>
        </w:tc>
      </w:tr>
      <w:tr w:rsidR="00771246" w:rsidRPr="00E821A8" w:rsidTr="00227BA2">
        <w:tc>
          <w:tcPr>
            <w:tcW w:w="474" w:type="dxa"/>
            <w:vAlign w:val="bottom"/>
          </w:tcPr>
          <w:p w:rsidR="00771246" w:rsidRPr="00E821A8" w:rsidRDefault="00D07601" w:rsidP="00227BA2">
            <w:pPr>
              <w:shd w:val="clear" w:color="FFFFCC" w:fill="FFFFFF"/>
              <w:spacing w:before="100" w:beforeAutospacing="1" w:after="100" w:afterAutospacing="1" w:line="276" w:lineRule="auto"/>
              <w:jc w:val="right"/>
              <w:rPr>
                <w:rFonts w:eastAsia="Times New Roman" w:cstheme="minorHAnsi"/>
                <w:sz w:val="24"/>
                <w:szCs w:val="24"/>
              </w:rPr>
            </w:pPr>
            <w:r w:rsidRPr="00D07601">
              <w:rPr>
                <w:rFonts w:eastAsia="Times New Roman" w:cstheme="minorHAnsi"/>
                <w:sz w:val="24"/>
                <w:szCs w:val="24"/>
              </w:rPr>
              <w:t>12</w:t>
            </w:r>
          </w:p>
        </w:tc>
        <w:tc>
          <w:tcPr>
            <w:tcW w:w="1884" w:type="dxa"/>
            <w:vAlign w:val="bottom"/>
          </w:tcPr>
          <w:p w:rsidR="00771246" w:rsidRPr="00E821A8" w:rsidRDefault="00D07601" w:rsidP="00227BA2">
            <w:pPr>
              <w:shd w:val="clear" w:color="FFFFCC" w:fill="FFFFFF"/>
              <w:spacing w:before="100" w:beforeAutospacing="1" w:after="100" w:afterAutospacing="1" w:line="276" w:lineRule="auto"/>
              <w:rPr>
                <w:rFonts w:eastAsia="Times New Roman" w:cstheme="minorHAnsi"/>
                <w:sz w:val="24"/>
                <w:szCs w:val="24"/>
              </w:rPr>
            </w:pPr>
            <w:proofErr w:type="spellStart"/>
            <w:r w:rsidRPr="00D07601">
              <w:rPr>
                <w:rFonts w:eastAsia="Times New Roman" w:cstheme="minorHAnsi"/>
                <w:sz w:val="24"/>
                <w:szCs w:val="24"/>
              </w:rPr>
              <w:t>Deployed_Date</w:t>
            </w:r>
            <w:proofErr w:type="spellEnd"/>
          </w:p>
        </w:tc>
        <w:tc>
          <w:tcPr>
            <w:tcW w:w="990" w:type="dxa"/>
            <w:vAlign w:val="bottom"/>
          </w:tcPr>
          <w:p w:rsidR="00771246" w:rsidRPr="00E821A8" w:rsidRDefault="00D07601" w:rsidP="00227BA2">
            <w:pPr>
              <w:shd w:val="clear" w:color="FFFFCC" w:fill="FFFFFF"/>
              <w:spacing w:before="100" w:beforeAutospacing="1" w:after="100" w:afterAutospacing="1" w:line="276" w:lineRule="auto"/>
              <w:rPr>
                <w:rFonts w:eastAsia="Times New Roman" w:cstheme="minorHAnsi"/>
                <w:sz w:val="24"/>
                <w:szCs w:val="24"/>
              </w:rPr>
            </w:pPr>
            <w:r w:rsidRPr="00D07601">
              <w:rPr>
                <w:rFonts w:eastAsia="Times New Roman" w:cstheme="minorHAnsi"/>
                <w:sz w:val="24"/>
                <w:szCs w:val="24"/>
              </w:rPr>
              <w:t>Date</w:t>
            </w:r>
          </w:p>
        </w:tc>
        <w:tc>
          <w:tcPr>
            <w:tcW w:w="1800" w:type="dxa"/>
            <w:vAlign w:val="bottom"/>
          </w:tcPr>
          <w:p w:rsidR="00771246" w:rsidRPr="00E821A8" w:rsidRDefault="00D07601" w:rsidP="00227BA2">
            <w:pPr>
              <w:shd w:val="clear" w:color="FFFFCC" w:fill="FFFFFF"/>
              <w:spacing w:before="100" w:beforeAutospacing="1" w:after="100" w:afterAutospacing="1" w:line="276" w:lineRule="auto"/>
              <w:rPr>
                <w:rFonts w:eastAsia="Times New Roman" w:cstheme="minorHAnsi"/>
                <w:sz w:val="24"/>
                <w:szCs w:val="24"/>
              </w:rPr>
            </w:pPr>
            <w:r w:rsidRPr="00D07601">
              <w:rPr>
                <w:rFonts w:eastAsia="Times New Roman" w:cstheme="minorHAnsi"/>
                <w:sz w:val="24"/>
                <w:szCs w:val="24"/>
              </w:rPr>
              <w:t>N/A</w:t>
            </w:r>
          </w:p>
        </w:tc>
        <w:tc>
          <w:tcPr>
            <w:tcW w:w="630" w:type="dxa"/>
            <w:vAlign w:val="bottom"/>
          </w:tcPr>
          <w:p w:rsidR="00771246" w:rsidRPr="00E821A8" w:rsidRDefault="00D07601" w:rsidP="00227BA2">
            <w:pPr>
              <w:shd w:val="clear" w:color="FFFFCC" w:fill="FFFFFF"/>
              <w:spacing w:before="100" w:beforeAutospacing="1" w:after="100" w:afterAutospacing="1" w:line="276" w:lineRule="auto"/>
              <w:rPr>
                <w:rFonts w:eastAsia="Times New Roman" w:cstheme="minorHAnsi"/>
                <w:sz w:val="24"/>
                <w:szCs w:val="24"/>
              </w:rPr>
            </w:pPr>
            <w:r w:rsidRPr="00D07601">
              <w:rPr>
                <w:rFonts w:eastAsia="Times New Roman" w:cstheme="minorHAnsi"/>
                <w:sz w:val="24"/>
                <w:szCs w:val="24"/>
              </w:rPr>
              <w:t>X</w:t>
            </w:r>
          </w:p>
        </w:tc>
        <w:tc>
          <w:tcPr>
            <w:tcW w:w="630" w:type="dxa"/>
          </w:tcPr>
          <w:p w:rsidR="00771246" w:rsidRPr="00E821A8" w:rsidRDefault="00771246" w:rsidP="00227BA2">
            <w:pPr>
              <w:spacing w:after="200" w:line="276" w:lineRule="auto"/>
              <w:rPr>
                <w:rFonts w:cstheme="minorHAnsi"/>
                <w:sz w:val="24"/>
                <w:szCs w:val="24"/>
              </w:rPr>
            </w:pPr>
          </w:p>
        </w:tc>
        <w:tc>
          <w:tcPr>
            <w:tcW w:w="510" w:type="dxa"/>
          </w:tcPr>
          <w:p w:rsidR="00771246" w:rsidRPr="00E821A8" w:rsidRDefault="00771246" w:rsidP="00227BA2">
            <w:pPr>
              <w:spacing w:after="200" w:line="276" w:lineRule="auto"/>
              <w:rPr>
                <w:rFonts w:cstheme="minorHAnsi"/>
                <w:sz w:val="24"/>
                <w:szCs w:val="24"/>
              </w:rPr>
            </w:pPr>
          </w:p>
        </w:tc>
        <w:tc>
          <w:tcPr>
            <w:tcW w:w="3720" w:type="dxa"/>
            <w:vAlign w:val="bottom"/>
          </w:tcPr>
          <w:p w:rsidR="00771246" w:rsidRPr="00E821A8" w:rsidRDefault="00D07601" w:rsidP="00227BA2">
            <w:pPr>
              <w:shd w:val="clear" w:color="FFFFCC" w:fill="FFFFFF"/>
              <w:spacing w:before="100" w:beforeAutospacing="1" w:after="100" w:afterAutospacing="1" w:line="276" w:lineRule="auto"/>
              <w:rPr>
                <w:rFonts w:eastAsia="Times New Roman" w:cstheme="minorHAnsi"/>
                <w:sz w:val="24"/>
                <w:szCs w:val="24"/>
              </w:rPr>
            </w:pPr>
            <w:r w:rsidRPr="00D07601">
              <w:rPr>
                <w:rFonts w:eastAsia="Times New Roman" w:cstheme="minorHAnsi"/>
                <w:sz w:val="24"/>
                <w:szCs w:val="24"/>
              </w:rPr>
              <w:t>Deployed date of requirement</w:t>
            </w:r>
          </w:p>
        </w:tc>
      </w:tr>
      <w:tr w:rsidR="00771246" w:rsidRPr="00E821A8" w:rsidTr="00227BA2">
        <w:tc>
          <w:tcPr>
            <w:tcW w:w="474" w:type="dxa"/>
            <w:vAlign w:val="bottom"/>
          </w:tcPr>
          <w:p w:rsidR="00771246" w:rsidRPr="00E821A8" w:rsidRDefault="00D07601" w:rsidP="00227BA2">
            <w:pPr>
              <w:shd w:val="clear" w:color="FFFFCC" w:fill="FFFFFF"/>
              <w:spacing w:before="100" w:beforeAutospacing="1" w:after="100" w:afterAutospacing="1" w:line="276" w:lineRule="auto"/>
              <w:jc w:val="right"/>
              <w:rPr>
                <w:rFonts w:eastAsia="Times New Roman" w:cstheme="minorHAnsi"/>
                <w:sz w:val="24"/>
                <w:szCs w:val="24"/>
              </w:rPr>
            </w:pPr>
            <w:r w:rsidRPr="00D07601">
              <w:rPr>
                <w:rFonts w:eastAsia="Times New Roman" w:cstheme="minorHAnsi"/>
                <w:sz w:val="24"/>
                <w:szCs w:val="24"/>
              </w:rPr>
              <w:t>13</w:t>
            </w:r>
          </w:p>
        </w:tc>
        <w:tc>
          <w:tcPr>
            <w:tcW w:w="1884" w:type="dxa"/>
            <w:vAlign w:val="bottom"/>
          </w:tcPr>
          <w:p w:rsidR="00771246" w:rsidRPr="00E821A8" w:rsidRDefault="00D07601" w:rsidP="00227BA2">
            <w:pPr>
              <w:shd w:val="clear" w:color="FFFFCC" w:fill="FFFFFF"/>
              <w:spacing w:before="100" w:beforeAutospacing="1" w:after="100" w:afterAutospacing="1" w:line="276" w:lineRule="auto"/>
              <w:rPr>
                <w:rFonts w:eastAsia="Times New Roman" w:cstheme="minorHAnsi"/>
                <w:sz w:val="24"/>
                <w:szCs w:val="24"/>
              </w:rPr>
            </w:pPr>
            <w:proofErr w:type="spellStart"/>
            <w:r w:rsidRPr="00D07601">
              <w:rPr>
                <w:rFonts w:eastAsia="Times New Roman" w:cstheme="minorHAnsi"/>
                <w:sz w:val="24"/>
                <w:szCs w:val="24"/>
              </w:rPr>
              <w:t>Accepted_Date</w:t>
            </w:r>
            <w:proofErr w:type="spellEnd"/>
          </w:p>
        </w:tc>
        <w:tc>
          <w:tcPr>
            <w:tcW w:w="990" w:type="dxa"/>
            <w:vAlign w:val="bottom"/>
          </w:tcPr>
          <w:p w:rsidR="00771246" w:rsidRPr="00E821A8" w:rsidRDefault="00D07601" w:rsidP="00227BA2">
            <w:pPr>
              <w:shd w:val="clear" w:color="FFFFCC" w:fill="FFFFFF"/>
              <w:spacing w:before="100" w:beforeAutospacing="1" w:after="100" w:afterAutospacing="1" w:line="276" w:lineRule="auto"/>
              <w:rPr>
                <w:rFonts w:eastAsia="Times New Roman" w:cstheme="minorHAnsi"/>
                <w:sz w:val="24"/>
                <w:szCs w:val="24"/>
              </w:rPr>
            </w:pPr>
            <w:r w:rsidRPr="00D07601">
              <w:rPr>
                <w:rFonts w:eastAsia="Times New Roman" w:cstheme="minorHAnsi"/>
                <w:sz w:val="24"/>
                <w:szCs w:val="24"/>
              </w:rPr>
              <w:t>Date</w:t>
            </w:r>
          </w:p>
        </w:tc>
        <w:tc>
          <w:tcPr>
            <w:tcW w:w="1800" w:type="dxa"/>
            <w:vAlign w:val="bottom"/>
          </w:tcPr>
          <w:p w:rsidR="00771246" w:rsidRPr="00E821A8" w:rsidRDefault="00D07601" w:rsidP="00227BA2">
            <w:pPr>
              <w:shd w:val="clear" w:color="FFFFCC" w:fill="FFFFFF"/>
              <w:spacing w:before="100" w:beforeAutospacing="1" w:after="100" w:afterAutospacing="1" w:line="276" w:lineRule="auto"/>
              <w:rPr>
                <w:rFonts w:eastAsia="Times New Roman" w:cstheme="minorHAnsi"/>
                <w:sz w:val="24"/>
                <w:szCs w:val="24"/>
              </w:rPr>
            </w:pPr>
            <w:r w:rsidRPr="00D07601">
              <w:rPr>
                <w:rFonts w:eastAsia="Times New Roman" w:cstheme="minorHAnsi"/>
                <w:sz w:val="24"/>
                <w:szCs w:val="24"/>
              </w:rPr>
              <w:t>N/A</w:t>
            </w:r>
          </w:p>
        </w:tc>
        <w:tc>
          <w:tcPr>
            <w:tcW w:w="630" w:type="dxa"/>
            <w:vAlign w:val="bottom"/>
          </w:tcPr>
          <w:p w:rsidR="00771246" w:rsidRPr="00E821A8" w:rsidRDefault="00D07601" w:rsidP="00227BA2">
            <w:pPr>
              <w:shd w:val="clear" w:color="FFFFCC" w:fill="FFFFFF"/>
              <w:spacing w:before="100" w:beforeAutospacing="1" w:after="100" w:afterAutospacing="1" w:line="276" w:lineRule="auto"/>
              <w:rPr>
                <w:rFonts w:eastAsia="Times New Roman" w:cstheme="minorHAnsi"/>
                <w:sz w:val="24"/>
                <w:szCs w:val="24"/>
              </w:rPr>
            </w:pPr>
            <w:r w:rsidRPr="00D07601">
              <w:rPr>
                <w:rFonts w:eastAsia="Times New Roman" w:cstheme="minorHAnsi"/>
                <w:sz w:val="24"/>
                <w:szCs w:val="24"/>
              </w:rPr>
              <w:t>X</w:t>
            </w:r>
          </w:p>
        </w:tc>
        <w:tc>
          <w:tcPr>
            <w:tcW w:w="630" w:type="dxa"/>
          </w:tcPr>
          <w:p w:rsidR="00771246" w:rsidRPr="00E821A8" w:rsidRDefault="00771246" w:rsidP="00227BA2">
            <w:pPr>
              <w:spacing w:after="200" w:line="276" w:lineRule="auto"/>
              <w:rPr>
                <w:rFonts w:cstheme="minorHAnsi"/>
                <w:sz w:val="24"/>
                <w:szCs w:val="24"/>
              </w:rPr>
            </w:pPr>
          </w:p>
        </w:tc>
        <w:tc>
          <w:tcPr>
            <w:tcW w:w="510" w:type="dxa"/>
          </w:tcPr>
          <w:p w:rsidR="00771246" w:rsidRPr="00E821A8" w:rsidRDefault="00771246" w:rsidP="00227BA2">
            <w:pPr>
              <w:spacing w:after="200" w:line="276" w:lineRule="auto"/>
              <w:rPr>
                <w:rFonts w:cstheme="minorHAnsi"/>
                <w:sz w:val="24"/>
                <w:szCs w:val="24"/>
              </w:rPr>
            </w:pPr>
          </w:p>
        </w:tc>
        <w:tc>
          <w:tcPr>
            <w:tcW w:w="3720" w:type="dxa"/>
            <w:vAlign w:val="bottom"/>
          </w:tcPr>
          <w:p w:rsidR="00771246" w:rsidRPr="00E821A8" w:rsidRDefault="00D07601" w:rsidP="00227BA2">
            <w:pPr>
              <w:shd w:val="clear" w:color="FFFFCC" w:fill="FFFFFF"/>
              <w:spacing w:before="100" w:beforeAutospacing="1" w:after="100" w:afterAutospacing="1" w:line="276" w:lineRule="auto"/>
              <w:rPr>
                <w:rFonts w:eastAsia="Times New Roman" w:cstheme="minorHAnsi"/>
                <w:sz w:val="24"/>
                <w:szCs w:val="24"/>
              </w:rPr>
            </w:pPr>
            <w:r w:rsidRPr="00D07601">
              <w:rPr>
                <w:rFonts w:eastAsia="Times New Roman" w:cstheme="minorHAnsi"/>
                <w:sz w:val="24"/>
                <w:szCs w:val="24"/>
              </w:rPr>
              <w:t>Accepted date of requirement</w:t>
            </w:r>
          </w:p>
        </w:tc>
      </w:tr>
      <w:tr w:rsidR="00771246" w:rsidRPr="00E821A8" w:rsidTr="00227BA2">
        <w:tc>
          <w:tcPr>
            <w:tcW w:w="474" w:type="dxa"/>
            <w:vAlign w:val="bottom"/>
          </w:tcPr>
          <w:p w:rsidR="00771246" w:rsidRPr="00E821A8" w:rsidRDefault="00D07601" w:rsidP="00227BA2">
            <w:pPr>
              <w:shd w:val="clear" w:color="FFFFCC" w:fill="FFFFFF"/>
              <w:spacing w:before="100" w:beforeAutospacing="1" w:after="100" w:afterAutospacing="1" w:line="276" w:lineRule="auto"/>
              <w:jc w:val="right"/>
              <w:rPr>
                <w:rFonts w:eastAsia="Times New Roman" w:cstheme="minorHAnsi"/>
                <w:sz w:val="24"/>
                <w:szCs w:val="24"/>
              </w:rPr>
            </w:pPr>
            <w:r w:rsidRPr="00D07601">
              <w:rPr>
                <w:rFonts w:eastAsia="Times New Roman" w:cstheme="minorHAnsi"/>
                <w:sz w:val="24"/>
                <w:szCs w:val="24"/>
              </w:rPr>
              <w:t>14</w:t>
            </w:r>
          </w:p>
        </w:tc>
        <w:tc>
          <w:tcPr>
            <w:tcW w:w="1884" w:type="dxa"/>
            <w:vAlign w:val="bottom"/>
          </w:tcPr>
          <w:p w:rsidR="00771246" w:rsidRPr="00E821A8" w:rsidRDefault="00D07601" w:rsidP="00227BA2">
            <w:pPr>
              <w:shd w:val="clear" w:color="FFFFCC" w:fill="FFFFFF"/>
              <w:spacing w:before="100" w:beforeAutospacing="1" w:after="100" w:afterAutospacing="1" w:line="276" w:lineRule="auto"/>
              <w:rPr>
                <w:rFonts w:eastAsia="Times New Roman" w:cstheme="minorHAnsi"/>
                <w:sz w:val="24"/>
                <w:szCs w:val="24"/>
              </w:rPr>
            </w:pPr>
            <w:proofErr w:type="spellStart"/>
            <w:r w:rsidRPr="00D07601">
              <w:rPr>
                <w:rFonts w:eastAsia="Times New Roman" w:cstheme="minorHAnsi"/>
                <w:sz w:val="24"/>
                <w:szCs w:val="24"/>
              </w:rPr>
              <w:t>Cancelled_Date</w:t>
            </w:r>
            <w:proofErr w:type="spellEnd"/>
          </w:p>
        </w:tc>
        <w:tc>
          <w:tcPr>
            <w:tcW w:w="990" w:type="dxa"/>
            <w:vAlign w:val="bottom"/>
          </w:tcPr>
          <w:p w:rsidR="00771246" w:rsidRPr="00E821A8" w:rsidRDefault="00D07601" w:rsidP="00227BA2">
            <w:pPr>
              <w:shd w:val="clear" w:color="FFFFCC" w:fill="FFFFFF"/>
              <w:spacing w:before="100" w:beforeAutospacing="1" w:after="100" w:afterAutospacing="1" w:line="276" w:lineRule="auto"/>
              <w:rPr>
                <w:rFonts w:eastAsia="Times New Roman" w:cstheme="minorHAnsi"/>
                <w:sz w:val="24"/>
                <w:szCs w:val="24"/>
              </w:rPr>
            </w:pPr>
            <w:r w:rsidRPr="00D07601">
              <w:rPr>
                <w:rFonts w:eastAsia="Times New Roman" w:cstheme="minorHAnsi"/>
                <w:sz w:val="24"/>
                <w:szCs w:val="24"/>
              </w:rPr>
              <w:t>Date</w:t>
            </w:r>
          </w:p>
        </w:tc>
        <w:tc>
          <w:tcPr>
            <w:tcW w:w="1800" w:type="dxa"/>
            <w:vAlign w:val="bottom"/>
          </w:tcPr>
          <w:p w:rsidR="00771246" w:rsidRPr="00E821A8" w:rsidRDefault="00D07601" w:rsidP="00227BA2">
            <w:pPr>
              <w:shd w:val="clear" w:color="FFFFCC" w:fill="FFFFFF"/>
              <w:spacing w:before="100" w:beforeAutospacing="1" w:after="100" w:afterAutospacing="1" w:line="276" w:lineRule="auto"/>
              <w:rPr>
                <w:rFonts w:eastAsia="Times New Roman" w:cstheme="minorHAnsi"/>
                <w:sz w:val="24"/>
                <w:szCs w:val="24"/>
              </w:rPr>
            </w:pPr>
            <w:r w:rsidRPr="00D07601">
              <w:rPr>
                <w:rFonts w:eastAsia="Times New Roman" w:cstheme="minorHAnsi"/>
                <w:sz w:val="24"/>
                <w:szCs w:val="24"/>
              </w:rPr>
              <w:t>N/A</w:t>
            </w:r>
          </w:p>
        </w:tc>
        <w:tc>
          <w:tcPr>
            <w:tcW w:w="630" w:type="dxa"/>
            <w:vAlign w:val="bottom"/>
          </w:tcPr>
          <w:p w:rsidR="00771246" w:rsidRPr="00E821A8" w:rsidRDefault="00D07601" w:rsidP="00227BA2">
            <w:pPr>
              <w:shd w:val="clear" w:color="FFFFCC" w:fill="FFFFFF"/>
              <w:spacing w:before="100" w:beforeAutospacing="1" w:after="100" w:afterAutospacing="1" w:line="276" w:lineRule="auto"/>
              <w:rPr>
                <w:rFonts w:eastAsia="Times New Roman" w:cstheme="minorHAnsi"/>
                <w:sz w:val="24"/>
                <w:szCs w:val="24"/>
              </w:rPr>
            </w:pPr>
            <w:r w:rsidRPr="00D07601">
              <w:rPr>
                <w:rFonts w:eastAsia="Times New Roman" w:cstheme="minorHAnsi"/>
                <w:sz w:val="24"/>
                <w:szCs w:val="24"/>
              </w:rPr>
              <w:t>X</w:t>
            </w:r>
          </w:p>
        </w:tc>
        <w:tc>
          <w:tcPr>
            <w:tcW w:w="630" w:type="dxa"/>
          </w:tcPr>
          <w:p w:rsidR="00771246" w:rsidRPr="00E821A8" w:rsidRDefault="00771246" w:rsidP="00227BA2">
            <w:pPr>
              <w:spacing w:after="200" w:line="276" w:lineRule="auto"/>
              <w:rPr>
                <w:rFonts w:cstheme="minorHAnsi"/>
                <w:sz w:val="24"/>
                <w:szCs w:val="24"/>
              </w:rPr>
            </w:pPr>
          </w:p>
        </w:tc>
        <w:tc>
          <w:tcPr>
            <w:tcW w:w="510" w:type="dxa"/>
          </w:tcPr>
          <w:p w:rsidR="00771246" w:rsidRPr="00E821A8" w:rsidRDefault="00771246" w:rsidP="00227BA2">
            <w:pPr>
              <w:spacing w:after="200" w:line="276" w:lineRule="auto"/>
              <w:rPr>
                <w:rFonts w:cstheme="minorHAnsi"/>
                <w:sz w:val="24"/>
                <w:szCs w:val="24"/>
              </w:rPr>
            </w:pPr>
          </w:p>
        </w:tc>
        <w:tc>
          <w:tcPr>
            <w:tcW w:w="3720" w:type="dxa"/>
            <w:vAlign w:val="bottom"/>
          </w:tcPr>
          <w:p w:rsidR="00771246" w:rsidRPr="00E821A8" w:rsidRDefault="00D07601" w:rsidP="00227BA2">
            <w:pPr>
              <w:shd w:val="clear" w:color="FFFFCC" w:fill="FFFFFF"/>
              <w:spacing w:before="100" w:beforeAutospacing="1" w:after="100" w:afterAutospacing="1" w:line="276" w:lineRule="auto"/>
              <w:rPr>
                <w:rFonts w:eastAsia="Times New Roman" w:cstheme="minorHAnsi"/>
                <w:sz w:val="24"/>
                <w:szCs w:val="24"/>
              </w:rPr>
            </w:pPr>
            <w:r w:rsidRPr="00D07601">
              <w:rPr>
                <w:rFonts w:eastAsia="Times New Roman" w:cstheme="minorHAnsi"/>
                <w:sz w:val="24"/>
                <w:szCs w:val="24"/>
              </w:rPr>
              <w:t>Cancelled date of requirement</w:t>
            </w:r>
          </w:p>
        </w:tc>
      </w:tr>
      <w:tr w:rsidR="00771246" w:rsidRPr="00E821A8" w:rsidTr="00227BA2">
        <w:tc>
          <w:tcPr>
            <w:tcW w:w="474" w:type="dxa"/>
            <w:vAlign w:val="bottom"/>
          </w:tcPr>
          <w:p w:rsidR="00771246" w:rsidRPr="00E821A8" w:rsidRDefault="00D07601" w:rsidP="00227BA2">
            <w:pPr>
              <w:shd w:val="clear" w:color="FFFFCC" w:fill="FFFFFF"/>
              <w:spacing w:before="100" w:beforeAutospacing="1" w:after="100" w:afterAutospacing="1" w:line="276" w:lineRule="auto"/>
              <w:jc w:val="right"/>
              <w:rPr>
                <w:rFonts w:eastAsia="Times New Roman" w:cstheme="minorHAnsi"/>
                <w:sz w:val="24"/>
                <w:szCs w:val="24"/>
              </w:rPr>
            </w:pPr>
            <w:r w:rsidRPr="00D07601">
              <w:rPr>
                <w:rFonts w:eastAsia="Times New Roman" w:cstheme="minorHAnsi"/>
                <w:sz w:val="24"/>
                <w:szCs w:val="24"/>
              </w:rPr>
              <w:t>15</w:t>
            </w:r>
          </w:p>
        </w:tc>
        <w:tc>
          <w:tcPr>
            <w:tcW w:w="1884" w:type="dxa"/>
            <w:vAlign w:val="bottom"/>
          </w:tcPr>
          <w:p w:rsidR="00771246" w:rsidRPr="00E821A8" w:rsidRDefault="00D07601" w:rsidP="00227BA2">
            <w:pPr>
              <w:shd w:val="clear" w:color="FFFFCC" w:fill="FFFFFF"/>
              <w:spacing w:before="100" w:beforeAutospacing="1" w:after="100" w:afterAutospacing="1" w:line="276" w:lineRule="auto"/>
              <w:rPr>
                <w:rFonts w:eastAsia="Times New Roman" w:cstheme="minorHAnsi"/>
                <w:sz w:val="24"/>
                <w:szCs w:val="24"/>
              </w:rPr>
            </w:pPr>
            <w:proofErr w:type="spellStart"/>
            <w:r w:rsidRPr="00D07601">
              <w:rPr>
                <w:rFonts w:eastAsia="Times New Roman" w:cstheme="minorHAnsi"/>
                <w:sz w:val="24"/>
                <w:szCs w:val="24"/>
              </w:rPr>
              <w:t>ProjectID</w:t>
            </w:r>
            <w:proofErr w:type="spellEnd"/>
          </w:p>
        </w:tc>
        <w:tc>
          <w:tcPr>
            <w:tcW w:w="990" w:type="dxa"/>
            <w:vAlign w:val="bottom"/>
          </w:tcPr>
          <w:p w:rsidR="00771246" w:rsidRPr="00E821A8" w:rsidRDefault="00D07601" w:rsidP="00227BA2">
            <w:pPr>
              <w:shd w:val="clear" w:color="FFFFCC" w:fill="FFFFFF"/>
              <w:spacing w:before="100" w:beforeAutospacing="1" w:after="100" w:afterAutospacing="1" w:line="276" w:lineRule="auto"/>
              <w:rPr>
                <w:rFonts w:eastAsia="Times New Roman" w:cstheme="minorHAnsi"/>
                <w:sz w:val="24"/>
                <w:szCs w:val="24"/>
              </w:rPr>
            </w:pPr>
            <w:r w:rsidRPr="00D07601">
              <w:rPr>
                <w:rFonts w:eastAsia="Times New Roman" w:cstheme="minorHAnsi"/>
                <w:sz w:val="24"/>
                <w:szCs w:val="24"/>
              </w:rPr>
              <w:t>String</w:t>
            </w:r>
          </w:p>
        </w:tc>
        <w:tc>
          <w:tcPr>
            <w:tcW w:w="1800" w:type="dxa"/>
            <w:vAlign w:val="bottom"/>
          </w:tcPr>
          <w:p w:rsidR="00771246" w:rsidRPr="00E821A8" w:rsidRDefault="00D07601" w:rsidP="00227BA2">
            <w:pPr>
              <w:shd w:val="clear" w:color="FFFFCC" w:fill="FFFFFF"/>
              <w:spacing w:before="100" w:beforeAutospacing="1" w:after="100" w:afterAutospacing="1" w:line="276" w:lineRule="auto"/>
              <w:rPr>
                <w:rFonts w:eastAsia="Times New Roman" w:cstheme="minorHAnsi"/>
                <w:sz w:val="24"/>
                <w:szCs w:val="24"/>
              </w:rPr>
            </w:pPr>
            <w:r w:rsidRPr="00D07601">
              <w:rPr>
                <w:rFonts w:eastAsia="Times New Roman" w:cstheme="minorHAnsi"/>
                <w:sz w:val="24"/>
                <w:szCs w:val="24"/>
              </w:rPr>
              <w:t>10</w:t>
            </w:r>
          </w:p>
        </w:tc>
        <w:tc>
          <w:tcPr>
            <w:tcW w:w="630" w:type="dxa"/>
            <w:vAlign w:val="bottom"/>
          </w:tcPr>
          <w:p w:rsidR="00771246" w:rsidRPr="00E821A8" w:rsidRDefault="00771246" w:rsidP="00227BA2">
            <w:pPr>
              <w:spacing w:after="200" w:line="276" w:lineRule="auto"/>
              <w:rPr>
                <w:rFonts w:eastAsia="Times New Roman" w:cstheme="minorHAnsi"/>
                <w:sz w:val="24"/>
                <w:szCs w:val="24"/>
              </w:rPr>
            </w:pPr>
          </w:p>
        </w:tc>
        <w:tc>
          <w:tcPr>
            <w:tcW w:w="630" w:type="dxa"/>
          </w:tcPr>
          <w:p w:rsidR="00771246" w:rsidRPr="00E821A8" w:rsidRDefault="00771246" w:rsidP="00227BA2">
            <w:pPr>
              <w:spacing w:after="200" w:line="276" w:lineRule="auto"/>
              <w:rPr>
                <w:rFonts w:cstheme="minorHAnsi"/>
                <w:sz w:val="24"/>
                <w:szCs w:val="24"/>
              </w:rPr>
            </w:pPr>
          </w:p>
        </w:tc>
        <w:tc>
          <w:tcPr>
            <w:tcW w:w="510" w:type="dxa"/>
          </w:tcPr>
          <w:p w:rsidR="00771246" w:rsidRPr="00E821A8" w:rsidRDefault="00D07601" w:rsidP="00227BA2">
            <w:pPr>
              <w:shd w:val="clear" w:color="FFFFCC" w:fill="FFFFFF"/>
              <w:spacing w:before="100" w:beforeAutospacing="1" w:after="100" w:afterAutospacing="1" w:line="276" w:lineRule="auto"/>
              <w:rPr>
                <w:rFonts w:cstheme="minorHAnsi"/>
                <w:sz w:val="24"/>
                <w:szCs w:val="24"/>
              </w:rPr>
            </w:pPr>
            <w:r w:rsidRPr="00D07601">
              <w:rPr>
                <w:rFonts w:cstheme="minorHAnsi"/>
                <w:sz w:val="24"/>
                <w:szCs w:val="24"/>
              </w:rPr>
              <w:t>F</w:t>
            </w:r>
          </w:p>
        </w:tc>
        <w:tc>
          <w:tcPr>
            <w:tcW w:w="3720" w:type="dxa"/>
            <w:vAlign w:val="bottom"/>
          </w:tcPr>
          <w:p w:rsidR="00771246" w:rsidRPr="00E821A8" w:rsidRDefault="00D07601" w:rsidP="00227BA2">
            <w:pPr>
              <w:shd w:val="clear" w:color="FFFFCC" w:fill="FFFFFF"/>
              <w:spacing w:before="100" w:beforeAutospacing="1" w:after="100" w:afterAutospacing="1" w:line="276" w:lineRule="auto"/>
              <w:rPr>
                <w:rFonts w:eastAsia="Times New Roman" w:cstheme="minorHAnsi"/>
                <w:sz w:val="24"/>
                <w:szCs w:val="24"/>
              </w:rPr>
            </w:pPr>
            <w:r w:rsidRPr="00D07601">
              <w:rPr>
                <w:rFonts w:eastAsia="Times New Roman" w:cstheme="minorHAnsi"/>
                <w:sz w:val="24"/>
                <w:szCs w:val="24"/>
              </w:rPr>
              <w:t xml:space="preserve">FK </w:t>
            </w:r>
            <w:proofErr w:type="spellStart"/>
            <w:r w:rsidRPr="00D07601">
              <w:rPr>
                <w:rFonts w:eastAsia="Times New Roman" w:cstheme="minorHAnsi"/>
                <w:sz w:val="24"/>
                <w:szCs w:val="24"/>
              </w:rPr>
              <w:t>ProjectID</w:t>
            </w:r>
            <w:proofErr w:type="spellEnd"/>
            <w:r w:rsidRPr="00D07601">
              <w:rPr>
                <w:rFonts w:eastAsia="Times New Roman" w:cstheme="minorHAnsi"/>
                <w:sz w:val="24"/>
                <w:szCs w:val="24"/>
              </w:rPr>
              <w:t xml:space="preserve"> of requirement</w:t>
            </w:r>
          </w:p>
        </w:tc>
      </w:tr>
      <w:tr w:rsidR="00771246" w:rsidRPr="00E821A8" w:rsidTr="00227BA2">
        <w:tc>
          <w:tcPr>
            <w:tcW w:w="474" w:type="dxa"/>
            <w:vAlign w:val="bottom"/>
          </w:tcPr>
          <w:p w:rsidR="00771246" w:rsidRPr="00E821A8" w:rsidRDefault="00D07601" w:rsidP="00227BA2">
            <w:pPr>
              <w:shd w:val="clear" w:color="FFFFCC" w:fill="FFFFFF"/>
              <w:spacing w:before="100" w:beforeAutospacing="1" w:after="100" w:afterAutospacing="1" w:line="276" w:lineRule="auto"/>
              <w:jc w:val="right"/>
              <w:rPr>
                <w:rFonts w:eastAsia="Times New Roman" w:cstheme="minorHAnsi"/>
                <w:sz w:val="24"/>
                <w:szCs w:val="24"/>
              </w:rPr>
            </w:pPr>
            <w:r w:rsidRPr="00D07601">
              <w:rPr>
                <w:rFonts w:eastAsia="Times New Roman" w:cstheme="minorHAnsi"/>
                <w:sz w:val="24"/>
                <w:szCs w:val="24"/>
              </w:rPr>
              <w:t>16</w:t>
            </w:r>
          </w:p>
        </w:tc>
        <w:tc>
          <w:tcPr>
            <w:tcW w:w="1884" w:type="dxa"/>
            <w:vAlign w:val="bottom"/>
          </w:tcPr>
          <w:p w:rsidR="00771246" w:rsidRPr="00E821A8" w:rsidRDefault="00D07601" w:rsidP="00227BA2">
            <w:pPr>
              <w:shd w:val="clear" w:color="FFFFCC" w:fill="FFFFFF"/>
              <w:spacing w:before="100" w:beforeAutospacing="1" w:after="100" w:afterAutospacing="1" w:line="276" w:lineRule="auto"/>
              <w:rPr>
                <w:rFonts w:eastAsia="Times New Roman" w:cstheme="minorHAnsi"/>
                <w:sz w:val="24"/>
                <w:szCs w:val="24"/>
              </w:rPr>
            </w:pPr>
            <w:r w:rsidRPr="00D07601">
              <w:rPr>
                <w:rFonts w:eastAsia="Times New Roman" w:cstheme="minorHAnsi"/>
                <w:sz w:val="24"/>
                <w:szCs w:val="24"/>
              </w:rPr>
              <w:t>Status</w:t>
            </w:r>
          </w:p>
        </w:tc>
        <w:tc>
          <w:tcPr>
            <w:tcW w:w="990" w:type="dxa"/>
            <w:vAlign w:val="bottom"/>
          </w:tcPr>
          <w:p w:rsidR="00771246" w:rsidRPr="00E821A8" w:rsidRDefault="00D07601" w:rsidP="00227BA2">
            <w:pPr>
              <w:shd w:val="clear" w:color="FFFFCC" w:fill="FFFFFF"/>
              <w:spacing w:before="100" w:beforeAutospacing="1" w:after="100" w:afterAutospacing="1" w:line="276" w:lineRule="auto"/>
              <w:rPr>
                <w:rFonts w:eastAsia="Times New Roman" w:cstheme="minorHAnsi"/>
                <w:sz w:val="24"/>
                <w:szCs w:val="24"/>
              </w:rPr>
            </w:pPr>
            <w:r w:rsidRPr="00D07601">
              <w:rPr>
                <w:rFonts w:eastAsia="Times New Roman" w:cstheme="minorHAnsi"/>
                <w:sz w:val="24"/>
                <w:szCs w:val="24"/>
              </w:rPr>
              <w:t>String</w:t>
            </w:r>
          </w:p>
        </w:tc>
        <w:tc>
          <w:tcPr>
            <w:tcW w:w="1800" w:type="dxa"/>
            <w:vAlign w:val="bottom"/>
          </w:tcPr>
          <w:p w:rsidR="00771246" w:rsidRPr="00E821A8" w:rsidRDefault="00D07601" w:rsidP="00227BA2">
            <w:pPr>
              <w:shd w:val="clear" w:color="FFFFCC" w:fill="FFFFFF"/>
              <w:spacing w:before="100" w:beforeAutospacing="1" w:after="100" w:afterAutospacing="1" w:line="276" w:lineRule="auto"/>
              <w:rPr>
                <w:rFonts w:eastAsia="Times New Roman" w:cstheme="minorHAnsi"/>
                <w:sz w:val="24"/>
                <w:szCs w:val="24"/>
              </w:rPr>
            </w:pPr>
            <w:r w:rsidRPr="00D07601">
              <w:rPr>
                <w:rFonts w:eastAsia="Times New Roman" w:cstheme="minorHAnsi"/>
                <w:sz w:val="24"/>
                <w:szCs w:val="24"/>
              </w:rPr>
              <w:t xml:space="preserve">(open, </w:t>
            </w:r>
            <w:r w:rsidRPr="00D07601">
              <w:rPr>
                <w:rFonts w:eastAsia="Times New Roman" w:cstheme="minorHAnsi"/>
                <w:sz w:val="24"/>
                <w:szCs w:val="24"/>
              </w:rPr>
              <w:lastRenderedPageBreak/>
              <w:t>designed, coded, tested, accepted, deployed, released, cancelled)</w:t>
            </w:r>
          </w:p>
        </w:tc>
        <w:tc>
          <w:tcPr>
            <w:tcW w:w="630" w:type="dxa"/>
            <w:vAlign w:val="bottom"/>
          </w:tcPr>
          <w:p w:rsidR="00771246" w:rsidRPr="00E821A8" w:rsidRDefault="00771246" w:rsidP="00227BA2">
            <w:pPr>
              <w:spacing w:after="200" w:line="276" w:lineRule="auto"/>
              <w:rPr>
                <w:rFonts w:eastAsia="Times New Roman" w:cstheme="minorHAnsi"/>
                <w:sz w:val="24"/>
                <w:szCs w:val="24"/>
              </w:rPr>
            </w:pPr>
          </w:p>
        </w:tc>
        <w:tc>
          <w:tcPr>
            <w:tcW w:w="630" w:type="dxa"/>
          </w:tcPr>
          <w:p w:rsidR="00771246" w:rsidRPr="00E821A8" w:rsidRDefault="00771246" w:rsidP="00227BA2">
            <w:pPr>
              <w:spacing w:after="200" w:line="276" w:lineRule="auto"/>
              <w:rPr>
                <w:rFonts w:cstheme="minorHAnsi"/>
                <w:sz w:val="24"/>
                <w:szCs w:val="24"/>
              </w:rPr>
            </w:pPr>
          </w:p>
        </w:tc>
        <w:tc>
          <w:tcPr>
            <w:tcW w:w="510" w:type="dxa"/>
          </w:tcPr>
          <w:p w:rsidR="00771246" w:rsidRPr="00E821A8" w:rsidRDefault="00771246" w:rsidP="00227BA2">
            <w:pPr>
              <w:spacing w:after="200" w:line="276" w:lineRule="auto"/>
              <w:rPr>
                <w:rFonts w:cstheme="minorHAnsi"/>
                <w:sz w:val="24"/>
                <w:szCs w:val="24"/>
              </w:rPr>
            </w:pPr>
          </w:p>
        </w:tc>
        <w:tc>
          <w:tcPr>
            <w:tcW w:w="3720" w:type="dxa"/>
            <w:vAlign w:val="bottom"/>
          </w:tcPr>
          <w:p w:rsidR="00771246" w:rsidRPr="00E821A8" w:rsidRDefault="00D07601" w:rsidP="00227BA2">
            <w:pPr>
              <w:shd w:val="clear" w:color="FFFFCC" w:fill="FFFFFF"/>
              <w:spacing w:before="100" w:beforeAutospacing="1" w:after="100" w:afterAutospacing="1" w:line="276" w:lineRule="auto"/>
              <w:rPr>
                <w:rFonts w:eastAsia="Times New Roman" w:cstheme="minorHAnsi"/>
                <w:sz w:val="24"/>
                <w:szCs w:val="24"/>
              </w:rPr>
            </w:pPr>
            <w:r w:rsidRPr="00D07601">
              <w:rPr>
                <w:rFonts w:eastAsia="Times New Roman" w:cstheme="minorHAnsi"/>
                <w:sz w:val="24"/>
                <w:szCs w:val="24"/>
              </w:rPr>
              <w:t>Status of requirement</w:t>
            </w:r>
          </w:p>
        </w:tc>
      </w:tr>
      <w:tr w:rsidR="00771246" w:rsidRPr="00E821A8" w:rsidTr="00227BA2">
        <w:tc>
          <w:tcPr>
            <w:tcW w:w="474" w:type="dxa"/>
            <w:vAlign w:val="bottom"/>
          </w:tcPr>
          <w:p w:rsidR="00771246" w:rsidRPr="00E821A8" w:rsidRDefault="00D07601" w:rsidP="00227BA2">
            <w:pPr>
              <w:shd w:val="clear" w:color="FFFFCC" w:fill="FFFFFF"/>
              <w:spacing w:before="100" w:beforeAutospacing="1" w:after="100" w:afterAutospacing="1" w:line="276" w:lineRule="auto"/>
              <w:jc w:val="right"/>
              <w:rPr>
                <w:rFonts w:eastAsia="Times New Roman" w:cstheme="minorHAnsi"/>
                <w:sz w:val="24"/>
                <w:szCs w:val="24"/>
              </w:rPr>
            </w:pPr>
            <w:r w:rsidRPr="00D07601">
              <w:rPr>
                <w:rFonts w:eastAsia="Times New Roman" w:cstheme="minorHAnsi"/>
                <w:sz w:val="24"/>
                <w:szCs w:val="24"/>
              </w:rPr>
              <w:lastRenderedPageBreak/>
              <w:t>17</w:t>
            </w:r>
          </w:p>
        </w:tc>
        <w:tc>
          <w:tcPr>
            <w:tcW w:w="1884" w:type="dxa"/>
            <w:vAlign w:val="bottom"/>
          </w:tcPr>
          <w:p w:rsidR="00771246" w:rsidRPr="00E821A8" w:rsidRDefault="00D07601" w:rsidP="00227BA2">
            <w:pPr>
              <w:shd w:val="clear" w:color="FFFFCC" w:fill="FFFFFF"/>
              <w:spacing w:before="100" w:beforeAutospacing="1" w:after="100" w:afterAutospacing="1" w:line="276" w:lineRule="auto"/>
              <w:rPr>
                <w:rFonts w:eastAsia="Times New Roman" w:cstheme="minorHAnsi"/>
                <w:sz w:val="24"/>
                <w:szCs w:val="24"/>
              </w:rPr>
            </w:pPr>
            <w:r w:rsidRPr="00D07601">
              <w:rPr>
                <w:rFonts w:eastAsia="Times New Roman" w:cstheme="minorHAnsi"/>
                <w:sz w:val="24"/>
                <w:szCs w:val="24"/>
              </w:rPr>
              <w:t>Active</w:t>
            </w:r>
          </w:p>
        </w:tc>
        <w:tc>
          <w:tcPr>
            <w:tcW w:w="990" w:type="dxa"/>
            <w:vAlign w:val="bottom"/>
          </w:tcPr>
          <w:p w:rsidR="00771246" w:rsidRPr="00E821A8" w:rsidRDefault="00D07601" w:rsidP="00227BA2">
            <w:pPr>
              <w:shd w:val="clear" w:color="FFFFCC" w:fill="FFFFFF"/>
              <w:spacing w:before="100" w:beforeAutospacing="1" w:after="100" w:afterAutospacing="1" w:line="276" w:lineRule="auto"/>
              <w:rPr>
                <w:rFonts w:eastAsia="Times New Roman" w:cstheme="minorHAnsi"/>
                <w:sz w:val="24"/>
                <w:szCs w:val="24"/>
              </w:rPr>
            </w:pPr>
            <w:r w:rsidRPr="00D07601">
              <w:rPr>
                <w:rFonts w:eastAsia="Times New Roman" w:cstheme="minorHAnsi"/>
                <w:sz w:val="24"/>
                <w:szCs w:val="24"/>
              </w:rPr>
              <w:t>Boolean</w:t>
            </w:r>
          </w:p>
        </w:tc>
        <w:tc>
          <w:tcPr>
            <w:tcW w:w="1800" w:type="dxa"/>
            <w:vAlign w:val="bottom"/>
          </w:tcPr>
          <w:p w:rsidR="00771246" w:rsidRPr="00E821A8" w:rsidRDefault="00771246" w:rsidP="00227BA2">
            <w:pPr>
              <w:spacing w:after="200" w:line="276" w:lineRule="auto"/>
              <w:rPr>
                <w:rFonts w:eastAsia="Times New Roman" w:cstheme="minorHAnsi"/>
                <w:sz w:val="24"/>
                <w:szCs w:val="24"/>
              </w:rPr>
            </w:pPr>
          </w:p>
        </w:tc>
        <w:tc>
          <w:tcPr>
            <w:tcW w:w="630" w:type="dxa"/>
            <w:vAlign w:val="bottom"/>
          </w:tcPr>
          <w:p w:rsidR="00771246" w:rsidRPr="00E821A8" w:rsidRDefault="00771246" w:rsidP="00227BA2">
            <w:pPr>
              <w:spacing w:after="200" w:line="276" w:lineRule="auto"/>
              <w:rPr>
                <w:rFonts w:eastAsia="Times New Roman" w:cstheme="minorHAnsi"/>
                <w:sz w:val="24"/>
                <w:szCs w:val="24"/>
              </w:rPr>
            </w:pPr>
          </w:p>
        </w:tc>
        <w:tc>
          <w:tcPr>
            <w:tcW w:w="630" w:type="dxa"/>
          </w:tcPr>
          <w:p w:rsidR="00771246" w:rsidRPr="00E821A8" w:rsidRDefault="00771246" w:rsidP="00227BA2">
            <w:pPr>
              <w:spacing w:after="200" w:line="276" w:lineRule="auto"/>
              <w:rPr>
                <w:rFonts w:cstheme="minorHAnsi"/>
                <w:sz w:val="24"/>
                <w:szCs w:val="24"/>
              </w:rPr>
            </w:pPr>
          </w:p>
        </w:tc>
        <w:tc>
          <w:tcPr>
            <w:tcW w:w="510" w:type="dxa"/>
          </w:tcPr>
          <w:p w:rsidR="00771246" w:rsidRPr="00E821A8" w:rsidRDefault="00771246" w:rsidP="00227BA2">
            <w:pPr>
              <w:spacing w:after="200" w:line="276" w:lineRule="auto"/>
              <w:rPr>
                <w:rFonts w:cstheme="minorHAnsi"/>
                <w:sz w:val="24"/>
                <w:szCs w:val="24"/>
              </w:rPr>
            </w:pPr>
          </w:p>
        </w:tc>
        <w:tc>
          <w:tcPr>
            <w:tcW w:w="3720" w:type="dxa"/>
            <w:vAlign w:val="bottom"/>
          </w:tcPr>
          <w:p w:rsidR="00771246" w:rsidRPr="00E821A8" w:rsidRDefault="00D07601" w:rsidP="00227BA2">
            <w:pPr>
              <w:shd w:val="clear" w:color="FFFFCC" w:fill="FFFFFF"/>
              <w:spacing w:before="100" w:beforeAutospacing="1" w:after="100" w:afterAutospacing="1" w:line="276" w:lineRule="auto"/>
              <w:rPr>
                <w:rFonts w:eastAsia="Times New Roman" w:cstheme="minorHAnsi"/>
                <w:sz w:val="24"/>
                <w:szCs w:val="24"/>
              </w:rPr>
            </w:pPr>
            <w:r w:rsidRPr="00D07601">
              <w:rPr>
                <w:rFonts w:eastAsia="Times New Roman" w:cstheme="minorHAnsi"/>
                <w:sz w:val="24"/>
                <w:szCs w:val="24"/>
              </w:rPr>
              <w:t>Active or inactive</w:t>
            </w:r>
          </w:p>
        </w:tc>
      </w:tr>
    </w:tbl>
    <w:p w:rsidR="00771246" w:rsidRPr="00E821A8" w:rsidRDefault="00771246" w:rsidP="00771246">
      <w:pPr>
        <w:rPr>
          <w:rFonts w:cstheme="minorHAnsi"/>
          <w:b/>
          <w:sz w:val="24"/>
          <w:szCs w:val="24"/>
        </w:rPr>
      </w:pPr>
    </w:p>
    <w:p w:rsidR="003D7084" w:rsidRDefault="00D07601">
      <w:pPr>
        <w:pStyle w:val="Heading2"/>
        <w:numPr>
          <w:ilvl w:val="3"/>
          <w:numId w:val="39"/>
        </w:numPr>
        <w:ind w:left="360"/>
        <w:rPr>
          <w:rFonts w:asciiTheme="minorHAnsi" w:hAnsiTheme="minorHAnsi" w:cstheme="minorHAnsi"/>
          <w:sz w:val="24"/>
          <w:szCs w:val="24"/>
        </w:rPr>
      </w:pPr>
      <w:bookmarkStart w:id="449" w:name="_Toc327466327"/>
      <w:bookmarkStart w:id="450" w:name="_Toc332351226"/>
      <w:bookmarkEnd w:id="398"/>
      <w:bookmarkEnd w:id="399"/>
      <w:bookmarkEnd w:id="400"/>
      <w:bookmarkEnd w:id="401"/>
      <w:bookmarkEnd w:id="402"/>
      <w:r w:rsidRPr="00D07601">
        <w:rPr>
          <w:rFonts w:asciiTheme="minorHAnsi" w:hAnsiTheme="minorHAnsi" w:cstheme="minorHAnsi"/>
          <w:sz w:val="24"/>
          <w:szCs w:val="24"/>
        </w:rPr>
        <w:t>CRC Card Model</w:t>
      </w:r>
      <w:bookmarkEnd w:id="449"/>
      <w:bookmarkEnd w:id="450"/>
    </w:p>
    <w:p w:rsidR="00771246" w:rsidRPr="00E821A8" w:rsidRDefault="00D07601" w:rsidP="00771246">
      <w:pPr>
        <w:rPr>
          <w:rFonts w:cstheme="minorHAnsi"/>
          <w:b/>
          <w:sz w:val="24"/>
          <w:szCs w:val="24"/>
        </w:rPr>
      </w:pPr>
      <w:r w:rsidRPr="00D07601">
        <w:rPr>
          <w:rFonts w:cstheme="minorHAnsi"/>
          <w:b/>
          <w:sz w:val="24"/>
          <w:szCs w:val="24"/>
        </w:rPr>
        <w:br/>
        <w:t>Basic User Scenario</w:t>
      </w:r>
    </w:p>
    <w:p w:rsidR="00771246" w:rsidRPr="00E821A8" w:rsidRDefault="00D07601" w:rsidP="00771246">
      <w:pPr>
        <w:pStyle w:val="ListParagraph"/>
        <w:numPr>
          <w:ilvl w:val="0"/>
          <w:numId w:val="112"/>
        </w:numPr>
        <w:rPr>
          <w:rFonts w:cstheme="minorHAnsi"/>
          <w:sz w:val="24"/>
          <w:szCs w:val="24"/>
        </w:rPr>
      </w:pPr>
      <w:r w:rsidRPr="00D07601">
        <w:rPr>
          <w:rFonts w:cstheme="minorHAnsi"/>
          <w:sz w:val="24"/>
          <w:szCs w:val="24"/>
        </w:rPr>
        <w:t>Project Manager create new project.</w:t>
      </w:r>
    </w:p>
    <w:p w:rsidR="00771246" w:rsidRPr="00E821A8" w:rsidRDefault="00D07601" w:rsidP="00771246">
      <w:pPr>
        <w:pStyle w:val="ListParagraph"/>
        <w:numPr>
          <w:ilvl w:val="0"/>
          <w:numId w:val="112"/>
        </w:numPr>
        <w:rPr>
          <w:rFonts w:cstheme="minorHAnsi"/>
          <w:sz w:val="24"/>
          <w:szCs w:val="24"/>
        </w:rPr>
      </w:pPr>
      <w:r w:rsidRPr="00D07601">
        <w:rPr>
          <w:rFonts w:cstheme="minorHAnsi"/>
          <w:sz w:val="24"/>
          <w:szCs w:val="24"/>
        </w:rPr>
        <w:t>PM manages team; add Products, Tasks, and Requirements…</w:t>
      </w:r>
    </w:p>
    <w:p w:rsidR="00771246" w:rsidRPr="00E821A8" w:rsidRDefault="00D07601" w:rsidP="00771246">
      <w:pPr>
        <w:pStyle w:val="ListParagraph"/>
        <w:numPr>
          <w:ilvl w:val="0"/>
          <w:numId w:val="112"/>
        </w:numPr>
        <w:rPr>
          <w:rFonts w:cstheme="minorHAnsi"/>
          <w:sz w:val="24"/>
          <w:szCs w:val="24"/>
        </w:rPr>
      </w:pPr>
      <w:r w:rsidRPr="00D07601">
        <w:rPr>
          <w:rFonts w:cstheme="minorHAnsi"/>
          <w:sz w:val="24"/>
          <w:szCs w:val="24"/>
        </w:rPr>
        <w:t>Project Management includes schedule, progress, cost, risk, issue…</w:t>
      </w:r>
    </w:p>
    <w:p w:rsidR="00771246" w:rsidRPr="00E821A8" w:rsidRDefault="00D07601" w:rsidP="00771246">
      <w:pPr>
        <w:pStyle w:val="ListParagraph"/>
        <w:numPr>
          <w:ilvl w:val="0"/>
          <w:numId w:val="112"/>
        </w:numPr>
        <w:rPr>
          <w:rFonts w:cstheme="minorHAnsi"/>
          <w:sz w:val="24"/>
          <w:szCs w:val="24"/>
        </w:rPr>
      </w:pPr>
      <w:r w:rsidRPr="00D07601">
        <w:rPr>
          <w:rFonts w:cstheme="minorHAnsi"/>
          <w:sz w:val="24"/>
          <w:szCs w:val="24"/>
        </w:rPr>
        <w:t>PM, member use DMS, Timesheet system.</w:t>
      </w:r>
    </w:p>
    <w:p w:rsidR="00771246" w:rsidRPr="00E821A8" w:rsidRDefault="00D07601" w:rsidP="00771246">
      <w:pPr>
        <w:pStyle w:val="ListParagraph"/>
        <w:numPr>
          <w:ilvl w:val="0"/>
          <w:numId w:val="112"/>
        </w:numPr>
        <w:rPr>
          <w:rFonts w:cstheme="minorHAnsi"/>
          <w:sz w:val="24"/>
          <w:szCs w:val="24"/>
        </w:rPr>
      </w:pPr>
      <w:r w:rsidRPr="00D07601">
        <w:rPr>
          <w:rFonts w:cstheme="minorHAnsi"/>
          <w:sz w:val="24"/>
          <w:szCs w:val="24"/>
        </w:rPr>
        <w:t>Control, monitor, and update Project Status.</w:t>
      </w:r>
    </w:p>
    <w:p w:rsidR="00771246" w:rsidRPr="00E821A8" w:rsidRDefault="00D07601" w:rsidP="00771246">
      <w:pPr>
        <w:rPr>
          <w:rFonts w:cstheme="minorHAnsi"/>
          <w:sz w:val="24"/>
          <w:szCs w:val="24"/>
        </w:rPr>
      </w:pPr>
      <w:r w:rsidRPr="00D07601">
        <w:rPr>
          <w:rFonts w:cstheme="minorHAnsi"/>
          <w:sz w:val="24"/>
          <w:szCs w:val="24"/>
        </w:rPr>
        <w:t>Notes: These are not fully documented user stories. More is needed, but these should give you an idea.</w:t>
      </w:r>
    </w:p>
    <w:tbl>
      <w:tblPr>
        <w:tblStyle w:val="TableGrid"/>
        <w:tblW w:w="0" w:type="auto"/>
        <w:tblLook w:val="04A0"/>
      </w:tblPr>
      <w:tblGrid>
        <w:gridCol w:w="4511"/>
        <w:gridCol w:w="4493"/>
      </w:tblGrid>
      <w:tr w:rsidR="00771246" w:rsidRPr="00E821A8" w:rsidTr="00227BA2">
        <w:tc>
          <w:tcPr>
            <w:tcW w:w="9576" w:type="dxa"/>
            <w:gridSpan w:val="2"/>
            <w:shd w:val="clear" w:color="auto" w:fill="95B3D7" w:themeFill="accent1" w:themeFillTint="99"/>
          </w:tcPr>
          <w:p w:rsidR="00771246" w:rsidRPr="00E821A8" w:rsidRDefault="00D07601" w:rsidP="00227BA2">
            <w:pPr>
              <w:spacing w:after="200" w:line="276" w:lineRule="auto"/>
              <w:jc w:val="center"/>
              <w:rPr>
                <w:rFonts w:cstheme="minorHAnsi"/>
                <w:b/>
                <w:sz w:val="24"/>
                <w:szCs w:val="24"/>
              </w:rPr>
            </w:pPr>
            <w:r w:rsidRPr="00D07601">
              <w:rPr>
                <w:rFonts w:cstheme="minorHAnsi"/>
                <w:b/>
                <w:sz w:val="24"/>
                <w:szCs w:val="24"/>
              </w:rPr>
              <w:t>Dashboard Controller Class</w:t>
            </w:r>
          </w:p>
        </w:tc>
      </w:tr>
      <w:tr w:rsidR="00771246" w:rsidRPr="00E821A8" w:rsidTr="00227BA2">
        <w:tc>
          <w:tcPr>
            <w:tcW w:w="4788" w:type="dxa"/>
            <w:shd w:val="clear" w:color="auto" w:fill="DBE5F1" w:themeFill="accent1" w:themeFillTint="33"/>
          </w:tcPr>
          <w:p w:rsidR="00771246" w:rsidRPr="00E821A8" w:rsidRDefault="00D07601" w:rsidP="00227BA2">
            <w:pPr>
              <w:spacing w:after="200" w:line="276" w:lineRule="auto"/>
              <w:jc w:val="center"/>
              <w:rPr>
                <w:rFonts w:cstheme="minorHAnsi"/>
                <w:sz w:val="24"/>
                <w:szCs w:val="24"/>
              </w:rPr>
            </w:pPr>
            <w:r w:rsidRPr="00D07601">
              <w:rPr>
                <w:rFonts w:cstheme="minorHAnsi"/>
                <w:sz w:val="24"/>
                <w:szCs w:val="24"/>
              </w:rPr>
              <w:t>Responsibilities</w:t>
            </w:r>
          </w:p>
        </w:tc>
        <w:tc>
          <w:tcPr>
            <w:tcW w:w="4788" w:type="dxa"/>
            <w:shd w:val="clear" w:color="auto" w:fill="DBE5F1" w:themeFill="accent1" w:themeFillTint="33"/>
          </w:tcPr>
          <w:p w:rsidR="00771246" w:rsidRPr="00E821A8" w:rsidRDefault="00D07601" w:rsidP="00227BA2">
            <w:pPr>
              <w:shd w:val="clear" w:color="FFFFCC" w:fill="FFFFFF"/>
              <w:spacing w:before="100" w:beforeAutospacing="1" w:after="100" w:afterAutospacing="1" w:line="276" w:lineRule="auto"/>
              <w:jc w:val="center"/>
              <w:rPr>
                <w:rFonts w:cstheme="minorHAnsi"/>
                <w:sz w:val="24"/>
                <w:szCs w:val="24"/>
              </w:rPr>
            </w:pPr>
            <w:r w:rsidRPr="00D07601">
              <w:rPr>
                <w:rFonts w:cstheme="minorHAnsi"/>
                <w:sz w:val="24"/>
                <w:szCs w:val="24"/>
              </w:rPr>
              <w:t>Collaborators</w:t>
            </w:r>
          </w:p>
        </w:tc>
      </w:tr>
      <w:tr w:rsidR="00771246" w:rsidRPr="00E821A8" w:rsidTr="00227BA2">
        <w:tc>
          <w:tcPr>
            <w:tcW w:w="4788" w:type="dxa"/>
          </w:tcPr>
          <w:p w:rsidR="00771246" w:rsidRPr="00E821A8" w:rsidRDefault="00D07601" w:rsidP="00771246">
            <w:pPr>
              <w:pStyle w:val="ListParagraph"/>
              <w:numPr>
                <w:ilvl w:val="0"/>
                <w:numId w:val="113"/>
              </w:numPr>
              <w:spacing w:after="200" w:line="276" w:lineRule="auto"/>
              <w:ind w:left="540"/>
              <w:rPr>
                <w:rFonts w:cstheme="minorHAnsi"/>
                <w:sz w:val="24"/>
                <w:szCs w:val="24"/>
              </w:rPr>
            </w:pPr>
            <w:r w:rsidRPr="00D07601">
              <w:rPr>
                <w:rFonts w:cstheme="minorHAnsi"/>
                <w:sz w:val="24"/>
                <w:szCs w:val="24"/>
              </w:rPr>
              <w:t>Provide overall information about projects ‘status including name, health, cost, progress, quality, efficiency, date, effort.</w:t>
            </w:r>
          </w:p>
          <w:p w:rsidR="00771246" w:rsidRPr="00E821A8" w:rsidRDefault="00D07601" w:rsidP="00771246">
            <w:pPr>
              <w:pStyle w:val="ListParagraph"/>
              <w:numPr>
                <w:ilvl w:val="0"/>
                <w:numId w:val="113"/>
              </w:numPr>
              <w:spacing w:after="200" w:line="276" w:lineRule="auto"/>
              <w:ind w:left="540"/>
              <w:rPr>
                <w:rFonts w:cstheme="minorHAnsi"/>
                <w:sz w:val="24"/>
                <w:szCs w:val="24"/>
              </w:rPr>
            </w:pPr>
            <w:r w:rsidRPr="00D07601">
              <w:rPr>
                <w:rFonts w:cstheme="minorHAnsi"/>
                <w:sz w:val="24"/>
                <w:szCs w:val="24"/>
              </w:rPr>
              <w:t>Allow user to filter projects by status, category, date, cost, progress, efficiency.</w:t>
            </w:r>
          </w:p>
          <w:p w:rsidR="00771246" w:rsidRPr="00E821A8" w:rsidRDefault="00D07601" w:rsidP="00771246">
            <w:pPr>
              <w:pStyle w:val="ListParagraph"/>
              <w:numPr>
                <w:ilvl w:val="0"/>
                <w:numId w:val="113"/>
              </w:numPr>
              <w:spacing w:after="200" w:line="276" w:lineRule="auto"/>
              <w:ind w:left="540"/>
              <w:rPr>
                <w:rFonts w:cstheme="minorHAnsi"/>
                <w:sz w:val="24"/>
                <w:szCs w:val="24"/>
              </w:rPr>
            </w:pPr>
            <w:r w:rsidRPr="00D07601">
              <w:rPr>
                <w:rFonts w:cstheme="minorHAnsi"/>
                <w:sz w:val="24"/>
                <w:szCs w:val="24"/>
              </w:rPr>
              <w:t>Allow user to sort projects by name, date, project manager.</w:t>
            </w:r>
          </w:p>
          <w:p w:rsidR="00771246" w:rsidRPr="00E821A8" w:rsidRDefault="00D07601" w:rsidP="00771246">
            <w:pPr>
              <w:pStyle w:val="ListParagraph"/>
              <w:numPr>
                <w:ilvl w:val="0"/>
                <w:numId w:val="113"/>
              </w:numPr>
              <w:spacing w:after="200" w:line="276" w:lineRule="auto"/>
              <w:ind w:left="540"/>
              <w:rPr>
                <w:rFonts w:cstheme="minorHAnsi"/>
                <w:sz w:val="24"/>
                <w:szCs w:val="24"/>
              </w:rPr>
            </w:pPr>
            <w:r w:rsidRPr="00D07601">
              <w:rPr>
                <w:rFonts w:cstheme="minorHAnsi"/>
                <w:sz w:val="24"/>
                <w:szCs w:val="24"/>
              </w:rPr>
              <w:t>Provide link to project detail information and export feature.</w:t>
            </w:r>
          </w:p>
        </w:tc>
        <w:tc>
          <w:tcPr>
            <w:tcW w:w="4788" w:type="dxa"/>
          </w:tcPr>
          <w:p w:rsidR="00771246" w:rsidRPr="00E821A8" w:rsidRDefault="00D07601" w:rsidP="00227BA2">
            <w:pPr>
              <w:shd w:val="clear" w:color="FFFFCC" w:fill="FFFFFF"/>
              <w:spacing w:before="100" w:beforeAutospacing="1" w:after="100" w:afterAutospacing="1" w:line="276" w:lineRule="auto"/>
              <w:rPr>
                <w:rFonts w:cstheme="minorHAnsi"/>
                <w:sz w:val="24"/>
                <w:szCs w:val="24"/>
              </w:rPr>
            </w:pPr>
            <w:r w:rsidRPr="00D07601">
              <w:rPr>
                <w:rFonts w:cstheme="minorHAnsi"/>
                <w:sz w:val="24"/>
                <w:szCs w:val="24"/>
              </w:rPr>
              <w:t>Project Class</w:t>
            </w:r>
          </w:p>
          <w:p w:rsidR="00771246" w:rsidRPr="00E821A8" w:rsidRDefault="00D07601" w:rsidP="00227BA2">
            <w:pPr>
              <w:spacing w:after="200" w:line="276" w:lineRule="auto"/>
              <w:rPr>
                <w:rFonts w:cstheme="minorHAnsi"/>
                <w:sz w:val="24"/>
                <w:szCs w:val="24"/>
              </w:rPr>
            </w:pPr>
            <w:r w:rsidRPr="00D07601">
              <w:rPr>
                <w:rFonts w:cstheme="minorHAnsi"/>
                <w:sz w:val="24"/>
                <w:szCs w:val="24"/>
              </w:rPr>
              <w:t>Planner Class</w:t>
            </w:r>
          </w:p>
          <w:p w:rsidR="00771246" w:rsidRPr="00E821A8" w:rsidRDefault="00D07601" w:rsidP="00227BA2">
            <w:pPr>
              <w:spacing w:after="200" w:line="276" w:lineRule="auto"/>
              <w:rPr>
                <w:rFonts w:cstheme="minorHAnsi"/>
                <w:sz w:val="24"/>
                <w:szCs w:val="24"/>
              </w:rPr>
            </w:pPr>
            <w:r w:rsidRPr="00D07601">
              <w:rPr>
                <w:rFonts w:cstheme="minorHAnsi"/>
                <w:sz w:val="24"/>
                <w:szCs w:val="24"/>
              </w:rPr>
              <w:t>Cost Class</w:t>
            </w:r>
          </w:p>
          <w:p w:rsidR="00771246" w:rsidRPr="00E821A8" w:rsidRDefault="00D07601" w:rsidP="00227BA2">
            <w:pPr>
              <w:spacing w:after="200" w:line="276" w:lineRule="auto"/>
              <w:rPr>
                <w:rFonts w:cstheme="minorHAnsi"/>
                <w:sz w:val="24"/>
                <w:szCs w:val="24"/>
              </w:rPr>
            </w:pPr>
            <w:r w:rsidRPr="00D07601">
              <w:rPr>
                <w:rFonts w:cstheme="minorHAnsi"/>
                <w:sz w:val="24"/>
                <w:szCs w:val="24"/>
              </w:rPr>
              <w:t>DMS Class</w:t>
            </w:r>
          </w:p>
          <w:p w:rsidR="00771246" w:rsidRPr="00E821A8" w:rsidRDefault="00D07601" w:rsidP="00227BA2">
            <w:pPr>
              <w:spacing w:after="200" w:line="276" w:lineRule="auto"/>
              <w:rPr>
                <w:rFonts w:cstheme="minorHAnsi"/>
                <w:sz w:val="24"/>
                <w:szCs w:val="24"/>
              </w:rPr>
            </w:pPr>
            <w:r w:rsidRPr="00D07601">
              <w:rPr>
                <w:rFonts w:cstheme="minorHAnsi"/>
                <w:sz w:val="24"/>
                <w:szCs w:val="24"/>
              </w:rPr>
              <w:t>Timesheet Class</w:t>
            </w:r>
          </w:p>
        </w:tc>
      </w:tr>
    </w:tbl>
    <w:p w:rsidR="00771246" w:rsidRPr="00E821A8" w:rsidRDefault="00771246" w:rsidP="00771246">
      <w:pPr>
        <w:rPr>
          <w:rFonts w:cstheme="minorHAnsi"/>
          <w:sz w:val="24"/>
          <w:szCs w:val="24"/>
        </w:rPr>
      </w:pPr>
    </w:p>
    <w:tbl>
      <w:tblPr>
        <w:tblStyle w:val="TableGrid"/>
        <w:tblW w:w="0" w:type="auto"/>
        <w:tblLook w:val="04A0"/>
      </w:tblPr>
      <w:tblGrid>
        <w:gridCol w:w="4512"/>
        <w:gridCol w:w="4492"/>
      </w:tblGrid>
      <w:tr w:rsidR="00771246" w:rsidRPr="00E821A8" w:rsidTr="00227BA2">
        <w:tc>
          <w:tcPr>
            <w:tcW w:w="9576" w:type="dxa"/>
            <w:gridSpan w:val="2"/>
            <w:shd w:val="clear" w:color="auto" w:fill="95B3D7" w:themeFill="accent1" w:themeFillTint="99"/>
          </w:tcPr>
          <w:p w:rsidR="00771246" w:rsidRPr="00E821A8" w:rsidRDefault="00D07601" w:rsidP="00227BA2">
            <w:pPr>
              <w:spacing w:after="200" w:line="276" w:lineRule="auto"/>
              <w:jc w:val="center"/>
              <w:rPr>
                <w:rFonts w:cstheme="minorHAnsi"/>
                <w:b/>
                <w:sz w:val="24"/>
                <w:szCs w:val="24"/>
              </w:rPr>
            </w:pPr>
            <w:r w:rsidRPr="00D07601">
              <w:rPr>
                <w:rFonts w:cstheme="minorHAnsi"/>
                <w:b/>
                <w:sz w:val="24"/>
                <w:szCs w:val="24"/>
              </w:rPr>
              <w:t>Planner Controller Class</w:t>
            </w:r>
          </w:p>
        </w:tc>
      </w:tr>
      <w:tr w:rsidR="00771246" w:rsidRPr="00E821A8" w:rsidTr="00227BA2">
        <w:tc>
          <w:tcPr>
            <w:tcW w:w="4788" w:type="dxa"/>
            <w:shd w:val="clear" w:color="auto" w:fill="DBE5F1" w:themeFill="accent1" w:themeFillTint="33"/>
          </w:tcPr>
          <w:p w:rsidR="00771246" w:rsidRPr="00E821A8" w:rsidRDefault="00D07601" w:rsidP="00227BA2">
            <w:pPr>
              <w:spacing w:after="200" w:line="276" w:lineRule="auto"/>
              <w:jc w:val="center"/>
              <w:rPr>
                <w:rFonts w:cstheme="minorHAnsi"/>
                <w:sz w:val="24"/>
                <w:szCs w:val="24"/>
              </w:rPr>
            </w:pPr>
            <w:r w:rsidRPr="00D07601">
              <w:rPr>
                <w:rFonts w:cstheme="minorHAnsi"/>
                <w:sz w:val="24"/>
                <w:szCs w:val="24"/>
              </w:rPr>
              <w:lastRenderedPageBreak/>
              <w:t>Responsibilities</w:t>
            </w:r>
          </w:p>
        </w:tc>
        <w:tc>
          <w:tcPr>
            <w:tcW w:w="4788" w:type="dxa"/>
            <w:shd w:val="clear" w:color="auto" w:fill="DBE5F1" w:themeFill="accent1" w:themeFillTint="33"/>
          </w:tcPr>
          <w:p w:rsidR="00771246" w:rsidRPr="00E821A8" w:rsidRDefault="00D07601" w:rsidP="00227BA2">
            <w:pPr>
              <w:shd w:val="clear" w:color="FFFFCC" w:fill="FFFFFF"/>
              <w:spacing w:before="100" w:beforeAutospacing="1" w:after="100" w:afterAutospacing="1" w:line="276" w:lineRule="auto"/>
              <w:jc w:val="center"/>
              <w:rPr>
                <w:rFonts w:cstheme="minorHAnsi"/>
                <w:sz w:val="24"/>
                <w:szCs w:val="24"/>
              </w:rPr>
            </w:pPr>
            <w:r w:rsidRPr="00D07601">
              <w:rPr>
                <w:rFonts w:cstheme="minorHAnsi"/>
                <w:sz w:val="24"/>
                <w:szCs w:val="24"/>
              </w:rPr>
              <w:t>Collaborators</w:t>
            </w:r>
          </w:p>
        </w:tc>
      </w:tr>
      <w:tr w:rsidR="00771246" w:rsidRPr="00E821A8" w:rsidTr="00227BA2">
        <w:tc>
          <w:tcPr>
            <w:tcW w:w="4788" w:type="dxa"/>
          </w:tcPr>
          <w:p w:rsidR="00771246" w:rsidRPr="00E821A8" w:rsidRDefault="00D07601" w:rsidP="00771246">
            <w:pPr>
              <w:pStyle w:val="ListParagraph"/>
              <w:numPr>
                <w:ilvl w:val="0"/>
                <w:numId w:val="114"/>
              </w:numPr>
              <w:spacing w:after="200" w:line="276" w:lineRule="auto"/>
              <w:ind w:left="540"/>
              <w:rPr>
                <w:rFonts w:cstheme="minorHAnsi"/>
                <w:sz w:val="24"/>
                <w:szCs w:val="24"/>
              </w:rPr>
            </w:pPr>
            <w:r w:rsidRPr="00D07601">
              <w:rPr>
                <w:rFonts w:cstheme="minorHAnsi"/>
                <w:sz w:val="24"/>
                <w:szCs w:val="24"/>
              </w:rPr>
              <w:t>Allow project manager to manage tasks: add new task, update, delete, assign, monitor progress, completeness rate, and date.</w:t>
            </w:r>
          </w:p>
          <w:p w:rsidR="00771246" w:rsidRPr="00E821A8" w:rsidRDefault="00D07601" w:rsidP="00771246">
            <w:pPr>
              <w:pStyle w:val="ListParagraph"/>
              <w:numPr>
                <w:ilvl w:val="0"/>
                <w:numId w:val="114"/>
              </w:numPr>
              <w:spacing w:after="200" w:line="276" w:lineRule="auto"/>
              <w:ind w:left="540"/>
              <w:rPr>
                <w:rFonts w:cstheme="minorHAnsi"/>
                <w:sz w:val="24"/>
                <w:szCs w:val="24"/>
              </w:rPr>
            </w:pPr>
            <w:r w:rsidRPr="00D07601">
              <w:rPr>
                <w:rFonts w:cstheme="minorHAnsi"/>
                <w:sz w:val="24"/>
                <w:szCs w:val="24"/>
              </w:rPr>
              <w:t>Feature filter projects by status, assigned to.</w:t>
            </w:r>
          </w:p>
          <w:p w:rsidR="00771246" w:rsidRPr="00E821A8" w:rsidRDefault="00D07601" w:rsidP="00771246">
            <w:pPr>
              <w:pStyle w:val="ListParagraph"/>
              <w:numPr>
                <w:ilvl w:val="0"/>
                <w:numId w:val="114"/>
              </w:numPr>
              <w:spacing w:after="200" w:line="276" w:lineRule="auto"/>
              <w:ind w:left="540"/>
              <w:rPr>
                <w:rFonts w:cstheme="minorHAnsi"/>
                <w:sz w:val="24"/>
                <w:szCs w:val="24"/>
              </w:rPr>
            </w:pPr>
            <w:r w:rsidRPr="00D07601">
              <w:rPr>
                <w:rFonts w:cstheme="minorHAnsi"/>
                <w:sz w:val="24"/>
                <w:szCs w:val="24"/>
              </w:rPr>
              <w:t>Allow user to sort status, date, assigned to.</w:t>
            </w:r>
          </w:p>
          <w:p w:rsidR="00771246" w:rsidRPr="00E821A8" w:rsidRDefault="00D07601" w:rsidP="00771246">
            <w:pPr>
              <w:pStyle w:val="ListParagraph"/>
              <w:numPr>
                <w:ilvl w:val="0"/>
                <w:numId w:val="114"/>
              </w:numPr>
              <w:spacing w:after="200" w:line="276" w:lineRule="auto"/>
              <w:ind w:left="540"/>
              <w:rPr>
                <w:rFonts w:cstheme="minorHAnsi"/>
                <w:sz w:val="24"/>
                <w:szCs w:val="24"/>
              </w:rPr>
            </w:pPr>
            <w:r w:rsidRPr="00D07601">
              <w:rPr>
                <w:rFonts w:cstheme="minorHAnsi"/>
                <w:sz w:val="24"/>
                <w:szCs w:val="24"/>
              </w:rPr>
              <w:t>Import feature using Microsoft Project and export report.</w:t>
            </w:r>
          </w:p>
          <w:p w:rsidR="00771246" w:rsidRPr="00E821A8" w:rsidRDefault="00D07601" w:rsidP="00771246">
            <w:pPr>
              <w:pStyle w:val="ListParagraph"/>
              <w:numPr>
                <w:ilvl w:val="0"/>
                <w:numId w:val="114"/>
              </w:numPr>
              <w:spacing w:after="200" w:line="276" w:lineRule="auto"/>
              <w:ind w:left="540"/>
              <w:rPr>
                <w:rFonts w:cstheme="minorHAnsi"/>
                <w:sz w:val="24"/>
                <w:szCs w:val="24"/>
              </w:rPr>
            </w:pPr>
            <w:r w:rsidRPr="00D07601">
              <w:rPr>
                <w:rFonts w:cstheme="minorHAnsi"/>
                <w:sz w:val="24"/>
                <w:szCs w:val="24"/>
              </w:rPr>
              <w:t>Team members can update tasks’ progress.</w:t>
            </w:r>
          </w:p>
          <w:p w:rsidR="00771246" w:rsidRPr="00E821A8" w:rsidRDefault="00771246" w:rsidP="00227BA2">
            <w:pPr>
              <w:spacing w:after="200" w:line="276" w:lineRule="auto"/>
              <w:rPr>
                <w:rFonts w:cstheme="minorHAnsi"/>
                <w:sz w:val="24"/>
                <w:szCs w:val="24"/>
              </w:rPr>
            </w:pPr>
          </w:p>
        </w:tc>
        <w:tc>
          <w:tcPr>
            <w:tcW w:w="4788" w:type="dxa"/>
          </w:tcPr>
          <w:p w:rsidR="00771246" w:rsidRPr="00E821A8" w:rsidRDefault="00D07601" w:rsidP="00227BA2">
            <w:pPr>
              <w:shd w:val="clear" w:color="FFFFCC" w:fill="FFFFFF"/>
              <w:spacing w:before="100" w:beforeAutospacing="1" w:after="100" w:afterAutospacing="1" w:line="276" w:lineRule="auto"/>
              <w:rPr>
                <w:rFonts w:cstheme="minorHAnsi"/>
                <w:sz w:val="24"/>
                <w:szCs w:val="24"/>
              </w:rPr>
            </w:pPr>
            <w:r w:rsidRPr="00D07601">
              <w:rPr>
                <w:rFonts w:cstheme="minorHAnsi"/>
                <w:sz w:val="24"/>
                <w:szCs w:val="24"/>
              </w:rPr>
              <w:t>Project Class</w:t>
            </w:r>
          </w:p>
          <w:p w:rsidR="00771246" w:rsidRPr="00E821A8" w:rsidRDefault="00D07601" w:rsidP="00227BA2">
            <w:pPr>
              <w:spacing w:after="200" w:line="276" w:lineRule="auto"/>
              <w:rPr>
                <w:rFonts w:cstheme="minorHAnsi"/>
                <w:sz w:val="24"/>
                <w:szCs w:val="24"/>
              </w:rPr>
            </w:pPr>
            <w:r w:rsidRPr="00D07601">
              <w:rPr>
                <w:rFonts w:cstheme="minorHAnsi"/>
                <w:sz w:val="24"/>
                <w:szCs w:val="24"/>
              </w:rPr>
              <w:t>User Class</w:t>
            </w:r>
          </w:p>
          <w:p w:rsidR="00771246" w:rsidRPr="00E821A8" w:rsidRDefault="00D07601" w:rsidP="00227BA2">
            <w:pPr>
              <w:spacing w:after="200" w:line="276" w:lineRule="auto"/>
              <w:rPr>
                <w:rFonts w:cstheme="minorHAnsi"/>
                <w:sz w:val="24"/>
                <w:szCs w:val="24"/>
              </w:rPr>
            </w:pPr>
            <w:r w:rsidRPr="00D07601">
              <w:rPr>
                <w:rFonts w:cstheme="minorHAnsi"/>
                <w:sz w:val="24"/>
                <w:szCs w:val="24"/>
              </w:rPr>
              <w:t>Stage Class</w:t>
            </w:r>
          </w:p>
          <w:p w:rsidR="00771246" w:rsidRPr="00E821A8" w:rsidRDefault="00D07601" w:rsidP="00227BA2">
            <w:pPr>
              <w:spacing w:after="200" w:line="276" w:lineRule="auto"/>
              <w:rPr>
                <w:rFonts w:cstheme="minorHAnsi"/>
                <w:sz w:val="24"/>
                <w:szCs w:val="24"/>
              </w:rPr>
            </w:pPr>
            <w:r w:rsidRPr="00D07601">
              <w:rPr>
                <w:rFonts w:cstheme="minorHAnsi"/>
                <w:sz w:val="24"/>
                <w:szCs w:val="24"/>
              </w:rPr>
              <w:t>Product Class</w:t>
            </w:r>
          </w:p>
        </w:tc>
      </w:tr>
    </w:tbl>
    <w:p w:rsidR="00771246" w:rsidRPr="00E821A8" w:rsidRDefault="00771246" w:rsidP="00771246">
      <w:pPr>
        <w:rPr>
          <w:rFonts w:cstheme="minorHAnsi"/>
          <w:sz w:val="24"/>
          <w:szCs w:val="24"/>
        </w:rPr>
      </w:pPr>
    </w:p>
    <w:tbl>
      <w:tblPr>
        <w:tblStyle w:val="TableGrid"/>
        <w:tblW w:w="0" w:type="auto"/>
        <w:tblLook w:val="04A0"/>
      </w:tblPr>
      <w:tblGrid>
        <w:gridCol w:w="4515"/>
        <w:gridCol w:w="4489"/>
      </w:tblGrid>
      <w:tr w:rsidR="00771246" w:rsidRPr="00E821A8" w:rsidTr="00227BA2">
        <w:tc>
          <w:tcPr>
            <w:tcW w:w="9576" w:type="dxa"/>
            <w:gridSpan w:val="2"/>
            <w:shd w:val="clear" w:color="auto" w:fill="95B3D7" w:themeFill="accent1" w:themeFillTint="99"/>
          </w:tcPr>
          <w:p w:rsidR="00771246" w:rsidRPr="00E821A8" w:rsidRDefault="00D07601" w:rsidP="00227BA2">
            <w:pPr>
              <w:spacing w:after="200" w:line="276" w:lineRule="auto"/>
              <w:jc w:val="center"/>
              <w:rPr>
                <w:rFonts w:cstheme="minorHAnsi"/>
                <w:b/>
                <w:sz w:val="24"/>
                <w:szCs w:val="24"/>
              </w:rPr>
            </w:pPr>
            <w:r w:rsidRPr="00D07601">
              <w:rPr>
                <w:rFonts w:cstheme="minorHAnsi"/>
                <w:b/>
                <w:sz w:val="24"/>
                <w:szCs w:val="24"/>
              </w:rPr>
              <w:t>Project Controller Class</w:t>
            </w:r>
          </w:p>
        </w:tc>
      </w:tr>
      <w:tr w:rsidR="00771246" w:rsidRPr="00E821A8" w:rsidTr="00227BA2">
        <w:tc>
          <w:tcPr>
            <w:tcW w:w="4788" w:type="dxa"/>
            <w:shd w:val="clear" w:color="auto" w:fill="DBE5F1" w:themeFill="accent1" w:themeFillTint="33"/>
          </w:tcPr>
          <w:p w:rsidR="00771246" w:rsidRPr="00E821A8" w:rsidRDefault="00D07601" w:rsidP="00227BA2">
            <w:pPr>
              <w:spacing w:after="200" w:line="276" w:lineRule="auto"/>
              <w:jc w:val="center"/>
              <w:rPr>
                <w:rFonts w:cstheme="minorHAnsi"/>
                <w:sz w:val="24"/>
                <w:szCs w:val="24"/>
              </w:rPr>
            </w:pPr>
            <w:r w:rsidRPr="00D07601">
              <w:rPr>
                <w:rFonts w:cstheme="minorHAnsi"/>
                <w:sz w:val="24"/>
                <w:szCs w:val="24"/>
              </w:rPr>
              <w:t>Responsibilities</w:t>
            </w:r>
          </w:p>
        </w:tc>
        <w:tc>
          <w:tcPr>
            <w:tcW w:w="4788" w:type="dxa"/>
            <w:shd w:val="clear" w:color="auto" w:fill="DBE5F1" w:themeFill="accent1" w:themeFillTint="33"/>
          </w:tcPr>
          <w:p w:rsidR="00771246" w:rsidRPr="00E821A8" w:rsidRDefault="00D07601" w:rsidP="00227BA2">
            <w:pPr>
              <w:shd w:val="clear" w:color="FFFFCC" w:fill="FFFFFF"/>
              <w:spacing w:before="100" w:beforeAutospacing="1" w:after="100" w:afterAutospacing="1" w:line="276" w:lineRule="auto"/>
              <w:jc w:val="center"/>
              <w:rPr>
                <w:rFonts w:cstheme="minorHAnsi"/>
                <w:sz w:val="24"/>
                <w:szCs w:val="24"/>
              </w:rPr>
            </w:pPr>
            <w:r w:rsidRPr="00D07601">
              <w:rPr>
                <w:rFonts w:cstheme="minorHAnsi"/>
                <w:sz w:val="24"/>
                <w:szCs w:val="24"/>
              </w:rPr>
              <w:t>Collaborators</w:t>
            </w:r>
          </w:p>
        </w:tc>
      </w:tr>
      <w:tr w:rsidR="00771246" w:rsidRPr="00E821A8" w:rsidTr="00227BA2">
        <w:tc>
          <w:tcPr>
            <w:tcW w:w="4788" w:type="dxa"/>
          </w:tcPr>
          <w:p w:rsidR="00771246" w:rsidRPr="00E821A8" w:rsidRDefault="00D07601" w:rsidP="00771246">
            <w:pPr>
              <w:pStyle w:val="ListParagraph"/>
              <w:numPr>
                <w:ilvl w:val="0"/>
                <w:numId w:val="115"/>
              </w:numPr>
              <w:spacing w:after="200" w:line="276" w:lineRule="auto"/>
              <w:ind w:left="540"/>
              <w:rPr>
                <w:rFonts w:cstheme="minorHAnsi"/>
                <w:sz w:val="24"/>
                <w:szCs w:val="24"/>
              </w:rPr>
            </w:pPr>
            <w:r w:rsidRPr="00D07601">
              <w:rPr>
                <w:rFonts w:cstheme="minorHAnsi"/>
                <w:sz w:val="24"/>
                <w:szCs w:val="24"/>
              </w:rPr>
              <w:t>Team Management</w:t>
            </w:r>
          </w:p>
          <w:p w:rsidR="00771246" w:rsidRPr="00E821A8" w:rsidRDefault="00D07601" w:rsidP="00771246">
            <w:pPr>
              <w:pStyle w:val="ListParagraph"/>
              <w:numPr>
                <w:ilvl w:val="0"/>
                <w:numId w:val="115"/>
              </w:numPr>
              <w:spacing w:after="200" w:line="276" w:lineRule="auto"/>
              <w:ind w:left="540"/>
              <w:rPr>
                <w:rFonts w:cstheme="minorHAnsi"/>
                <w:sz w:val="24"/>
                <w:szCs w:val="24"/>
              </w:rPr>
            </w:pPr>
            <w:r w:rsidRPr="00D07601">
              <w:rPr>
                <w:rFonts w:cstheme="minorHAnsi"/>
                <w:sz w:val="24"/>
                <w:szCs w:val="24"/>
              </w:rPr>
              <w:t>Project Module Management</w:t>
            </w:r>
          </w:p>
          <w:p w:rsidR="00771246" w:rsidRPr="00E821A8" w:rsidRDefault="00D07601" w:rsidP="00771246">
            <w:pPr>
              <w:pStyle w:val="ListParagraph"/>
              <w:numPr>
                <w:ilvl w:val="0"/>
                <w:numId w:val="115"/>
              </w:numPr>
              <w:spacing w:after="200" w:line="276" w:lineRule="auto"/>
              <w:ind w:left="540"/>
              <w:rPr>
                <w:rFonts w:cstheme="minorHAnsi"/>
                <w:sz w:val="24"/>
                <w:szCs w:val="24"/>
              </w:rPr>
            </w:pPr>
            <w:r w:rsidRPr="00D07601">
              <w:rPr>
                <w:rFonts w:cstheme="minorHAnsi"/>
                <w:sz w:val="24"/>
                <w:szCs w:val="24"/>
              </w:rPr>
              <w:t>Cost</w:t>
            </w:r>
          </w:p>
          <w:p w:rsidR="00771246" w:rsidRPr="00E821A8" w:rsidRDefault="00D07601" w:rsidP="00771246">
            <w:pPr>
              <w:pStyle w:val="ListParagraph"/>
              <w:numPr>
                <w:ilvl w:val="0"/>
                <w:numId w:val="115"/>
              </w:numPr>
              <w:spacing w:after="200" w:line="276" w:lineRule="auto"/>
              <w:ind w:left="540"/>
              <w:rPr>
                <w:rFonts w:cstheme="minorHAnsi"/>
                <w:sz w:val="24"/>
                <w:szCs w:val="24"/>
              </w:rPr>
            </w:pPr>
            <w:r w:rsidRPr="00D07601">
              <w:rPr>
                <w:rFonts w:cstheme="minorHAnsi"/>
                <w:sz w:val="24"/>
                <w:szCs w:val="24"/>
              </w:rPr>
              <w:t>Product</w:t>
            </w:r>
          </w:p>
          <w:p w:rsidR="00771246" w:rsidRPr="00E821A8" w:rsidRDefault="00D07601" w:rsidP="00771246">
            <w:pPr>
              <w:pStyle w:val="ListParagraph"/>
              <w:numPr>
                <w:ilvl w:val="0"/>
                <w:numId w:val="115"/>
              </w:numPr>
              <w:spacing w:after="200" w:line="276" w:lineRule="auto"/>
              <w:ind w:left="540"/>
              <w:rPr>
                <w:rFonts w:cstheme="minorHAnsi"/>
                <w:sz w:val="24"/>
                <w:szCs w:val="24"/>
              </w:rPr>
            </w:pPr>
            <w:r w:rsidRPr="00D07601">
              <w:rPr>
                <w:rFonts w:cstheme="minorHAnsi"/>
                <w:sz w:val="24"/>
                <w:szCs w:val="24"/>
              </w:rPr>
              <w:t>Schedule</w:t>
            </w:r>
          </w:p>
          <w:p w:rsidR="00771246" w:rsidRPr="00E821A8" w:rsidRDefault="00D07601" w:rsidP="00771246">
            <w:pPr>
              <w:pStyle w:val="ListParagraph"/>
              <w:numPr>
                <w:ilvl w:val="0"/>
                <w:numId w:val="115"/>
              </w:numPr>
              <w:spacing w:after="200" w:line="276" w:lineRule="auto"/>
              <w:ind w:left="540"/>
              <w:rPr>
                <w:rFonts w:cstheme="minorHAnsi"/>
                <w:sz w:val="24"/>
                <w:szCs w:val="24"/>
              </w:rPr>
            </w:pPr>
            <w:r w:rsidRPr="00D07601">
              <w:rPr>
                <w:rFonts w:cstheme="minorHAnsi"/>
                <w:sz w:val="24"/>
                <w:szCs w:val="24"/>
              </w:rPr>
              <w:t>Progress</w:t>
            </w:r>
          </w:p>
          <w:p w:rsidR="00771246" w:rsidRPr="00E821A8" w:rsidRDefault="00D07601" w:rsidP="00771246">
            <w:pPr>
              <w:pStyle w:val="ListParagraph"/>
              <w:numPr>
                <w:ilvl w:val="0"/>
                <w:numId w:val="115"/>
              </w:numPr>
              <w:spacing w:after="200" w:line="276" w:lineRule="auto"/>
              <w:ind w:left="540"/>
              <w:rPr>
                <w:rFonts w:cstheme="minorHAnsi"/>
                <w:sz w:val="24"/>
                <w:szCs w:val="24"/>
              </w:rPr>
            </w:pPr>
            <w:r w:rsidRPr="00D07601">
              <w:rPr>
                <w:rFonts w:cstheme="minorHAnsi"/>
                <w:sz w:val="24"/>
                <w:szCs w:val="24"/>
              </w:rPr>
              <w:t>Risk, Issue, Change Request</w:t>
            </w:r>
          </w:p>
        </w:tc>
        <w:tc>
          <w:tcPr>
            <w:tcW w:w="4788" w:type="dxa"/>
          </w:tcPr>
          <w:p w:rsidR="00771246" w:rsidRPr="00E821A8" w:rsidRDefault="00D07601" w:rsidP="00227BA2">
            <w:pPr>
              <w:shd w:val="clear" w:color="FFFFCC" w:fill="FFFFFF"/>
              <w:spacing w:before="100" w:beforeAutospacing="1" w:after="100" w:afterAutospacing="1" w:line="276" w:lineRule="auto"/>
              <w:rPr>
                <w:rFonts w:cstheme="minorHAnsi"/>
                <w:sz w:val="24"/>
                <w:szCs w:val="24"/>
              </w:rPr>
            </w:pPr>
            <w:r w:rsidRPr="00D07601">
              <w:rPr>
                <w:rFonts w:cstheme="minorHAnsi"/>
                <w:sz w:val="24"/>
                <w:szCs w:val="24"/>
              </w:rPr>
              <w:t>Stage Class</w:t>
            </w:r>
          </w:p>
          <w:p w:rsidR="00771246" w:rsidRPr="00E821A8" w:rsidRDefault="00D07601" w:rsidP="00227BA2">
            <w:pPr>
              <w:spacing w:after="200" w:line="276" w:lineRule="auto"/>
              <w:rPr>
                <w:rFonts w:cstheme="minorHAnsi"/>
                <w:sz w:val="24"/>
                <w:szCs w:val="24"/>
              </w:rPr>
            </w:pPr>
            <w:r w:rsidRPr="00D07601">
              <w:rPr>
                <w:rFonts w:cstheme="minorHAnsi"/>
                <w:sz w:val="24"/>
                <w:szCs w:val="24"/>
              </w:rPr>
              <w:t>Product Class</w:t>
            </w:r>
          </w:p>
          <w:p w:rsidR="00771246" w:rsidRPr="00E821A8" w:rsidRDefault="00D07601" w:rsidP="00227BA2">
            <w:pPr>
              <w:spacing w:after="200" w:line="276" w:lineRule="auto"/>
              <w:rPr>
                <w:rFonts w:cstheme="minorHAnsi"/>
                <w:sz w:val="24"/>
                <w:szCs w:val="24"/>
              </w:rPr>
            </w:pPr>
            <w:r w:rsidRPr="00D07601">
              <w:rPr>
                <w:rFonts w:cstheme="minorHAnsi"/>
                <w:sz w:val="24"/>
                <w:szCs w:val="24"/>
              </w:rPr>
              <w:t>User Class</w:t>
            </w:r>
          </w:p>
          <w:p w:rsidR="00771246" w:rsidRPr="00E821A8" w:rsidRDefault="00D07601" w:rsidP="00227BA2">
            <w:pPr>
              <w:spacing w:after="200" w:line="276" w:lineRule="auto"/>
              <w:rPr>
                <w:rFonts w:cstheme="minorHAnsi"/>
                <w:sz w:val="24"/>
                <w:szCs w:val="24"/>
              </w:rPr>
            </w:pPr>
            <w:r w:rsidRPr="00D07601">
              <w:rPr>
                <w:rFonts w:cstheme="minorHAnsi"/>
                <w:sz w:val="24"/>
                <w:szCs w:val="24"/>
              </w:rPr>
              <w:t>Risk Class</w:t>
            </w:r>
          </w:p>
          <w:p w:rsidR="00771246" w:rsidRPr="00E821A8" w:rsidRDefault="00D07601" w:rsidP="00227BA2">
            <w:pPr>
              <w:spacing w:after="200" w:line="276" w:lineRule="auto"/>
              <w:rPr>
                <w:rFonts w:cstheme="minorHAnsi"/>
                <w:sz w:val="24"/>
                <w:szCs w:val="24"/>
              </w:rPr>
            </w:pPr>
            <w:r w:rsidRPr="00D07601">
              <w:rPr>
                <w:rFonts w:cstheme="minorHAnsi"/>
                <w:sz w:val="24"/>
                <w:szCs w:val="24"/>
              </w:rPr>
              <w:t>Issue Class</w:t>
            </w:r>
          </w:p>
          <w:p w:rsidR="00771246" w:rsidRPr="00E821A8" w:rsidRDefault="00D07601" w:rsidP="00227BA2">
            <w:pPr>
              <w:spacing w:after="200" w:line="276" w:lineRule="auto"/>
              <w:rPr>
                <w:rFonts w:cstheme="minorHAnsi"/>
                <w:sz w:val="24"/>
                <w:szCs w:val="24"/>
              </w:rPr>
            </w:pPr>
            <w:r w:rsidRPr="00D07601">
              <w:rPr>
                <w:rFonts w:cstheme="minorHAnsi"/>
                <w:sz w:val="24"/>
                <w:szCs w:val="24"/>
              </w:rPr>
              <w:t>Requirement Class</w:t>
            </w:r>
          </w:p>
          <w:p w:rsidR="00771246" w:rsidRPr="00E821A8" w:rsidRDefault="00D07601" w:rsidP="00227BA2">
            <w:pPr>
              <w:spacing w:after="200" w:line="276" w:lineRule="auto"/>
              <w:rPr>
                <w:rFonts w:cstheme="minorHAnsi"/>
                <w:sz w:val="24"/>
                <w:szCs w:val="24"/>
              </w:rPr>
            </w:pPr>
            <w:r w:rsidRPr="00D07601">
              <w:rPr>
                <w:rFonts w:cstheme="minorHAnsi"/>
                <w:sz w:val="24"/>
                <w:szCs w:val="24"/>
              </w:rPr>
              <w:t>Deliverable Class</w:t>
            </w:r>
          </w:p>
        </w:tc>
      </w:tr>
    </w:tbl>
    <w:p w:rsidR="00771246" w:rsidRPr="00E821A8" w:rsidRDefault="00771246" w:rsidP="00771246">
      <w:pPr>
        <w:rPr>
          <w:rFonts w:cstheme="minorHAnsi"/>
          <w:sz w:val="24"/>
          <w:szCs w:val="24"/>
        </w:rPr>
      </w:pPr>
    </w:p>
    <w:tbl>
      <w:tblPr>
        <w:tblStyle w:val="TableGrid"/>
        <w:tblW w:w="0" w:type="auto"/>
        <w:tblLook w:val="04A0"/>
      </w:tblPr>
      <w:tblGrid>
        <w:gridCol w:w="4522"/>
        <w:gridCol w:w="4482"/>
      </w:tblGrid>
      <w:tr w:rsidR="00771246" w:rsidRPr="00E821A8" w:rsidTr="00227BA2">
        <w:tc>
          <w:tcPr>
            <w:tcW w:w="9576" w:type="dxa"/>
            <w:gridSpan w:val="2"/>
            <w:shd w:val="clear" w:color="auto" w:fill="95B3D7" w:themeFill="accent1" w:themeFillTint="99"/>
          </w:tcPr>
          <w:p w:rsidR="00771246" w:rsidRPr="00E821A8" w:rsidRDefault="00D07601" w:rsidP="00227BA2">
            <w:pPr>
              <w:spacing w:after="200" w:line="276" w:lineRule="auto"/>
              <w:jc w:val="center"/>
              <w:rPr>
                <w:rFonts w:cstheme="minorHAnsi"/>
                <w:b/>
                <w:sz w:val="24"/>
                <w:szCs w:val="24"/>
              </w:rPr>
            </w:pPr>
            <w:r w:rsidRPr="00D07601">
              <w:rPr>
                <w:rFonts w:cstheme="minorHAnsi"/>
                <w:b/>
                <w:sz w:val="24"/>
                <w:szCs w:val="24"/>
              </w:rPr>
              <w:t>Report Controller Class</w:t>
            </w:r>
          </w:p>
        </w:tc>
      </w:tr>
      <w:tr w:rsidR="00771246" w:rsidRPr="00E821A8" w:rsidTr="00227BA2">
        <w:tc>
          <w:tcPr>
            <w:tcW w:w="4788" w:type="dxa"/>
            <w:shd w:val="clear" w:color="auto" w:fill="DBE5F1" w:themeFill="accent1" w:themeFillTint="33"/>
          </w:tcPr>
          <w:p w:rsidR="00771246" w:rsidRPr="00E821A8" w:rsidRDefault="00D07601" w:rsidP="00227BA2">
            <w:pPr>
              <w:spacing w:after="200" w:line="276" w:lineRule="auto"/>
              <w:jc w:val="center"/>
              <w:rPr>
                <w:rFonts w:cstheme="minorHAnsi"/>
                <w:sz w:val="24"/>
                <w:szCs w:val="24"/>
              </w:rPr>
            </w:pPr>
            <w:r w:rsidRPr="00D07601">
              <w:rPr>
                <w:rFonts w:cstheme="minorHAnsi"/>
                <w:sz w:val="24"/>
                <w:szCs w:val="24"/>
              </w:rPr>
              <w:t>Responsibilities</w:t>
            </w:r>
          </w:p>
        </w:tc>
        <w:tc>
          <w:tcPr>
            <w:tcW w:w="4788" w:type="dxa"/>
            <w:shd w:val="clear" w:color="auto" w:fill="DBE5F1" w:themeFill="accent1" w:themeFillTint="33"/>
          </w:tcPr>
          <w:p w:rsidR="00771246" w:rsidRPr="00E821A8" w:rsidRDefault="00D07601" w:rsidP="00227BA2">
            <w:pPr>
              <w:shd w:val="clear" w:color="FFFFCC" w:fill="FFFFFF"/>
              <w:spacing w:before="100" w:beforeAutospacing="1" w:after="100" w:afterAutospacing="1" w:line="276" w:lineRule="auto"/>
              <w:jc w:val="center"/>
              <w:rPr>
                <w:rFonts w:cstheme="minorHAnsi"/>
                <w:sz w:val="24"/>
                <w:szCs w:val="24"/>
              </w:rPr>
            </w:pPr>
            <w:r w:rsidRPr="00D07601">
              <w:rPr>
                <w:rFonts w:cstheme="minorHAnsi"/>
                <w:sz w:val="24"/>
                <w:szCs w:val="24"/>
              </w:rPr>
              <w:t>Collaborators</w:t>
            </w:r>
          </w:p>
        </w:tc>
      </w:tr>
      <w:tr w:rsidR="00771246" w:rsidRPr="00E821A8" w:rsidTr="00227BA2">
        <w:tc>
          <w:tcPr>
            <w:tcW w:w="4788" w:type="dxa"/>
          </w:tcPr>
          <w:p w:rsidR="00771246" w:rsidRPr="00E821A8" w:rsidRDefault="00D07601" w:rsidP="00771246">
            <w:pPr>
              <w:pStyle w:val="ListParagraph"/>
              <w:numPr>
                <w:ilvl w:val="0"/>
                <w:numId w:val="116"/>
              </w:numPr>
              <w:spacing w:after="200" w:line="276" w:lineRule="auto"/>
              <w:ind w:left="540"/>
              <w:rPr>
                <w:rFonts w:cstheme="minorHAnsi"/>
                <w:sz w:val="24"/>
                <w:szCs w:val="24"/>
              </w:rPr>
            </w:pPr>
            <w:r w:rsidRPr="00D07601">
              <w:rPr>
                <w:rFonts w:cstheme="minorHAnsi"/>
                <w:sz w:val="24"/>
                <w:szCs w:val="24"/>
              </w:rPr>
              <w:t>Project information</w:t>
            </w:r>
          </w:p>
          <w:p w:rsidR="00771246" w:rsidRPr="00E821A8" w:rsidRDefault="00D07601" w:rsidP="00771246">
            <w:pPr>
              <w:pStyle w:val="ListParagraph"/>
              <w:numPr>
                <w:ilvl w:val="0"/>
                <w:numId w:val="116"/>
              </w:numPr>
              <w:spacing w:after="200" w:line="276" w:lineRule="auto"/>
              <w:ind w:left="540"/>
              <w:rPr>
                <w:rFonts w:cstheme="minorHAnsi"/>
                <w:sz w:val="24"/>
                <w:szCs w:val="24"/>
              </w:rPr>
            </w:pPr>
            <w:r w:rsidRPr="00D07601">
              <w:rPr>
                <w:rFonts w:cstheme="minorHAnsi"/>
                <w:sz w:val="24"/>
                <w:szCs w:val="24"/>
              </w:rPr>
              <w:t>Planner</w:t>
            </w:r>
          </w:p>
          <w:p w:rsidR="00771246" w:rsidRPr="00E821A8" w:rsidRDefault="00D07601" w:rsidP="00771246">
            <w:pPr>
              <w:pStyle w:val="ListParagraph"/>
              <w:numPr>
                <w:ilvl w:val="0"/>
                <w:numId w:val="116"/>
              </w:numPr>
              <w:spacing w:after="200" w:line="276" w:lineRule="auto"/>
              <w:ind w:left="540"/>
              <w:rPr>
                <w:rFonts w:cstheme="minorHAnsi"/>
                <w:sz w:val="24"/>
                <w:szCs w:val="24"/>
              </w:rPr>
            </w:pPr>
            <w:r w:rsidRPr="00D07601">
              <w:rPr>
                <w:rFonts w:cstheme="minorHAnsi"/>
                <w:sz w:val="24"/>
                <w:szCs w:val="24"/>
              </w:rPr>
              <w:t>DMS</w:t>
            </w:r>
          </w:p>
          <w:p w:rsidR="00771246" w:rsidRPr="00E821A8" w:rsidRDefault="00D07601" w:rsidP="00771246">
            <w:pPr>
              <w:pStyle w:val="ListParagraph"/>
              <w:numPr>
                <w:ilvl w:val="0"/>
                <w:numId w:val="116"/>
              </w:numPr>
              <w:spacing w:after="200" w:line="276" w:lineRule="auto"/>
              <w:ind w:left="540"/>
              <w:rPr>
                <w:rFonts w:cstheme="minorHAnsi"/>
                <w:sz w:val="24"/>
                <w:szCs w:val="24"/>
              </w:rPr>
            </w:pPr>
            <w:r w:rsidRPr="00D07601">
              <w:rPr>
                <w:rFonts w:cstheme="minorHAnsi"/>
                <w:sz w:val="24"/>
                <w:szCs w:val="24"/>
              </w:rPr>
              <w:lastRenderedPageBreak/>
              <w:t>Timesheet</w:t>
            </w:r>
          </w:p>
        </w:tc>
        <w:tc>
          <w:tcPr>
            <w:tcW w:w="4788" w:type="dxa"/>
          </w:tcPr>
          <w:p w:rsidR="00771246" w:rsidRPr="00E821A8" w:rsidRDefault="00D07601" w:rsidP="00227BA2">
            <w:pPr>
              <w:shd w:val="clear" w:color="FFFFCC" w:fill="FFFFFF"/>
              <w:spacing w:before="100" w:beforeAutospacing="1" w:after="100" w:afterAutospacing="1" w:line="276" w:lineRule="auto"/>
              <w:rPr>
                <w:rFonts w:cstheme="minorHAnsi"/>
                <w:sz w:val="24"/>
                <w:szCs w:val="24"/>
              </w:rPr>
            </w:pPr>
            <w:r w:rsidRPr="00D07601">
              <w:rPr>
                <w:rFonts w:cstheme="minorHAnsi"/>
                <w:sz w:val="24"/>
                <w:szCs w:val="24"/>
              </w:rPr>
              <w:lastRenderedPageBreak/>
              <w:t>Project Class</w:t>
            </w:r>
          </w:p>
          <w:p w:rsidR="00771246" w:rsidRPr="00E821A8" w:rsidRDefault="00D07601" w:rsidP="00227BA2">
            <w:pPr>
              <w:spacing w:after="200" w:line="276" w:lineRule="auto"/>
              <w:rPr>
                <w:rFonts w:cstheme="minorHAnsi"/>
                <w:sz w:val="24"/>
                <w:szCs w:val="24"/>
              </w:rPr>
            </w:pPr>
            <w:r w:rsidRPr="00D07601">
              <w:rPr>
                <w:rFonts w:cstheme="minorHAnsi"/>
                <w:sz w:val="24"/>
                <w:szCs w:val="24"/>
              </w:rPr>
              <w:t>Planner Class</w:t>
            </w:r>
          </w:p>
          <w:p w:rsidR="00771246" w:rsidRPr="00E821A8" w:rsidRDefault="00D07601" w:rsidP="00227BA2">
            <w:pPr>
              <w:spacing w:after="200" w:line="276" w:lineRule="auto"/>
              <w:rPr>
                <w:rFonts w:cstheme="minorHAnsi"/>
                <w:sz w:val="24"/>
                <w:szCs w:val="24"/>
              </w:rPr>
            </w:pPr>
            <w:r w:rsidRPr="00D07601">
              <w:rPr>
                <w:rFonts w:cstheme="minorHAnsi"/>
                <w:sz w:val="24"/>
                <w:szCs w:val="24"/>
              </w:rPr>
              <w:lastRenderedPageBreak/>
              <w:t>DMS Class</w:t>
            </w:r>
          </w:p>
          <w:p w:rsidR="00771246" w:rsidRPr="00E821A8" w:rsidRDefault="00D07601" w:rsidP="00227BA2">
            <w:pPr>
              <w:spacing w:after="200" w:line="276" w:lineRule="auto"/>
              <w:rPr>
                <w:rFonts w:cstheme="minorHAnsi"/>
                <w:sz w:val="24"/>
                <w:szCs w:val="24"/>
              </w:rPr>
            </w:pPr>
            <w:r w:rsidRPr="00D07601">
              <w:rPr>
                <w:rFonts w:cstheme="minorHAnsi"/>
                <w:sz w:val="24"/>
                <w:szCs w:val="24"/>
              </w:rPr>
              <w:t>Timesheet Class</w:t>
            </w:r>
          </w:p>
        </w:tc>
      </w:tr>
    </w:tbl>
    <w:p w:rsidR="00771246" w:rsidRPr="00E821A8" w:rsidRDefault="00771246" w:rsidP="00771246">
      <w:pPr>
        <w:rPr>
          <w:rFonts w:cstheme="minorHAnsi"/>
          <w:sz w:val="24"/>
          <w:szCs w:val="24"/>
        </w:rPr>
      </w:pPr>
    </w:p>
    <w:tbl>
      <w:tblPr>
        <w:tblStyle w:val="TableGrid"/>
        <w:tblW w:w="0" w:type="auto"/>
        <w:tblLook w:val="04A0"/>
      </w:tblPr>
      <w:tblGrid>
        <w:gridCol w:w="4511"/>
        <w:gridCol w:w="4493"/>
      </w:tblGrid>
      <w:tr w:rsidR="00771246" w:rsidRPr="00E821A8" w:rsidTr="00227BA2">
        <w:tc>
          <w:tcPr>
            <w:tcW w:w="9576" w:type="dxa"/>
            <w:gridSpan w:val="2"/>
            <w:shd w:val="clear" w:color="auto" w:fill="95B3D7" w:themeFill="accent1" w:themeFillTint="99"/>
          </w:tcPr>
          <w:p w:rsidR="00771246" w:rsidRPr="00E821A8" w:rsidRDefault="00D07601" w:rsidP="00227BA2">
            <w:pPr>
              <w:spacing w:after="200" w:line="276" w:lineRule="auto"/>
              <w:jc w:val="center"/>
              <w:rPr>
                <w:rFonts w:cstheme="minorHAnsi"/>
                <w:b/>
                <w:sz w:val="24"/>
                <w:szCs w:val="24"/>
              </w:rPr>
            </w:pPr>
            <w:r w:rsidRPr="00D07601">
              <w:rPr>
                <w:rFonts w:cstheme="minorHAnsi"/>
                <w:b/>
                <w:sz w:val="24"/>
                <w:szCs w:val="24"/>
              </w:rPr>
              <w:t>Timesheet Controller Class</w:t>
            </w:r>
          </w:p>
        </w:tc>
      </w:tr>
      <w:tr w:rsidR="00771246" w:rsidRPr="00E821A8" w:rsidTr="00227BA2">
        <w:tc>
          <w:tcPr>
            <w:tcW w:w="4788" w:type="dxa"/>
            <w:shd w:val="clear" w:color="auto" w:fill="DBE5F1" w:themeFill="accent1" w:themeFillTint="33"/>
          </w:tcPr>
          <w:p w:rsidR="00771246" w:rsidRPr="00E821A8" w:rsidRDefault="00D07601" w:rsidP="00227BA2">
            <w:pPr>
              <w:spacing w:after="200" w:line="276" w:lineRule="auto"/>
              <w:jc w:val="center"/>
              <w:rPr>
                <w:rFonts w:cstheme="minorHAnsi"/>
                <w:sz w:val="24"/>
                <w:szCs w:val="24"/>
              </w:rPr>
            </w:pPr>
            <w:r w:rsidRPr="00D07601">
              <w:rPr>
                <w:rFonts w:cstheme="minorHAnsi"/>
                <w:sz w:val="24"/>
                <w:szCs w:val="24"/>
              </w:rPr>
              <w:t>Responsibilities</w:t>
            </w:r>
          </w:p>
        </w:tc>
        <w:tc>
          <w:tcPr>
            <w:tcW w:w="4788" w:type="dxa"/>
            <w:shd w:val="clear" w:color="auto" w:fill="DBE5F1" w:themeFill="accent1" w:themeFillTint="33"/>
          </w:tcPr>
          <w:p w:rsidR="00771246" w:rsidRPr="00E821A8" w:rsidRDefault="00D07601" w:rsidP="00227BA2">
            <w:pPr>
              <w:shd w:val="clear" w:color="FFFFCC" w:fill="FFFFFF"/>
              <w:spacing w:before="100" w:beforeAutospacing="1" w:after="100" w:afterAutospacing="1" w:line="276" w:lineRule="auto"/>
              <w:jc w:val="center"/>
              <w:rPr>
                <w:rFonts w:cstheme="minorHAnsi"/>
                <w:sz w:val="24"/>
                <w:szCs w:val="24"/>
              </w:rPr>
            </w:pPr>
            <w:r w:rsidRPr="00D07601">
              <w:rPr>
                <w:rFonts w:cstheme="minorHAnsi"/>
                <w:sz w:val="24"/>
                <w:szCs w:val="24"/>
              </w:rPr>
              <w:t>Collaborators</w:t>
            </w:r>
          </w:p>
        </w:tc>
      </w:tr>
      <w:tr w:rsidR="00771246" w:rsidRPr="00E821A8" w:rsidTr="00227BA2">
        <w:tc>
          <w:tcPr>
            <w:tcW w:w="4788" w:type="dxa"/>
          </w:tcPr>
          <w:p w:rsidR="00771246" w:rsidRPr="00E821A8" w:rsidRDefault="00D07601" w:rsidP="00771246">
            <w:pPr>
              <w:pStyle w:val="ListParagraph"/>
              <w:numPr>
                <w:ilvl w:val="0"/>
                <w:numId w:val="117"/>
              </w:numPr>
              <w:spacing w:after="200" w:line="276" w:lineRule="auto"/>
              <w:ind w:left="540"/>
              <w:rPr>
                <w:rFonts w:cstheme="minorHAnsi"/>
                <w:sz w:val="24"/>
                <w:szCs w:val="24"/>
              </w:rPr>
            </w:pPr>
            <w:r w:rsidRPr="00D07601">
              <w:rPr>
                <w:rFonts w:cstheme="minorHAnsi"/>
                <w:sz w:val="24"/>
                <w:szCs w:val="24"/>
              </w:rPr>
              <w:t>Allow project manager to monitor timework and effort of team member.</w:t>
            </w:r>
          </w:p>
          <w:p w:rsidR="00771246" w:rsidRPr="00E821A8" w:rsidRDefault="00D07601" w:rsidP="00771246">
            <w:pPr>
              <w:pStyle w:val="ListParagraph"/>
              <w:numPr>
                <w:ilvl w:val="0"/>
                <w:numId w:val="117"/>
              </w:numPr>
              <w:spacing w:after="200" w:line="276" w:lineRule="auto"/>
              <w:ind w:left="540"/>
              <w:rPr>
                <w:rFonts w:cstheme="minorHAnsi"/>
                <w:sz w:val="24"/>
                <w:szCs w:val="24"/>
              </w:rPr>
            </w:pPr>
            <w:r w:rsidRPr="00D07601">
              <w:rPr>
                <w:rFonts w:cstheme="minorHAnsi"/>
                <w:sz w:val="24"/>
                <w:szCs w:val="24"/>
              </w:rPr>
              <w:t>Feature filter projects by date, status, project.</w:t>
            </w:r>
          </w:p>
          <w:p w:rsidR="00771246" w:rsidRPr="00E821A8" w:rsidRDefault="00D07601" w:rsidP="00771246">
            <w:pPr>
              <w:pStyle w:val="ListParagraph"/>
              <w:numPr>
                <w:ilvl w:val="0"/>
                <w:numId w:val="117"/>
              </w:numPr>
              <w:spacing w:after="200" w:line="276" w:lineRule="auto"/>
              <w:ind w:left="540"/>
              <w:rPr>
                <w:rFonts w:cstheme="minorHAnsi"/>
                <w:sz w:val="24"/>
                <w:szCs w:val="24"/>
              </w:rPr>
            </w:pPr>
            <w:r w:rsidRPr="00D07601">
              <w:rPr>
                <w:rFonts w:cstheme="minorHAnsi"/>
                <w:sz w:val="24"/>
                <w:szCs w:val="24"/>
              </w:rPr>
              <w:t>Team members can log timesheet as their works daily or weekly.</w:t>
            </w:r>
          </w:p>
          <w:p w:rsidR="00771246" w:rsidRPr="00E821A8" w:rsidRDefault="00771246" w:rsidP="00227BA2">
            <w:pPr>
              <w:spacing w:after="200" w:line="276" w:lineRule="auto"/>
              <w:rPr>
                <w:rFonts w:cstheme="minorHAnsi"/>
                <w:sz w:val="24"/>
                <w:szCs w:val="24"/>
              </w:rPr>
            </w:pPr>
          </w:p>
        </w:tc>
        <w:tc>
          <w:tcPr>
            <w:tcW w:w="4788" w:type="dxa"/>
          </w:tcPr>
          <w:p w:rsidR="00771246" w:rsidRPr="00E821A8" w:rsidRDefault="00D07601" w:rsidP="00227BA2">
            <w:pPr>
              <w:shd w:val="clear" w:color="FFFFCC" w:fill="FFFFFF"/>
              <w:spacing w:before="100" w:beforeAutospacing="1" w:after="100" w:afterAutospacing="1" w:line="276" w:lineRule="auto"/>
              <w:rPr>
                <w:rFonts w:cstheme="minorHAnsi"/>
                <w:sz w:val="24"/>
                <w:szCs w:val="24"/>
              </w:rPr>
            </w:pPr>
            <w:r w:rsidRPr="00D07601">
              <w:rPr>
                <w:rFonts w:cstheme="minorHAnsi"/>
                <w:sz w:val="24"/>
                <w:szCs w:val="24"/>
              </w:rPr>
              <w:t>Project Class</w:t>
            </w:r>
          </w:p>
          <w:p w:rsidR="00771246" w:rsidRPr="00E821A8" w:rsidRDefault="00D07601" w:rsidP="00227BA2">
            <w:pPr>
              <w:spacing w:after="200" w:line="276" w:lineRule="auto"/>
              <w:rPr>
                <w:rFonts w:cstheme="minorHAnsi"/>
                <w:sz w:val="24"/>
                <w:szCs w:val="24"/>
              </w:rPr>
            </w:pPr>
            <w:r w:rsidRPr="00D07601">
              <w:rPr>
                <w:rFonts w:cstheme="minorHAnsi"/>
                <w:sz w:val="24"/>
                <w:szCs w:val="24"/>
              </w:rPr>
              <w:t>User Class</w:t>
            </w:r>
          </w:p>
          <w:p w:rsidR="00771246" w:rsidRPr="00E821A8" w:rsidRDefault="00D07601" w:rsidP="00227BA2">
            <w:pPr>
              <w:spacing w:after="200" w:line="276" w:lineRule="auto"/>
              <w:rPr>
                <w:rFonts w:cstheme="minorHAnsi"/>
                <w:sz w:val="24"/>
                <w:szCs w:val="24"/>
              </w:rPr>
            </w:pPr>
            <w:r w:rsidRPr="00D07601">
              <w:rPr>
                <w:rFonts w:cstheme="minorHAnsi"/>
                <w:sz w:val="24"/>
                <w:szCs w:val="24"/>
              </w:rPr>
              <w:t>Product Class</w:t>
            </w:r>
          </w:p>
          <w:p w:rsidR="00771246" w:rsidRPr="00E821A8" w:rsidRDefault="00D07601" w:rsidP="00227BA2">
            <w:pPr>
              <w:spacing w:after="200" w:line="276" w:lineRule="auto"/>
              <w:rPr>
                <w:rFonts w:cstheme="minorHAnsi"/>
                <w:sz w:val="24"/>
                <w:szCs w:val="24"/>
              </w:rPr>
            </w:pPr>
            <w:r w:rsidRPr="00D07601">
              <w:rPr>
                <w:rFonts w:cstheme="minorHAnsi"/>
                <w:sz w:val="24"/>
                <w:szCs w:val="24"/>
              </w:rPr>
              <w:t>Stage Class</w:t>
            </w:r>
          </w:p>
        </w:tc>
      </w:tr>
    </w:tbl>
    <w:p w:rsidR="00771246" w:rsidRPr="00E821A8" w:rsidRDefault="00771246" w:rsidP="00771246">
      <w:pPr>
        <w:rPr>
          <w:rFonts w:cstheme="minorHAnsi"/>
          <w:sz w:val="24"/>
          <w:szCs w:val="24"/>
        </w:rPr>
      </w:pPr>
    </w:p>
    <w:tbl>
      <w:tblPr>
        <w:tblStyle w:val="TableGrid"/>
        <w:tblW w:w="0" w:type="auto"/>
        <w:tblLook w:val="04A0"/>
      </w:tblPr>
      <w:tblGrid>
        <w:gridCol w:w="4511"/>
        <w:gridCol w:w="4493"/>
      </w:tblGrid>
      <w:tr w:rsidR="00771246" w:rsidRPr="00E821A8" w:rsidTr="00227BA2">
        <w:tc>
          <w:tcPr>
            <w:tcW w:w="9576" w:type="dxa"/>
            <w:gridSpan w:val="2"/>
            <w:shd w:val="clear" w:color="auto" w:fill="95B3D7" w:themeFill="accent1" w:themeFillTint="99"/>
          </w:tcPr>
          <w:p w:rsidR="00771246" w:rsidRPr="00E821A8" w:rsidRDefault="00D07601" w:rsidP="00227BA2">
            <w:pPr>
              <w:spacing w:after="200" w:line="276" w:lineRule="auto"/>
              <w:jc w:val="center"/>
              <w:rPr>
                <w:rFonts w:cstheme="minorHAnsi"/>
                <w:b/>
                <w:sz w:val="24"/>
                <w:szCs w:val="24"/>
              </w:rPr>
            </w:pPr>
            <w:r w:rsidRPr="00D07601">
              <w:rPr>
                <w:rFonts w:cstheme="minorHAnsi"/>
                <w:b/>
                <w:sz w:val="24"/>
                <w:szCs w:val="24"/>
              </w:rPr>
              <w:t>DMS Controller Class</w:t>
            </w:r>
          </w:p>
        </w:tc>
      </w:tr>
      <w:tr w:rsidR="00771246" w:rsidRPr="00E821A8" w:rsidTr="00227BA2">
        <w:tc>
          <w:tcPr>
            <w:tcW w:w="4788" w:type="dxa"/>
            <w:shd w:val="clear" w:color="auto" w:fill="DBE5F1" w:themeFill="accent1" w:themeFillTint="33"/>
          </w:tcPr>
          <w:p w:rsidR="00771246" w:rsidRPr="00E821A8" w:rsidRDefault="00D07601" w:rsidP="00227BA2">
            <w:pPr>
              <w:spacing w:after="200" w:line="276" w:lineRule="auto"/>
              <w:jc w:val="center"/>
              <w:rPr>
                <w:rFonts w:cstheme="minorHAnsi"/>
                <w:sz w:val="24"/>
                <w:szCs w:val="24"/>
              </w:rPr>
            </w:pPr>
            <w:r w:rsidRPr="00D07601">
              <w:rPr>
                <w:rFonts w:cstheme="minorHAnsi"/>
                <w:sz w:val="24"/>
                <w:szCs w:val="24"/>
              </w:rPr>
              <w:t>Responsibilities</w:t>
            </w:r>
          </w:p>
        </w:tc>
        <w:tc>
          <w:tcPr>
            <w:tcW w:w="4788" w:type="dxa"/>
            <w:shd w:val="clear" w:color="auto" w:fill="DBE5F1" w:themeFill="accent1" w:themeFillTint="33"/>
          </w:tcPr>
          <w:p w:rsidR="00771246" w:rsidRPr="00E821A8" w:rsidRDefault="00D07601" w:rsidP="00227BA2">
            <w:pPr>
              <w:shd w:val="clear" w:color="FFFFCC" w:fill="FFFFFF"/>
              <w:spacing w:before="100" w:beforeAutospacing="1" w:after="100" w:afterAutospacing="1" w:line="276" w:lineRule="auto"/>
              <w:jc w:val="center"/>
              <w:rPr>
                <w:rFonts w:cstheme="minorHAnsi"/>
                <w:sz w:val="24"/>
                <w:szCs w:val="24"/>
              </w:rPr>
            </w:pPr>
            <w:r w:rsidRPr="00D07601">
              <w:rPr>
                <w:rFonts w:cstheme="minorHAnsi"/>
                <w:sz w:val="24"/>
                <w:szCs w:val="24"/>
              </w:rPr>
              <w:t>Collaborators</w:t>
            </w:r>
          </w:p>
        </w:tc>
      </w:tr>
      <w:tr w:rsidR="00771246" w:rsidRPr="00E821A8" w:rsidTr="00227BA2">
        <w:tc>
          <w:tcPr>
            <w:tcW w:w="4788" w:type="dxa"/>
          </w:tcPr>
          <w:p w:rsidR="00771246" w:rsidRPr="00E821A8" w:rsidRDefault="00D07601" w:rsidP="00771246">
            <w:pPr>
              <w:pStyle w:val="ListParagraph"/>
              <w:numPr>
                <w:ilvl w:val="0"/>
                <w:numId w:val="118"/>
              </w:numPr>
              <w:spacing w:after="200" w:line="276" w:lineRule="auto"/>
              <w:ind w:left="540"/>
              <w:rPr>
                <w:rFonts w:cstheme="minorHAnsi"/>
                <w:sz w:val="24"/>
                <w:szCs w:val="24"/>
              </w:rPr>
            </w:pPr>
            <w:r w:rsidRPr="00D07601">
              <w:rPr>
                <w:rFonts w:cstheme="minorHAnsi"/>
                <w:sz w:val="24"/>
                <w:szCs w:val="24"/>
              </w:rPr>
              <w:t>Allow project manager to monitor defect and fix bug effort of team.</w:t>
            </w:r>
          </w:p>
          <w:p w:rsidR="00771246" w:rsidRPr="00E821A8" w:rsidRDefault="00D07601" w:rsidP="00771246">
            <w:pPr>
              <w:pStyle w:val="ListParagraph"/>
              <w:numPr>
                <w:ilvl w:val="0"/>
                <w:numId w:val="118"/>
              </w:numPr>
              <w:spacing w:after="200" w:line="276" w:lineRule="auto"/>
              <w:ind w:left="540"/>
              <w:rPr>
                <w:rFonts w:cstheme="minorHAnsi"/>
                <w:sz w:val="24"/>
                <w:szCs w:val="24"/>
              </w:rPr>
            </w:pPr>
            <w:r w:rsidRPr="00D07601">
              <w:rPr>
                <w:rFonts w:cstheme="minorHAnsi"/>
                <w:sz w:val="24"/>
                <w:szCs w:val="24"/>
              </w:rPr>
              <w:t>Feature filter projects by date, status, and project, creator, assigned to.</w:t>
            </w:r>
          </w:p>
          <w:p w:rsidR="00771246" w:rsidRPr="00E821A8" w:rsidRDefault="00D07601" w:rsidP="00771246">
            <w:pPr>
              <w:pStyle w:val="ListParagraph"/>
              <w:numPr>
                <w:ilvl w:val="0"/>
                <w:numId w:val="118"/>
              </w:numPr>
              <w:spacing w:after="200" w:line="276" w:lineRule="auto"/>
              <w:ind w:left="540"/>
              <w:rPr>
                <w:rFonts w:cstheme="minorHAnsi"/>
                <w:sz w:val="24"/>
                <w:szCs w:val="24"/>
              </w:rPr>
            </w:pPr>
            <w:r w:rsidRPr="00D07601">
              <w:rPr>
                <w:rFonts w:cstheme="minorHAnsi"/>
                <w:sz w:val="24"/>
                <w:szCs w:val="24"/>
              </w:rPr>
              <w:t>Team members can update defect status.</w:t>
            </w:r>
          </w:p>
          <w:p w:rsidR="00771246" w:rsidRPr="00E821A8" w:rsidRDefault="00771246" w:rsidP="00227BA2">
            <w:pPr>
              <w:spacing w:after="200" w:line="276" w:lineRule="auto"/>
              <w:rPr>
                <w:rFonts w:cstheme="minorHAnsi"/>
                <w:sz w:val="24"/>
                <w:szCs w:val="24"/>
              </w:rPr>
            </w:pPr>
          </w:p>
        </w:tc>
        <w:tc>
          <w:tcPr>
            <w:tcW w:w="4788" w:type="dxa"/>
          </w:tcPr>
          <w:p w:rsidR="00771246" w:rsidRPr="00E821A8" w:rsidRDefault="00D07601" w:rsidP="00227BA2">
            <w:pPr>
              <w:shd w:val="clear" w:color="FFFFCC" w:fill="FFFFFF"/>
              <w:spacing w:before="100" w:beforeAutospacing="1" w:after="100" w:afterAutospacing="1" w:line="276" w:lineRule="auto"/>
              <w:rPr>
                <w:rFonts w:cstheme="minorHAnsi"/>
                <w:sz w:val="24"/>
                <w:szCs w:val="24"/>
              </w:rPr>
            </w:pPr>
            <w:r w:rsidRPr="00D07601">
              <w:rPr>
                <w:rFonts w:cstheme="minorHAnsi"/>
                <w:sz w:val="24"/>
                <w:szCs w:val="24"/>
              </w:rPr>
              <w:t>Project Class</w:t>
            </w:r>
          </w:p>
          <w:p w:rsidR="00771246" w:rsidRPr="00E821A8" w:rsidRDefault="00D07601" w:rsidP="00227BA2">
            <w:pPr>
              <w:spacing w:after="200" w:line="276" w:lineRule="auto"/>
              <w:rPr>
                <w:rFonts w:cstheme="minorHAnsi"/>
                <w:sz w:val="24"/>
                <w:szCs w:val="24"/>
              </w:rPr>
            </w:pPr>
            <w:r w:rsidRPr="00D07601">
              <w:rPr>
                <w:rFonts w:cstheme="minorHAnsi"/>
                <w:sz w:val="24"/>
                <w:szCs w:val="24"/>
              </w:rPr>
              <w:t>User Class</w:t>
            </w:r>
          </w:p>
        </w:tc>
      </w:tr>
    </w:tbl>
    <w:p w:rsidR="00771246" w:rsidRPr="00E821A8" w:rsidRDefault="00771246" w:rsidP="00771246">
      <w:pPr>
        <w:rPr>
          <w:rFonts w:cstheme="minorHAnsi"/>
          <w:sz w:val="24"/>
          <w:szCs w:val="24"/>
        </w:rPr>
      </w:pPr>
    </w:p>
    <w:tbl>
      <w:tblPr>
        <w:tblStyle w:val="TableGrid"/>
        <w:tblW w:w="0" w:type="auto"/>
        <w:tblLook w:val="04A0"/>
      </w:tblPr>
      <w:tblGrid>
        <w:gridCol w:w="4519"/>
        <w:gridCol w:w="4485"/>
      </w:tblGrid>
      <w:tr w:rsidR="00771246" w:rsidRPr="00E821A8" w:rsidTr="00227BA2">
        <w:tc>
          <w:tcPr>
            <w:tcW w:w="9576" w:type="dxa"/>
            <w:gridSpan w:val="2"/>
            <w:shd w:val="clear" w:color="auto" w:fill="95B3D7" w:themeFill="accent1" w:themeFillTint="99"/>
          </w:tcPr>
          <w:p w:rsidR="00771246" w:rsidRPr="00E821A8" w:rsidRDefault="00D07601" w:rsidP="00227BA2">
            <w:pPr>
              <w:spacing w:after="200" w:line="276" w:lineRule="auto"/>
              <w:jc w:val="center"/>
              <w:rPr>
                <w:rFonts w:cstheme="minorHAnsi"/>
                <w:b/>
                <w:sz w:val="24"/>
                <w:szCs w:val="24"/>
              </w:rPr>
            </w:pPr>
            <w:r w:rsidRPr="00D07601">
              <w:rPr>
                <w:rFonts w:cstheme="minorHAnsi"/>
                <w:b/>
                <w:sz w:val="24"/>
                <w:szCs w:val="24"/>
              </w:rPr>
              <w:t>Requirement Controller Class</w:t>
            </w:r>
          </w:p>
        </w:tc>
      </w:tr>
      <w:tr w:rsidR="00771246" w:rsidRPr="00E821A8" w:rsidTr="00227BA2">
        <w:tc>
          <w:tcPr>
            <w:tcW w:w="4788" w:type="dxa"/>
            <w:shd w:val="clear" w:color="auto" w:fill="DBE5F1" w:themeFill="accent1" w:themeFillTint="33"/>
          </w:tcPr>
          <w:p w:rsidR="00771246" w:rsidRPr="00E821A8" w:rsidRDefault="00D07601" w:rsidP="00227BA2">
            <w:pPr>
              <w:spacing w:after="200" w:line="276" w:lineRule="auto"/>
              <w:jc w:val="center"/>
              <w:rPr>
                <w:rFonts w:cstheme="minorHAnsi"/>
                <w:sz w:val="24"/>
                <w:szCs w:val="24"/>
              </w:rPr>
            </w:pPr>
            <w:r w:rsidRPr="00D07601">
              <w:rPr>
                <w:rFonts w:cstheme="minorHAnsi"/>
                <w:sz w:val="24"/>
                <w:szCs w:val="24"/>
              </w:rPr>
              <w:t>Responsibilities</w:t>
            </w:r>
          </w:p>
        </w:tc>
        <w:tc>
          <w:tcPr>
            <w:tcW w:w="4788" w:type="dxa"/>
            <w:shd w:val="clear" w:color="auto" w:fill="DBE5F1" w:themeFill="accent1" w:themeFillTint="33"/>
          </w:tcPr>
          <w:p w:rsidR="00771246" w:rsidRPr="00E821A8" w:rsidRDefault="00D07601" w:rsidP="00227BA2">
            <w:pPr>
              <w:shd w:val="clear" w:color="FFFFCC" w:fill="FFFFFF"/>
              <w:spacing w:before="100" w:beforeAutospacing="1" w:after="100" w:afterAutospacing="1" w:line="276" w:lineRule="auto"/>
              <w:jc w:val="center"/>
              <w:rPr>
                <w:rFonts w:cstheme="minorHAnsi"/>
                <w:sz w:val="24"/>
                <w:szCs w:val="24"/>
              </w:rPr>
            </w:pPr>
            <w:r w:rsidRPr="00D07601">
              <w:rPr>
                <w:rFonts w:cstheme="minorHAnsi"/>
                <w:sz w:val="24"/>
                <w:szCs w:val="24"/>
              </w:rPr>
              <w:t>Collaborators</w:t>
            </w:r>
          </w:p>
        </w:tc>
      </w:tr>
      <w:tr w:rsidR="00771246" w:rsidRPr="00E821A8" w:rsidTr="00227BA2">
        <w:tc>
          <w:tcPr>
            <w:tcW w:w="4788" w:type="dxa"/>
          </w:tcPr>
          <w:p w:rsidR="00771246" w:rsidRPr="00E821A8" w:rsidRDefault="00D07601" w:rsidP="00771246">
            <w:pPr>
              <w:pStyle w:val="ListParagraph"/>
              <w:numPr>
                <w:ilvl w:val="0"/>
                <w:numId w:val="119"/>
              </w:numPr>
              <w:spacing w:after="200" w:line="276" w:lineRule="auto"/>
              <w:ind w:left="540"/>
              <w:rPr>
                <w:rFonts w:cstheme="minorHAnsi"/>
                <w:sz w:val="24"/>
                <w:szCs w:val="24"/>
              </w:rPr>
            </w:pPr>
            <w:r w:rsidRPr="00D07601">
              <w:rPr>
                <w:rFonts w:cstheme="minorHAnsi"/>
                <w:sz w:val="24"/>
                <w:szCs w:val="24"/>
              </w:rPr>
              <w:t>Managing feature enables user to store and manage their requirement documents.</w:t>
            </w:r>
          </w:p>
          <w:p w:rsidR="00771246" w:rsidRPr="00E821A8" w:rsidRDefault="00D07601" w:rsidP="00771246">
            <w:pPr>
              <w:pStyle w:val="ListParagraph"/>
              <w:numPr>
                <w:ilvl w:val="0"/>
                <w:numId w:val="119"/>
              </w:numPr>
              <w:spacing w:after="200" w:line="276" w:lineRule="auto"/>
              <w:ind w:left="540"/>
              <w:rPr>
                <w:rFonts w:cstheme="minorHAnsi"/>
                <w:sz w:val="24"/>
                <w:szCs w:val="24"/>
              </w:rPr>
            </w:pPr>
            <w:r w:rsidRPr="00D07601">
              <w:rPr>
                <w:rFonts w:cstheme="minorHAnsi"/>
                <w:sz w:val="24"/>
                <w:szCs w:val="24"/>
              </w:rPr>
              <w:t>Including: Add, update, remove, sort</w:t>
            </w:r>
          </w:p>
          <w:p w:rsidR="00771246" w:rsidRPr="00E821A8" w:rsidRDefault="00D07601" w:rsidP="00771246">
            <w:pPr>
              <w:pStyle w:val="ListParagraph"/>
              <w:numPr>
                <w:ilvl w:val="0"/>
                <w:numId w:val="119"/>
              </w:numPr>
              <w:spacing w:after="200" w:line="276" w:lineRule="auto"/>
              <w:ind w:left="540"/>
              <w:rPr>
                <w:rFonts w:cstheme="minorHAnsi"/>
                <w:sz w:val="24"/>
                <w:szCs w:val="24"/>
              </w:rPr>
            </w:pPr>
            <w:r w:rsidRPr="00D07601">
              <w:rPr>
                <w:rFonts w:cstheme="minorHAnsi"/>
                <w:sz w:val="24"/>
                <w:szCs w:val="24"/>
              </w:rPr>
              <w:t>User interface allows user to sort requirement by type, date, priority.</w:t>
            </w:r>
          </w:p>
          <w:p w:rsidR="00771246" w:rsidRPr="00E821A8" w:rsidRDefault="00D07601" w:rsidP="00771246">
            <w:pPr>
              <w:pStyle w:val="ListParagraph"/>
              <w:numPr>
                <w:ilvl w:val="0"/>
                <w:numId w:val="119"/>
              </w:numPr>
              <w:spacing w:after="200" w:line="276" w:lineRule="auto"/>
              <w:ind w:left="540"/>
              <w:rPr>
                <w:rFonts w:cstheme="minorHAnsi"/>
                <w:sz w:val="24"/>
                <w:szCs w:val="24"/>
              </w:rPr>
            </w:pPr>
            <w:r w:rsidRPr="00D07601">
              <w:rPr>
                <w:rFonts w:cstheme="minorHAnsi"/>
                <w:sz w:val="24"/>
                <w:szCs w:val="24"/>
              </w:rPr>
              <w:lastRenderedPageBreak/>
              <w:t>Display completeness rate updated by user.</w:t>
            </w:r>
          </w:p>
          <w:p w:rsidR="00771246" w:rsidRPr="00E821A8" w:rsidRDefault="00771246" w:rsidP="00227BA2">
            <w:pPr>
              <w:spacing w:after="200" w:line="276" w:lineRule="auto"/>
              <w:rPr>
                <w:rFonts w:cstheme="minorHAnsi"/>
                <w:sz w:val="24"/>
                <w:szCs w:val="24"/>
              </w:rPr>
            </w:pPr>
          </w:p>
        </w:tc>
        <w:tc>
          <w:tcPr>
            <w:tcW w:w="4788" w:type="dxa"/>
          </w:tcPr>
          <w:p w:rsidR="00771246" w:rsidRPr="00E821A8" w:rsidRDefault="00D07601" w:rsidP="00227BA2">
            <w:pPr>
              <w:shd w:val="clear" w:color="FFFFCC" w:fill="FFFFFF"/>
              <w:spacing w:before="100" w:beforeAutospacing="1" w:after="100" w:afterAutospacing="1" w:line="276" w:lineRule="auto"/>
              <w:rPr>
                <w:rFonts w:cstheme="minorHAnsi"/>
                <w:sz w:val="24"/>
                <w:szCs w:val="24"/>
              </w:rPr>
            </w:pPr>
            <w:r w:rsidRPr="00D07601">
              <w:rPr>
                <w:rFonts w:cstheme="minorHAnsi"/>
                <w:sz w:val="24"/>
                <w:szCs w:val="24"/>
              </w:rPr>
              <w:lastRenderedPageBreak/>
              <w:t>Project Class</w:t>
            </w:r>
          </w:p>
          <w:p w:rsidR="00771246" w:rsidRPr="00E821A8" w:rsidRDefault="00D07601" w:rsidP="00227BA2">
            <w:pPr>
              <w:spacing w:after="200" w:line="276" w:lineRule="auto"/>
              <w:rPr>
                <w:rFonts w:cstheme="minorHAnsi"/>
                <w:sz w:val="24"/>
                <w:szCs w:val="24"/>
              </w:rPr>
            </w:pPr>
            <w:r w:rsidRPr="00D07601">
              <w:rPr>
                <w:rFonts w:cstheme="minorHAnsi"/>
                <w:sz w:val="24"/>
                <w:szCs w:val="24"/>
              </w:rPr>
              <w:t>Product Class</w:t>
            </w:r>
          </w:p>
          <w:p w:rsidR="00771246" w:rsidRPr="00E821A8" w:rsidRDefault="00771246" w:rsidP="00227BA2">
            <w:pPr>
              <w:spacing w:after="200" w:line="276" w:lineRule="auto"/>
              <w:rPr>
                <w:rFonts w:cstheme="minorHAnsi"/>
                <w:sz w:val="24"/>
                <w:szCs w:val="24"/>
              </w:rPr>
            </w:pPr>
          </w:p>
        </w:tc>
      </w:tr>
    </w:tbl>
    <w:p w:rsidR="00771246" w:rsidRPr="00E821A8" w:rsidRDefault="00771246" w:rsidP="00771246">
      <w:pPr>
        <w:rPr>
          <w:rFonts w:cstheme="minorHAnsi"/>
          <w:sz w:val="24"/>
          <w:szCs w:val="24"/>
        </w:rPr>
      </w:pPr>
    </w:p>
    <w:tbl>
      <w:tblPr>
        <w:tblStyle w:val="TableGrid"/>
        <w:tblW w:w="0" w:type="auto"/>
        <w:tblLook w:val="04A0"/>
      </w:tblPr>
      <w:tblGrid>
        <w:gridCol w:w="4511"/>
        <w:gridCol w:w="4493"/>
      </w:tblGrid>
      <w:tr w:rsidR="00771246" w:rsidRPr="00E821A8" w:rsidTr="00227BA2">
        <w:tc>
          <w:tcPr>
            <w:tcW w:w="9576" w:type="dxa"/>
            <w:gridSpan w:val="2"/>
            <w:shd w:val="clear" w:color="auto" w:fill="95B3D7" w:themeFill="accent1" w:themeFillTint="99"/>
          </w:tcPr>
          <w:p w:rsidR="00771246" w:rsidRPr="00E821A8" w:rsidRDefault="00D07601" w:rsidP="00227BA2">
            <w:pPr>
              <w:spacing w:after="200" w:line="276" w:lineRule="auto"/>
              <w:jc w:val="center"/>
              <w:rPr>
                <w:rFonts w:cstheme="minorHAnsi"/>
                <w:b/>
                <w:sz w:val="24"/>
                <w:szCs w:val="24"/>
              </w:rPr>
            </w:pPr>
            <w:r w:rsidRPr="00D07601">
              <w:rPr>
                <w:rFonts w:cstheme="minorHAnsi"/>
                <w:b/>
                <w:sz w:val="24"/>
                <w:szCs w:val="24"/>
              </w:rPr>
              <w:t>User Admin Controller Class</w:t>
            </w:r>
          </w:p>
        </w:tc>
      </w:tr>
      <w:tr w:rsidR="00771246" w:rsidRPr="00E821A8" w:rsidTr="00227BA2">
        <w:tc>
          <w:tcPr>
            <w:tcW w:w="4788" w:type="dxa"/>
            <w:shd w:val="clear" w:color="auto" w:fill="DBE5F1" w:themeFill="accent1" w:themeFillTint="33"/>
          </w:tcPr>
          <w:p w:rsidR="00771246" w:rsidRPr="00E821A8" w:rsidRDefault="00D07601" w:rsidP="00227BA2">
            <w:pPr>
              <w:spacing w:after="200" w:line="276" w:lineRule="auto"/>
              <w:jc w:val="center"/>
              <w:rPr>
                <w:rFonts w:cstheme="minorHAnsi"/>
                <w:sz w:val="24"/>
                <w:szCs w:val="24"/>
              </w:rPr>
            </w:pPr>
            <w:r w:rsidRPr="00D07601">
              <w:rPr>
                <w:rFonts w:cstheme="minorHAnsi"/>
                <w:sz w:val="24"/>
                <w:szCs w:val="24"/>
              </w:rPr>
              <w:t>Responsibilities</w:t>
            </w:r>
          </w:p>
        </w:tc>
        <w:tc>
          <w:tcPr>
            <w:tcW w:w="4788" w:type="dxa"/>
            <w:shd w:val="clear" w:color="auto" w:fill="DBE5F1" w:themeFill="accent1" w:themeFillTint="33"/>
          </w:tcPr>
          <w:p w:rsidR="00771246" w:rsidRPr="00E821A8" w:rsidRDefault="00D07601" w:rsidP="00227BA2">
            <w:pPr>
              <w:shd w:val="clear" w:color="FFFFCC" w:fill="FFFFFF"/>
              <w:spacing w:before="100" w:beforeAutospacing="1" w:after="100" w:afterAutospacing="1" w:line="276" w:lineRule="auto"/>
              <w:jc w:val="center"/>
              <w:rPr>
                <w:rFonts w:cstheme="minorHAnsi"/>
                <w:sz w:val="24"/>
                <w:szCs w:val="24"/>
              </w:rPr>
            </w:pPr>
            <w:r w:rsidRPr="00D07601">
              <w:rPr>
                <w:rFonts w:cstheme="minorHAnsi"/>
                <w:sz w:val="24"/>
                <w:szCs w:val="24"/>
              </w:rPr>
              <w:t>Collaborators</w:t>
            </w:r>
          </w:p>
        </w:tc>
      </w:tr>
      <w:tr w:rsidR="00771246" w:rsidRPr="00E821A8" w:rsidTr="00227BA2">
        <w:tc>
          <w:tcPr>
            <w:tcW w:w="4788" w:type="dxa"/>
          </w:tcPr>
          <w:p w:rsidR="00771246" w:rsidRPr="00E821A8" w:rsidRDefault="00D07601" w:rsidP="00771246">
            <w:pPr>
              <w:pStyle w:val="PlainText"/>
              <w:numPr>
                <w:ilvl w:val="0"/>
                <w:numId w:val="120"/>
              </w:numPr>
              <w:ind w:left="540"/>
              <w:rPr>
                <w:rFonts w:asciiTheme="minorHAnsi" w:eastAsia="MS Gothic" w:hAnsiTheme="minorHAnsi" w:cstheme="minorHAnsi"/>
                <w:sz w:val="24"/>
                <w:szCs w:val="24"/>
              </w:rPr>
            </w:pPr>
            <w:r w:rsidRPr="00D07601">
              <w:rPr>
                <w:rFonts w:asciiTheme="minorHAnsi" w:eastAsia="MS Gothic" w:hAnsiTheme="minorHAnsi" w:cstheme="minorHAnsi"/>
                <w:sz w:val="24"/>
                <w:szCs w:val="24"/>
              </w:rPr>
              <w:t xml:space="preserve">Manage Project </w:t>
            </w:r>
          </w:p>
          <w:p w:rsidR="00771246" w:rsidRPr="00E821A8" w:rsidRDefault="00D07601" w:rsidP="00771246">
            <w:pPr>
              <w:pStyle w:val="PlainText"/>
              <w:numPr>
                <w:ilvl w:val="0"/>
                <w:numId w:val="120"/>
              </w:numPr>
              <w:ind w:left="540"/>
              <w:rPr>
                <w:rFonts w:asciiTheme="minorHAnsi" w:eastAsia="MS Gothic" w:hAnsiTheme="minorHAnsi" w:cstheme="minorHAnsi"/>
                <w:sz w:val="24"/>
                <w:szCs w:val="24"/>
              </w:rPr>
            </w:pPr>
            <w:r w:rsidRPr="00D07601">
              <w:rPr>
                <w:rFonts w:asciiTheme="minorHAnsi" w:eastAsia="MS Gothic" w:hAnsiTheme="minorHAnsi" w:cstheme="minorHAnsi"/>
                <w:sz w:val="24"/>
                <w:szCs w:val="24"/>
              </w:rPr>
              <w:t xml:space="preserve">Manage User </w:t>
            </w:r>
          </w:p>
          <w:p w:rsidR="00771246" w:rsidRPr="00E821A8" w:rsidRDefault="00D07601" w:rsidP="00771246">
            <w:pPr>
              <w:pStyle w:val="PlainText"/>
              <w:numPr>
                <w:ilvl w:val="0"/>
                <w:numId w:val="120"/>
              </w:numPr>
              <w:ind w:left="540"/>
              <w:rPr>
                <w:rFonts w:asciiTheme="minorHAnsi" w:eastAsia="MS Gothic" w:hAnsiTheme="minorHAnsi" w:cstheme="minorHAnsi"/>
                <w:sz w:val="24"/>
                <w:szCs w:val="24"/>
              </w:rPr>
            </w:pPr>
            <w:r w:rsidRPr="00D07601">
              <w:rPr>
                <w:rFonts w:asciiTheme="minorHAnsi" w:eastAsia="MS Gothic" w:hAnsiTheme="minorHAnsi" w:cstheme="minorHAnsi"/>
                <w:sz w:val="24"/>
                <w:szCs w:val="24"/>
              </w:rPr>
              <w:t xml:space="preserve">Manage Project Team </w:t>
            </w:r>
          </w:p>
          <w:p w:rsidR="00771246" w:rsidRPr="00E821A8" w:rsidRDefault="00D07601" w:rsidP="00771246">
            <w:pPr>
              <w:pStyle w:val="PlainText"/>
              <w:numPr>
                <w:ilvl w:val="0"/>
                <w:numId w:val="120"/>
              </w:numPr>
              <w:ind w:left="540"/>
              <w:rPr>
                <w:rFonts w:asciiTheme="minorHAnsi" w:eastAsia="MS Gothic" w:hAnsiTheme="minorHAnsi" w:cstheme="minorHAnsi"/>
                <w:sz w:val="24"/>
                <w:szCs w:val="24"/>
              </w:rPr>
            </w:pPr>
            <w:r w:rsidRPr="00D07601">
              <w:rPr>
                <w:rFonts w:asciiTheme="minorHAnsi" w:eastAsia="MS Gothic" w:hAnsiTheme="minorHAnsi" w:cstheme="minorHAnsi"/>
                <w:sz w:val="24"/>
                <w:szCs w:val="24"/>
              </w:rPr>
              <w:t xml:space="preserve">Manage Project Module </w:t>
            </w:r>
          </w:p>
          <w:p w:rsidR="00771246" w:rsidRPr="00E821A8" w:rsidRDefault="00D07601" w:rsidP="00771246">
            <w:pPr>
              <w:pStyle w:val="PlainText"/>
              <w:numPr>
                <w:ilvl w:val="0"/>
                <w:numId w:val="120"/>
              </w:numPr>
              <w:ind w:left="540"/>
              <w:rPr>
                <w:rFonts w:asciiTheme="minorHAnsi" w:eastAsia="MS Gothic" w:hAnsiTheme="minorHAnsi" w:cstheme="minorHAnsi"/>
                <w:sz w:val="24"/>
                <w:szCs w:val="24"/>
              </w:rPr>
            </w:pPr>
            <w:r w:rsidRPr="00D07601">
              <w:rPr>
                <w:rFonts w:asciiTheme="minorHAnsi" w:eastAsia="MS Gothic" w:hAnsiTheme="minorHAnsi" w:cstheme="minorHAnsi"/>
                <w:sz w:val="24"/>
                <w:szCs w:val="24"/>
              </w:rPr>
              <w:t>Change User’s Information</w:t>
            </w:r>
          </w:p>
          <w:p w:rsidR="00771246" w:rsidRPr="00E821A8" w:rsidRDefault="00D07601" w:rsidP="00771246">
            <w:pPr>
              <w:pStyle w:val="PlainText"/>
              <w:numPr>
                <w:ilvl w:val="0"/>
                <w:numId w:val="120"/>
              </w:numPr>
              <w:ind w:left="540"/>
              <w:rPr>
                <w:rFonts w:asciiTheme="minorHAnsi" w:eastAsia="MS Gothic" w:hAnsiTheme="minorHAnsi" w:cstheme="minorHAnsi"/>
                <w:sz w:val="24"/>
                <w:szCs w:val="24"/>
              </w:rPr>
            </w:pPr>
            <w:r w:rsidRPr="00D07601">
              <w:rPr>
                <w:rFonts w:asciiTheme="minorHAnsi" w:eastAsia="MS Gothic" w:hAnsiTheme="minorHAnsi" w:cstheme="minorHAnsi"/>
                <w:sz w:val="24"/>
                <w:szCs w:val="24"/>
              </w:rPr>
              <w:t>Reset Password</w:t>
            </w:r>
          </w:p>
          <w:p w:rsidR="00771246" w:rsidRPr="00E821A8" w:rsidRDefault="00D07601" w:rsidP="00771246">
            <w:pPr>
              <w:pStyle w:val="PlainText"/>
              <w:numPr>
                <w:ilvl w:val="0"/>
                <w:numId w:val="120"/>
              </w:numPr>
              <w:ind w:left="540"/>
              <w:rPr>
                <w:rFonts w:asciiTheme="minorHAnsi" w:eastAsia="MS Gothic" w:hAnsiTheme="minorHAnsi" w:cstheme="minorHAnsi"/>
                <w:sz w:val="24"/>
                <w:szCs w:val="24"/>
              </w:rPr>
            </w:pPr>
            <w:r w:rsidRPr="00D07601">
              <w:rPr>
                <w:rFonts w:asciiTheme="minorHAnsi" w:eastAsia="MS Gothic" w:hAnsiTheme="minorHAnsi" w:cstheme="minorHAnsi"/>
                <w:sz w:val="24"/>
                <w:szCs w:val="24"/>
              </w:rPr>
              <w:t xml:space="preserve">Manage Project </w:t>
            </w:r>
          </w:p>
          <w:p w:rsidR="00771246" w:rsidRPr="00E821A8" w:rsidRDefault="00D07601" w:rsidP="00771246">
            <w:pPr>
              <w:pStyle w:val="PlainText"/>
              <w:numPr>
                <w:ilvl w:val="0"/>
                <w:numId w:val="120"/>
              </w:numPr>
              <w:ind w:left="540"/>
              <w:rPr>
                <w:rFonts w:asciiTheme="minorHAnsi" w:eastAsia="MS Gothic" w:hAnsiTheme="minorHAnsi" w:cstheme="minorHAnsi"/>
                <w:sz w:val="24"/>
                <w:szCs w:val="24"/>
              </w:rPr>
            </w:pPr>
            <w:r w:rsidRPr="00D07601">
              <w:rPr>
                <w:rFonts w:asciiTheme="minorHAnsi" w:eastAsia="MS Gothic" w:hAnsiTheme="minorHAnsi" w:cstheme="minorHAnsi"/>
                <w:sz w:val="24"/>
                <w:szCs w:val="24"/>
              </w:rPr>
              <w:t xml:space="preserve">Manage Project Team </w:t>
            </w:r>
          </w:p>
          <w:p w:rsidR="00771246" w:rsidRPr="00E821A8" w:rsidRDefault="00D07601" w:rsidP="00771246">
            <w:pPr>
              <w:pStyle w:val="PlainText"/>
              <w:numPr>
                <w:ilvl w:val="0"/>
                <w:numId w:val="120"/>
              </w:numPr>
              <w:ind w:left="540"/>
              <w:rPr>
                <w:rFonts w:asciiTheme="minorHAnsi" w:eastAsia="MS Gothic" w:hAnsiTheme="minorHAnsi" w:cstheme="minorHAnsi"/>
                <w:sz w:val="24"/>
                <w:szCs w:val="24"/>
              </w:rPr>
            </w:pPr>
            <w:r w:rsidRPr="00D07601">
              <w:rPr>
                <w:rFonts w:asciiTheme="minorHAnsi" w:eastAsia="MS Gothic" w:hAnsiTheme="minorHAnsi" w:cstheme="minorHAnsi"/>
                <w:sz w:val="24"/>
                <w:szCs w:val="24"/>
              </w:rPr>
              <w:t xml:space="preserve">Manage Project Module </w:t>
            </w:r>
          </w:p>
          <w:p w:rsidR="00771246" w:rsidRPr="00E821A8" w:rsidRDefault="00D07601" w:rsidP="00771246">
            <w:pPr>
              <w:pStyle w:val="PlainText"/>
              <w:numPr>
                <w:ilvl w:val="0"/>
                <w:numId w:val="120"/>
              </w:numPr>
              <w:ind w:left="540"/>
              <w:rPr>
                <w:rFonts w:asciiTheme="minorHAnsi" w:eastAsia="MS Gothic" w:hAnsiTheme="minorHAnsi" w:cstheme="minorHAnsi"/>
                <w:sz w:val="24"/>
                <w:szCs w:val="24"/>
              </w:rPr>
            </w:pPr>
            <w:r w:rsidRPr="00D07601">
              <w:rPr>
                <w:rFonts w:asciiTheme="minorHAnsi" w:eastAsia="MS Gothic" w:hAnsiTheme="minorHAnsi" w:cstheme="minorHAnsi"/>
                <w:sz w:val="24"/>
                <w:szCs w:val="24"/>
              </w:rPr>
              <w:t>Manage Cost</w:t>
            </w:r>
          </w:p>
          <w:p w:rsidR="00771246" w:rsidRPr="00E821A8" w:rsidRDefault="00D07601" w:rsidP="00771246">
            <w:pPr>
              <w:pStyle w:val="PlainText"/>
              <w:numPr>
                <w:ilvl w:val="0"/>
                <w:numId w:val="120"/>
              </w:numPr>
              <w:ind w:left="540"/>
              <w:rPr>
                <w:rFonts w:asciiTheme="minorHAnsi" w:eastAsia="MS Gothic" w:hAnsiTheme="minorHAnsi" w:cstheme="minorHAnsi"/>
                <w:sz w:val="24"/>
                <w:szCs w:val="24"/>
              </w:rPr>
            </w:pPr>
            <w:r w:rsidRPr="00D07601">
              <w:rPr>
                <w:rFonts w:asciiTheme="minorHAnsi" w:eastAsia="MS Gothic" w:hAnsiTheme="minorHAnsi" w:cstheme="minorHAnsi"/>
                <w:sz w:val="24"/>
                <w:szCs w:val="24"/>
              </w:rPr>
              <w:t>Manage Product</w:t>
            </w:r>
          </w:p>
          <w:p w:rsidR="00771246" w:rsidRPr="00E821A8" w:rsidRDefault="00D07601" w:rsidP="00771246">
            <w:pPr>
              <w:pStyle w:val="PlainText"/>
              <w:numPr>
                <w:ilvl w:val="0"/>
                <w:numId w:val="120"/>
              </w:numPr>
              <w:ind w:left="540"/>
              <w:rPr>
                <w:rFonts w:asciiTheme="minorHAnsi" w:eastAsia="MS Gothic" w:hAnsiTheme="minorHAnsi" w:cstheme="minorHAnsi"/>
                <w:sz w:val="24"/>
                <w:szCs w:val="24"/>
              </w:rPr>
            </w:pPr>
            <w:r w:rsidRPr="00D07601">
              <w:rPr>
                <w:rFonts w:asciiTheme="minorHAnsi" w:eastAsia="MS Gothic" w:hAnsiTheme="minorHAnsi" w:cstheme="minorHAnsi"/>
                <w:sz w:val="24"/>
                <w:szCs w:val="24"/>
              </w:rPr>
              <w:t>Manage Work Order</w:t>
            </w:r>
          </w:p>
          <w:p w:rsidR="00771246" w:rsidRPr="00E821A8" w:rsidRDefault="00D07601" w:rsidP="00771246">
            <w:pPr>
              <w:pStyle w:val="PlainText"/>
              <w:numPr>
                <w:ilvl w:val="0"/>
                <w:numId w:val="120"/>
              </w:numPr>
              <w:ind w:left="540"/>
              <w:rPr>
                <w:rFonts w:asciiTheme="minorHAnsi" w:eastAsia="MS Gothic" w:hAnsiTheme="minorHAnsi" w:cstheme="minorHAnsi"/>
                <w:sz w:val="24"/>
                <w:szCs w:val="24"/>
              </w:rPr>
            </w:pPr>
            <w:r w:rsidRPr="00D07601">
              <w:rPr>
                <w:rFonts w:asciiTheme="minorHAnsi" w:eastAsia="MS Gothic" w:hAnsiTheme="minorHAnsi" w:cstheme="minorHAnsi"/>
                <w:sz w:val="24"/>
                <w:szCs w:val="24"/>
              </w:rPr>
              <w:t>Manage Risk, Issue, Change Request</w:t>
            </w:r>
          </w:p>
          <w:p w:rsidR="00771246" w:rsidRPr="00E821A8" w:rsidRDefault="00771246" w:rsidP="00227BA2">
            <w:pPr>
              <w:spacing w:after="200" w:line="276" w:lineRule="auto"/>
              <w:rPr>
                <w:rFonts w:cstheme="minorHAnsi"/>
                <w:sz w:val="24"/>
                <w:szCs w:val="24"/>
              </w:rPr>
            </w:pPr>
          </w:p>
        </w:tc>
        <w:tc>
          <w:tcPr>
            <w:tcW w:w="4788" w:type="dxa"/>
          </w:tcPr>
          <w:p w:rsidR="00771246" w:rsidRPr="00E821A8" w:rsidRDefault="00D07601" w:rsidP="00227BA2">
            <w:pPr>
              <w:shd w:val="clear" w:color="FFFFCC" w:fill="FFFFFF"/>
              <w:spacing w:before="100" w:beforeAutospacing="1" w:after="100" w:afterAutospacing="1" w:line="276" w:lineRule="auto"/>
              <w:rPr>
                <w:rFonts w:cstheme="minorHAnsi"/>
                <w:sz w:val="24"/>
                <w:szCs w:val="24"/>
              </w:rPr>
            </w:pPr>
            <w:r w:rsidRPr="00D07601">
              <w:rPr>
                <w:rFonts w:cstheme="minorHAnsi"/>
                <w:sz w:val="24"/>
                <w:szCs w:val="24"/>
              </w:rPr>
              <w:t>User Class</w:t>
            </w:r>
          </w:p>
          <w:p w:rsidR="00771246" w:rsidRPr="00E821A8" w:rsidRDefault="00D07601" w:rsidP="00227BA2">
            <w:pPr>
              <w:spacing w:after="200" w:line="276" w:lineRule="auto"/>
              <w:rPr>
                <w:rFonts w:cstheme="minorHAnsi"/>
                <w:sz w:val="24"/>
                <w:szCs w:val="24"/>
              </w:rPr>
            </w:pPr>
            <w:r w:rsidRPr="00D07601">
              <w:rPr>
                <w:rFonts w:cstheme="minorHAnsi"/>
                <w:sz w:val="24"/>
                <w:szCs w:val="24"/>
              </w:rPr>
              <w:t>Project Class</w:t>
            </w:r>
          </w:p>
        </w:tc>
      </w:tr>
    </w:tbl>
    <w:p w:rsidR="00771246" w:rsidRPr="00E821A8" w:rsidRDefault="00771246" w:rsidP="00771246">
      <w:pPr>
        <w:rPr>
          <w:rFonts w:cstheme="minorHAnsi"/>
          <w:sz w:val="24"/>
          <w:szCs w:val="24"/>
        </w:rPr>
      </w:pPr>
    </w:p>
    <w:tbl>
      <w:tblPr>
        <w:tblStyle w:val="TableGrid"/>
        <w:tblW w:w="0" w:type="auto"/>
        <w:tblLook w:val="04A0"/>
      </w:tblPr>
      <w:tblGrid>
        <w:gridCol w:w="4511"/>
        <w:gridCol w:w="4493"/>
      </w:tblGrid>
      <w:tr w:rsidR="00771246" w:rsidRPr="00E821A8" w:rsidTr="00227BA2">
        <w:tc>
          <w:tcPr>
            <w:tcW w:w="9576" w:type="dxa"/>
            <w:gridSpan w:val="2"/>
            <w:shd w:val="clear" w:color="auto" w:fill="95B3D7" w:themeFill="accent1" w:themeFillTint="99"/>
          </w:tcPr>
          <w:p w:rsidR="00771246" w:rsidRPr="00E821A8" w:rsidRDefault="00D07601" w:rsidP="00227BA2">
            <w:pPr>
              <w:spacing w:after="200" w:line="276" w:lineRule="auto"/>
              <w:jc w:val="center"/>
              <w:rPr>
                <w:rFonts w:cstheme="minorHAnsi"/>
                <w:b/>
                <w:sz w:val="24"/>
                <w:szCs w:val="24"/>
              </w:rPr>
            </w:pPr>
            <w:r w:rsidRPr="00D07601">
              <w:rPr>
                <w:rFonts w:cstheme="minorHAnsi"/>
                <w:b/>
                <w:sz w:val="24"/>
                <w:szCs w:val="24"/>
              </w:rPr>
              <w:t>Dashboard Class</w:t>
            </w:r>
          </w:p>
        </w:tc>
      </w:tr>
      <w:tr w:rsidR="00771246" w:rsidRPr="00E821A8" w:rsidTr="00227BA2">
        <w:tc>
          <w:tcPr>
            <w:tcW w:w="4788" w:type="dxa"/>
            <w:shd w:val="clear" w:color="auto" w:fill="DBE5F1" w:themeFill="accent1" w:themeFillTint="33"/>
          </w:tcPr>
          <w:p w:rsidR="00771246" w:rsidRPr="00E821A8" w:rsidRDefault="00D07601" w:rsidP="00227BA2">
            <w:pPr>
              <w:spacing w:after="200" w:line="276" w:lineRule="auto"/>
              <w:jc w:val="center"/>
              <w:rPr>
                <w:rFonts w:cstheme="minorHAnsi"/>
                <w:sz w:val="24"/>
                <w:szCs w:val="24"/>
              </w:rPr>
            </w:pPr>
            <w:r w:rsidRPr="00D07601">
              <w:rPr>
                <w:rFonts w:cstheme="minorHAnsi"/>
                <w:sz w:val="24"/>
                <w:szCs w:val="24"/>
              </w:rPr>
              <w:t>Responsibilities</w:t>
            </w:r>
          </w:p>
        </w:tc>
        <w:tc>
          <w:tcPr>
            <w:tcW w:w="4788" w:type="dxa"/>
            <w:shd w:val="clear" w:color="auto" w:fill="DBE5F1" w:themeFill="accent1" w:themeFillTint="33"/>
          </w:tcPr>
          <w:p w:rsidR="00771246" w:rsidRPr="00E821A8" w:rsidRDefault="00D07601" w:rsidP="00227BA2">
            <w:pPr>
              <w:shd w:val="clear" w:color="FFFFCC" w:fill="FFFFFF"/>
              <w:spacing w:before="100" w:beforeAutospacing="1" w:after="100" w:afterAutospacing="1" w:line="276" w:lineRule="auto"/>
              <w:jc w:val="center"/>
              <w:rPr>
                <w:rFonts w:cstheme="minorHAnsi"/>
                <w:sz w:val="24"/>
                <w:szCs w:val="24"/>
              </w:rPr>
            </w:pPr>
            <w:r w:rsidRPr="00D07601">
              <w:rPr>
                <w:rFonts w:cstheme="minorHAnsi"/>
                <w:sz w:val="24"/>
                <w:szCs w:val="24"/>
              </w:rPr>
              <w:t>Collaborators</w:t>
            </w:r>
          </w:p>
        </w:tc>
      </w:tr>
      <w:tr w:rsidR="00771246" w:rsidRPr="00E821A8" w:rsidTr="00227BA2">
        <w:tc>
          <w:tcPr>
            <w:tcW w:w="4788" w:type="dxa"/>
          </w:tcPr>
          <w:p w:rsidR="00771246" w:rsidRPr="00E821A8" w:rsidRDefault="00D07601" w:rsidP="00227BA2">
            <w:pPr>
              <w:spacing w:after="200" w:line="276" w:lineRule="auto"/>
              <w:rPr>
                <w:rFonts w:cstheme="minorHAnsi"/>
                <w:sz w:val="24"/>
                <w:szCs w:val="24"/>
              </w:rPr>
            </w:pPr>
            <w:r w:rsidRPr="00D07601">
              <w:rPr>
                <w:rFonts w:cstheme="minorHAnsi"/>
                <w:sz w:val="24"/>
                <w:szCs w:val="24"/>
              </w:rPr>
              <w:t>Represent information of projects on system.</w:t>
            </w:r>
          </w:p>
        </w:tc>
        <w:tc>
          <w:tcPr>
            <w:tcW w:w="4788" w:type="dxa"/>
          </w:tcPr>
          <w:p w:rsidR="00771246" w:rsidRPr="00E821A8" w:rsidRDefault="00771246" w:rsidP="00227BA2">
            <w:pPr>
              <w:spacing w:after="200" w:line="276" w:lineRule="auto"/>
              <w:rPr>
                <w:rFonts w:cstheme="minorHAnsi"/>
                <w:sz w:val="24"/>
                <w:szCs w:val="24"/>
              </w:rPr>
            </w:pPr>
          </w:p>
        </w:tc>
      </w:tr>
    </w:tbl>
    <w:p w:rsidR="00771246" w:rsidRPr="00E821A8" w:rsidRDefault="00771246" w:rsidP="00771246">
      <w:pPr>
        <w:rPr>
          <w:rFonts w:cstheme="minorHAnsi"/>
          <w:sz w:val="24"/>
          <w:szCs w:val="24"/>
        </w:rPr>
      </w:pPr>
    </w:p>
    <w:tbl>
      <w:tblPr>
        <w:tblStyle w:val="TableGrid"/>
        <w:tblW w:w="0" w:type="auto"/>
        <w:tblLook w:val="04A0"/>
      </w:tblPr>
      <w:tblGrid>
        <w:gridCol w:w="4511"/>
        <w:gridCol w:w="4493"/>
      </w:tblGrid>
      <w:tr w:rsidR="00771246" w:rsidRPr="00E821A8" w:rsidTr="00227BA2">
        <w:tc>
          <w:tcPr>
            <w:tcW w:w="9576" w:type="dxa"/>
            <w:gridSpan w:val="2"/>
            <w:shd w:val="clear" w:color="auto" w:fill="95B3D7" w:themeFill="accent1" w:themeFillTint="99"/>
          </w:tcPr>
          <w:p w:rsidR="00771246" w:rsidRPr="00E821A8" w:rsidRDefault="00D07601" w:rsidP="00227BA2">
            <w:pPr>
              <w:spacing w:after="200" w:line="276" w:lineRule="auto"/>
              <w:jc w:val="center"/>
              <w:rPr>
                <w:rFonts w:cstheme="minorHAnsi"/>
                <w:b/>
                <w:sz w:val="24"/>
                <w:szCs w:val="24"/>
              </w:rPr>
            </w:pPr>
            <w:r w:rsidRPr="00D07601">
              <w:rPr>
                <w:rFonts w:cstheme="minorHAnsi"/>
                <w:b/>
                <w:sz w:val="24"/>
                <w:szCs w:val="24"/>
              </w:rPr>
              <w:t>Planner Class</w:t>
            </w:r>
          </w:p>
        </w:tc>
      </w:tr>
      <w:tr w:rsidR="00771246" w:rsidRPr="00E821A8" w:rsidTr="00227BA2">
        <w:tc>
          <w:tcPr>
            <w:tcW w:w="4788" w:type="dxa"/>
            <w:shd w:val="clear" w:color="auto" w:fill="DBE5F1" w:themeFill="accent1" w:themeFillTint="33"/>
          </w:tcPr>
          <w:p w:rsidR="00771246" w:rsidRPr="00E821A8" w:rsidRDefault="00D07601" w:rsidP="00227BA2">
            <w:pPr>
              <w:spacing w:after="200" w:line="276" w:lineRule="auto"/>
              <w:jc w:val="center"/>
              <w:rPr>
                <w:rFonts w:cstheme="minorHAnsi"/>
                <w:sz w:val="24"/>
                <w:szCs w:val="24"/>
              </w:rPr>
            </w:pPr>
            <w:r w:rsidRPr="00D07601">
              <w:rPr>
                <w:rFonts w:cstheme="minorHAnsi"/>
                <w:sz w:val="24"/>
                <w:szCs w:val="24"/>
              </w:rPr>
              <w:t>Responsibilities</w:t>
            </w:r>
          </w:p>
        </w:tc>
        <w:tc>
          <w:tcPr>
            <w:tcW w:w="4788" w:type="dxa"/>
            <w:shd w:val="clear" w:color="auto" w:fill="DBE5F1" w:themeFill="accent1" w:themeFillTint="33"/>
          </w:tcPr>
          <w:p w:rsidR="00771246" w:rsidRPr="00E821A8" w:rsidRDefault="00D07601" w:rsidP="00227BA2">
            <w:pPr>
              <w:shd w:val="clear" w:color="FFFFCC" w:fill="FFFFFF"/>
              <w:spacing w:before="100" w:beforeAutospacing="1" w:after="100" w:afterAutospacing="1" w:line="276" w:lineRule="auto"/>
              <w:jc w:val="center"/>
              <w:rPr>
                <w:rFonts w:cstheme="minorHAnsi"/>
                <w:sz w:val="24"/>
                <w:szCs w:val="24"/>
              </w:rPr>
            </w:pPr>
            <w:r w:rsidRPr="00D07601">
              <w:rPr>
                <w:rFonts w:cstheme="minorHAnsi"/>
                <w:sz w:val="24"/>
                <w:szCs w:val="24"/>
              </w:rPr>
              <w:t>Collaborators</w:t>
            </w:r>
          </w:p>
        </w:tc>
      </w:tr>
      <w:tr w:rsidR="00771246" w:rsidRPr="00E821A8" w:rsidTr="00227BA2">
        <w:tc>
          <w:tcPr>
            <w:tcW w:w="4788" w:type="dxa"/>
          </w:tcPr>
          <w:p w:rsidR="00771246" w:rsidRPr="00E821A8" w:rsidRDefault="00D07601" w:rsidP="00227BA2">
            <w:pPr>
              <w:spacing w:after="200" w:line="276" w:lineRule="auto"/>
              <w:rPr>
                <w:rFonts w:cstheme="minorHAnsi"/>
                <w:sz w:val="24"/>
                <w:szCs w:val="24"/>
              </w:rPr>
            </w:pPr>
            <w:r w:rsidRPr="00D07601">
              <w:rPr>
                <w:rFonts w:cstheme="minorHAnsi"/>
                <w:sz w:val="24"/>
                <w:szCs w:val="24"/>
              </w:rPr>
              <w:t>Representation information of project’s tasks</w:t>
            </w:r>
          </w:p>
        </w:tc>
        <w:tc>
          <w:tcPr>
            <w:tcW w:w="4788" w:type="dxa"/>
          </w:tcPr>
          <w:p w:rsidR="00771246" w:rsidRPr="00E821A8" w:rsidRDefault="00771246" w:rsidP="00227BA2">
            <w:pPr>
              <w:spacing w:after="200" w:line="276" w:lineRule="auto"/>
              <w:rPr>
                <w:rFonts w:cstheme="minorHAnsi"/>
                <w:sz w:val="24"/>
                <w:szCs w:val="24"/>
              </w:rPr>
            </w:pPr>
          </w:p>
        </w:tc>
      </w:tr>
    </w:tbl>
    <w:p w:rsidR="00771246" w:rsidRPr="00E821A8" w:rsidRDefault="00771246" w:rsidP="00771246">
      <w:pPr>
        <w:rPr>
          <w:rFonts w:cstheme="minorHAnsi"/>
          <w:sz w:val="24"/>
          <w:szCs w:val="24"/>
        </w:rPr>
      </w:pPr>
    </w:p>
    <w:tbl>
      <w:tblPr>
        <w:tblStyle w:val="TableGrid"/>
        <w:tblW w:w="0" w:type="auto"/>
        <w:tblLook w:val="04A0"/>
      </w:tblPr>
      <w:tblGrid>
        <w:gridCol w:w="4511"/>
        <w:gridCol w:w="4493"/>
      </w:tblGrid>
      <w:tr w:rsidR="00771246" w:rsidRPr="00E821A8" w:rsidTr="00227BA2">
        <w:tc>
          <w:tcPr>
            <w:tcW w:w="9576" w:type="dxa"/>
            <w:gridSpan w:val="2"/>
            <w:shd w:val="clear" w:color="auto" w:fill="95B3D7" w:themeFill="accent1" w:themeFillTint="99"/>
          </w:tcPr>
          <w:p w:rsidR="00771246" w:rsidRPr="00E821A8" w:rsidRDefault="00D07601" w:rsidP="00227BA2">
            <w:pPr>
              <w:spacing w:after="200" w:line="276" w:lineRule="auto"/>
              <w:jc w:val="center"/>
              <w:rPr>
                <w:rFonts w:cstheme="minorHAnsi"/>
                <w:b/>
                <w:sz w:val="24"/>
                <w:szCs w:val="24"/>
              </w:rPr>
            </w:pPr>
            <w:r w:rsidRPr="00D07601">
              <w:rPr>
                <w:rFonts w:cstheme="minorHAnsi"/>
                <w:b/>
                <w:sz w:val="24"/>
                <w:szCs w:val="24"/>
              </w:rPr>
              <w:t>Project Class</w:t>
            </w:r>
          </w:p>
        </w:tc>
      </w:tr>
      <w:tr w:rsidR="00771246" w:rsidRPr="00E821A8" w:rsidTr="00227BA2">
        <w:tc>
          <w:tcPr>
            <w:tcW w:w="4788" w:type="dxa"/>
            <w:shd w:val="clear" w:color="auto" w:fill="DBE5F1" w:themeFill="accent1" w:themeFillTint="33"/>
          </w:tcPr>
          <w:p w:rsidR="00771246" w:rsidRPr="00E821A8" w:rsidRDefault="00D07601" w:rsidP="00227BA2">
            <w:pPr>
              <w:spacing w:after="200" w:line="276" w:lineRule="auto"/>
              <w:jc w:val="center"/>
              <w:rPr>
                <w:rFonts w:cstheme="minorHAnsi"/>
                <w:sz w:val="24"/>
                <w:szCs w:val="24"/>
              </w:rPr>
            </w:pPr>
            <w:r w:rsidRPr="00D07601">
              <w:rPr>
                <w:rFonts w:cstheme="minorHAnsi"/>
                <w:sz w:val="24"/>
                <w:szCs w:val="24"/>
              </w:rPr>
              <w:lastRenderedPageBreak/>
              <w:t>Responsibilities</w:t>
            </w:r>
          </w:p>
        </w:tc>
        <w:tc>
          <w:tcPr>
            <w:tcW w:w="4788" w:type="dxa"/>
            <w:shd w:val="clear" w:color="auto" w:fill="DBE5F1" w:themeFill="accent1" w:themeFillTint="33"/>
          </w:tcPr>
          <w:p w:rsidR="00771246" w:rsidRPr="00E821A8" w:rsidRDefault="00D07601" w:rsidP="00227BA2">
            <w:pPr>
              <w:shd w:val="clear" w:color="FFFFCC" w:fill="FFFFFF"/>
              <w:spacing w:before="100" w:beforeAutospacing="1" w:after="100" w:afterAutospacing="1" w:line="276" w:lineRule="auto"/>
              <w:jc w:val="center"/>
              <w:rPr>
                <w:rFonts w:cstheme="minorHAnsi"/>
                <w:sz w:val="24"/>
                <w:szCs w:val="24"/>
              </w:rPr>
            </w:pPr>
            <w:r w:rsidRPr="00D07601">
              <w:rPr>
                <w:rFonts w:cstheme="minorHAnsi"/>
                <w:sz w:val="24"/>
                <w:szCs w:val="24"/>
              </w:rPr>
              <w:t>Collaborators</w:t>
            </w:r>
          </w:p>
        </w:tc>
      </w:tr>
      <w:tr w:rsidR="00771246" w:rsidRPr="00E821A8" w:rsidTr="00227BA2">
        <w:tc>
          <w:tcPr>
            <w:tcW w:w="4788" w:type="dxa"/>
          </w:tcPr>
          <w:p w:rsidR="00771246" w:rsidRPr="00E821A8" w:rsidRDefault="00D07601" w:rsidP="00227BA2">
            <w:pPr>
              <w:tabs>
                <w:tab w:val="left" w:pos="1325"/>
              </w:tabs>
              <w:spacing w:after="200" w:line="276" w:lineRule="auto"/>
              <w:rPr>
                <w:rFonts w:cstheme="minorHAnsi"/>
                <w:sz w:val="24"/>
                <w:szCs w:val="24"/>
              </w:rPr>
            </w:pPr>
            <w:r w:rsidRPr="00D07601">
              <w:rPr>
                <w:rFonts w:cstheme="minorHAnsi"/>
                <w:sz w:val="24"/>
                <w:szCs w:val="24"/>
              </w:rPr>
              <w:t xml:space="preserve">Representation information of project </w:t>
            </w:r>
          </w:p>
        </w:tc>
        <w:tc>
          <w:tcPr>
            <w:tcW w:w="4788" w:type="dxa"/>
          </w:tcPr>
          <w:p w:rsidR="00771246" w:rsidRPr="00E821A8" w:rsidRDefault="00771246" w:rsidP="00227BA2">
            <w:pPr>
              <w:spacing w:after="200" w:line="276" w:lineRule="auto"/>
              <w:rPr>
                <w:rFonts w:cstheme="minorHAnsi"/>
                <w:sz w:val="24"/>
                <w:szCs w:val="24"/>
              </w:rPr>
            </w:pPr>
          </w:p>
        </w:tc>
      </w:tr>
    </w:tbl>
    <w:p w:rsidR="00771246" w:rsidRPr="00E821A8" w:rsidRDefault="00771246" w:rsidP="00771246">
      <w:pPr>
        <w:rPr>
          <w:rFonts w:cstheme="minorHAnsi"/>
          <w:sz w:val="24"/>
          <w:szCs w:val="24"/>
        </w:rPr>
      </w:pPr>
    </w:p>
    <w:tbl>
      <w:tblPr>
        <w:tblStyle w:val="TableGrid"/>
        <w:tblW w:w="0" w:type="auto"/>
        <w:tblLook w:val="04A0"/>
      </w:tblPr>
      <w:tblGrid>
        <w:gridCol w:w="4511"/>
        <w:gridCol w:w="4493"/>
      </w:tblGrid>
      <w:tr w:rsidR="00771246" w:rsidRPr="00E821A8" w:rsidTr="00227BA2">
        <w:tc>
          <w:tcPr>
            <w:tcW w:w="9576" w:type="dxa"/>
            <w:gridSpan w:val="2"/>
            <w:shd w:val="clear" w:color="auto" w:fill="95B3D7" w:themeFill="accent1" w:themeFillTint="99"/>
          </w:tcPr>
          <w:p w:rsidR="00771246" w:rsidRPr="00E821A8" w:rsidRDefault="00D07601" w:rsidP="00227BA2">
            <w:pPr>
              <w:spacing w:after="200" w:line="276" w:lineRule="auto"/>
              <w:jc w:val="center"/>
              <w:rPr>
                <w:rFonts w:cstheme="minorHAnsi"/>
                <w:b/>
                <w:sz w:val="24"/>
                <w:szCs w:val="24"/>
              </w:rPr>
            </w:pPr>
            <w:r w:rsidRPr="00D07601">
              <w:rPr>
                <w:rFonts w:cstheme="minorHAnsi"/>
                <w:b/>
                <w:sz w:val="24"/>
                <w:szCs w:val="24"/>
              </w:rPr>
              <w:t>Report Class</w:t>
            </w:r>
          </w:p>
        </w:tc>
      </w:tr>
      <w:tr w:rsidR="00771246" w:rsidRPr="00E821A8" w:rsidTr="00227BA2">
        <w:tc>
          <w:tcPr>
            <w:tcW w:w="4788" w:type="dxa"/>
            <w:shd w:val="clear" w:color="auto" w:fill="DBE5F1" w:themeFill="accent1" w:themeFillTint="33"/>
          </w:tcPr>
          <w:p w:rsidR="00771246" w:rsidRPr="00E821A8" w:rsidRDefault="00D07601" w:rsidP="00227BA2">
            <w:pPr>
              <w:spacing w:after="200" w:line="276" w:lineRule="auto"/>
              <w:jc w:val="center"/>
              <w:rPr>
                <w:rFonts w:cstheme="minorHAnsi"/>
                <w:sz w:val="24"/>
                <w:szCs w:val="24"/>
              </w:rPr>
            </w:pPr>
            <w:r w:rsidRPr="00D07601">
              <w:rPr>
                <w:rFonts w:cstheme="minorHAnsi"/>
                <w:sz w:val="24"/>
                <w:szCs w:val="24"/>
              </w:rPr>
              <w:t>Responsibilities</w:t>
            </w:r>
          </w:p>
        </w:tc>
        <w:tc>
          <w:tcPr>
            <w:tcW w:w="4788" w:type="dxa"/>
            <w:shd w:val="clear" w:color="auto" w:fill="DBE5F1" w:themeFill="accent1" w:themeFillTint="33"/>
          </w:tcPr>
          <w:p w:rsidR="00771246" w:rsidRPr="00E821A8" w:rsidRDefault="00D07601" w:rsidP="00227BA2">
            <w:pPr>
              <w:shd w:val="clear" w:color="FFFFCC" w:fill="FFFFFF"/>
              <w:spacing w:before="100" w:beforeAutospacing="1" w:after="100" w:afterAutospacing="1" w:line="276" w:lineRule="auto"/>
              <w:jc w:val="center"/>
              <w:rPr>
                <w:rFonts w:cstheme="minorHAnsi"/>
                <w:sz w:val="24"/>
                <w:szCs w:val="24"/>
              </w:rPr>
            </w:pPr>
            <w:r w:rsidRPr="00D07601">
              <w:rPr>
                <w:rFonts w:cstheme="minorHAnsi"/>
                <w:sz w:val="24"/>
                <w:szCs w:val="24"/>
              </w:rPr>
              <w:t>Collaborators</w:t>
            </w:r>
          </w:p>
        </w:tc>
      </w:tr>
      <w:tr w:rsidR="00771246" w:rsidRPr="00E821A8" w:rsidTr="00227BA2">
        <w:tc>
          <w:tcPr>
            <w:tcW w:w="4788" w:type="dxa"/>
          </w:tcPr>
          <w:p w:rsidR="00771246" w:rsidRPr="00E821A8" w:rsidRDefault="00D07601" w:rsidP="00227BA2">
            <w:pPr>
              <w:spacing w:after="200" w:line="276" w:lineRule="auto"/>
              <w:rPr>
                <w:rFonts w:cstheme="minorHAnsi"/>
                <w:sz w:val="24"/>
                <w:szCs w:val="24"/>
              </w:rPr>
            </w:pPr>
            <w:r w:rsidRPr="00D07601">
              <w:rPr>
                <w:rFonts w:cstheme="minorHAnsi"/>
                <w:sz w:val="24"/>
                <w:szCs w:val="24"/>
              </w:rPr>
              <w:t>Representation information of project’s reports</w:t>
            </w:r>
          </w:p>
        </w:tc>
        <w:tc>
          <w:tcPr>
            <w:tcW w:w="4788" w:type="dxa"/>
          </w:tcPr>
          <w:p w:rsidR="00771246" w:rsidRPr="00E821A8" w:rsidRDefault="00771246" w:rsidP="00227BA2">
            <w:pPr>
              <w:spacing w:after="200" w:line="276" w:lineRule="auto"/>
              <w:rPr>
                <w:rFonts w:cstheme="minorHAnsi"/>
                <w:sz w:val="24"/>
                <w:szCs w:val="24"/>
              </w:rPr>
            </w:pPr>
          </w:p>
        </w:tc>
      </w:tr>
    </w:tbl>
    <w:p w:rsidR="00771246" w:rsidRPr="00E821A8" w:rsidRDefault="00771246" w:rsidP="00771246">
      <w:pPr>
        <w:rPr>
          <w:rFonts w:cstheme="minorHAnsi"/>
          <w:sz w:val="24"/>
          <w:szCs w:val="24"/>
        </w:rPr>
      </w:pPr>
    </w:p>
    <w:tbl>
      <w:tblPr>
        <w:tblStyle w:val="TableGrid"/>
        <w:tblW w:w="0" w:type="auto"/>
        <w:tblLook w:val="04A0"/>
      </w:tblPr>
      <w:tblGrid>
        <w:gridCol w:w="4511"/>
        <w:gridCol w:w="4493"/>
      </w:tblGrid>
      <w:tr w:rsidR="00771246" w:rsidRPr="00E821A8" w:rsidTr="00227BA2">
        <w:tc>
          <w:tcPr>
            <w:tcW w:w="9576" w:type="dxa"/>
            <w:gridSpan w:val="2"/>
            <w:shd w:val="clear" w:color="auto" w:fill="95B3D7" w:themeFill="accent1" w:themeFillTint="99"/>
          </w:tcPr>
          <w:p w:rsidR="00771246" w:rsidRPr="00E821A8" w:rsidRDefault="00D07601" w:rsidP="00227BA2">
            <w:pPr>
              <w:spacing w:after="200" w:line="276" w:lineRule="auto"/>
              <w:jc w:val="center"/>
              <w:rPr>
                <w:rFonts w:cstheme="minorHAnsi"/>
                <w:b/>
                <w:sz w:val="24"/>
                <w:szCs w:val="24"/>
              </w:rPr>
            </w:pPr>
            <w:r w:rsidRPr="00D07601">
              <w:rPr>
                <w:rFonts w:cstheme="minorHAnsi"/>
                <w:b/>
                <w:sz w:val="24"/>
                <w:szCs w:val="24"/>
              </w:rPr>
              <w:t>Timesheet Class</w:t>
            </w:r>
          </w:p>
        </w:tc>
      </w:tr>
      <w:tr w:rsidR="00771246" w:rsidRPr="00E821A8" w:rsidTr="00227BA2">
        <w:tc>
          <w:tcPr>
            <w:tcW w:w="4788" w:type="dxa"/>
            <w:shd w:val="clear" w:color="auto" w:fill="DBE5F1" w:themeFill="accent1" w:themeFillTint="33"/>
          </w:tcPr>
          <w:p w:rsidR="00771246" w:rsidRPr="00E821A8" w:rsidRDefault="00D07601" w:rsidP="00227BA2">
            <w:pPr>
              <w:spacing w:after="200" w:line="276" w:lineRule="auto"/>
              <w:jc w:val="center"/>
              <w:rPr>
                <w:rFonts w:cstheme="minorHAnsi"/>
                <w:sz w:val="24"/>
                <w:szCs w:val="24"/>
              </w:rPr>
            </w:pPr>
            <w:r w:rsidRPr="00D07601">
              <w:rPr>
                <w:rFonts w:cstheme="minorHAnsi"/>
                <w:sz w:val="24"/>
                <w:szCs w:val="24"/>
              </w:rPr>
              <w:t>Responsibilities</w:t>
            </w:r>
          </w:p>
        </w:tc>
        <w:tc>
          <w:tcPr>
            <w:tcW w:w="4788" w:type="dxa"/>
            <w:shd w:val="clear" w:color="auto" w:fill="DBE5F1" w:themeFill="accent1" w:themeFillTint="33"/>
          </w:tcPr>
          <w:p w:rsidR="00771246" w:rsidRPr="00E821A8" w:rsidRDefault="00D07601" w:rsidP="00227BA2">
            <w:pPr>
              <w:shd w:val="clear" w:color="FFFFCC" w:fill="FFFFFF"/>
              <w:spacing w:before="100" w:beforeAutospacing="1" w:after="100" w:afterAutospacing="1" w:line="276" w:lineRule="auto"/>
              <w:jc w:val="center"/>
              <w:rPr>
                <w:rFonts w:cstheme="minorHAnsi"/>
                <w:sz w:val="24"/>
                <w:szCs w:val="24"/>
              </w:rPr>
            </w:pPr>
            <w:r w:rsidRPr="00D07601">
              <w:rPr>
                <w:rFonts w:cstheme="minorHAnsi"/>
                <w:sz w:val="24"/>
                <w:szCs w:val="24"/>
              </w:rPr>
              <w:t>Collaborators</w:t>
            </w:r>
          </w:p>
        </w:tc>
      </w:tr>
      <w:tr w:rsidR="00771246" w:rsidRPr="00E821A8" w:rsidTr="00227BA2">
        <w:tc>
          <w:tcPr>
            <w:tcW w:w="4788" w:type="dxa"/>
          </w:tcPr>
          <w:p w:rsidR="00771246" w:rsidRPr="00E821A8" w:rsidRDefault="00D07601" w:rsidP="00227BA2">
            <w:pPr>
              <w:spacing w:after="200" w:line="276" w:lineRule="auto"/>
              <w:rPr>
                <w:rFonts w:cstheme="minorHAnsi"/>
                <w:sz w:val="24"/>
                <w:szCs w:val="24"/>
              </w:rPr>
            </w:pPr>
            <w:r w:rsidRPr="00D07601">
              <w:rPr>
                <w:rFonts w:cstheme="minorHAnsi"/>
                <w:sz w:val="24"/>
                <w:szCs w:val="24"/>
              </w:rPr>
              <w:t>Representation information of project’s timesheet</w:t>
            </w:r>
          </w:p>
        </w:tc>
        <w:tc>
          <w:tcPr>
            <w:tcW w:w="4788" w:type="dxa"/>
          </w:tcPr>
          <w:p w:rsidR="00771246" w:rsidRPr="00E821A8" w:rsidRDefault="00771246" w:rsidP="00227BA2">
            <w:pPr>
              <w:spacing w:after="200" w:line="276" w:lineRule="auto"/>
              <w:rPr>
                <w:rFonts w:cstheme="minorHAnsi"/>
                <w:sz w:val="24"/>
                <w:szCs w:val="24"/>
              </w:rPr>
            </w:pPr>
          </w:p>
        </w:tc>
      </w:tr>
    </w:tbl>
    <w:p w:rsidR="00771246" w:rsidRPr="00E821A8" w:rsidRDefault="00771246" w:rsidP="00771246">
      <w:pPr>
        <w:rPr>
          <w:rFonts w:cstheme="minorHAnsi"/>
          <w:sz w:val="24"/>
          <w:szCs w:val="24"/>
        </w:rPr>
      </w:pPr>
    </w:p>
    <w:tbl>
      <w:tblPr>
        <w:tblStyle w:val="TableGrid"/>
        <w:tblW w:w="0" w:type="auto"/>
        <w:tblLook w:val="04A0"/>
      </w:tblPr>
      <w:tblGrid>
        <w:gridCol w:w="4511"/>
        <w:gridCol w:w="4493"/>
      </w:tblGrid>
      <w:tr w:rsidR="00771246" w:rsidRPr="00E821A8" w:rsidTr="00227BA2">
        <w:tc>
          <w:tcPr>
            <w:tcW w:w="9576" w:type="dxa"/>
            <w:gridSpan w:val="2"/>
            <w:shd w:val="clear" w:color="auto" w:fill="95B3D7" w:themeFill="accent1" w:themeFillTint="99"/>
          </w:tcPr>
          <w:p w:rsidR="00771246" w:rsidRPr="00E821A8" w:rsidRDefault="00D07601" w:rsidP="00227BA2">
            <w:pPr>
              <w:spacing w:after="200" w:line="276" w:lineRule="auto"/>
              <w:jc w:val="center"/>
              <w:rPr>
                <w:rFonts w:cstheme="minorHAnsi"/>
                <w:b/>
                <w:sz w:val="24"/>
                <w:szCs w:val="24"/>
              </w:rPr>
            </w:pPr>
            <w:r w:rsidRPr="00D07601">
              <w:rPr>
                <w:rFonts w:cstheme="minorHAnsi"/>
                <w:b/>
                <w:sz w:val="24"/>
                <w:szCs w:val="24"/>
              </w:rPr>
              <w:t>DMS Class</w:t>
            </w:r>
          </w:p>
        </w:tc>
      </w:tr>
      <w:tr w:rsidR="00771246" w:rsidRPr="00E821A8" w:rsidTr="00227BA2">
        <w:tc>
          <w:tcPr>
            <w:tcW w:w="4788" w:type="dxa"/>
            <w:shd w:val="clear" w:color="auto" w:fill="DBE5F1" w:themeFill="accent1" w:themeFillTint="33"/>
          </w:tcPr>
          <w:p w:rsidR="00771246" w:rsidRPr="00E821A8" w:rsidRDefault="00D07601" w:rsidP="00227BA2">
            <w:pPr>
              <w:spacing w:after="200" w:line="276" w:lineRule="auto"/>
              <w:jc w:val="center"/>
              <w:rPr>
                <w:rFonts w:cstheme="minorHAnsi"/>
                <w:sz w:val="24"/>
                <w:szCs w:val="24"/>
              </w:rPr>
            </w:pPr>
            <w:r w:rsidRPr="00D07601">
              <w:rPr>
                <w:rFonts w:cstheme="minorHAnsi"/>
                <w:sz w:val="24"/>
                <w:szCs w:val="24"/>
              </w:rPr>
              <w:t>Responsibilities</w:t>
            </w:r>
          </w:p>
        </w:tc>
        <w:tc>
          <w:tcPr>
            <w:tcW w:w="4788" w:type="dxa"/>
            <w:shd w:val="clear" w:color="auto" w:fill="DBE5F1" w:themeFill="accent1" w:themeFillTint="33"/>
          </w:tcPr>
          <w:p w:rsidR="00771246" w:rsidRPr="00E821A8" w:rsidRDefault="00D07601" w:rsidP="00227BA2">
            <w:pPr>
              <w:shd w:val="clear" w:color="FFFFCC" w:fill="FFFFFF"/>
              <w:spacing w:before="100" w:beforeAutospacing="1" w:after="100" w:afterAutospacing="1" w:line="276" w:lineRule="auto"/>
              <w:jc w:val="center"/>
              <w:rPr>
                <w:rFonts w:cstheme="minorHAnsi"/>
                <w:sz w:val="24"/>
                <w:szCs w:val="24"/>
              </w:rPr>
            </w:pPr>
            <w:r w:rsidRPr="00D07601">
              <w:rPr>
                <w:rFonts w:cstheme="minorHAnsi"/>
                <w:sz w:val="24"/>
                <w:szCs w:val="24"/>
              </w:rPr>
              <w:t>Collaborators</w:t>
            </w:r>
          </w:p>
        </w:tc>
      </w:tr>
      <w:tr w:rsidR="00771246" w:rsidRPr="00E821A8" w:rsidTr="00227BA2">
        <w:tc>
          <w:tcPr>
            <w:tcW w:w="4788" w:type="dxa"/>
          </w:tcPr>
          <w:p w:rsidR="00771246" w:rsidRPr="00E821A8" w:rsidRDefault="00D07601" w:rsidP="00227BA2">
            <w:pPr>
              <w:spacing w:after="200" w:line="276" w:lineRule="auto"/>
              <w:rPr>
                <w:rFonts w:cstheme="minorHAnsi"/>
                <w:sz w:val="24"/>
                <w:szCs w:val="24"/>
              </w:rPr>
            </w:pPr>
            <w:r w:rsidRPr="00D07601">
              <w:rPr>
                <w:rFonts w:cstheme="minorHAnsi"/>
                <w:sz w:val="24"/>
                <w:szCs w:val="24"/>
              </w:rPr>
              <w:t>Representation information of project’s DMS</w:t>
            </w:r>
          </w:p>
        </w:tc>
        <w:tc>
          <w:tcPr>
            <w:tcW w:w="4788" w:type="dxa"/>
          </w:tcPr>
          <w:p w:rsidR="00771246" w:rsidRPr="00E821A8" w:rsidRDefault="00771246" w:rsidP="00227BA2">
            <w:pPr>
              <w:spacing w:after="200" w:line="276" w:lineRule="auto"/>
              <w:rPr>
                <w:rFonts w:cstheme="minorHAnsi"/>
                <w:sz w:val="24"/>
                <w:szCs w:val="24"/>
              </w:rPr>
            </w:pPr>
          </w:p>
        </w:tc>
      </w:tr>
    </w:tbl>
    <w:p w:rsidR="00771246" w:rsidRPr="00E821A8" w:rsidRDefault="00771246" w:rsidP="00771246">
      <w:pPr>
        <w:rPr>
          <w:rFonts w:cstheme="minorHAnsi"/>
          <w:sz w:val="24"/>
          <w:szCs w:val="24"/>
        </w:rPr>
      </w:pPr>
    </w:p>
    <w:tbl>
      <w:tblPr>
        <w:tblStyle w:val="TableGrid"/>
        <w:tblW w:w="0" w:type="auto"/>
        <w:tblLook w:val="04A0"/>
      </w:tblPr>
      <w:tblGrid>
        <w:gridCol w:w="4511"/>
        <w:gridCol w:w="4493"/>
      </w:tblGrid>
      <w:tr w:rsidR="00771246" w:rsidRPr="00E821A8" w:rsidTr="00227BA2">
        <w:tc>
          <w:tcPr>
            <w:tcW w:w="9576" w:type="dxa"/>
            <w:gridSpan w:val="2"/>
            <w:shd w:val="clear" w:color="auto" w:fill="95B3D7" w:themeFill="accent1" w:themeFillTint="99"/>
          </w:tcPr>
          <w:p w:rsidR="00771246" w:rsidRPr="00E821A8" w:rsidRDefault="00D07601" w:rsidP="00227BA2">
            <w:pPr>
              <w:spacing w:after="200" w:line="276" w:lineRule="auto"/>
              <w:jc w:val="center"/>
              <w:rPr>
                <w:rFonts w:cstheme="minorHAnsi"/>
                <w:b/>
                <w:sz w:val="24"/>
                <w:szCs w:val="24"/>
              </w:rPr>
            </w:pPr>
            <w:r w:rsidRPr="00D07601">
              <w:rPr>
                <w:rFonts w:cstheme="minorHAnsi"/>
                <w:b/>
                <w:sz w:val="24"/>
                <w:szCs w:val="24"/>
              </w:rPr>
              <w:t>Requirement Class</w:t>
            </w:r>
          </w:p>
        </w:tc>
      </w:tr>
      <w:tr w:rsidR="00771246" w:rsidRPr="00E821A8" w:rsidTr="00227BA2">
        <w:tc>
          <w:tcPr>
            <w:tcW w:w="4788" w:type="dxa"/>
            <w:shd w:val="clear" w:color="auto" w:fill="DBE5F1" w:themeFill="accent1" w:themeFillTint="33"/>
          </w:tcPr>
          <w:p w:rsidR="00771246" w:rsidRPr="00E821A8" w:rsidRDefault="00D07601" w:rsidP="00227BA2">
            <w:pPr>
              <w:spacing w:after="200" w:line="276" w:lineRule="auto"/>
              <w:jc w:val="center"/>
              <w:rPr>
                <w:rFonts w:cstheme="minorHAnsi"/>
                <w:sz w:val="24"/>
                <w:szCs w:val="24"/>
              </w:rPr>
            </w:pPr>
            <w:r w:rsidRPr="00D07601">
              <w:rPr>
                <w:rFonts w:cstheme="minorHAnsi"/>
                <w:sz w:val="24"/>
                <w:szCs w:val="24"/>
              </w:rPr>
              <w:t>Responsibilities</w:t>
            </w:r>
          </w:p>
        </w:tc>
        <w:tc>
          <w:tcPr>
            <w:tcW w:w="4788" w:type="dxa"/>
            <w:shd w:val="clear" w:color="auto" w:fill="DBE5F1" w:themeFill="accent1" w:themeFillTint="33"/>
          </w:tcPr>
          <w:p w:rsidR="00771246" w:rsidRPr="00E821A8" w:rsidRDefault="00D07601" w:rsidP="00227BA2">
            <w:pPr>
              <w:shd w:val="clear" w:color="FFFFCC" w:fill="FFFFFF"/>
              <w:spacing w:before="100" w:beforeAutospacing="1" w:after="100" w:afterAutospacing="1" w:line="276" w:lineRule="auto"/>
              <w:jc w:val="center"/>
              <w:rPr>
                <w:rFonts w:cstheme="minorHAnsi"/>
                <w:sz w:val="24"/>
                <w:szCs w:val="24"/>
              </w:rPr>
            </w:pPr>
            <w:r w:rsidRPr="00D07601">
              <w:rPr>
                <w:rFonts w:cstheme="minorHAnsi"/>
                <w:sz w:val="24"/>
                <w:szCs w:val="24"/>
              </w:rPr>
              <w:t>Collaborators</w:t>
            </w:r>
          </w:p>
        </w:tc>
      </w:tr>
      <w:tr w:rsidR="00771246" w:rsidRPr="00E821A8" w:rsidTr="00227BA2">
        <w:tc>
          <w:tcPr>
            <w:tcW w:w="4788" w:type="dxa"/>
          </w:tcPr>
          <w:p w:rsidR="00771246" w:rsidRPr="00E821A8" w:rsidRDefault="00D07601" w:rsidP="00227BA2">
            <w:pPr>
              <w:spacing w:after="200" w:line="276" w:lineRule="auto"/>
              <w:rPr>
                <w:rFonts w:cstheme="minorHAnsi"/>
                <w:sz w:val="24"/>
                <w:szCs w:val="24"/>
              </w:rPr>
            </w:pPr>
            <w:r w:rsidRPr="00D07601">
              <w:rPr>
                <w:rFonts w:cstheme="minorHAnsi"/>
                <w:sz w:val="24"/>
                <w:szCs w:val="24"/>
              </w:rPr>
              <w:t>Representation information of project’s requirements</w:t>
            </w:r>
          </w:p>
        </w:tc>
        <w:tc>
          <w:tcPr>
            <w:tcW w:w="4788" w:type="dxa"/>
          </w:tcPr>
          <w:p w:rsidR="00771246" w:rsidRPr="00E821A8" w:rsidRDefault="00771246" w:rsidP="00227BA2">
            <w:pPr>
              <w:spacing w:after="200" w:line="276" w:lineRule="auto"/>
              <w:rPr>
                <w:rFonts w:cstheme="minorHAnsi"/>
                <w:sz w:val="24"/>
                <w:szCs w:val="24"/>
              </w:rPr>
            </w:pPr>
          </w:p>
        </w:tc>
      </w:tr>
    </w:tbl>
    <w:p w:rsidR="00771246" w:rsidRPr="00E821A8" w:rsidRDefault="00771246" w:rsidP="00771246">
      <w:pPr>
        <w:rPr>
          <w:rFonts w:cstheme="minorHAnsi"/>
          <w:sz w:val="24"/>
          <w:szCs w:val="24"/>
        </w:rPr>
      </w:pPr>
    </w:p>
    <w:p w:rsidR="00771246" w:rsidRPr="00E821A8" w:rsidRDefault="00771246" w:rsidP="00771246">
      <w:pPr>
        <w:rPr>
          <w:rFonts w:cstheme="minorHAnsi"/>
          <w:sz w:val="24"/>
          <w:szCs w:val="24"/>
        </w:rPr>
      </w:pPr>
    </w:p>
    <w:p w:rsidR="00771246" w:rsidRPr="00E821A8" w:rsidRDefault="00771246" w:rsidP="00771246">
      <w:pPr>
        <w:rPr>
          <w:rFonts w:cstheme="minorHAnsi"/>
          <w:sz w:val="24"/>
          <w:szCs w:val="24"/>
        </w:rPr>
      </w:pPr>
    </w:p>
    <w:p w:rsidR="00771246" w:rsidRPr="00E821A8" w:rsidRDefault="00D07601" w:rsidP="00771246">
      <w:pPr>
        <w:rPr>
          <w:rFonts w:cstheme="minorHAnsi"/>
          <w:sz w:val="24"/>
          <w:szCs w:val="24"/>
        </w:rPr>
      </w:pPr>
      <w:r w:rsidRPr="00D07601">
        <w:rPr>
          <w:rFonts w:cstheme="minorHAnsi"/>
          <w:sz w:val="24"/>
          <w:szCs w:val="24"/>
        </w:rPr>
        <w:tab/>
      </w:r>
    </w:p>
    <w:tbl>
      <w:tblPr>
        <w:tblStyle w:val="TableGrid"/>
        <w:tblW w:w="0" w:type="auto"/>
        <w:tblLook w:val="04A0"/>
      </w:tblPr>
      <w:tblGrid>
        <w:gridCol w:w="4511"/>
        <w:gridCol w:w="4493"/>
      </w:tblGrid>
      <w:tr w:rsidR="00771246" w:rsidRPr="00E821A8" w:rsidTr="00227BA2">
        <w:tc>
          <w:tcPr>
            <w:tcW w:w="9576" w:type="dxa"/>
            <w:gridSpan w:val="2"/>
            <w:shd w:val="clear" w:color="auto" w:fill="95B3D7" w:themeFill="accent1" w:themeFillTint="99"/>
          </w:tcPr>
          <w:p w:rsidR="00771246" w:rsidRPr="00E821A8" w:rsidRDefault="00D07601" w:rsidP="00227BA2">
            <w:pPr>
              <w:spacing w:after="200" w:line="276" w:lineRule="auto"/>
              <w:jc w:val="center"/>
              <w:rPr>
                <w:rFonts w:cstheme="minorHAnsi"/>
                <w:b/>
                <w:sz w:val="24"/>
                <w:szCs w:val="24"/>
              </w:rPr>
            </w:pPr>
            <w:r w:rsidRPr="00D07601">
              <w:rPr>
                <w:rFonts w:cstheme="minorHAnsi"/>
                <w:b/>
                <w:sz w:val="24"/>
                <w:szCs w:val="24"/>
              </w:rPr>
              <w:lastRenderedPageBreak/>
              <w:t>User Class</w:t>
            </w:r>
          </w:p>
        </w:tc>
      </w:tr>
      <w:tr w:rsidR="00771246" w:rsidRPr="00E821A8" w:rsidTr="00227BA2">
        <w:tc>
          <w:tcPr>
            <w:tcW w:w="4788" w:type="dxa"/>
            <w:shd w:val="clear" w:color="auto" w:fill="DBE5F1" w:themeFill="accent1" w:themeFillTint="33"/>
          </w:tcPr>
          <w:p w:rsidR="00771246" w:rsidRPr="00E821A8" w:rsidRDefault="00D07601" w:rsidP="00227BA2">
            <w:pPr>
              <w:spacing w:after="200" w:line="276" w:lineRule="auto"/>
              <w:jc w:val="center"/>
              <w:rPr>
                <w:rFonts w:cstheme="minorHAnsi"/>
                <w:sz w:val="24"/>
                <w:szCs w:val="24"/>
              </w:rPr>
            </w:pPr>
            <w:r w:rsidRPr="00D07601">
              <w:rPr>
                <w:rFonts w:cstheme="minorHAnsi"/>
                <w:sz w:val="24"/>
                <w:szCs w:val="24"/>
              </w:rPr>
              <w:t>Responsibilities</w:t>
            </w:r>
          </w:p>
        </w:tc>
        <w:tc>
          <w:tcPr>
            <w:tcW w:w="4788" w:type="dxa"/>
            <w:shd w:val="clear" w:color="auto" w:fill="DBE5F1" w:themeFill="accent1" w:themeFillTint="33"/>
          </w:tcPr>
          <w:p w:rsidR="00771246" w:rsidRPr="00E821A8" w:rsidRDefault="00D07601" w:rsidP="00227BA2">
            <w:pPr>
              <w:shd w:val="clear" w:color="FFFFCC" w:fill="FFFFFF"/>
              <w:spacing w:before="100" w:beforeAutospacing="1" w:after="100" w:afterAutospacing="1" w:line="276" w:lineRule="auto"/>
              <w:jc w:val="center"/>
              <w:rPr>
                <w:rFonts w:cstheme="minorHAnsi"/>
                <w:sz w:val="24"/>
                <w:szCs w:val="24"/>
              </w:rPr>
            </w:pPr>
            <w:r w:rsidRPr="00D07601">
              <w:rPr>
                <w:rFonts w:cstheme="minorHAnsi"/>
                <w:sz w:val="24"/>
                <w:szCs w:val="24"/>
              </w:rPr>
              <w:t>Collaborators</w:t>
            </w:r>
          </w:p>
        </w:tc>
      </w:tr>
      <w:tr w:rsidR="00771246" w:rsidRPr="00E821A8" w:rsidTr="00227BA2">
        <w:tc>
          <w:tcPr>
            <w:tcW w:w="4788" w:type="dxa"/>
          </w:tcPr>
          <w:p w:rsidR="00771246" w:rsidRPr="00E821A8" w:rsidRDefault="00D07601" w:rsidP="00227BA2">
            <w:pPr>
              <w:pStyle w:val="PlainText"/>
              <w:rPr>
                <w:rFonts w:asciiTheme="minorHAnsi" w:hAnsiTheme="minorHAnsi" w:cstheme="minorHAnsi"/>
                <w:sz w:val="24"/>
                <w:szCs w:val="24"/>
              </w:rPr>
            </w:pPr>
            <w:r w:rsidRPr="00D07601">
              <w:rPr>
                <w:rFonts w:asciiTheme="minorHAnsi" w:hAnsiTheme="minorHAnsi" w:cstheme="minorHAnsi"/>
                <w:sz w:val="24"/>
                <w:szCs w:val="24"/>
              </w:rPr>
              <w:t>Representation information of user on system</w:t>
            </w:r>
          </w:p>
        </w:tc>
        <w:tc>
          <w:tcPr>
            <w:tcW w:w="4788" w:type="dxa"/>
          </w:tcPr>
          <w:p w:rsidR="00771246" w:rsidRPr="00E821A8" w:rsidRDefault="00771246" w:rsidP="00227BA2">
            <w:pPr>
              <w:spacing w:after="200" w:line="276" w:lineRule="auto"/>
              <w:rPr>
                <w:rFonts w:cstheme="minorHAnsi"/>
                <w:sz w:val="24"/>
                <w:szCs w:val="24"/>
              </w:rPr>
            </w:pPr>
          </w:p>
        </w:tc>
      </w:tr>
    </w:tbl>
    <w:p w:rsidR="00771246" w:rsidRPr="00E821A8" w:rsidRDefault="00771246" w:rsidP="00771246">
      <w:pPr>
        <w:rPr>
          <w:rFonts w:cstheme="minorHAnsi"/>
          <w:sz w:val="24"/>
          <w:szCs w:val="24"/>
        </w:rPr>
      </w:pPr>
    </w:p>
    <w:p w:rsidR="00771246" w:rsidRPr="00E821A8" w:rsidRDefault="00771246" w:rsidP="00771246">
      <w:pPr>
        <w:rPr>
          <w:rFonts w:cstheme="minorHAnsi"/>
          <w:sz w:val="24"/>
          <w:szCs w:val="24"/>
        </w:rPr>
      </w:pPr>
    </w:p>
    <w:tbl>
      <w:tblPr>
        <w:tblStyle w:val="TableGrid"/>
        <w:tblW w:w="0" w:type="auto"/>
        <w:tblLook w:val="04A0"/>
      </w:tblPr>
      <w:tblGrid>
        <w:gridCol w:w="4511"/>
        <w:gridCol w:w="4493"/>
      </w:tblGrid>
      <w:tr w:rsidR="00771246" w:rsidRPr="00E821A8" w:rsidTr="00227BA2">
        <w:tc>
          <w:tcPr>
            <w:tcW w:w="9576" w:type="dxa"/>
            <w:gridSpan w:val="2"/>
            <w:shd w:val="clear" w:color="auto" w:fill="95B3D7" w:themeFill="accent1" w:themeFillTint="99"/>
          </w:tcPr>
          <w:p w:rsidR="00771246" w:rsidRPr="00E821A8" w:rsidRDefault="00D07601" w:rsidP="00227BA2">
            <w:pPr>
              <w:spacing w:after="200" w:line="276" w:lineRule="auto"/>
              <w:jc w:val="center"/>
              <w:rPr>
                <w:rFonts w:cstheme="minorHAnsi"/>
                <w:b/>
                <w:sz w:val="24"/>
                <w:szCs w:val="24"/>
              </w:rPr>
            </w:pPr>
            <w:r w:rsidRPr="00D07601">
              <w:rPr>
                <w:rFonts w:cstheme="minorHAnsi"/>
                <w:b/>
                <w:sz w:val="24"/>
                <w:szCs w:val="24"/>
              </w:rPr>
              <w:t>Product Class</w:t>
            </w:r>
          </w:p>
        </w:tc>
      </w:tr>
      <w:tr w:rsidR="00771246" w:rsidRPr="00E821A8" w:rsidTr="00227BA2">
        <w:tc>
          <w:tcPr>
            <w:tcW w:w="4788" w:type="dxa"/>
            <w:shd w:val="clear" w:color="auto" w:fill="DBE5F1" w:themeFill="accent1" w:themeFillTint="33"/>
          </w:tcPr>
          <w:p w:rsidR="00771246" w:rsidRPr="00E821A8" w:rsidRDefault="00D07601" w:rsidP="00227BA2">
            <w:pPr>
              <w:spacing w:after="200" w:line="276" w:lineRule="auto"/>
              <w:jc w:val="center"/>
              <w:rPr>
                <w:rFonts w:cstheme="minorHAnsi"/>
                <w:sz w:val="24"/>
                <w:szCs w:val="24"/>
              </w:rPr>
            </w:pPr>
            <w:r w:rsidRPr="00D07601">
              <w:rPr>
                <w:rFonts w:cstheme="minorHAnsi"/>
                <w:sz w:val="24"/>
                <w:szCs w:val="24"/>
              </w:rPr>
              <w:t>Responsibilities</w:t>
            </w:r>
          </w:p>
        </w:tc>
        <w:tc>
          <w:tcPr>
            <w:tcW w:w="4788" w:type="dxa"/>
            <w:shd w:val="clear" w:color="auto" w:fill="DBE5F1" w:themeFill="accent1" w:themeFillTint="33"/>
          </w:tcPr>
          <w:p w:rsidR="00771246" w:rsidRPr="00E821A8" w:rsidRDefault="00D07601" w:rsidP="00227BA2">
            <w:pPr>
              <w:shd w:val="clear" w:color="FFFFCC" w:fill="FFFFFF"/>
              <w:spacing w:before="100" w:beforeAutospacing="1" w:after="100" w:afterAutospacing="1" w:line="276" w:lineRule="auto"/>
              <w:jc w:val="center"/>
              <w:rPr>
                <w:rFonts w:cstheme="minorHAnsi"/>
                <w:sz w:val="24"/>
                <w:szCs w:val="24"/>
              </w:rPr>
            </w:pPr>
            <w:r w:rsidRPr="00D07601">
              <w:rPr>
                <w:rFonts w:cstheme="minorHAnsi"/>
                <w:sz w:val="24"/>
                <w:szCs w:val="24"/>
              </w:rPr>
              <w:t>Collaborators</w:t>
            </w:r>
          </w:p>
        </w:tc>
      </w:tr>
      <w:tr w:rsidR="00771246" w:rsidRPr="00E821A8" w:rsidTr="00227BA2">
        <w:tc>
          <w:tcPr>
            <w:tcW w:w="4788" w:type="dxa"/>
          </w:tcPr>
          <w:p w:rsidR="00771246" w:rsidRPr="00E821A8" w:rsidRDefault="00D07601" w:rsidP="00227BA2">
            <w:pPr>
              <w:pStyle w:val="PlainText"/>
              <w:rPr>
                <w:rFonts w:asciiTheme="minorHAnsi" w:hAnsiTheme="minorHAnsi" w:cstheme="minorHAnsi"/>
                <w:sz w:val="24"/>
                <w:szCs w:val="24"/>
              </w:rPr>
            </w:pPr>
            <w:r w:rsidRPr="00D07601">
              <w:rPr>
                <w:rFonts w:asciiTheme="minorHAnsi" w:hAnsiTheme="minorHAnsi" w:cstheme="minorHAnsi"/>
                <w:sz w:val="24"/>
                <w:szCs w:val="24"/>
              </w:rPr>
              <w:t>Representation information of products of project</w:t>
            </w:r>
          </w:p>
        </w:tc>
        <w:tc>
          <w:tcPr>
            <w:tcW w:w="4788" w:type="dxa"/>
          </w:tcPr>
          <w:p w:rsidR="00771246" w:rsidRPr="00E821A8" w:rsidRDefault="00771246" w:rsidP="00227BA2">
            <w:pPr>
              <w:spacing w:after="200" w:line="276" w:lineRule="auto"/>
              <w:rPr>
                <w:rFonts w:cstheme="minorHAnsi"/>
                <w:sz w:val="24"/>
                <w:szCs w:val="24"/>
              </w:rPr>
            </w:pPr>
          </w:p>
        </w:tc>
      </w:tr>
    </w:tbl>
    <w:p w:rsidR="00771246" w:rsidRPr="00E821A8" w:rsidRDefault="00771246" w:rsidP="00771246">
      <w:pPr>
        <w:rPr>
          <w:rFonts w:cstheme="minorHAnsi"/>
          <w:sz w:val="24"/>
          <w:szCs w:val="24"/>
        </w:rPr>
      </w:pPr>
    </w:p>
    <w:tbl>
      <w:tblPr>
        <w:tblStyle w:val="TableGrid"/>
        <w:tblW w:w="0" w:type="auto"/>
        <w:tblLook w:val="04A0"/>
      </w:tblPr>
      <w:tblGrid>
        <w:gridCol w:w="4511"/>
        <w:gridCol w:w="4493"/>
      </w:tblGrid>
      <w:tr w:rsidR="00771246" w:rsidRPr="00E821A8" w:rsidTr="00227BA2">
        <w:tc>
          <w:tcPr>
            <w:tcW w:w="9576" w:type="dxa"/>
            <w:gridSpan w:val="2"/>
            <w:shd w:val="clear" w:color="auto" w:fill="95B3D7" w:themeFill="accent1" w:themeFillTint="99"/>
          </w:tcPr>
          <w:p w:rsidR="00771246" w:rsidRPr="00E821A8" w:rsidRDefault="00D07601" w:rsidP="00227BA2">
            <w:pPr>
              <w:spacing w:after="200" w:line="276" w:lineRule="auto"/>
              <w:jc w:val="center"/>
              <w:rPr>
                <w:rFonts w:cstheme="minorHAnsi"/>
                <w:b/>
                <w:sz w:val="24"/>
                <w:szCs w:val="24"/>
              </w:rPr>
            </w:pPr>
            <w:r w:rsidRPr="00D07601">
              <w:rPr>
                <w:rFonts w:cstheme="minorHAnsi"/>
                <w:b/>
                <w:sz w:val="24"/>
                <w:szCs w:val="24"/>
              </w:rPr>
              <w:t>Stage Class</w:t>
            </w:r>
          </w:p>
        </w:tc>
      </w:tr>
      <w:tr w:rsidR="00771246" w:rsidRPr="00E821A8" w:rsidTr="00227BA2">
        <w:tc>
          <w:tcPr>
            <w:tcW w:w="4788" w:type="dxa"/>
            <w:shd w:val="clear" w:color="auto" w:fill="DBE5F1" w:themeFill="accent1" w:themeFillTint="33"/>
          </w:tcPr>
          <w:p w:rsidR="00771246" w:rsidRPr="00E821A8" w:rsidRDefault="00D07601" w:rsidP="00227BA2">
            <w:pPr>
              <w:spacing w:after="200" w:line="276" w:lineRule="auto"/>
              <w:jc w:val="center"/>
              <w:rPr>
                <w:rFonts w:cstheme="minorHAnsi"/>
                <w:sz w:val="24"/>
                <w:szCs w:val="24"/>
              </w:rPr>
            </w:pPr>
            <w:r w:rsidRPr="00D07601">
              <w:rPr>
                <w:rFonts w:cstheme="minorHAnsi"/>
                <w:sz w:val="24"/>
                <w:szCs w:val="24"/>
              </w:rPr>
              <w:t>Responsibilities</w:t>
            </w:r>
          </w:p>
        </w:tc>
        <w:tc>
          <w:tcPr>
            <w:tcW w:w="4788" w:type="dxa"/>
            <w:shd w:val="clear" w:color="auto" w:fill="DBE5F1" w:themeFill="accent1" w:themeFillTint="33"/>
          </w:tcPr>
          <w:p w:rsidR="00771246" w:rsidRPr="00E821A8" w:rsidRDefault="00D07601" w:rsidP="00227BA2">
            <w:pPr>
              <w:shd w:val="clear" w:color="FFFFCC" w:fill="FFFFFF"/>
              <w:spacing w:before="100" w:beforeAutospacing="1" w:after="100" w:afterAutospacing="1" w:line="276" w:lineRule="auto"/>
              <w:jc w:val="center"/>
              <w:rPr>
                <w:rFonts w:cstheme="minorHAnsi"/>
                <w:sz w:val="24"/>
                <w:szCs w:val="24"/>
              </w:rPr>
            </w:pPr>
            <w:r w:rsidRPr="00D07601">
              <w:rPr>
                <w:rFonts w:cstheme="minorHAnsi"/>
                <w:sz w:val="24"/>
                <w:szCs w:val="24"/>
              </w:rPr>
              <w:t>Collaborators</w:t>
            </w:r>
          </w:p>
        </w:tc>
      </w:tr>
      <w:tr w:rsidR="00771246" w:rsidRPr="00E821A8" w:rsidTr="00227BA2">
        <w:tc>
          <w:tcPr>
            <w:tcW w:w="4788" w:type="dxa"/>
          </w:tcPr>
          <w:p w:rsidR="00771246" w:rsidRPr="00E821A8" w:rsidRDefault="00D07601" w:rsidP="00227BA2">
            <w:pPr>
              <w:pStyle w:val="PlainText"/>
              <w:rPr>
                <w:rFonts w:asciiTheme="minorHAnsi" w:hAnsiTheme="minorHAnsi" w:cstheme="minorHAnsi"/>
                <w:sz w:val="24"/>
                <w:szCs w:val="24"/>
              </w:rPr>
            </w:pPr>
            <w:r w:rsidRPr="00D07601">
              <w:rPr>
                <w:rFonts w:asciiTheme="minorHAnsi" w:hAnsiTheme="minorHAnsi" w:cstheme="minorHAnsi"/>
                <w:sz w:val="24"/>
                <w:szCs w:val="24"/>
              </w:rPr>
              <w:t>Representation information of stages of project</w:t>
            </w:r>
          </w:p>
        </w:tc>
        <w:tc>
          <w:tcPr>
            <w:tcW w:w="4788" w:type="dxa"/>
          </w:tcPr>
          <w:p w:rsidR="00771246" w:rsidRPr="00E821A8" w:rsidRDefault="00771246" w:rsidP="00227BA2">
            <w:pPr>
              <w:spacing w:after="200" w:line="276" w:lineRule="auto"/>
              <w:rPr>
                <w:rFonts w:cstheme="minorHAnsi"/>
                <w:sz w:val="24"/>
                <w:szCs w:val="24"/>
              </w:rPr>
            </w:pPr>
          </w:p>
        </w:tc>
      </w:tr>
    </w:tbl>
    <w:p w:rsidR="00771246" w:rsidRPr="00E821A8" w:rsidRDefault="00771246" w:rsidP="00771246">
      <w:pPr>
        <w:rPr>
          <w:rFonts w:cstheme="minorHAnsi"/>
          <w:sz w:val="24"/>
          <w:szCs w:val="24"/>
        </w:rPr>
      </w:pPr>
    </w:p>
    <w:tbl>
      <w:tblPr>
        <w:tblStyle w:val="TableGrid"/>
        <w:tblW w:w="0" w:type="auto"/>
        <w:tblLook w:val="04A0"/>
      </w:tblPr>
      <w:tblGrid>
        <w:gridCol w:w="4511"/>
        <w:gridCol w:w="4493"/>
      </w:tblGrid>
      <w:tr w:rsidR="00771246" w:rsidRPr="00E821A8" w:rsidTr="00227BA2">
        <w:tc>
          <w:tcPr>
            <w:tcW w:w="9576" w:type="dxa"/>
            <w:gridSpan w:val="2"/>
            <w:shd w:val="clear" w:color="auto" w:fill="95B3D7" w:themeFill="accent1" w:themeFillTint="99"/>
          </w:tcPr>
          <w:p w:rsidR="00771246" w:rsidRPr="00E821A8" w:rsidRDefault="00D07601" w:rsidP="00227BA2">
            <w:pPr>
              <w:spacing w:after="200" w:line="276" w:lineRule="auto"/>
              <w:jc w:val="center"/>
              <w:rPr>
                <w:rFonts w:cstheme="minorHAnsi"/>
                <w:b/>
                <w:sz w:val="24"/>
                <w:szCs w:val="24"/>
              </w:rPr>
            </w:pPr>
            <w:r w:rsidRPr="00D07601">
              <w:rPr>
                <w:rFonts w:cstheme="minorHAnsi"/>
                <w:b/>
                <w:sz w:val="24"/>
                <w:szCs w:val="24"/>
              </w:rPr>
              <w:t>Risk Class</w:t>
            </w:r>
          </w:p>
        </w:tc>
      </w:tr>
      <w:tr w:rsidR="00771246" w:rsidRPr="00E821A8" w:rsidTr="00227BA2">
        <w:tc>
          <w:tcPr>
            <w:tcW w:w="4788" w:type="dxa"/>
            <w:shd w:val="clear" w:color="auto" w:fill="DBE5F1" w:themeFill="accent1" w:themeFillTint="33"/>
          </w:tcPr>
          <w:p w:rsidR="00771246" w:rsidRPr="00E821A8" w:rsidRDefault="00D07601" w:rsidP="00227BA2">
            <w:pPr>
              <w:spacing w:after="200" w:line="276" w:lineRule="auto"/>
              <w:jc w:val="center"/>
              <w:rPr>
                <w:rFonts w:cstheme="minorHAnsi"/>
                <w:sz w:val="24"/>
                <w:szCs w:val="24"/>
              </w:rPr>
            </w:pPr>
            <w:r w:rsidRPr="00D07601">
              <w:rPr>
                <w:rFonts w:cstheme="minorHAnsi"/>
                <w:sz w:val="24"/>
                <w:szCs w:val="24"/>
              </w:rPr>
              <w:t>Responsibilities</w:t>
            </w:r>
          </w:p>
        </w:tc>
        <w:tc>
          <w:tcPr>
            <w:tcW w:w="4788" w:type="dxa"/>
            <w:shd w:val="clear" w:color="auto" w:fill="DBE5F1" w:themeFill="accent1" w:themeFillTint="33"/>
          </w:tcPr>
          <w:p w:rsidR="00771246" w:rsidRPr="00E821A8" w:rsidRDefault="00D07601" w:rsidP="00227BA2">
            <w:pPr>
              <w:shd w:val="clear" w:color="FFFFCC" w:fill="FFFFFF"/>
              <w:spacing w:before="100" w:beforeAutospacing="1" w:after="100" w:afterAutospacing="1" w:line="276" w:lineRule="auto"/>
              <w:jc w:val="center"/>
              <w:rPr>
                <w:rFonts w:cstheme="minorHAnsi"/>
                <w:sz w:val="24"/>
                <w:szCs w:val="24"/>
              </w:rPr>
            </w:pPr>
            <w:r w:rsidRPr="00D07601">
              <w:rPr>
                <w:rFonts w:cstheme="minorHAnsi"/>
                <w:sz w:val="24"/>
                <w:szCs w:val="24"/>
              </w:rPr>
              <w:t>Collaborators</w:t>
            </w:r>
          </w:p>
        </w:tc>
      </w:tr>
      <w:tr w:rsidR="00771246" w:rsidRPr="00E821A8" w:rsidTr="00227BA2">
        <w:tc>
          <w:tcPr>
            <w:tcW w:w="4788" w:type="dxa"/>
          </w:tcPr>
          <w:p w:rsidR="00771246" w:rsidRPr="00E821A8" w:rsidRDefault="00D07601" w:rsidP="00227BA2">
            <w:pPr>
              <w:pStyle w:val="PlainText"/>
              <w:rPr>
                <w:rFonts w:asciiTheme="minorHAnsi" w:hAnsiTheme="minorHAnsi" w:cstheme="minorHAnsi"/>
                <w:sz w:val="24"/>
                <w:szCs w:val="24"/>
              </w:rPr>
            </w:pPr>
            <w:r w:rsidRPr="00D07601">
              <w:rPr>
                <w:rFonts w:asciiTheme="minorHAnsi" w:hAnsiTheme="minorHAnsi" w:cstheme="minorHAnsi"/>
                <w:sz w:val="24"/>
                <w:szCs w:val="24"/>
              </w:rPr>
              <w:t>Representation information of risks of project</w:t>
            </w:r>
          </w:p>
        </w:tc>
        <w:tc>
          <w:tcPr>
            <w:tcW w:w="4788" w:type="dxa"/>
          </w:tcPr>
          <w:p w:rsidR="00771246" w:rsidRPr="00E821A8" w:rsidRDefault="00771246" w:rsidP="00227BA2">
            <w:pPr>
              <w:spacing w:after="200" w:line="276" w:lineRule="auto"/>
              <w:rPr>
                <w:rFonts w:cstheme="minorHAnsi"/>
                <w:sz w:val="24"/>
                <w:szCs w:val="24"/>
              </w:rPr>
            </w:pPr>
          </w:p>
        </w:tc>
      </w:tr>
    </w:tbl>
    <w:p w:rsidR="00771246" w:rsidRPr="00E821A8" w:rsidRDefault="00771246" w:rsidP="00771246">
      <w:pPr>
        <w:rPr>
          <w:rFonts w:cstheme="minorHAnsi"/>
          <w:sz w:val="24"/>
          <w:szCs w:val="24"/>
        </w:rPr>
      </w:pPr>
    </w:p>
    <w:tbl>
      <w:tblPr>
        <w:tblStyle w:val="TableGrid"/>
        <w:tblW w:w="0" w:type="auto"/>
        <w:tblLook w:val="04A0"/>
      </w:tblPr>
      <w:tblGrid>
        <w:gridCol w:w="4511"/>
        <w:gridCol w:w="4493"/>
      </w:tblGrid>
      <w:tr w:rsidR="00771246" w:rsidRPr="00E821A8" w:rsidTr="00227BA2">
        <w:tc>
          <w:tcPr>
            <w:tcW w:w="9576" w:type="dxa"/>
            <w:gridSpan w:val="2"/>
            <w:shd w:val="clear" w:color="auto" w:fill="95B3D7" w:themeFill="accent1" w:themeFillTint="99"/>
          </w:tcPr>
          <w:p w:rsidR="00771246" w:rsidRPr="00E821A8" w:rsidRDefault="00D07601" w:rsidP="00227BA2">
            <w:pPr>
              <w:spacing w:after="200" w:line="276" w:lineRule="auto"/>
              <w:jc w:val="center"/>
              <w:rPr>
                <w:rFonts w:cstheme="minorHAnsi"/>
                <w:b/>
                <w:sz w:val="24"/>
                <w:szCs w:val="24"/>
              </w:rPr>
            </w:pPr>
            <w:r w:rsidRPr="00D07601">
              <w:rPr>
                <w:rFonts w:cstheme="minorHAnsi"/>
                <w:b/>
                <w:sz w:val="24"/>
                <w:szCs w:val="24"/>
              </w:rPr>
              <w:t>Issue Class</w:t>
            </w:r>
          </w:p>
        </w:tc>
      </w:tr>
      <w:tr w:rsidR="00771246" w:rsidRPr="00E821A8" w:rsidTr="00227BA2">
        <w:tc>
          <w:tcPr>
            <w:tcW w:w="4788" w:type="dxa"/>
            <w:shd w:val="clear" w:color="auto" w:fill="DBE5F1" w:themeFill="accent1" w:themeFillTint="33"/>
          </w:tcPr>
          <w:p w:rsidR="00771246" w:rsidRPr="00E821A8" w:rsidRDefault="00D07601" w:rsidP="00227BA2">
            <w:pPr>
              <w:spacing w:after="200" w:line="276" w:lineRule="auto"/>
              <w:jc w:val="center"/>
              <w:rPr>
                <w:rFonts w:cstheme="minorHAnsi"/>
                <w:sz w:val="24"/>
                <w:szCs w:val="24"/>
              </w:rPr>
            </w:pPr>
            <w:r w:rsidRPr="00D07601">
              <w:rPr>
                <w:rFonts w:cstheme="minorHAnsi"/>
                <w:sz w:val="24"/>
                <w:szCs w:val="24"/>
              </w:rPr>
              <w:t>Responsibilities</w:t>
            </w:r>
          </w:p>
        </w:tc>
        <w:tc>
          <w:tcPr>
            <w:tcW w:w="4788" w:type="dxa"/>
            <w:shd w:val="clear" w:color="auto" w:fill="DBE5F1" w:themeFill="accent1" w:themeFillTint="33"/>
          </w:tcPr>
          <w:p w:rsidR="00771246" w:rsidRPr="00E821A8" w:rsidRDefault="00D07601" w:rsidP="00227BA2">
            <w:pPr>
              <w:shd w:val="clear" w:color="FFFFCC" w:fill="FFFFFF"/>
              <w:spacing w:before="100" w:beforeAutospacing="1" w:after="100" w:afterAutospacing="1" w:line="276" w:lineRule="auto"/>
              <w:jc w:val="center"/>
              <w:rPr>
                <w:rFonts w:cstheme="minorHAnsi"/>
                <w:sz w:val="24"/>
                <w:szCs w:val="24"/>
              </w:rPr>
            </w:pPr>
            <w:r w:rsidRPr="00D07601">
              <w:rPr>
                <w:rFonts w:cstheme="minorHAnsi"/>
                <w:sz w:val="24"/>
                <w:szCs w:val="24"/>
              </w:rPr>
              <w:t>Collaborators</w:t>
            </w:r>
          </w:p>
        </w:tc>
      </w:tr>
      <w:tr w:rsidR="00771246" w:rsidRPr="00E821A8" w:rsidTr="00227BA2">
        <w:tc>
          <w:tcPr>
            <w:tcW w:w="4788" w:type="dxa"/>
          </w:tcPr>
          <w:p w:rsidR="00771246" w:rsidRPr="00E821A8" w:rsidRDefault="00D07601" w:rsidP="00227BA2">
            <w:pPr>
              <w:pStyle w:val="PlainText"/>
              <w:rPr>
                <w:rFonts w:asciiTheme="minorHAnsi" w:hAnsiTheme="minorHAnsi" w:cstheme="minorHAnsi"/>
                <w:sz w:val="24"/>
                <w:szCs w:val="24"/>
              </w:rPr>
            </w:pPr>
            <w:r w:rsidRPr="00D07601">
              <w:rPr>
                <w:rFonts w:asciiTheme="minorHAnsi" w:hAnsiTheme="minorHAnsi" w:cstheme="minorHAnsi"/>
                <w:sz w:val="24"/>
                <w:szCs w:val="24"/>
              </w:rPr>
              <w:t>Representation information of issues of project</w:t>
            </w:r>
          </w:p>
        </w:tc>
        <w:tc>
          <w:tcPr>
            <w:tcW w:w="4788" w:type="dxa"/>
          </w:tcPr>
          <w:p w:rsidR="00771246" w:rsidRPr="00E821A8" w:rsidRDefault="00D07601" w:rsidP="00227BA2">
            <w:pPr>
              <w:shd w:val="clear" w:color="FFFFCC" w:fill="FFFFFF"/>
              <w:spacing w:before="100" w:beforeAutospacing="1" w:after="100" w:afterAutospacing="1" w:line="276" w:lineRule="auto"/>
              <w:rPr>
                <w:rFonts w:cstheme="minorHAnsi"/>
                <w:sz w:val="24"/>
                <w:szCs w:val="24"/>
              </w:rPr>
            </w:pPr>
            <w:r w:rsidRPr="00D07601">
              <w:rPr>
                <w:rFonts w:cstheme="minorHAnsi"/>
                <w:sz w:val="24"/>
                <w:szCs w:val="24"/>
              </w:rPr>
              <w:t>Project Class</w:t>
            </w:r>
          </w:p>
        </w:tc>
      </w:tr>
    </w:tbl>
    <w:p w:rsidR="00771246" w:rsidRPr="00E821A8" w:rsidRDefault="00771246" w:rsidP="00771246">
      <w:pPr>
        <w:rPr>
          <w:rFonts w:cstheme="minorHAnsi"/>
          <w:sz w:val="24"/>
          <w:szCs w:val="24"/>
        </w:rPr>
      </w:pPr>
    </w:p>
    <w:tbl>
      <w:tblPr>
        <w:tblStyle w:val="TableGrid"/>
        <w:tblW w:w="0" w:type="auto"/>
        <w:tblLook w:val="04A0"/>
      </w:tblPr>
      <w:tblGrid>
        <w:gridCol w:w="4511"/>
        <w:gridCol w:w="4493"/>
      </w:tblGrid>
      <w:tr w:rsidR="00771246" w:rsidRPr="00E821A8" w:rsidTr="00227BA2">
        <w:tc>
          <w:tcPr>
            <w:tcW w:w="9576" w:type="dxa"/>
            <w:gridSpan w:val="2"/>
            <w:shd w:val="clear" w:color="auto" w:fill="95B3D7" w:themeFill="accent1" w:themeFillTint="99"/>
          </w:tcPr>
          <w:p w:rsidR="00771246" w:rsidRPr="00E821A8" w:rsidRDefault="00D07601" w:rsidP="00227BA2">
            <w:pPr>
              <w:spacing w:after="200" w:line="276" w:lineRule="auto"/>
              <w:jc w:val="center"/>
              <w:rPr>
                <w:rFonts w:cstheme="minorHAnsi"/>
                <w:b/>
                <w:sz w:val="24"/>
                <w:szCs w:val="24"/>
              </w:rPr>
            </w:pPr>
            <w:r w:rsidRPr="00D07601">
              <w:rPr>
                <w:rFonts w:cstheme="minorHAnsi"/>
                <w:b/>
                <w:sz w:val="24"/>
                <w:szCs w:val="24"/>
              </w:rPr>
              <w:t>Deliverable Class</w:t>
            </w:r>
          </w:p>
        </w:tc>
      </w:tr>
      <w:tr w:rsidR="00771246" w:rsidRPr="00E821A8" w:rsidTr="00227BA2">
        <w:tc>
          <w:tcPr>
            <w:tcW w:w="4788" w:type="dxa"/>
            <w:shd w:val="clear" w:color="auto" w:fill="DBE5F1" w:themeFill="accent1" w:themeFillTint="33"/>
          </w:tcPr>
          <w:p w:rsidR="00771246" w:rsidRPr="00E821A8" w:rsidRDefault="00D07601" w:rsidP="00227BA2">
            <w:pPr>
              <w:spacing w:after="200" w:line="276" w:lineRule="auto"/>
              <w:jc w:val="center"/>
              <w:rPr>
                <w:rFonts w:cstheme="minorHAnsi"/>
                <w:sz w:val="24"/>
                <w:szCs w:val="24"/>
              </w:rPr>
            </w:pPr>
            <w:r w:rsidRPr="00D07601">
              <w:rPr>
                <w:rFonts w:cstheme="minorHAnsi"/>
                <w:sz w:val="24"/>
                <w:szCs w:val="24"/>
              </w:rPr>
              <w:t>Responsibilities</w:t>
            </w:r>
          </w:p>
        </w:tc>
        <w:tc>
          <w:tcPr>
            <w:tcW w:w="4788" w:type="dxa"/>
            <w:shd w:val="clear" w:color="auto" w:fill="DBE5F1" w:themeFill="accent1" w:themeFillTint="33"/>
          </w:tcPr>
          <w:p w:rsidR="00771246" w:rsidRPr="00E821A8" w:rsidRDefault="00D07601" w:rsidP="00227BA2">
            <w:pPr>
              <w:shd w:val="clear" w:color="FFFFCC" w:fill="FFFFFF"/>
              <w:spacing w:before="100" w:beforeAutospacing="1" w:after="100" w:afterAutospacing="1" w:line="276" w:lineRule="auto"/>
              <w:jc w:val="center"/>
              <w:rPr>
                <w:rFonts w:cstheme="minorHAnsi"/>
                <w:sz w:val="24"/>
                <w:szCs w:val="24"/>
              </w:rPr>
            </w:pPr>
            <w:r w:rsidRPr="00D07601">
              <w:rPr>
                <w:rFonts w:cstheme="minorHAnsi"/>
                <w:sz w:val="24"/>
                <w:szCs w:val="24"/>
              </w:rPr>
              <w:t>Collaborators</w:t>
            </w:r>
          </w:p>
        </w:tc>
      </w:tr>
      <w:tr w:rsidR="00771246" w:rsidRPr="00E821A8" w:rsidTr="00227BA2">
        <w:tc>
          <w:tcPr>
            <w:tcW w:w="4788" w:type="dxa"/>
          </w:tcPr>
          <w:p w:rsidR="00771246" w:rsidRPr="00E821A8" w:rsidRDefault="00D07601" w:rsidP="00227BA2">
            <w:pPr>
              <w:pStyle w:val="PlainText"/>
              <w:rPr>
                <w:rFonts w:asciiTheme="minorHAnsi" w:hAnsiTheme="minorHAnsi" w:cstheme="minorHAnsi"/>
                <w:sz w:val="24"/>
                <w:szCs w:val="24"/>
              </w:rPr>
            </w:pPr>
            <w:r w:rsidRPr="00D07601">
              <w:rPr>
                <w:rFonts w:asciiTheme="minorHAnsi" w:hAnsiTheme="minorHAnsi" w:cstheme="minorHAnsi"/>
                <w:sz w:val="24"/>
                <w:szCs w:val="24"/>
              </w:rPr>
              <w:t>Representation state of products of project</w:t>
            </w:r>
          </w:p>
        </w:tc>
        <w:tc>
          <w:tcPr>
            <w:tcW w:w="4788" w:type="dxa"/>
          </w:tcPr>
          <w:p w:rsidR="00771246" w:rsidRPr="00E821A8" w:rsidRDefault="00771246" w:rsidP="00227BA2">
            <w:pPr>
              <w:spacing w:after="200" w:line="276" w:lineRule="auto"/>
              <w:rPr>
                <w:rFonts w:cstheme="minorHAnsi"/>
                <w:sz w:val="24"/>
                <w:szCs w:val="24"/>
              </w:rPr>
            </w:pPr>
          </w:p>
        </w:tc>
      </w:tr>
    </w:tbl>
    <w:p w:rsidR="00771246" w:rsidRPr="00E821A8" w:rsidRDefault="00771246" w:rsidP="00771246">
      <w:pPr>
        <w:rPr>
          <w:rFonts w:cstheme="minorHAnsi"/>
          <w:sz w:val="24"/>
          <w:szCs w:val="24"/>
        </w:rPr>
      </w:pPr>
    </w:p>
    <w:p w:rsidR="003D7084" w:rsidRDefault="00D07601">
      <w:pPr>
        <w:pStyle w:val="Heading2"/>
        <w:numPr>
          <w:ilvl w:val="0"/>
          <w:numId w:val="121"/>
        </w:numPr>
        <w:ind w:left="360"/>
        <w:rPr>
          <w:rFonts w:asciiTheme="minorHAnsi" w:hAnsiTheme="minorHAnsi" w:cstheme="minorHAnsi"/>
          <w:sz w:val="24"/>
          <w:szCs w:val="24"/>
        </w:rPr>
      </w:pPr>
      <w:bookmarkStart w:id="451" w:name="_Toc327466328"/>
      <w:bookmarkStart w:id="452" w:name="_Toc332351227"/>
      <w:r w:rsidRPr="00D07601">
        <w:rPr>
          <w:rFonts w:asciiTheme="minorHAnsi" w:hAnsiTheme="minorHAnsi" w:cstheme="minorHAnsi"/>
          <w:sz w:val="24"/>
          <w:szCs w:val="24"/>
        </w:rPr>
        <w:lastRenderedPageBreak/>
        <w:t>Application Security</w:t>
      </w:r>
      <w:bookmarkEnd w:id="451"/>
      <w:bookmarkEnd w:id="452"/>
    </w:p>
    <w:p w:rsidR="003D7084" w:rsidRDefault="00D07601">
      <w:pPr>
        <w:pStyle w:val="Heading3"/>
        <w:rPr>
          <w:rFonts w:asciiTheme="minorHAnsi" w:hAnsiTheme="minorHAnsi" w:cstheme="minorHAnsi"/>
          <w:sz w:val="24"/>
          <w:szCs w:val="24"/>
        </w:rPr>
      </w:pPr>
      <w:bookmarkStart w:id="453" w:name="_Toc327466329"/>
      <w:bookmarkStart w:id="454" w:name="_Toc332351228"/>
      <w:r w:rsidRPr="00D07601">
        <w:rPr>
          <w:rFonts w:asciiTheme="minorHAnsi" w:hAnsiTheme="minorHAnsi" w:cstheme="minorHAnsi"/>
          <w:sz w:val="24"/>
          <w:szCs w:val="24"/>
        </w:rPr>
        <w:t>6.1 User Permission</w:t>
      </w:r>
      <w:bookmarkEnd w:id="453"/>
      <w:bookmarkEnd w:id="454"/>
    </w:p>
    <w:tbl>
      <w:tblPr>
        <w:tblW w:w="9598" w:type="dxa"/>
        <w:tblInd w:w="399" w:type="dxa"/>
        <w:tblCellMar>
          <w:left w:w="0" w:type="dxa"/>
          <w:right w:w="0" w:type="dxa"/>
        </w:tblCellMar>
        <w:tblLook w:val="04A0"/>
      </w:tblPr>
      <w:tblGrid>
        <w:gridCol w:w="3265"/>
        <w:gridCol w:w="6333"/>
      </w:tblGrid>
      <w:tr w:rsidR="00771246" w:rsidRPr="00E821A8" w:rsidTr="00227BA2">
        <w:trPr>
          <w:trHeight w:val="271"/>
        </w:trPr>
        <w:tc>
          <w:tcPr>
            <w:tcW w:w="3265" w:type="dxa"/>
            <w:tcBorders>
              <w:top w:val="single" w:sz="8" w:space="0" w:color="4F81BD"/>
              <w:left w:val="single" w:sz="8" w:space="0" w:color="4F81BD"/>
              <w:bottom w:val="single" w:sz="8" w:space="0" w:color="4F81BD"/>
              <w:right w:val="single" w:sz="8" w:space="0" w:color="4F81BD"/>
            </w:tcBorders>
            <w:shd w:val="clear" w:color="auto" w:fill="4F81BD"/>
            <w:tcMar>
              <w:top w:w="29" w:type="dxa"/>
              <w:left w:w="115" w:type="dxa"/>
              <w:bottom w:w="29" w:type="dxa"/>
              <w:right w:w="115" w:type="dxa"/>
            </w:tcMar>
            <w:hideMark/>
          </w:tcPr>
          <w:p w:rsidR="00771246" w:rsidRPr="00E821A8" w:rsidRDefault="00D07601" w:rsidP="00227BA2">
            <w:pPr>
              <w:rPr>
                <w:rFonts w:cstheme="minorHAnsi"/>
                <w:b/>
                <w:bCs/>
                <w:color w:val="FFFFFF"/>
                <w:sz w:val="24"/>
                <w:szCs w:val="24"/>
              </w:rPr>
            </w:pPr>
            <w:r w:rsidRPr="00D07601">
              <w:rPr>
                <w:rFonts w:cstheme="minorHAnsi"/>
                <w:b/>
                <w:bCs/>
                <w:color w:val="FFFFFF"/>
                <w:sz w:val="24"/>
                <w:szCs w:val="24"/>
              </w:rPr>
              <w:t>Name</w:t>
            </w:r>
          </w:p>
        </w:tc>
        <w:tc>
          <w:tcPr>
            <w:tcW w:w="6333" w:type="dxa"/>
            <w:tcBorders>
              <w:top w:val="single" w:sz="8" w:space="0" w:color="4F81BD"/>
              <w:left w:val="nil"/>
              <w:bottom w:val="single" w:sz="8" w:space="0" w:color="4F81BD"/>
              <w:right w:val="single" w:sz="8" w:space="0" w:color="4F81BD"/>
            </w:tcBorders>
            <w:shd w:val="clear" w:color="auto" w:fill="4F81BD"/>
            <w:tcMar>
              <w:top w:w="29" w:type="dxa"/>
              <w:left w:w="115" w:type="dxa"/>
              <w:bottom w:w="29" w:type="dxa"/>
              <w:right w:w="115" w:type="dxa"/>
            </w:tcMar>
            <w:hideMark/>
          </w:tcPr>
          <w:p w:rsidR="00771246" w:rsidRPr="00E821A8" w:rsidRDefault="00D07601" w:rsidP="00227BA2">
            <w:pPr>
              <w:rPr>
                <w:rFonts w:cstheme="minorHAnsi"/>
                <w:b/>
                <w:bCs/>
                <w:color w:val="FFFFFF"/>
                <w:sz w:val="24"/>
                <w:szCs w:val="24"/>
              </w:rPr>
            </w:pPr>
            <w:r w:rsidRPr="00D07601">
              <w:rPr>
                <w:rFonts w:cstheme="minorHAnsi"/>
                <w:b/>
                <w:bCs/>
                <w:color w:val="FFFFFF"/>
                <w:sz w:val="24"/>
                <w:szCs w:val="24"/>
              </w:rPr>
              <w:t>Permission</w:t>
            </w:r>
          </w:p>
        </w:tc>
      </w:tr>
      <w:tr w:rsidR="00771246" w:rsidRPr="00E821A8" w:rsidTr="00227BA2">
        <w:trPr>
          <w:trHeight w:val="255"/>
        </w:trPr>
        <w:tc>
          <w:tcPr>
            <w:tcW w:w="3265" w:type="dxa"/>
            <w:tcBorders>
              <w:top w:val="nil"/>
              <w:left w:val="single" w:sz="8" w:space="0" w:color="4F81BD"/>
              <w:bottom w:val="single" w:sz="8" w:space="0" w:color="4F81BD"/>
              <w:right w:val="single" w:sz="8" w:space="0" w:color="4F81BD"/>
            </w:tcBorders>
            <w:tcMar>
              <w:top w:w="29" w:type="dxa"/>
              <w:left w:w="115" w:type="dxa"/>
              <w:bottom w:w="29" w:type="dxa"/>
              <w:right w:w="115" w:type="dxa"/>
            </w:tcMar>
            <w:hideMark/>
          </w:tcPr>
          <w:p w:rsidR="00771246" w:rsidRPr="00E821A8" w:rsidRDefault="00D07601" w:rsidP="00227BA2">
            <w:pPr>
              <w:rPr>
                <w:rFonts w:cstheme="minorHAnsi"/>
                <w:sz w:val="24"/>
                <w:szCs w:val="24"/>
              </w:rPr>
            </w:pPr>
            <w:r w:rsidRPr="00D07601">
              <w:rPr>
                <w:rFonts w:cstheme="minorHAnsi"/>
                <w:sz w:val="24"/>
                <w:szCs w:val="24"/>
              </w:rPr>
              <w:t>System Admin</w:t>
            </w:r>
          </w:p>
        </w:tc>
        <w:tc>
          <w:tcPr>
            <w:tcW w:w="6333" w:type="dxa"/>
            <w:tcBorders>
              <w:top w:val="nil"/>
              <w:left w:val="nil"/>
              <w:bottom w:val="single" w:sz="8" w:space="0" w:color="4F81BD"/>
              <w:right w:val="single" w:sz="8" w:space="0" w:color="4F81BD"/>
            </w:tcBorders>
            <w:tcMar>
              <w:top w:w="29" w:type="dxa"/>
              <w:left w:w="115" w:type="dxa"/>
              <w:bottom w:w="29" w:type="dxa"/>
              <w:right w:w="115" w:type="dxa"/>
            </w:tcMar>
            <w:hideMark/>
          </w:tcPr>
          <w:p w:rsidR="00771246" w:rsidRPr="00E821A8" w:rsidRDefault="00D07601" w:rsidP="00227BA2">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New, Read , Edit Users, Project</w:t>
            </w:r>
          </w:p>
        </w:tc>
      </w:tr>
      <w:tr w:rsidR="00771246" w:rsidRPr="00E821A8" w:rsidTr="00227BA2">
        <w:trPr>
          <w:trHeight w:val="255"/>
        </w:trPr>
        <w:tc>
          <w:tcPr>
            <w:tcW w:w="3265" w:type="dxa"/>
            <w:tcBorders>
              <w:top w:val="nil"/>
              <w:left w:val="single" w:sz="8" w:space="0" w:color="4F81BD"/>
              <w:bottom w:val="single" w:sz="8" w:space="0" w:color="4F81BD"/>
              <w:right w:val="single" w:sz="8" w:space="0" w:color="4F81BD"/>
            </w:tcBorders>
            <w:tcMar>
              <w:top w:w="29" w:type="dxa"/>
              <w:left w:w="115" w:type="dxa"/>
              <w:bottom w:w="29" w:type="dxa"/>
              <w:right w:w="115" w:type="dxa"/>
            </w:tcMar>
            <w:hideMark/>
          </w:tcPr>
          <w:p w:rsidR="00771246" w:rsidRPr="00E821A8" w:rsidRDefault="00D07601" w:rsidP="00227BA2">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User</w:t>
            </w:r>
          </w:p>
        </w:tc>
        <w:tc>
          <w:tcPr>
            <w:tcW w:w="6333" w:type="dxa"/>
            <w:tcBorders>
              <w:top w:val="nil"/>
              <w:left w:val="nil"/>
              <w:bottom w:val="single" w:sz="8" w:space="0" w:color="4F81BD"/>
              <w:right w:val="single" w:sz="8" w:space="0" w:color="4F81BD"/>
            </w:tcBorders>
            <w:tcMar>
              <w:top w:w="29" w:type="dxa"/>
              <w:left w:w="115" w:type="dxa"/>
              <w:bottom w:w="29" w:type="dxa"/>
              <w:right w:w="115" w:type="dxa"/>
            </w:tcMar>
            <w:hideMark/>
          </w:tcPr>
          <w:p w:rsidR="00771246" w:rsidRPr="00E821A8" w:rsidRDefault="00D07601" w:rsidP="00227BA2">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Read, Edit</w:t>
            </w:r>
          </w:p>
        </w:tc>
      </w:tr>
      <w:tr w:rsidR="00771246" w:rsidRPr="00E821A8" w:rsidTr="00227BA2">
        <w:trPr>
          <w:trHeight w:val="255"/>
        </w:trPr>
        <w:tc>
          <w:tcPr>
            <w:tcW w:w="3265" w:type="dxa"/>
            <w:tcBorders>
              <w:top w:val="nil"/>
              <w:left w:val="single" w:sz="8" w:space="0" w:color="4F81BD"/>
              <w:bottom w:val="single" w:sz="8" w:space="0" w:color="4F81BD"/>
              <w:right w:val="single" w:sz="8" w:space="0" w:color="4F81BD"/>
            </w:tcBorders>
            <w:tcMar>
              <w:top w:w="29" w:type="dxa"/>
              <w:left w:w="115" w:type="dxa"/>
              <w:bottom w:w="29" w:type="dxa"/>
              <w:right w:w="115" w:type="dxa"/>
            </w:tcMar>
            <w:hideMark/>
          </w:tcPr>
          <w:p w:rsidR="00771246" w:rsidRPr="00E821A8" w:rsidRDefault="00D07601" w:rsidP="00227BA2">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Project Full Control</w:t>
            </w:r>
          </w:p>
        </w:tc>
        <w:tc>
          <w:tcPr>
            <w:tcW w:w="6333" w:type="dxa"/>
            <w:tcBorders>
              <w:top w:val="nil"/>
              <w:left w:val="nil"/>
              <w:bottom w:val="single" w:sz="8" w:space="0" w:color="4F81BD"/>
              <w:right w:val="single" w:sz="8" w:space="0" w:color="4F81BD"/>
            </w:tcBorders>
            <w:tcMar>
              <w:top w:w="29" w:type="dxa"/>
              <w:left w:w="115" w:type="dxa"/>
              <w:bottom w:w="29" w:type="dxa"/>
              <w:right w:w="115" w:type="dxa"/>
            </w:tcMar>
            <w:hideMark/>
          </w:tcPr>
          <w:p w:rsidR="00771246" w:rsidRPr="00E821A8" w:rsidRDefault="00D07601" w:rsidP="00227BA2">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 xml:space="preserve">New, Read, </w:t>
            </w:r>
            <w:proofErr w:type="spellStart"/>
            <w:r w:rsidRPr="00D07601">
              <w:rPr>
                <w:rFonts w:cstheme="minorHAnsi"/>
                <w:sz w:val="24"/>
                <w:szCs w:val="24"/>
              </w:rPr>
              <w:t>Edit,Delete</w:t>
            </w:r>
            <w:proofErr w:type="spellEnd"/>
          </w:p>
        </w:tc>
      </w:tr>
      <w:tr w:rsidR="00771246" w:rsidRPr="00E821A8" w:rsidTr="00227BA2">
        <w:trPr>
          <w:trHeight w:val="255"/>
        </w:trPr>
        <w:tc>
          <w:tcPr>
            <w:tcW w:w="3265" w:type="dxa"/>
            <w:tcBorders>
              <w:top w:val="nil"/>
              <w:left w:val="single" w:sz="8" w:space="0" w:color="4F81BD"/>
              <w:bottom w:val="single" w:sz="8" w:space="0" w:color="4F81BD"/>
              <w:right w:val="single" w:sz="8" w:space="0" w:color="4F81BD"/>
            </w:tcBorders>
            <w:tcMar>
              <w:top w:w="29" w:type="dxa"/>
              <w:left w:w="115" w:type="dxa"/>
              <w:bottom w:w="29" w:type="dxa"/>
              <w:right w:w="115" w:type="dxa"/>
            </w:tcMar>
            <w:hideMark/>
          </w:tcPr>
          <w:p w:rsidR="00771246" w:rsidRPr="00E821A8" w:rsidRDefault="00D07601" w:rsidP="00227BA2">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 xml:space="preserve">No </w:t>
            </w:r>
            <w:proofErr w:type="spellStart"/>
            <w:r w:rsidRPr="00D07601">
              <w:rPr>
                <w:rFonts w:cstheme="minorHAnsi"/>
                <w:sz w:val="24"/>
                <w:szCs w:val="24"/>
              </w:rPr>
              <w:t>Acess</w:t>
            </w:r>
            <w:proofErr w:type="spellEnd"/>
          </w:p>
        </w:tc>
        <w:tc>
          <w:tcPr>
            <w:tcW w:w="6333" w:type="dxa"/>
            <w:tcBorders>
              <w:top w:val="nil"/>
              <w:left w:val="nil"/>
              <w:bottom w:val="single" w:sz="8" w:space="0" w:color="4F81BD"/>
              <w:right w:val="single" w:sz="8" w:space="0" w:color="4F81BD"/>
            </w:tcBorders>
            <w:tcMar>
              <w:top w:w="29" w:type="dxa"/>
              <w:left w:w="115" w:type="dxa"/>
              <w:bottom w:w="29" w:type="dxa"/>
              <w:right w:w="115" w:type="dxa"/>
            </w:tcMar>
            <w:hideMark/>
          </w:tcPr>
          <w:p w:rsidR="00771246" w:rsidRPr="00E821A8" w:rsidRDefault="00D07601" w:rsidP="00227BA2">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N/A</w:t>
            </w:r>
          </w:p>
        </w:tc>
      </w:tr>
    </w:tbl>
    <w:p w:rsidR="003D7084" w:rsidRDefault="00D07601">
      <w:pPr>
        <w:pStyle w:val="Heading3"/>
        <w:rPr>
          <w:rFonts w:asciiTheme="minorHAnsi" w:hAnsiTheme="minorHAnsi" w:cstheme="minorHAnsi"/>
          <w:sz w:val="24"/>
          <w:szCs w:val="24"/>
        </w:rPr>
      </w:pPr>
      <w:bookmarkStart w:id="455" w:name="_Toc327466330"/>
      <w:bookmarkStart w:id="456" w:name="_Toc332351229"/>
      <w:r w:rsidRPr="00D07601">
        <w:rPr>
          <w:rFonts w:asciiTheme="minorHAnsi" w:hAnsiTheme="minorHAnsi" w:cstheme="minorHAnsi"/>
          <w:sz w:val="24"/>
          <w:szCs w:val="24"/>
        </w:rPr>
        <w:t>6.2 Security Group</w:t>
      </w:r>
      <w:bookmarkEnd w:id="455"/>
      <w:bookmarkEnd w:id="456"/>
    </w:p>
    <w:tbl>
      <w:tblPr>
        <w:tblW w:w="0" w:type="auto"/>
        <w:tblInd w:w="399" w:type="dxa"/>
        <w:tblCellMar>
          <w:left w:w="0" w:type="dxa"/>
          <w:right w:w="0" w:type="dxa"/>
        </w:tblCellMar>
        <w:tblLook w:val="04A0"/>
      </w:tblPr>
      <w:tblGrid>
        <w:gridCol w:w="3195"/>
        <w:gridCol w:w="5424"/>
      </w:tblGrid>
      <w:tr w:rsidR="00771246" w:rsidRPr="00E821A8" w:rsidTr="00227BA2">
        <w:tc>
          <w:tcPr>
            <w:tcW w:w="3253" w:type="dxa"/>
            <w:tcBorders>
              <w:top w:val="single" w:sz="8" w:space="0" w:color="4F81BD"/>
              <w:left w:val="single" w:sz="8" w:space="0" w:color="4F81BD"/>
              <w:bottom w:val="single" w:sz="8" w:space="0" w:color="4F81BD"/>
              <w:right w:val="single" w:sz="8" w:space="0" w:color="4F81BD"/>
            </w:tcBorders>
            <w:shd w:val="clear" w:color="auto" w:fill="4F81BD"/>
            <w:tcMar>
              <w:top w:w="29" w:type="dxa"/>
              <w:left w:w="115" w:type="dxa"/>
              <w:bottom w:w="29" w:type="dxa"/>
              <w:right w:w="115" w:type="dxa"/>
            </w:tcMar>
            <w:hideMark/>
          </w:tcPr>
          <w:p w:rsidR="00771246" w:rsidRPr="00E821A8" w:rsidRDefault="00D07601" w:rsidP="00227BA2">
            <w:pPr>
              <w:rPr>
                <w:rFonts w:cstheme="minorHAnsi"/>
                <w:color w:val="FFFFFF"/>
                <w:sz w:val="24"/>
                <w:szCs w:val="24"/>
              </w:rPr>
            </w:pPr>
            <w:r w:rsidRPr="00D07601">
              <w:rPr>
                <w:rFonts w:cstheme="minorHAnsi"/>
                <w:color w:val="FFFFFF"/>
                <w:sz w:val="24"/>
                <w:szCs w:val="24"/>
              </w:rPr>
              <w:t>Name</w:t>
            </w:r>
          </w:p>
        </w:tc>
        <w:tc>
          <w:tcPr>
            <w:tcW w:w="6311" w:type="dxa"/>
            <w:tcBorders>
              <w:top w:val="single" w:sz="8" w:space="0" w:color="4F81BD"/>
              <w:left w:val="nil"/>
              <w:bottom w:val="single" w:sz="8" w:space="0" w:color="4F81BD"/>
              <w:right w:val="single" w:sz="8" w:space="0" w:color="4F81BD"/>
            </w:tcBorders>
            <w:shd w:val="clear" w:color="auto" w:fill="4F81BD"/>
            <w:tcMar>
              <w:top w:w="29" w:type="dxa"/>
              <w:left w:w="115" w:type="dxa"/>
              <w:bottom w:w="29" w:type="dxa"/>
              <w:right w:w="115" w:type="dxa"/>
            </w:tcMar>
            <w:hideMark/>
          </w:tcPr>
          <w:p w:rsidR="00771246" w:rsidRPr="00E821A8" w:rsidRDefault="00D07601" w:rsidP="00227BA2">
            <w:pPr>
              <w:rPr>
                <w:rFonts w:cstheme="minorHAnsi"/>
                <w:b/>
                <w:bCs/>
                <w:color w:val="FFFFFF"/>
                <w:sz w:val="24"/>
                <w:szCs w:val="24"/>
              </w:rPr>
            </w:pPr>
            <w:r w:rsidRPr="00D07601">
              <w:rPr>
                <w:rFonts w:cstheme="minorHAnsi"/>
                <w:b/>
                <w:bCs/>
                <w:color w:val="FFFFFF"/>
                <w:sz w:val="24"/>
                <w:szCs w:val="24"/>
              </w:rPr>
              <w:t>Description</w:t>
            </w:r>
          </w:p>
        </w:tc>
      </w:tr>
      <w:tr w:rsidR="00771246" w:rsidRPr="00E821A8" w:rsidTr="00227BA2">
        <w:tc>
          <w:tcPr>
            <w:tcW w:w="3253" w:type="dxa"/>
            <w:tcBorders>
              <w:top w:val="nil"/>
              <w:left w:val="single" w:sz="8" w:space="0" w:color="4F81BD"/>
              <w:bottom w:val="single" w:sz="8" w:space="0" w:color="4F81BD"/>
              <w:right w:val="single" w:sz="8" w:space="0" w:color="4F81BD"/>
            </w:tcBorders>
            <w:tcMar>
              <w:top w:w="29" w:type="dxa"/>
              <w:left w:w="115" w:type="dxa"/>
              <w:bottom w:w="29" w:type="dxa"/>
              <w:right w:w="115" w:type="dxa"/>
            </w:tcMar>
            <w:hideMark/>
          </w:tcPr>
          <w:p w:rsidR="00771246" w:rsidRPr="00E821A8" w:rsidRDefault="00D07601" w:rsidP="00227BA2">
            <w:pPr>
              <w:rPr>
                <w:rFonts w:cstheme="minorHAnsi"/>
                <w:sz w:val="24"/>
                <w:szCs w:val="24"/>
              </w:rPr>
            </w:pPr>
            <w:r w:rsidRPr="00D07601">
              <w:rPr>
                <w:rFonts w:cstheme="minorHAnsi"/>
                <w:sz w:val="24"/>
                <w:szCs w:val="24"/>
              </w:rPr>
              <w:t>[</w:t>
            </w:r>
            <w:proofErr w:type="spellStart"/>
            <w:r w:rsidRPr="00D07601">
              <w:rPr>
                <w:rFonts w:cstheme="minorHAnsi"/>
                <w:sz w:val="24"/>
                <w:szCs w:val="24"/>
              </w:rPr>
              <w:t>Setup.Admin</w:t>
            </w:r>
            <w:proofErr w:type="spellEnd"/>
            <w:r w:rsidRPr="00D07601">
              <w:rPr>
                <w:rFonts w:cstheme="minorHAnsi"/>
                <w:sz w:val="24"/>
                <w:szCs w:val="24"/>
              </w:rPr>
              <w:t>]</w:t>
            </w:r>
          </w:p>
        </w:tc>
        <w:tc>
          <w:tcPr>
            <w:tcW w:w="6311" w:type="dxa"/>
            <w:tcBorders>
              <w:top w:val="nil"/>
              <w:left w:val="nil"/>
              <w:bottom w:val="single" w:sz="8" w:space="0" w:color="4F81BD"/>
              <w:right w:val="single" w:sz="8" w:space="0" w:color="4F81BD"/>
            </w:tcBorders>
            <w:tcMar>
              <w:top w:w="29" w:type="dxa"/>
              <w:left w:w="115" w:type="dxa"/>
              <w:bottom w:w="29" w:type="dxa"/>
              <w:right w:w="115" w:type="dxa"/>
            </w:tcMar>
            <w:hideMark/>
          </w:tcPr>
          <w:p w:rsidR="00771246" w:rsidRPr="00E821A8" w:rsidRDefault="00D07601" w:rsidP="00227BA2">
            <w:pPr>
              <w:shd w:val="clear" w:color="FFFFCC" w:fill="FFFFFF"/>
              <w:spacing w:before="100" w:beforeAutospacing="1" w:after="100" w:afterAutospacing="1" w:line="240" w:lineRule="auto"/>
              <w:rPr>
                <w:rFonts w:cstheme="minorHAnsi"/>
                <w:sz w:val="24"/>
                <w:szCs w:val="24"/>
              </w:rPr>
            </w:pPr>
            <w:r w:rsidRPr="00D07601">
              <w:rPr>
                <w:rFonts w:cstheme="minorHAnsi"/>
                <w:color w:val="000000"/>
                <w:sz w:val="24"/>
                <w:szCs w:val="24"/>
              </w:rPr>
              <w:t xml:space="preserve">Administrator is responsible to manage system, users, </w:t>
            </w:r>
            <w:proofErr w:type="gramStart"/>
            <w:r w:rsidRPr="00D07601">
              <w:rPr>
                <w:rFonts w:cstheme="minorHAnsi"/>
                <w:color w:val="000000"/>
                <w:sz w:val="24"/>
                <w:szCs w:val="24"/>
              </w:rPr>
              <w:t>projects</w:t>
            </w:r>
            <w:proofErr w:type="gramEnd"/>
            <w:r w:rsidRPr="00D07601">
              <w:rPr>
                <w:rFonts w:cstheme="minorHAnsi"/>
                <w:color w:val="000000"/>
                <w:sz w:val="24"/>
                <w:szCs w:val="24"/>
              </w:rPr>
              <w:t>.</w:t>
            </w:r>
          </w:p>
        </w:tc>
      </w:tr>
      <w:tr w:rsidR="00771246" w:rsidRPr="00E821A8" w:rsidTr="00227BA2">
        <w:tc>
          <w:tcPr>
            <w:tcW w:w="3253" w:type="dxa"/>
            <w:tcBorders>
              <w:top w:val="nil"/>
              <w:left w:val="single" w:sz="8" w:space="0" w:color="4F81BD"/>
              <w:bottom w:val="single" w:sz="8" w:space="0" w:color="4F81BD"/>
              <w:right w:val="single" w:sz="8" w:space="0" w:color="4F81BD"/>
            </w:tcBorders>
            <w:tcMar>
              <w:top w:w="29" w:type="dxa"/>
              <w:left w:w="115" w:type="dxa"/>
              <w:bottom w:w="29" w:type="dxa"/>
              <w:right w:w="115" w:type="dxa"/>
            </w:tcMar>
            <w:hideMark/>
          </w:tcPr>
          <w:p w:rsidR="00771246" w:rsidRPr="00E821A8" w:rsidRDefault="00D07601" w:rsidP="00227BA2">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 xml:space="preserve">[User]                                        </w:t>
            </w:r>
          </w:p>
        </w:tc>
        <w:tc>
          <w:tcPr>
            <w:tcW w:w="6311" w:type="dxa"/>
            <w:tcBorders>
              <w:top w:val="nil"/>
              <w:left w:val="nil"/>
              <w:bottom w:val="single" w:sz="8" w:space="0" w:color="4F81BD"/>
              <w:right w:val="single" w:sz="8" w:space="0" w:color="4F81BD"/>
            </w:tcBorders>
            <w:tcMar>
              <w:top w:w="29" w:type="dxa"/>
              <w:left w:w="115" w:type="dxa"/>
              <w:bottom w:w="29" w:type="dxa"/>
              <w:right w:w="115" w:type="dxa"/>
            </w:tcMar>
            <w:hideMark/>
          </w:tcPr>
          <w:p w:rsidR="00771246" w:rsidRPr="00E821A8" w:rsidRDefault="00D07601" w:rsidP="00227BA2">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User can be member or PM of a project.</w:t>
            </w:r>
          </w:p>
        </w:tc>
      </w:tr>
      <w:tr w:rsidR="00771246" w:rsidRPr="00E821A8" w:rsidTr="00227BA2">
        <w:tc>
          <w:tcPr>
            <w:tcW w:w="3253" w:type="dxa"/>
            <w:tcBorders>
              <w:top w:val="nil"/>
              <w:left w:val="single" w:sz="8" w:space="0" w:color="4F81BD"/>
              <w:bottom w:val="single" w:sz="8" w:space="0" w:color="4F81BD"/>
              <w:right w:val="single" w:sz="8" w:space="0" w:color="4F81BD"/>
            </w:tcBorders>
            <w:tcMar>
              <w:top w:w="29" w:type="dxa"/>
              <w:left w:w="115" w:type="dxa"/>
              <w:bottom w:w="29" w:type="dxa"/>
              <w:right w:w="115" w:type="dxa"/>
            </w:tcMar>
            <w:hideMark/>
          </w:tcPr>
          <w:p w:rsidR="00771246" w:rsidRPr="00E821A8" w:rsidRDefault="00D07601" w:rsidP="00227BA2">
            <w:pPr>
              <w:shd w:val="clear" w:color="FFFFCC" w:fill="FFFFFF"/>
              <w:spacing w:before="100" w:beforeAutospacing="1" w:after="100" w:afterAutospacing="1" w:line="240" w:lineRule="auto"/>
              <w:rPr>
                <w:rFonts w:cstheme="minorHAnsi"/>
                <w:sz w:val="24"/>
                <w:szCs w:val="24"/>
              </w:rPr>
            </w:pPr>
            <w:r w:rsidRPr="00D07601">
              <w:rPr>
                <w:rFonts w:cstheme="minorHAnsi"/>
                <w:sz w:val="24"/>
                <w:szCs w:val="24"/>
              </w:rPr>
              <w:t>[</w:t>
            </w:r>
            <w:proofErr w:type="spellStart"/>
            <w:r w:rsidRPr="00D07601">
              <w:rPr>
                <w:rFonts w:cstheme="minorHAnsi"/>
                <w:sz w:val="24"/>
                <w:szCs w:val="24"/>
              </w:rPr>
              <w:t>Project.Manager</w:t>
            </w:r>
            <w:proofErr w:type="spellEnd"/>
            <w:r w:rsidRPr="00D07601">
              <w:rPr>
                <w:rFonts w:cstheme="minorHAnsi"/>
                <w:sz w:val="24"/>
                <w:szCs w:val="24"/>
              </w:rPr>
              <w:t>]</w:t>
            </w:r>
          </w:p>
        </w:tc>
        <w:tc>
          <w:tcPr>
            <w:tcW w:w="6311" w:type="dxa"/>
            <w:tcBorders>
              <w:top w:val="nil"/>
              <w:left w:val="nil"/>
              <w:bottom w:val="single" w:sz="8" w:space="0" w:color="4F81BD"/>
              <w:right w:val="single" w:sz="8" w:space="0" w:color="4F81BD"/>
            </w:tcBorders>
            <w:tcMar>
              <w:top w:w="29" w:type="dxa"/>
              <w:left w:w="115" w:type="dxa"/>
              <w:bottom w:w="29" w:type="dxa"/>
              <w:right w:w="115" w:type="dxa"/>
            </w:tcMar>
            <w:hideMark/>
          </w:tcPr>
          <w:p w:rsidR="00771246" w:rsidRPr="00E821A8" w:rsidRDefault="00D07601" w:rsidP="00227BA2">
            <w:pPr>
              <w:shd w:val="clear" w:color="FFFFCC" w:fill="FFFFFF"/>
              <w:spacing w:before="100" w:beforeAutospacing="1" w:after="100" w:afterAutospacing="1" w:line="240" w:lineRule="auto"/>
              <w:rPr>
                <w:rFonts w:cstheme="minorHAnsi"/>
                <w:sz w:val="24"/>
                <w:szCs w:val="24"/>
              </w:rPr>
            </w:pPr>
            <w:r w:rsidRPr="00D07601">
              <w:rPr>
                <w:rFonts w:cstheme="minorHAnsi"/>
                <w:color w:val="000000"/>
                <w:sz w:val="24"/>
                <w:szCs w:val="24"/>
              </w:rPr>
              <w:t>PMs are allowed to have full access to their projects.</w:t>
            </w:r>
          </w:p>
        </w:tc>
      </w:tr>
    </w:tbl>
    <w:p w:rsidR="003D7084" w:rsidRDefault="00D07601">
      <w:pPr>
        <w:pStyle w:val="Heading2"/>
        <w:numPr>
          <w:ilvl w:val="0"/>
          <w:numId w:val="121"/>
        </w:numPr>
        <w:ind w:left="360"/>
        <w:rPr>
          <w:rFonts w:asciiTheme="minorHAnsi" w:hAnsiTheme="minorHAnsi" w:cstheme="minorHAnsi"/>
          <w:sz w:val="24"/>
          <w:szCs w:val="24"/>
        </w:rPr>
      </w:pPr>
      <w:bookmarkStart w:id="457" w:name="_Toc327466332"/>
      <w:bookmarkStart w:id="458" w:name="_Toc332351230"/>
      <w:r w:rsidRPr="00D07601">
        <w:rPr>
          <w:rFonts w:asciiTheme="minorHAnsi" w:hAnsiTheme="minorHAnsi" w:cstheme="minorHAnsi"/>
          <w:sz w:val="24"/>
          <w:szCs w:val="24"/>
        </w:rPr>
        <w:t>Details function design</w:t>
      </w:r>
      <w:bookmarkEnd w:id="457"/>
      <w:bookmarkEnd w:id="458"/>
    </w:p>
    <w:p w:rsidR="00771246" w:rsidRPr="00E821A8" w:rsidRDefault="00771246" w:rsidP="00771246">
      <w:pPr>
        <w:rPr>
          <w:rFonts w:cstheme="minorHAnsi"/>
          <w:sz w:val="24"/>
          <w:szCs w:val="24"/>
        </w:rPr>
      </w:pPr>
    </w:p>
    <w:p w:rsidR="00771246" w:rsidRPr="00E821A8" w:rsidRDefault="00D07601" w:rsidP="00771246">
      <w:pPr>
        <w:pStyle w:val="Heading2"/>
        <w:numPr>
          <w:ilvl w:val="1"/>
          <w:numId w:val="92"/>
        </w:numPr>
        <w:rPr>
          <w:rFonts w:asciiTheme="minorHAnsi" w:hAnsiTheme="minorHAnsi" w:cstheme="minorHAnsi"/>
          <w:sz w:val="24"/>
          <w:szCs w:val="24"/>
        </w:rPr>
      </w:pPr>
      <w:bookmarkStart w:id="459" w:name="_Toc327466333"/>
      <w:bookmarkStart w:id="460" w:name="_Toc332351231"/>
      <w:r w:rsidRPr="00D07601">
        <w:rPr>
          <w:rFonts w:asciiTheme="minorHAnsi" w:hAnsiTheme="minorHAnsi" w:cstheme="minorHAnsi"/>
          <w:sz w:val="24"/>
          <w:szCs w:val="24"/>
        </w:rPr>
        <w:t>Requirement _UC01 - Add Requirement Use Case</w:t>
      </w:r>
      <w:bookmarkEnd w:id="459"/>
      <w:bookmarkEnd w:id="460"/>
    </w:p>
    <w:p w:rsidR="00771246" w:rsidRPr="00E821A8" w:rsidRDefault="00D07601" w:rsidP="00771246">
      <w:pPr>
        <w:pStyle w:val="Heading3"/>
        <w:numPr>
          <w:ilvl w:val="2"/>
          <w:numId w:val="92"/>
        </w:numPr>
        <w:tabs>
          <w:tab w:val="clear" w:pos="720"/>
          <w:tab w:val="num" w:pos="810"/>
          <w:tab w:val="left" w:pos="1800"/>
        </w:tabs>
        <w:spacing w:before="240" w:after="120"/>
        <w:ind w:left="810" w:firstLine="0"/>
        <w:rPr>
          <w:rFonts w:asciiTheme="minorHAnsi" w:hAnsiTheme="minorHAnsi" w:cstheme="minorHAnsi"/>
          <w:sz w:val="24"/>
          <w:szCs w:val="24"/>
        </w:rPr>
      </w:pPr>
      <w:bookmarkStart w:id="461" w:name="_Toc327466334"/>
      <w:bookmarkStart w:id="462" w:name="_Toc332351232"/>
      <w:r w:rsidRPr="00D07601">
        <w:rPr>
          <w:rFonts w:asciiTheme="minorHAnsi" w:hAnsiTheme="minorHAnsi" w:cstheme="minorHAnsi"/>
          <w:sz w:val="24"/>
          <w:szCs w:val="24"/>
        </w:rPr>
        <w:t>Class Diagram</w:t>
      </w:r>
      <w:bookmarkEnd w:id="461"/>
      <w:bookmarkEnd w:id="462"/>
    </w:p>
    <w:p w:rsidR="00771246" w:rsidRPr="00E821A8" w:rsidRDefault="003D7084" w:rsidP="00771246">
      <w:pPr>
        <w:ind w:firstLine="810"/>
        <w:rPr>
          <w:rFonts w:cstheme="minorHAnsi"/>
          <w:sz w:val="24"/>
          <w:szCs w:val="24"/>
        </w:rPr>
      </w:pPr>
      <w:r>
        <w:rPr>
          <w:rFonts w:cstheme="minorHAnsi"/>
          <w:noProof/>
          <w:sz w:val="24"/>
          <w:szCs w:val="24"/>
        </w:rPr>
        <w:drawing>
          <wp:inline distT="0" distB="0" distL="0" distR="0">
            <wp:extent cx="4573456" cy="3344562"/>
            <wp:effectExtent l="0" t="0" r="0" b="8255"/>
            <wp:docPr id="6" name="Picture 6" descr="C:\Users\DuyNgo\Desktop\Capstone\SVN Trunk\Document\Design\Detail Design\Detail function design\DuyND\Requirement detail function design_Ad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uyNgo\Desktop\Capstone\SVN Trunk\Document\Design\Detail Design\Detail function design\DuyND\Requirement detail function design_Add.gif"/>
                    <pic:cNvPicPr>
                      <a:picLocks noChangeAspect="1" noChangeArrowheads="1"/>
                    </pic:cNvPicPr>
                  </pic:nvPicPr>
                  <pic:blipFill>
                    <a:blip r:embed="rId16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574205" cy="3345110"/>
                    </a:xfrm>
                    <a:prstGeom prst="rect">
                      <a:avLst/>
                    </a:prstGeom>
                    <a:noFill/>
                    <a:ln>
                      <a:noFill/>
                    </a:ln>
                  </pic:spPr>
                </pic:pic>
              </a:graphicData>
            </a:graphic>
          </wp:inline>
        </w:drawing>
      </w:r>
    </w:p>
    <w:p w:rsidR="00771246" w:rsidRPr="00E821A8" w:rsidRDefault="00D07601" w:rsidP="00771246">
      <w:pPr>
        <w:pStyle w:val="Heading3"/>
        <w:numPr>
          <w:ilvl w:val="2"/>
          <w:numId w:val="92"/>
        </w:numPr>
        <w:tabs>
          <w:tab w:val="clear" w:pos="720"/>
          <w:tab w:val="num" w:pos="810"/>
          <w:tab w:val="left" w:pos="1800"/>
        </w:tabs>
        <w:spacing w:before="240" w:after="120"/>
        <w:ind w:left="810" w:firstLine="0"/>
        <w:rPr>
          <w:rFonts w:asciiTheme="minorHAnsi" w:hAnsiTheme="minorHAnsi" w:cstheme="minorHAnsi"/>
          <w:sz w:val="24"/>
          <w:szCs w:val="24"/>
        </w:rPr>
      </w:pPr>
      <w:bookmarkStart w:id="463" w:name="_Toc327466335"/>
      <w:bookmarkStart w:id="464" w:name="_Toc332351233"/>
      <w:r w:rsidRPr="00D07601">
        <w:rPr>
          <w:rFonts w:asciiTheme="minorHAnsi" w:hAnsiTheme="minorHAnsi" w:cstheme="minorHAnsi"/>
          <w:sz w:val="24"/>
          <w:szCs w:val="24"/>
        </w:rPr>
        <w:lastRenderedPageBreak/>
        <w:t>Sequence flow</w:t>
      </w:r>
      <w:bookmarkEnd w:id="463"/>
      <w:bookmarkEnd w:id="464"/>
    </w:p>
    <w:p w:rsidR="00771246" w:rsidRPr="00E821A8" w:rsidRDefault="003D7084" w:rsidP="00771246">
      <w:pPr>
        <w:ind w:firstLine="720"/>
        <w:rPr>
          <w:rFonts w:cstheme="minorHAnsi"/>
          <w:sz w:val="24"/>
          <w:szCs w:val="24"/>
        </w:rPr>
      </w:pPr>
      <w:r>
        <w:rPr>
          <w:rFonts w:cstheme="minorHAnsi"/>
          <w:noProof/>
          <w:sz w:val="24"/>
          <w:szCs w:val="24"/>
        </w:rPr>
        <w:drawing>
          <wp:inline distT="0" distB="0" distL="0" distR="0">
            <wp:extent cx="5207633" cy="2067697"/>
            <wp:effectExtent l="0" t="0" r="0" b="8890"/>
            <wp:docPr id="7" name="Picture 7" descr="C:\Users\DuyNgo\Desktop\Capstone\SVN Trunk\Document\Design\Detail Design\Detail function design\DuyND\Requirement_SequenceDiagram_Ad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uyNgo\Desktop\Capstone\SVN Trunk\Document\Design\Detail Design\Detail function design\DuyND\Requirement_SequenceDiagram_Add.gif"/>
                    <pic:cNvPicPr>
                      <a:picLocks noChangeAspect="1" noChangeArrowheads="1"/>
                    </pic:cNvPicPr>
                  </pic:nvPicPr>
                  <pic:blipFill>
                    <a:blip r:embed="rId16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04027" cy="2066265"/>
                    </a:xfrm>
                    <a:prstGeom prst="rect">
                      <a:avLst/>
                    </a:prstGeom>
                    <a:noFill/>
                    <a:ln>
                      <a:noFill/>
                    </a:ln>
                  </pic:spPr>
                </pic:pic>
              </a:graphicData>
            </a:graphic>
          </wp:inline>
        </w:drawing>
      </w:r>
    </w:p>
    <w:p w:rsidR="00771246" w:rsidRPr="00E821A8" w:rsidRDefault="00D07601" w:rsidP="00771246">
      <w:pPr>
        <w:pStyle w:val="Heading2"/>
        <w:numPr>
          <w:ilvl w:val="1"/>
          <w:numId w:val="92"/>
        </w:numPr>
        <w:rPr>
          <w:rFonts w:asciiTheme="minorHAnsi" w:hAnsiTheme="minorHAnsi" w:cstheme="minorHAnsi"/>
          <w:sz w:val="24"/>
          <w:szCs w:val="24"/>
        </w:rPr>
      </w:pPr>
      <w:bookmarkStart w:id="465" w:name="_Toc327466336"/>
      <w:bookmarkStart w:id="466" w:name="_Toc332351234"/>
      <w:r w:rsidRPr="00D07601">
        <w:rPr>
          <w:rFonts w:asciiTheme="minorHAnsi" w:hAnsiTheme="minorHAnsi" w:cstheme="minorHAnsi"/>
          <w:sz w:val="24"/>
          <w:szCs w:val="24"/>
        </w:rPr>
        <w:t>Requirement _UC02 - Update Requirement Use Case</w:t>
      </w:r>
      <w:bookmarkEnd w:id="465"/>
      <w:bookmarkEnd w:id="466"/>
    </w:p>
    <w:p w:rsidR="00771246" w:rsidRPr="00E821A8" w:rsidRDefault="00771246" w:rsidP="00771246">
      <w:pPr>
        <w:rPr>
          <w:rFonts w:cstheme="minorHAnsi"/>
          <w:sz w:val="24"/>
          <w:szCs w:val="24"/>
        </w:rPr>
      </w:pPr>
    </w:p>
    <w:p w:rsidR="00771246" w:rsidRPr="00E821A8" w:rsidRDefault="00D07601" w:rsidP="00771246">
      <w:pPr>
        <w:pStyle w:val="Heading3"/>
        <w:numPr>
          <w:ilvl w:val="2"/>
          <w:numId w:val="92"/>
        </w:numPr>
        <w:tabs>
          <w:tab w:val="clear" w:pos="720"/>
          <w:tab w:val="num" w:pos="810"/>
          <w:tab w:val="left" w:pos="1800"/>
        </w:tabs>
        <w:spacing w:before="240" w:after="120"/>
        <w:ind w:left="810" w:firstLine="0"/>
        <w:rPr>
          <w:rFonts w:asciiTheme="minorHAnsi" w:hAnsiTheme="minorHAnsi" w:cstheme="minorHAnsi"/>
          <w:sz w:val="24"/>
          <w:szCs w:val="24"/>
        </w:rPr>
      </w:pPr>
      <w:bookmarkStart w:id="467" w:name="_Toc327466337"/>
      <w:bookmarkStart w:id="468" w:name="_Toc332351235"/>
      <w:r w:rsidRPr="00D07601">
        <w:rPr>
          <w:rFonts w:asciiTheme="minorHAnsi" w:hAnsiTheme="minorHAnsi" w:cstheme="minorHAnsi"/>
          <w:sz w:val="24"/>
          <w:szCs w:val="24"/>
        </w:rPr>
        <w:t>Class Diagram</w:t>
      </w:r>
      <w:bookmarkEnd w:id="467"/>
      <w:bookmarkEnd w:id="468"/>
    </w:p>
    <w:p w:rsidR="00771246" w:rsidRPr="00E821A8" w:rsidRDefault="003D7084" w:rsidP="00771246">
      <w:pPr>
        <w:ind w:firstLine="810"/>
        <w:rPr>
          <w:rFonts w:cstheme="minorHAnsi"/>
          <w:sz w:val="24"/>
          <w:szCs w:val="24"/>
        </w:rPr>
      </w:pPr>
      <w:r>
        <w:rPr>
          <w:rFonts w:cstheme="minorHAnsi"/>
          <w:noProof/>
          <w:sz w:val="24"/>
          <w:szCs w:val="24"/>
        </w:rPr>
        <w:drawing>
          <wp:inline distT="0" distB="0" distL="0" distR="0">
            <wp:extent cx="4950941" cy="3620616"/>
            <wp:effectExtent l="0" t="0" r="2540" b="0"/>
            <wp:docPr id="8" name="Picture 8" descr="C:\Users\DuyNgo\Desktop\Capstone\SVN Trunk\Document\Design\Detail Design\Detail function design\DuyND\Requirement detail function design_Updat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uyNgo\Desktop\Capstone\SVN Trunk\Document\Design\Detail Design\Detail function design\DuyND\Requirement detail function design_Update.gif"/>
                    <pic:cNvPicPr>
                      <a:picLocks noChangeAspect="1" noChangeArrowheads="1"/>
                    </pic:cNvPicPr>
                  </pic:nvPicPr>
                  <pic:blipFill>
                    <a:blip r:embed="rId16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951181" cy="3620791"/>
                    </a:xfrm>
                    <a:prstGeom prst="rect">
                      <a:avLst/>
                    </a:prstGeom>
                    <a:noFill/>
                    <a:ln>
                      <a:noFill/>
                    </a:ln>
                  </pic:spPr>
                </pic:pic>
              </a:graphicData>
            </a:graphic>
          </wp:inline>
        </w:drawing>
      </w:r>
    </w:p>
    <w:p w:rsidR="00771246" w:rsidRPr="00E821A8" w:rsidRDefault="00D07601" w:rsidP="00771246">
      <w:pPr>
        <w:pStyle w:val="Heading3"/>
        <w:numPr>
          <w:ilvl w:val="2"/>
          <w:numId w:val="92"/>
        </w:numPr>
        <w:tabs>
          <w:tab w:val="clear" w:pos="720"/>
          <w:tab w:val="num" w:pos="810"/>
          <w:tab w:val="left" w:pos="1800"/>
        </w:tabs>
        <w:spacing w:before="240" w:after="120"/>
        <w:ind w:left="810" w:firstLine="0"/>
        <w:rPr>
          <w:rFonts w:asciiTheme="minorHAnsi" w:hAnsiTheme="minorHAnsi" w:cstheme="minorHAnsi"/>
          <w:sz w:val="24"/>
          <w:szCs w:val="24"/>
        </w:rPr>
      </w:pPr>
      <w:bookmarkStart w:id="469" w:name="_Toc327466338"/>
      <w:bookmarkStart w:id="470" w:name="_Toc332351236"/>
      <w:r w:rsidRPr="00D07601">
        <w:rPr>
          <w:rFonts w:asciiTheme="minorHAnsi" w:hAnsiTheme="minorHAnsi" w:cstheme="minorHAnsi"/>
          <w:sz w:val="24"/>
          <w:szCs w:val="24"/>
        </w:rPr>
        <w:lastRenderedPageBreak/>
        <w:t>Sequence flow</w:t>
      </w:r>
      <w:bookmarkEnd w:id="469"/>
      <w:bookmarkEnd w:id="470"/>
    </w:p>
    <w:p w:rsidR="00771246" w:rsidRPr="00E821A8" w:rsidRDefault="003D7084" w:rsidP="00771246">
      <w:pPr>
        <w:ind w:firstLine="810"/>
        <w:rPr>
          <w:rFonts w:cstheme="minorHAnsi"/>
          <w:sz w:val="24"/>
          <w:szCs w:val="24"/>
        </w:rPr>
      </w:pPr>
      <w:r>
        <w:rPr>
          <w:rFonts w:cstheme="minorHAnsi"/>
          <w:noProof/>
          <w:sz w:val="24"/>
          <w:szCs w:val="24"/>
        </w:rPr>
        <w:drawing>
          <wp:inline distT="0" distB="0" distL="0" distR="0">
            <wp:extent cx="5560541" cy="2207820"/>
            <wp:effectExtent l="0" t="0" r="2540" b="2540"/>
            <wp:docPr id="9" name="Picture 9" descr="C:\Users\DuyNgo\Desktop\Capstone\SVN Trunk\Document\Design\Detail Design\Detail function design\DuyND\Requirement_SequenceDiagram_Updat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uyNgo\Desktop\Capstone\SVN Trunk\Document\Design\Detail Design\Detail function design\DuyND\Requirement_SequenceDiagram_Update.gif"/>
                    <pic:cNvPicPr>
                      <a:picLocks noChangeAspect="1" noChangeArrowheads="1"/>
                    </pic:cNvPicPr>
                  </pic:nvPicPr>
                  <pic:blipFill>
                    <a:blip r:embed="rId16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56690" cy="2206291"/>
                    </a:xfrm>
                    <a:prstGeom prst="rect">
                      <a:avLst/>
                    </a:prstGeom>
                    <a:noFill/>
                    <a:ln>
                      <a:noFill/>
                    </a:ln>
                  </pic:spPr>
                </pic:pic>
              </a:graphicData>
            </a:graphic>
          </wp:inline>
        </w:drawing>
      </w:r>
    </w:p>
    <w:p w:rsidR="00771246" w:rsidRPr="00E821A8" w:rsidRDefault="00D07601" w:rsidP="00771246">
      <w:pPr>
        <w:pStyle w:val="Heading2"/>
        <w:numPr>
          <w:ilvl w:val="1"/>
          <w:numId w:val="92"/>
        </w:numPr>
        <w:rPr>
          <w:rFonts w:asciiTheme="minorHAnsi" w:hAnsiTheme="minorHAnsi" w:cstheme="minorHAnsi"/>
          <w:sz w:val="24"/>
          <w:szCs w:val="24"/>
        </w:rPr>
      </w:pPr>
      <w:bookmarkStart w:id="471" w:name="_Toc327466339"/>
      <w:bookmarkStart w:id="472" w:name="_Toc332351237"/>
      <w:r w:rsidRPr="00D07601">
        <w:rPr>
          <w:rFonts w:asciiTheme="minorHAnsi" w:hAnsiTheme="minorHAnsi" w:cstheme="minorHAnsi"/>
          <w:sz w:val="24"/>
          <w:szCs w:val="24"/>
        </w:rPr>
        <w:t>Requirement _UC03 - Delete Requirement Use Case</w:t>
      </w:r>
      <w:bookmarkEnd w:id="471"/>
      <w:bookmarkEnd w:id="472"/>
    </w:p>
    <w:p w:rsidR="00771246" w:rsidRPr="00E821A8" w:rsidRDefault="00771246" w:rsidP="00771246">
      <w:pPr>
        <w:rPr>
          <w:rFonts w:cstheme="minorHAnsi"/>
          <w:sz w:val="24"/>
          <w:szCs w:val="24"/>
        </w:rPr>
      </w:pPr>
    </w:p>
    <w:p w:rsidR="00771246" w:rsidRPr="00E821A8" w:rsidRDefault="00D07601" w:rsidP="00771246">
      <w:pPr>
        <w:pStyle w:val="Heading3"/>
        <w:numPr>
          <w:ilvl w:val="2"/>
          <w:numId w:val="92"/>
        </w:numPr>
        <w:tabs>
          <w:tab w:val="clear" w:pos="720"/>
          <w:tab w:val="num" w:pos="810"/>
          <w:tab w:val="left" w:pos="1800"/>
        </w:tabs>
        <w:spacing w:before="240" w:after="120"/>
        <w:ind w:left="810" w:firstLine="0"/>
        <w:rPr>
          <w:rFonts w:asciiTheme="minorHAnsi" w:hAnsiTheme="minorHAnsi" w:cstheme="minorHAnsi"/>
          <w:sz w:val="24"/>
          <w:szCs w:val="24"/>
        </w:rPr>
      </w:pPr>
      <w:bookmarkStart w:id="473" w:name="_Toc327466340"/>
      <w:bookmarkStart w:id="474" w:name="_Toc332351238"/>
      <w:r w:rsidRPr="00D07601">
        <w:rPr>
          <w:rFonts w:asciiTheme="minorHAnsi" w:hAnsiTheme="minorHAnsi" w:cstheme="minorHAnsi"/>
          <w:sz w:val="24"/>
          <w:szCs w:val="24"/>
        </w:rPr>
        <w:t>Class Diagram</w:t>
      </w:r>
      <w:bookmarkEnd w:id="473"/>
      <w:bookmarkEnd w:id="474"/>
    </w:p>
    <w:p w:rsidR="00771246" w:rsidRPr="00E821A8" w:rsidRDefault="003D7084" w:rsidP="00771246">
      <w:pPr>
        <w:ind w:firstLine="810"/>
        <w:rPr>
          <w:rFonts w:cstheme="minorHAnsi"/>
          <w:sz w:val="24"/>
          <w:szCs w:val="24"/>
        </w:rPr>
      </w:pPr>
      <w:r>
        <w:rPr>
          <w:rFonts w:cstheme="minorHAnsi"/>
          <w:noProof/>
          <w:sz w:val="24"/>
          <w:szCs w:val="24"/>
        </w:rPr>
        <w:drawing>
          <wp:inline distT="0" distB="0" distL="0" distR="0">
            <wp:extent cx="4893276" cy="3000975"/>
            <wp:effectExtent l="0" t="0" r="3175" b="9525"/>
            <wp:docPr id="10" name="Picture 10" descr="C:\Users\DuyNgo\Desktop\Capstone\SVN Trunk\Document\Design\Detail Design\Detail function design\DuyND\Requirement detail function design_Delet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uyNgo\Desktop\Capstone\SVN Trunk\Document\Design\Detail Design\Detail function design\DuyND\Requirement detail function design_Delete.gif"/>
                    <pic:cNvPicPr>
                      <a:picLocks noChangeAspect="1" noChangeArrowheads="1"/>
                    </pic:cNvPicPr>
                  </pic:nvPicPr>
                  <pic:blipFill>
                    <a:blip r:embed="rId17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893513" cy="3001120"/>
                    </a:xfrm>
                    <a:prstGeom prst="rect">
                      <a:avLst/>
                    </a:prstGeom>
                    <a:noFill/>
                    <a:ln>
                      <a:noFill/>
                    </a:ln>
                  </pic:spPr>
                </pic:pic>
              </a:graphicData>
            </a:graphic>
          </wp:inline>
        </w:drawing>
      </w:r>
    </w:p>
    <w:p w:rsidR="00771246" w:rsidRPr="00E821A8" w:rsidRDefault="00D07601" w:rsidP="00771246">
      <w:pPr>
        <w:pStyle w:val="Heading3"/>
        <w:numPr>
          <w:ilvl w:val="2"/>
          <w:numId w:val="92"/>
        </w:numPr>
        <w:tabs>
          <w:tab w:val="clear" w:pos="720"/>
          <w:tab w:val="num" w:pos="810"/>
          <w:tab w:val="left" w:pos="1800"/>
        </w:tabs>
        <w:spacing w:before="240" w:after="120"/>
        <w:ind w:left="810" w:firstLine="0"/>
        <w:rPr>
          <w:rFonts w:asciiTheme="minorHAnsi" w:hAnsiTheme="minorHAnsi" w:cstheme="minorHAnsi"/>
          <w:sz w:val="24"/>
          <w:szCs w:val="24"/>
        </w:rPr>
      </w:pPr>
      <w:bookmarkStart w:id="475" w:name="_Toc327466341"/>
      <w:bookmarkStart w:id="476" w:name="_Toc332351239"/>
      <w:r w:rsidRPr="00D07601">
        <w:rPr>
          <w:rFonts w:asciiTheme="minorHAnsi" w:hAnsiTheme="minorHAnsi" w:cstheme="minorHAnsi"/>
          <w:sz w:val="24"/>
          <w:szCs w:val="24"/>
        </w:rPr>
        <w:lastRenderedPageBreak/>
        <w:t>Sequence flow</w:t>
      </w:r>
      <w:bookmarkEnd w:id="475"/>
      <w:bookmarkEnd w:id="476"/>
    </w:p>
    <w:p w:rsidR="00771246" w:rsidRPr="00E821A8" w:rsidRDefault="003D7084" w:rsidP="00771246">
      <w:pPr>
        <w:ind w:firstLine="810"/>
        <w:rPr>
          <w:rFonts w:cstheme="minorHAnsi"/>
          <w:sz w:val="24"/>
          <w:szCs w:val="24"/>
        </w:rPr>
      </w:pPr>
      <w:r>
        <w:rPr>
          <w:rFonts w:cstheme="minorHAnsi"/>
          <w:noProof/>
          <w:sz w:val="24"/>
          <w:szCs w:val="24"/>
        </w:rPr>
        <w:drawing>
          <wp:inline distT="0" distB="0" distL="0" distR="0">
            <wp:extent cx="5486400" cy="2178382"/>
            <wp:effectExtent l="0" t="0" r="0" b="0"/>
            <wp:docPr id="11" name="Picture 11" descr="C:\Users\DuyNgo\Desktop\Capstone\SVN Trunk\Document\Design\Detail Design\Detail function design\DuyND\Requirement_SequenceDiagram_Delet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uyNgo\Desktop\Capstone\SVN Trunk\Document\Design\Detail Design\Detail function design\DuyND\Requirement_SequenceDiagram_Delete.gif"/>
                    <pic:cNvPicPr>
                      <a:picLocks noChangeAspect="1" noChangeArrowheads="1"/>
                    </pic:cNvPicPr>
                  </pic:nvPicPr>
                  <pic:blipFill>
                    <a:blip r:embed="rId17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82600" cy="2176873"/>
                    </a:xfrm>
                    <a:prstGeom prst="rect">
                      <a:avLst/>
                    </a:prstGeom>
                    <a:noFill/>
                    <a:ln>
                      <a:noFill/>
                    </a:ln>
                  </pic:spPr>
                </pic:pic>
              </a:graphicData>
            </a:graphic>
          </wp:inline>
        </w:drawing>
      </w:r>
    </w:p>
    <w:p w:rsidR="00771246" w:rsidRPr="00E821A8" w:rsidRDefault="00D07601" w:rsidP="00771246">
      <w:pPr>
        <w:pStyle w:val="Heading2"/>
        <w:numPr>
          <w:ilvl w:val="1"/>
          <w:numId w:val="92"/>
        </w:numPr>
        <w:rPr>
          <w:rFonts w:asciiTheme="minorHAnsi" w:hAnsiTheme="minorHAnsi" w:cstheme="minorHAnsi"/>
          <w:sz w:val="24"/>
          <w:szCs w:val="24"/>
        </w:rPr>
      </w:pPr>
      <w:bookmarkStart w:id="477" w:name="_Toc327466342"/>
      <w:bookmarkStart w:id="478" w:name="_Toc332351240"/>
      <w:r w:rsidRPr="00D07601">
        <w:rPr>
          <w:rFonts w:asciiTheme="minorHAnsi" w:hAnsiTheme="minorHAnsi" w:cstheme="minorHAnsi"/>
          <w:sz w:val="24"/>
          <w:szCs w:val="24"/>
        </w:rPr>
        <w:t>Requirement _UC04 - Sort Requirements Use Case</w:t>
      </w:r>
      <w:bookmarkEnd w:id="477"/>
      <w:bookmarkEnd w:id="478"/>
    </w:p>
    <w:p w:rsidR="00771246" w:rsidRPr="00E821A8" w:rsidRDefault="00771246" w:rsidP="00771246">
      <w:pPr>
        <w:rPr>
          <w:rFonts w:cstheme="minorHAnsi"/>
          <w:sz w:val="24"/>
          <w:szCs w:val="24"/>
        </w:rPr>
      </w:pPr>
    </w:p>
    <w:p w:rsidR="00771246" w:rsidRPr="00E821A8" w:rsidRDefault="00D07601" w:rsidP="00771246">
      <w:pPr>
        <w:pStyle w:val="Heading3"/>
        <w:numPr>
          <w:ilvl w:val="2"/>
          <w:numId w:val="92"/>
        </w:numPr>
        <w:tabs>
          <w:tab w:val="clear" w:pos="720"/>
          <w:tab w:val="num" w:pos="810"/>
          <w:tab w:val="left" w:pos="1800"/>
        </w:tabs>
        <w:spacing w:before="240" w:after="120"/>
        <w:ind w:left="810" w:firstLine="0"/>
        <w:rPr>
          <w:rFonts w:asciiTheme="minorHAnsi" w:hAnsiTheme="minorHAnsi" w:cstheme="minorHAnsi"/>
          <w:sz w:val="24"/>
          <w:szCs w:val="24"/>
        </w:rPr>
      </w:pPr>
      <w:bookmarkStart w:id="479" w:name="_Toc327466343"/>
      <w:bookmarkStart w:id="480" w:name="_Toc332351241"/>
      <w:r w:rsidRPr="00D07601">
        <w:rPr>
          <w:rFonts w:asciiTheme="minorHAnsi" w:hAnsiTheme="minorHAnsi" w:cstheme="minorHAnsi"/>
          <w:sz w:val="24"/>
          <w:szCs w:val="24"/>
        </w:rPr>
        <w:t>Class Diagram</w:t>
      </w:r>
      <w:bookmarkEnd w:id="479"/>
      <w:bookmarkEnd w:id="480"/>
    </w:p>
    <w:p w:rsidR="00771246" w:rsidRPr="00E821A8" w:rsidRDefault="003D7084" w:rsidP="00771246">
      <w:pPr>
        <w:ind w:firstLine="810"/>
        <w:rPr>
          <w:rFonts w:cstheme="minorHAnsi"/>
          <w:sz w:val="24"/>
          <w:szCs w:val="24"/>
        </w:rPr>
      </w:pPr>
      <w:r>
        <w:rPr>
          <w:rFonts w:cstheme="minorHAnsi"/>
          <w:noProof/>
          <w:sz w:val="24"/>
          <w:szCs w:val="24"/>
        </w:rPr>
        <w:drawing>
          <wp:inline distT="0" distB="0" distL="0" distR="0">
            <wp:extent cx="5033319" cy="3082066"/>
            <wp:effectExtent l="0" t="0" r="0" b="4445"/>
            <wp:docPr id="12" name="Picture 12" descr="C:\Users\DuyNgo\Desktop\Capstone\SVN Trunk\Document\Design\Detail Design\Detail function design\DuyND\Requirement detail function design_So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uyNgo\Desktop\Capstone\SVN Trunk\Document\Design\Detail Design\Detail function design\DuyND\Requirement detail function design_Sort.gif"/>
                    <pic:cNvPicPr>
                      <a:picLocks noChangeAspect="1" noChangeArrowheads="1"/>
                    </pic:cNvPicPr>
                  </pic:nvPicPr>
                  <pic:blipFill>
                    <a:blip r:embed="rId17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033580" cy="3082226"/>
                    </a:xfrm>
                    <a:prstGeom prst="rect">
                      <a:avLst/>
                    </a:prstGeom>
                    <a:noFill/>
                    <a:ln>
                      <a:noFill/>
                    </a:ln>
                  </pic:spPr>
                </pic:pic>
              </a:graphicData>
            </a:graphic>
          </wp:inline>
        </w:drawing>
      </w:r>
    </w:p>
    <w:p w:rsidR="00771246" w:rsidRPr="00E821A8" w:rsidRDefault="00771246" w:rsidP="00771246">
      <w:pPr>
        <w:rPr>
          <w:rFonts w:cstheme="minorHAnsi"/>
          <w:sz w:val="24"/>
          <w:szCs w:val="24"/>
        </w:rPr>
      </w:pPr>
    </w:p>
    <w:p w:rsidR="00771246" w:rsidRPr="00E821A8" w:rsidRDefault="00D07601" w:rsidP="00771246">
      <w:pPr>
        <w:pStyle w:val="Heading3"/>
        <w:numPr>
          <w:ilvl w:val="2"/>
          <w:numId w:val="92"/>
        </w:numPr>
        <w:tabs>
          <w:tab w:val="clear" w:pos="720"/>
          <w:tab w:val="num" w:pos="810"/>
          <w:tab w:val="left" w:pos="1800"/>
        </w:tabs>
        <w:spacing w:before="240" w:after="120"/>
        <w:ind w:left="810" w:firstLine="0"/>
        <w:rPr>
          <w:rFonts w:asciiTheme="minorHAnsi" w:hAnsiTheme="minorHAnsi" w:cstheme="minorHAnsi"/>
          <w:sz w:val="24"/>
          <w:szCs w:val="24"/>
        </w:rPr>
      </w:pPr>
      <w:bookmarkStart w:id="481" w:name="_Toc327466344"/>
      <w:bookmarkStart w:id="482" w:name="_Toc332351242"/>
      <w:r w:rsidRPr="00D07601">
        <w:rPr>
          <w:rFonts w:asciiTheme="minorHAnsi" w:hAnsiTheme="minorHAnsi" w:cstheme="minorHAnsi"/>
          <w:sz w:val="24"/>
          <w:szCs w:val="24"/>
        </w:rPr>
        <w:lastRenderedPageBreak/>
        <w:t>Sequence flow</w:t>
      </w:r>
      <w:bookmarkEnd w:id="481"/>
      <w:bookmarkEnd w:id="482"/>
    </w:p>
    <w:p w:rsidR="00771246" w:rsidRPr="00E821A8" w:rsidRDefault="003D7084" w:rsidP="00771246">
      <w:pPr>
        <w:ind w:firstLine="810"/>
        <w:rPr>
          <w:rFonts w:cstheme="minorHAnsi"/>
          <w:sz w:val="24"/>
          <w:szCs w:val="24"/>
        </w:rPr>
      </w:pPr>
      <w:r>
        <w:rPr>
          <w:rFonts w:cstheme="minorHAnsi"/>
          <w:noProof/>
          <w:sz w:val="24"/>
          <w:szCs w:val="24"/>
        </w:rPr>
        <w:drawing>
          <wp:inline distT="0" distB="0" distL="0" distR="0">
            <wp:extent cx="5560541" cy="2207820"/>
            <wp:effectExtent l="0" t="0" r="2540" b="2540"/>
            <wp:docPr id="13" name="Picture 13" descr="C:\Users\DuyNgo\Desktop\Capstone\SVN Trunk\Document\Design\Detail Design\Detail function design\DuyND\Requirement_SequenceDiagram_So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uyNgo\Desktop\Capstone\SVN Trunk\Document\Design\Detail Design\Detail function design\DuyND\Requirement_SequenceDiagram_Sort.gif"/>
                    <pic:cNvPicPr>
                      <a:picLocks noChangeAspect="1" noChangeArrowheads="1"/>
                    </pic:cNvPicPr>
                  </pic:nvPicPr>
                  <pic:blipFill>
                    <a:blip r:embed="rId17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56690" cy="2206291"/>
                    </a:xfrm>
                    <a:prstGeom prst="rect">
                      <a:avLst/>
                    </a:prstGeom>
                    <a:noFill/>
                    <a:ln>
                      <a:noFill/>
                    </a:ln>
                  </pic:spPr>
                </pic:pic>
              </a:graphicData>
            </a:graphic>
          </wp:inline>
        </w:drawing>
      </w:r>
    </w:p>
    <w:p w:rsidR="00771246" w:rsidRPr="00E821A8" w:rsidRDefault="00D07601" w:rsidP="00771246">
      <w:pPr>
        <w:pStyle w:val="Heading2"/>
        <w:numPr>
          <w:ilvl w:val="1"/>
          <w:numId w:val="92"/>
        </w:numPr>
        <w:rPr>
          <w:rFonts w:asciiTheme="minorHAnsi" w:hAnsiTheme="minorHAnsi" w:cstheme="minorHAnsi"/>
          <w:sz w:val="24"/>
          <w:szCs w:val="24"/>
        </w:rPr>
      </w:pPr>
      <w:bookmarkStart w:id="483" w:name="_Toc327466345"/>
      <w:bookmarkStart w:id="484" w:name="_Toc332351243"/>
      <w:r w:rsidRPr="00D07601">
        <w:rPr>
          <w:rFonts w:asciiTheme="minorHAnsi" w:hAnsiTheme="minorHAnsi" w:cstheme="minorHAnsi"/>
          <w:sz w:val="24"/>
          <w:szCs w:val="24"/>
        </w:rPr>
        <w:t>Admin _UC01 - Admin Create new Project Use Case</w:t>
      </w:r>
      <w:bookmarkEnd w:id="483"/>
      <w:bookmarkEnd w:id="484"/>
    </w:p>
    <w:p w:rsidR="00771246" w:rsidRPr="00E821A8" w:rsidRDefault="00D07601" w:rsidP="00771246">
      <w:pPr>
        <w:pStyle w:val="Heading3"/>
        <w:numPr>
          <w:ilvl w:val="2"/>
          <w:numId w:val="92"/>
        </w:numPr>
        <w:tabs>
          <w:tab w:val="clear" w:pos="720"/>
          <w:tab w:val="num" w:pos="810"/>
          <w:tab w:val="left" w:pos="1800"/>
        </w:tabs>
        <w:spacing w:before="240" w:after="120"/>
        <w:ind w:left="810" w:firstLine="0"/>
        <w:rPr>
          <w:rFonts w:asciiTheme="minorHAnsi" w:hAnsiTheme="minorHAnsi" w:cstheme="minorHAnsi"/>
          <w:sz w:val="24"/>
          <w:szCs w:val="24"/>
        </w:rPr>
      </w:pPr>
      <w:bookmarkStart w:id="485" w:name="_Toc327466346"/>
      <w:bookmarkStart w:id="486" w:name="_Toc332351244"/>
      <w:r w:rsidRPr="00D07601">
        <w:rPr>
          <w:rFonts w:asciiTheme="minorHAnsi" w:hAnsiTheme="minorHAnsi" w:cstheme="minorHAnsi"/>
          <w:sz w:val="24"/>
          <w:szCs w:val="24"/>
        </w:rPr>
        <w:t>Class Diagram</w:t>
      </w:r>
      <w:bookmarkEnd w:id="485"/>
      <w:bookmarkEnd w:id="486"/>
    </w:p>
    <w:p w:rsidR="00771246" w:rsidRPr="00E821A8" w:rsidRDefault="00771246" w:rsidP="00771246">
      <w:pPr>
        <w:ind w:firstLine="810"/>
        <w:rPr>
          <w:rFonts w:cstheme="minorHAnsi"/>
          <w:sz w:val="24"/>
          <w:szCs w:val="24"/>
        </w:rPr>
      </w:pPr>
      <w:r w:rsidRPr="00E821A8">
        <w:rPr>
          <w:rFonts w:cstheme="minorHAnsi"/>
          <w:sz w:val="24"/>
          <w:szCs w:val="24"/>
        </w:rPr>
        <w:object w:dxaOrig="11723" w:dyaOrig="7480">
          <v:shape id="_x0000_i1098" type="#_x0000_t75" style="width:468pt;height:298.05pt" o:ole="">
            <v:imagedata r:id="rId174" o:title=""/>
          </v:shape>
          <o:OLEObject Type="Embed" ProgID="Visio.Drawing.11" ShapeID="_x0000_i1098" DrawAspect="Content" ObjectID="_1406444891" r:id="rId175"/>
        </w:object>
      </w:r>
    </w:p>
    <w:p w:rsidR="00771246" w:rsidRPr="00E821A8" w:rsidRDefault="00D07601" w:rsidP="00771246">
      <w:pPr>
        <w:pStyle w:val="Heading3"/>
        <w:numPr>
          <w:ilvl w:val="2"/>
          <w:numId w:val="92"/>
        </w:numPr>
        <w:tabs>
          <w:tab w:val="clear" w:pos="720"/>
          <w:tab w:val="num" w:pos="810"/>
          <w:tab w:val="left" w:pos="1800"/>
        </w:tabs>
        <w:spacing w:before="240" w:after="120"/>
        <w:ind w:left="810" w:firstLine="0"/>
        <w:rPr>
          <w:rFonts w:asciiTheme="minorHAnsi" w:hAnsiTheme="minorHAnsi" w:cstheme="minorHAnsi"/>
          <w:sz w:val="24"/>
          <w:szCs w:val="24"/>
        </w:rPr>
      </w:pPr>
      <w:bookmarkStart w:id="487" w:name="_Toc327466347"/>
      <w:bookmarkStart w:id="488" w:name="_Toc332351245"/>
      <w:r w:rsidRPr="00D07601">
        <w:rPr>
          <w:rFonts w:asciiTheme="minorHAnsi" w:hAnsiTheme="minorHAnsi" w:cstheme="minorHAnsi"/>
          <w:sz w:val="24"/>
          <w:szCs w:val="24"/>
        </w:rPr>
        <w:lastRenderedPageBreak/>
        <w:t>Sequence flow</w:t>
      </w:r>
      <w:bookmarkEnd w:id="487"/>
      <w:bookmarkEnd w:id="488"/>
    </w:p>
    <w:p w:rsidR="00771246" w:rsidRPr="00E821A8" w:rsidRDefault="00771246" w:rsidP="00771246">
      <w:pPr>
        <w:pStyle w:val="Body"/>
        <w:ind w:firstLine="720"/>
        <w:rPr>
          <w:rFonts w:asciiTheme="minorHAnsi" w:hAnsiTheme="minorHAnsi" w:cstheme="minorHAnsi"/>
          <w:sz w:val="24"/>
          <w:szCs w:val="24"/>
        </w:rPr>
      </w:pPr>
      <w:r w:rsidRPr="00E821A8">
        <w:rPr>
          <w:rFonts w:asciiTheme="minorHAnsi" w:hAnsiTheme="minorHAnsi" w:cstheme="minorHAnsi"/>
          <w:sz w:val="24"/>
          <w:szCs w:val="24"/>
        </w:rPr>
        <w:object w:dxaOrig="11608" w:dyaOrig="7432">
          <v:shape id="_x0000_i1099" type="#_x0000_t75" style="width:468pt;height:298.9pt" o:ole="">
            <v:imagedata r:id="rId176" o:title=""/>
          </v:shape>
          <o:OLEObject Type="Embed" ProgID="Visio.Drawing.11" ShapeID="_x0000_i1099" DrawAspect="Content" ObjectID="_1406444892" r:id="rId177"/>
        </w:object>
      </w:r>
    </w:p>
    <w:p w:rsidR="00771246" w:rsidRPr="00E821A8" w:rsidRDefault="00D07601" w:rsidP="00771246">
      <w:pPr>
        <w:pStyle w:val="Heading2"/>
        <w:numPr>
          <w:ilvl w:val="1"/>
          <w:numId w:val="92"/>
        </w:numPr>
        <w:rPr>
          <w:rFonts w:asciiTheme="minorHAnsi" w:hAnsiTheme="minorHAnsi" w:cstheme="minorHAnsi"/>
          <w:sz w:val="24"/>
          <w:szCs w:val="24"/>
        </w:rPr>
      </w:pPr>
      <w:bookmarkStart w:id="489" w:name="_Toc327466348"/>
      <w:bookmarkStart w:id="490" w:name="_Toc332351246"/>
      <w:r w:rsidRPr="00D07601">
        <w:rPr>
          <w:rFonts w:asciiTheme="minorHAnsi" w:hAnsiTheme="minorHAnsi" w:cstheme="minorHAnsi"/>
          <w:sz w:val="24"/>
          <w:szCs w:val="24"/>
        </w:rPr>
        <w:t>Admin _UC02 - Admin Search Project Use Case</w:t>
      </w:r>
      <w:bookmarkEnd w:id="489"/>
      <w:bookmarkEnd w:id="490"/>
    </w:p>
    <w:p w:rsidR="00771246" w:rsidRPr="00E821A8" w:rsidRDefault="00D07601" w:rsidP="00771246">
      <w:pPr>
        <w:pStyle w:val="Heading3"/>
        <w:numPr>
          <w:ilvl w:val="2"/>
          <w:numId w:val="92"/>
        </w:numPr>
        <w:tabs>
          <w:tab w:val="clear" w:pos="720"/>
          <w:tab w:val="num" w:pos="810"/>
          <w:tab w:val="left" w:pos="1800"/>
        </w:tabs>
        <w:spacing w:before="240" w:after="120"/>
        <w:ind w:left="810" w:firstLine="0"/>
        <w:rPr>
          <w:rFonts w:asciiTheme="minorHAnsi" w:hAnsiTheme="minorHAnsi" w:cstheme="minorHAnsi"/>
          <w:sz w:val="24"/>
          <w:szCs w:val="24"/>
        </w:rPr>
      </w:pPr>
      <w:bookmarkStart w:id="491" w:name="_Toc327466349"/>
      <w:bookmarkStart w:id="492" w:name="_Toc332351247"/>
      <w:r w:rsidRPr="00D07601">
        <w:rPr>
          <w:rFonts w:asciiTheme="minorHAnsi" w:hAnsiTheme="minorHAnsi" w:cstheme="minorHAnsi"/>
          <w:sz w:val="24"/>
          <w:szCs w:val="24"/>
        </w:rPr>
        <w:t>Class Diagram</w:t>
      </w:r>
      <w:bookmarkEnd w:id="491"/>
      <w:bookmarkEnd w:id="492"/>
    </w:p>
    <w:p w:rsidR="00771246" w:rsidRPr="00E821A8" w:rsidRDefault="00771246" w:rsidP="00771246">
      <w:pPr>
        <w:ind w:firstLine="810"/>
        <w:rPr>
          <w:rFonts w:cstheme="minorHAnsi"/>
          <w:sz w:val="24"/>
          <w:szCs w:val="24"/>
        </w:rPr>
      </w:pPr>
      <w:r w:rsidRPr="00E821A8">
        <w:rPr>
          <w:rFonts w:cstheme="minorHAnsi"/>
          <w:sz w:val="24"/>
          <w:szCs w:val="24"/>
        </w:rPr>
        <w:object w:dxaOrig="11620" w:dyaOrig="6105">
          <v:shape id="_x0000_i1100" type="#_x0000_t75" style="width:468pt;height:246.15pt" o:ole="">
            <v:imagedata r:id="rId178" o:title=""/>
          </v:shape>
          <o:OLEObject Type="Embed" ProgID="Visio.Drawing.11" ShapeID="_x0000_i1100" DrawAspect="Content" ObjectID="_1406444893" r:id="rId179"/>
        </w:object>
      </w:r>
    </w:p>
    <w:p w:rsidR="00771246" w:rsidRPr="00E821A8" w:rsidRDefault="00D07601" w:rsidP="00771246">
      <w:pPr>
        <w:pStyle w:val="Heading3"/>
        <w:numPr>
          <w:ilvl w:val="2"/>
          <w:numId w:val="92"/>
        </w:numPr>
        <w:tabs>
          <w:tab w:val="clear" w:pos="720"/>
          <w:tab w:val="num" w:pos="810"/>
          <w:tab w:val="left" w:pos="1800"/>
        </w:tabs>
        <w:spacing w:before="240" w:after="120"/>
        <w:ind w:left="810" w:firstLine="0"/>
        <w:rPr>
          <w:rFonts w:asciiTheme="minorHAnsi" w:hAnsiTheme="minorHAnsi" w:cstheme="minorHAnsi"/>
          <w:sz w:val="24"/>
          <w:szCs w:val="24"/>
        </w:rPr>
      </w:pPr>
      <w:bookmarkStart w:id="493" w:name="_Toc327466350"/>
      <w:bookmarkStart w:id="494" w:name="_Toc332351248"/>
      <w:r w:rsidRPr="00D07601">
        <w:rPr>
          <w:rFonts w:asciiTheme="minorHAnsi" w:hAnsiTheme="minorHAnsi" w:cstheme="minorHAnsi"/>
          <w:sz w:val="24"/>
          <w:szCs w:val="24"/>
        </w:rPr>
        <w:lastRenderedPageBreak/>
        <w:t>Sequence flow</w:t>
      </w:r>
      <w:bookmarkEnd w:id="493"/>
      <w:bookmarkEnd w:id="494"/>
    </w:p>
    <w:p w:rsidR="00771246" w:rsidRPr="00E821A8" w:rsidRDefault="00771246" w:rsidP="00771246">
      <w:pPr>
        <w:rPr>
          <w:rFonts w:cstheme="minorHAnsi"/>
          <w:sz w:val="24"/>
          <w:szCs w:val="24"/>
        </w:rPr>
      </w:pPr>
      <w:r w:rsidRPr="00E821A8">
        <w:rPr>
          <w:rFonts w:cstheme="minorHAnsi"/>
          <w:sz w:val="24"/>
          <w:szCs w:val="24"/>
        </w:rPr>
        <w:object w:dxaOrig="13509" w:dyaOrig="3259">
          <v:shape id="_x0000_i1101" type="#_x0000_t75" style="width:467.15pt;height:113pt" o:ole="">
            <v:imagedata r:id="rId180" o:title=""/>
          </v:shape>
          <o:OLEObject Type="Embed" ProgID="Visio.Drawing.11" ShapeID="_x0000_i1101" DrawAspect="Content" ObjectID="_1406444894" r:id="rId181"/>
        </w:object>
      </w:r>
    </w:p>
    <w:p w:rsidR="00771246" w:rsidRPr="00E821A8" w:rsidRDefault="00D07601" w:rsidP="00771246">
      <w:pPr>
        <w:pStyle w:val="Heading2"/>
        <w:numPr>
          <w:ilvl w:val="1"/>
          <w:numId w:val="92"/>
        </w:numPr>
        <w:rPr>
          <w:rFonts w:asciiTheme="minorHAnsi" w:hAnsiTheme="minorHAnsi" w:cstheme="minorHAnsi"/>
          <w:sz w:val="24"/>
          <w:szCs w:val="24"/>
        </w:rPr>
      </w:pPr>
      <w:bookmarkStart w:id="495" w:name="_Toc327466351"/>
      <w:bookmarkStart w:id="496" w:name="_Toc332351249"/>
      <w:r w:rsidRPr="00D07601">
        <w:rPr>
          <w:rFonts w:asciiTheme="minorHAnsi" w:hAnsiTheme="minorHAnsi" w:cstheme="minorHAnsi"/>
          <w:sz w:val="24"/>
          <w:szCs w:val="24"/>
        </w:rPr>
        <w:t>Admin _UC03 - Admin Edit Project Use Case</w:t>
      </w:r>
      <w:bookmarkEnd w:id="495"/>
      <w:bookmarkEnd w:id="496"/>
    </w:p>
    <w:p w:rsidR="00771246" w:rsidRPr="00E821A8" w:rsidRDefault="00D07601" w:rsidP="00771246">
      <w:pPr>
        <w:pStyle w:val="Heading3"/>
        <w:numPr>
          <w:ilvl w:val="2"/>
          <w:numId w:val="92"/>
        </w:numPr>
        <w:tabs>
          <w:tab w:val="clear" w:pos="720"/>
          <w:tab w:val="num" w:pos="810"/>
          <w:tab w:val="left" w:pos="1800"/>
        </w:tabs>
        <w:spacing w:before="240" w:after="120"/>
        <w:ind w:left="810" w:firstLine="0"/>
        <w:rPr>
          <w:rFonts w:asciiTheme="minorHAnsi" w:hAnsiTheme="minorHAnsi" w:cstheme="minorHAnsi"/>
          <w:sz w:val="24"/>
          <w:szCs w:val="24"/>
        </w:rPr>
      </w:pPr>
      <w:bookmarkStart w:id="497" w:name="_Toc327466352"/>
      <w:bookmarkStart w:id="498" w:name="_Toc332351250"/>
      <w:r w:rsidRPr="00D07601">
        <w:rPr>
          <w:rFonts w:asciiTheme="minorHAnsi" w:hAnsiTheme="minorHAnsi" w:cstheme="minorHAnsi"/>
          <w:sz w:val="24"/>
          <w:szCs w:val="24"/>
        </w:rPr>
        <w:t>Class Diagram</w:t>
      </w:r>
      <w:bookmarkEnd w:id="497"/>
      <w:bookmarkEnd w:id="498"/>
    </w:p>
    <w:p w:rsidR="00771246" w:rsidRPr="00E821A8" w:rsidRDefault="00771246" w:rsidP="00771246">
      <w:pPr>
        <w:ind w:firstLine="810"/>
        <w:rPr>
          <w:rFonts w:cstheme="minorHAnsi"/>
          <w:sz w:val="24"/>
          <w:szCs w:val="24"/>
        </w:rPr>
      </w:pPr>
      <w:r w:rsidRPr="00E821A8">
        <w:rPr>
          <w:rFonts w:cstheme="minorHAnsi"/>
          <w:sz w:val="24"/>
          <w:szCs w:val="24"/>
        </w:rPr>
        <w:object w:dxaOrig="13541" w:dyaOrig="7480">
          <v:shape id="_x0000_i1102" type="#_x0000_t75" style="width:468pt;height:258.7pt" o:ole="">
            <v:imagedata r:id="rId182" o:title=""/>
          </v:shape>
          <o:OLEObject Type="Embed" ProgID="Visio.Drawing.11" ShapeID="_x0000_i1102" DrawAspect="Content" ObjectID="_1406444895" r:id="rId183"/>
        </w:object>
      </w:r>
    </w:p>
    <w:p w:rsidR="00771246" w:rsidRPr="00E821A8" w:rsidRDefault="00D07601" w:rsidP="00771246">
      <w:pPr>
        <w:pStyle w:val="Heading3"/>
        <w:numPr>
          <w:ilvl w:val="2"/>
          <w:numId w:val="92"/>
        </w:numPr>
        <w:tabs>
          <w:tab w:val="clear" w:pos="720"/>
          <w:tab w:val="num" w:pos="810"/>
          <w:tab w:val="left" w:pos="1800"/>
        </w:tabs>
        <w:spacing w:before="240" w:after="120"/>
        <w:ind w:left="810" w:firstLine="0"/>
        <w:rPr>
          <w:rFonts w:asciiTheme="minorHAnsi" w:hAnsiTheme="minorHAnsi" w:cstheme="minorHAnsi"/>
          <w:sz w:val="24"/>
          <w:szCs w:val="24"/>
        </w:rPr>
      </w:pPr>
      <w:bookmarkStart w:id="499" w:name="_Toc327466353"/>
      <w:bookmarkStart w:id="500" w:name="_Toc332351251"/>
      <w:r w:rsidRPr="00D07601">
        <w:rPr>
          <w:rFonts w:asciiTheme="minorHAnsi" w:hAnsiTheme="minorHAnsi" w:cstheme="minorHAnsi"/>
          <w:sz w:val="24"/>
          <w:szCs w:val="24"/>
        </w:rPr>
        <w:lastRenderedPageBreak/>
        <w:t>Sequence flow</w:t>
      </w:r>
      <w:bookmarkEnd w:id="499"/>
      <w:bookmarkEnd w:id="500"/>
    </w:p>
    <w:p w:rsidR="00771246" w:rsidRPr="00E821A8" w:rsidRDefault="00771246" w:rsidP="00771246">
      <w:pPr>
        <w:rPr>
          <w:rFonts w:cstheme="minorHAnsi"/>
          <w:sz w:val="24"/>
          <w:szCs w:val="24"/>
        </w:rPr>
      </w:pPr>
      <w:r w:rsidRPr="00E821A8">
        <w:rPr>
          <w:rFonts w:cstheme="minorHAnsi"/>
          <w:sz w:val="24"/>
          <w:szCs w:val="24"/>
        </w:rPr>
        <w:object w:dxaOrig="14294" w:dyaOrig="8728">
          <v:shape id="_x0000_i1103" type="#_x0000_t75" style="width:467.15pt;height:284.65pt" o:ole="">
            <v:imagedata r:id="rId184" o:title=""/>
          </v:shape>
          <o:OLEObject Type="Embed" ProgID="Visio.Drawing.11" ShapeID="_x0000_i1103" DrawAspect="Content" ObjectID="_1406444896" r:id="rId185"/>
        </w:object>
      </w:r>
    </w:p>
    <w:p w:rsidR="00771246" w:rsidRPr="00E821A8" w:rsidRDefault="00D07601" w:rsidP="00771246">
      <w:pPr>
        <w:pStyle w:val="Heading2"/>
        <w:numPr>
          <w:ilvl w:val="1"/>
          <w:numId w:val="92"/>
        </w:numPr>
        <w:rPr>
          <w:rFonts w:asciiTheme="minorHAnsi" w:hAnsiTheme="minorHAnsi" w:cstheme="minorHAnsi"/>
          <w:sz w:val="24"/>
          <w:szCs w:val="24"/>
        </w:rPr>
      </w:pPr>
      <w:bookmarkStart w:id="501" w:name="_Toc327466354"/>
      <w:bookmarkStart w:id="502" w:name="_Toc332351252"/>
      <w:r w:rsidRPr="00D07601">
        <w:rPr>
          <w:rFonts w:asciiTheme="minorHAnsi" w:hAnsiTheme="minorHAnsi" w:cstheme="minorHAnsi"/>
          <w:sz w:val="24"/>
          <w:szCs w:val="24"/>
        </w:rPr>
        <w:t>Admin _UC04 - Admin Mange Module Use Case</w:t>
      </w:r>
      <w:bookmarkEnd w:id="501"/>
      <w:bookmarkEnd w:id="502"/>
    </w:p>
    <w:p w:rsidR="00771246" w:rsidRPr="00E821A8" w:rsidRDefault="00D07601" w:rsidP="00771246">
      <w:pPr>
        <w:pStyle w:val="Heading3"/>
        <w:numPr>
          <w:ilvl w:val="2"/>
          <w:numId w:val="92"/>
        </w:numPr>
        <w:tabs>
          <w:tab w:val="clear" w:pos="720"/>
          <w:tab w:val="num" w:pos="810"/>
          <w:tab w:val="left" w:pos="1800"/>
        </w:tabs>
        <w:spacing w:before="240" w:after="120"/>
        <w:ind w:left="810" w:firstLine="0"/>
        <w:rPr>
          <w:rFonts w:asciiTheme="minorHAnsi" w:hAnsiTheme="minorHAnsi" w:cstheme="minorHAnsi"/>
          <w:sz w:val="24"/>
          <w:szCs w:val="24"/>
        </w:rPr>
      </w:pPr>
      <w:bookmarkStart w:id="503" w:name="_Toc327466355"/>
      <w:bookmarkStart w:id="504" w:name="_Toc332351253"/>
      <w:r w:rsidRPr="00D07601">
        <w:rPr>
          <w:rFonts w:asciiTheme="minorHAnsi" w:hAnsiTheme="minorHAnsi" w:cstheme="minorHAnsi"/>
          <w:sz w:val="24"/>
          <w:szCs w:val="24"/>
        </w:rPr>
        <w:t>Class Diagram</w:t>
      </w:r>
      <w:bookmarkEnd w:id="503"/>
      <w:bookmarkEnd w:id="504"/>
    </w:p>
    <w:p w:rsidR="00771246" w:rsidRPr="00E821A8" w:rsidRDefault="00771246" w:rsidP="00771246">
      <w:pPr>
        <w:rPr>
          <w:rFonts w:cstheme="minorHAnsi"/>
          <w:sz w:val="24"/>
          <w:szCs w:val="24"/>
        </w:rPr>
      </w:pPr>
    </w:p>
    <w:p w:rsidR="00771246" w:rsidRPr="00E821A8" w:rsidRDefault="00771246" w:rsidP="00771246">
      <w:pPr>
        <w:ind w:firstLine="810"/>
        <w:rPr>
          <w:rFonts w:cstheme="minorHAnsi"/>
          <w:sz w:val="24"/>
          <w:szCs w:val="24"/>
        </w:rPr>
      </w:pPr>
      <w:r w:rsidRPr="00E821A8">
        <w:rPr>
          <w:rFonts w:cstheme="minorHAnsi"/>
          <w:sz w:val="24"/>
          <w:szCs w:val="24"/>
        </w:rPr>
        <w:object w:dxaOrig="13541" w:dyaOrig="7566">
          <v:shape id="_x0000_i1104" type="#_x0000_t75" style="width:468pt;height:262.05pt" o:ole="">
            <v:imagedata r:id="rId186" o:title=""/>
          </v:shape>
          <o:OLEObject Type="Embed" ProgID="Visio.Drawing.11" ShapeID="_x0000_i1104" DrawAspect="Content" ObjectID="_1406444897" r:id="rId187"/>
        </w:object>
      </w:r>
    </w:p>
    <w:p w:rsidR="00771246" w:rsidRPr="00E821A8" w:rsidRDefault="00D07601" w:rsidP="00771246">
      <w:pPr>
        <w:pStyle w:val="Heading3"/>
        <w:numPr>
          <w:ilvl w:val="2"/>
          <w:numId w:val="92"/>
        </w:numPr>
        <w:tabs>
          <w:tab w:val="clear" w:pos="720"/>
          <w:tab w:val="num" w:pos="810"/>
          <w:tab w:val="left" w:pos="1800"/>
        </w:tabs>
        <w:spacing w:before="240" w:after="120"/>
        <w:ind w:left="810" w:firstLine="0"/>
        <w:rPr>
          <w:rFonts w:asciiTheme="minorHAnsi" w:hAnsiTheme="minorHAnsi" w:cstheme="minorHAnsi"/>
          <w:sz w:val="24"/>
          <w:szCs w:val="24"/>
        </w:rPr>
      </w:pPr>
      <w:bookmarkStart w:id="505" w:name="_Toc327466356"/>
      <w:bookmarkStart w:id="506" w:name="_Toc332351254"/>
      <w:r w:rsidRPr="00D07601">
        <w:rPr>
          <w:rFonts w:asciiTheme="minorHAnsi" w:hAnsiTheme="minorHAnsi" w:cstheme="minorHAnsi"/>
          <w:sz w:val="24"/>
          <w:szCs w:val="24"/>
        </w:rPr>
        <w:t>Sequence flow</w:t>
      </w:r>
      <w:bookmarkEnd w:id="505"/>
      <w:bookmarkEnd w:id="506"/>
    </w:p>
    <w:p w:rsidR="00771246" w:rsidRPr="00E821A8" w:rsidRDefault="00771246" w:rsidP="00771246">
      <w:pPr>
        <w:rPr>
          <w:rFonts w:cstheme="minorHAnsi"/>
          <w:sz w:val="24"/>
          <w:szCs w:val="24"/>
        </w:rPr>
      </w:pPr>
      <w:r w:rsidRPr="00E821A8">
        <w:rPr>
          <w:rFonts w:cstheme="minorHAnsi"/>
          <w:sz w:val="24"/>
          <w:szCs w:val="24"/>
        </w:rPr>
        <w:object w:dxaOrig="14441" w:dyaOrig="6571">
          <v:shape id="_x0000_i1105" type="#_x0000_t75" style="width:468pt;height:212.65pt" o:ole="">
            <v:imagedata r:id="rId188" o:title=""/>
          </v:shape>
          <o:OLEObject Type="Embed" ProgID="Visio.Drawing.11" ShapeID="_x0000_i1105" DrawAspect="Content" ObjectID="_1406444898" r:id="rId189"/>
        </w:object>
      </w:r>
    </w:p>
    <w:p w:rsidR="00771246" w:rsidRPr="00E821A8" w:rsidRDefault="00771246" w:rsidP="00771246">
      <w:pPr>
        <w:rPr>
          <w:rFonts w:cstheme="minorHAnsi"/>
          <w:sz w:val="24"/>
          <w:szCs w:val="24"/>
        </w:rPr>
      </w:pPr>
    </w:p>
    <w:p w:rsidR="00771246" w:rsidRPr="00E821A8" w:rsidRDefault="00D07601" w:rsidP="00771246">
      <w:pPr>
        <w:pStyle w:val="Heading2"/>
        <w:numPr>
          <w:ilvl w:val="1"/>
          <w:numId w:val="92"/>
        </w:numPr>
        <w:rPr>
          <w:rFonts w:asciiTheme="minorHAnsi" w:hAnsiTheme="minorHAnsi" w:cstheme="minorHAnsi"/>
          <w:sz w:val="24"/>
          <w:szCs w:val="24"/>
        </w:rPr>
      </w:pPr>
      <w:bookmarkStart w:id="507" w:name="_Toc327466357"/>
      <w:bookmarkStart w:id="508" w:name="_Toc332351255"/>
      <w:r w:rsidRPr="00D07601">
        <w:rPr>
          <w:rFonts w:asciiTheme="minorHAnsi" w:hAnsiTheme="minorHAnsi" w:cstheme="minorHAnsi"/>
          <w:sz w:val="24"/>
          <w:szCs w:val="24"/>
        </w:rPr>
        <w:lastRenderedPageBreak/>
        <w:t>Admin _UC05 - Admin Team Management Use Case</w:t>
      </w:r>
      <w:bookmarkEnd w:id="507"/>
      <w:bookmarkEnd w:id="508"/>
    </w:p>
    <w:p w:rsidR="00771246" w:rsidRPr="00E821A8" w:rsidRDefault="00D07601" w:rsidP="00771246">
      <w:pPr>
        <w:pStyle w:val="Heading3"/>
        <w:numPr>
          <w:ilvl w:val="2"/>
          <w:numId w:val="92"/>
        </w:numPr>
        <w:tabs>
          <w:tab w:val="clear" w:pos="720"/>
          <w:tab w:val="num" w:pos="810"/>
          <w:tab w:val="left" w:pos="1800"/>
        </w:tabs>
        <w:spacing w:before="240" w:after="120"/>
        <w:ind w:left="810" w:firstLine="0"/>
        <w:rPr>
          <w:rFonts w:asciiTheme="minorHAnsi" w:hAnsiTheme="minorHAnsi" w:cstheme="minorHAnsi"/>
          <w:sz w:val="24"/>
          <w:szCs w:val="24"/>
        </w:rPr>
      </w:pPr>
      <w:bookmarkStart w:id="509" w:name="_Toc327466358"/>
      <w:bookmarkStart w:id="510" w:name="_Toc332351256"/>
      <w:r w:rsidRPr="00D07601">
        <w:rPr>
          <w:rFonts w:asciiTheme="minorHAnsi" w:hAnsiTheme="minorHAnsi" w:cstheme="minorHAnsi"/>
          <w:sz w:val="24"/>
          <w:szCs w:val="24"/>
        </w:rPr>
        <w:t>Class Diagram</w:t>
      </w:r>
      <w:bookmarkEnd w:id="509"/>
      <w:bookmarkEnd w:id="510"/>
    </w:p>
    <w:p w:rsidR="00771246" w:rsidRPr="00E821A8" w:rsidRDefault="00771246" w:rsidP="00771246">
      <w:pPr>
        <w:rPr>
          <w:rFonts w:cstheme="minorHAnsi"/>
          <w:sz w:val="24"/>
          <w:szCs w:val="24"/>
        </w:rPr>
      </w:pPr>
      <w:r w:rsidRPr="00E821A8">
        <w:rPr>
          <w:rFonts w:cstheme="minorHAnsi"/>
          <w:sz w:val="24"/>
          <w:szCs w:val="24"/>
        </w:rPr>
        <w:object w:dxaOrig="13744" w:dyaOrig="7876">
          <v:shape id="_x0000_i1106" type="#_x0000_t75" style="width:468pt;height:268.75pt" o:ole="">
            <v:imagedata r:id="rId190" o:title=""/>
          </v:shape>
          <o:OLEObject Type="Embed" ProgID="Visio.Drawing.11" ShapeID="_x0000_i1106" DrawAspect="Content" ObjectID="_1406444899" r:id="rId191"/>
        </w:object>
      </w:r>
    </w:p>
    <w:p w:rsidR="00771246" w:rsidRPr="00E821A8" w:rsidRDefault="00771246" w:rsidP="00771246">
      <w:pPr>
        <w:ind w:firstLine="810"/>
        <w:rPr>
          <w:rFonts w:cstheme="minorHAnsi"/>
          <w:sz w:val="24"/>
          <w:szCs w:val="24"/>
        </w:rPr>
      </w:pPr>
    </w:p>
    <w:p w:rsidR="00771246" w:rsidRPr="00E821A8" w:rsidRDefault="00D07601" w:rsidP="00771246">
      <w:pPr>
        <w:pStyle w:val="Heading3"/>
        <w:numPr>
          <w:ilvl w:val="2"/>
          <w:numId w:val="92"/>
        </w:numPr>
        <w:tabs>
          <w:tab w:val="clear" w:pos="720"/>
          <w:tab w:val="num" w:pos="810"/>
          <w:tab w:val="left" w:pos="1800"/>
        </w:tabs>
        <w:spacing w:before="240" w:after="120"/>
        <w:ind w:left="810" w:firstLine="0"/>
        <w:rPr>
          <w:rFonts w:asciiTheme="minorHAnsi" w:hAnsiTheme="minorHAnsi" w:cstheme="minorHAnsi"/>
          <w:sz w:val="24"/>
          <w:szCs w:val="24"/>
        </w:rPr>
      </w:pPr>
      <w:bookmarkStart w:id="511" w:name="_Toc327466359"/>
      <w:bookmarkStart w:id="512" w:name="_Toc332351257"/>
      <w:r w:rsidRPr="00D07601">
        <w:rPr>
          <w:rFonts w:asciiTheme="minorHAnsi" w:hAnsiTheme="minorHAnsi" w:cstheme="minorHAnsi"/>
          <w:sz w:val="24"/>
          <w:szCs w:val="24"/>
        </w:rPr>
        <w:t>Sequence flow</w:t>
      </w:r>
      <w:bookmarkEnd w:id="511"/>
      <w:bookmarkEnd w:id="512"/>
    </w:p>
    <w:p w:rsidR="00771246" w:rsidRPr="00E821A8" w:rsidRDefault="00771246" w:rsidP="00771246">
      <w:pPr>
        <w:rPr>
          <w:rFonts w:cstheme="minorHAnsi"/>
          <w:sz w:val="24"/>
          <w:szCs w:val="24"/>
        </w:rPr>
      </w:pPr>
    </w:p>
    <w:p w:rsidR="00771246" w:rsidRPr="00E821A8" w:rsidRDefault="00771246" w:rsidP="00771246">
      <w:pPr>
        <w:rPr>
          <w:rFonts w:cstheme="minorHAnsi"/>
          <w:sz w:val="24"/>
          <w:szCs w:val="24"/>
        </w:rPr>
      </w:pPr>
    </w:p>
    <w:p w:rsidR="00771246" w:rsidRPr="00E821A8" w:rsidRDefault="00771246" w:rsidP="00771246">
      <w:pPr>
        <w:rPr>
          <w:rFonts w:cstheme="minorHAnsi"/>
          <w:sz w:val="24"/>
          <w:szCs w:val="24"/>
        </w:rPr>
      </w:pPr>
      <w:r w:rsidRPr="00E821A8">
        <w:rPr>
          <w:rFonts w:cstheme="minorHAnsi"/>
          <w:sz w:val="24"/>
          <w:szCs w:val="24"/>
        </w:rPr>
        <w:object w:dxaOrig="14380" w:dyaOrig="9448">
          <v:shape id="_x0000_i1107" type="#_x0000_t75" style="width:467.15pt;height:306.4pt" o:ole="">
            <v:imagedata r:id="rId192" o:title=""/>
          </v:shape>
          <o:OLEObject Type="Embed" ProgID="Visio.Drawing.11" ShapeID="_x0000_i1107" DrawAspect="Content" ObjectID="_1406444900" r:id="rId193"/>
        </w:object>
      </w:r>
    </w:p>
    <w:p w:rsidR="00771246" w:rsidRPr="00E821A8" w:rsidRDefault="00771246" w:rsidP="00771246">
      <w:pPr>
        <w:rPr>
          <w:rFonts w:cstheme="minorHAnsi"/>
          <w:sz w:val="24"/>
          <w:szCs w:val="24"/>
        </w:rPr>
      </w:pPr>
    </w:p>
    <w:p w:rsidR="00771246" w:rsidRPr="00E821A8" w:rsidRDefault="00771246" w:rsidP="00771246">
      <w:pPr>
        <w:rPr>
          <w:rFonts w:cstheme="minorHAnsi"/>
          <w:sz w:val="24"/>
          <w:szCs w:val="24"/>
        </w:rPr>
      </w:pPr>
    </w:p>
    <w:p w:rsidR="00771246" w:rsidRPr="00E821A8" w:rsidRDefault="00771246" w:rsidP="00771246">
      <w:pPr>
        <w:rPr>
          <w:rFonts w:cstheme="minorHAnsi"/>
          <w:sz w:val="24"/>
          <w:szCs w:val="24"/>
        </w:rPr>
      </w:pPr>
    </w:p>
    <w:p w:rsidR="00771246" w:rsidRPr="00E821A8" w:rsidRDefault="00771246" w:rsidP="00771246">
      <w:pPr>
        <w:rPr>
          <w:rFonts w:cstheme="minorHAnsi"/>
          <w:sz w:val="24"/>
          <w:szCs w:val="24"/>
        </w:rPr>
      </w:pPr>
    </w:p>
    <w:p w:rsidR="00771246" w:rsidRPr="00E821A8" w:rsidRDefault="00D07601" w:rsidP="00771246">
      <w:pPr>
        <w:pStyle w:val="Heading2"/>
        <w:numPr>
          <w:ilvl w:val="1"/>
          <w:numId w:val="92"/>
        </w:numPr>
        <w:rPr>
          <w:rFonts w:asciiTheme="minorHAnsi" w:hAnsiTheme="minorHAnsi" w:cstheme="minorHAnsi"/>
          <w:sz w:val="24"/>
          <w:szCs w:val="24"/>
        </w:rPr>
      </w:pPr>
      <w:bookmarkStart w:id="513" w:name="_Toc327466360"/>
      <w:bookmarkStart w:id="514" w:name="_Toc332351258"/>
      <w:r w:rsidRPr="00D07601">
        <w:rPr>
          <w:rFonts w:asciiTheme="minorHAnsi" w:hAnsiTheme="minorHAnsi" w:cstheme="minorHAnsi"/>
          <w:sz w:val="24"/>
          <w:szCs w:val="24"/>
        </w:rPr>
        <w:lastRenderedPageBreak/>
        <w:t>Admin _UC06 - Admin Search User Use Case</w:t>
      </w:r>
      <w:bookmarkEnd w:id="513"/>
      <w:bookmarkEnd w:id="514"/>
    </w:p>
    <w:p w:rsidR="00771246" w:rsidRPr="00E821A8" w:rsidRDefault="00D07601" w:rsidP="00771246">
      <w:pPr>
        <w:pStyle w:val="Heading3"/>
        <w:numPr>
          <w:ilvl w:val="2"/>
          <w:numId w:val="92"/>
        </w:numPr>
        <w:tabs>
          <w:tab w:val="clear" w:pos="720"/>
          <w:tab w:val="num" w:pos="810"/>
          <w:tab w:val="left" w:pos="1800"/>
        </w:tabs>
        <w:spacing w:before="240" w:after="120"/>
        <w:ind w:left="810" w:firstLine="0"/>
        <w:rPr>
          <w:rFonts w:asciiTheme="minorHAnsi" w:hAnsiTheme="minorHAnsi" w:cstheme="minorHAnsi"/>
          <w:sz w:val="24"/>
          <w:szCs w:val="24"/>
        </w:rPr>
      </w:pPr>
      <w:bookmarkStart w:id="515" w:name="_Toc327466361"/>
      <w:bookmarkStart w:id="516" w:name="_Toc332351259"/>
      <w:r w:rsidRPr="00D07601">
        <w:rPr>
          <w:rFonts w:asciiTheme="minorHAnsi" w:hAnsiTheme="minorHAnsi" w:cstheme="minorHAnsi"/>
          <w:sz w:val="24"/>
          <w:szCs w:val="24"/>
        </w:rPr>
        <w:t>Class Diagram</w:t>
      </w:r>
      <w:bookmarkEnd w:id="515"/>
      <w:bookmarkEnd w:id="516"/>
    </w:p>
    <w:p w:rsidR="00771246" w:rsidRPr="00E821A8" w:rsidRDefault="00771246" w:rsidP="00771246">
      <w:pPr>
        <w:rPr>
          <w:rFonts w:cstheme="minorHAnsi"/>
          <w:sz w:val="24"/>
          <w:szCs w:val="24"/>
        </w:rPr>
      </w:pPr>
      <w:r w:rsidRPr="00E821A8">
        <w:rPr>
          <w:rFonts w:cstheme="minorHAnsi"/>
          <w:sz w:val="24"/>
          <w:szCs w:val="24"/>
        </w:rPr>
        <w:object w:dxaOrig="11923" w:dyaOrig="5940">
          <v:shape id="_x0000_i1108" type="#_x0000_t75" style="width:468pt;height:232.75pt" o:ole="">
            <v:imagedata r:id="rId194" o:title=""/>
          </v:shape>
          <o:OLEObject Type="Embed" ProgID="Visio.Drawing.11" ShapeID="_x0000_i1108" DrawAspect="Content" ObjectID="_1406444901" r:id="rId195"/>
        </w:object>
      </w:r>
    </w:p>
    <w:p w:rsidR="00771246" w:rsidRPr="00E821A8" w:rsidRDefault="00D07601" w:rsidP="00771246">
      <w:pPr>
        <w:pStyle w:val="Heading3"/>
        <w:numPr>
          <w:ilvl w:val="2"/>
          <w:numId w:val="92"/>
        </w:numPr>
        <w:tabs>
          <w:tab w:val="clear" w:pos="720"/>
          <w:tab w:val="num" w:pos="810"/>
          <w:tab w:val="left" w:pos="1800"/>
        </w:tabs>
        <w:spacing w:before="240" w:after="120"/>
        <w:ind w:left="810" w:firstLine="0"/>
        <w:rPr>
          <w:rFonts w:asciiTheme="minorHAnsi" w:hAnsiTheme="minorHAnsi" w:cstheme="minorHAnsi"/>
          <w:sz w:val="24"/>
          <w:szCs w:val="24"/>
        </w:rPr>
      </w:pPr>
      <w:bookmarkStart w:id="517" w:name="_Toc327466362"/>
      <w:bookmarkStart w:id="518" w:name="_Toc332351260"/>
      <w:r w:rsidRPr="00D07601">
        <w:rPr>
          <w:rFonts w:asciiTheme="minorHAnsi" w:hAnsiTheme="minorHAnsi" w:cstheme="minorHAnsi"/>
          <w:sz w:val="24"/>
          <w:szCs w:val="24"/>
        </w:rPr>
        <w:t>Sequence flow</w:t>
      </w:r>
      <w:bookmarkEnd w:id="517"/>
      <w:bookmarkEnd w:id="518"/>
    </w:p>
    <w:p w:rsidR="00771246" w:rsidRPr="00E821A8" w:rsidRDefault="00771246" w:rsidP="00771246">
      <w:pPr>
        <w:rPr>
          <w:rFonts w:cstheme="minorHAnsi"/>
          <w:sz w:val="24"/>
          <w:szCs w:val="24"/>
        </w:rPr>
      </w:pPr>
      <w:r w:rsidRPr="00E821A8">
        <w:rPr>
          <w:rFonts w:cstheme="minorHAnsi"/>
          <w:sz w:val="24"/>
          <w:szCs w:val="24"/>
        </w:rPr>
        <w:object w:dxaOrig="13437" w:dyaOrig="3834">
          <v:shape id="_x0000_i1109" type="#_x0000_t75" style="width:467.15pt;height:133.1pt" o:ole="">
            <v:imagedata r:id="rId196" o:title=""/>
          </v:shape>
          <o:OLEObject Type="Embed" ProgID="Visio.Drawing.11" ShapeID="_x0000_i1109" DrawAspect="Content" ObjectID="_1406444902" r:id="rId197"/>
        </w:object>
      </w:r>
    </w:p>
    <w:p w:rsidR="00771246" w:rsidRPr="00E821A8" w:rsidRDefault="00771246" w:rsidP="00771246">
      <w:pPr>
        <w:rPr>
          <w:rFonts w:cstheme="minorHAnsi"/>
          <w:sz w:val="24"/>
          <w:szCs w:val="24"/>
        </w:rPr>
      </w:pPr>
    </w:p>
    <w:p w:rsidR="00771246" w:rsidRPr="00E821A8" w:rsidRDefault="00D07601" w:rsidP="00771246">
      <w:pPr>
        <w:pStyle w:val="Heading2"/>
        <w:numPr>
          <w:ilvl w:val="1"/>
          <w:numId w:val="92"/>
        </w:numPr>
        <w:rPr>
          <w:rFonts w:asciiTheme="minorHAnsi" w:hAnsiTheme="minorHAnsi" w:cstheme="minorHAnsi"/>
          <w:sz w:val="24"/>
          <w:szCs w:val="24"/>
        </w:rPr>
      </w:pPr>
      <w:bookmarkStart w:id="519" w:name="_Toc327466363"/>
      <w:bookmarkStart w:id="520" w:name="_Toc332351261"/>
      <w:r w:rsidRPr="00D07601">
        <w:rPr>
          <w:rFonts w:asciiTheme="minorHAnsi" w:hAnsiTheme="minorHAnsi" w:cstheme="minorHAnsi"/>
          <w:sz w:val="24"/>
          <w:szCs w:val="24"/>
        </w:rPr>
        <w:lastRenderedPageBreak/>
        <w:t>Admin _UC07 - Admin Create User Use Case</w:t>
      </w:r>
      <w:bookmarkEnd w:id="519"/>
      <w:bookmarkEnd w:id="520"/>
    </w:p>
    <w:p w:rsidR="00771246" w:rsidRPr="00E821A8" w:rsidRDefault="00D07601" w:rsidP="00771246">
      <w:pPr>
        <w:pStyle w:val="Heading3"/>
        <w:numPr>
          <w:ilvl w:val="2"/>
          <w:numId w:val="92"/>
        </w:numPr>
        <w:tabs>
          <w:tab w:val="clear" w:pos="720"/>
          <w:tab w:val="num" w:pos="810"/>
          <w:tab w:val="left" w:pos="1800"/>
        </w:tabs>
        <w:spacing w:before="240" w:after="120"/>
        <w:ind w:left="810" w:firstLine="0"/>
        <w:rPr>
          <w:rFonts w:asciiTheme="minorHAnsi" w:hAnsiTheme="minorHAnsi" w:cstheme="minorHAnsi"/>
          <w:sz w:val="24"/>
          <w:szCs w:val="24"/>
        </w:rPr>
      </w:pPr>
      <w:bookmarkStart w:id="521" w:name="_Toc327466364"/>
      <w:bookmarkStart w:id="522" w:name="_Toc332351262"/>
      <w:r w:rsidRPr="00D07601">
        <w:rPr>
          <w:rFonts w:asciiTheme="minorHAnsi" w:hAnsiTheme="minorHAnsi" w:cstheme="minorHAnsi"/>
          <w:sz w:val="24"/>
          <w:szCs w:val="24"/>
        </w:rPr>
        <w:t>Class Diagram</w:t>
      </w:r>
      <w:bookmarkEnd w:id="521"/>
      <w:bookmarkEnd w:id="522"/>
    </w:p>
    <w:p w:rsidR="00771246" w:rsidRPr="00E821A8" w:rsidRDefault="00771246" w:rsidP="00771246">
      <w:pPr>
        <w:ind w:firstLine="810"/>
        <w:rPr>
          <w:rFonts w:cstheme="minorHAnsi"/>
          <w:sz w:val="24"/>
          <w:szCs w:val="24"/>
        </w:rPr>
      </w:pPr>
      <w:r w:rsidRPr="00E821A8">
        <w:rPr>
          <w:rFonts w:cstheme="minorHAnsi"/>
          <w:sz w:val="24"/>
          <w:szCs w:val="24"/>
        </w:rPr>
        <w:object w:dxaOrig="11923" w:dyaOrig="5940">
          <v:shape id="_x0000_i1110" type="#_x0000_t75" style="width:468pt;height:232.75pt" o:ole="">
            <v:imagedata r:id="rId198" o:title=""/>
          </v:shape>
          <o:OLEObject Type="Embed" ProgID="Visio.Drawing.11" ShapeID="_x0000_i1110" DrawAspect="Content" ObjectID="_1406444903" r:id="rId199"/>
        </w:object>
      </w:r>
    </w:p>
    <w:p w:rsidR="00771246" w:rsidRPr="00E821A8" w:rsidRDefault="00D07601" w:rsidP="00771246">
      <w:pPr>
        <w:pStyle w:val="Heading3"/>
        <w:numPr>
          <w:ilvl w:val="2"/>
          <w:numId w:val="92"/>
        </w:numPr>
        <w:tabs>
          <w:tab w:val="clear" w:pos="720"/>
          <w:tab w:val="num" w:pos="810"/>
          <w:tab w:val="left" w:pos="1800"/>
        </w:tabs>
        <w:spacing w:before="240" w:after="120"/>
        <w:ind w:left="810" w:firstLine="0"/>
        <w:rPr>
          <w:rFonts w:asciiTheme="minorHAnsi" w:hAnsiTheme="minorHAnsi" w:cstheme="minorHAnsi"/>
          <w:sz w:val="24"/>
          <w:szCs w:val="24"/>
        </w:rPr>
      </w:pPr>
      <w:bookmarkStart w:id="523" w:name="_Toc327466365"/>
      <w:bookmarkStart w:id="524" w:name="_Toc332351263"/>
      <w:r w:rsidRPr="00D07601">
        <w:rPr>
          <w:rFonts w:asciiTheme="minorHAnsi" w:hAnsiTheme="minorHAnsi" w:cstheme="minorHAnsi"/>
          <w:sz w:val="24"/>
          <w:szCs w:val="24"/>
        </w:rPr>
        <w:t>Sequence flow</w:t>
      </w:r>
      <w:bookmarkEnd w:id="523"/>
      <w:bookmarkEnd w:id="524"/>
    </w:p>
    <w:p w:rsidR="00771246" w:rsidRPr="00E821A8" w:rsidRDefault="00771246" w:rsidP="00771246">
      <w:pPr>
        <w:rPr>
          <w:rFonts w:cstheme="minorHAnsi"/>
          <w:sz w:val="24"/>
          <w:szCs w:val="24"/>
        </w:rPr>
      </w:pPr>
      <w:r w:rsidRPr="00E821A8">
        <w:rPr>
          <w:rFonts w:cstheme="minorHAnsi"/>
          <w:sz w:val="24"/>
          <w:szCs w:val="24"/>
        </w:rPr>
        <w:object w:dxaOrig="13437" w:dyaOrig="5632">
          <v:shape id="_x0000_i1111" type="#_x0000_t75" style="width:467.15pt;height:195.9pt" o:ole="">
            <v:imagedata r:id="rId200" o:title=""/>
          </v:shape>
          <o:OLEObject Type="Embed" ProgID="Visio.Drawing.11" ShapeID="_x0000_i1111" DrawAspect="Content" ObjectID="_1406444904" r:id="rId201"/>
        </w:object>
      </w:r>
    </w:p>
    <w:p w:rsidR="00771246" w:rsidRPr="00E821A8" w:rsidRDefault="00771246" w:rsidP="00771246">
      <w:pPr>
        <w:rPr>
          <w:rFonts w:cstheme="minorHAnsi"/>
          <w:sz w:val="24"/>
          <w:szCs w:val="24"/>
        </w:rPr>
      </w:pPr>
    </w:p>
    <w:p w:rsidR="00771246" w:rsidRPr="00E821A8" w:rsidRDefault="00D07601" w:rsidP="00771246">
      <w:pPr>
        <w:pStyle w:val="Heading2"/>
        <w:numPr>
          <w:ilvl w:val="1"/>
          <w:numId w:val="92"/>
        </w:numPr>
        <w:rPr>
          <w:rFonts w:asciiTheme="minorHAnsi" w:hAnsiTheme="minorHAnsi" w:cstheme="minorHAnsi"/>
          <w:sz w:val="24"/>
          <w:szCs w:val="24"/>
        </w:rPr>
      </w:pPr>
      <w:bookmarkStart w:id="525" w:name="_Toc327466366"/>
      <w:bookmarkStart w:id="526" w:name="_Toc332351264"/>
      <w:r w:rsidRPr="00D07601">
        <w:rPr>
          <w:rFonts w:asciiTheme="minorHAnsi" w:hAnsiTheme="minorHAnsi" w:cstheme="minorHAnsi"/>
          <w:sz w:val="24"/>
          <w:szCs w:val="24"/>
        </w:rPr>
        <w:lastRenderedPageBreak/>
        <w:t>Admin _UC08 - Admin Edit User Use Case</w:t>
      </w:r>
      <w:bookmarkEnd w:id="525"/>
      <w:bookmarkEnd w:id="526"/>
    </w:p>
    <w:p w:rsidR="00771246" w:rsidRPr="00E821A8" w:rsidRDefault="00D07601" w:rsidP="00771246">
      <w:pPr>
        <w:pStyle w:val="Heading3"/>
        <w:numPr>
          <w:ilvl w:val="2"/>
          <w:numId w:val="92"/>
        </w:numPr>
        <w:tabs>
          <w:tab w:val="clear" w:pos="720"/>
          <w:tab w:val="num" w:pos="810"/>
          <w:tab w:val="left" w:pos="1800"/>
        </w:tabs>
        <w:spacing w:before="240" w:after="120"/>
        <w:ind w:left="810" w:firstLine="0"/>
        <w:rPr>
          <w:rFonts w:asciiTheme="minorHAnsi" w:hAnsiTheme="minorHAnsi" w:cstheme="minorHAnsi"/>
          <w:sz w:val="24"/>
          <w:szCs w:val="24"/>
        </w:rPr>
      </w:pPr>
      <w:bookmarkStart w:id="527" w:name="_Toc327466367"/>
      <w:bookmarkStart w:id="528" w:name="_Toc332351265"/>
      <w:r w:rsidRPr="00D07601">
        <w:rPr>
          <w:rFonts w:asciiTheme="minorHAnsi" w:hAnsiTheme="minorHAnsi" w:cstheme="minorHAnsi"/>
          <w:sz w:val="24"/>
          <w:szCs w:val="24"/>
        </w:rPr>
        <w:t>Class Diagram</w:t>
      </w:r>
      <w:bookmarkEnd w:id="527"/>
      <w:bookmarkEnd w:id="528"/>
    </w:p>
    <w:p w:rsidR="00771246" w:rsidRPr="00E821A8" w:rsidRDefault="00771246" w:rsidP="00771246">
      <w:pPr>
        <w:ind w:firstLine="810"/>
        <w:rPr>
          <w:rFonts w:cstheme="minorHAnsi"/>
          <w:sz w:val="24"/>
          <w:szCs w:val="24"/>
        </w:rPr>
      </w:pPr>
      <w:r w:rsidRPr="00E821A8">
        <w:rPr>
          <w:rFonts w:cstheme="minorHAnsi"/>
          <w:sz w:val="24"/>
          <w:szCs w:val="24"/>
        </w:rPr>
        <w:object w:dxaOrig="13573" w:dyaOrig="5982">
          <v:shape id="_x0000_i1112" type="#_x0000_t75" style="width:467.15pt;height:206.8pt" o:ole="">
            <v:imagedata r:id="rId202" o:title=""/>
          </v:shape>
          <o:OLEObject Type="Embed" ProgID="Visio.Drawing.11" ShapeID="_x0000_i1112" DrawAspect="Content" ObjectID="_1406444905" r:id="rId203"/>
        </w:object>
      </w:r>
    </w:p>
    <w:p w:rsidR="00771246" w:rsidRPr="00E821A8" w:rsidRDefault="00D07601" w:rsidP="00771246">
      <w:pPr>
        <w:pStyle w:val="Heading3"/>
        <w:numPr>
          <w:ilvl w:val="2"/>
          <w:numId w:val="92"/>
        </w:numPr>
        <w:tabs>
          <w:tab w:val="clear" w:pos="720"/>
          <w:tab w:val="num" w:pos="810"/>
          <w:tab w:val="left" w:pos="1800"/>
        </w:tabs>
        <w:spacing w:before="240" w:after="120"/>
        <w:ind w:left="810" w:firstLine="0"/>
        <w:rPr>
          <w:rFonts w:asciiTheme="minorHAnsi" w:hAnsiTheme="minorHAnsi" w:cstheme="minorHAnsi"/>
          <w:sz w:val="24"/>
          <w:szCs w:val="24"/>
        </w:rPr>
      </w:pPr>
      <w:bookmarkStart w:id="529" w:name="_Toc327466368"/>
      <w:bookmarkStart w:id="530" w:name="_Toc332351266"/>
      <w:r w:rsidRPr="00D07601">
        <w:rPr>
          <w:rFonts w:asciiTheme="minorHAnsi" w:hAnsiTheme="minorHAnsi" w:cstheme="minorHAnsi"/>
          <w:sz w:val="24"/>
          <w:szCs w:val="24"/>
        </w:rPr>
        <w:t>Sequence flow</w:t>
      </w:r>
      <w:bookmarkEnd w:id="529"/>
      <w:bookmarkEnd w:id="530"/>
    </w:p>
    <w:p w:rsidR="00771246" w:rsidRPr="00E821A8" w:rsidRDefault="00771246" w:rsidP="00771246">
      <w:pPr>
        <w:rPr>
          <w:rFonts w:cstheme="minorHAnsi"/>
          <w:sz w:val="24"/>
          <w:szCs w:val="24"/>
        </w:rPr>
      </w:pPr>
      <w:r w:rsidRPr="00E821A8">
        <w:rPr>
          <w:rFonts w:cstheme="minorHAnsi"/>
          <w:sz w:val="24"/>
          <w:szCs w:val="24"/>
        </w:rPr>
        <w:object w:dxaOrig="13538" w:dyaOrig="8512">
          <v:shape id="_x0000_i1113" type="#_x0000_t75" style="width:468pt;height:294.7pt" o:ole="">
            <v:imagedata r:id="rId204" o:title=""/>
          </v:shape>
          <o:OLEObject Type="Embed" ProgID="Visio.Drawing.11" ShapeID="_x0000_i1113" DrawAspect="Content" ObjectID="_1406444906" r:id="rId205"/>
        </w:object>
      </w:r>
    </w:p>
    <w:p w:rsidR="00771246" w:rsidRPr="00E821A8" w:rsidRDefault="00D07601" w:rsidP="00771246">
      <w:pPr>
        <w:pStyle w:val="Heading2"/>
        <w:numPr>
          <w:ilvl w:val="1"/>
          <w:numId w:val="92"/>
        </w:numPr>
        <w:rPr>
          <w:rFonts w:asciiTheme="minorHAnsi" w:hAnsiTheme="minorHAnsi" w:cstheme="minorHAnsi"/>
          <w:sz w:val="24"/>
          <w:szCs w:val="24"/>
        </w:rPr>
      </w:pPr>
      <w:bookmarkStart w:id="531" w:name="_Toc327466369"/>
      <w:bookmarkStart w:id="532" w:name="_Toc332351267"/>
      <w:r w:rsidRPr="00D07601">
        <w:rPr>
          <w:rFonts w:asciiTheme="minorHAnsi" w:hAnsiTheme="minorHAnsi" w:cstheme="minorHAnsi"/>
          <w:sz w:val="24"/>
          <w:szCs w:val="24"/>
        </w:rPr>
        <w:lastRenderedPageBreak/>
        <w:t>Admin _UC09 - Admin Change User’s Status Use Case</w:t>
      </w:r>
      <w:bookmarkEnd w:id="531"/>
      <w:bookmarkEnd w:id="532"/>
    </w:p>
    <w:p w:rsidR="00771246" w:rsidRPr="00E821A8" w:rsidRDefault="00D07601" w:rsidP="00771246">
      <w:pPr>
        <w:pStyle w:val="Heading3"/>
        <w:numPr>
          <w:ilvl w:val="2"/>
          <w:numId w:val="92"/>
        </w:numPr>
        <w:tabs>
          <w:tab w:val="clear" w:pos="720"/>
          <w:tab w:val="num" w:pos="810"/>
          <w:tab w:val="left" w:pos="1800"/>
        </w:tabs>
        <w:spacing w:before="240" w:after="120"/>
        <w:ind w:left="810" w:firstLine="0"/>
        <w:rPr>
          <w:rFonts w:asciiTheme="minorHAnsi" w:hAnsiTheme="minorHAnsi" w:cstheme="minorHAnsi"/>
          <w:sz w:val="24"/>
          <w:szCs w:val="24"/>
        </w:rPr>
      </w:pPr>
      <w:bookmarkStart w:id="533" w:name="_Toc327466370"/>
      <w:bookmarkStart w:id="534" w:name="_Toc332351268"/>
      <w:r w:rsidRPr="00D07601">
        <w:rPr>
          <w:rFonts w:asciiTheme="minorHAnsi" w:hAnsiTheme="minorHAnsi" w:cstheme="minorHAnsi"/>
          <w:sz w:val="24"/>
          <w:szCs w:val="24"/>
        </w:rPr>
        <w:t>Class Diagram</w:t>
      </w:r>
      <w:bookmarkEnd w:id="533"/>
      <w:bookmarkEnd w:id="534"/>
    </w:p>
    <w:p w:rsidR="00771246" w:rsidRPr="00E821A8" w:rsidRDefault="00771246" w:rsidP="00771246">
      <w:pPr>
        <w:rPr>
          <w:rFonts w:cstheme="minorHAnsi"/>
          <w:sz w:val="24"/>
          <w:szCs w:val="24"/>
        </w:rPr>
      </w:pPr>
      <w:r w:rsidRPr="00E821A8">
        <w:rPr>
          <w:rFonts w:cstheme="minorHAnsi"/>
          <w:sz w:val="24"/>
          <w:szCs w:val="24"/>
        </w:rPr>
        <w:object w:dxaOrig="11923" w:dyaOrig="5982">
          <v:shape id="_x0000_i1114" type="#_x0000_t75" style="width:468pt;height:234.4pt" o:ole="">
            <v:imagedata r:id="rId206" o:title=""/>
          </v:shape>
          <o:OLEObject Type="Embed" ProgID="Visio.Drawing.11" ShapeID="_x0000_i1114" DrawAspect="Content" ObjectID="_1406444907" r:id="rId207"/>
        </w:object>
      </w:r>
    </w:p>
    <w:p w:rsidR="00771246" w:rsidRPr="00E821A8" w:rsidRDefault="00771246" w:rsidP="00771246">
      <w:pPr>
        <w:ind w:firstLine="810"/>
        <w:rPr>
          <w:rFonts w:cstheme="minorHAnsi"/>
          <w:sz w:val="24"/>
          <w:szCs w:val="24"/>
        </w:rPr>
      </w:pPr>
    </w:p>
    <w:p w:rsidR="00771246" w:rsidRPr="00E821A8" w:rsidRDefault="00D07601" w:rsidP="00771246">
      <w:pPr>
        <w:pStyle w:val="Heading3"/>
        <w:numPr>
          <w:ilvl w:val="2"/>
          <w:numId w:val="92"/>
        </w:numPr>
        <w:tabs>
          <w:tab w:val="clear" w:pos="720"/>
          <w:tab w:val="num" w:pos="810"/>
          <w:tab w:val="left" w:pos="1800"/>
        </w:tabs>
        <w:spacing w:before="240" w:after="120"/>
        <w:ind w:left="810" w:firstLine="0"/>
        <w:rPr>
          <w:rFonts w:asciiTheme="minorHAnsi" w:hAnsiTheme="minorHAnsi" w:cstheme="minorHAnsi"/>
          <w:sz w:val="24"/>
          <w:szCs w:val="24"/>
        </w:rPr>
      </w:pPr>
      <w:bookmarkStart w:id="535" w:name="_Toc327466371"/>
      <w:bookmarkStart w:id="536" w:name="_Toc332351269"/>
      <w:r w:rsidRPr="00D07601">
        <w:rPr>
          <w:rFonts w:asciiTheme="minorHAnsi" w:hAnsiTheme="minorHAnsi" w:cstheme="minorHAnsi"/>
          <w:sz w:val="24"/>
          <w:szCs w:val="24"/>
        </w:rPr>
        <w:t>Sequence flow</w:t>
      </w:r>
      <w:bookmarkEnd w:id="535"/>
      <w:bookmarkEnd w:id="536"/>
    </w:p>
    <w:p w:rsidR="00771246" w:rsidRPr="00E821A8" w:rsidRDefault="00771246" w:rsidP="00771246">
      <w:pPr>
        <w:rPr>
          <w:rFonts w:cstheme="minorHAnsi"/>
          <w:sz w:val="24"/>
          <w:szCs w:val="24"/>
        </w:rPr>
      </w:pPr>
    </w:p>
    <w:p w:rsidR="00771246" w:rsidRPr="00E821A8" w:rsidRDefault="00771246" w:rsidP="00771246">
      <w:pPr>
        <w:rPr>
          <w:rFonts w:cstheme="minorHAnsi"/>
          <w:sz w:val="24"/>
          <w:szCs w:val="24"/>
        </w:rPr>
      </w:pPr>
      <w:r w:rsidRPr="00E821A8">
        <w:rPr>
          <w:rFonts w:cstheme="minorHAnsi"/>
          <w:sz w:val="24"/>
          <w:szCs w:val="24"/>
        </w:rPr>
        <w:object w:dxaOrig="13538" w:dyaOrig="6571">
          <v:shape id="_x0000_i1115" type="#_x0000_t75" style="width:468pt;height:227.7pt" o:ole="">
            <v:imagedata r:id="rId208" o:title=""/>
          </v:shape>
          <o:OLEObject Type="Embed" ProgID="Visio.Drawing.11" ShapeID="_x0000_i1115" DrawAspect="Content" ObjectID="_1406444908" r:id="rId209"/>
        </w:object>
      </w:r>
    </w:p>
    <w:p w:rsidR="00771246" w:rsidRPr="00E821A8" w:rsidRDefault="00D07601" w:rsidP="00771246">
      <w:pPr>
        <w:pStyle w:val="Heading2"/>
        <w:numPr>
          <w:ilvl w:val="1"/>
          <w:numId w:val="92"/>
        </w:numPr>
        <w:rPr>
          <w:rFonts w:asciiTheme="minorHAnsi" w:hAnsiTheme="minorHAnsi" w:cstheme="minorHAnsi"/>
          <w:sz w:val="24"/>
          <w:szCs w:val="24"/>
        </w:rPr>
      </w:pPr>
      <w:bookmarkStart w:id="537" w:name="_Toc327466372"/>
      <w:bookmarkStart w:id="538" w:name="_Toc332351270"/>
      <w:proofErr w:type="spellStart"/>
      <w:r w:rsidRPr="00D07601">
        <w:rPr>
          <w:rFonts w:asciiTheme="minorHAnsi" w:hAnsiTheme="minorHAnsi" w:cstheme="minorHAnsi"/>
          <w:sz w:val="24"/>
          <w:szCs w:val="24"/>
        </w:rPr>
        <w:lastRenderedPageBreak/>
        <w:t>ProjectEye</w:t>
      </w:r>
      <w:proofErr w:type="spellEnd"/>
      <w:r w:rsidRPr="00D07601">
        <w:rPr>
          <w:rFonts w:asciiTheme="minorHAnsi" w:hAnsiTheme="minorHAnsi" w:cstheme="minorHAnsi"/>
          <w:sz w:val="24"/>
          <w:szCs w:val="24"/>
        </w:rPr>
        <w:t xml:space="preserve"> _UC01 - Create new Project Use Case</w:t>
      </w:r>
      <w:bookmarkEnd w:id="537"/>
      <w:bookmarkEnd w:id="538"/>
    </w:p>
    <w:p w:rsidR="00771246" w:rsidRPr="00E821A8" w:rsidRDefault="00D07601" w:rsidP="00771246">
      <w:pPr>
        <w:pStyle w:val="Heading3"/>
        <w:numPr>
          <w:ilvl w:val="2"/>
          <w:numId w:val="92"/>
        </w:numPr>
        <w:tabs>
          <w:tab w:val="clear" w:pos="720"/>
          <w:tab w:val="num" w:pos="810"/>
          <w:tab w:val="left" w:pos="1800"/>
        </w:tabs>
        <w:spacing w:before="240" w:after="120"/>
        <w:ind w:left="810" w:firstLine="0"/>
        <w:rPr>
          <w:rFonts w:asciiTheme="minorHAnsi" w:hAnsiTheme="minorHAnsi" w:cstheme="minorHAnsi"/>
          <w:sz w:val="24"/>
          <w:szCs w:val="24"/>
        </w:rPr>
      </w:pPr>
      <w:bookmarkStart w:id="539" w:name="_Toc327466373"/>
      <w:bookmarkStart w:id="540" w:name="_Toc332351271"/>
      <w:r w:rsidRPr="00D07601">
        <w:rPr>
          <w:rFonts w:asciiTheme="minorHAnsi" w:hAnsiTheme="minorHAnsi" w:cstheme="minorHAnsi"/>
          <w:sz w:val="24"/>
          <w:szCs w:val="24"/>
        </w:rPr>
        <w:t>Class Diagram</w:t>
      </w:r>
      <w:bookmarkEnd w:id="539"/>
      <w:bookmarkEnd w:id="540"/>
    </w:p>
    <w:p w:rsidR="00771246" w:rsidRPr="00E821A8" w:rsidRDefault="00771246" w:rsidP="00771246">
      <w:pPr>
        <w:pStyle w:val="Body"/>
        <w:ind w:firstLine="720"/>
        <w:rPr>
          <w:rFonts w:asciiTheme="minorHAnsi" w:hAnsiTheme="minorHAnsi" w:cstheme="minorHAnsi"/>
          <w:sz w:val="24"/>
          <w:szCs w:val="24"/>
        </w:rPr>
      </w:pPr>
      <w:r w:rsidRPr="00E821A8">
        <w:rPr>
          <w:rFonts w:asciiTheme="minorHAnsi" w:hAnsiTheme="minorHAnsi" w:cstheme="minorHAnsi"/>
          <w:sz w:val="24"/>
          <w:szCs w:val="24"/>
        </w:rPr>
        <w:object w:dxaOrig="11723" w:dyaOrig="7480">
          <v:shape id="_x0000_i1116" type="#_x0000_t75" style="width:468pt;height:298.05pt" o:ole="">
            <v:imagedata r:id="rId174" o:title=""/>
          </v:shape>
          <o:OLEObject Type="Embed" ProgID="Visio.Drawing.11" ShapeID="_x0000_i1116" DrawAspect="Content" ObjectID="_1406444909" r:id="rId210"/>
        </w:object>
      </w:r>
    </w:p>
    <w:p w:rsidR="00771246" w:rsidRPr="00E821A8" w:rsidRDefault="00D07601" w:rsidP="00771246">
      <w:pPr>
        <w:pStyle w:val="Heading3"/>
        <w:numPr>
          <w:ilvl w:val="2"/>
          <w:numId w:val="92"/>
        </w:numPr>
        <w:tabs>
          <w:tab w:val="clear" w:pos="720"/>
          <w:tab w:val="num" w:pos="810"/>
          <w:tab w:val="left" w:pos="1800"/>
        </w:tabs>
        <w:spacing w:before="240" w:after="120"/>
        <w:ind w:left="810" w:firstLine="0"/>
        <w:rPr>
          <w:rFonts w:asciiTheme="minorHAnsi" w:hAnsiTheme="minorHAnsi" w:cstheme="minorHAnsi"/>
          <w:sz w:val="24"/>
          <w:szCs w:val="24"/>
        </w:rPr>
      </w:pPr>
      <w:bookmarkStart w:id="541" w:name="_Toc327466374"/>
      <w:bookmarkStart w:id="542" w:name="_Toc332351272"/>
      <w:r w:rsidRPr="00D07601">
        <w:rPr>
          <w:rFonts w:asciiTheme="minorHAnsi" w:hAnsiTheme="minorHAnsi" w:cstheme="minorHAnsi"/>
          <w:sz w:val="24"/>
          <w:szCs w:val="24"/>
        </w:rPr>
        <w:lastRenderedPageBreak/>
        <w:t>Sequence flow</w:t>
      </w:r>
      <w:bookmarkEnd w:id="541"/>
      <w:bookmarkEnd w:id="542"/>
    </w:p>
    <w:p w:rsidR="00771246" w:rsidRPr="00E821A8" w:rsidRDefault="00771246" w:rsidP="00771246">
      <w:pPr>
        <w:pStyle w:val="Body"/>
        <w:ind w:firstLine="810"/>
        <w:rPr>
          <w:rFonts w:asciiTheme="minorHAnsi" w:hAnsiTheme="minorHAnsi" w:cstheme="minorHAnsi"/>
          <w:sz w:val="24"/>
          <w:szCs w:val="24"/>
        </w:rPr>
      </w:pPr>
      <w:r w:rsidRPr="00E821A8">
        <w:rPr>
          <w:rFonts w:asciiTheme="minorHAnsi" w:hAnsiTheme="minorHAnsi" w:cstheme="minorHAnsi"/>
          <w:sz w:val="24"/>
          <w:szCs w:val="24"/>
        </w:rPr>
        <w:object w:dxaOrig="11608" w:dyaOrig="7432">
          <v:shape id="_x0000_i1117" type="#_x0000_t75" style="width:468pt;height:298.9pt" o:ole="">
            <v:imagedata r:id="rId176" o:title=""/>
          </v:shape>
          <o:OLEObject Type="Embed" ProgID="Visio.Drawing.11" ShapeID="_x0000_i1117" DrawAspect="Content" ObjectID="_1406444910" r:id="rId211"/>
        </w:object>
      </w:r>
    </w:p>
    <w:p w:rsidR="00771246" w:rsidRPr="00E821A8" w:rsidRDefault="00D07601" w:rsidP="00771246">
      <w:pPr>
        <w:pStyle w:val="Heading2"/>
        <w:numPr>
          <w:ilvl w:val="1"/>
          <w:numId w:val="92"/>
        </w:numPr>
        <w:rPr>
          <w:rFonts w:asciiTheme="minorHAnsi" w:hAnsiTheme="minorHAnsi" w:cstheme="minorHAnsi"/>
          <w:sz w:val="24"/>
          <w:szCs w:val="24"/>
        </w:rPr>
      </w:pPr>
      <w:bookmarkStart w:id="543" w:name="_Toc327466375"/>
      <w:bookmarkStart w:id="544" w:name="_Toc332351273"/>
      <w:proofErr w:type="spellStart"/>
      <w:r w:rsidRPr="00D07601">
        <w:rPr>
          <w:rFonts w:asciiTheme="minorHAnsi" w:hAnsiTheme="minorHAnsi" w:cstheme="minorHAnsi"/>
          <w:sz w:val="24"/>
          <w:szCs w:val="24"/>
        </w:rPr>
        <w:t>ProjectEye</w:t>
      </w:r>
      <w:proofErr w:type="spellEnd"/>
      <w:r w:rsidRPr="00D07601">
        <w:rPr>
          <w:rFonts w:asciiTheme="minorHAnsi" w:hAnsiTheme="minorHAnsi" w:cstheme="minorHAnsi"/>
          <w:sz w:val="24"/>
          <w:szCs w:val="24"/>
        </w:rPr>
        <w:t xml:space="preserve"> _UC02 - Edit Project Use Case</w:t>
      </w:r>
      <w:bookmarkEnd w:id="543"/>
      <w:bookmarkEnd w:id="544"/>
    </w:p>
    <w:p w:rsidR="00771246" w:rsidRPr="00E821A8" w:rsidRDefault="00D07601" w:rsidP="00771246">
      <w:pPr>
        <w:pStyle w:val="Heading3"/>
        <w:numPr>
          <w:ilvl w:val="2"/>
          <w:numId w:val="92"/>
        </w:numPr>
        <w:tabs>
          <w:tab w:val="clear" w:pos="720"/>
          <w:tab w:val="num" w:pos="810"/>
          <w:tab w:val="left" w:pos="1800"/>
        </w:tabs>
        <w:spacing w:before="240" w:after="120"/>
        <w:ind w:left="810" w:firstLine="0"/>
        <w:rPr>
          <w:rFonts w:asciiTheme="minorHAnsi" w:hAnsiTheme="minorHAnsi" w:cstheme="minorHAnsi"/>
          <w:sz w:val="24"/>
          <w:szCs w:val="24"/>
        </w:rPr>
      </w:pPr>
      <w:bookmarkStart w:id="545" w:name="_Toc327466376"/>
      <w:bookmarkStart w:id="546" w:name="_Toc332351274"/>
      <w:r w:rsidRPr="00D07601">
        <w:rPr>
          <w:rFonts w:asciiTheme="minorHAnsi" w:hAnsiTheme="minorHAnsi" w:cstheme="minorHAnsi"/>
          <w:sz w:val="24"/>
          <w:szCs w:val="24"/>
        </w:rPr>
        <w:t>Class Diagram</w:t>
      </w:r>
      <w:bookmarkEnd w:id="545"/>
      <w:bookmarkEnd w:id="546"/>
    </w:p>
    <w:p w:rsidR="00771246" w:rsidRPr="00E821A8" w:rsidRDefault="00771246" w:rsidP="00771246">
      <w:pPr>
        <w:ind w:firstLine="810"/>
        <w:rPr>
          <w:rFonts w:cstheme="minorHAnsi"/>
          <w:sz w:val="24"/>
          <w:szCs w:val="24"/>
        </w:rPr>
      </w:pPr>
      <w:r w:rsidRPr="00E821A8">
        <w:rPr>
          <w:rFonts w:cstheme="minorHAnsi"/>
          <w:sz w:val="24"/>
          <w:szCs w:val="24"/>
        </w:rPr>
        <w:object w:dxaOrig="13541" w:dyaOrig="7480">
          <v:shape id="_x0000_i1118" type="#_x0000_t75" style="width:468pt;height:258.7pt" o:ole="">
            <v:imagedata r:id="rId212" o:title=""/>
          </v:shape>
          <o:OLEObject Type="Embed" ProgID="Visio.Drawing.11" ShapeID="_x0000_i1118" DrawAspect="Content" ObjectID="_1406444911" r:id="rId213"/>
        </w:object>
      </w:r>
    </w:p>
    <w:p w:rsidR="00771246" w:rsidRPr="00E821A8" w:rsidRDefault="00D07601" w:rsidP="00771246">
      <w:pPr>
        <w:pStyle w:val="Heading3"/>
        <w:numPr>
          <w:ilvl w:val="2"/>
          <w:numId w:val="92"/>
        </w:numPr>
        <w:tabs>
          <w:tab w:val="clear" w:pos="720"/>
          <w:tab w:val="num" w:pos="810"/>
          <w:tab w:val="left" w:pos="1800"/>
        </w:tabs>
        <w:spacing w:before="240" w:after="120"/>
        <w:ind w:left="810" w:firstLine="0"/>
        <w:rPr>
          <w:rFonts w:asciiTheme="minorHAnsi" w:hAnsiTheme="minorHAnsi" w:cstheme="minorHAnsi"/>
          <w:sz w:val="24"/>
          <w:szCs w:val="24"/>
        </w:rPr>
      </w:pPr>
      <w:bookmarkStart w:id="547" w:name="_Toc327466377"/>
      <w:bookmarkStart w:id="548" w:name="_Toc332351275"/>
      <w:r w:rsidRPr="00D07601">
        <w:rPr>
          <w:rFonts w:asciiTheme="minorHAnsi" w:hAnsiTheme="minorHAnsi" w:cstheme="minorHAnsi"/>
          <w:sz w:val="24"/>
          <w:szCs w:val="24"/>
        </w:rPr>
        <w:lastRenderedPageBreak/>
        <w:t>Sequence flow</w:t>
      </w:r>
      <w:bookmarkEnd w:id="547"/>
      <w:bookmarkEnd w:id="548"/>
    </w:p>
    <w:p w:rsidR="00771246" w:rsidRPr="00E821A8" w:rsidRDefault="00771246" w:rsidP="00771246">
      <w:pPr>
        <w:rPr>
          <w:rFonts w:cstheme="minorHAnsi"/>
          <w:sz w:val="24"/>
          <w:szCs w:val="24"/>
        </w:rPr>
      </w:pPr>
      <w:r w:rsidRPr="00E821A8">
        <w:rPr>
          <w:rFonts w:cstheme="minorHAnsi"/>
          <w:sz w:val="24"/>
          <w:szCs w:val="24"/>
        </w:rPr>
        <w:object w:dxaOrig="14294" w:dyaOrig="8728">
          <v:shape id="_x0000_i1119" type="#_x0000_t75" style="width:467.15pt;height:284.65pt" o:ole="">
            <v:imagedata r:id="rId214" o:title=""/>
          </v:shape>
          <o:OLEObject Type="Embed" ProgID="Visio.Drawing.11" ShapeID="_x0000_i1119" DrawAspect="Content" ObjectID="_1406444912" r:id="rId215"/>
        </w:object>
      </w:r>
    </w:p>
    <w:p w:rsidR="00771246" w:rsidRPr="00E821A8" w:rsidRDefault="00D07601" w:rsidP="00771246">
      <w:pPr>
        <w:pStyle w:val="Heading2"/>
        <w:numPr>
          <w:ilvl w:val="1"/>
          <w:numId w:val="92"/>
        </w:numPr>
        <w:rPr>
          <w:rFonts w:asciiTheme="minorHAnsi" w:hAnsiTheme="minorHAnsi" w:cstheme="minorHAnsi"/>
          <w:sz w:val="24"/>
          <w:szCs w:val="24"/>
        </w:rPr>
      </w:pPr>
      <w:bookmarkStart w:id="549" w:name="_Toc327466378"/>
      <w:bookmarkStart w:id="550" w:name="_Toc332351276"/>
      <w:proofErr w:type="spellStart"/>
      <w:r w:rsidRPr="00D07601">
        <w:rPr>
          <w:rFonts w:asciiTheme="minorHAnsi" w:hAnsiTheme="minorHAnsi" w:cstheme="minorHAnsi"/>
          <w:sz w:val="24"/>
          <w:szCs w:val="24"/>
        </w:rPr>
        <w:t>ProjectEye</w:t>
      </w:r>
      <w:proofErr w:type="spellEnd"/>
      <w:r w:rsidRPr="00D07601">
        <w:rPr>
          <w:rFonts w:asciiTheme="minorHAnsi" w:hAnsiTheme="minorHAnsi" w:cstheme="minorHAnsi"/>
          <w:sz w:val="24"/>
          <w:szCs w:val="24"/>
        </w:rPr>
        <w:t xml:space="preserve"> _UC03 - Manage Module Use Case</w:t>
      </w:r>
      <w:bookmarkEnd w:id="549"/>
      <w:bookmarkEnd w:id="550"/>
    </w:p>
    <w:p w:rsidR="00771246" w:rsidRPr="00E821A8" w:rsidRDefault="00D07601" w:rsidP="00771246">
      <w:pPr>
        <w:pStyle w:val="Heading3"/>
        <w:numPr>
          <w:ilvl w:val="2"/>
          <w:numId w:val="92"/>
        </w:numPr>
        <w:tabs>
          <w:tab w:val="clear" w:pos="720"/>
          <w:tab w:val="num" w:pos="810"/>
          <w:tab w:val="left" w:pos="1800"/>
        </w:tabs>
        <w:spacing w:before="240" w:after="120"/>
        <w:ind w:left="810" w:firstLine="0"/>
        <w:rPr>
          <w:rFonts w:asciiTheme="minorHAnsi" w:hAnsiTheme="minorHAnsi" w:cstheme="minorHAnsi"/>
          <w:sz w:val="24"/>
          <w:szCs w:val="24"/>
        </w:rPr>
      </w:pPr>
      <w:bookmarkStart w:id="551" w:name="_Toc327466379"/>
      <w:bookmarkStart w:id="552" w:name="_Toc332351277"/>
      <w:r w:rsidRPr="00D07601">
        <w:rPr>
          <w:rFonts w:asciiTheme="minorHAnsi" w:hAnsiTheme="minorHAnsi" w:cstheme="minorHAnsi"/>
          <w:sz w:val="24"/>
          <w:szCs w:val="24"/>
        </w:rPr>
        <w:t>Class Diagram</w:t>
      </w:r>
      <w:bookmarkEnd w:id="551"/>
      <w:bookmarkEnd w:id="552"/>
    </w:p>
    <w:p w:rsidR="00771246" w:rsidRPr="00E821A8" w:rsidRDefault="00771246" w:rsidP="00771246">
      <w:pPr>
        <w:ind w:firstLine="810"/>
        <w:rPr>
          <w:rFonts w:cstheme="minorHAnsi"/>
          <w:sz w:val="24"/>
          <w:szCs w:val="24"/>
        </w:rPr>
      </w:pPr>
      <w:r w:rsidRPr="00E821A8">
        <w:rPr>
          <w:rFonts w:cstheme="minorHAnsi"/>
          <w:sz w:val="24"/>
          <w:szCs w:val="24"/>
        </w:rPr>
        <w:object w:dxaOrig="13541" w:dyaOrig="7566">
          <v:shape id="_x0000_i1120" type="#_x0000_t75" style="width:468pt;height:262.05pt" o:ole="">
            <v:imagedata r:id="rId216" o:title=""/>
          </v:shape>
          <o:OLEObject Type="Embed" ProgID="Visio.Drawing.11" ShapeID="_x0000_i1120" DrawAspect="Content" ObjectID="_1406444913" r:id="rId217"/>
        </w:object>
      </w:r>
    </w:p>
    <w:p w:rsidR="00771246" w:rsidRPr="00E821A8" w:rsidRDefault="00D07601" w:rsidP="00771246">
      <w:pPr>
        <w:pStyle w:val="Heading3"/>
        <w:numPr>
          <w:ilvl w:val="2"/>
          <w:numId w:val="92"/>
        </w:numPr>
        <w:tabs>
          <w:tab w:val="clear" w:pos="720"/>
          <w:tab w:val="num" w:pos="810"/>
          <w:tab w:val="left" w:pos="1800"/>
        </w:tabs>
        <w:spacing w:before="240" w:after="120"/>
        <w:ind w:left="810" w:firstLine="0"/>
        <w:rPr>
          <w:rFonts w:asciiTheme="minorHAnsi" w:hAnsiTheme="minorHAnsi" w:cstheme="minorHAnsi"/>
          <w:sz w:val="24"/>
          <w:szCs w:val="24"/>
        </w:rPr>
      </w:pPr>
      <w:bookmarkStart w:id="553" w:name="_Toc327466380"/>
      <w:bookmarkStart w:id="554" w:name="_Toc332351278"/>
      <w:r w:rsidRPr="00D07601">
        <w:rPr>
          <w:rFonts w:asciiTheme="minorHAnsi" w:hAnsiTheme="minorHAnsi" w:cstheme="minorHAnsi"/>
          <w:sz w:val="24"/>
          <w:szCs w:val="24"/>
        </w:rPr>
        <w:lastRenderedPageBreak/>
        <w:t>Sequence flow</w:t>
      </w:r>
      <w:bookmarkEnd w:id="553"/>
      <w:bookmarkEnd w:id="554"/>
    </w:p>
    <w:p w:rsidR="00771246" w:rsidRPr="00E821A8" w:rsidRDefault="00771246" w:rsidP="00771246">
      <w:pPr>
        <w:rPr>
          <w:rFonts w:cstheme="minorHAnsi"/>
          <w:sz w:val="24"/>
          <w:szCs w:val="24"/>
        </w:rPr>
      </w:pPr>
      <w:r w:rsidRPr="00E821A8">
        <w:rPr>
          <w:rFonts w:cstheme="minorHAnsi"/>
          <w:sz w:val="24"/>
          <w:szCs w:val="24"/>
        </w:rPr>
        <w:object w:dxaOrig="14441" w:dyaOrig="6571">
          <v:shape id="_x0000_i1121" type="#_x0000_t75" style="width:468pt;height:212.65pt" o:ole="">
            <v:imagedata r:id="rId218" o:title=""/>
          </v:shape>
          <o:OLEObject Type="Embed" ProgID="Visio.Drawing.11" ShapeID="_x0000_i1121" DrawAspect="Content" ObjectID="_1406444914" r:id="rId219"/>
        </w:object>
      </w:r>
    </w:p>
    <w:p w:rsidR="00771246" w:rsidRPr="00E821A8" w:rsidRDefault="00D07601" w:rsidP="00771246">
      <w:pPr>
        <w:pStyle w:val="Heading2"/>
        <w:numPr>
          <w:ilvl w:val="1"/>
          <w:numId w:val="92"/>
        </w:numPr>
        <w:rPr>
          <w:rFonts w:asciiTheme="minorHAnsi" w:hAnsiTheme="minorHAnsi" w:cstheme="minorHAnsi"/>
          <w:sz w:val="24"/>
          <w:szCs w:val="24"/>
        </w:rPr>
      </w:pPr>
      <w:bookmarkStart w:id="555" w:name="_Toc327466381"/>
      <w:bookmarkStart w:id="556" w:name="_Toc332351279"/>
      <w:proofErr w:type="spellStart"/>
      <w:r w:rsidRPr="00D07601">
        <w:rPr>
          <w:rFonts w:asciiTheme="minorHAnsi" w:hAnsiTheme="minorHAnsi" w:cstheme="minorHAnsi"/>
          <w:sz w:val="24"/>
          <w:szCs w:val="24"/>
        </w:rPr>
        <w:t>ProjectEye</w:t>
      </w:r>
      <w:proofErr w:type="spellEnd"/>
      <w:r w:rsidRPr="00D07601">
        <w:rPr>
          <w:rFonts w:asciiTheme="minorHAnsi" w:hAnsiTheme="minorHAnsi" w:cstheme="minorHAnsi"/>
          <w:sz w:val="24"/>
          <w:szCs w:val="24"/>
        </w:rPr>
        <w:t xml:space="preserve"> _UC04 - Team Management Use Case</w:t>
      </w:r>
      <w:bookmarkEnd w:id="555"/>
      <w:bookmarkEnd w:id="556"/>
    </w:p>
    <w:p w:rsidR="00771246" w:rsidRPr="00E821A8" w:rsidRDefault="00D07601" w:rsidP="00771246">
      <w:pPr>
        <w:pStyle w:val="Heading3"/>
        <w:numPr>
          <w:ilvl w:val="2"/>
          <w:numId w:val="92"/>
        </w:numPr>
        <w:tabs>
          <w:tab w:val="clear" w:pos="720"/>
          <w:tab w:val="num" w:pos="810"/>
          <w:tab w:val="left" w:pos="1800"/>
        </w:tabs>
        <w:spacing w:before="240" w:after="120"/>
        <w:ind w:left="810" w:firstLine="0"/>
        <w:rPr>
          <w:rFonts w:asciiTheme="minorHAnsi" w:hAnsiTheme="minorHAnsi" w:cstheme="minorHAnsi"/>
          <w:sz w:val="24"/>
          <w:szCs w:val="24"/>
        </w:rPr>
      </w:pPr>
      <w:bookmarkStart w:id="557" w:name="_Toc327466382"/>
      <w:bookmarkStart w:id="558" w:name="_Toc332351280"/>
      <w:r w:rsidRPr="00D07601">
        <w:rPr>
          <w:rFonts w:asciiTheme="minorHAnsi" w:hAnsiTheme="minorHAnsi" w:cstheme="minorHAnsi"/>
          <w:sz w:val="24"/>
          <w:szCs w:val="24"/>
        </w:rPr>
        <w:t>Class Diagram</w:t>
      </w:r>
      <w:bookmarkEnd w:id="557"/>
      <w:bookmarkEnd w:id="558"/>
    </w:p>
    <w:p w:rsidR="00771246" w:rsidRPr="00E821A8" w:rsidRDefault="00771246" w:rsidP="00771246">
      <w:pPr>
        <w:rPr>
          <w:rFonts w:cstheme="minorHAnsi"/>
          <w:sz w:val="24"/>
          <w:szCs w:val="24"/>
        </w:rPr>
      </w:pPr>
      <w:r w:rsidRPr="00E821A8">
        <w:rPr>
          <w:rFonts w:cstheme="minorHAnsi"/>
          <w:sz w:val="24"/>
          <w:szCs w:val="24"/>
        </w:rPr>
        <w:object w:dxaOrig="13744" w:dyaOrig="7876">
          <v:shape id="_x0000_i1122" type="#_x0000_t75" style="width:468pt;height:268.75pt" o:ole="">
            <v:imagedata r:id="rId220" o:title=""/>
          </v:shape>
          <o:OLEObject Type="Embed" ProgID="Visio.Drawing.11" ShapeID="_x0000_i1122" DrawAspect="Content" ObjectID="_1406444915" r:id="rId221"/>
        </w:object>
      </w:r>
    </w:p>
    <w:p w:rsidR="00771246" w:rsidRPr="00E821A8" w:rsidRDefault="00771246" w:rsidP="00771246">
      <w:pPr>
        <w:ind w:firstLine="810"/>
        <w:rPr>
          <w:rFonts w:cstheme="minorHAnsi"/>
          <w:sz w:val="24"/>
          <w:szCs w:val="24"/>
        </w:rPr>
      </w:pPr>
    </w:p>
    <w:p w:rsidR="00771246" w:rsidRPr="00E821A8" w:rsidRDefault="00D07601" w:rsidP="00771246">
      <w:pPr>
        <w:pStyle w:val="Heading3"/>
        <w:numPr>
          <w:ilvl w:val="2"/>
          <w:numId w:val="92"/>
        </w:numPr>
        <w:tabs>
          <w:tab w:val="clear" w:pos="720"/>
          <w:tab w:val="num" w:pos="810"/>
          <w:tab w:val="left" w:pos="1800"/>
        </w:tabs>
        <w:spacing w:before="240" w:after="120"/>
        <w:ind w:left="810" w:firstLine="0"/>
        <w:rPr>
          <w:rFonts w:asciiTheme="minorHAnsi" w:hAnsiTheme="minorHAnsi" w:cstheme="minorHAnsi"/>
          <w:sz w:val="24"/>
          <w:szCs w:val="24"/>
        </w:rPr>
      </w:pPr>
      <w:bookmarkStart w:id="559" w:name="_Toc327466383"/>
      <w:bookmarkStart w:id="560" w:name="_Toc332351281"/>
      <w:r w:rsidRPr="00D07601">
        <w:rPr>
          <w:rFonts w:asciiTheme="minorHAnsi" w:hAnsiTheme="minorHAnsi" w:cstheme="minorHAnsi"/>
          <w:sz w:val="24"/>
          <w:szCs w:val="24"/>
        </w:rPr>
        <w:lastRenderedPageBreak/>
        <w:t>Sequence flow</w:t>
      </w:r>
      <w:bookmarkEnd w:id="559"/>
      <w:bookmarkEnd w:id="560"/>
    </w:p>
    <w:p w:rsidR="00771246" w:rsidRPr="00E821A8" w:rsidRDefault="00771246" w:rsidP="00771246">
      <w:pPr>
        <w:rPr>
          <w:rFonts w:cstheme="minorHAnsi"/>
          <w:sz w:val="24"/>
          <w:szCs w:val="24"/>
        </w:rPr>
      </w:pPr>
      <w:r w:rsidRPr="00E821A8">
        <w:rPr>
          <w:rFonts w:cstheme="minorHAnsi"/>
          <w:sz w:val="24"/>
          <w:szCs w:val="24"/>
        </w:rPr>
        <w:object w:dxaOrig="14380" w:dyaOrig="9450">
          <v:shape id="_x0000_i1123" type="#_x0000_t75" style="width:467.15pt;height:306.4pt" o:ole="">
            <v:imagedata r:id="rId222" o:title=""/>
          </v:shape>
          <o:OLEObject Type="Embed" ProgID="Visio.Drawing.11" ShapeID="_x0000_i1123" DrawAspect="Content" ObjectID="_1406444916" r:id="rId223"/>
        </w:object>
      </w:r>
    </w:p>
    <w:p w:rsidR="00771246" w:rsidRPr="00E821A8" w:rsidRDefault="00D07601" w:rsidP="00771246">
      <w:pPr>
        <w:pStyle w:val="Heading2"/>
        <w:numPr>
          <w:ilvl w:val="1"/>
          <w:numId w:val="92"/>
        </w:numPr>
        <w:rPr>
          <w:rFonts w:asciiTheme="minorHAnsi" w:hAnsiTheme="minorHAnsi" w:cstheme="minorHAnsi"/>
          <w:sz w:val="24"/>
          <w:szCs w:val="24"/>
        </w:rPr>
      </w:pPr>
      <w:bookmarkStart w:id="561" w:name="_Toc327466384"/>
      <w:bookmarkStart w:id="562" w:name="_Toc332351282"/>
      <w:proofErr w:type="spellStart"/>
      <w:r w:rsidRPr="00D07601">
        <w:rPr>
          <w:rFonts w:asciiTheme="minorHAnsi" w:hAnsiTheme="minorHAnsi" w:cstheme="minorHAnsi"/>
          <w:sz w:val="24"/>
          <w:szCs w:val="24"/>
        </w:rPr>
        <w:t>ProjectEye</w:t>
      </w:r>
      <w:proofErr w:type="spellEnd"/>
      <w:r w:rsidRPr="00D07601">
        <w:rPr>
          <w:rFonts w:asciiTheme="minorHAnsi" w:hAnsiTheme="minorHAnsi" w:cstheme="minorHAnsi"/>
          <w:sz w:val="24"/>
          <w:szCs w:val="24"/>
        </w:rPr>
        <w:t xml:space="preserve"> _UC05 - Add Risk Use Case</w:t>
      </w:r>
      <w:bookmarkEnd w:id="561"/>
      <w:bookmarkEnd w:id="562"/>
    </w:p>
    <w:p w:rsidR="00771246" w:rsidRPr="00E821A8" w:rsidRDefault="00D07601" w:rsidP="00771246">
      <w:pPr>
        <w:pStyle w:val="Heading3"/>
        <w:numPr>
          <w:ilvl w:val="2"/>
          <w:numId w:val="92"/>
        </w:numPr>
        <w:tabs>
          <w:tab w:val="clear" w:pos="720"/>
          <w:tab w:val="num" w:pos="810"/>
          <w:tab w:val="left" w:pos="1800"/>
        </w:tabs>
        <w:spacing w:before="240" w:after="120"/>
        <w:ind w:left="810" w:firstLine="0"/>
        <w:rPr>
          <w:rFonts w:asciiTheme="minorHAnsi" w:hAnsiTheme="minorHAnsi" w:cstheme="minorHAnsi"/>
          <w:sz w:val="24"/>
          <w:szCs w:val="24"/>
        </w:rPr>
      </w:pPr>
      <w:bookmarkStart w:id="563" w:name="_Toc327466385"/>
      <w:bookmarkStart w:id="564" w:name="_Toc332351283"/>
      <w:r w:rsidRPr="00D07601">
        <w:rPr>
          <w:rFonts w:asciiTheme="minorHAnsi" w:hAnsiTheme="minorHAnsi" w:cstheme="minorHAnsi"/>
          <w:sz w:val="24"/>
          <w:szCs w:val="24"/>
        </w:rPr>
        <w:t>Class Diagram</w:t>
      </w:r>
      <w:bookmarkEnd w:id="563"/>
      <w:bookmarkEnd w:id="564"/>
    </w:p>
    <w:p w:rsidR="00771246" w:rsidRPr="00E821A8" w:rsidRDefault="00771246" w:rsidP="00771246">
      <w:pPr>
        <w:ind w:firstLine="810"/>
        <w:rPr>
          <w:rFonts w:cstheme="minorHAnsi"/>
          <w:sz w:val="24"/>
          <w:szCs w:val="24"/>
        </w:rPr>
      </w:pPr>
      <w:r w:rsidRPr="00E821A8">
        <w:rPr>
          <w:rFonts w:cstheme="minorHAnsi"/>
          <w:sz w:val="24"/>
          <w:szCs w:val="24"/>
        </w:rPr>
        <w:object w:dxaOrig="12156" w:dyaOrig="6436">
          <v:shape id="_x0000_i1124" type="#_x0000_t75" style="width:467.15pt;height:247.8pt" o:ole="">
            <v:imagedata r:id="rId224" o:title=""/>
          </v:shape>
          <o:OLEObject Type="Embed" ProgID="Visio.Drawing.11" ShapeID="_x0000_i1124" DrawAspect="Content" ObjectID="_1406444917" r:id="rId225"/>
        </w:object>
      </w:r>
    </w:p>
    <w:p w:rsidR="00771246" w:rsidRPr="00E821A8" w:rsidRDefault="00D07601" w:rsidP="00771246">
      <w:pPr>
        <w:pStyle w:val="Heading3"/>
        <w:numPr>
          <w:ilvl w:val="2"/>
          <w:numId w:val="92"/>
        </w:numPr>
        <w:tabs>
          <w:tab w:val="clear" w:pos="720"/>
          <w:tab w:val="num" w:pos="810"/>
          <w:tab w:val="left" w:pos="1800"/>
        </w:tabs>
        <w:spacing w:before="240" w:after="120"/>
        <w:ind w:left="810" w:firstLine="0"/>
        <w:rPr>
          <w:rFonts w:asciiTheme="minorHAnsi" w:hAnsiTheme="minorHAnsi" w:cstheme="minorHAnsi"/>
          <w:sz w:val="24"/>
          <w:szCs w:val="24"/>
        </w:rPr>
      </w:pPr>
      <w:bookmarkStart w:id="565" w:name="_Toc327466386"/>
      <w:bookmarkStart w:id="566" w:name="_Toc332351284"/>
      <w:r w:rsidRPr="00D07601">
        <w:rPr>
          <w:rFonts w:asciiTheme="minorHAnsi" w:hAnsiTheme="minorHAnsi" w:cstheme="minorHAnsi"/>
          <w:sz w:val="24"/>
          <w:szCs w:val="24"/>
        </w:rPr>
        <w:lastRenderedPageBreak/>
        <w:t>Sequence flow</w:t>
      </w:r>
      <w:bookmarkEnd w:id="565"/>
      <w:bookmarkEnd w:id="566"/>
    </w:p>
    <w:p w:rsidR="00771246" w:rsidRPr="00E821A8" w:rsidRDefault="00771246" w:rsidP="00771246">
      <w:pPr>
        <w:rPr>
          <w:rFonts w:cstheme="minorHAnsi"/>
          <w:sz w:val="24"/>
          <w:szCs w:val="24"/>
        </w:rPr>
      </w:pPr>
      <w:r w:rsidRPr="00E821A8">
        <w:rPr>
          <w:rFonts w:cstheme="minorHAnsi"/>
          <w:sz w:val="24"/>
          <w:szCs w:val="24"/>
        </w:rPr>
        <w:object w:dxaOrig="11608" w:dyaOrig="5994">
          <v:shape id="_x0000_i1125" type="#_x0000_t75" style="width:468pt;height:241.95pt" o:ole="">
            <v:imagedata r:id="rId226" o:title=""/>
          </v:shape>
          <o:OLEObject Type="Embed" ProgID="Visio.Drawing.11" ShapeID="_x0000_i1125" DrawAspect="Content" ObjectID="_1406444918" r:id="rId227"/>
        </w:object>
      </w:r>
    </w:p>
    <w:p w:rsidR="00771246" w:rsidRPr="00E821A8" w:rsidRDefault="00D07601" w:rsidP="00771246">
      <w:pPr>
        <w:pStyle w:val="Heading2"/>
        <w:numPr>
          <w:ilvl w:val="1"/>
          <w:numId w:val="92"/>
        </w:numPr>
        <w:rPr>
          <w:rFonts w:asciiTheme="minorHAnsi" w:hAnsiTheme="minorHAnsi" w:cstheme="minorHAnsi"/>
          <w:sz w:val="24"/>
          <w:szCs w:val="24"/>
        </w:rPr>
      </w:pPr>
      <w:bookmarkStart w:id="567" w:name="_Toc327466387"/>
      <w:bookmarkStart w:id="568" w:name="_Toc332351285"/>
      <w:proofErr w:type="spellStart"/>
      <w:r w:rsidRPr="00D07601">
        <w:rPr>
          <w:rFonts w:asciiTheme="minorHAnsi" w:hAnsiTheme="minorHAnsi" w:cstheme="minorHAnsi"/>
          <w:sz w:val="24"/>
          <w:szCs w:val="24"/>
        </w:rPr>
        <w:t>ProjectEye</w:t>
      </w:r>
      <w:proofErr w:type="spellEnd"/>
      <w:r w:rsidRPr="00D07601">
        <w:rPr>
          <w:rFonts w:asciiTheme="minorHAnsi" w:hAnsiTheme="minorHAnsi" w:cstheme="minorHAnsi"/>
          <w:sz w:val="24"/>
          <w:szCs w:val="24"/>
        </w:rPr>
        <w:t xml:space="preserve"> _UC06 - Edit Risk Use Case</w:t>
      </w:r>
      <w:bookmarkEnd w:id="567"/>
      <w:bookmarkEnd w:id="568"/>
    </w:p>
    <w:p w:rsidR="00771246" w:rsidRPr="00E821A8" w:rsidRDefault="00D07601" w:rsidP="00771246">
      <w:pPr>
        <w:pStyle w:val="Heading3"/>
        <w:numPr>
          <w:ilvl w:val="2"/>
          <w:numId w:val="92"/>
        </w:numPr>
        <w:tabs>
          <w:tab w:val="clear" w:pos="720"/>
          <w:tab w:val="num" w:pos="810"/>
          <w:tab w:val="left" w:pos="1800"/>
        </w:tabs>
        <w:spacing w:before="240" w:after="120"/>
        <w:ind w:left="810" w:firstLine="0"/>
        <w:rPr>
          <w:rFonts w:asciiTheme="minorHAnsi" w:hAnsiTheme="minorHAnsi" w:cstheme="minorHAnsi"/>
          <w:sz w:val="24"/>
          <w:szCs w:val="24"/>
        </w:rPr>
      </w:pPr>
      <w:bookmarkStart w:id="569" w:name="_Toc327466388"/>
      <w:bookmarkStart w:id="570" w:name="_Toc332351286"/>
      <w:r w:rsidRPr="00D07601">
        <w:rPr>
          <w:rFonts w:asciiTheme="minorHAnsi" w:hAnsiTheme="minorHAnsi" w:cstheme="minorHAnsi"/>
          <w:sz w:val="24"/>
          <w:szCs w:val="24"/>
        </w:rPr>
        <w:t>Class Diagram</w:t>
      </w:r>
      <w:bookmarkEnd w:id="569"/>
      <w:bookmarkEnd w:id="570"/>
    </w:p>
    <w:p w:rsidR="00771246" w:rsidRPr="00E821A8" w:rsidRDefault="00771246" w:rsidP="00771246">
      <w:pPr>
        <w:rPr>
          <w:rFonts w:cstheme="minorHAnsi"/>
          <w:sz w:val="24"/>
          <w:szCs w:val="24"/>
        </w:rPr>
      </w:pPr>
      <w:r w:rsidRPr="00E821A8">
        <w:rPr>
          <w:rFonts w:cstheme="minorHAnsi"/>
          <w:sz w:val="24"/>
          <w:szCs w:val="24"/>
        </w:rPr>
        <w:object w:dxaOrig="12156" w:dyaOrig="6522">
          <v:shape id="_x0000_i1126" type="#_x0000_t75" style="width:467.15pt;height:250.35pt" o:ole="">
            <v:imagedata r:id="rId228" o:title=""/>
          </v:shape>
          <o:OLEObject Type="Embed" ProgID="Visio.Drawing.11" ShapeID="_x0000_i1126" DrawAspect="Content" ObjectID="_1406444919" r:id="rId229"/>
        </w:object>
      </w:r>
    </w:p>
    <w:p w:rsidR="00771246" w:rsidRPr="00E821A8" w:rsidRDefault="00771246" w:rsidP="00771246">
      <w:pPr>
        <w:ind w:firstLine="810"/>
        <w:rPr>
          <w:rFonts w:cstheme="minorHAnsi"/>
          <w:sz w:val="24"/>
          <w:szCs w:val="24"/>
        </w:rPr>
      </w:pPr>
    </w:p>
    <w:p w:rsidR="00771246" w:rsidRPr="00E821A8" w:rsidRDefault="00D07601" w:rsidP="00771246">
      <w:pPr>
        <w:pStyle w:val="Heading3"/>
        <w:numPr>
          <w:ilvl w:val="2"/>
          <w:numId w:val="92"/>
        </w:numPr>
        <w:tabs>
          <w:tab w:val="clear" w:pos="720"/>
          <w:tab w:val="num" w:pos="810"/>
          <w:tab w:val="left" w:pos="1800"/>
        </w:tabs>
        <w:spacing w:before="240" w:after="120"/>
        <w:ind w:left="810" w:firstLine="0"/>
        <w:rPr>
          <w:rFonts w:asciiTheme="minorHAnsi" w:hAnsiTheme="minorHAnsi" w:cstheme="minorHAnsi"/>
          <w:sz w:val="24"/>
          <w:szCs w:val="24"/>
        </w:rPr>
      </w:pPr>
      <w:bookmarkStart w:id="571" w:name="_Toc327466389"/>
      <w:bookmarkStart w:id="572" w:name="_Toc332351287"/>
      <w:r w:rsidRPr="00D07601">
        <w:rPr>
          <w:rFonts w:asciiTheme="minorHAnsi" w:hAnsiTheme="minorHAnsi" w:cstheme="minorHAnsi"/>
          <w:sz w:val="24"/>
          <w:szCs w:val="24"/>
        </w:rPr>
        <w:lastRenderedPageBreak/>
        <w:t>Sequence flow</w:t>
      </w:r>
      <w:bookmarkEnd w:id="571"/>
      <w:bookmarkEnd w:id="572"/>
    </w:p>
    <w:p w:rsidR="00771246" w:rsidRPr="00E821A8" w:rsidRDefault="00771246" w:rsidP="00771246">
      <w:pPr>
        <w:rPr>
          <w:rFonts w:cstheme="minorHAnsi"/>
          <w:sz w:val="24"/>
          <w:szCs w:val="24"/>
        </w:rPr>
      </w:pPr>
      <w:r w:rsidRPr="00E821A8">
        <w:rPr>
          <w:rFonts w:cstheme="minorHAnsi"/>
          <w:sz w:val="24"/>
          <w:szCs w:val="24"/>
        </w:rPr>
        <w:object w:dxaOrig="14866" w:dyaOrig="7684">
          <v:shape id="_x0000_i1127" type="#_x0000_t75" style="width:467.15pt;height:242.8pt" o:ole="">
            <v:imagedata r:id="rId230" o:title=""/>
          </v:shape>
          <o:OLEObject Type="Embed" ProgID="Visio.Drawing.11" ShapeID="_x0000_i1127" DrawAspect="Content" ObjectID="_1406444920" r:id="rId231"/>
        </w:object>
      </w:r>
    </w:p>
    <w:p w:rsidR="00771246" w:rsidRPr="00E821A8" w:rsidRDefault="00D07601" w:rsidP="00771246">
      <w:pPr>
        <w:pStyle w:val="Heading2"/>
        <w:numPr>
          <w:ilvl w:val="1"/>
          <w:numId w:val="92"/>
        </w:numPr>
        <w:rPr>
          <w:rFonts w:asciiTheme="minorHAnsi" w:hAnsiTheme="minorHAnsi" w:cstheme="minorHAnsi"/>
          <w:sz w:val="24"/>
          <w:szCs w:val="24"/>
        </w:rPr>
      </w:pPr>
      <w:bookmarkStart w:id="573" w:name="_Toc327466390"/>
      <w:bookmarkStart w:id="574" w:name="_Toc332351288"/>
      <w:proofErr w:type="spellStart"/>
      <w:r w:rsidRPr="00D07601">
        <w:rPr>
          <w:rFonts w:asciiTheme="minorHAnsi" w:hAnsiTheme="minorHAnsi" w:cstheme="minorHAnsi"/>
          <w:sz w:val="24"/>
          <w:szCs w:val="24"/>
        </w:rPr>
        <w:t>ProjectEye</w:t>
      </w:r>
      <w:proofErr w:type="spellEnd"/>
      <w:r w:rsidRPr="00D07601">
        <w:rPr>
          <w:rFonts w:asciiTheme="minorHAnsi" w:hAnsiTheme="minorHAnsi" w:cstheme="minorHAnsi"/>
          <w:sz w:val="24"/>
          <w:szCs w:val="24"/>
        </w:rPr>
        <w:t xml:space="preserve"> _UC07 - Delete Risk Use Case</w:t>
      </w:r>
      <w:bookmarkEnd w:id="573"/>
      <w:bookmarkEnd w:id="574"/>
    </w:p>
    <w:p w:rsidR="00771246" w:rsidRPr="00E821A8" w:rsidRDefault="00D07601" w:rsidP="00771246">
      <w:pPr>
        <w:pStyle w:val="Heading3"/>
        <w:numPr>
          <w:ilvl w:val="2"/>
          <w:numId w:val="92"/>
        </w:numPr>
        <w:tabs>
          <w:tab w:val="clear" w:pos="720"/>
          <w:tab w:val="num" w:pos="810"/>
          <w:tab w:val="left" w:pos="1800"/>
        </w:tabs>
        <w:spacing w:before="240" w:after="120"/>
        <w:ind w:left="810" w:firstLine="0"/>
        <w:rPr>
          <w:rFonts w:asciiTheme="minorHAnsi" w:hAnsiTheme="minorHAnsi" w:cstheme="minorHAnsi"/>
          <w:sz w:val="24"/>
          <w:szCs w:val="24"/>
        </w:rPr>
      </w:pPr>
      <w:bookmarkStart w:id="575" w:name="_Toc327466391"/>
      <w:bookmarkStart w:id="576" w:name="_Toc332351289"/>
      <w:r w:rsidRPr="00D07601">
        <w:rPr>
          <w:rFonts w:asciiTheme="minorHAnsi" w:hAnsiTheme="minorHAnsi" w:cstheme="minorHAnsi"/>
          <w:sz w:val="24"/>
          <w:szCs w:val="24"/>
        </w:rPr>
        <w:t>Class Diagram</w:t>
      </w:r>
      <w:bookmarkEnd w:id="575"/>
      <w:bookmarkEnd w:id="576"/>
    </w:p>
    <w:p w:rsidR="00771246" w:rsidRPr="00E821A8" w:rsidRDefault="00771246" w:rsidP="00771246">
      <w:pPr>
        <w:ind w:firstLine="810"/>
        <w:rPr>
          <w:rFonts w:cstheme="minorHAnsi"/>
          <w:sz w:val="24"/>
          <w:szCs w:val="24"/>
        </w:rPr>
      </w:pPr>
      <w:r w:rsidRPr="00E821A8">
        <w:rPr>
          <w:rFonts w:cstheme="minorHAnsi"/>
          <w:sz w:val="24"/>
          <w:szCs w:val="24"/>
        </w:rPr>
        <w:object w:dxaOrig="12156" w:dyaOrig="6522">
          <v:shape id="_x0000_i1128" type="#_x0000_t75" style="width:467.15pt;height:250.35pt" o:ole="">
            <v:imagedata r:id="rId232" o:title=""/>
          </v:shape>
          <o:OLEObject Type="Embed" ProgID="Visio.Drawing.11" ShapeID="_x0000_i1128" DrawAspect="Content" ObjectID="_1406444921" r:id="rId233"/>
        </w:object>
      </w:r>
    </w:p>
    <w:p w:rsidR="00771246" w:rsidRPr="00E821A8" w:rsidRDefault="00D07601" w:rsidP="00771246">
      <w:pPr>
        <w:pStyle w:val="Heading3"/>
        <w:numPr>
          <w:ilvl w:val="2"/>
          <w:numId w:val="92"/>
        </w:numPr>
        <w:tabs>
          <w:tab w:val="clear" w:pos="720"/>
          <w:tab w:val="num" w:pos="810"/>
          <w:tab w:val="left" w:pos="1800"/>
        </w:tabs>
        <w:spacing w:before="240" w:after="120"/>
        <w:ind w:left="810" w:firstLine="0"/>
        <w:rPr>
          <w:rFonts w:asciiTheme="minorHAnsi" w:hAnsiTheme="minorHAnsi" w:cstheme="minorHAnsi"/>
          <w:sz w:val="24"/>
          <w:szCs w:val="24"/>
        </w:rPr>
      </w:pPr>
      <w:bookmarkStart w:id="577" w:name="_Toc327466392"/>
      <w:bookmarkStart w:id="578" w:name="_Toc332351290"/>
      <w:r w:rsidRPr="00D07601">
        <w:rPr>
          <w:rFonts w:asciiTheme="minorHAnsi" w:hAnsiTheme="minorHAnsi" w:cstheme="minorHAnsi"/>
          <w:sz w:val="24"/>
          <w:szCs w:val="24"/>
        </w:rPr>
        <w:lastRenderedPageBreak/>
        <w:t>Sequence flow</w:t>
      </w:r>
      <w:bookmarkEnd w:id="577"/>
      <w:bookmarkEnd w:id="578"/>
    </w:p>
    <w:p w:rsidR="00771246" w:rsidRPr="00E821A8" w:rsidRDefault="00771246" w:rsidP="00771246">
      <w:pPr>
        <w:rPr>
          <w:rFonts w:cstheme="minorHAnsi"/>
          <w:sz w:val="24"/>
          <w:szCs w:val="24"/>
        </w:rPr>
      </w:pPr>
      <w:r w:rsidRPr="00E821A8">
        <w:rPr>
          <w:rFonts w:cstheme="minorHAnsi"/>
          <w:sz w:val="24"/>
          <w:szCs w:val="24"/>
        </w:rPr>
        <w:object w:dxaOrig="14831" w:dyaOrig="6571">
          <v:shape id="_x0000_i1129" type="#_x0000_t75" style="width:468pt;height:206.8pt" o:ole="">
            <v:imagedata r:id="rId234" o:title=""/>
          </v:shape>
          <o:OLEObject Type="Embed" ProgID="Visio.Drawing.11" ShapeID="_x0000_i1129" DrawAspect="Content" ObjectID="_1406444922" r:id="rId235"/>
        </w:object>
      </w:r>
    </w:p>
    <w:p w:rsidR="00771246" w:rsidRPr="00E821A8" w:rsidRDefault="00D07601" w:rsidP="00771246">
      <w:pPr>
        <w:pStyle w:val="Heading2"/>
        <w:numPr>
          <w:ilvl w:val="1"/>
          <w:numId w:val="92"/>
        </w:numPr>
        <w:rPr>
          <w:rFonts w:asciiTheme="minorHAnsi" w:hAnsiTheme="minorHAnsi" w:cstheme="minorHAnsi"/>
          <w:sz w:val="24"/>
          <w:szCs w:val="24"/>
        </w:rPr>
      </w:pPr>
      <w:bookmarkStart w:id="579" w:name="_Toc327466393"/>
      <w:bookmarkStart w:id="580" w:name="_Toc332351291"/>
      <w:proofErr w:type="spellStart"/>
      <w:r w:rsidRPr="00D07601">
        <w:rPr>
          <w:rFonts w:asciiTheme="minorHAnsi" w:hAnsiTheme="minorHAnsi" w:cstheme="minorHAnsi"/>
          <w:sz w:val="24"/>
          <w:szCs w:val="24"/>
        </w:rPr>
        <w:t>ProjectEye</w:t>
      </w:r>
      <w:proofErr w:type="spellEnd"/>
      <w:r w:rsidRPr="00D07601">
        <w:rPr>
          <w:rFonts w:asciiTheme="minorHAnsi" w:hAnsiTheme="minorHAnsi" w:cstheme="minorHAnsi"/>
          <w:sz w:val="24"/>
          <w:szCs w:val="24"/>
        </w:rPr>
        <w:t xml:space="preserve"> _UC08 - Add Issue Use Case</w:t>
      </w:r>
      <w:bookmarkEnd w:id="579"/>
      <w:bookmarkEnd w:id="580"/>
    </w:p>
    <w:p w:rsidR="00771246" w:rsidRPr="00E821A8" w:rsidRDefault="00D07601" w:rsidP="00771246">
      <w:pPr>
        <w:pStyle w:val="Heading3"/>
        <w:numPr>
          <w:ilvl w:val="2"/>
          <w:numId w:val="92"/>
        </w:numPr>
        <w:tabs>
          <w:tab w:val="clear" w:pos="720"/>
          <w:tab w:val="num" w:pos="810"/>
          <w:tab w:val="left" w:pos="1800"/>
        </w:tabs>
        <w:spacing w:before="240" w:after="120"/>
        <w:ind w:left="810" w:firstLine="0"/>
        <w:rPr>
          <w:rFonts w:asciiTheme="minorHAnsi" w:hAnsiTheme="minorHAnsi" w:cstheme="minorHAnsi"/>
          <w:sz w:val="24"/>
          <w:szCs w:val="24"/>
        </w:rPr>
      </w:pPr>
      <w:bookmarkStart w:id="581" w:name="_Toc327466394"/>
      <w:bookmarkStart w:id="582" w:name="_Toc332351292"/>
      <w:r w:rsidRPr="00D07601">
        <w:rPr>
          <w:rFonts w:asciiTheme="minorHAnsi" w:hAnsiTheme="minorHAnsi" w:cstheme="minorHAnsi"/>
          <w:sz w:val="24"/>
          <w:szCs w:val="24"/>
        </w:rPr>
        <w:t>Class Diagram</w:t>
      </w:r>
      <w:bookmarkEnd w:id="581"/>
      <w:bookmarkEnd w:id="582"/>
    </w:p>
    <w:p w:rsidR="00771246" w:rsidRPr="00E821A8" w:rsidRDefault="00771246" w:rsidP="00771246">
      <w:pPr>
        <w:ind w:firstLine="810"/>
        <w:rPr>
          <w:rFonts w:cstheme="minorHAnsi"/>
          <w:sz w:val="24"/>
          <w:szCs w:val="24"/>
        </w:rPr>
      </w:pPr>
      <w:r w:rsidRPr="00E821A8">
        <w:rPr>
          <w:rFonts w:cstheme="minorHAnsi"/>
          <w:sz w:val="24"/>
          <w:szCs w:val="24"/>
        </w:rPr>
        <w:object w:dxaOrig="12736" w:dyaOrig="7480">
          <v:shape id="_x0000_i1130" type="#_x0000_t75" style="width:467.15pt;height:275.45pt" o:ole="">
            <v:imagedata r:id="rId236" o:title=""/>
          </v:shape>
          <o:OLEObject Type="Embed" ProgID="Visio.Drawing.11" ShapeID="_x0000_i1130" DrawAspect="Content" ObjectID="_1406444923" r:id="rId237"/>
        </w:object>
      </w:r>
    </w:p>
    <w:p w:rsidR="00771246" w:rsidRPr="00E821A8" w:rsidRDefault="00D07601" w:rsidP="00771246">
      <w:pPr>
        <w:pStyle w:val="Heading3"/>
        <w:numPr>
          <w:ilvl w:val="2"/>
          <w:numId w:val="92"/>
        </w:numPr>
        <w:tabs>
          <w:tab w:val="clear" w:pos="720"/>
          <w:tab w:val="num" w:pos="810"/>
          <w:tab w:val="left" w:pos="1800"/>
        </w:tabs>
        <w:spacing w:before="240" w:after="120"/>
        <w:ind w:left="810" w:firstLine="0"/>
        <w:rPr>
          <w:rFonts w:asciiTheme="minorHAnsi" w:hAnsiTheme="minorHAnsi" w:cstheme="minorHAnsi"/>
          <w:sz w:val="24"/>
          <w:szCs w:val="24"/>
        </w:rPr>
      </w:pPr>
      <w:bookmarkStart w:id="583" w:name="_Toc327466395"/>
      <w:bookmarkStart w:id="584" w:name="_Toc332351293"/>
      <w:r w:rsidRPr="00D07601">
        <w:rPr>
          <w:rFonts w:asciiTheme="minorHAnsi" w:hAnsiTheme="minorHAnsi" w:cstheme="minorHAnsi"/>
          <w:sz w:val="24"/>
          <w:szCs w:val="24"/>
        </w:rPr>
        <w:lastRenderedPageBreak/>
        <w:t>Sequence flow</w:t>
      </w:r>
      <w:bookmarkEnd w:id="583"/>
      <w:bookmarkEnd w:id="584"/>
    </w:p>
    <w:p w:rsidR="00771246" w:rsidRPr="00E821A8" w:rsidRDefault="00771246" w:rsidP="00771246">
      <w:pPr>
        <w:rPr>
          <w:rFonts w:cstheme="minorHAnsi"/>
          <w:sz w:val="24"/>
          <w:szCs w:val="24"/>
        </w:rPr>
      </w:pPr>
      <w:r w:rsidRPr="00E821A8">
        <w:rPr>
          <w:rFonts w:cstheme="minorHAnsi"/>
          <w:sz w:val="24"/>
          <w:szCs w:val="24"/>
        </w:rPr>
        <w:object w:dxaOrig="16641" w:dyaOrig="7432">
          <v:shape id="_x0000_i1131" type="#_x0000_t75" style="width:468pt;height:209.3pt" o:ole="">
            <v:imagedata r:id="rId238" o:title=""/>
          </v:shape>
          <o:OLEObject Type="Embed" ProgID="Visio.Drawing.11" ShapeID="_x0000_i1131" DrawAspect="Content" ObjectID="_1406444924" r:id="rId239"/>
        </w:object>
      </w:r>
    </w:p>
    <w:p w:rsidR="00771246" w:rsidRPr="00E821A8" w:rsidRDefault="00D07601" w:rsidP="00771246">
      <w:pPr>
        <w:pStyle w:val="Heading2"/>
        <w:numPr>
          <w:ilvl w:val="1"/>
          <w:numId w:val="92"/>
        </w:numPr>
        <w:rPr>
          <w:rFonts w:asciiTheme="minorHAnsi" w:hAnsiTheme="minorHAnsi" w:cstheme="minorHAnsi"/>
          <w:sz w:val="24"/>
          <w:szCs w:val="24"/>
        </w:rPr>
      </w:pPr>
      <w:bookmarkStart w:id="585" w:name="_Toc327466396"/>
      <w:bookmarkStart w:id="586" w:name="_Toc332351294"/>
      <w:proofErr w:type="spellStart"/>
      <w:r w:rsidRPr="00D07601">
        <w:rPr>
          <w:rFonts w:asciiTheme="minorHAnsi" w:hAnsiTheme="minorHAnsi" w:cstheme="minorHAnsi"/>
          <w:sz w:val="24"/>
          <w:szCs w:val="24"/>
        </w:rPr>
        <w:t>ProjectEye</w:t>
      </w:r>
      <w:proofErr w:type="spellEnd"/>
      <w:r w:rsidRPr="00D07601">
        <w:rPr>
          <w:rFonts w:asciiTheme="minorHAnsi" w:hAnsiTheme="minorHAnsi" w:cstheme="minorHAnsi"/>
          <w:sz w:val="24"/>
          <w:szCs w:val="24"/>
        </w:rPr>
        <w:t xml:space="preserve"> _UC09 - Edit Issue Use Case</w:t>
      </w:r>
      <w:bookmarkEnd w:id="585"/>
      <w:bookmarkEnd w:id="586"/>
    </w:p>
    <w:p w:rsidR="00771246" w:rsidRPr="00E821A8" w:rsidRDefault="00D07601" w:rsidP="00771246">
      <w:pPr>
        <w:pStyle w:val="Heading3"/>
        <w:numPr>
          <w:ilvl w:val="2"/>
          <w:numId w:val="92"/>
        </w:numPr>
        <w:tabs>
          <w:tab w:val="clear" w:pos="720"/>
          <w:tab w:val="num" w:pos="810"/>
          <w:tab w:val="left" w:pos="1800"/>
        </w:tabs>
        <w:spacing w:before="240" w:after="120"/>
        <w:ind w:left="810" w:firstLine="0"/>
        <w:rPr>
          <w:rFonts w:asciiTheme="minorHAnsi" w:hAnsiTheme="minorHAnsi" w:cstheme="minorHAnsi"/>
          <w:sz w:val="24"/>
          <w:szCs w:val="24"/>
        </w:rPr>
      </w:pPr>
      <w:bookmarkStart w:id="587" w:name="_Toc327466397"/>
      <w:bookmarkStart w:id="588" w:name="_Toc332351295"/>
      <w:r w:rsidRPr="00D07601">
        <w:rPr>
          <w:rFonts w:asciiTheme="minorHAnsi" w:hAnsiTheme="minorHAnsi" w:cstheme="minorHAnsi"/>
          <w:sz w:val="24"/>
          <w:szCs w:val="24"/>
        </w:rPr>
        <w:t>Class Diagram</w:t>
      </w:r>
      <w:bookmarkEnd w:id="587"/>
      <w:bookmarkEnd w:id="588"/>
    </w:p>
    <w:p w:rsidR="00771246" w:rsidRPr="00E821A8" w:rsidRDefault="00771246" w:rsidP="00771246">
      <w:pPr>
        <w:rPr>
          <w:rFonts w:cstheme="minorHAnsi"/>
          <w:sz w:val="24"/>
          <w:szCs w:val="24"/>
        </w:rPr>
      </w:pPr>
      <w:r w:rsidRPr="00E821A8">
        <w:rPr>
          <w:rFonts w:cstheme="minorHAnsi"/>
          <w:sz w:val="24"/>
          <w:szCs w:val="24"/>
        </w:rPr>
        <w:object w:dxaOrig="12156" w:dyaOrig="6522">
          <v:shape id="_x0000_i1132" type="#_x0000_t75" style="width:467.15pt;height:250.35pt" o:ole="">
            <v:imagedata r:id="rId240" o:title=""/>
          </v:shape>
          <o:OLEObject Type="Embed" ProgID="Visio.Drawing.11" ShapeID="_x0000_i1132" DrawAspect="Content" ObjectID="_1406444925" r:id="rId241"/>
        </w:object>
      </w:r>
    </w:p>
    <w:p w:rsidR="00771246" w:rsidRPr="00E821A8" w:rsidRDefault="00771246" w:rsidP="00771246">
      <w:pPr>
        <w:ind w:firstLine="810"/>
        <w:rPr>
          <w:rFonts w:cstheme="minorHAnsi"/>
          <w:sz w:val="24"/>
          <w:szCs w:val="24"/>
        </w:rPr>
      </w:pPr>
    </w:p>
    <w:p w:rsidR="00771246" w:rsidRPr="00E821A8" w:rsidRDefault="00D07601" w:rsidP="00771246">
      <w:pPr>
        <w:pStyle w:val="Heading3"/>
        <w:numPr>
          <w:ilvl w:val="2"/>
          <w:numId w:val="92"/>
        </w:numPr>
        <w:tabs>
          <w:tab w:val="clear" w:pos="720"/>
          <w:tab w:val="num" w:pos="810"/>
          <w:tab w:val="left" w:pos="1800"/>
        </w:tabs>
        <w:spacing w:before="240" w:after="120"/>
        <w:ind w:left="810" w:firstLine="0"/>
        <w:rPr>
          <w:rFonts w:asciiTheme="minorHAnsi" w:hAnsiTheme="minorHAnsi" w:cstheme="minorHAnsi"/>
          <w:sz w:val="24"/>
          <w:szCs w:val="24"/>
        </w:rPr>
      </w:pPr>
      <w:bookmarkStart w:id="589" w:name="_Toc327466398"/>
      <w:bookmarkStart w:id="590" w:name="_Toc332351296"/>
      <w:r w:rsidRPr="00D07601">
        <w:rPr>
          <w:rFonts w:asciiTheme="minorHAnsi" w:hAnsiTheme="minorHAnsi" w:cstheme="minorHAnsi"/>
          <w:sz w:val="24"/>
          <w:szCs w:val="24"/>
        </w:rPr>
        <w:lastRenderedPageBreak/>
        <w:t>Sequence flow</w:t>
      </w:r>
      <w:bookmarkEnd w:id="589"/>
      <w:bookmarkEnd w:id="590"/>
    </w:p>
    <w:p w:rsidR="00771246" w:rsidRPr="00E821A8" w:rsidRDefault="00771246" w:rsidP="00771246">
      <w:pPr>
        <w:rPr>
          <w:rFonts w:cstheme="minorHAnsi"/>
          <w:sz w:val="24"/>
          <w:szCs w:val="24"/>
        </w:rPr>
      </w:pPr>
      <w:r w:rsidRPr="00E821A8">
        <w:rPr>
          <w:rFonts w:cstheme="minorHAnsi"/>
          <w:sz w:val="24"/>
          <w:szCs w:val="24"/>
        </w:rPr>
        <w:object w:dxaOrig="14866" w:dyaOrig="7684">
          <v:shape id="_x0000_i1133" type="#_x0000_t75" style="width:467.15pt;height:242.8pt" o:ole="">
            <v:imagedata r:id="rId242" o:title=""/>
          </v:shape>
          <o:OLEObject Type="Embed" ProgID="Visio.Drawing.11" ShapeID="_x0000_i1133" DrawAspect="Content" ObjectID="_1406444926" r:id="rId243"/>
        </w:object>
      </w:r>
    </w:p>
    <w:p w:rsidR="00771246" w:rsidRPr="00E821A8" w:rsidRDefault="00771246" w:rsidP="00771246">
      <w:pPr>
        <w:rPr>
          <w:rFonts w:cstheme="minorHAnsi"/>
          <w:sz w:val="24"/>
          <w:szCs w:val="24"/>
        </w:rPr>
      </w:pPr>
    </w:p>
    <w:p w:rsidR="00771246" w:rsidRPr="00E821A8" w:rsidRDefault="00D07601" w:rsidP="00771246">
      <w:pPr>
        <w:pStyle w:val="Heading2"/>
        <w:numPr>
          <w:ilvl w:val="1"/>
          <w:numId w:val="92"/>
        </w:numPr>
        <w:rPr>
          <w:rFonts w:asciiTheme="minorHAnsi" w:hAnsiTheme="minorHAnsi" w:cstheme="minorHAnsi"/>
          <w:sz w:val="24"/>
          <w:szCs w:val="24"/>
        </w:rPr>
      </w:pPr>
      <w:bookmarkStart w:id="591" w:name="_Toc327466399"/>
      <w:bookmarkStart w:id="592" w:name="_Toc332351297"/>
      <w:proofErr w:type="spellStart"/>
      <w:r w:rsidRPr="00D07601">
        <w:rPr>
          <w:rFonts w:asciiTheme="minorHAnsi" w:hAnsiTheme="minorHAnsi" w:cstheme="minorHAnsi"/>
          <w:sz w:val="24"/>
          <w:szCs w:val="24"/>
        </w:rPr>
        <w:t>ProjectEye</w:t>
      </w:r>
      <w:proofErr w:type="spellEnd"/>
      <w:r w:rsidRPr="00D07601">
        <w:rPr>
          <w:rFonts w:asciiTheme="minorHAnsi" w:hAnsiTheme="minorHAnsi" w:cstheme="minorHAnsi"/>
          <w:sz w:val="24"/>
          <w:szCs w:val="24"/>
        </w:rPr>
        <w:t xml:space="preserve"> _UC10 - Delete Issue Use Case</w:t>
      </w:r>
      <w:bookmarkEnd w:id="591"/>
      <w:bookmarkEnd w:id="592"/>
    </w:p>
    <w:p w:rsidR="00771246" w:rsidRPr="00E821A8" w:rsidRDefault="00D07601" w:rsidP="00771246">
      <w:pPr>
        <w:pStyle w:val="Heading3"/>
        <w:numPr>
          <w:ilvl w:val="2"/>
          <w:numId w:val="92"/>
        </w:numPr>
        <w:tabs>
          <w:tab w:val="clear" w:pos="720"/>
          <w:tab w:val="num" w:pos="810"/>
          <w:tab w:val="left" w:pos="1800"/>
        </w:tabs>
        <w:spacing w:before="240" w:after="120"/>
        <w:ind w:left="810" w:firstLine="0"/>
        <w:rPr>
          <w:rFonts w:asciiTheme="minorHAnsi" w:hAnsiTheme="minorHAnsi" w:cstheme="minorHAnsi"/>
          <w:sz w:val="24"/>
          <w:szCs w:val="24"/>
        </w:rPr>
      </w:pPr>
      <w:bookmarkStart w:id="593" w:name="_Toc327466400"/>
      <w:bookmarkStart w:id="594" w:name="_Toc332351298"/>
      <w:r w:rsidRPr="00D07601">
        <w:rPr>
          <w:rFonts w:asciiTheme="minorHAnsi" w:hAnsiTheme="minorHAnsi" w:cstheme="minorHAnsi"/>
          <w:sz w:val="24"/>
          <w:szCs w:val="24"/>
        </w:rPr>
        <w:t>Class Diagram</w:t>
      </w:r>
      <w:bookmarkEnd w:id="593"/>
      <w:bookmarkEnd w:id="594"/>
    </w:p>
    <w:p w:rsidR="00771246" w:rsidRPr="00E821A8" w:rsidRDefault="00771246" w:rsidP="00771246">
      <w:pPr>
        <w:ind w:firstLine="810"/>
        <w:rPr>
          <w:rFonts w:cstheme="minorHAnsi"/>
          <w:sz w:val="24"/>
          <w:szCs w:val="24"/>
        </w:rPr>
      </w:pPr>
      <w:r w:rsidRPr="00E821A8">
        <w:rPr>
          <w:rFonts w:cstheme="minorHAnsi"/>
          <w:sz w:val="24"/>
          <w:szCs w:val="24"/>
        </w:rPr>
        <w:object w:dxaOrig="12156" w:dyaOrig="6522">
          <v:shape id="_x0000_i1134" type="#_x0000_t75" style="width:467.15pt;height:250.35pt" o:ole="">
            <v:imagedata r:id="rId244" o:title=""/>
          </v:shape>
          <o:OLEObject Type="Embed" ProgID="Visio.Drawing.11" ShapeID="_x0000_i1134" DrawAspect="Content" ObjectID="_1406444927" r:id="rId245"/>
        </w:object>
      </w:r>
    </w:p>
    <w:p w:rsidR="00771246" w:rsidRPr="00E821A8" w:rsidRDefault="00D07601" w:rsidP="00771246">
      <w:pPr>
        <w:pStyle w:val="Heading3"/>
        <w:numPr>
          <w:ilvl w:val="2"/>
          <w:numId w:val="92"/>
        </w:numPr>
        <w:tabs>
          <w:tab w:val="clear" w:pos="720"/>
          <w:tab w:val="num" w:pos="810"/>
          <w:tab w:val="left" w:pos="1800"/>
        </w:tabs>
        <w:spacing w:before="240" w:after="120"/>
        <w:ind w:left="810" w:firstLine="0"/>
        <w:rPr>
          <w:rFonts w:asciiTheme="minorHAnsi" w:hAnsiTheme="minorHAnsi" w:cstheme="minorHAnsi"/>
          <w:sz w:val="24"/>
          <w:szCs w:val="24"/>
        </w:rPr>
      </w:pPr>
      <w:bookmarkStart w:id="595" w:name="_Toc327466401"/>
      <w:bookmarkStart w:id="596" w:name="_Toc332351299"/>
      <w:r w:rsidRPr="00D07601">
        <w:rPr>
          <w:rFonts w:asciiTheme="minorHAnsi" w:hAnsiTheme="minorHAnsi" w:cstheme="minorHAnsi"/>
          <w:sz w:val="24"/>
          <w:szCs w:val="24"/>
        </w:rPr>
        <w:lastRenderedPageBreak/>
        <w:t>Sequence flow</w:t>
      </w:r>
      <w:bookmarkEnd w:id="595"/>
      <w:bookmarkEnd w:id="596"/>
    </w:p>
    <w:p w:rsidR="00771246" w:rsidRPr="00E821A8" w:rsidRDefault="00771246" w:rsidP="00771246">
      <w:pPr>
        <w:rPr>
          <w:rFonts w:cstheme="minorHAnsi"/>
          <w:sz w:val="24"/>
          <w:szCs w:val="24"/>
        </w:rPr>
      </w:pPr>
      <w:r w:rsidRPr="00E821A8">
        <w:rPr>
          <w:rFonts w:cstheme="minorHAnsi"/>
          <w:sz w:val="24"/>
          <w:szCs w:val="24"/>
        </w:rPr>
        <w:object w:dxaOrig="14849" w:dyaOrig="6370">
          <v:shape id="_x0000_i1135" type="#_x0000_t75" style="width:468pt;height:200.1pt" o:ole="">
            <v:imagedata r:id="rId246" o:title=""/>
          </v:shape>
          <o:OLEObject Type="Embed" ProgID="Visio.Drawing.11" ShapeID="_x0000_i1135" DrawAspect="Content" ObjectID="_1406444928" r:id="rId247"/>
        </w:object>
      </w:r>
    </w:p>
    <w:p w:rsidR="00771246" w:rsidRPr="00E821A8" w:rsidRDefault="00D07601" w:rsidP="00771246">
      <w:pPr>
        <w:pStyle w:val="Heading2"/>
        <w:numPr>
          <w:ilvl w:val="1"/>
          <w:numId w:val="92"/>
        </w:numPr>
        <w:rPr>
          <w:rFonts w:asciiTheme="minorHAnsi" w:hAnsiTheme="minorHAnsi" w:cstheme="minorHAnsi"/>
          <w:sz w:val="24"/>
          <w:szCs w:val="24"/>
        </w:rPr>
      </w:pPr>
      <w:bookmarkStart w:id="597" w:name="_Toc327466402"/>
      <w:bookmarkStart w:id="598" w:name="_Toc332351300"/>
      <w:proofErr w:type="spellStart"/>
      <w:r w:rsidRPr="00D07601">
        <w:rPr>
          <w:rFonts w:asciiTheme="minorHAnsi" w:hAnsiTheme="minorHAnsi" w:cstheme="minorHAnsi"/>
          <w:sz w:val="24"/>
          <w:szCs w:val="24"/>
        </w:rPr>
        <w:t>ProjectEye</w:t>
      </w:r>
      <w:proofErr w:type="spellEnd"/>
      <w:r w:rsidRPr="00D07601">
        <w:rPr>
          <w:rFonts w:asciiTheme="minorHAnsi" w:hAnsiTheme="minorHAnsi" w:cstheme="minorHAnsi"/>
          <w:sz w:val="24"/>
          <w:szCs w:val="24"/>
        </w:rPr>
        <w:t xml:space="preserve"> _UC11 - Add Change Request Use Case</w:t>
      </w:r>
      <w:bookmarkEnd w:id="597"/>
      <w:bookmarkEnd w:id="598"/>
    </w:p>
    <w:p w:rsidR="00771246" w:rsidRPr="00E821A8" w:rsidRDefault="00D07601" w:rsidP="00771246">
      <w:pPr>
        <w:pStyle w:val="Heading3"/>
        <w:numPr>
          <w:ilvl w:val="2"/>
          <w:numId w:val="92"/>
        </w:numPr>
        <w:tabs>
          <w:tab w:val="clear" w:pos="720"/>
          <w:tab w:val="num" w:pos="810"/>
          <w:tab w:val="left" w:pos="1800"/>
        </w:tabs>
        <w:spacing w:before="240" w:after="120"/>
        <w:ind w:left="810" w:firstLine="0"/>
        <w:rPr>
          <w:rFonts w:asciiTheme="minorHAnsi" w:hAnsiTheme="minorHAnsi" w:cstheme="minorHAnsi"/>
          <w:sz w:val="24"/>
          <w:szCs w:val="24"/>
        </w:rPr>
      </w:pPr>
      <w:bookmarkStart w:id="599" w:name="_Toc327466403"/>
      <w:bookmarkStart w:id="600" w:name="_Toc332351301"/>
      <w:r w:rsidRPr="00D07601">
        <w:rPr>
          <w:rFonts w:asciiTheme="minorHAnsi" w:hAnsiTheme="minorHAnsi" w:cstheme="minorHAnsi"/>
          <w:sz w:val="24"/>
          <w:szCs w:val="24"/>
        </w:rPr>
        <w:t>Class Diagram</w:t>
      </w:r>
      <w:bookmarkEnd w:id="599"/>
      <w:bookmarkEnd w:id="600"/>
    </w:p>
    <w:p w:rsidR="00771246" w:rsidRPr="00E821A8" w:rsidRDefault="00771246" w:rsidP="00771246">
      <w:pPr>
        <w:ind w:firstLine="810"/>
        <w:rPr>
          <w:rFonts w:cstheme="minorHAnsi"/>
          <w:sz w:val="24"/>
          <w:szCs w:val="24"/>
        </w:rPr>
      </w:pPr>
      <w:r w:rsidRPr="00E821A8">
        <w:rPr>
          <w:rFonts w:cstheme="minorHAnsi"/>
          <w:sz w:val="24"/>
          <w:szCs w:val="24"/>
        </w:rPr>
        <w:object w:dxaOrig="12156" w:dyaOrig="6436">
          <v:shape id="_x0000_i1136" type="#_x0000_t75" style="width:467.15pt;height:247.8pt" o:ole="">
            <v:imagedata r:id="rId248" o:title=""/>
          </v:shape>
          <o:OLEObject Type="Embed" ProgID="Visio.Drawing.11" ShapeID="_x0000_i1136" DrawAspect="Content" ObjectID="_1406444929" r:id="rId249"/>
        </w:object>
      </w:r>
    </w:p>
    <w:p w:rsidR="00771246" w:rsidRPr="00E821A8" w:rsidRDefault="00D07601" w:rsidP="00771246">
      <w:pPr>
        <w:pStyle w:val="Heading3"/>
        <w:numPr>
          <w:ilvl w:val="2"/>
          <w:numId w:val="92"/>
        </w:numPr>
        <w:tabs>
          <w:tab w:val="clear" w:pos="720"/>
          <w:tab w:val="num" w:pos="810"/>
          <w:tab w:val="left" w:pos="1800"/>
        </w:tabs>
        <w:spacing w:before="240" w:after="120"/>
        <w:ind w:left="810" w:firstLine="0"/>
        <w:rPr>
          <w:rFonts w:asciiTheme="minorHAnsi" w:hAnsiTheme="minorHAnsi" w:cstheme="minorHAnsi"/>
          <w:sz w:val="24"/>
          <w:szCs w:val="24"/>
        </w:rPr>
      </w:pPr>
      <w:bookmarkStart w:id="601" w:name="_Toc327466404"/>
      <w:bookmarkStart w:id="602" w:name="_Toc332351302"/>
      <w:r w:rsidRPr="00D07601">
        <w:rPr>
          <w:rFonts w:asciiTheme="minorHAnsi" w:hAnsiTheme="minorHAnsi" w:cstheme="minorHAnsi"/>
          <w:sz w:val="24"/>
          <w:szCs w:val="24"/>
        </w:rPr>
        <w:lastRenderedPageBreak/>
        <w:t>Sequence flow</w:t>
      </w:r>
      <w:bookmarkEnd w:id="601"/>
      <w:bookmarkEnd w:id="602"/>
    </w:p>
    <w:p w:rsidR="00771246" w:rsidRPr="00E821A8" w:rsidRDefault="00771246" w:rsidP="00771246">
      <w:pPr>
        <w:rPr>
          <w:rFonts w:cstheme="minorHAnsi"/>
          <w:sz w:val="24"/>
          <w:szCs w:val="24"/>
        </w:rPr>
      </w:pPr>
      <w:r w:rsidRPr="00E821A8">
        <w:rPr>
          <w:rFonts w:cstheme="minorHAnsi"/>
          <w:sz w:val="24"/>
          <w:szCs w:val="24"/>
        </w:rPr>
        <w:object w:dxaOrig="12446" w:dyaOrig="5992">
          <v:shape id="_x0000_i1137" type="#_x0000_t75" style="width:468pt;height:225.2pt" o:ole="">
            <v:imagedata r:id="rId250" o:title=""/>
          </v:shape>
          <o:OLEObject Type="Embed" ProgID="Visio.Drawing.11" ShapeID="_x0000_i1137" DrawAspect="Content" ObjectID="_1406444930" r:id="rId251"/>
        </w:object>
      </w:r>
    </w:p>
    <w:p w:rsidR="00771246" w:rsidRPr="00E821A8" w:rsidRDefault="00D07601" w:rsidP="00771246">
      <w:pPr>
        <w:pStyle w:val="Heading2"/>
        <w:numPr>
          <w:ilvl w:val="1"/>
          <w:numId w:val="92"/>
        </w:numPr>
        <w:rPr>
          <w:rFonts w:asciiTheme="minorHAnsi" w:hAnsiTheme="minorHAnsi" w:cstheme="minorHAnsi"/>
          <w:sz w:val="24"/>
          <w:szCs w:val="24"/>
        </w:rPr>
      </w:pPr>
      <w:bookmarkStart w:id="603" w:name="_Toc327466405"/>
      <w:bookmarkStart w:id="604" w:name="_Toc332351303"/>
      <w:proofErr w:type="spellStart"/>
      <w:r w:rsidRPr="00D07601">
        <w:rPr>
          <w:rFonts w:asciiTheme="minorHAnsi" w:hAnsiTheme="minorHAnsi" w:cstheme="minorHAnsi"/>
          <w:sz w:val="24"/>
          <w:szCs w:val="24"/>
        </w:rPr>
        <w:t>ProjectEye</w:t>
      </w:r>
      <w:proofErr w:type="spellEnd"/>
      <w:r w:rsidRPr="00D07601">
        <w:rPr>
          <w:rFonts w:asciiTheme="minorHAnsi" w:hAnsiTheme="minorHAnsi" w:cstheme="minorHAnsi"/>
          <w:sz w:val="24"/>
          <w:szCs w:val="24"/>
        </w:rPr>
        <w:t xml:space="preserve"> _UC12 - Edit Change Request Use Case</w:t>
      </w:r>
      <w:bookmarkEnd w:id="603"/>
      <w:bookmarkEnd w:id="604"/>
    </w:p>
    <w:p w:rsidR="00771246" w:rsidRPr="00E821A8" w:rsidRDefault="00D07601" w:rsidP="00771246">
      <w:pPr>
        <w:pStyle w:val="Heading3"/>
        <w:numPr>
          <w:ilvl w:val="2"/>
          <w:numId w:val="92"/>
        </w:numPr>
        <w:tabs>
          <w:tab w:val="clear" w:pos="720"/>
          <w:tab w:val="num" w:pos="810"/>
          <w:tab w:val="left" w:pos="1800"/>
        </w:tabs>
        <w:spacing w:before="240" w:after="120"/>
        <w:ind w:left="810" w:firstLine="0"/>
        <w:rPr>
          <w:rFonts w:asciiTheme="minorHAnsi" w:hAnsiTheme="minorHAnsi" w:cstheme="minorHAnsi"/>
          <w:sz w:val="24"/>
          <w:szCs w:val="24"/>
        </w:rPr>
      </w:pPr>
      <w:bookmarkStart w:id="605" w:name="_Toc327466406"/>
      <w:bookmarkStart w:id="606" w:name="_Toc332351304"/>
      <w:r w:rsidRPr="00D07601">
        <w:rPr>
          <w:rFonts w:asciiTheme="minorHAnsi" w:hAnsiTheme="minorHAnsi" w:cstheme="minorHAnsi"/>
          <w:sz w:val="24"/>
          <w:szCs w:val="24"/>
        </w:rPr>
        <w:t>Class Diagram</w:t>
      </w:r>
      <w:bookmarkEnd w:id="605"/>
      <w:bookmarkEnd w:id="606"/>
    </w:p>
    <w:p w:rsidR="00771246" w:rsidRPr="00E821A8" w:rsidRDefault="00771246" w:rsidP="00771246">
      <w:pPr>
        <w:rPr>
          <w:rFonts w:cstheme="minorHAnsi"/>
          <w:sz w:val="24"/>
          <w:szCs w:val="24"/>
        </w:rPr>
      </w:pPr>
      <w:r w:rsidRPr="00E821A8">
        <w:rPr>
          <w:rFonts w:cstheme="minorHAnsi"/>
          <w:sz w:val="24"/>
          <w:szCs w:val="24"/>
        </w:rPr>
        <w:object w:dxaOrig="12156" w:dyaOrig="6522">
          <v:shape id="_x0000_i1138" type="#_x0000_t75" style="width:467.15pt;height:250.35pt" o:ole="">
            <v:imagedata r:id="rId252" o:title=""/>
          </v:shape>
          <o:OLEObject Type="Embed" ProgID="Visio.Drawing.11" ShapeID="_x0000_i1138" DrawAspect="Content" ObjectID="_1406444931" r:id="rId253"/>
        </w:object>
      </w:r>
    </w:p>
    <w:p w:rsidR="00771246" w:rsidRPr="00E821A8" w:rsidRDefault="00771246" w:rsidP="00771246">
      <w:pPr>
        <w:ind w:firstLine="810"/>
        <w:rPr>
          <w:rFonts w:cstheme="minorHAnsi"/>
          <w:sz w:val="24"/>
          <w:szCs w:val="24"/>
        </w:rPr>
      </w:pPr>
    </w:p>
    <w:p w:rsidR="00771246" w:rsidRPr="00E821A8" w:rsidRDefault="00D07601" w:rsidP="00771246">
      <w:pPr>
        <w:pStyle w:val="Heading3"/>
        <w:numPr>
          <w:ilvl w:val="2"/>
          <w:numId w:val="92"/>
        </w:numPr>
        <w:tabs>
          <w:tab w:val="clear" w:pos="720"/>
          <w:tab w:val="num" w:pos="810"/>
          <w:tab w:val="left" w:pos="1800"/>
        </w:tabs>
        <w:spacing w:before="240" w:after="120"/>
        <w:ind w:left="810" w:firstLine="0"/>
        <w:rPr>
          <w:rFonts w:asciiTheme="minorHAnsi" w:hAnsiTheme="minorHAnsi" w:cstheme="minorHAnsi"/>
          <w:sz w:val="24"/>
          <w:szCs w:val="24"/>
        </w:rPr>
      </w:pPr>
      <w:bookmarkStart w:id="607" w:name="_Toc327466407"/>
      <w:bookmarkStart w:id="608" w:name="_Toc332351305"/>
      <w:r w:rsidRPr="00D07601">
        <w:rPr>
          <w:rFonts w:asciiTheme="minorHAnsi" w:hAnsiTheme="minorHAnsi" w:cstheme="minorHAnsi"/>
          <w:sz w:val="24"/>
          <w:szCs w:val="24"/>
        </w:rPr>
        <w:lastRenderedPageBreak/>
        <w:t>Sequence flow</w:t>
      </w:r>
      <w:bookmarkEnd w:id="607"/>
      <w:bookmarkEnd w:id="608"/>
    </w:p>
    <w:p w:rsidR="00771246" w:rsidRPr="00E821A8" w:rsidRDefault="00771246" w:rsidP="00771246">
      <w:pPr>
        <w:rPr>
          <w:rFonts w:cstheme="minorHAnsi"/>
          <w:sz w:val="24"/>
          <w:szCs w:val="24"/>
        </w:rPr>
      </w:pPr>
      <w:r w:rsidRPr="00E821A8">
        <w:rPr>
          <w:rFonts w:cstheme="minorHAnsi"/>
          <w:sz w:val="24"/>
          <w:szCs w:val="24"/>
        </w:rPr>
        <w:object w:dxaOrig="15054" w:dyaOrig="7684">
          <v:shape id="_x0000_i1139" type="#_x0000_t75" style="width:467.15pt;height:238.6pt" o:ole="">
            <v:imagedata r:id="rId254" o:title=""/>
          </v:shape>
          <o:OLEObject Type="Embed" ProgID="Visio.Drawing.11" ShapeID="_x0000_i1139" DrawAspect="Content" ObjectID="_1406444932" r:id="rId255"/>
        </w:object>
      </w:r>
    </w:p>
    <w:p w:rsidR="00771246" w:rsidRPr="00E821A8" w:rsidRDefault="00D07601" w:rsidP="00771246">
      <w:pPr>
        <w:pStyle w:val="Heading2"/>
        <w:numPr>
          <w:ilvl w:val="1"/>
          <w:numId w:val="92"/>
        </w:numPr>
        <w:rPr>
          <w:rFonts w:asciiTheme="minorHAnsi" w:hAnsiTheme="minorHAnsi" w:cstheme="minorHAnsi"/>
          <w:sz w:val="24"/>
          <w:szCs w:val="24"/>
        </w:rPr>
      </w:pPr>
      <w:bookmarkStart w:id="609" w:name="_Toc327466408"/>
      <w:bookmarkStart w:id="610" w:name="_Toc332351306"/>
      <w:proofErr w:type="spellStart"/>
      <w:r w:rsidRPr="00D07601">
        <w:rPr>
          <w:rFonts w:asciiTheme="minorHAnsi" w:hAnsiTheme="minorHAnsi" w:cstheme="minorHAnsi"/>
          <w:sz w:val="24"/>
          <w:szCs w:val="24"/>
        </w:rPr>
        <w:t>ProjectEye</w:t>
      </w:r>
      <w:proofErr w:type="spellEnd"/>
      <w:r w:rsidRPr="00D07601">
        <w:rPr>
          <w:rFonts w:asciiTheme="minorHAnsi" w:hAnsiTheme="minorHAnsi" w:cstheme="minorHAnsi"/>
          <w:sz w:val="24"/>
          <w:szCs w:val="24"/>
        </w:rPr>
        <w:t xml:space="preserve"> _UC13 - Delete Change Request Use Case</w:t>
      </w:r>
      <w:bookmarkEnd w:id="609"/>
      <w:bookmarkEnd w:id="610"/>
    </w:p>
    <w:p w:rsidR="00771246" w:rsidRPr="00E821A8" w:rsidRDefault="00D07601" w:rsidP="00771246">
      <w:pPr>
        <w:pStyle w:val="Heading3"/>
        <w:numPr>
          <w:ilvl w:val="2"/>
          <w:numId w:val="92"/>
        </w:numPr>
        <w:tabs>
          <w:tab w:val="clear" w:pos="720"/>
          <w:tab w:val="num" w:pos="810"/>
          <w:tab w:val="left" w:pos="1800"/>
        </w:tabs>
        <w:spacing w:before="240" w:after="120"/>
        <w:ind w:left="810" w:firstLine="0"/>
        <w:rPr>
          <w:rFonts w:asciiTheme="minorHAnsi" w:hAnsiTheme="minorHAnsi" w:cstheme="minorHAnsi"/>
          <w:sz w:val="24"/>
          <w:szCs w:val="24"/>
        </w:rPr>
      </w:pPr>
      <w:bookmarkStart w:id="611" w:name="_Toc327466409"/>
      <w:bookmarkStart w:id="612" w:name="_Toc332351307"/>
      <w:r w:rsidRPr="00D07601">
        <w:rPr>
          <w:rFonts w:asciiTheme="minorHAnsi" w:hAnsiTheme="minorHAnsi" w:cstheme="minorHAnsi"/>
          <w:sz w:val="24"/>
          <w:szCs w:val="24"/>
        </w:rPr>
        <w:t>Class Diagram</w:t>
      </w:r>
      <w:bookmarkEnd w:id="611"/>
      <w:bookmarkEnd w:id="612"/>
    </w:p>
    <w:p w:rsidR="00771246" w:rsidRPr="00E821A8" w:rsidRDefault="00771246" w:rsidP="00771246">
      <w:pPr>
        <w:ind w:firstLine="810"/>
        <w:rPr>
          <w:rFonts w:cstheme="minorHAnsi"/>
          <w:sz w:val="24"/>
          <w:szCs w:val="24"/>
        </w:rPr>
      </w:pPr>
      <w:r w:rsidRPr="00E821A8">
        <w:rPr>
          <w:rFonts w:cstheme="minorHAnsi"/>
          <w:sz w:val="24"/>
          <w:szCs w:val="24"/>
        </w:rPr>
        <w:object w:dxaOrig="12156" w:dyaOrig="6522">
          <v:shape id="_x0000_i1140" type="#_x0000_t75" style="width:467.15pt;height:250.35pt" o:ole="">
            <v:imagedata r:id="rId256" o:title=""/>
          </v:shape>
          <o:OLEObject Type="Embed" ProgID="Visio.Drawing.11" ShapeID="_x0000_i1140" DrawAspect="Content" ObjectID="_1406444933" r:id="rId257"/>
        </w:object>
      </w:r>
    </w:p>
    <w:p w:rsidR="00771246" w:rsidRPr="00E821A8" w:rsidRDefault="00D07601" w:rsidP="00771246">
      <w:pPr>
        <w:pStyle w:val="Heading3"/>
        <w:numPr>
          <w:ilvl w:val="2"/>
          <w:numId w:val="92"/>
        </w:numPr>
        <w:tabs>
          <w:tab w:val="clear" w:pos="720"/>
          <w:tab w:val="num" w:pos="810"/>
          <w:tab w:val="left" w:pos="1800"/>
        </w:tabs>
        <w:spacing w:before="240" w:after="120"/>
        <w:ind w:left="810" w:firstLine="0"/>
        <w:rPr>
          <w:rFonts w:asciiTheme="minorHAnsi" w:hAnsiTheme="minorHAnsi" w:cstheme="minorHAnsi"/>
          <w:sz w:val="24"/>
          <w:szCs w:val="24"/>
        </w:rPr>
      </w:pPr>
      <w:bookmarkStart w:id="613" w:name="_Toc327466410"/>
      <w:bookmarkStart w:id="614" w:name="_Toc332351308"/>
      <w:r w:rsidRPr="00D07601">
        <w:rPr>
          <w:rFonts w:asciiTheme="minorHAnsi" w:hAnsiTheme="minorHAnsi" w:cstheme="minorHAnsi"/>
          <w:sz w:val="24"/>
          <w:szCs w:val="24"/>
        </w:rPr>
        <w:lastRenderedPageBreak/>
        <w:t>Sequence flow</w:t>
      </w:r>
      <w:bookmarkEnd w:id="613"/>
      <w:bookmarkEnd w:id="614"/>
    </w:p>
    <w:p w:rsidR="00771246" w:rsidRPr="00E821A8" w:rsidRDefault="00771246" w:rsidP="00771246">
      <w:pPr>
        <w:rPr>
          <w:rFonts w:cstheme="minorHAnsi"/>
          <w:sz w:val="24"/>
          <w:szCs w:val="24"/>
        </w:rPr>
      </w:pPr>
      <w:r w:rsidRPr="00E821A8">
        <w:rPr>
          <w:rFonts w:cstheme="minorHAnsi"/>
          <w:sz w:val="24"/>
          <w:szCs w:val="24"/>
        </w:rPr>
        <w:object w:dxaOrig="15037" w:dyaOrig="6280">
          <v:shape id="_x0000_i1141" type="#_x0000_t75" style="width:468pt;height:195.05pt" o:ole="">
            <v:imagedata r:id="rId258" o:title=""/>
          </v:shape>
          <o:OLEObject Type="Embed" ProgID="Visio.Drawing.11" ShapeID="_x0000_i1141" DrawAspect="Content" ObjectID="_1406444934" r:id="rId259"/>
        </w:object>
      </w:r>
    </w:p>
    <w:p w:rsidR="00771246" w:rsidRPr="00E821A8" w:rsidRDefault="00D07601" w:rsidP="00771246">
      <w:pPr>
        <w:pStyle w:val="Heading2"/>
        <w:numPr>
          <w:ilvl w:val="1"/>
          <w:numId w:val="92"/>
        </w:numPr>
        <w:rPr>
          <w:rFonts w:asciiTheme="minorHAnsi" w:hAnsiTheme="minorHAnsi" w:cstheme="minorHAnsi"/>
          <w:sz w:val="24"/>
          <w:szCs w:val="24"/>
        </w:rPr>
      </w:pPr>
      <w:bookmarkStart w:id="615" w:name="_Toc327466411"/>
      <w:bookmarkStart w:id="616" w:name="_Toc332351309"/>
      <w:proofErr w:type="spellStart"/>
      <w:r w:rsidRPr="00D07601">
        <w:rPr>
          <w:rFonts w:asciiTheme="minorHAnsi" w:hAnsiTheme="minorHAnsi" w:cstheme="minorHAnsi"/>
          <w:sz w:val="24"/>
          <w:szCs w:val="24"/>
        </w:rPr>
        <w:t>ProjectEye</w:t>
      </w:r>
      <w:proofErr w:type="spellEnd"/>
      <w:r w:rsidRPr="00D07601">
        <w:rPr>
          <w:rFonts w:asciiTheme="minorHAnsi" w:hAnsiTheme="minorHAnsi" w:cstheme="minorHAnsi"/>
          <w:sz w:val="24"/>
          <w:szCs w:val="24"/>
        </w:rPr>
        <w:t xml:space="preserve"> _UC14 - Add Product Use Case</w:t>
      </w:r>
      <w:bookmarkEnd w:id="615"/>
      <w:bookmarkEnd w:id="616"/>
    </w:p>
    <w:p w:rsidR="00771246" w:rsidRPr="00E821A8" w:rsidRDefault="00D07601" w:rsidP="00771246">
      <w:pPr>
        <w:pStyle w:val="Heading3"/>
        <w:numPr>
          <w:ilvl w:val="2"/>
          <w:numId w:val="92"/>
        </w:numPr>
        <w:tabs>
          <w:tab w:val="clear" w:pos="720"/>
          <w:tab w:val="num" w:pos="810"/>
          <w:tab w:val="left" w:pos="1800"/>
        </w:tabs>
        <w:spacing w:before="240" w:after="120"/>
        <w:ind w:left="810" w:firstLine="0"/>
        <w:rPr>
          <w:rFonts w:asciiTheme="minorHAnsi" w:hAnsiTheme="minorHAnsi" w:cstheme="minorHAnsi"/>
          <w:sz w:val="24"/>
          <w:szCs w:val="24"/>
        </w:rPr>
      </w:pPr>
      <w:bookmarkStart w:id="617" w:name="_Toc327466412"/>
      <w:bookmarkStart w:id="618" w:name="_Toc332351310"/>
      <w:r w:rsidRPr="00D07601">
        <w:rPr>
          <w:rFonts w:asciiTheme="minorHAnsi" w:hAnsiTheme="minorHAnsi" w:cstheme="minorHAnsi"/>
          <w:sz w:val="24"/>
          <w:szCs w:val="24"/>
        </w:rPr>
        <w:t>Class Diagram</w:t>
      </w:r>
      <w:bookmarkEnd w:id="617"/>
      <w:bookmarkEnd w:id="618"/>
    </w:p>
    <w:p w:rsidR="00771246" w:rsidRPr="00E821A8" w:rsidRDefault="00771246" w:rsidP="00771246">
      <w:pPr>
        <w:ind w:firstLine="810"/>
        <w:rPr>
          <w:rFonts w:cstheme="minorHAnsi"/>
          <w:sz w:val="24"/>
          <w:szCs w:val="24"/>
        </w:rPr>
      </w:pPr>
      <w:r w:rsidRPr="00E821A8">
        <w:rPr>
          <w:rFonts w:cstheme="minorHAnsi"/>
          <w:sz w:val="24"/>
          <w:szCs w:val="24"/>
        </w:rPr>
        <w:object w:dxaOrig="12515" w:dyaOrig="6436">
          <v:shape id="_x0000_i1142" type="#_x0000_t75" style="width:467.15pt;height:240.3pt" o:ole="">
            <v:imagedata r:id="rId260" o:title=""/>
          </v:shape>
          <o:OLEObject Type="Embed" ProgID="Visio.Drawing.11" ShapeID="_x0000_i1142" DrawAspect="Content" ObjectID="_1406444935" r:id="rId261"/>
        </w:object>
      </w:r>
    </w:p>
    <w:p w:rsidR="00771246" w:rsidRPr="00E821A8" w:rsidRDefault="00D07601" w:rsidP="00771246">
      <w:pPr>
        <w:pStyle w:val="Heading3"/>
        <w:numPr>
          <w:ilvl w:val="2"/>
          <w:numId w:val="92"/>
        </w:numPr>
        <w:tabs>
          <w:tab w:val="clear" w:pos="720"/>
          <w:tab w:val="num" w:pos="810"/>
          <w:tab w:val="left" w:pos="1800"/>
        </w:tabs>
        <w:spacing w:before="240" w:after="120"/>
        <w:ind w:left="810" w:firstLine="0"/>
        <w:rPr>
          <w:rFonts w:asciiTheme="minorHAnsi" w:hAnsiTheme="minorHAnsi" w:cstheme="minorHAnsi"/>
          <w:sz w:val="24"/>
          <w:szCs w:val="24"/>
        </w:rPr>
      </w:pPr>
      <w:bookmarkStart w:id="619" w:name="_Toc327466413"/>
      <w:bookmarkStart w:id="620" w:name="_Toc332351311"/>
      <w:r w:rsidRPr="00D07601">
        <w:rPr>
          <w:rFonts w:asciiTheme="minorHAnsi" w:hAnsiTheme="minorHAnsi" w:cstheme="minorHAnsi"/>
          <w:sz w:val="24"/>
          <w:szCs w:val="24"/>
        </w:rPr>
        <w:lastRenderedPageBreak/>
        <w:t>Sequence flow</w:t>
      </w:r>
      <w:bookmarkEnd w:id="619"/>
      <w:bookmarkEnd w:id="620"/>
    </w:p>
    <w:p w:rsidR="00771246" w:rsidRPr="00E821A8" w:rsidRDefault="00771246" w:rsidP="00771246">
      <w:pPr>
        <w:rPr>
          <w:rFonts w:cstheme="minorHAnsi"/>
          <w:sz w:val="24"/>
          <w:szCs w:val="24"/>
        </w:rPr>
      </w:pPr>
      <w:r w:rsidRPr="00E821A8">
        <w:rPr>
          <w:rFonts w:cstheme="minorHAnsi"/>
          <w:sz w:val="24"/>
          <w:szCs w:val="24"/>
        </w:rPr>
        <w:object w:dxaOrig="11608" w:dyaOrig="5992">
          <v:shape id="_x0000_i1143" type="#_x0000_t75" style="width:468pt;height:241.1pt" o:ole="">
            <v:imagedata r:id="rId262" o:title=""/>
          </v:shape>
          <o:OLEObject Type="Embed" ProgID="Visio.Drawing.11" ShapeID="_x0000_i1143" DrawAspect="Content" ObjectID="_1406444936" r:id="rId263"/>
        </w:object>
      </w:r>
    </w:p>
    <w:p w:rsidR="00771246" w:rsidRPr="00E821A8" w:rsidRDefault="00D07601" w:rsidP="00771246">
      <w:pPr>
        <w:pStyle w:val="Heading2"/>
        <w:numPr>
          <w:ilvl w:val="1"/>
          <w:numId w:val="92"/>
        </w:numPr>
        <w:rPr>
          <w:rFonts w:asciiTheme="minorHAnsi" w:hAnsiTheme="minorHAnsi" w:cstheme="minorHAnsi"/>
          <w:sz w:val="24"/>
          <w:szCs w:val="24"/>
        </w:rPr>
      </w:pPr>
      <w:bookmarkStart w:id="621" w:name="_Toc327466414"/>
      <w:bookmarkStart w:id="622" w:name="_Toc332351312"/>
      <w:proofErr w:type="spellStart"/>
      <w:r w:rsidRPr="00D07601">
        <w:rPr>
          <w:rFonts w:asciiTheme="minorHAnsi" w:hAnsiTheme="minorHAnsi" w:cstheme="minorHAnsi"/>
          <w:sz w:val="24"/>
          <w:szCs w:val="24"/>
        </w:rPr>
        <w:t>ProjectEye</w:t>
      </w:r>
      <w:proofErr w:type="spellEnd"/>
      <w:r w:rsidRPr="00D07601">
        <w:rPr>
          <w:rFonts w:asciiTheme="minorHAnsi" w:hAnsiTheme="minorHAnsi" w:cstheme="minorHAnsi"/>
          <w:sz w:val="24"/>
          <w:szCs w:val="24"/>
        </w:rPr>
        <w:t xml:space="preserve"> _UC15 - Edit Product Use Case</w:t>
      </w:r>
      <w:bookmarkEnd w:id="621"/>
      <w:bookmarkEnd w:id="622"/>
    </w:p>
    <w:p w:rsidR="00771246" w:rsidRPr="00E821A8" w:rsidRDefault="00D07601" w:rsidP="00771246">
      <w:pPr>
        <w:pStyle w:val="Heading3"/>
        <w:numPr>
          <w:ilvl w:val="2"/>
          <w:numId w:val="92"/>
        </w:numPr>
        <w:tabs>
          <w:tab w:val="clear" w:pos="720"/>
          <w:tab w:val="num" w:pos="810"/>
          <w:tab w:val="left" w:pos="1800"/>
        </w:tabs>
        <w:spacing w:before="240" w:after="120"/>
        <w:ind w:left="810" w:firstLine="0"/>
        <w:rPr>
          <w:rFonts w:asciiTheme="minorHAnsi" w:hAnsiTheme="minorHAnsi" w:cstheme="minorHAnsi"/>
          <w:sz w:val="24"/>
          <w:szCs w:val="24"/>
        </w:rPr>
      </w:pPr>
      <w:bookmarkStart w:id="623" w:name="_Toc327466415"/>
      <w:bookmarkStart w:id="624" w:name="_Toc332351313"/>
      <w:r w:rsidRPr="00D07601">
        <w:rPr>
          <w:rFonts w:asciiTheme="minorHAnsi" w:hAnsiTheme="minorHAnsi" w:cstheme="minorHAnsi"/>
          <w:sz w:val="24"/>
          <w:szCs w:val="24"/>
        </w:rPr>
        <w:t>Class Diagram</w:t>
      </w:r>
      <w:bookmarkEnd w:id="623"/>
      <w:bookmarkEnd w:id="624"/>
    </w:p>
    <w:p w:rsidR="00771246" w:rsidRPr="00E821A8" w:rsidRDefault="00771246" w:rsidP="00771246">
      <w:pPr>
        <w:ind w:firstLine="810"/>
        <w:rPr>
          <w:rFonts w:cstheme="minorHAnsi"/>
          <w:sz w:val="24"/>
          <w:szCs w:val="24"/>
        </w:rPr>
      </w:pPr>
      <w:r w:rsidRPr="00E821A8">
        <w:rPr>
          <w:rFonts w:cstheme="minorHAnsi"/>
          <w:sz w:val="24"/>
          <w:szCs w:val="24"/>
        </w:rPr>
        <w:object w:dxaOrig="12156" w:dyaOrig="6522">
          <v:shape id="_x0000_i1144" type="#_x0000_t75" style="width:467.15pt;height:250.35pt" o:ole="">
            <v:imagedata r:id="rId264" o:title=""/>
          </v:shape>
          <o:OLEObject Type="Embed" ProgID="Visio.Drawing.11" ShapeID="_x0000_i1144" DrawAspect="Content" ObjectID="_1406444937" r:id="rId265"/>
        </w:object>
      </w:r>
    </w:p>
    <w:p w:rsidR="00771246" w:rsidRPr="00E821A8" w:rsidRDefault="00D07601" w:rsidP="00771246">
      <w:pPr>
        <w:pStyle w:val="Heading3"/>
        <w:numPr>
          <w:ilvl w:val="2"/>
          <w:numId w:val="92"/>
        </w:numPr>
        <w:tabs>
          <w:tab w:val="clear" w:pos="720"/>
          <w:tab w:val="num" w:pos="810"/>
          <w:tab w:val="left" w:pos="1800"/>
        </w:tabs>
        <w:spacing w:before="240" w:after="120"/>
        <w:ind w:left="810" w:firstLine="0"/>
        <w:rPr>
          <w:rFonts w:asciiTheme="minorHAnsi" w:hAnsiTheme="minorHAnsi" w:cstheme="minorHAnsi"/>
          <w:sz w:val="24"/>
          <w:szCs w:val="24"/>
        </w:rPr>
      </w:pPr>
      <w:bookmarkStart w:id="625" w:name="_Toc327466416"/>
      <w:bookmarkStart w:id="626" w:name="_Toc332351314"/>
      <w:r w:rsidRPr="00D07601">
        <w:rPr>
          <w:rFonts w:asciiTheme="minorHAnsi" w:hAnsiTheme="minorHAnsi" w:cstheme="minorHAnsi"/>
          <w:sz w:val="24"/>
          <w:szCs w:val="24"/>
        </w:rPr>
        <w:lastRenderedPageBreak/>
        <w:t>Sequence flow</w:t>
      </w:r>
      <w:bookmarkEnd w:id="625"/>
      <w:bookmarkEnd w:id="626"/>
    </w:p>
    <w:p w:rsidR="00771246" w:rsidRPr="00E821A8" w:rsidRDefault="00771246" w:rsidP="00771246">
      <w:pPr>
        <w:rPr>
          <w:rFonts w:cstheme="minorHAnsi"/>
          <w:sz w:val="24"/>
          <w:szCs w:val="24"/>
        </w:rPr>
      </w:pPr>
      <w:r w:rsidRPr="00E821A8">
        <w:rPr>
          <w:rFonts w:cstheme="minorHAnsi"/>
          <w:sz w:val="24"/>
          <w:szCs w:val="24"/>
        </w:rPr>
        <w:object w:dxaOrig="14866" w:dyaOrig="7684">
          <v:shape id="_x0000_i1145" type="#_x0000_t75" style="width:467.15pt;height:242.8pt" o:ole="">
            <v:imagedata r:id="rId266" o:title=""/>
          </v:shape>
          <o:OLEObject Type="Embed" ProgID="Visio.Drawing.11" ShapeID="_x0000_i1145" DrawAspect="Content" ObjectID="_1406444938" r:id="rId267"/>
        </w:object>
      </w:r>
    </w:p>
    <w:p w:rsidR="00771246" w:rsidRPr="00E821A8" w:rsidRDefault="00D07601" w:rsidP="00771246">
      <w:pPr>
        <w:pStyle w:val="Heading2"/>
        <w:numPr>
          <w:ilvl w:val="1"/>
          <w:numId w:val="92"/>
        </w:numPr>
        <w:rPr>
          <w:rFonts w:asciiTheme="minorHAnsi" w:hAnsiTheme="minorHAnsi" w:cstheme="minorHAnsi"/>
          <w:sz w:val="24"/>
          <w:szCs w:val="24"/>
        </w:rPr>
      </w:pPr>
      <w:bookmarkStart w:id="627" w:name="_Toc327466417"/>
      <w:bookmarkStart w:id="628" w:name="_Toc332351315"/>
      <w:proofErr w:type="spellStart"/>
      <w:r w:rsidRPr="00D07601">
        <w:rPr>
          <w:rFonts w:asciiTheme="minorHAnsi" w:hAnsiTheme="minorHAnsi" w:cstheme="minorHAnsi"/>
          <w:sz w:val="24"/>
          <w:szCs w:val="24"/>
        </w:rPr>
        <w:t>ProjectEye</w:t>
      </w:r>
      <w:proofErr w:type="spellEnd"/>
      <w:r w:rsidRPr="00D07601">
        <w:rPr>
          <w:rFonts w:asciiTheme="minorHAnsi" w:hAnsiTheme="minorHAnsi" w:cstheme="minorHAnsi"/>
          <w:sz w:val="24"/>
          <w:szCs w:val="24"/>
        </w:rPr>
        <w:t xml:space="preserve"> _UC16 - Delete Product Use Case</w:t>
      </w:r>
      <w:bookmarkEnd w:id="627"/>
      <w:bookmarkEnd w:id="628"/>
    </w:p>
    <w:p w:rsidR="00771246" w:rsidRPr="00E821A8" w:rsidRDefault="00D07601" w:rsidP="00771246">
      <w:pPr>
        <w:pStyle w:val="Heading3"/>
        <w:numPr>
          <w:ilvl w:val="2"/>
          <w:numId w:val="92"/>
        </w:numPr>
        <w:tabs>
          <w:tab w:val="clear" w:pos="720"/>
          <w:tab w:val="num" w:pos="810"/>
          <w:tab w:val="left" w:pos="1800"/>
        </w:tabs>
        <w:spacing w:before="240" w:after="120"/>
        <w:ind w:left="810" w:firstLine="0"/>
        <w:rPr>
          <w:rFonts w:asciiTheme="minorHAnsi" w:hAnsiTheme="minorHAnsi" w:cstheme="minorHAnsi"/>
          <w:sz w:val="24"/>
          <w:szCs w:val="24"/>
        </w:rPr>
      </w:pPr>
      <w:bookmarkStart w:id="629" w:name="_Toc327466418"/>
      <w:bookmarkStart w:id="630" w:name="_Toc332351316"/>
      <w:r w:rsidRPr="00D07601">
        <w:rPr>
          <w:rFonts w:asciiTheme="minorHAnsi" w:hAnsiTheme="minorHAnsi" w:cstheme="minorHAnsi"/>
          <w:sz w:val="24"/>
          <w:szCs w:val="24"/>
        </w:rPr>
        <w:t>Class Diagram</w:t>
      </w:r>
      <w:bookmarkEnd w:id="629"/>
      <w:bookmarkEnd w:id="630"/>
    </w:p>
    <w:p w:rsidR="00771246" w:rsidRPr="00E821A8" w:rsidRDefault="00771246" w:rsidP="00771246">
      <w:pPr>
        <w:ind w:firstLine="810"/>
        <w:rPr>
          <w:rFonts w:cstheme="minorHAnsi"/>
          <w:sz w:val="24"/>
          <w:szCs w:val="24"/>
        </w:rPr>
      </w:pPr>
      <w:r w:rsidRPr="00E821A8">
        <w:rPr>
          <w:rFonts w:cstheme="minorHAnsi"/>
          <w:sz w:val="24"/>
          <w:szCs w:val="24"/>
        </w:rPr>
        <w:object w:dxaOrig="12156" w:dyaOrig="6522">
          <v:shape id="_x0000_i1146" type="#_x0000_t75" style="width:467.15pt;height:250.35pt" o:ole="">
            <v:imagedata r:id="rId268" o:title=""/>
          </v:shape>
          <o:OLEObject Type="Embed" ProgID="Visio.Drawing.11" ShapeID="_x0000_i1146" DrawAspect="Content" ObjectID="_1406444939" r:id="rId269"/>
        </w:object>
      </w:r>
    </w:p>
    <w:p w:rsidR="00771246" w:rsidRPr="00E821A8" w:rsidRDefault="00D07601" w:rsidP="00771246">
      <w:pPr>
        <w:pStyle w:val="Heading3"/>
        <w:numPr>
          <w:ilvl w:val="2"/>
          <w:numId w:val="92"/>
        </w:numPr>
        <w:tabs>
          <w:tab w:val="clear" w:pos="720"/>
          <w:tab w:val="num" w:pos="810"/>
          <w:tab w:val="left" w:pos="1800"/>
        </w:tabs>
        <w:spacing w:before="240" w:after="120"/>
        <w:ind w:left="810" w:firstLine="0"/>
        <w:rPr>
          <w:rFonts w:asciiTheme="minorHAnsi" w:hAnsiTheme="minorHAnsi" w:cstheme="minorHAnsi"/>
          <w:sz w:val="24"/>
          <w:szCs w:val="24"/>
        </w:rPr>
      </w:pPr>
      <w:bookmarkStart w:id="631" w:name="_Toc327466419"/>
      <w:bookmarkStart w:id="632" w:name="_Toc332351317"/>
      <w:r w:rsidRPr="00D07601">
        <w:rPr>
          <w:rFonts w:asciiTheme="minorHAnsi" w:hAnsiTheme="minorHAnsi" w:cstheme="minorHAnsi"/>
          <w:sz w:val="24"/>
          <w:szCs w:val="24"/>
        </w:rPr>
        <w:lastRenderedPageBreak/>
        <w:t>Sequence flow</w:t>
      </w:r>
      <w:bookmarkEnd w:id="631"/>
      <w:bookmarkEnd w:id="632"/>
    </w:p>
    <w:p w:rsidR="00771246" w:rsidRPr="00E821A8" w:rsidRDefault="00771246" w:rsidP="00771246">
      <w:pPr>
        <w:rPr>
          <w:rFonts w:cstheme="minorHAnsi"/>
          <w:sz w:val="24"/>
          <w:szCs w:val="24"/>
        </w:rPr>
      </w:pPr>
      <w:r w:rsidRPr="00E821A8">
        <w:rPr>
          <w:rFonts w:cstheme="minorHAnsi"/>
          <w:sz w:val="24"/>
          <w:szCs w:val="24"/>
        </w:rPr>
        <w:object w:dxaOrig="14831" w:dyaOrig="6316">
          <v:shape id="_x0000_i1147" type="#_x0000_t75" style="width:468pt;height:199.25pt" o:ole="">
            <v:imagedata r:id="rId270" o:title=""/>
          </v:shape>
          <o:OLEObject Type="Embed" ProgID="Visio.Drawing.11" ShapeID="_x0000_i1147" DrawAspect="Content" ObjectID="_1406444940" r:id="rId271"/>
        </w:object>
      </w:r>
    </w:p>
    <w:p w:rsidR="00771246" w:rsidRPr="00E821A8" w:rsidRDefault="00D07601" w:rsidP="00771246">
      <w:pPr>
        <w:pStyle w:val="Heading2"/>
        <w:numPr>
          <w:ilvl w:val="1"/>
          <w:numId w:val="92"/>
        </w:numPr>
        <w:rPr>
          <w:rFonts w:asciiTheme="minorHAnsi" w:hAnsiTheme="minorHAnsi" w:cstheme="minorHAnsi"/>
          <w:sz w:val="24"/>
          <w:szCs w:val="24"/>
        </w:rPr>
      </w:pPr>
      <w:bookmarkStart w:id="633" w:name="_Toc327466420"/>
      <w:bookmarkStart w:id="634" w:name="_Toc332351318"/>
      <w:proofErr w:type="spellStart"/>
      <w:r w:rsidRPr="00D07601">
        <w:rPr>
          <w:rFonts w:asciiTheme="minorHAnsi" w:hAnsiTheme="minorHAnsi" w:cstheme="minorHAnsi"/>
          <w:sz w:val="24"/>
          <w:szCs w:val="24"/>
        </w:rPr>
        <w:t>ProjectEye</w:t>
      </w:r>
      <w:proofErr w:type="spellEnd"/>
      <w:r w:rsidRPr="00D07601">
        <w:rPr>
          <w:rFonts w:asciiTheme="minorHAnsi" w:hAnsiTheme="minorHAnsi" w:cstheme="minorHAnsi"/>
          <w:sz w:val="24"/>
          <w:szCs w:val="24"/>
        </w:rPr>
        <w:t xml:space="preserve"> _UC17 - Add Stage Use Case</w:t>
      </w:r>
      <w:bookmarkEnd w:id="633"/>
      <w:bookmarkEnd w:id="634"/>
    </w:p>
    <w:p w:rsidR="00771246" w:rsidRPr="00E821A8" w:rsidRDefault="00D07601" w:rsidP="00771246">
      <w:pPr>
        <w:pStyle w:val="Heading3"/>
        <w:numPr>
          <w:ilvl w:val="2"/>
          <w:numId w:val="92"/>
        </w:numPr>
        <w:tabs>
          <w:tab w:val="clear" w:pos="720"/>
          <w:tab w:val="num" w:pos="810"/>
          <w:tab w:val="left" w:pos="1800"/>
        </w:tabs>
        <w:spacing w:before="240" w:after="120"/>
        <w:ind w:left="810" w:firstLine="0"/>
        <w:rPr>
          <w:rFonts w:asciiTheme="minorHAnsi" w:hAnsiTheme="minorHAnsi" w:cstheme="minorHAnsi"/>
          <w:sz w:val="24"/>
          <w:szCs w:val="24"/>
        </w:rPr>
      </w:pPr>
      <w:bookmarkStart w:id="635" w:name="_Toc327466421"/>
      <w:bookmarkStart w:id="636" w:name="_Toc332351319"/>
      <w:r w:rsidRPr="00D07601">
        <w:rPr>
          <w:rFonts w:asciiTheme="minorHAnsi" w:hAnsiTheme="minorHAnsi" w:cstheme="minorHAnsi"/>
          <w:sz w:val="24"/>
          <w:szCs w:val="24"/>
        </w:rPr>
        <w:t>Class Diagram</w:t>
      </w:r>
      <w:bookmarkEnd w:id="635"/>
      <w:bookmarkEnd w:id="636"/>
    </w:p>
    <w:p w:rsidR="00771246" w:rsidRPr="00E821A8" w:rsidRDefault="00771246" w:rsidP="00771246">
      <w:pPr>
        <w:ind w:firstLine="810"/>
        <w:rPr>
          <w:rFonts w:cstheme="minorHAnsi"/>
          <w:sz w:val="24"/>
          <w:szCs w:val="24"/>
        </w:rPr>
      </w:pPr>
      <w:r w:rsidRPr="00E821A8">
        <w:rPr>
          <w:rFonts w:cstheme="minorHAnsi"/>
          <w:sz w:val="24"/>
          <w:szCs w:val="24"/>
        </w:rPr>
        <w:object w:dxaOrig="12156" w:dyaOrig="6436">
          <v:shape id="_x0000_i1148" type="#_x0000_t75" style="width:467.15pt;height:247.8pt" o:ole="">
            <v:imagedata r:id="rId272" o:title=""/>
          </v:shape>
          <o:OLEObject Type="Embed" ProgID="Visio.Drawing.11" ShapeID="_x0000_i1148" DrawAspect="Content" ObjectID="_1406444941" r:id="rId273"/>
        </w:object>
      </w:r>
    </w:p>
    <w:p w:rsidR="00771246" w:rsidRPr="00E821A8" w:rsidRDefault="00D07601" w:rsidP="00771246">
      <w:pPr>
        <w:pStyle w:val="Heading3"/>
        <w:numPr>
          <w:ilvl w:val="2"/>
          <w:numId w:val="92"/>
        </w:numPr>
        <w:tabs>
          <w:tab w:val="clear" w:pos="720"/>
          <w:tab w:val="num" w:pos="810"/>
          <w:tab w:val="left" w:pos="1800"/>
        </w:tabs>
        <w:spacing w:before="240" w:after="120"/>
        <w:ind w:left="810" w:firstLine="0"/>
        <w:rPr>
          <w:rFonts w:asciiTheme="minorHAnsi" w:hAnsiTheme="minorHAnsi" w:cstheme="minorHAnsi"/>
          <w:sz w:val="24"/>
          <w:szCs w:val="24"/>
        </w:rPr>
      </w:pPr>
      <w:bookmarkStart w:id="637" w:name="_Toc327466422"/>
      <w:bookmarkStart w:id="638" w:name="_Toc332351320"/>
      <w:r w:rsidRPr="00D07601">
        <w:rPr>
          <w:rFonts w:asciiTheme="minorHAnsi" w:hAnsiTheme="minorHAnsi" w:cstheme="minorHAnsi"/>
          <w:sz w:val="24"/>
          <w:szCs w:val="24"/>
        </w:rPr>
        <w:lastRenderedPageBreak/>
        <w:t>Sequence flow</w:t>
      </w:r>
      <w:bookmarkEnd w:id="637"/>
      <w:bookmarkEnd w:id="638"/>
    </w:p>
    <w:p w:rsidR="00771246" w:rsidRPr="00E821A8" w:rsidRDefault="00771246" w:rsidP="00771246">
      <w:pPr>
        <w:rPr>
          <w:rFonts w:cstheme="minorHAnsi"/>
          <w:sz w:val="24"/>
          <w:szCs w:val="24"/>
        </w:rPr>
      </w:pPr>
      <w:r w:rsidRPr="00E821A8">
        <w:rPr>
          <w:rFonts w:cstheme="minorHAnsi"/>
          <w:sz w:val="24"/>
          <w:szCs w:val="24"/>
        </w:rPr>
        <w:object w:dxaOrig="11608" w:dyaOrig="5992">
          <v:shape id="_x0000_i1149" type="#_x0000_t75" style="width:468pt;height:241.1pt" o:ole="">
            <v:imagedata r:id="rId274" o:title=""/>
          </v:shape>
          <o:OLEObject Type="Embed" ProgID="Visio.Drawing.11" ShapeID="_x0000_i1149" DrawAspect="Content" ObjectID="_1406444942" r:id="rId275"/>
        </w:object>
      </w:r>
    </w:p>
    <w:p w:rsidR="00771246" w:rsidRPr="00E821A8" w:rsidRDefault="00D07601" w:rsidP="00771246">
      <w:pPr>
        <w:pStyle w:val="Heading2"/>
        <w:numPr>
          <w:ilvl w:val="1"/>
          <w:numId w:val="92"/>
        </w:numPr>
        <w:rPr>
          <w:rFonts w:asciiTheme="minorHAnsi" w:hAnsiTheme="minorHAnsi" w:cstheme="minorHAnsi"/>
          <w:sz w:val="24"/>
          <w:szCs w:val="24"/>
        </w:rPr>
      </w:pPr>
      <w:bookmarkStart w:id="639" w:name="_Toc327466423"/>
      <w:bookmarkStart w:id="640" w:name="_Toc332351321"/>
      <w:proofErr w:type="spellStart"/>
      <w:r w:rsidRPr="00D07601">
        <w:rPr>
          <w:rFonts w:asciiTheme="minorHAnsi" w:hAnsiTheme="minorHAnsi" w:cstheme="minorHAnsi"/>
          <w:sz w:val="24"/>
          <w:szCs w:val="24"/>
        </w:rPr>
        <w:t>ProjectEye</w:t>
      </w:r>
      <w:proofErr w:type="spellEnd"/>
      <w:r w:rsidRPr="00D07601">
        <w:rPr>
          <w:rFonts w:asciiTheme="minorHAnsi" w:hAnsiTheme="minorHAnsi" w:cstheme="minorHAnsi"/>
          <w:sz w:val="24"/>
          <w:szCs w:val="24"/>
        </w:rPr>
        <w:t xml:space="preserve"> _UC18 - Edit Stage Use Case</w:t>
      </w:r>
      <w:bookmarkEnd w:id="639"/>
      <w:bookmarkEnd w:id="640"/>
    </w:p>
    <w:p w:rsidR="00771246" w:rsidRPr="00E821A8" w:rsidRDefault="00D07601" w:rsidP="00771246">
      <w:pPr>
        <w:pStyle w:val="Heading3"/>
        <w:numPr>
          <w:ilvl w:val="2"/>
          <w:numId w:val="92"/>
        </w:numPr>
        <w:tabs>
          <w:tab w:val="clear" w:pos="720"/>
          <w:tab w:val="num" w:pos="810"/>
          <w:tab w:val="left" w:pos="1800"/>
        </w:tabs>
        <w:spacing w:before="240" w:after="120"/>
        <w:ind w:left="810" w:firstLine="0"/>
        <w:rPr>
          <w:rFonts w:asciiTheme="minorHAnsi" w:hAnsiTheme="minorHAnsi" w:cstheme="minorHAnsi"/>
          <w:sz w:val="24"/>
          <w:szCs w:val="24"/>
        </w:rPr>
      </w:pPr>
      <w:bookmarkStart w:id="641" w:name="_Toc327466424"/>
      <w:bookmarkStart w:id="642" w:name="_Toc332351322"/>
      <w:r w:rsidRPr="00D07601">
        <w:rPr>
          <w:rFonts w:asciiTheme="minorHAnsi" w:hAnsiTheme="minorHAnsi" w:cstheme="minorHAnsi"/>
          <w:sz w:val="24"/>
          <w:szCs w:val="24"/>
        </w:rPr>
        <w:t>Class Diagram</w:t>
      </w:r>
      <w:bookmarkEnd w:id="641"/>
      <w:bookmarkEnd w:id="642"/>
    </w:p>
    <w:p w:rsidR="00771246" w:rsidRPr="00E821A8" w:rsidRDefault="00771246" w:rsidP="00771246">
      <w:pPr>
        <w:rPr>
          <w:rFonts w:cstheme="minorHAnsi"/>
          <w:sz w:val="24"/>
          <w:szCs w:val="24"/>
        </w:rPr>
      </w:pPr>
      <w:r w:rsidRPr="00E821A8">
        <w:rPr>
          <w:rFonts w:cstheme="minorHAnsi"/>
          <w:sz w:val="24"/>
          <w:szCs w:val="24"/>
        </w:rPr>
        <w:object w:dxaOrig="12156" w:dyaOrig="6522">
          <v:shape id="_x0000_i1150" type="#_x0000_t75" style="width:467.15pt;height:250.35pt" o:ole="">
            <v:imagedata r:id="rId276" o:title=""/>
          </v:shape>
          <o:OLEObject Type="Embed" ProgID="Visio.Drawing.11" ShapeID="_x0000_i1150" DrawAspect="Content" ObjectID="_1406444943" r:id="rId277"/>
        </w:object>
      </w:r>
    </w:p>
    <w:p w:rsidR="00771246" w:rsidRPr="00E821A8" w:rsidRDefault="00771246" w:rsidP="00771246">
      <w:pPr>
        <w:ind w:firstLine="810"/>
        <w:rPr>
          <w:rFonts w:cstheme="minorHAnsi"/>
          <w:sz w:val="24"/>
          <w:szCs w:val="24"/>
        </w:rPr>
      </w:pPr>
    </w:p>
    <w:p w:rsidR="00771246" w:rsidRPr="00E821A8" w:rsidRDefault="00D07601" w:rsidP="00771246">
      <w:pPr>
        <w:pStyle w:val="Heading3"/>
        <w:numPr>
          <w:ilvl w:val="2"/>
          <w:numId w:val="92"/>
        </w:numPr>
        <w:tabs>
          <w:tab w:val="clear" w:pos="720"/>
          <w:tab w:val="num" w:pos="810"/>
          <w:tab w:val="left" w:pos="1800"/>
        </w:tabs>
        <w:spacing w:before="240" w:after="120"/>
        <w:ind w:left="810" w:firstLine="0"/>
        <w:rPr>
          <w:rFonts w:asciiTheme="minorHAnsi" w:hAnsiTheme="minorHAnsi" w:cstheme="minorHAnsi"/>
          <w:sz w:val="24"/>
          <w:szCs w:val="24"/>
        </w:rPr>
      </w:pPr>
      <w:bookmarkStart w:id="643" w:name="_Toc327466425"/>
      <w:bookmarkStart w:id="644" w:name="_Toc332351323"/>
      <w:r w:rsidRPr="00D07601">
        <w:rPr>
          <w:rFonts w:asciiTheme="minorHAnsi" w:hAnsiTheme="minorHAnsi" w:cstheme="minorHAnsi"/>
          <w:sz w:val="24"/>
          <w:szCs w:val="24"/>
        </w:rPr>
        <w:lastRenderedPageBreak/>
        <w:t>Sequence flow</w:t>
      </w:r>
      <w:bookmarkEnd w:id="643"/>
      <w:bookmarkEnd w:id="644"/>
    </w:p>
    <w:p w:rsidR="00771246" w:rsidRPr="00E821A8" w:rsidRDefault="00771246" w:rsidP="00771246">
      <w:pPr>
        <w:rPr>
          <w:rFonts w:cstheme="minorHAnsi"/>
          <w:sz w:val="24"/>
          <w:szCs w:val="24"/>
        </w:rPr>
      </w:pPr>
      <w:r w:rsidRPr="00E821A8">
        <w:rPr>
          <w:rFonts w:cstheme="minorHAnsi"/>
          <w:sz w:val="24"/>
          <w:szCs w:val="24"/>
        </w:rPr>
        <w:object w:dxaOrig="14866" w:dyaOrig="7684">
          <v:shape id="_x0000_i1151" type="#_x0000_t75" style="width:467.15pt;height:242.8pt" o:ole="">
            <v:imagedata r:id="rId278" o:title=""/>
          </v:shape>
          <o:OLEObject Type="Embed" ProgID="Visio.Drawing.11" ShapeID="_x0000_i1151" DrawAspect="Content" ObjectID="_1406444944" r:id="rId279"/>
        </w:object>
      </w:r>
    </w:p>
    <w:p w:rsidR="00771246" w:rsidRPr="00E821A8" w:rsidRDefault="00D07601" w:rsidP="00771246">
      <w:pPr>
        <w:pStyle w:val="Heading2"/>
        <w:numPr>
          <w:ilvl w:val="1"/>
          <w:numId w:val="92"/>
        </w:numPr>
        <w:rPr>
          <w:rFonts w:asciiTheme="minorHAnsi" w:hAnsiTheme="minorHAnsi" w:cstheme="minorHAnsi"/>
          <w:sz w:val="24"/>
          <w:szCs w:val="24"/>
        </w:rPr>
      </w:pPr>
      <w:bookmarkStart w:id="645" w:name="_Toc327466426"/>
      <w:bookmarkStart w:id="646" w:name="_Toc332351324"/>
      <w:proofErr w:type="spellStart"/>
      <w:r w:rsidRPr="00D07601">
        <w:rPr>
          <w:rFonts w:asciiTheme="minorHAnsi" w:hAnsiTheme="minorHAnsi" w:cstheme="minorHAnsi"/>
          <w:sz w:val="24"/>
          <w:szCs w:val="24"/>
        </w:rPr>
        <w:t>ProjectEye</w:t>
      </w:r>
      <w:proofErr w:type="spellEnd"/>
      <w:r w:rsidRPr="00D07601">
        <w:rPr>
          <w:rFonts w:asciiTheme="minorHAnsi" w:hAnsiTheme="minorHAnsi" w:cstheme="minorHAnsi"/>
          <w:sz w:val="24"/>
          <w:szCs w:val="24"/>
        </w:rPr>
        <w:t xml:space="preserve"> _UC19 - Delete Stage Use Case</w:t>
      </w:r>
      <w:bookmarkEnd w:id="645"/>
      <w:bookmarkEnd w:id="646"/>
    </w:p>
    <w:p w:rsidR="00771246" w:rsidRPr="00E821A8" w:rsidRDefault="00D07601" w:rsidP="00771246">
      <w:pPr>
        <w:pStyle w:val="Heading3"/>
        <w:numPr>
          <w:ilvl w:val="2"/>
          <w:numId w:val="92"/>
        </w:numPr>
        <w:tabs>
          <w:tab w:val="clear" w:pos="720"/>
          <w:tab w:val="num" w:pos="810"/>
          <w:tab w:val="left" w:pos="1800"/>
        </w:tabs>
        <w:spacing w:before="240" w:after="120"/>
        <w:ind w:left="810" w:firstLine="0"/>
        <w:rPr>
          <w:rFonts w:asciiTheme="minorHAnsi" w:hAnsiTheme="minorHAnsi" w:cstheme="minorHAnsi"/>
          <w:sz w:val="24"/>
          <w:szCs w:val="24"/>
        </w:rPr>
      </w:pPr>
      <w:bookmarkStart w:id="647" w:name="_Toc327466427"/>
      <w:bookmarkStart w:id="648" w:name="_Toc332351325"/>
      <w:r w:rsidRPr="00D07601">
        <w:rPr>
          <w:rFonts w:asciiTheme="minorHAnsi" w:hAnsiTheme="minorHAnsi" w:cstheme="minorHAnsi"/>
          <w:sz w:val="24"/>
          <w:szCs w:val="24"/>
        </w:rPr>
        <w:t>Class Diagram</w:t>
      </w:r>
      <w:bookmarkEnd w:id="647"/>
      <w:bookmarkEnd w:id="648"/>
    </w:p>
    <w:p w:rsidR="00771246" w:rsidRPr="00E821A8" w:rsidRDefault="00771246" w:rsidP="00771246">
      <w:pPr>
        <w:ind w:firstLine="810"/>
        <w:rPr>
          <w:rFonts w:cstheme="minorHAnsi"/>
          <w:sz w:val="24"/>
          <w:szCs w:val="24"/>
        </w:rPr>
      </w:pPr>
      <w:r w:rsidRPr="00E821A8">
        <w:rPr>
          <w:rFonts w:cstheme="minorHAnsi"/>
          <w:sz w:val="24"/>
          <w:szCs w:val="24"/>
        </w:rPr>
        <w:object w:dxaOrig="12156" w:dyaOrig="6522">
          <v:shape id="_x0000_i1152" type="#_x0000_t75" style="width:467.15pt;height:250.35pt" o:ole="">
            <v:imagedata r:id="rId280" o:title=""/>
          </v:shape>
          <o:OLEObject Type="Embed" ProgID="Visio.Drawing.11" ShapeID="_x0000_i1152" DrawAspect="Content" ObjectID="_1406444945" r:id="rId281"/>
        </w:object>
      </w:r>
    </w:p>
    <w:p w:rsidR="00771246" w:rsidRPr="00E821A8" w:rsidRDefault="00D07601" w:rsidP="00771246">
      <w:pPr>
        <w:pStyle w:val="Heading3"/>
        <w:numPr>
          <w:ilvl w:val="2"/>
          <w:numId w:val="92"/>
        </w:numPr>
        <w:tabs>
          <w:tab w:val="clear" w:pos="720"/>
          <w:tab w:val="num" w:pos="810"/>
          <w:tab w:val="left" w:pos="1800"/>
        </w:tabs>
        <w:spacing w:before="240" w:after="120"/>
        <w:ind w:left="810" w:firstLine="0"/>
        <w:rPr>
          <w:rFonts w:asciiTheme="minorHAnsi" w:hAnsiTheme="minorHAnsi" w:cstheme="minorHAnsi"/>
          <w:sz w:val="24"/>
          <w:szCs w:val="24"/>
        </w:rPr>
      </w:pPr>
      <w:bookmarkStart w:id="649" w:name="_Toc327466428"/>
      <w:bookmarkStart w:id="650" w:name="_Toc332351326"/>
      <w:r w:rsidRPr="00D07601">
        <w:rPr>
          <w:rFonts w:asciiTheme="minorHAnsi" w:hAnsiTheme="minorHAnsi" w:cstheme="minorHAnsi"/>
          <w:sz w:val="24"/>
          <w:szCs w:val="24"/>
        </w:rPr>
        <w:lastRenderedPageBreak/>
        <w:t>Sequence flow</w:t>
      </w:r>
      <w:bookmarkEnd w:id="649"/>
      <w:bookmarkEnd w:id="650"/>
    </w:p>
    <w:p w:rsidR="00771246" w:rsidRPr="00E821A8" w:rsidRDefault="00771246" w:rsidP="00771246">
      <w:pPr>
        <w:rPr>
          <w:rFonts w:cstheme="minorHAnsi"/>
          <w:sz w:val="24"/>
          <w:szCs w:val="24"/>
        </w:rPr>
      </w:pPr>
      <w:r w:rsidRPr="00E821A8">
        <w:rPr>
          <w:rFonts w:cstheme="minorHAnsi"/>
          <w:sz w:val="24"/>
          <w:szCs w:val="24"/>
        </w:rPr>
        <w:object w:dxaOrig="14849" w:dyaOrig="6316">
          <v:shape id="_x0000_i1153" type="#_x0000_t75" style="width:468pt;height:198.4pt" o:ole="">
            <v:imagedata r:id="rId282" o:title=""/>
          </v:shape>
          <o:OLEObject Type="Embed" ProgID="Visio.Drawing.11" ShapeID="_x0000_i1153" DrawAspect="Content" ObjectID="_1406444946" r:id="rId283"/>
        </w:object>
      </w:r>
    </w:p>
    <w:p w:rsidR="00771246" w:rsidRPr="00E821A8" w:rsidRDefault="00D07601" w:rsidP="00771246">
      <w:pPr>
        <w:pStyle w:val="Heading2"/>
        <w:numPr>
          <w:ilvl w:val="1"/>
          <w:numId w:val="92"/>
        </w:numPr>
        <w:rPr>
          <w:rFonts w:asciiTheme="minorHAnsi" w:hAnsiTheme="minorHAnsi" w:cstheme="minorHAnsi"/>
          <w:sz w:val="24"/>
          <w:szCs w:val="24"/>
        </w:rPr>
      </w:pPr>
      <w:bookmarkStart w:id="651" w:name="_Toc327466429"/>
      <w:bookmarkStart w:id="652" w:name="_Toc332351327"/>
      <w:proofErr w:type="spellStart"/>
      <w:r w:rsidRPr="00D07601">
        <w:rPr>
          <w:rFonts w:asciiTheme="minorHAnsi" w:hAnsiTheme="minorHAnsi" w:cstheme="minorHAnsi"/>
          <w:sz w:val="24"/>
          <w:szCs w:val="24"/>
        </w:rPr>
        <w:t>ProjectEye</w:t>
      </w:r>
      <w:proofErr w:type="spellEnd"/>
      <w:r w:rsidRPr="00D07601">
        <w:rPr>
          <w:rFonts w:asciiTheme="minorHAnsi" w:hAnsiTheme="minorHAnsi" w:cstheme="minorHAnsi"/>
          <w:sz w:val="24"/>
          <w:szCs w:val="24"/>
        </w:rPr>
        <w:t xml:space="preserve"> _UC20 - Add Deliverable Use Case</w:t>
      </w:r>
      <w:bookmarkEnd w:id="651"/>
      <w:bookmarkEnd w:id="652"/>
    </w:p>
    <w:p w:rsidR="00771246" w:rsidRPr="00E821A8" w:rsidRDefault="00D07601" w:rsidP="00771246">
      <w:pPr>
        <w:pStyle w:val="Heading3"/>
        <w:numPr>
          <w:ilvl w:val="2"/>
          <w:numId w:val="92"/>
        </w:numPr>
        <w:tabs>
          <w:tab w:val="clear" w:pos="720"/>
          <w:tab w:val="num" w:pos="810"/>
          <w:tab w:val="left" w:pos="1800"/>
        </w:tabs>
        <w:spacing w:before="240" w:after="120"/>
        <w:ind w:left="810" w:firstLine="0"/>
        <w:rPr>
          <w:rFonts w:asciiTheme="minorHAnsi" w:hAnsiTheme="minorHAnsi" w:cstheme="minorHAnsi"/>
          <w:sz w:val="24"/>
          <w:szCs w:val="24"/>
        </w:rPr>
      </w:pPr>
      <w:bookmarkStart w:id="653" w:name="_Toc327466430"/>
      <w:bookmarkStart w:id="654" w:name="_Toc332351328"/>
      <w:r w:rsidRPr="00D07601">
        <w:rPr>
          <w:rFonts w:asciiTheme="minorHAnsi" w:hAnsiTheme="minorHAnsi" w:cstheme="minorHAnsi"/>
          <w:sz w:val="24"/>
          <w:szCs w:val="24"/>
        </w:rPr>
        <w:t>Class Diagram</w:t>
      </w:r>
      <w:bookmarkEnd w:id="653"/>
      <w:bookmarkEnd w:id="654"/>
    </w:p>
    <w:p w:rsidR="00771246" w:rsidRPr="00E821A8" w:rsidRDefault="00771246" w:rsidP="00771246">
      <w:pPr>
        <w:ind w:firstLine="810"/>
        <w:rPr>
          <w:rFonts w:cstheme="minorHAnsi"/>
          <w:sz w:val="24"/>
          <w:szCs w:val="24"/>
        </w:rPr>
      </w:pPr>
      <w:r w:rsidRPr="00E821A8">
        <w:rPr>
          <w:rFonts w:cstheme="minorHAnsi"/>
          <w:sz w:val="24"/>
          <w:szCs w:val="24"/>
        </w:rPr>
        <w:object w:dxaOrig="14535" w:dyaOrig="7722">
          <v:shape id="_x0000_i1154" type="#_x0000_t75" style="width:467.15pt;height:248.65pt" o:ole="">
            <v:imagedata r:id="rId284" o:title=""/>
          </v:shape>
          <o:OLEObject Type="Embed" ProgID="Visio.Drawing.11" ShapeID="_x0000_i1154" DrawAspect="Content" ObjectID="_1406444947" r:id="rId285"/>
        </w:object>
      </w:r>
    </w:p>
    <w:p w:rsidR="00771246" w:rsidRPr="00E821A8" w:rsidRDefault="00D07601" w:rsidP="00771246">
      <w:pPr>
        <w:pStyle w:val="Heading3"/>
        <w:numPr>
          <w:ilvl w:val="2"/>
          <w:numId w:val="92"/>
        </w:numPr>
        <w:tabs>
          <w:tab w:val="clear" w:pos="720"/>
          <w:tab w:val="num" w:pos="810"/>
          <w:tab w:val="left" w:pos="1800"/>
        </w:tabs>
        <w:spacing w:before="240" w:after="120"/>
        <w:ind w:left="810" w:firstLine="0"/>
        <w:rPr>
          <w:rFonts w:asciiTheme="minorHAnsi" w:hAnsiTheme="minorHAnsi" w:cstheme="minorHAnsi"/>
          <w:sz w:val="24"/>
          <w:szCs w:val="24"/>
        </w:rPr>
      </w:pPr>
      <w:bookmarkStart w:id="655" w:name="_Toc327466431"/>
      <w:bookmarkStart w:id="656" w:name="_Toc332351329"/>
      <w:r w:rsidRPr="00D07601">
        <w:rPr>
          <w:rFonts w:asciiTheme="minorHAnsi" w:hAnsiTheme="minorHAnsi" w:cstheme="minorHAnsi"/>
          <w:sz w:val="24"/>
          <w:szCs w:val="24"/>
        </w:rPr>
        <w:lastRenderedPageBreak/>
        <w:t>Sequence flow</w:t>
      </w:r>
      <w:bookmarkEnd w:id="655"/>
      <w:bookmarkEnd w:id="656"/>
    </w:p>
    <w:p w:rsidR="00771246" w:rsidRPr="00E821A8" w:rsidRDefault="00771246" w:rsidP="00771246">
      <w:pPr>
        <w:rPr>
          <w:rFonts w:cstheme="minorHAnsi"/>
          <w:sz w:val="24"/>
          <w:szCs w:val="24"/>
        </w:rPr>
      </w:pPr>
      <w:r w:rsidRPr="00E821A8">
        <w:rPr>
          <w:rFonts w:cstheme="minorHAnsi"/>
          <w:sz w:val="24"/>
          <w:szCs w:val="24"/>
        </w:rPr>
        <w:object w:dxaOrig="16396" w:dyaOrig="7432">
          <v:shape id="_x0000_i1155" type="#_x0000_t75" style="width:467.15pt;height:211.8pt" o:ole="">
            <v:imagedata r:id="rId286" o:title=""/>
          </v:shape>
          <o:OLEObject Type="Embed" ProgID="Visio.Drawing.11" ShapeID="_x0000_i1155" DrawAspect="Content" ObjectID="_1406444948" r:id="rId287"/>
        </w:object>
      </w:r>
    </w:p>
    <w:p w:rsidR="00771246" w:rsidRPr="00E821A8" w:rsidRDefault="00D07601" w:rsidP="00771246">
      <w:pPr>
        <w:pStyle w:val="Heading2"/>
        <w:numPr>
          <w:ilvl w:val="1"/>
          <w:numId w:val="92"/>
        </w:numPr>
        <w:rPr>
          <w:rFonts w:asciiTheme="minorHAnsi" w:hAnsiTheme="minorHAnsi" w:cstheme="minorHAnsi"/>
          <w:sz w:val="24"/>
          <w:szCs w:val="24"/>
        </w:rPr>
      </w:pPr>
      <w:bookmarkStart w:id="657" w:name="_Toc327466432"/>
      <w:bookmarkStart w:id="658" w:name="_Toc332351330"/>
      <w:proofErr w:type="spellStart"/>
      <w:r w:rsidRPr="00D07601">
        <w:rPr>
          <w:rFonts w:asciiTheme="minorHAnsi" w:hAnsiTheme="minorHAnsi" w:cstheme="minorHAnsi"/>
          <w:sz w:val="24"/>
          <w:szCs w:val="24"/>
        </w:rPr>
        <w:t>ProjectEye</w:t>
      </w:r>
      <w:proofErr w:type="spellEnd"/>
      <w:r w:rsidRPr="00D07601">
        <w:rPr>
          <w:rFonts w:asciiTheme="minorHAnsi" w:hAnsiTheme="minorHAnsi" w:cstheme="minorHAnsi"/>
          <w:sz w:val="24"/>
          <w:szCs w:val="24"/>
        </w:rPr>
        <w:t xml:space="preserve"> _UC21 - Edit Deliverable Use Case</w:t>
      </w:r>
      <w:bookmarkEnd w:id="657"/>
      <w:bookmarkEnd w:id="658"/>
    </w:p>
    <w:p w:rsidR="00771246" w:rsidRPr="00E821A8" w:rsidRDefault="00D07601" w:rsidP="00771246">
      <w:pPr>
        <w:pStyle w:val="Heading3"/>
        <w:numPr>
          <w:ilvl w:val="2"/>
          <w:numId w:val="92"/>
        </w:numPr>
        <w:tabs>
          <w:tab w:val="clear" w:pos="720"/>
          <w:tab w:val="num" w:pos="810"/>
          <w:tab w:val="left" w:pos="1800"/>
        </w:tabs>
        <w:spacing w:before="240" w:after="120"/>
        <w:ind w:left="810" w:firstLine="0"/>
        <w:rPr>
          <w:rFonts w:asciiTheme="minorHAnsi" w:hAnsiTheme="minorHAnsi" w:cstheme="minorHAnsi"/>
          <w:sz w:val="24"/>
          <w:szCs w:val="24"/>
        </w:rPr>
      </w:pPr>
      <w:bookmarkStart w:id="659" w:name="_Toc327466433"/>
      <w:bookmarkStart w:id="660" w:name="_Toc332351331"/>
      <w:r w:rsidRPr="00D07601">
        <w:rPr>
          <w:rFonts w:asciiTheme="minorHAnsi" w:hAnsiTheme="minorHAnsi" w:cstheme="minorHAnsi"/>
          <w:sz w:val="24"/>
          <w:szCs w:val="24"/>
        </w:rPr>
        <w:t>Class Diagram</w:t>
      </w:r>
      <w:bookmarkEnd w:id="659"/>
      <w:bookmarkEnd w:id="660"/>
    </w:p>
    <w:p w:rsidR="00771246" w:rsidRPr="00E821A8" w:rsidRDefault="00771246" w:rsidP="00771246">
      <w:pPr>
        <w:ind w:firstLine="810"/>
        <w:rPr>
          <w:rFonts w:cstheme="minorHAnsi"/>
          <w:sz w:val="24"/>
          <w:szCs w:val="24"/>
        </w:rPr>
      </w:pPr>
      <w:r w:rsidRPr="00E821A8">
        <w:rPr>
          <w:rFonts w:cstheme="minorHAnsi"/>
          <w:sz w:val="24"/>
          <w:szCs w:val="24"/>
        </w:rPr>
        <w:object w:dxaOrig="12156" w:dyaOrig="6522">
          <v:shape id="_x0000_i1156" type="#_x0000_t75" style="width:467.15pt;height:250.35pt" o:ole="">
            <v:imagedata r:id="rId288" o:title=""/>
          </v:shape>
          <o:OLEObject Type="Embed" ProgID="Visio.Drawing.11" ShapeID="_x0000_i1156" DrawAspect="Content" ObjectID="_1406444949" r:id="rId289"/>
        </w:object>
      </w:r>
    </w:p>
    <w:p w:rsidR="00771246" w:rsidRPr="00E821A8" w:rsidRDefault="00D07601" w:rsidP="00771246">
      <w:pPr>
        <w:pStyle w:val="Heading3"/>
        <w:numPr>
          <w:ilvl w:val="2"/>
          <w:numId w:val="92"/>
        </w:numPr>
        <w:tabs>
          <w:tab w:val="clear" w:pos="720"/>
          <w:tab w:val="num" w:pos="810"/>
          <w:tab w:val="left" w:pos="1800"/>
        </w:tabs>
        <w:spacing w:before="240" w:after="120"/>
        <w:ind w:left="810" w:firstLine="0"/>
        <w:rPr>
          <w:rFonts w:asciiTheme="minorHAnsi" w:hAnsiTheme="minorHAnsi" w:cstheme="minorHAnsi"/>
          <w:sz w:val="24"/>
          <w:szCs w:val="24"/>
        </w:rPr>
      </w:pPr>
      <w:bookmarkStart w:id="661" w:name="_Toc327466434"/>
      <w:bookmarkStart w:id="662" w:name="_Toc332351332"/>
      <w:r w:rsidRPr="00D07601">
        <w:rPr>
          <w:rFonts w:asciiTheme="minorHAnsi" w:hAnsiTheme="minorHAnsi" w:cstheme="minorHAnsi"/>
          <w:sz w:val="24"/>
          <w:szCs w:val="24"/>
        </w:rPr>
        <w:lastRenderedPageBreak/>
        <w:t>Sequence flow</w:t>
      </w:r>
      <w:bookmarkEnd w:id="661"/>
      <w:bookmarkEnd w:id="662"/>
    </w:p>
    <w:p w:rsidR="00771246" w:rsidRPr="00E821A8" w:rsidRDefault="00771246" w:rsidP="00771246">
      <w:pPr>
        <w:rPr>
          <w:rFonts w:cstheme="minorHAnsi"/>
          <w:sz w:val="24"/>
          <w:szCs w:val="24"/>
        </w:rPr>
      </w:pPr>
      <w:r w:rsidRPr="00E821A8">
        <w:rPr>
          <w:rFonts w:cstheme="minorHAnsi"/>
          <w:sz w:val="24"/>
          <w:szCs w:val="24"/>
        </w:rPr>
        <w:object w:dxaOrig="14876" w:dyaOrig="7684">
          <v:shape id="_x0000_i1157" type="#_x0000_t75" style="width:468pt;height:242.8pt" o:ole="">
            <v:imagedata r:id="rId290" o:title=""/>
          </v:shape>
          <o:OLEObject Type="Embed" ProgID="Visio.Drawing.11" ShapeID="_x0000_i1157" DrawAspect="Content" ObjectID="_1406444950" r:id="rId291"/>
        </w:object>
      </w:r>
    </w:p>
    <w:p w:rsidR="00771246" w:rsidRPr="00E821A8" w:rsidRDefault="00D07601" w:rsidP="00771246">
      <w:pPr>
        <w:pStyle w:val="Heading2"/>
        <w:numPr>
          <w:ilvl w:val="1"/>
          <w:numId w:val="92"/>
        </w:numPr>
        <w:rPr>
          <w:rFonts w:asciiTheme="minorHAnsi" w:hAnsiTheme="minorHAnsi" w:cstheme="minorHAnsi"/>
          <w:sz w:val="24"/>
          <w:szCs w:val="24"/>
        </w:rPr>
      </w:pPr>
      <w:bookmarkStart w:id="663" w:name="_Toc327466435"/>
      <w:bookmarkStart w:id="664" w:name="_Toc332351333"/>
      <w:proofErr w:type="spellStart"/>
      <w:r w:rsidRPr="00D07601">
        <w:rPr>
          <w:rFonts w:asciiTheme="minorHAnsi" w:hAnsiTheme="minorHAnsi" w:cstheme="minorHAnsi"/>
          <w:sz w:val="24"/>
          <w:szCs w:val="24"/>
        </w:rPr>
        <w:t>ProjectEye</w:t>
      </w:r>
      <w:proofErr w:type="spellEnd"/>
      <w:r w:rsidRPr="00D07601">
        <w:rPr>
          <w:rFonts w:asciiTheme="minorHAnsi" w:hAnsiTheme="minorHAnsi" w:cstheme="minorHAnsi"/>
          <w:sz w:val="24"/>
          <w:szCs w:val="24"/>
        </w:rPr>
        <w:t xml:space="preserve"> _UC22 - Delete Deliverable Use Case</w:t>
      </w:r>
      <w:bookmarkEnd w:id="663"/>
      <w:bookmarkEnd w:id="664"/>
    </w:p>
    <w:p w:rsidR="00771246" w:rsidRPr="00E821A8" w:rsidRDefault="00D07601" w:rsidP="00771246">
      <w:pPr>
        <w:pStyle w:val="Heading3"/>
        <w:numPr>
          <w:ilvl w:val="2"/>
          <w:numId w:val="92"/>
        </w:numPr>
        <w:tabs>
          <w:tab w:val="clear" w:pos="720"/>
          <w:tab w:val="num" w:pos="810"/>
          <w:tab w:val="left" w:pos="1800"/>
        </w:tabs>
        <w:spacing w:before="240" w:after="120"/>
        <w:ind w:left="810" w:firstLine="0"/>
        <w:rPr>
          <w:rFonts w:asciiTheme="minorHAnsi" w:hAnsiTheme="minorHAnsi" w:cstheme="minorHAnsi"/>
          <w:sz w:val="24"/>
          <w:szCs w:val="24"/>
        </w:rPr>
      </w:pPr>
      <w:bookmarkStart w:id="665" w:name="_Toc327466436"/>
      <w:bookmarkStart w:id="666" w:name="_Toc332351334"/>
      <w:r w:rsidRPr="00D07601">
        <w:rPr>
          <w:rFonts w:asciiTheme="minorHAnsi" w:hAnsiTheme="minorHAnsi" w:cstheme="minorHAnsi"/>
          <w:sz w:val="24"/>
          <w:szCs w:val="24"/>
        </w:rPr>
        <w:t>Class Diagram</w:t>
      </w:r>
      <w:bookmarkEnd w:id="665"/>
      <w:bookmarkEnd w:id="666"/>
    </w:p>
    <w:p w:rsidR="00771246" w:rsidRPr="00E821A8" w:rsidRDefault="00771246" w:rsidP="00771246">
      <w:pPr>
        <w:ind w:firstLine="810"/>
        <w:rPr>
          <w:rFonts w:cstheme="minorHAnsi"/>
          <w:sz w:val="24"/>
          <w:szCs w:val="24"/>
        </w:rPr>
      </w:pPr>
      <w:r w:rsidRPr="00E821A8">
        <w:rPr>
          <w:rFonts w:cstheme="minorHAnsi"/>
          <w:sz w:val="24"/>
          <w:szCs w:val="24"/>
        </w:rPr>
        <w:object w:dxaOrig="12156" w:dyaOrig="6522">
          <v:shape id="_x0000_i1158" type="#_x0000_t75" style="width:467.15pt;height:250.35pt" o:ole="">
            <v:imagedata r:id="rId292" o:title=""/>
          </v:shape>
          <o:OLEObject Type="Embed" ProgID="Visio.Drawing.11" ShapeID="_x0000_i1158" DrawAspect="Content" ObjectID="_1406444951" r:id="rId293"/>
        </w:object>
      </w:r>
    </w:p>
    <w:p w:rsidR="00771246" w:rsidRPr="00E821A8" w:rsidRDefault="00D07601" w:rsidP="00771246">
      <w:pPr>
        <w:pStyle w:val="Heading3"/>
        <w:numPr>
          <w:ilvl w:val="2"/>
          <w:numId w:val="92"/>
        </w:numPr>
        <w:tabs>
          <w:tab w:val="clear" w:pos="720"/>
          <w:tab w:val="num" w:pos="810"/>
          <w:tab w:val="left" w:pos="1800"/>
        </w:tabs>
        <w:spacing w:before="240" w:after="120"/>
        <w:ind w:left="810" w:firstLine="0"/>
        <w:rPr>
          <w:rFonts w:asciiTheme="minorHAnsi" w:hAnsiTheme="minorHAnsi" w:cstheme="minorHAnsi"/>
          <w:sz w:val="24"/>
          <w:szCs w:val="24"/>
        </w:rPr>
      </w:pPr>
      <w:bookmarkStart w:id="667" w:name="_Toc327466437"/>
      <w:bookmarkStart w:id="668" w:name="_Toc332351335"/>
      <w:r w:rsidRPr="00D07601">
        <w:rPr>
          <w:rFonts w:asciiTheme="minorHAnsi" w:hAnsiTheme="minorHAnsi" w:cstheme="minorHAnsi"/>
          <w:sz w:val="24"/>
          <w:szCs w:val="24"/>
        </w:rPr>
        <w:lastRenderedPageBreak/>
        <w:t>Sequence flow</w:t>
      </w:r>
      <w:bookmarkEnd w:id="667"/>
      <w:bookmarkEnd w:id="668"/>
    </w:p>
    <w:p w:rsidR="00771246" w:rsidRPr="00E821A8" w:rsidRDefault="00771246" w:rsidP="00771246">
      <w:pPr>
        <w:rPr>
          <w:rFonts w:cstheme="minorHAnsi"/>
          <w:sz w:val="24"/>
          <w:szCs w:val="24"/>
        </w:rPr>
      </w:pPr>
      <w:r w:rsidRPr="00E821A8">
        <w:rPr>
          <w:rFonts w:cstheme="minorHAnsi"/>
          <w:sz w:val="24"/>
          <w:szCs w:val="24"/>
        </w:rPr>
        <w:object w:dxaOrig="14859" w:dyaOrig="6316">
          <v:shape id="_x0000_i1159" type="#_x0000_t75" style="width:467.15pt;height:198.4pt" o:ole="">
            <v:imagedata r:id="rId294" o:title=""/>
          </v:shape>
          <o:OLEObject Type="Embed" ProgID="Visio.Drawing.11" ShapeID="_x0000_i1159" DrawAspect="Content" ObjectID="_1406444952" r:id="rId295"/>
        </w:object>
      </w:r>
    </w:p>
    <w:p w:rsidR="00771246" w:rsidRPr="00E821A8" w:rsidRDefault="00D07601" w:rsidP="00771246">
      <w:pPr>
        <w:pStyle w:val="Heading2"/>
        <w:numPr>
          <w:ilvl w:val="1"/>
          <w:numId w:val="92"/>
        </w:numPr>
        <w:rPr>
          <w:rFonts w:asciiTheme="minorHAnsi" w:hAnsiTheme="minorHAnsi" w:cstheme="minorHAnsi"/>
          <w:sz w:val="24"/>
          <w:szCs w:val="24"/>
        </w:rPr>
      </w:pPr>
      <w:bookmarkStart w:id="669" w:name="_Toc327466438"/>
      <w:bookmarkStart w:id="670" w:name="_Toc332351336"/>
      <w:proofErr w:type="spellStart"/>
      <w:r w:rsidRPr="00D07601">
        <w:rPr>
          <w:rFonts w:asciiTheme="minorHAnsi" w:hAnsiTheme="minorHAnsi" w:cstheme="minorHAnsi"/>
          <w:sz w:val="24"/>
          <w:szCs w:val="24"/>
        </w:rPr>
        <w:t>ProjectEye</w:t>
      </w:r>
      <w:proofErr w:type="spellEnd"/>
      <w:r w:rsidRPr="00D07601">
        <w:rPr>
          <w:rFonts w:asciiTheme="minorHAnsi" w:hAnsiTheme="minorHAnsi" w:cstheme="minorHAnsi"/>
          <w:sz w:val="24"/>
          <w:szCs w:val="24"/>
        </w:rPr>
        <w:t xml:space="preserve"> _UC23 - View Info Use Case</w:t>
      </w:r>
      <w:bookmarkEnd w:id="669"/>
      <w:bookmarkEnd w:id="670"/>
    </w:p>
    <w:p w:rsidR="00771246" w:rsidRPr="00E821A8" w:rsidRDefault="00D07601" w:rsidP="00771246">
      <w:pPr>
        <w:pStyle w:val="Heading3"/>
        <w:numPr>
          <w:ilvl w:val="2"/>
          <w:numId w:val="92"/>
        </w:numPr>
        <w:tabs>
          <w:tab w:val="clear" w:pos="720"/>
          <w:tab w:val="num" w:pos="810"/>
          <w:tab w:val="left" w:pos="1800"/>
        </w:tabs>
        <w:spacing w:before="240" w:after="120"/>
        <w:ind w:left="810" w:firstLine="0"/>
        <w:rPr>
          <w:rFonts w:asciiTheme="minorHAnsi" w:hAnsiTheme="minorHAnsi" w:cstheme="minorHAnsi"/>
          <w:sz w:val="24"/>
          <w:szCs w:val="24"/>
        </w:rPr>
      </w:pPr>
      <w:bookmarkStart w:id="671" w:name="_Toc327466439"/>
      <w:bookmarkStart w:id="672" w:name="_Toc332351337"/>
      <w:r w:rsidRPr="00D07601">
        <w:rPr>
          <w:rFonts w:asciiTheme="minorHAnsi" w:hAnsiTheme="minorHAnsi" w:cstheme="minorHAnsi"/>
          <w:sz w:val="24"/>
          <w:szCs w:val="24"/>
        </w:rPr>
        <w:t>Class Diagram</w:t>
      </w:r>
      <w:bookmarkEnd w:id="671"/>
      <w:bookmarkEnd w:id="672"/>
    </w:p>
    <w:p w:rsidR="00771246" w:rsidRPr="00E821A8" w:rsidRDefault="00771246" w:rsidP="00771246">
      <w:pPr>
        <w:ind w:firstLine="810"/>
        <w:rPr>
          <w:rFonts w:cstheme="minorHAnsi"/>
          <w:sz w:val="24"/>
          <w:szCs w:val="24"/>
        </w:rPr>
      </w:pPr>
      <w:r w:rsidRPr="00E821A8">
        <w:rPr>
          <w:rFonts w:cstheme="minorHAnsi"/>
          <w:sz w:val="24"/>
          <w:szCs w:val="24"/>
        </w:rPr>
        <w:object w:dxaOrig="13399" w:dyaOrig="6300">
          <v:shape id="_x0000_i1160" type="#_x0000_t75" style="width:468pt;height:220.2pt" o:ole="">
            <v:imagedata r:id="rId296" o:title=""/>
          </v:shape>
          <o:OLEObject Type="Embed" ProgID="Visio.Drawing.11" ShapeID="_x0000_i1160" DrawAspect="Content" ObjectID="_1406444953" r:id="rId297"/>
        </w:object>
      </w:r>
    </w:p>
    <w:p w:rsidR="00771246" w:rsidRPr="00E821A8" w:rsidRDefault="00D07601" w:rsidP="00771246">
      <w:pPr>
        <w:pStyle w:val="Heading3"/>
        <w:numPr>
          <w:ilvl w:val="2"/>
          <w:numId w:val="92"/>
        </w:numPr>
        <w:tabs>
          <w:tab w:val="clear" w:pos="720"/>
          <w:tab w:val="num" w:pos="810"/>
          <w:tab w:val="left" w:pos="1800"/>
        </w:tabs>
        <w:spacing w:before="240" w:after="120"/>
        <w:ind w:left="810" w:firstLine="0"/>
        <w:rPr>
          <w:rFonts w:asciiTheme="minorHAnsi" w:hAnsiTheme="minorHAnsi" w:cstheme="minorHAnsi"/>
          <w:sz w:val="24"/>
          <w:szCs w:val="24"/>
        </w:rPr>
      </w:pPr>
      <w:bookmarkStart w:id="673" w:name="_Toc327466440"/>
      <w:bookmarkStart w:id="674" w:name="_Toc332351338"/>
      <w:r w:rsidRPr="00D07601">
        <w:rPr>
          <w:rFonts w:asciiTheme="minorHAnsi" w:hAnsiTheme="minorHAnsi" w:cstheme="minorHAnsi"/>
          <w:sz w:val="24"/>
          <w:szCs w:val="24"/>
        </w:rPr>
        <w:lastRenderedPageBreak/>
        <w:t>Sequence flow</w:t>
      </w:r>
      <w:bookmarkEnd w:id="673"/>
      <w:bookmarkEnd w:id="674"/>
    </w:p>
    <w:p w:rsidR="00771246" w:rsidRPr="00E821A8" w:rsidRDefault="00771246" w:rsidP="00771246">
      <w:pPr>
        <w:rPr>
          <w:rFonts w:cstheme="minorHAnsi"/>
          <w:sz w:val="24"/>
          <w:szCs w:val="24"/>
        </w:rPr>
      </w:pPr>
      <w:r w:rsidRPr="00E821A8">
        <w:rPr>
          <w:rFonts w:cstheme="minorHAnsi"/>
          <w:sz w:val="24"/>
          <w:szCs w:val="24"/>
        </w:rPr>
        <w:object w:dxaOrig="13509" w:dyaOrig="5725">
          <v:shape id="_x0000_i1161" type="#_x0000_t75" style="width:467.15pt;height:198.4pt" o:ole="">
            <v:imagedata r:id="rId298" o:title=""/>
          </v:shape>
          <o:OLEObject Type="Embed" ProgID="Visio.Drawing.11" ShapeID="_x0000_i1161" DrawAspect="Content" ObjectID="_1406444954" r:id="rId299"/>
        </w:object>
      </w:r>
    </w:p>
    <w:p w:rsidR="00771246" w:rsidRPr="00E821A8" w:rsidRDefault="00D07601" w:rsidP="00771246">
      <w:pPr>
        <w:pStyle w:val="Heading2"/>
        <w:numPr>
          <w:ilvl w:val="1"/>
          <w:numId w:val="92"/>
        </w:numPr>
        <w:rPr>
          <w:rFonts w:asciiTheme="minorHAnsi" w:hAnsiTheme="minorHAnsi" w:cstheme="minorHAnsi"/>
          <w:sz w:val="24"/>
          <w:szCs w:val="24"/>
        </w:rPr>
      </w:pPr>
      <w:bookmarkStart w:id="675" w:name="_Toc327466441"/>
      <w:bookmarkStart w:id="676" w:name="_Toc332351339"/>
      <w:r w:rsidRPr="00D07601">
        <w:rPr>
          <w:rFonts w:asciiTheme="minorHAnsi" w:hAnsiTheme="minorHAnsi" w:cstheme="minorHAnsi"/>
          <w:sz w:val="24"/>
          <w:szCs w:val="24"/>
        </w:rPr>
        <w:t>Planner_UC01- Filter Task Use Case</w:t>
      </w:r>
      <w:bookmarkEnd w:id="675"/>
      <w:bookmarkEnd w:id="676"/>
    </w:p>
    <w:p w:rsidR="00771246" w:rsidRPr="00E821A8" w:rsidRDefault="00D07601" w:rsidP="00771246">
      <w:pPr>
        <w:pStyle w:val="Heading3"/>
        <w:numPr>
          <w:ilvl w:val="2"/>
          <w:numId w:val="92"/>
        </w:numPr>
        <w:tabs>
          <w:tab w:val="clear" w:pos="720"/>
        </w:tabs>
        <w:spacing w:before="240" w:after="120"/>
        <w:ind w:left="1440"/>
        <w:rPr>
          <w:rFonts w:asciiTheme="minorHAnsi" w:hAnsiTheme="minorHAnsi" w:cstheme="minorHAnsi"/>
          <w:sz w:val="24"/>
          <w:szCs w:val="24"/>
        </w:rPr>
      </w:pPr>
      <w:bookmarkStart w:id="677" w:name="_Toc327466442"/>
      <w:bookmarkStart w:id="678" w:name="_Toc332351340"/>
      <w:r w:rsidRPr="00D07601">
        <w:rPr>
          <w:rFonts w:asciiTheme="minorHAnsi" w:hAnsiTheme="minorHAnsi" w:cstheme="minorHAnsi"/>
          <w:sz w:val="24"/>
          <w:szCs w:val="24"/>
        </w:rPr>
        <w:t>Class Diagram</w:t>
      </w:r>
      <w:bookmarkEnd w:id="677"/>
      <w:bookmarkEnd w:id="678"/>
    </w:p>
    <w:p w:rsidR="00771246" w:rsidRPr="00E821A8" w:rsidRDefault="00771246" w:rsidP="00771246">
      <w:pPr>
        <w:jc w:val="center"/>
        <w:rPr>
          <w:rFonts w:cstheme="minorHAnsi"/>
          <w:sz w:val="24"/>
          <w:szCs w:val="24"/>
        </w:rPr>
      </w:pPr>
      <w:r w:rsidRPr="00E821A8">
        <w:rPr>
          <w:rFonts w:cstheme="minorHAnsi"/>
          <w:sz w:val="24"/>
          <w:szCs w:val="24"/>
        </w:rPr>
        <w:object w:dxaOrig="11162" w:dyaOrig="6448">
          <v:shape id="_x0000_i1162" type="#_x0000_t75" style="width:468pt;height:269.6pt" o:ole="">
            <v:imagedata r:id="rId300" o:title=""/>
          </v:shape>
          <o:OLEObject Type="Embed" ProgID="Visio.Drawing.11" ShapeID="_x0000_i1162" DrawAspect="Content" ObjectID="_1406444955" r:id="rId301"/>
        </w:object>
      </w:r>
    </w:p>
    <w:p w:rsidR="00771246" w:rsidRPr="00E821A8" w:rsidRDefault="00D07601" w:rsidP="00771246">
      <w:pPr>
        <w:pStyle w:val="Heading3"/>
        <w:numPr>
          <w:ilvl w:val="2"/>
          <w:numId w:val="92"/>
        </w:numPr>
        <w:tabs>
          <w:tab w:val="clear" w:pos="720"/>
        </w:tabs>
        <w:spacing w:before="240" w:after="120"/>
        <w:ind w:left="1440"/>
        <w:rPr>
          <w:rFonts w:asciiTheme="minorHAnsi" w:hAnsiTheme="minorHAnsi" w:cstheme="minorHAnsi"/>
          <w:sz w:val="24"/>
          <w:szCs w:val="24"/>
        </w:rPr>
      </w:pPr>
      <w:bookmarkStart w:id="679" w:name="_Toc327466443"/>
      <w:bookmarkStart w:id="680" w:name="_Toc332351341"/>
      <w:r w:rsidRPr="00D07601">
        <w:rPr>
          <w:rFonts w:asciiTheme="minorHAnsi" w:hAnsiTheme="minorHAnsi" w:cstheme="minorHAnsi"/>
          <w:sz w:val="24"/>
          <w:szCs w:val="24"/>
        </w:rPr>
        <w:lastRenderedPageBreak/>
        <w:t>Sequence Flow</w:t>
      </w:r>
      <w:bookmarkEnd w:id="679"/>
      <w:bookmarkEnd w:id="680"/>
    </w:p>
    <w:p w:rsidR="00771246" w:rsidRPr="00E821A8" w:rsidRDefault="00771246" w:rsidP="00771246">
      <w:pPr>
        <w:rPr>
          <w:rFonts w:cstheme="minorHAnsi"/>
          <w:sz w:val="24"/>
          <w:szCs w:val="24"/>
        </w:rPr>
      </w:pPr>
      <w:r w:rsidRPr="00E821A8">
        <w:rPr>
          <w:rFonts w:cstheme="minorHAnsi"/>
          <w:sz w:val="24"/>
          <w:szCs w:val="24"/>
        </w:rPr>
        <w:object w:dxaOrig="10684" w:dyaOrig="5800">
          <v:shape id="_x0000_i1163" type="#_x0000_t75" style="width:468pt;height:254.5pt" o:ole="">
            <v:imagedata r:id="rId302" o:title=""/>
          </v:shape>
          <o:OLEObject Type="Embed" ProgID="Visio.Drawing.11" ShapeID="_x0000_i1163" DrawAspect="Content" ObjectID="_1406444956" r:id="rId303"/>
        </w:object>
      </w:r>
    </w:p>
    <w:p w:rsidR="00771246" w:rsidRPr="00E821A8" w:rsidRDefault="00D07601" w:rsidP="00771246">
      <w:pPr>
        <w:pStyle w:val="Heading2"/>
        <w:numPr>
          <w:ilvl w:val="1"/>
          <w:numId w:val="92"/>
        </w:numPr>
        <w:rPr>
          <w:rFonts w:asciiTheme="minorHAnsi" w:hAnsiTheme="minorHAnsi" w:cstheme="minorHAnsi"/>
          <w:sz w:val="24"/>
          <w:szCs w:val="24"/>
        </w:rPr>
      </w:pPr>
      <w:bookmarkStart w:id="681" w:name="_Toc327466444"/>
      <w:bookmarkStart w:id="682" w:name="_Toc332351342"/>
      <w:r w:rsidRPr="00D07601">
        <w:rPr>
          <w:rFonts w:asciiTheme="minorHAnsi" w:hAnsiTheme="minorHAnsi" w:cstheme="minorHAnsi"/>
          <w:sz w:val="24"/>
          <w:szCs w:val="24"/>
        </w:rPr>
        <w:lastRenderedPageBreak/>
        <w:t>Planner_UC02 - Add Task Use Case</w:t>
      </w:r>
      <w:bookmarkEnd w:id="681"/>
      <w:bookmarkEnd w:id="682"/>
    </w:p>
    <w:p w:rsidR="00771246" w:rsidRPr="00E821A8" w:rsidRDefault="00D07601" w:rsidP="00771246">
      <w:pPr>
        <w:pStyle w:val="Heading3"/>
        <w:numPr>
          <w:ilvl w:val="2"/>
          <w:numId w:val="92"/>
        </w:numPr>
        <w:tabs>
          <w:tab w:val="clear" w:pos="720"/>
        </w:tabs>
        <w:spacing w:before="240" w:after="120"/>
        <w:ind w:left="1440"/>
        <w:rPr>
          <w:rFonts w:asciiTheme="minorHAnsi" w:hAnsiTheme="minorHAnsi" w:cstheme="minorHAnsi"/>
          <w:sz w:val="24"/>
          <w:szCs w:val="24"/>
        </w:rPr>
      </w:pPr>
      <w:bookmarkStart w:id="683" w:name="_Toc327466445"/>
      <w:bookmarkStart w:id="684" w:name="_Toc332351343"/>
      <w:r w:rsidRPr="00D07601">
        <w:rPr>
          <w:rFonts w:asciiTheme="minorHAnsi" w:hAnsiTheme="minorHAnsi" w:cstheme="minorHAnsi"/>
          <w:sz w:val="24"/>
          <w:szCs w:val="24"/>
        </w:rPr>
        <w:t>Class Diagram</w:t>
      </w:r>
      <w:bookmarkEnd w:id="683"/>
      <w:bookmarkEnd w:id="684"/>
    </w:p>
    <w:p w:rsidR="00771246" w:rsidRPr="00E821A8" w:rsidRDefault="00771246" w:rsidP="00771246">
      <w:pPr>
        <w:rPr>
          <w:rFonts w:cstheme="minorHAnsi"/>
          <w:sz w:val="24"/>
          <w:szCs w:val="24"/>
        </w:rPr>
      </w:pPr>
      <w:r w:rsidRPr="00E821A8">
        <w:rPr>
          <w:rFonts w:cstheme="minorHAnsi"/>
          <w:sz w:val="24"/>
          <w:szCs w:val="24"/>
        </w:rPr>
        <w:object w:dxaOrig="11685" w:dyaOrig="9513">
          <v:shape id="_x0000_i1164" type="#_x0000_t75" style="width:468pt;height:380.1pt" o:ole="">
            <v:imagedata r:id="rId304" o:title=""/>
          </v:shape>
          <o:OLEObject Type="Embed" ProgID="Visio.Drawing.11" ShapeID="_x0000_i1164" DrawAspect="Content" ObjectID="_1406444957" r:id="rId305"/>
        </w:object>
      </w:r>
    </w:p>
    <w:p w:rsidR="00771246" w:rsidRPr="00E821A8" w:rsidRDefault="00D07601" w:rsidP="00771246">
      <w:pPr>
        <w:pStyle w:val="Heading3"/>
        <w:numPr>
          <w:ilvl w:val="2"/>
          <w:numId w:val="92"/>
        </w:numPr>
        <w:tabs>
          <w:tab w:val="clear" w:pos="720"/>
        </w:tabs>
        <w:spacing w:before="240" w:after="120"/>
        <w:ind w:left="1440"/>
        <w:rPr>
          <w:rFonts w:asciiTheme="minorHAnsi" w:hAnsiTheme="minorHAnsi" w:cstheme="minorHAnsi"/>
          <w:sz w:val="24"/>
          <w:szCs w:val="24"/>
        </w:rPr>
      </w:pPr>
      <w:bookmarkStart w:id="685" w:name="_Toc327466446"/>
      <w:bookmarkStart w:id="686" w:name="_Toc332351344"/>
      <w:r w:rsidRPr="00D07601">
        <w:rPr>
          <w:rFonts w:asciiTheme="minorHAnsi" w:hAnsiTheme="minorHAnsi" w:cstheme="minorHAnsi"/>
          <w:sz w:val="24"/>
          <w:szCs w:val="24"/>
        </w:rPr>
        <w:lastRenderedPageBreak/>
        <w:t>Sequence Flow</w:t>
      </w:r>
      <w:bookmarkEnd w:id="685"/>
      <w:bookmarkEnd w:id="686"/>
    </w:p>
    <w:p w:rsidR="00771246" w:rsidRPr="00E821A8" w:rsidRDefault="00771246" w:rsidP="00771246">
      <w:pPr>
        <w:rPr>
          <w:rFonts w:cstheme="minorHAnsi"/>
          <w:sz w:val="24"/>
          <w:szCs w:val="24"/>
        </w:rPr>
      </w:pPr>
      <w:r w:rsidRPr="00E821A8">
        <w:rPr>
          <w:rFonts w:cstheme="minorHAnsi"/>
          <w:sz w:val="24"/>
          <w:szCs w:val="24"/>
        </w:rPr>
        <w:object w:dxaOrig="11178" w:dyaOrig="5800">
          <v:shape id="_x0000_i1165" type="#_x0000_t75" style="width:468pt;height:241.95pt" o:ole="">
            <v:imagedata r:id="rId306" o:title=""/>
          </v:shape>
          <o:OLEObject Type="Embed" ProgID="Visio.Drawing.11" ShapeID="_x0000_i1165" DrawAspect="Content" ObjectID="_1406444958" r:id="rId307"/>
        </w:object>
      </w:r>
    </w:p>
    <w:p w:rsidR="00771246" w:rsidRPr="00E821A8" w:rsidRDefault="00D07601" w:rsidP="00771246">
      <w:pPr>
        <w:pStyle w:val="Heading2"/>
        <w:numPr>
          <w:ilvl w:val="1"/>
          <w:numId w:val="92"/>
        </w:numPr>
        <w:rPr>
          <w:rFonts w:asciiTheme="minorHAnsi" w:hAnsiTheme="minorHAnsi" w:cstheme="minorHAnsi"/>
          <w:sz w:val="24"/>
          <w:szCs w:val="24"/>
        </w:rPr>
      </w:pPr>
      <w:bookmarkStart w:id="687" w:name="_Toc327466447"/>
      <w:bookmarkStart w:id="688" w:name="_Toc332351345"/>
      <w:r w:rsidRPr="00D07601">
        <w:rPr>
          <w:rFonts w:asciiTheme="minorHAnsi" w:hAnsiTheme="minorHAnsi" w:cstheme="minorHAnsi"/>
          <w:sz w:val="24"/>
          <w:szCs w:val="24"/>
        </w:rPr>
        <w:lastRenderedPageBreak/>
        <w:t>Planner_UC03 - Update Task Use Case</w:t>
      </w:r>
      <w:bookmarkEnd w:id="687"/>
      <w:bookmarkEnd w:id="688"/>
    </w:p>
    <w:p w:rsidR="00771246" w:rsidRPr="00E821A8" w:rsidRDefault="00D07601" w:rsidP="00771246">
      <w:pPr>
        <w:pStyle w:val="Heading3"/>
        <w:numPr>
          <w:ilvl w:val="2"/>
          <w:numId w:val="92"/>
        </w:numPr>
        <w:tabs>
          <w:tab w:val="clear" w:pos="720"/>
        </w:tabs>
        <w:spacing w:before="240" w:after="120"/>
        <w:ind w:left="1440"/>
        <w:rPr>
          <w:rFonts w:asciiTheme="minorHAnsi" w:hAnsiTheme="minorHAnsi" w:cstheme="minorHAnsi"/>
          <w:sz w:val="24"/>
          <w:szCs w:val="24"/>
        </w:rPr>
      </w:pPr>
      <w:bookmarkStart w:id="689" w:name="_Toc327466448"/>
      <w:bookmarkStart w:id="690" w:name="_Toc332351346"/>
      <w:r w:rsidRPr="00D07601">
        <w:rPr>
          <w:rFonts w:asciiTheme="minorHAnsi" w:hAnsiTheme="minorHAnsi" w:cstheme="minorHAnsi"/>
          <w:sz w:val="24"/>
          <w:szCs w:val="24"/>
        </w:rPr>
        <w:t>Class Diagram</w:t>
      </w:r>
      <w:bookmarkEnd w:id="689"/>
      <w:bookmarkEnd w:id="690"/>
    </w:p>
    <w:p w:rsidR="00771246" w:rsidRPr="00E821A8" w:rsidRDefault="00771246" w:rsidP="00771246">
      <w:pPr>
        <w:rPr>
          <w:rFonts w:cstheme="minorHAnsi"/>
          <w:sz w:val="24"/>
          <w:szCs w:val="24"/>
        </w:rPr>
      </w:pPr>
      <w:r w:rsidRPr="00E821A8">
        <w:rPr>
          <w:rFonts w:cstheme="minorHAnsi"/>
          <w:sz w:val="24"/>
          <w:szCs w:val="24"/>
        </w:rPr>
        <w:object w:dxaOrig="11868" w:dyaOrig="9804">
          <v:shape id="_x0000_i1166" type="#_x0000_t75" style="width:467.15pt;height:385.95pt" o:ole="">
            <v:imagedata r:id="rId308" o:title=""/>
          </v:shape>
          <o:OLEObject Type="Embed" ProgID="Visio.Drawing.11" ShapeID="_x0000_i1166" DrawAspect="Content" ObjectID="_1406444959" r:id="rId309"/>
        </w:object>
      </w:r>
    </w:p>
    <w:p w:rsidR="00771246" w:rsidRPr="00E821A8" w:rsidRDefault="00D07601" w:rsidP="00771246">
      <w:pPr>
        <w:pStyle w:val="Heading3"/>
        <w:numPr>
          <w:ilvl w:val="2"/>
          <w:numId w:val="92"/>
        </w:numPr>
        <w:tabs>
          <w:tab w:val="clear" w:pos="720"/>
        </w:tabs>
        <w:spacing w:before="240" w:after="120"/>
        <w:ind w:left="1440"/>
        <w:rPr>
          <w:rFonts w:asciiTheme="minorHAnsi" w:hAnsiTheme="minorHAnsi" w:cstheme="minorHAnsi"/>
          <w:sz w:val="24"/>
          <w:szCs w:val="24"/>
        </w:rPr>
      </w:pPr>
      <w:bookmarkStart w:id="691" w:name="_Toc327466449"/>
      <w:bookmarkStart w:id="692" w:name="_Toc332351347"/>
      <w:r w:rsidRPr="00D07601">
        <w:rPr>
          <w:rFonts w:asciiTheme="minorHAnsi" w:hAnsiTheme="minorHAnsi" w:cstheme="minorHAnsi"/>
          <w:sz w:val="24"/>
          <w:szCs w:val="24"/>
        </w:rPr>
        <w:lastRenderedPageBreak/>
        <w:t>Sequence Flow</w:t>
      </w:r>
      <w:bookmarkEnd w:id="691"/>
      <w:bookmarkEnd w:id="692"/>
    </w:p>
    <w:p w:rsidR="00771246" w:rsidRPr="00E821A8" w:rsidRDefault="00771246" w:rsidP="00771246">
      <w:pPr>
        <w:rPr>
          <w:rFonts w:cstheme="minorHAnsi"/>
          <w:sz w:val="24"/>
          <w:szCs w:val="24"/>
        </w:rPr>
      </w:pPr>
      <w:r w:rsidRPr="00E821A8">
        <w:rPr>
          <w:rFonts w:cstheme="minorHAnsi"/>
          <w:sz w:val="24"/>
          <w:szCs w:val="24"/>
        </w:rPr>
        <w:object w:dxaOrig="11280" w:dyaOrig="5800">
          <v:shape id="_x0000_i1167" type="#_x0000_t75" style="width:467.15pt;height:240.3pt" o:ole="">
            <v:imagedata r:id="rId310" o:title=""/>
          </v:shape>
          <o:OLEObject Type="Embed" ProgID="Visio.Drawing.11" ShapeID="_x0000_i1167" DrawAspect="Content" ObjectID="_1406444960" r:id="rId311"/>
        </w:object>
      </w:r>
    </w:p>
    <w:p w:rsidR="00771246" w:rsidRPr="00E821A8" w:rsidRDefault="00D07601" w:rsidP="00771246">
      <w:pPr>
        <w:pStyle w:val="Heading2"/>
        <w:numPr>
          <w:ilvl w:val="1"/>
          <w:numId w:val="92"/>
        </w:numPr>
        <w:rPr>
          <w:rFonts w:asciiTheme="minorHAnsi" w:hAnsiTheme="minorHAnsi" w:cstheme="minorHAnsi"/>
          <w:sz w:val="24"/>
          <w:szCs w:val="24"/>
        </w:rPr>
      </w:pPr>
      <w:bookmarkStart w:id="693" w:name="_Toc327466450"/>
      <w:bookmarkStart w:id="694" w:name="_Toc332351348"/>
      <w:r w:rsidRPr="00D07601">
        <w:rPr>
          <w:rFonts w:asciiTheme="minorHAnsi" w:hAnsiTheme="minorHAnsi" w:cstheme="minorHAnsi"/>
          <w:sz w:val="24"/>
          <w:szCs w:val="24"/>
        </w:rPr>
        <w:t>Planner_UC04 - Delete Task Use Case</w:t>
      </w:r>
      <w:bookmarkEnd w:id="693"/>
      <w:bookmarkEnd w:id="694"/>
    </w:p>
    <w:p w:rsidR="00771246" w:rsidRPr="00E821A8" w:rsidRDefault="00D07601" w:rsidP="00771246">
      <w:pPr>
        <w:pStyle w:val="Heading3"/>
        <w:numPr>
          <w:ilvl w:val="2"/>
          <w:numId w:val="92"/>
        </w:numPr>
        <w:tabs>
          <w:tab w:val="clear" w:pos="720"/>
        </w:tabs>
        <w:spacing w:before="240" w:after="120"/>
        <w:ind w:left="1440"/>
        <w:rPr>
          <w:rFonts w:asciiTheme="minorHAnsi" w:hAnsiTheme="minorHAnsi" w:cstheme="minorHAnsi"/>
          <w:sz w:val="24"/>
          <w:szCs w:val="24"/>
        </w:rPr>
      </w:pPr>
      <w:bookmarkStart w:id="695" w:name="_Toc327466451"/>
      <w:bookmarkStart w:id="696" w:name="_Toc332351349"/>
      <w:r w:rsidRPr="00D07601">
        <w:rPr>
          <w:rFonts w:asciiTheme="minorHAnsi" w:hAnsiTheme="minorHAnsi" w:cstheme="minorHAnsi"/>
          <w:sz w:val="24"/>
          <w:szCs w:val="24"/>
        </w:rPr>
        <w:t>Class Diagram</w:t>
      </w:r>
      <w:bookmarkEnd w:id="695"/>
      <w:bookmarkEnd w:id="696"/>
    </w:p>
    <w:p w:rsidR="00771246" w:rsidRPr="00E821A8" w:rsidRDefault="00771246" w:rsidP="00771246">
      <w:pPr>
        <w:rPr>
          <w:rFonts w:cstheme="minorHAnsi"/>
          <w:sz w:val="24"/>
          <w:szCs w:val="24"/>
        </w:rPr>
      </w:pPr>
      <w:r w:rsidRPr="00E821A8">
        <w:rPr>
          <w:rFonts w:cstheme="minorHAnsi"/>
          <w:sz w:val="24"/>
          <w:szCs w:val="24"/>
        </w:rPr>
        <w:object w:dxaOrig="11882" w:dyaOrig="6345">
          <v:shape id="_x0000_i1168" type="#_x0000_t75" style="width:467.15pt;height:248.65pt" o:ole="">
            <v:imagedata r:id="rId312" o:title=""/>
          </v:shape>
          <o:OLEObject Type="Embed" ProgID="Visio.Drawing.11" ShapeID="_x0000_i1168" DrawAspect="Content" ObjectID="_1406444961" r:id="rId313"/>
        </w:object>
      </w:r>
    </w:p>
    <w:p w:rsidR="00771246" w:rsidRPr="00E821A8" w:rsidRDefault="00D07601" w:rsidP="00771246">
      <w:pPr>
        <w:pStyle w:val="Heading3"/>
        <w:numPr>
          <w:ilvl w:val="2"/>
          <w:numId w:val="92"/>
        </w:numPr>
        <w:tabs>
          <w:tab w:val="clear" w:pos="720"/>
        </w:tabs>
        <w:spacing w:before="240" w:after="120"/>
        <w:ind w:left="1440"/>
        <w:rPr>
          <w:rFonts w:asciiTheme="minorHAnsi" w:hAnsiTheme="minorHAnsi" w:cstheme="minorHAnsi"/>
          <w:sz w:val="24"/>
          <w:szCs w:val="24"/>
        </w:rPr>
      </w:pPr>
      <w:bookmarkStart w:id="697" w:name="_Toc327466452"/>
      <w:bookmarkStart w:id="698" w:name="_Toc332351350"/>
      <w:r w:rsidRPr="00D07601">
        <w:rPr>
          <w:rFonts w:asciiTheme="minorHAnsi" w:hAnsiTheme="minorHAnsi" w:cstheme="minorHAnsi"/>
          <w:sz w:val="24"/>
          <w:szCs w:val="24"/>
        </w:rPr>
        <w:lastRenderedPageBreak/>
        <w:t>Sequence Flow</w:t>
      </w:r>
      <w:bookmarkEnd w:id="697"/>
      <w:bookmarkEnd w:id="698"/>
    </w:p>
    <w:p w:rsidR="00771246" w:rsidRPr="00E821A8" w:rsidRDefault="00771246" w:rsidP="00771246">
      <w:pPr>
        <w:rPr>
          <w:rFonts w:cstheme="minorHAnsi"/>
          <w:sz w:val="24"/>
          <w:szCs w:val="24"/>
        </w:rPr>
      </w:pPr>
      <w:r w:rsidRPr="00E821A8">
        <w:rPr>
          <w:rFonts w:cstheme="minorHAnsi"/>
          <w:sz w:val="24"/>
          <w:szCs w:val="24"/>
        </w:rPr>
        <w:object w:dxaOrig="11178" w:dyaOrig="5800">
          <v:shape id="_x0000_i1169" type="#_x0000_t75" style="width:468pt;height:241.95pt" o:ole="">
            <v:imagedata r:id="rId314" o:title=""/>
          </v:shape>
          <o:OLEObject Type="Embed" ProgID="Visio.Drawing.11" ShapeID="_x0000_i1169" DrawAspect="Content" ObjectID="_1406444962" r:id="rId315"/>
        </w:object>
      </w:r>
    </w:p>
    <w:p w:rsidR="00771246" w:rsidRPr="00E821A8" w:rsidRDefault="00D07601" w:rsidP="00771246">
      <w:pPr>
        <w:pStyle w:val="Heading2"/>
        <w:numPr>
          <w:ilvl w:val="1"/>
          <w:numId w:val="92"/>
        </w:numPr>
        <w:rPr>
          <w:rFonts w:asciiTheme="minorHAnsi" w:hAnsiTheme="minorHAnsi" w:cstheme="minorHAnsi"/>
          <w:sz w:val="24"/>
          <w:szCs w:val="24"/>
        </w:rPr>
      </w:pPr>
      <w:bookmarkStart w:id="699" w:name="_Toc327466453"/>
      <w:bookmarkStart w:id="700" w:name="_Toc332351351"/>
      <w:r w:rsidRPr="00D07601">
        <w:rPr>
          <w:rFonts w:asciiTheme="minorHAnsi" w:hAnsiTheme="minorHAnsi" w:cstheme="minorHAnsi"/>
          <w:sz w:val="24"/>
          <w:szCs w:val="24"/>
        </w:rPr>
        <w:t>Planner_UC05 - Import Task Use Case</w:t>
      </w:r>
      <w:bookmarkEnd w:id="699"/>
      <w:bookmarkEnd w:id="700"/>
    </w:p>
    <w:p w:rsidR="00771246" w:rsidRPr="00E821A8" w:rsidRDefault="00D07601" w:rsidP="00771246">
      <w:pPr>
        <w:pStyle w:val="Heading3"/>
        <w:numPr>
          <w:ilvl w:val="2"/>
          <w:numId w:val="92"/>
        </w:numPr>
        <w:tabs>
          <w:tab w:val="clear" w:pos="720"/>
        </w:tabs>
        <w:spacing w:before="240" w:after="120"/>
        <w:ind w:left="1440"/>
        <w:rPr>
          <w:rFonts w:asciiTheme="minorHAnsi" w:hAnsiTheme="minorHAnsi" w:cstheme="minorHAnsi"/>
          <w:sz w:val="24"/>
          <w:szCs w:val="24"/>
        </w:rPr>
      </w:pPr>
      <w:bookmarkStart w:id="701" w:name="_Toc327466454"/>
      <w:bookmarkStart w:id="702" w:name="_Toc332351352"/>
      <w:r w:rsidRPr="00D07601">
        <w:rPr>
          <w:rFonts w:asciiTheme="minorHAnsi" w:hAnsiTheme="minorHAnsi" w:cstheme="minorHAnsi"/>
          <w:sz w:val="24"/>
          <w:szCs w:val="24"/>
        </w:rPr>
        <w:t>Class Diagram</w:t>
      </w:r>
      <w:bookmarkEnd w:id="701"/>
      <w:bookmarkEnd w:id="702"/>
    </w:p>
    <w:p w:rsidR="00771246" w:rsidRPr="00E821A8" w:rsidRDefault="00771246" w:rsidP="00771246">
      <w:pPr>
        <w:rPr>
          <w:rFonts w:cstheme="minorHAnsi"/>
          <w:sz w:val="24"/>
          <w:szCs w:val="24"/>
        </w:rPr>
      </w:pPr>
      <w:r w:rsidRPr="00E821A8">
        <w:rPr>
          <w:rFonts w:cstheme="minorHAnsi"/>
          <w:sz w:val="24"/>
          <w:szCs w:val="24"/>
        </w:rPr>
        <w:object w:dxaOrig="11652" w:dyaOrig="6405">
          <v:shape id="_x0000_i1170" type="#_x0000_t75" style="width:468pt;height:256.2pt" o:ole="">
            <v:imagedata r:id="rId316" o:title=""/>
          </v:shape>
          <o:OLEObject Type="Embed" ProgID="Visio.Drawing.11" ShapeID="_x0000_i1170" DrawAspect="Content" ObjectID="_1406444963" r:id="rId317"/>
        </w:object>
      </w:r>
    </w:p>
    <w:p w:rsidR="00771246" w:rsidRPr="00E821A8" w:rsidRDefault="00D07601" w:rsidP="00771246">
      <w:pPr>
        <w:pStyle w:val="Heading3"/>
        <w:numPr>
          <w:ilvl w:val="2"/>
          <w:numId w:val="92"/>
        </w:numPr>
        <w:tabs>
          <w:tab w:val="clear" w:pos="720"/>
        </w:tabs>
        <w:spacing w:before="240" w:after="120"/>
        <w:ind w:left="1440"/>
        <w:rPr>
          <w:rFonts w:asciiTheme="minorHAnsi" w:hAnsiTheme="minorHAnsi" w:cstheme="minorHAnsi"/>
          <w:sz w:val="24"/>
          <w:szCs w:val="24"/>
        </w:rPr>
      </w:pPr>
      <w:bookmarkStart w:id="703" w:name="_Toc327466455"/>
      <w:bookmarkStart w:id="704" w:name="_Toc332351353"/>
      <w:r w:rsidRPr="00D07601">
        <w:rPr>
          <w:rFonts w:asciiTheme="minorHAnsi" w:hAnsiTheme="minorHAnsi" w:cstheme="minorHAnsi"/>
          <w:sz w:val="24"/>
          <w:szCs w:val="24"/>
        </w:rPr>
        <w:lastRenderedPageBreak/>
        <w:t>Sequence Flow</w:t>
      </w:r>
      <w:bookmarkEnd w:id="703"/>
      <w:bookmarkEnd w:id="704"/>
    </w:p>
    <w:p w:rsidR="00771246" w:rsidRPr="00E821A8" w:rsidRDefault="00771246" w:rsidP="00771246">
      <w:pPr>
        <w:rPr>
          <w:rFonts w:cstheme="minorHAnsi"/>
          <w:sz w:val="24"/>
          <w:szCs w:val="24"/>
        </w:rPr>
      </w:pPr>
      <w:r w:rsidRPr="00E821A8">
        <w:rPr>
          <w:rFonts w:cstheme="minorHAnsi"/>
          <w:sz w:val="24"/>
          <w:szCs w:val="24"/>
        </w:rPr>
        <w:object w:dxaOrig="11178" w:dyaOrig="5800">
          <v:shape id="_x0000_i1171" type="#_x0000_t75" style="width:468pt;height:241.95pt" o:ole="">
            <v:imagedata r:id="rId318" o:title=""/>
          </v:shape>
          <o:OLEObject Type="Embed" ProgID="Visio.Drawing.11" ShapeID="_x0000_i1171" DrawAspect="Content" ObjectID="_1406444964" r:id="rId319"/>
        </w:object>
      </w:r>
    </w:p>
    <w:p w:rsidR="00771246" w:rsidRPr="00E821A8" w:rsidRDefault="00D07601" w:rsidP="00771246">
      <w:pPr>
        <w:pStyle w:val="Heading2"/>
        <w:numPr>
          <w:ilvl w:val="1"/>
          <w:numId w:val="92"/>
        </w:numPr>
        <w:rPr>
          <w:rFonts w:asciiTheme="minorHAnsi" w:hAnsiTheme="minorHAnsi" w:cstheme="minorHAnsi"/>
          <w:sz w:val="24"/>
          <w:szCs w:val="24"/>
        </w:rPr>
      </w:pPr>
      <w:bookmarkStart w:id="705" w:name="_Toc327466456"/>
      <w:bookmarkStart w:id="706" w:name="_Toc332351354"/>
      <w:r w:rsidRPr="00D07601">
        <w:rPr>
          <w:rFonts w:asciiTheme="minorHAnsi" w:hAnsiTheme="minorHAnsi" w:cstheme="minorHAnsi"/>
          <w:sz w:val="24"/>
          <w:szCs w:val="24"/>
        </w:rPr>
        <w:t>Dashboard _UC01 - Filter Project Use Case</w:t>
      </w:r>
      <w:bookmarkEnd w:id="705"/>
      <w:bookmarkEnd w:id="706"/>
    </w:p>
    <w:p w:rsidR="00771246" w:rsidRPr="00E821A8" w:rsidRDefault="00D07601" w:rsidP="00771246">
      <w:pPr>
        <w:pStyle w:val="Heading3"/>
        <w:numPr>
          <w:ilvl w:val="2"/>
          <w:numId w:val="92"/>
        </w:numPr>
        <w:tabs>
          <w:tab w:val="clear" w:pos="720"/>
        </w:tabs>
        <w:spacing w:before="240" w:after="120"/>
        <w:ind w:left="1440"/>
        <w:rPr>
          <w:rFonts w:asciiTheme="minorHAnsi" w:hAnsiTheme="minorHAnsi" w:cstheme="minorHAnsi"/>
          <w:sz w:val="24"/>
          <w:szCs w:val="24"/>
        </w:rPr>
      </w:pPr>
      <w:bookmarkStart w:id="707" w:name="_Toc327466457"/>
      <w:bookmarkStart w:id="708" w:name="_Toc332351355"/>
      <w:r w:rsidRPr="00D07601">
        <w:rPr>
          <w:rFonts w:asciiTheme="minorHAnsi" w:hAnsiTheme="minorHAnsi" w:cstheme="minorHAnsi"/>
          <w:sz w:val="24"/>
          <w:szCs w:val="24"/>
        </w:rPr>
        <w:t>Class Diagram</w:t>
      </w:r>
      <w:bookmarkEnd w:id="707"/>
      <w:bookmarkEnd w:id="708"/>
    </w:p>
    <w:p w:rsidR="00771246" w:rsidRPr="00E821A8" w:rsidRDefault="00771246" w:rsidP="00771246">
      <w:pPr>
        <w:rPr>
          <w:rFonts w:cstheme="minorHAnsi"/>
          <w:sz w:val="24"/>
          <w:szCs w:val="24"/>
        </w:rPr>
      </w:pPr>
      <w:r w:rsidRPr="00E821A8">
        <w:rPr>
          <w:rFonts w:cstheme="minorHAnsi"/>
          <w:sz w:val="24"/>
          <w:szCs w:val="24"/>
        </w:rPr>
        <w:object w:dxaOrig="12120" w:dyaOrig="8277">
          <v:shape id="_x0000_i1172" type="#_x0000_t75" style="width:468pt;height:320.65pt" o:ole="">
            <v:imagedata r:id="rId320" o:title=""/>
          </v:shape>
          <o:OLEObject Type="Embed" ProgID="Visio.Drawing.11" ShapeID="_x0000_i1172" DrawAspect="Content" ObjectID="_1406444965" r:id="rId321"/>
        </w:object>
      </w:r>
    </w:p>
    <w:p w:rsidR="00771246" w:rsidRPr="00E821A8" w:rsidRDefault="00D07601" w:rsidP="00771246">
      <w:pPr>
        <w:pStyle w:val="Heading3"/>
        <w:numPr>
          <w:ilvl w:val="2"/>
          <w:numId w:val="92"/>
        </w:numPr>
        <w:tabs>
          <w:tab w:val="clear" w:pos="720"/>
        </w:tabs>
        <w:spacing w:before="240" w:after="120"/>
        <w:ind w:left="1440"/>
        <w:rPr>
          <w:rFonts w:asciiTheme="minorHAnsi" w:hAnsiTheme="minorHAnsi" w:cstheme="minorHAnsi"/>
          <w:sz w:val="24"/>
          <w:szCs w:val="24"/>
        </w:rPr>
      </w:pPr>
      <w:bookmarkStart w:id="709" w:name="_Toc327466458"/>
      <w:bookmarkStart w:id="710" w:name="_Toc332351356"/>
      <w:r w:rsidRPr="00D07601">
        <w:rPr>
          <w:rFonts w:asciiTheme="minorHAnsi" w:hAnsiTheme="minorHAnsi" w:cstheme="minorHAnsi"/>
          <w:sz w:val="24"/>
          <w:szCs w:val="24"/>
        </w:rPr>
        <w:lastRenderedPageBreak/>
        <w:t>Sequence Flow</w:t>
      </w:r>
      <w:bookmarkEnd w:id="709"/>
      <w:bookmarkEnd w:id="710"/>
    </w:p>
    <w:p w:rsidR="00771246" w:rsidRPr="00E821A8" w:rsidRDefault="00771246" w:rsidP="00771246">
      <w:pPr>
        <w:rPr>
          <w:rFonts w:cstheme="minorHAnsi"/>
          <w:sz w:val="24"/>
          <w:szCs w:val="24"/>
        </w:rPr>
      </w:pPr>
      <w:r w:rsidRPr="00E821A8">
        <w:rPr>
          <w:rFonts w:cstheme="minorHAnsi"/>
          <w:sz w:val="24"/>
          <w:szCs w:val="24"/>
        </w:rPr>
        <w:object w:dxaOrig="10684" w:dyaOrig="5800">
          <v:shape id="_x0000_i1173" type="#_x0000_t75" style="width:468pt;height:254.5pt" o:ole="">
            <v:imagedata r:id="rId322" o:title=""/>
          </v:shape>
          <o:OLEObject Type="Embed" ProgID="Visio.Drawing.11" ShapeID="_x0000_i1173" DrawAspect="Content" ObjectID="_1406444966" r:id="rId323"/>
        </w:object>
      </w:r>
    </w:p>
    <w:p w:rsidR="00771246" w:rsidRPr="00E821A8" w:rsidRDefault="00D07601" w:rsidP="00771246">
      <w:pPr>
        <w:pStyle w:val="Heading2"/>
        <w:numPr>
          <w:ilvl w:val="1"/>
          <w:numId w:val="92"/>
        </w:numPr>
        <w:rPr>
          <w:rFonts w:asciiTheme="minorHAnsi" w:hAnsiTheme="minorHAnsi" w:cstheme="minorHAnsi"/>
          <w:sz w:val="24"/>
          <w:szCs w:val="24"/>
        </w:rPr>
      </w:pPr>
      <w:bookmarkStart w:id="711" w:name="_Toc327466459"/>
      <w:bookmarkStart w:id="712" w:name="_Toc332351357"/>
      <w:r w:rsidRPr="00D07601">
        <w:rPr>
          <w:rFonts w:asciiTheme="minorHAnsi" w:hAnsiTheme="minorHAnsi" w:cstheme="minorHAnsi"/>
          <w:sz w:val="24"/>
          <w:szCs w:val="24"/>
        </w:rPr>
        <w:t>Dashboard _UC02 - Export Dashboard Use Case</w:t>
      </w:r>
      <w:bookmarkEnd w:id="711"/>
      <w:bookmarkEnd w:id="712"/>
    </w:p>
    <w:p w:rsidR="00771246" w:rsidRPr="00E821A8" w:rsidRDefault="00D07601" w:rsidP="00771246">
      <w:pPr>
        <w:pStyle w:val="Heading3"/>
        <w:numPr>
          <w:ilvl w:val="2"/>
          <w:numId w:val="92"/>
        </w:numPr>
        <w:tabs>
          <w:tab w:val="clear" w:pos="720"/>
        </w:tabs>
        <w:spacing w:before="240" w:after="120"/>
        <w:ind w:left="1440"/>
        <w:rPr>
          <w:rFonts w:asciiTheme="minorHAnsi" w:hAnsiTheme="minorHAnsi" w:cstheme="minorHAnsi"/>
          <w:sz w:val="24"/>
          <w:szCs w:val="24"/>
        </w:rPr>
      </w:pPr>
      <w:bookmarkStart w:id="713" w:name="_Toc327466460"/>
      <w:bookmarkStart w:id="714" w:name="_Toc332351358"/>
      <w:r w:rsidRPr="00D07601">
        <w:rPr>
          <w:rFonts w:asciiTheme="minorHAnsi" w:hAnsiTheme="minorHAnsi" w:cstheme="minorHAnsi"/>
          <w:sz w:val="24"/>
          <w:szCs w:val="24"/>
        </w:rPr>
        <w:t>Class Diagram</w:t>
      </w:r>
      <w:bookmarkEnd w:id="713"/>
      <w:bookmarkEnd w:id="714"/>
    </w:p>
    <w:p w:rsidR="00771246" w:rsidRPr="00E821A8" w:rsidRDefault="00771246" w:rsidP="00771246">
      <w:pPr>
        <w:rPr>
          <w:rFonts w:cstheme="minorHAnsi"/>
          <w:sz w:val="24"/>
          <w:szCs w:val="24"/>
        </w:rPr>
      </w:pPr>
      <w:r w:rsidRPr="00E821A8">
        <w:rPr>
          <w:rFonts w:cstheme="minorHAnsi"/>
          <w:sz w:val="24"/>
          <w:szCs w:val="24"/>
        </w:rPr>
        <w:object w:dxaOrig="12150" w:dyaOrig="7265">
          <v:shape id="_x0000_i1174" type="#_x0000_t75" style="width:468pt;height:279.65pt" o:ole="">
            <v:imagedata r:id="rId324" o:title=""/>
          </v:shape>
          <o:OLEObject Type="Embed" ProgID="Visio.Drawing.11" ShapeID="_x0000_i1174" DrawAspect="Content" ObjectID="_1406444967" r:id="rId325"/>
        </w:object>
      </w:r>
    </w:p>
    <w:p w:rsidR="00771246" w:rsidRPr="00E821A8" w:rsidRDefault="00D07601" w:rsidP="00771246">
      <w:pPr>
        <w:pStyle w:val="Heading3"/>
        <w:numPr>
          <w:ilvl w:val="2"/>
          <w:numId w:val="92"/>
        </w:numPr>
        <w:tabs>
          <w:tab w:val="clear" w:pos="720"/>
        </w:tabs>
        <w:spacing w:before="240" w:after="120"/>
        <w:ind w:left="1440"/>
        <w:rPr>
          <w:rFonts w:asciiTheme="minorHAnsi" w:hAnsiTheme="minorHAnsi" w:cstheme="minorHAnsi"/>
          <w:sz w:val="24"/>
          <w:szCs w:val="24"/>
        </w:rPr>
      </w:pPr>
      <w:bookmarkStart w:id="715" w:name="_Toc327466461"/>
      <w:bookmarkStart w:id="716" w:name="_Toc332351359"/>
      <w:r w:rsidRPr="00D07601">
        <w:rPr>
          <w:rFonts w:asciiTheme="minorHAnsi" w:hAnsiTheme="minorHAnsi" w:cstheme="minorHAnsi"/>
          <w:sz w:val="24"/>
          <w:szCs w:val="24"/>
        </w:rPr>
        <w:lastRenderedPageBreak/>
        <w:t>Sequence Flow</w:t>
      </w:r>
      <w:bookmarkEnd w:id="715"/>
      <w:bookmarkEnd w:id="716"/>
    </w:p>
    <w:p w:rsidR="00771246" w:rsidRPr="00E821A8" w:rsidRDefault="00771246" w:rsidP="00771246">
      <w:pPr>
        <w:spacing w:line="240" w:lineRule="auto"/>
        <w:rPr>
          <w:rFonts w:eastAsia="Times New Roman" w:cstheme="minorHAnsi"/>
          <w:color w:val="000000"/>
          <w:sz w:val="24"/>
          <w:szCs w:val="24"/>
        </w:rPr>
      </w:pPr>
    </w:p>
    <w:p w:rsidR="00771246" w:rsidRPr="00E821A8" w:rsidRDefault="00771246" w:rsidP="00771246">
      <w:pPr>
        <w:spacing w:line="240" w:lineRule="auto"/>
        <w:rPr>
          <w:rFonts w:eastAsia="Times New Roman" w:cstheme="minorHAnsi"/>
          <w:color w:val="000000"/>
          <w:sz w:val="24"/>
          <w:szCs w:val="24"/>
        </w:rPr>
      </w:pPr>
    </w:p>
    <w:p w:rsidR="00771246" w:rsidRPr="00E821A8" w:rsidRDefault="00771246" w:rsidP="00771246">
      <w:pPr>
        <w:spacing w:line="240" w:lineRule="auto"/>
        <w:rPr>
          <w:rFonts w:eastAsia="Times New Roman" w:cstheme="minorHAnsi"/>
          <w:color w:val="000000"/>
          <w:sz w:val="24"/>
          <w:szCs w:val="24"/>
        </w:rPr>
      </w:pPr>
    </w:p>
    <w:p w:rsidR="00771246" w:rsidRPr="00E821A8" w:rsidRDefault="00771246" w:rsidP="00771246">
      <w:pPr>
        <w:spacing w:line="240" w:lineRule="auto"/>
        <w:rPr>
          <w:rFonts w:eastAsia="Times New Roman" w:cstheme="minorHAnsi"/>
          <w:color w:val="000000"/>
          <w:sz w:val="24"/>
          <w:szCs w:val="24"/>
        </w:rPr>
      </w:pPr>
      <w:r w:rsidRPr="00E821A8">
        <w:rPr>
          <w:rFonts w:cstheme="minorHAnsi"/>
          <w:sz w:val="24"/>
          <w:szCs w:val="24"/>
        </w:rPr>
        <w:object w:dxaOrig="10684" w:dyaOrig="5800">
          <v:shape id="_x0000_i1175" type="#_x0000_t75" style="width:468pt;height:254.5pt" o:ole="">
            <v:imagedata r:id="rId326" o:title=""/>
          </v:shape>
          <o:OLEObject Type="Embed" ProgID="Visio.Drawing.11" ShapeID="_x0000_i1175" DrawAspect="Content" ObjectID="_1406444968" r:id="rId327"/>
        </w:object>
      </w:r>
    </w:p>
    <w:p w:rsidR="003D7084" w:rsidRDefault="00D07601">
      <w:pPr>
        <w:pStyle w:val="Heading2"/>
        <w:numPr>
          <w:ilvl w:val="0"/>
          <w:numId w:val="115"/>
        </w:numPr>
        <w:ind w:left="360"/>
        <w:rPr>
          <w:rFonts w:asciiTheme="minorHAnsi" w:hAnsiTheme="minorHAnsi" w:cstheme="minorHAnsi"/>
          <w:sz w:val="24"/>
          <w:szCs w:val="24"/>
        </w:rPr>
      </w:pPr>
      <w:bookmarkStart w:id="717" w:name="_Toc327466462"/>
      <w:bookmarkStart w:id="718" w:name="_Toc332351360"/>
      <w:r w:rsidRPr="00D07601">
        <w:rPr>
          <w:rFonts w:asciiTheme="minorHAnsi" w:hAnsiTheme="minorHAnsi" w:cstheme="minorHAnsi"/>
          <w:sz w:val="24"/>
          <w:szCs w:val="24"/>
        </w:rPr>
        <w:t>Interface Design</w:t>
      </w:r>
      <w:bookmarkEnd w:id="717"/>
      <w:bookmarkEnd w:id="718"/>
    </w:p>
    <w:p w:rsidR="00771246" w:rsidRPr="00E821A8" w:rsidRDefault="00771246" w:rsidP="00771246">
      <w:pPr>
        <w:ind w:left="432"/>
        <w:rPr>
          <w:rFonts w:cstheme="minorHAnsi"/>
          <w:sz w:val="24"/>
          <w:szCs w:val="24"/>
        </w:rPr>
      </w:pPr>
    </w:p>
    <w:p w:rsidR="003D7084" w:rsidRDefault="00D07601">
      <w:pPr>
        <w:tabs>
          <w:tab w:val="left" w:pos="0"/>
        </w:tabs>
        <w:ind w:left="-180" w:hanging="180"/>
        <w:rPr>
          <w:rFonts w:cstheme="minorHAnsi"/>
          <w:sz w:val="24"/>
          <w:szCs w:val="24"/>
        </w:rPr>
      </w:pPr>
      <w:bookmarkStart w:id="719" w:name="_Toc332351361"/>
      <w:r w:rsidRPr="00D07601">
        <w:rPr>
          <w:rStyle w:val="Heading3Char"/>
          <w:rFonts w:asciiTheme="minorHAnsi" w:hAnsiTheme="minorHAnsi" w:cstheme="minorHAnsi"/>
          <w:szCs w:val="24"/>
        </w:rPr>
        <w:lastRenderedPageBreak/>
        <w:t xml:space="preserve">8.1 Project Eye </w:t>
      </w:r>
      <w:proofErr w:type="spellStart"/>
      <w:r w:rsidRPr="00D07601">
        <w:rPr>
          <w:rStyle w:val="Heading3Char"/>
          <w:rFonts w:asciiTheme="minorHAnsi" w:hAnsiTheme="minorHAnsi" w:cstheme="minorHAnsi"/>
          <w:szCs w:val="24"/>
        </w:rPr>
        <w:t>Portlet</w:t>
      </w:r>
      <w:bookmarkEnd w:id="719"/>
      <w:proofErr w:type="spellEnd"/>
      <w:r w:rsidRPr="00D07601">
        <w:rPr>
          <w:rFonts w:cstheme="minorHAnsi"/>
          <w:sz w:val="24"/>
          <w:szCs w:val="24"/>
        </w:rPr>
        <w:br/>
      </w:r>
      <w:r w:rsidRPr="00D07601">
        <w:rPr>
          <w:rFonts w:cstheme="minorHAnsi"/>
          <w:sz w:val="24"/>
          <w:szCs w:val="24"/>
        </w:rPr>
        <w:br/>
      </w:r>
      <w:r w:rsidR="003D7084">
        <w:rPr>
          <w:rFonts w:cstheme="minorHAnsi"/>
          <w:noProof/>
          <w:sz w:val="24"/>
          <w:szCs w:val="24"/>
        </w:rPr>
        <w:drawing>
          <wp:inline distT="0" distB="0" distL="0" distR="0">
            <wp:extent cx="6040850" cy="3171825"/>
            <wp:effectExtent l="0" t="0" r="0" b="0"/>
            <wp:docPr id="14" name="Picture 14" descr="C:\Users\DuyNgo\Desktop\ProjectEye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C:\Users\DuyNgo\Desktop\ProjectEyeHome.PNG"/>
                    <pic:cNvPicPr>
                      <a:picLocks noChangeAspect="1" noChangeArrowheads="1"/>
                    </pic:cNvPicPr>
                  </pic:nvPicPr>
                  <pic:blipFill>
                    <a:blip r:embed="rId32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040850" cy="3171825"/>
                    </a:xfrm>
                    <a:prstGeom prst="rect">
                      <a:avLst/>
                    </a:prstGeom>
                    <a:noFill/>
                    <a:ln>
                      <a:noFill/>
                    </a:ln>
                  </pic:spPr>
                </pic:pic>
              </a:graphicData>
            </a:graphic>
          </wp:inline>
        </w:drawing>
      </w:r>
    </w:p>
    <w:p w:rsidR="003D7084" w:rsidRDefault="00D07601">
      <w:pPr>
        <w:ind w:left="-180" w:hanging="198"/>
        <w:rPr>
          <w:rFonts w:cstheme="minorHAnsi"/>
          <w:sz w:val="24"/>
          <w:szCs w:val="24"/>
        </w:rPr>
      </w:pPr>
      <w:bookmarkStart w:id="720" w:name="_Toc332351362"/>
      <w:r w:rsidRPr="00D07601">
        <w:rPr>
          <w:rStyle w:val="Heading3Char"/>
          <w:rFonts w:asciiTheme="minorHAnsi" w:hAnsiTheme="minorHAnsi" w:cstheme="minorHAnsi"/>
          <w:sz w:val="24"/>
          <w:szCs w:val="24"/>
        </w:rPr>
        <w:t>8.2 Team Management</w:t>
      </w:r>
      <w:bookmarkEnd w:id="720"/>
      <w:r w:rsidRPr="00D07601">
        <w:rPr>
          <w:rFonts w:cstheme="minorHAnsi"/>
          <w:sz w:val="24"/>
          <w:szCs w:val="24"/>
        </w:rPr>
        <w:br/>
      </w:r>
      <w:r w:rsidR="003D7084">
        <w:rPr>
          <w:rFonts w:cstheme="minorHAnsi"/>
          <w:noProof/>
          <w:sz w:val="24"/>
          <w:szCs w:val="24"/>
        </w:rPr>
        <w:drawing>
          <wp:inline distT="0" distB="0" distL="0" distR="0">
            <wp:extent cx="6296025" cy="1819995"/>
            <wp:effectExtent l="0" t="0" r="0" b="0"/>
            <wp:docPr id="15" name="Picture 15" descr="C:\Users\DuyNgo\Desktop\TeamManage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C:\Users\DuyNgo\Desktop\TeamManagement.PNG"/>
                    <pic:cNvPicPr>
                      <a:picLocks noChangeAspect="1" noChangeArrowheads="1"/>
                    </pic:cNvPicPr>
                  </pic:nvPicPr>
                  <pic:blipFill>
                    <a:blip r:embed="rId32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296025" cy="1819995"/>
                    </a:xfrm>
                    <a:prstGeom prst="rect">
                      <a:avLst/>
                    </a:prstGeom>
                    <a:noFill/>
                    <a:ln>
                      <a:noFill/>
                    </a:ln>
                  </pic:spPr>
                </pic:pic>
              </a:graphicData>
            </a:graphic>
          </wp:inline>
        </w:drawing>
      </w:r>
    </w:p>
    <w:p w:rsidR="003D7084" w:rsidRDefault="00D07601">
      <w:pPr>
        <w:pStyle w:val="Heading3"/>
        <w:rPr>
          <w:rFonts w:cstheme="minorHAnsi"/>
          <w:sz w:val="24"/>
          <w:szCs w:val="24"/>
        </w:rPr>
      </w:pPr>
      <w:r w:rsidRPr="00D07601">
        <w:rPr>
          <w:rFonts w:asciiTheme="minorHAnsi" w:hAnsiTheme="minorHAnsi" w:cstheme="minorHAnsi"/>
          <w:sz w:val="24"/>
          <w:szCs w:val="24"/>
        </w:rPr>
        <w:lastRenderedPageBreak/>
        <w:br/>
      </w:r>
      <w:bookmarkStart w:id="721" w:name="_Toc332351363"/>
      <w:r w:rsidRPr="00D07601">
        <w:rPr>
          <w:rFonts w:asciiTheme="minorHAnsi" w:hAnsiTheme="minorHAnsi" w:cstheme="minorHAnsi"/>
          <w:sz w:val="24"/>
          <w:szCs w:val="24"/>
        </w:rPr>
        <w:t xml:space="preserve">8.3 Planner </w:t>
      </w:r>
      <w:proofErr w:type="spellStart"/>
      <w:r w:rsidRPr="00D07601">
        <w:rPr>
          <w:rFonts w:asciiTheme="minorHAnsi" w:hAnsiTheme="minorHAnsi" w:cstheme="minorHAnsi"/>
          <w:sz w:val="24"/>
          <w:szCs w:val="24"/>
        </w:rPr>
        <w:t>Portlet</w:t>
      </w:r>
      <w:bookmarkEnd w:id="721"/>
      <w:proofErr w:type="spellEnd"/>
      <w:r w:rsidRPr="00D07601">
        <w:rPr>
          <w:rFonts w:asciiTheme="minorHAnsi" w:hAnsiTheme="minorHAnsi" w:cstheme="minorHAnsi"/>
          <w:sz w:val="24"/>
          <w:szCs w:val="24"/>
        </w:rPr>
        <w:br/>
      </w:r>
      <w:r w:rsidRPr="00D07601">
        <w:rPr>
          <w:rFonts w:asciiTheme="minorHAnsi" w:hAnsiTheme="minorHAnsi" w:cstheme="minorHAnsi"/>
          <w:sz w:val="24"/>
          <w:szCs w:val="24"/>
        </w:rPr>
        <w:br/>
      </w:r>
    </w:p>
    <w:p w:rsidR="003D7084" w:rsidRDefault="00D07601">
      <w:pPr>
        <w:pStyle w:val="Heading3"/>
        <w:rPr>
          <w:rFonts w:cstheme="minorHAnsi"/>
          <w:sz w:val="24"/>
          <w:szCs w:val="24"/>
        </w:rPr>
      </w:pPr>
      <w:bookmarkStart w:id="722" w:name="_Toc332351364"/>
      <w:r w:rsidRPr="00D07601">
        <w:rPr>
          <w:rFonts w:asciiTheme="minorHAnsi" w:hAnsiTheme="minorHAnsi" w:cstheme="minorHAnsi"/>
          <w:sz w:val="24"/>
          <w:szCs w:val="24"/>
        </w:rPr>
        <w:t xml:space="preserve">8.4 Requirement </w:t>
      </w:r>
      <w:proofErr w:type="spellStart"/>
      <w:r w:rsidRPr="00D07601">
        <w:rPr>
          <w:rFonts w:asciiTheme="minorHAnsi" w:hAnsiTheme="minorHAnsi" w:cstheme="minorHAnsi"/>
          <w:sz w:val="24"/>
          <w:szCs w:val="24"/>
        </w:rPr>
        <w:t>Portlet</w:t>
      </w:r>
      <w:bookmarkEnd w:id="722"/>
      <w:proofErr w:type="spellEnd"/>
      <w:r w:rsidRPr="00D07601">
        <w:rPr>
          <w:rFonts w:asciiTheme="minorHAnsi" w:hAnsiTheme="minorHAnsi" w:cstheme="minorHAnsi"/>
          <w:sz w:val="24"/>
          <w:szCs w:val="24"/>
        </w:rPr>
        <w:br/>
      </w:r>
    </w:p>
    <w:p w:rsidR="003D7084" w:rsidRDefault="003D7084">
      <w:pPr>
        <w:rPr>
          <w:rFonts w:cstheme="minorHAnsi"/>
          <w:sz w:val="24"/>
          <w:szCs w:val="24"/>
        </w:rPr>
      </w:pPr>
      <w:r>
        <w:rPr>
          <w:rFonts w:cstheme="minorHAnsi"/>
          <w:noProof/>
          <w:sz w:val="24"/>
          <w:szCs w:val="24"/>
        </w:rPr>
        <w:drawing>
          <wp:inline distT="0" distB="0" distL="0" distR="0">
            <wp:extent cx="6153150" cy="2737769"/>
            <wp:effectExtent l="0" t="0" r="0" b="0"/>
            <wp:docPr id="16" name="Picture 16" descr="C:\Users\DuyNgo\Desktop\Requiremen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Users\DuyNgo\Desktop\Requirement1.PNG"/>
                    <pic:cNvPicPr>
                      <a:picLocks noChangeAspect="1" noChangeArrowheads="1"/>
                    </pic:cNvPicPr>
                  </pic:nvPicPr>
                  <pic:blipFill>
                    <a:blip r:embed="rId33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159490" cy="2740590"/>
                    </a:xfrm>
                    <a:prstGeom prst="rect">
                      <a:avLst/>
                    </a:prstGeom>
                    <a:noFill/>
                    <a:ln>
                      <a:noFill/>
                    </a:ln>
                  </pic:spPr>
                </pic:pic>
              </a:graphicData>
            </a:graphic>
          </wp:inline>
        </w:drawing>
      </w:r>
      <w:r w:rsidR="00D07601" w:rsidRPr="00D07601">
        <w:rPr>
          <w:rFonts w:cstheme="minorHAnsi"/>
          <w:sz w:val="24"/>
          <w:szCs w:val="24"/>
        </w:rPr>
        <w:br/>
      </w:r>
    </w:p>
    <w:p w:rsidR="003D7084" w:rsidRDefault="003D7084">
      <w:pPr>
        <w:ind w:left="432" w:hanging="450"/>
        <w:rPr>
          <w:rFonts w:cstheme="minorHAnsi"/>
          <w:sz w:val="24"/>
          <w:szCs w:val="24"/>
        </w:rPr>
      </w:pPr>
      <w:r>
        <w:rPr>
          <w:rFonts w:cstheme="minorHAnsi"/>
          <w:noProof/>
          <w:sz w:val="24"/>
          <w:szCs w:val="24"/>
        </w:rPr>
        <w:drawing>
          <wp:inline distT="0" distB="0" distL="0" distR="0">
            <wp:extent cx="6189345" cy="1873738"/>
            <wp:effectExtent l="0" t="0" r="0" b="0"/>
            <wp:docPr id="17" name="Picture 17" descr="C:\Users\DuyNgo\Desktop\requiremen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C:\Users\DuyNgo\Desktop\requirement2.PNG"/>
                    <pic:cNvPicPr>
                      <a:picLocks noChangeAspect="1" noChangeArrowheads="1"/>
                    </pic:cNvPicPr>
                  </pic:nvPicPr>
                  <pic:blipFill>
                    <a:blip r:embed="rId33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189345" cy="1873738"/>
                    </a:xfrm>
                    <a:prstGeom prst="rect">
                      <a:avLst/>
                    </a:prstGeom>
                    <a:noFill/>
                    <a:ln>
                      <a:noFill/>
                    </a:ln>
                  </pic:spPr>
                </pic:pic>
              </a:graphicData>
            </a:graphic>
          </wp:inline>
        </w:drawing>
      </w:r>
    </w:p>
    <w:p w:rsidR="00771246" w:rsidRPr="00E821A8" w:rsidRDefault="00D07601" w:rsidP="00771246">
      <w:pPr>
        <w:ind w:left="432"/>
        <w:rPr>
          <w:rFonts w:cstheme="minorHAnsi"/>
          <w:sz w:val="24"/>
          <w:szCs w:val="24"/>
        </w:rPr>
      </w:pPr>
      <w:r w:rsidRPr="00D07601">
        <w:rPr>
          <w:rFonts w:cstheme="minorHAnsi"/>
          <w:sz w:val="24"/>
          <w:szCs w:val="24"/>
        </w:rPr>
        <w:br/>
      </w:r>
      <w:r w:rsidRPr="00D07601">
        <w:rPr>
          <w:rFonts w:cstheme="minorHAnsi"/>
          <w:sz w:val="24"/>
          <w:szCs w:val="24"/>
        </w:rPr>
        <w:br/>
      </w:r>
      <w:r w:rsidRPr="00D07601">
        <w:rPr>
          <w:rFonts w:cstheme="minorHAnsi"/>
          <w:sz w:val="24"/>
          <w:szCs w:val="24"/>
        </w:rPr>
        <w:br/>
      </w:r>
    </w:p>
    <w:p w:rsidR="00771246" w:rsidRPr="00E821A8" w:rsidRDefault="00771246" w:rsidP="00771246">
      <w:pPr>
        <w:ind w:left="432"/>
        <w:rPr>
          <w:rFonts w:cstheme="minorHAnsi"/>
          <w:sz w:val="24"/>
          <w:szCs w:val="24"/>
        </w:rPr>
      </w:pPr>
    </w:p>
    <w:p w:rsidR="003D7084" w:rsidRDefault="00D07601">
      <w:pPr>
        <w:ind w:left="-180"/>
        <w:rPr>
          <w:rFonts w:cstheme="minorHAnsi"/>
          <w:sz w:val="24"/>
          <w:szCs w:val="24"/>
        </w:rPr>
      </w:pPr>
      <w:bookmarkStart w:id="723" w:name="_Toc332351365"/>
      <w:r w:rsidRPr="00D07601">
        <w:rPr>
          <w:rStyle w:val="Heading3Char"/>
          <w:rFonts w:asciiTheme="minorHAnsi" w:hAnsiTheme="minorHAnsi" w:cstheme="minorHAnsi"/>
          <w:szCs w:val="24"/>
        </w:rPr>
        <w:lastRenderedPageBreak/>
        <w:t xml:space="preserve">8.5 Timesheet </w:t>
      </w:r>
      <w:proofErr w:type="spellStart"/>
      <w:r w:rsidRPr="00D07601">
        <w:rPr>
          <w:rStyle w:val="Heading3Char"/>
          <w:rFonts w:asciiTheme="minorHAnsi" w:hAnsiTheme="minorHAnsi" w:cstheme="minorHAnsi"/>
          <w:szCs w:val="24"/>
        </w:rPr>
        <w:t>Portlet</w:t>
      </w:r>
      <w:bookmarkEnd w:id="723"/>
      <w:proofErr w:type="spellEnd"/>
      <w:r w:rsidRPr="00D07601">
        <w:rPr>
          <w:rFonts w:cstheme="minorHAnsi"/>
          <w:sz w:val="24"/>
          <w:szCs w:val="24"/>
        </w:rPr>
        <w:br/>
      </w:r>
      <w:r w:rsidRPr="00D07601">
        <w:rPr>
          <w:rFonts w:cstheme="minorHAnsi"/>
          <w:sz w:val="24"/>
          <w:szCs w:val="24"/>
        </w:rPr>
        <w:br/>
      </w:r>
      <w:r w:rsidR="003D7084">
        <w:rPr>
          <w:rFonts w:cstheme="minorHAnsi"/>
          <w:noProof/>
          <w:sz w:val="24"/>
          <w:szCs w:val="24"/>
        </w:rPr>
        <w:drawing>
          <wp:inline distT="0" distB="0" distL="0" distR="0">
            <wp:extent cx="6189345" cy="3094673"/>
            <wp:effectExtent l="0" t="0" r="0" b="0"/>
            <wp:docPr id="18" name="Picture 18" descr="C:\Users\DuyNgo\Desktop\timeshee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Users\DuyNgo\Desktop\timesheet1.PNG"/>
                    <pic:cNvPicPr>
                      <a:picLocks noChangeAspect="1" noChangeArrowheads="1"/>
                    </pic:cNvPicPr>
                  </pic:nvPicPr>
                  <pic:blipFill>
                    <a:blip r:embed="rId33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189345" cy="3094673"/>
                    </a:xfrm>
                    <a:prstGeom prst="rect">
                      <a:avLst/>
                    </a:prstGeom>
                    <a:noFill/>
                    <a:ln>
                      <a:noFill/>
                    </a:ln>
                  </pic:spPr>
                </pic:pic>
              </a:graphicData>
            </a:graphic>
          </wp:inline>
        </w:drawing>
      </w:r>
    </w:p>
    <w:p w:rsidR="00771246" w:rsidRPr="00E821A8" w:rsidRDefault="00771246" w:rsidP="00771246">
      <w:pPr>
        <w:ind w:left="432"/>
        <w:rPr>
          <w:rFonts w:cstheme="minorHAnsi"/>
          <w:sz w:val="24"/>
          <w:szCs w:val="24"/>
        </w:rPr>
      </w:pPr>
    </w:p>
    <w:p w:rsidR="003D7084" w:rsidRDefault="003D7084">
      <w:pPr>
        <w:ind w:left="432" w:hanging="630"/>
        <w:rPr>
          <w:rFonts w:cstheme="minorHAnsi"/>
          <w:sz w:val="24"/>
          <w:szCs w:val="24"/>
        </w:rPr>
      </w:pPr>
      <w:r>
        <w:rPr>
          <w:rFonts w:cstheme="minorHAnsi"/>
          <w:noProof/>
          <w:sz w:val="24"/>
          <w:szCs w:val="24"/>
        </w:rPr>
        <w:drawing>
          <wp:inline distT="0" distB="0" distL="0" distR="0">
            <wp:extent cx="6189345" cy="1781616"/>
            <wp:effectExtent l="0" t="0" r="0" b="0"/>
            <wp:docPr id="19" name="Picture 19" descr="C:\Users\DuyNgo\Desktop\timeshee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DuyNgo\Desktop\timesheet2.PNG"/>
                    <pic:cNvPicPr>
                      <a:picLocks noChangeAspect="1" noChangeArrowheads="1"/>
                    </pic:cNvPicPr>
                  </pic:nvPicPr>
                  <pic:blipFill>
                    <a:blip r:embed="rId33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189345" cy="1781616"/>
                    </a:xfrm>
                    <a:prstGeom prst="rect">
                      <a:avLst/>
                    </a:prstGeom>
                    <a:noFill/>
                    <a:ln>
                      <a:noFill/>
                    </a:ln>
                  </pic:spPr>
                </pic:pic>
              </a:graphicData>
            </a:graphic>
          </wp:inline>
        </w:drawing>
      </w:r>
    </w:p>
    <w:p w:rsidR="003D7084" w:rsidRDefault="00D07601">
      <w:pPr>
        <w:pStyle w:val="Heading2"/>
        <w:numPr>
          <w:ilvl w:val="0"/>
          <w:numId w:val="115"/>
        </w:numPr>
        <w:ind w:left="270" w:hanging="540"/>
        <w:rPr>
          <w:rFonts w:asciiTheme="minorHAnsi" w:hAnsiTheme="minorHAnsi" w:cstheme="minorHAnsi"/>
          <w:sz w:val="24"/>
          <w:szCs w:val="24"/>
        </w:rPr>
      </w:pPr>
      <w:bookmarkStart w:id="724" w:name="_Toc327466463"/>
      <w:bookmarkStart w:id="725" w:name="_Toc332351366"/>
      <w:r w:rsidRPr="00D07601">
        <w:rPr>
          <w:rFonts w:asciiTheme="minorHAnsi" w:hAnsiTheme="minorHAnsi" w:cstheme="minorHAnsi"/>
          <w:sz w:val="24"/>
          <w:szCs w:val="24"/>
        </w:rPr>
        <w:t>Configuration</w:t>
      </w:r>
      <w:bookmarkEnd w:id="724"/>
      <w:bookmarkEnd w:id="725"/>
    </w:p>
    <w:p w:rsidR="00771246" w:rsidRPr="00E821A8" w:rsidRDefault="00771246" w:rsidP="00771246">
      <w:pPr>
        <w:rPr>
          <w:rFonts w:cstheme="minorHAnsi"/>
          <w:sz w:val="24"/>
          <w:szCs w:val="24"/>
        </w:rPr>
      </w:pPr>
    </w:p>
    <w:p w:rsidR="00771246" w:rsidRPr="00E821A8" w:rsidRDefault="00D07601" w:rsidP="00771246">
      <w:pPr>
        <w:ind w:left="432"/>
        <w:rPr>
          <w:rFonts w:cstheme="minorHAnsi"/>
          <w:sz w:val="24"/>
          <w:szCs w:val="24"/>
        </w:rPr>
      </w:pPr>
      <w:bookmarkStart w:id="726" w:name="_Toc327466464"/>
      <w:r w:rsidRPr="00D07601">
        <w:rPr>
          <w:rFonts w:cstheme="minorHAnsi"/>
          <w:sz w:val="24"/>
          <w:szCs w:val="24"/>
        </w:rPr>
        <w:t>Refer to Deployment Guide.</w:t>
      </w:r>
    </w:p>
    <w:p w:rsidR="003D7084" w:rsidRDefault="00D07601">
      <w:pPr>
        <w:pStyle w:val="Heading2"/>
        <w:numPr>
          <w:ilvl w:val="0"/>
          <w:numId w:val="115"/>
        </w:numPr>
        <w:ind w:left="270" w:hanging="540"/>
        <w:rPr>
          <w:rFonts w:asciiTheme="minorHAnsi" w:hAnsiTheme="minorHAnsi" w:cstheme="minorHAnsi"/>
          <w:sz w:val="24"/>
          <w:szCs w:val="24"/>
        </w:rPr>
      </w:pPr>
      <w:bookmarkStart w:id="727" w:name="_Toc332351367"/>
      <w:r w:rsidRPr="00D07601">
        <w:rPr>
          <w:rFonts w:asciiTheme="minorHAnsi" w:hAnsiTheme="minorHAnsi" w:cstheme="minorHAnsi"/>
          <w:sz w:val="24"/>
          <w:szCs w:val="24"/>
        </w:rPr>
        <w:t>Packaging and Deployment</w:t>
      </w:r>
      <w:bookmarkEnd w:id="726"/>
      <w:bookmarkEnd w:id="727"/>
    </w:p>
    <w:p w:rsidR="00771246" w:rsidRPr="00E821A8" w:rsidRDefault="00771246" w:rsidP="00771246">
      <w:pPr>
        <w:ind w:left="432"/>
        <w:rPr>
          <w:rFonts w:cstheme="minorHAnsi"/>
          <w:sz w:val="24"/>
          <w:szCs w:val="24"/>
        </w:rPr>
      </w:pPr>
    </w:p>
    <w:p w:rsidR="00771246" w:rsidRPr="00E821A8" w:rsidRDefault="00D07601" w:rsidP="00771246">
      <w:pPr>
        <w:ind w:left="432"/>
        <w:rPr>
          <w:rFonts w:cstheme="minorHAnsi"/>
          <w:sz w:val="24"/>
          <w:szCs w:val="24"/>
        </w:rPr>
      </w:pPr>
      <w:r w:rsidRPr="00D07601">
        <w:rPr>
          <w:rFonts w:cstheme="minorHAnsi"/>
          <w:sz w:val="24"/>
          <w:szCs w:val="24"/>
        </w:rPr>
        <w:t>Refer to Deployment Guide.</w:t>
      </w:r>
    </w:p>
    <w:p w:rsidR="003D7084" w:rsidRDefault="003D7084">
      <w:pPr>
        <w:rPr>
          <w:rFonts w:cstheme="minorHAnsi"/>
          <w:sz w:val="24"/>
          <w:szCs w:val="24"/>
        </w:rPr>
      </w:pPr>
    </w:p>
    <w:p w:rsidR="003D7084" w:rsidRDefault="003D7084">
      <w:pPr>
        <w:rPr>
          <w:rFonts w:cstheme="minorHAnsi"/>
          <w:sz w:val="24"/>
          <w:szCs w:val="24"/>
        </w:rPr>
      </w:pPr>
      <w:bookmarkStart w:id="728" w:name="_Toc317634540"/>
      <w:bookmarkStart w:id="729" w:name="_Toc322295864"/>
      <w:bookmarkStart w:id="730" w:name="_Toc322296383"/>
      <w:bookmarkStart w:id="731" w:name="_Toc322296902"/>
      <w:bookmarkStart w:id="732" w:name="_Toc322297424"/>
      <w:bookmarkStart w:id="733" w:name="_Toc322302894"/>
      <w:bookmarkStart w:id="734" w:name="_Toc322634193"/>
      <w:bookmarkStart w:id="735" w:name="_Toc322687576"/>
      <w:bookmarkStart w:id="736" w:name="_Toc330559892"/>
      <w:bookmarkStart w:id="737" w:name="_Toc330560004"/>
      <w:bookmarkStart w:id="738" w:name="_Toc317634541"/>
      <w:bookmarkStart w:id="739" w:name="_Toc322181139"/>
      <w:bookmarkStart w:id="740" w:name="_Toc322181621"/>
      <w:bookmarkStart w:id="741" w:name="_Toc322182103"/>
      <w:bookmarkStart w:id="742" w:name="_Toc322220264"/>
      <w:bookmarkStart w:id="743" w:name="_Toc322295865"/>
      <w:bookmarkStart w:id="744" w:name="_Toc322296384"/>
      <w:bookmarkStart w:id="745" w:name="_Toc322296903"/>
      <w:bookmarkStart w:id="746" w:name="_Toc322297425"/>
      <w:bookmarkStart w:id="747" w:name="_Toc322302895"/>
      <w:bookmarkStart w:id="748" w:name="_Toc322634194"/>
      <w:bookmarkStart w:id="749" w:name="_Toc322687577"/>
      <w:bookmarkStart w:id="750" w:name="_Toc330559893"/>
      <w:bookmarkStart w:id="751" w:name="_Toc330560005"/>
      <w:bookmarkStart w:id="752" w:name="_Toc317634542"/>
      <w:bookmarkStart w:id="753" w:name="_Toc322181140"/>
      <w:bookmarkStart w:id="754" w:name="_Toc322181622"/>
      <w:bookmarkStart w:id="755" w:name="_Toc322182104"/>
      <w:bookmarkStart w:id="756" w:name="_Toc322220265"/>
      <w:bookmarkStart w:id="757" w:name="_Toc322295866"/>
      <w:bookmarkStart w:id="758" w:name="_Toc322296385"/>
      <w:bookmarkStart w:id="759" w:name="_Toc322296904"/>
      <w:bookmarkStart w:id="760" w:name="_Toc322297426"/>
      <w:bookmarkStart w:id="761" w:name="_Toc322302896"/>
      <w:bookmarkStart w:id="762" w:name="_Toc322634195"/>
      <w:bookmarkStart w:id="763" w:name="_Toc322687578"/>
      <w:bookmarkStart w:id="764" w:name="_Toc330559894"/>
      <w:bookmarkStart w:id="765" w:name="_Toc330560006"/>
      <w:bookmarkStart w:id="766" w:name="_Toc317634543"/>
      <w:bookmarkStart w:id="767" w:name="_Toc322181141"/>
      <w:bookmarkStart w:id="768" w:name="_Toc322181623"/>
      <w:bookmarkStart w:id="769" w:name="_Toc322182105"/>
      <w:bookmarkStart w:id="770" w:name="_Toc322220266"/>
      <w:bookmarkStart w:id="771" w:name="_Toc322295867"/>
      <w:bookmarkStart w:id="772" w:name="_Toc322296386"/>
      <w:bookmarkStart w:id="773" w:name="_Toc322296905"/>
      <w:bookmarkStart w:id="774" w:name="_Toc322297427"/>
      <w:bookmarkStart w:id="775" w:name="_Toc322302897"/>
      <w:bookmarkStart w:id="776" w:name="_Toc322634196"/>
      <w:bookmarkStart w:id="777" w:name="_Toc322687579"/>
      <w:bookmarkStart w:id="778" w:name="_Toc330559895"/>
      <w:bookmarkStart w:id="779" w:name="_Toc330560007"/>
      <w:bookmarkStart w:id="780" w:name="_Toc317634544"/>
      <w:bookmarkStart w:id="781" w:name="_Toc322181142"/>
      <w:bookmarkStart w:id="782" w:name="_Toc322181624"/>
      <w:bookmarkStart w:id="783" w:name="_Toc322182106"/>
      <w:bookmarkStart w:id="784" w:name="_Toc322220267"/>
      <w:bookmarkStart w:id="785" w:name="_Toc322295868"/>
      <w:bookmarkStart w:id="786" w:name="_Toc322296387"/>
      <w:bookmarkStart w:id="787" w:name="_Toc322296906"/>
      <w:bookmarkStart w:id="788" w:name="_Toc322297428"/>
      <w:bookmarkStart w:id="789" w:name="_Toc322302898"/>
      <w:bookmarkStart w:id="790" w:name="_Toc322634197"/>
      <w:bookmarkStart w:id="791" w:name="_Toc322687580"/>
      <w:bookmarkStart w:id="792" w:name="_Toc330559896"/>
      <w:bookmarkStart w:id="793" w:name="_Toc330560008"/>
      <w:bookmarkStart w:id="794" w:name="_Toc317634545"/>
      <w:bookmarkStart w:id="795" w:name="_Toc322181143"/>
      <w:bookmarkStart w:id="796" w:name="_Toc322181625"/>
      <w:bookmarkStart w:id="797" w:name="_Toc322182107"/>
      <w:bookmarkStart w:id="798" w:name="_Toc322220268"/>
      <w:bookmarkStart w:id="799" w:name="_Toc322295869"/>
      <w:bookmarkStart w:id="800" w:name="_Toc322296388"/>
      <w:bookmarkStart w:id="801" w:name="_Toc322296907"/>
      <w:bookmarkStart w:id="802" w:name="_Toc322297429"/>
      <w:bookmarkStart w:id="803" w:name="_Toc322302899"/>
      <w:bookmarkStart w:id="804" w:name="_Toc322634198"/>
      <w:bookmarkStart w:id="805" w:name="_Toc322687581"/>
      <w:bookmarkStart w:id="806" w:name="_Toc330559897"/>
      <w:bookmarkStart w:id="807" w:name="_Toc330560009"/>
      <w:bookmarkStart w:id="808" w:name="_Toc317634546"/>
      <w:bookmarkStart w:id="809" w:name="_Toc322181144"/>
      <w:bookmarkStart w:id="810" w:name="_Toc322181626"/>
      <w:bookmarkStart w:id="811" w:name="_Toc322182108"/>
      <w:bookmarkStart w:id="812" w:name="_Toc322220269"/>
      <w:bookmarkStart w:id="813" w:name="_Toc322295870"/>
      <w:bookmarkStart w:id="814" w:name="_Toc322296389"/>
      <w:bookmarkStart w:id="815" w:name="_Toc322296908"/>
      <w:bookmarkStart w:id="816" w:name="_Toc322297430"/>
      <w:bookmarkStart w:id="817" w:name="_Toc322302900"/>
      <w:bookmarkStart w:id="818" w:name="_Toc322634199"/>
      <w:bookmarkStart w:id="819" w:name="_Toc322687582"/>
      <w:bookmarkStart w:id="820" w:name="_Toc330559898"/>
      <w:bookmarkStart w:id="821" w:name="_Toc330560010"/>
      <w:bookmarkStart w:id="822" w:name="_Toc317634547"/>
      <w:bookmarkStart w:id="823" w:name="_Toc322181145"/>
      <w:bookmarkStart w:id="824" w:name="_Toc322181627"/>
      <w:bookmarkStart w:id="825" w:name="_Toc322182109"/>
      <w:bookmarkStart w:id="826" w:name="_Toc322220270"/>
      <w:bookmarkStart w:id="827" w:name="_Toc322295871"/>
      <w:bookmarkStart w:id="828" w:name="_Toc322296390"/>
      <w:bookmarkStart w:id="829" w:name="_Toc322296909"/>
      <w:bookmarkStart w:id="830" w:name="_Toc322297431"/>
      <w:bookmarkStart w:id="831" w:name="_Toc322302901"/>
      <w:bookmarkStart w:id="832" w:name="_Toc322634200"/>
      <w:bookmarkStart w:id="833" w:name="_Toc322687583"/>
      <w:bookmarkStart w:id="834" w:name="_Toc330559899"/>
      <w:bookmarkStart w:id="835" w:name="_Toc330560011"/>
      <w:bookmarkStart w:id="836" w:name="_Toc317634548"/>
      <w:bookmarkStart w:id="837" w:name="_Toc322181146"/>
      <w:bookmarkStart w:id="838" w:name="_Toc322181628"/>
      <w:bookmarkStart w:id="839" w:name="_Toc322182110"/>
      <w:bookmarkStart w:id="840" w:name="_Toc322220271"/>
      <w:bookmarkStart w:id="841" w:name="_Toc322295872"/>
      <w:bookmarkStart w:id="842" w:name="_Toc322296391"/>
      <w:bookmarkStart w:id="843" w:name="_Toc322296910"/>
      <w:bookmarkStart w:id="844" w:name="_Toc322297432"/>
      <w:bookmarkStart w:id="845" w:name="_Toc322302902"/>
      <w:bookmarkStart w:id="846" w:name="_Toc322634201"/>
      <w:bookmarkStart w:id="847" w:name="_Toc322687584"/>
      <w:bookmarkStart w:id="848" w:name="_Toc330559900"/>
      <w:bookmarkStart w:id="849" w:name="_Toc330560012"/>
      <w:bookmarkStart w:id="850" w:name="_Toc317634549"/>
      <w:bookmarkStart w:id="851" w:name="_Toc322181147"/>
      <w:bookmarkStart w:id="852" w:name="_Toc322181629"/>
      <w:bookmarkStart w:id="853" w:name="_Toc322182111"/>
      <w:bookmarkStart w:id="854" w:name="_Toc322220272"/>
      <w:bookmarkStart w:id="855" w:name="_Toc322295873"/>
      <w:bookmarkStart w:id="856" w:name="_Toc322296392"/>
      <w:bookmarkStart w:id="857" w:name="_Toc322296911"/>
      <w:bookmarkStart w:id="858" w:name="_Toc322297433"/>
      <w:bookmarkStart w:id="859" w:name="_Toc322302903"/>
      <w:bookmarkStart w:id="860" w:name="_Toc322634202"/>
      <w:bookmarkStart w:id="861" w:name="_Toc322687585"/>
      <w:bookmarkStart w:id="862" w:name="_Toc330559901"/>
      <w:bookmarkStart w:id="863" w:name="_Toc330560013"/>
      <w:bookmarkStart w:id="864" w:name="_Toc317634550"/>
      <w:bookmarkStart w:id="865" w:name="_Toc322181148"/>
      <w:bookmarkStart w:id="866" w:name="_Toc322181630"/>
      <w:bookmarkStart w:id="867" w:name="_Toc322182112"/>
      <w:bookmarkStart w:id="868" w:name="_Toc322220273"/>
      <w:bookmarkStart w:id="869" w:name="_Toc322295874"/>
      <w:bookmarkStart w:id="870" w:name="_Toc322296393"/>
      <w:bookmarkStart w:id="871" w:name="_Toc322296912"/>
      <w:bookmarkStart w:id="872" w:name="_Toc322297434"/>
      <w:bookmarkStart w:id="873" w:name="_Toc322302904"/>
      <w:bookmarkStart w:id="874" w:name="_Toc322634203"/>
      <w:bookmarkStart w:id="875" w:name="_Toc322687586"/>
      <w:bookmarkStart w:id="876" w:name="_Toc330559902"/>
      <w:bookmarkStart w:id="877" w:name="_Toc330560014"/>
      <w:bookmarkStart w:id="878" w:name="_Toc317634551"/>
      <w:bookmarkStart w:id="879" w:name="_Toc322181149"/>
      <w:bookmarkStart w:id="880" w:name="_Toc322181631"/>
      <w:bookmarkStart w:id="881" w:name="_Toc322182113"/>
      <w:bookmarkStart w:id="882" w:name="_Toc322220274"/>
      <w:bookmarkStart w:id="883" w:name="_Toc322295875"/>
      <w:bookmarkStart w:id="884" w:name="_Toc322296394"/>
      <w:bookmarkStart w:id="885" w:name="_Toc322296913"/>
      <w:bookmarkStart w:id="886" w:name="_Toc322297435"/>
      <w:bookmarkStart w:id="887" w:name="_Toc322302905"/>
      <w:bookmarkStart w:id="888" w:name="_Toc322634204"/>
      <w:bookmarkStart w:id="889" w:name="_Toc322687587"/>
      <w:bookmarkStart w:id="890" w:name="_Toc330559903"/>
      <w:bookmarkStart w:id="891" w:name="_Toc330560015"/>
      <w:bookmarkStart w:id="892" w:name="_Toc317634552"/>
      <w:bookmarkStart w:id="893" w:name="_Toc322181150"/>
      <w:bookmarkStart w:id="894" w:name="_Toc322181632"/>
      <w:bookmarkStart w:id="895" w:name="_Toc322182114"/>
      <w:bookmarkStart w:id="896" w:name="_Toc322220275"/>
      <w:bookmarkStart w:id="897" w:name="_Toc322295876"/>
      <w:bookmarkStart w:id="898" w:name="_Toc322296395"/>
      <w:bookmarkStart w:id="899" w:name="_Toc322296914"/>
      <w:bookmarkStart w:id="900" w:name="_Toc322297436"/>
      <w:bookmarkStart w:id="901" w:name="_Toc322302906"/>
      <w:bookmarkStart w:id="902" w:name="_Toc322634205"/>
      <w:bookmarkStart w:id="903" w:name="_Toc322687588"/>
      <w:bookmarkStart w:id="904" w:name="_Toc330559904"/>
      <w:bookmarkStart w:id="905" w:name="_Toc330560016"/>
      <w:bookmarkStart w:id="906" w:name="_Toc317634553"/>
      <w:bookmarkStart w:id="907" w:name="_Toc322181151"/>
      <w:bookmarkStart w:id="908" w:name="_Toc322181633"/>
      <w:bookmarkStart w:id="909" w:name="_Toc322182115"/>
      <w:bookmarkStart w:id="910" w:name="_Toc322220276"/>
      <w:bookmarkStart w:id="911" w:name="_Toc322295877"/>
      <w:bookmarkStart w:id="912" w:name="_Toc322296396"/>
      <w:bookmarkStart w:id="913" w:name="_Toc322296915"/>
      <w:bookmarkStart w:id="914" w:name="_Toc322297437"/>
      <w:bookmarkStart w:id="915" w:name="_Toc322302907"/>
      <w:bookmarkStart w:id="916" w:name="_Toc322634206"/>
      <w:bookmarkStart w:id="917" w:name="_Toc322687589"/>
      <w:bookmarkStart w:id="918" w:name="_Toc330559905"/>
      <w:bookmarkStart w:id="919" w:name="_Toc330560017"/>
      <w:bookmarkStart w:id="920" w:name="_Toc317634554"/>
      <w:bookmarkStart w:id="921" w:name="_Toc322181152"/>
      <w:bookmarkStart w:id="922" w:name="_Toc322181634"/>
      <w:bookmarkStart w:id="923" w:name="_Toc322182116"/>
      <w:bookmarkStart w:id="924" w:name="_Toc322220277"/>
      <w:bookmarkStart w:id="925" w:name="_Toc322295878"/>
      <w:bookmarkStart w:id="926" w:name="_Toc322296397"/>
      <w:bookmarkStart w:id="927" w:name="_Toc322296916"/>
      <w:bookmarkStart w:id="928" w:name="_Toc322297438"/>
      <w:bookmarkStart w:id="929" w:name="_Toc322302908"/>
      <w:bookmarkStart w:id="930" w:name="_Toc322634207"/>
      <w:bookmarkStart w:id="931" w:name="_Toc322687590"/>
      <w:bookmarkStart w:id="932" w:name="_Toc330559906"/>
      <w:bookmarkStart w:id="933" w:name="_Toc330560018"/>
      <w:bookmarkStart w:id="934" w:name="_Toc317634555"/>
      <w:bookmarkStart w:id="935" w:name="_Toc322181153"/>
      <w:bookmarkStart w:id="936" w:name="_Toc322181635"/>
      <w:bookmarkStart w:id="937" w:name="_Toc322182117"/>
      <w:bookmarkStart w:id="938" w:name="_Toc322220278"/>
      <w:bookmarkStart w:id="939" w:name="_Toc322295879"/>
      <w:bookmarkStart w:id="940" w:name="_Toc322296398"/>
      <w:bookmarkStart w:id="941" w:name="_Toc322296917"/>
      <w:bookmarkStart w:id="942" w:name="_Toc322297439"/>
      <w:bookmarkStart w:id="943" w:name="_Toc322302909"/>
      <w:bookmarkStart w:id="944" w:name="_Toc322634208"/>
      <w:bookmarkStart w:id="945" w:name="_Toc322687591"/>
      <w:bookmarkStart w:id="946" w:name="_Toc330559907"/>
      <w:bookmarkStart w:id="947" w:name="_Toc330560019"/>
      <w:bookmarkStart w:id="948" w:name="_Toc317634556"/>
      <w:bookmarkStart w:id="949" w:name="_Toc322181154"/>
      <w:bookmarkStart w:id="950" w:name="_Toc322181636"/>
      <w:bookmarkStart w:id="951" w:name="_Toc322182118"/>
      <w:bookmarkStart w:id="952" w:name="_Toc322220279"/>
      <w:bookmarkStart w:id="953" w:name="_Toc322295880"/>
      <w:bookmarkStart w:id="954" w:name="_Toc322296399"/>
      <w:bookmarkStart w:id="955" w:name="_Toc322296918"/>
      <w:bookmarkStart w:id="956" w:name="_Toc322297440"/>
      <w:bookmarkStart w:id="957" w:name="_Toc322302910"/>
      <w:bookmarkStart w:id="958" w:name="_Toc322634209"/>
      <w:bookmarkStart w:id="959" w:name="_Toc322687592"/>
      <w:bookmarkStart w:id="960" w:name="_Toc330559908"/>
      <w:bookmarkStart w:id="961" w:name="_Toc330560020"/>
      <w:bookmarkStart w:id="962" w:name="_Toc317634557"/>
      <w:bookmarkStart w:id="963" w:name="_Toc322181155"/>
      <w:bookmarkStart w:id="964" w:name="_Toc322181637"/>
      <w:bookmarkStart w:id="965" w:name="_Toc322182119"/>
      <w:bookmarkStart w:id="966" w:name="_Toc322220280"/>
      <w:bookmarkStart w:id="967" w:name="_Toc322295881"/>
      <w:bookmarkStart w:id="968" w:name="_Toc322296400"/>
      <w:bookmarkStart w:id="969" w:name="_Toc322296919"/>
      <w:bookmarkStart w:id="970" w:name="_Toc322297441"/>
      <w:bookmarkStart w:id="971" w:name="_Toc322302911"/>
      <w:bookmarkStart w:id="972" w:name="_Toc322634210"/>
      <w:bookmarkStart w:id="973" w:name="_Toc322687593"/>
      <w:bookmarkStart w:id="974" w:name="_Toc330559909"/>
      <w:bookmarkStart w:id="975" w:name="_Toc330560021"/>
      <w:bookmarkStart w:id="976" w:name="_Toc317634558"/>
      <w:bookmarkStart w:id="977" w:name="_Toc322181156"/>
      <w:bookmarkStart w:id="978" w:name="_Toc322181638"/>
      <w:bookmarkStart w:id="979" w:name="_Toc322182120"/>
      <w:bookmarkStart w:id="980" w:name="_Toc322220281"/>
      <w:bookmarkStart w:id="981" w:name="_Toc322295882"/>
      <w:bookmarkStart w:id="982" w:name="_Toc322296401"/>
      <w:bookmarkStart w:id="983" w:name="_Toc322296920"/>
      <w:bookmarkStart w:id="984" w:name="_Toc322297442"/>
      <w:bookmarkStart w:id="985" w:name="_Toc322302912"/>
      <w:bookmarkStart w:id="986" w:name="_Toc322634211"/>
      <w:bookmarkStart w:id="987" w:name="_Toc322687594"/>
      <w:bookmarkStart w:id="988" w:name="_Toc330559910"/>
      <w:bookmarkStart w:id="989" w:name="_Toc330560022"/>
      <w:bookmarkStart w:id="990" w:name="_Toc317634559"/>
      <w:bookmarkStart w:id="991" w:name="_Toc322181157"/>
      <w:bookmarkStart w:id="992" w:name="_Toc322181639"/>
      <w:bookmarkStart w:id="993" w:name="_Toc322182121"/>
      <w:bookmarkStart w:id="994" w:name="_Toc322220282"/>
      <w:bookmarkStart w:id="995" w:name="_Toc322295883"/>
      <w:bookmarkStart w:id="996" w:name="_Toc322296402"/>
      <w:bookmarkStart w:id="997" w:name="_Toc322296921"/>
      <w:bookmarkStart w:id="998" w:name="_Toc322297443"/>
      <w:bookmarkStart w:id="999" w:name="_Toc322302913"/>
      <w:bookmarkStart w:id="1000" w:name="_Toc322634212"/>
      <w:bookmarkStart w:id="1001" w:name="_Toc322687595"/>
      <w:bookmarkStart w:id="1002" w:name="_Toc330559911"/>
      <w:bookmarkStart w:id="1003" w:name="_Toc330560023"/>
      <w:bookmarkStart w:id="1004" w:name="_Toc317634560"/>
      <w:bookmarkStart w:id="1005" w:name="_Toc322181158"/>
      <w:bookmarkStart w:id="1006" w:name="_Toc322181640"/>
      <w:bookmarkStart w:id="1007" w:name="_Toc322182122"/>
      <w:bookmarkStart w:id="1008" w:name="_Toc322220283"/>
      <w:bookmarkStart w:id="1009" w:name="_Toc322295884"/>
      <w:bookmarkStart w:id="1010" w:name="_Toc322296403"/>
      <w:bookmarkStart w:id="1011" w:name="_Toc322296922"/>
      <w:bookmarkStart w:id="1012" w:name="_Toc322297444"/>
      <w:bookmarkStart w:id="1013" w:name="_Toc322302914"/>
      <w:bookmarkStart w:id="1014" w:name="_Toc322634213"/>
      <w:bookmarkStart w:id="1015" w:name="_Toc322687596"/>
      <w:bookmarkStart w:id="1016" w:name="_Toc330559912"/>
      <w:bookmarkStart w:id="1017" w:name="_Toc330560024"/>
      <w:bookmarkStart w:id="1018" w:name="_Toc317634561"/>
      <w:bookmarkStart w:id="1019" w:name="_Toc322181159"/>
      <w:bookmarkStart w:id="1020" w:name="_Toc322181641"/>
      <w:bookmarkStart w:id="1021" w:name="_Toc322182123"/>
      <w:bookmarkStart w:id="1022" w:name="_Toc322220284"/>
      <w:bookmarkStart w:id="1023" w:name="_Toc322295885"/>
      <w:bookmarkStart w:id="1024" w:name="_Toc322296404"/>
      <w:bookmarkStart w:id="1025" w:name="_Toc322296923"/>
      <w:bookmarkStart w:id="1026" w:name="_Toc322297445"/>
      <w:bookmarkStart w:id="1027" w:name="_Toc322302915"/>
      <w:bookmarkStart w:id="1028" w:name="_Toc322634214"/>
      <w:bookmarkStart w:id="1029" w:name="_Toc322687597"/>
      <w:bookmarkStart w:id="1030" w:name="_Toc330559913"/>
      <w:bookmarkStart w:id="1031" w:name="_Toc330560025"/>
      <w:bookmarkStart w:id="1032" w:name="_Toc317634562"/>
      <w:bookmarkStart w:id="1033" w:name="_Toc322181160"/>
      <w:bookmarkStart w:id="1034" w:name="_Toc322181642"/>
      <w:bookmarkStart w:id="1035" w:name="_Toc322182124"/>
      <w:bookmarkStart w:id="1036" w:name="_Toc322220285"/>
      <w:bookmarkStart w:id="1037" w:name="_Toc322295886"/>
      <w:bookmarkStart w:id="1038" w:name="_Toc322296405"/>
      <w:bookmarkStart w:id="1039" w:name="_Toc322296924"/>
      <w:bookmarkStart w:id="1040" w:name="_Toc322297446"/>
      <w:bookmarkStart w:id="1041" w:name="_Toc322302916"/>
      <w:bookmarkStart w:id="1042" w:name="_Toc322634215"/>
      <w:bookmarkStart w:id="1043" w:name="_Toc322687598"/>
      <w:bookmarkStart w:id="1044" w:name="_Toc330559914"/>
      <w:bookmarkStart w:id="1045" w:name="_Toc330560026"/>
      <w:bookmarkStart w:id="1046" w:name="_Toc317634563"/>
      <w:bookmarkStart w:id="1047" w:name="_Toc322181161"/>
      <w:bookmarkStart w:id="1048" w:name="_Toc322181643"/>
      <w:bookmarkStart w:id="1049" w:name="_Toc322182125"/>
      <w:bookmarkStart w:id="1050" w:name="_Toc322220286"/>
      <w:bookmarkStart w:id="1051" w:name="_Toc322295887"/>
      <w:bookmarkStart w:id="1052" w:name="_Toc322296406"/>
      <w:bookmarkStart w:id="1053" w:name="_Toc322296925"/>
      <w:bookmarkStart w:id="1054" w:name="_Toc322297447"/>
      <w:bookmarkStart w:id="1055" w:name="_Toc322302917"/>
      <w:bookmarkStart w:id="1056" w:name="_Toc322634216"/>
      <w:bookmarkStart w:id="1057" w:name="_Toc322687599"/>
      <w:bookmarkStart w:id="1058" w:name="_Toc330559915"/>
      <w:bookmarkStart w:id="1059" w:name="_Toc330560027"/>
      <w:bookmarkStart w:id="1060" w:name="_Toc317634564"/>
      <w:bookmarkStart w:id="1061" w:name="_Toc322181162"/>
      <w:bookmarkStart w:id="1062" w:name="_Toc322181644"/>
      <w:bookmarkStart w:id="1063" w:name="_Toc322182126"/>
      <w:bookmarkStart w:id="1064" w:name="_Toc322220287"/>
      <w:bookmarkStart w:id="1065" w:name="_Toc322295888"/>
      <w:bookmarkStart w:id="1066" w:name="_Toc322296407"/>
      <w:bookmarkStart w:id="1067" w:name="_Toc322296926"/>
      <w:bookmarkStart w:id="1068" w:name="_Toc322297448"/>
      <w:bookmarkStart w:id="1069" w:name="_Toc322302918"/>
      <w:bookmarkStart w:id="1070" w:name="_Toc322634217"/>
      <w:bookmarkStart w:id="1071" w:name="_Toc322687600"/>
      <w:bookmarkStart w:id="1072" w:name="_Toc330559916"/>
      <w:bookmarkStart w:id="1073" w:name="_Toc330560028"/>
      <w:bookmarkStart w:id="1074" w:name="_Toc317634565"/>
      <w:bookmarkStart w:id="1075" w:name="_Toc322181163"/>
      <w:bookmarkStart w:id="1076" w:name="_Toc322181645"/>
      <w:bookmarkStart w:id="1077" w:name="_Toc322182127"/>
      <w:bookmarkStart w:id="1078" w:name="_Toc322220288"/>
      <w:bookmarkStart w:id="1079" w:name="_Toc322295889"/>
      <w:bookmarkStart w:id="1080" w:name="_Toc322296408"/>
      <w:bookmarkStart w:id="1081" w:name="_Toc322296927"/>
      <w:bookmarkStart w:id="1082" w:name="_Toc322297449"/>
      <w:bookmarkStart w:id="1083" w:name="_Toc322302919"/>
      <w:bookmarkStart w:id="1084" w:name="_Toc322634218"/>
      <w:bookmarkStart w:id="1085" w:name="_Toc322687601"/>
      <w:bookmarkStart w:id="1086" w:name="_Toc330559917"/>
      <w:bookmarkStart w:id="1087" w:name="_Toc330560029"/>
      <w:bookmarkStart w:id="1088" w:name="_Toc317634566"/>
      <w:bookmarkStart w:id="1089" w:name="_Toc322181164"/>
      <w:bookmarkStart w:id="1090" w:name="_Toc322181646"/>
      <w:bookmarkStart w:id="1091" w:name="_Toc322182128"/>
      <w:bookmarkStart w:id="1092" w:name="_Toc322220289"/>
      <w:bookmarkStart w:id="1093" w:name="_Toc322295890"/>
      <w:bookmarkStart w:id="1094" w:name="_Toc322296409"/>
      <w:bookmarkStart w:id="1095" w:name="_Toc322296928"/>
      <w:bookmarkStart w:id="1096" w:name="_Toc322297450"/>
      <w:bookmarkStart w:id="1097" w:name="_Toc322302920"/>
      <w:bookmarkStart w:id="1098" w:name="_Toc322634219"/>
      <w:bookmarkStart w:id="1099" w:name="_Toc322687602"/>
      <w:bookmarkStart w:id="1100" w:name="_Toc330559918"/>
      <w:bookmarkStart w:id="1101" w:name="_Toc330560030"/>
      <w:bookmarkStart w:id="1102" w:name="_Toc317634567"/>
      <w:bookmarkStart w:id="1103" w:name="_Toc322181165"/>
      <w:bookmarkStart w:id="1104" w:name="_Toc322181647"/>
      <w:bookmarkStart w:id="1105" w:name="_Toc322182129"/>
      <w:bookmarkStart w:id="1106" w:name="_Toc322220290"/>
      <w:bookmarkStart w:id="1107" w:name="_Toc322295891"/>
      <w:bookmarkStart w:id="1108" w:name="_Toc322296410"/>
      <w:bookmarkStart w:id="1109" w:name="_Toc322296929"/>
      <w:bookmarkStart w:id="1110" w:name="_Toc322297451"/>
      <w:bookmarkStart w:id="1111" w:name="_Toc322302921"/>
      <w:bookmarkStart w:id="1112" w:name="_Toc322634220"/>
      <w:bookmarkStart w:id="1113" w:name="_Toc322687603"/>
      <w:bookmarkStart w:id="1114" w:name="_Toc330559919"/>
      <w:bookmarkStart w:id="1115" w:name="_Toc330560031"/>
      <w:bookmarkStart w:id="1116" w:name="_Toc317634568"/>
      <w:bookmarkStart w:id="1117" w:name="_Toc322181166"/>
      <w:bookmarkStart w:id="1118" w:name="_Toc322181648"/>
      <w:bookmarkStart w:id="1119" w:name="_Toc322182130"/>
      <w:bookmarkStart w:id="1120" w:name="_Toc322220291"/>
      <w:bookmarkStart w:id="1121" w:name="_Toc322295892"/>
      <w:bookmarkStart w:id="1122" w:name="_Toc322296411"/>
      <w:bookmarkStart w:id="1123" w:name="_Toc322296930"/>
      <w:bookmarkStart w:id="1124" w:name="_Toc322297452"/>
      <w:bookmarkStart w:id="1125" w:name="_Toc322302922"/>
      <w:bookmarkStart w:id="1126" w:name="_Toc322634221"/>
      <w:bookmarkStart w:id="1127" w:name="_Toc322687604"/>
      <w:bookmarkStart w:id="1128" w:name="_Toc330559920"/>
      <w:bookmarkStart w:id="1129" w:name="_Toc330560032"/>
      <w:bookmarkStart w:id="1130" w:name="_Toc317634569"/>
      <w:bookmarkStart w:id="1131" w:name="_Toc322181167"/>
      <w:bookmarkStart w:id="1132" w:name="_Toc322181649"/>
      <w:bookmarkStart w:id="1133" w:name="_Toc322182131"/>
      <w:bookmarkStart w:id="1134" w:name="_Toc322220292"/>
      <w:bookmarkStart w:id="1135" w:name="_Toc322295893"/>
      <w:bookmarkStart w:id="1136" w:name="_Toc322296412"/>
      <w:bookmarkStart w:id="1137" w:name="_Toc322296931"/>
      <w:bookmarkStart w:id="1138" w:name="_Toc322297453"/>
      <w:bookmarkStart w:id="1139" w:name="_Toc322302923"/>
      <w:bookmarkStart w:id="1140" w:name="_Toc322634222"/>
      <w:bookmarkStart w:id="1141" w:name="_Toc322687605"/>
      <w:bookmarkStart w:id="1142" w:name="_Toc330559921"/>
      <w:bookmarkStart w:id="1143" w:name="_Toc330560033"/>
      <w:bookmarkStart w:id="1144" w:name="_Toc317634570"/>
      <w:bookmarkStart w:id="1145" w:name="_Toc322181168"/>
      <w:bookmarkStart w:id="1146" w:name="_Toc322181650"/>
      <w:bookmarkStart w:id="1147" w:name="_Toc322182132"/>
      <w:bookmarkStart w:id="1148" w:name="_Toc322220293"/>
      <w:bookmarkStart w:id="1149" w:name="_Toc322295894"/>
      <w:bookmarkStart w:id="1150" w:name="_Toc322296413"/>
      <w:bookmarkStart w:id="1151" w:name="_Toc322296932"/>
      <w:bookmarkStart w:id="1152" w:name="_Toc322297454"/>
      <w:bookmarkStart w:id="1153" w:name="_Toc322302924"/>
      <w:bookmarkStart w:id="1154" w:name="_Toc322634223"/>
      <w:bookmarkStart w:id="1155" w:name="_Toc322687606"/>
      <w:bookmarkStart w:id="1156" w:name="_Toc330559922"/>
      <w:bookmarkStart w:id="1157" w:name="_Toc330560034"/>
      <w:bookmarkStart w:id="1158" w:name="_Toc317634571"/>
      <w:bookmarkStart w:id="1159" w:name="_Toc322181169"/>
      <w:bookmarkStart w:id="1160" w:name="_Toc322181651"/>
      <w:bookmarkStart w:id="1161" w:name="_Toc322182133"/>
      <w:bookmarkStart w:id="1162" w:name="_Toc322220294"/>
      <w:bookmarkStart w:id="1163" w:name="_Toc322295895"/>
      <w:bookmarkStart w:id="1164" w:name="_Toc322296414"/>
      <w:bookmarkStart w:id="1165" w:name="_Toc322296933"/>
      <w:bookmarkStart w:id="1166" w:name="_Toc322297455"/>
      <w:bookmarkStart w:id="1167" w:name="_Toc322302925"/>
      <w:bookmarkStart w:id="1168" w:name="_Toc322634224"/>
      <w:bookmarkStart w:id="1169" w:name="_Toc322687607"/>
      <w:bookmarkStart w:id="1170" w:name="_Toc330559923"/>
      <w:bookmarkStart w:id="1171" w:name="_Toc330560035"/>
      <w:bookmarkStart w:id="1172" w:name="_Toc317634572"/>
      <w:bookmarkStart w:id="1173" w:name="_Toc322181170"/>
      <w:bookmarkStart w:id="1174" w:name="_Toc322181652"/>
      <w:bookmarkStart w:id="1175" w:name="_Toc322182134"/>
      <w:bookmarkStart w:id="1176" w:name="_Toc322220295"/>
      <w:bookmarkStart w:id="1177" w:name="_Toc322295896"/>
      <w:bookmarkStart w:id="1178" w:name="_Toc322296415"/>
      <w:bookmarkStart w:id="1179" w:name="_Toc322296934"/>
      <w:bookmarkStart w:id="1180" w:name="_Toc322297456"/>
      <w:bookmarkStart w:id="1181" w:name="_Toc322302926"/>
      <w:bookmarkStart w:id="1182" w:name="_Toc322634225"/>
      <w:bookmarkStart w:id="1183" w:name="_Toc322687608"/>
      <w:bookmarkStart w:id="1184" w:name="_Toc330559924"/>
      <w:bookmarkStart w:id="1185" w:name="_Toc330560036"/>
      <w:bookmarkStart w:id="1186" w:name="_Toc317634573"/>
      <w:bookmarkStart w:id="1187" w:name="_Toc322181171"/>
      <w:bookmarkStart w:id="1188" w:name="_Toc322181653"/>
      <w:bookmarkStart w:id="1189" w:name="_Toc322182135"/>
      <w:bookmarkStart w:id="1190" w:name="_Toc322220296"/>
      <w:bookmarkStart w:id="1191" w:name="_Toc322295897"/>
      <w:bookmarkStart w:id="1192" w:name="_Toc322296416"/>
      <w:bookmarkStart w:id="1193" w:name="_Toc322296935"/>
      <w:bookmarkStart w:id="1194" w:name="_Toc322297457"/>
      <w:bookmarkStart w:id="1195" w:name="_Toc322302927"/>
      <w:bookmarkStart w:id="1196" w:name="_Toc322634226"/>
      <w:bookmarkStart w:id="1197" w:name="_Toc322687609"/>
      <w:bookmarkStart w:id="1198" w:name="_Toc330559925"/>
      <w:bookmarkStart w:id="1199" w:name="_Toc330560037"/>
      <w:bookmarkStart w:id="1200" w:name="_Toc317634574"/>
      <w:bookmarkStart w:id="1201" w:name="_Toc322181172"/>
      <w:bookmarkStart w:id="1202" w:name="_Toc322181654"/>
      <w:bookmarkStart w:id="1203" w:name="_Toc322182136"/>
      <w:bookmarkStart w:id="1204" w:name="_Toc322220297"/>
      <w:bookmarkStart w:id="1205" w:name="_Toc322295898"/>
      <w:bookmarkStart w:id="1206" w:name="_Toc322296417"/>
      <w:bookmarkStart w:id="1207" w:name="_Toc322296936"/>
      <w:bookmarkStart w:id="1208" w:name="_Toc322297458"/>
      <w:bookmarkStart w:id="1209" w:name="_Toc322302928"/>
      <w:bookmarkStart w:id="1210" w:name="_Toc322634227"/>
      <w:bookmarkStart w:id="1211" w:name="_Toc322687610"/>
      <w:bookmarkStart w:id="1212" w:name="_Toc330559926"/>
      <w:bookmarkStart w:id="1213" w:name="_Toc330560038"/>
      <w:bookmarkStart w:id="1214" w:name="_Toc317634575"/>
      <w:bookmarkStart w:id="1215" w:name="_Toc322181173"/>
      <w:bookmarkStart w:id="1216" w:name="_Toc322181655"/>
      <w:bookmarkStart w:id="1217" w:name="_Toc322182137"/>
      <w:bookmarkStart w:id="1218" w:name="_Toc322220298"/>
      <w:bookmarkStart w:id="1219" w:name="_Toc322295899"/>
      <w:bookmarkStart w:id="1220" w:name="_Toc322296418"/>
      <w:bookmarkStart w:id="1221" w:name="_Toc322296937"/>
      <w:bookmarkStart w:id="1222" w:name="_Toc322297459"/>
      <w:bookmarkStart w:id="1223" w:name="_Toc322302929"/>
      <w:bookmarkStart w:id="1224" w:name="_Toc322634228"/>
      <w:bookmarkStart w:id="1225" w:name="_Toc322687611"/>
      <w:bookmarkStart w:id="1226" w:name="_Toc330559927"/>
      <w:bookmarkStart w:id="1227" w:name="_Toc330560039"/>
      <w:bookmarkStart w:id="1228" w:name="_Toc317634576"/>
      <w:bookmarkStart w:id="1229" w:name="_Toc322181174"/>
      <w:bookmarkStart w:id="1230" w:name="_Toc322181656"/>
      <w:bookmarkStart w:id="1231" w:name="_Toc322182138"/>
      <w:bookmarkStart w:id="1232" w:name="_Toc322220299"/>
      <w:bookmarkStart w:id="1233" w:name="_Toc322295900"/>
      <w:bookmarkStart w:id="1234" w:name="_Toc322296419"/>
      <w:bookmarkStart w:id="1235" w:name="_Toc322296938"/>
      <w:bookmarkStart w:id="1236" w:name="_Toc322297460"/>
      <w:bookmarkStart w:id="1237" w:name="_Toc322302930"/>
      <w:bookmarkStart w:id="1238" w:name="_Toc322634229"/>
      <w:bookmarkStart w:id="1239" w:name="_Toc322687612"/>
      <w:bookmarkStart w:id="1240" w:name="_Toc330559928"/>
      <w:bookmarkStart w:id="1241" w:name="_Toc330560040"/>
      <w:bookmarkStart w:id="1242" w:name="_Toc317634577"/>
      <w:bookmarkStart w:id="1243" w:name="_Toc322181175"/>
      <w:bookmarkStart w:id="1244" w:name="_Toc322181657"/>
      <w:bookmarkStart w:id="1245" w:name="_Toc322182139"/>
      <w:bookmarkStart w:id="1246" w:name="_Toc322220300"/>
      <w:bookmarkStart w:id="1247" w:name="_Toc322295901"/>
      <w:bookmarkStart w:id="1248" w:name="_Toc322296420"/>
      <w:bookmarkStart w:id="1249" w:name="_Toc322296939"/>
      <w:bookmarkStart w:id="1250" w:name="_Toc322297461"/>
      <w:bookmarkStart w:id="1251" w:name="_Toc322302931"/>
      <w:bookmarkStart w:id="1252" w:name="_Toc322634230"/>
      <w:bookmarkStart w:id="1253" w:name="_Toc322687613"/>
      <w:bookmarkStart w:id="1254" w:name="_Toc330559929"/>
      <w:bookmarkStart w:id="1255" w:name="_Toc330560041"/>
      <w:bookmarkStart w:id="1256" w:name="_Toc317634578"/>
      <w:bookmarkStart w:id="1257" w:name="_Toc322181176"/>
      <w:bookmarkStart w:id="1258" w:name="_Toc322181658"/>
      <w:bookmarkStart w:id="1259" w:name="_Toc322182140"/>
      <w:bookmarkStart w:id="1260" w:name="_Toc322220301"/>
      <w:bookmarkStart w:id="1261" w:name="_Toc322295902"/>
      <w:bookmarkStart w:id="1262" w:name="_Toc322296421"/>
      <w:bookmarkStart w:id="1263" w:name="_Toc322296940"/>
      <w:bookmarkStart w:id="1264" w:name="_Toc322297462"/>
      <w:bookmarkStart w:id="1265" w:name="_Toc322302932"/>
      <w:bookmarkStart w:id="1266" w:name="_Toc322634231"/>
      <w:bookmarkStart w:id="1267" w:name="_Toc322687614"/>
      <w:bookmarkStart w:id="1268" w:name="_Toc330559930"/>
      <w:bookmarkStart w:id="1269" w:name="_Toc330560042"/>
      <w:bookmarkStart w:id="1270" w:name="_Toc317634579"/>
      <w:bookmarkStart w:id="1271" w:name="_Toc322181177"/>
      <w:bookmarkStart w:id="1272" w:name="_Toc322181659"/>
      <w:bookmarkStart w:id="1273" w:name="_Toc322182141"/>
      <w:bookmarkStart w:id="1274" w:name="_Toc322220302"/>
      <w:bookmarkStart w:id="1275" w:name="_Toc322295903"/>
      <w:bookmarkStart w:id="1276" w:name="_Toc322296422"/>
      <w:bookmarkStart w:id="1277" w:name="_Toc322296941"/>
      <w:bookmarkStart w:id="1278" w:name="_Toc322297463"/>
      <w:bookmarkStart w:id="1279" w:name="_Toc322302933"/>
      <w:bookmarkStart w:id="1280" w:name="_Toc322634232"/>
      <w:bookmarkStart w:id="1281" w:name="_Toc322687615"/>
      <w:bookmarkStart w:id="1282" w:name="_Toc330559931"/>
      <w:bookmarkStart w:id="1283" w:name="_Toc330560043"/>
      <w:bookmarkStart w:id="1284" w:name="_Toc317634580"/>
      <w:bookmarkStart w:id="1285" w:name="_Toc322181178"/>
      <w:bookmarkStart w:id="1286" w:name="_Toc322181660"/>
      <w:bookmarkStart w:id="1287" w:name="_Toc322182142"/>
      <w:bookmarkStart w:id="1288" w:name="_Toc322220303"/>
      <w:bookmarkStart w:id="1289" w:name="_Toc322295904"/>
      <w:bookmarkStart w:id="1290" w:name="_Toc322296423"/>
      <w:bookmarkStart w:id="1291" w:name="_Toc322296942"/>
      <w:bookmarkStart w:id="1292" w:name="_Toc322297464"/>
      <w:bookmarkStart w:id="1293" w:name="_Toc322302934"/>
      <w:bookmarkStart w:id="1294" w:name="_Toc322634233"/>
      <w:bookmarkStart w:id="1295" w:name="_Toc322687616"/>
      <w:bookmarkStart w:id="1296" w:name="_Toc330559932"/>
      <w:bookmarkStart w:id="1297" w:name="_Toc330560044"/>
      <w:bookmarkStart w:id="1298" w:name="_Toc317634581"/>
      <w:bookmarkStart w:id="1299" w:name="_Toc322181179"/>
      <w:bookmarkStart w:id="1300" w:name="_Toc322181661"/>
      <w:bookmarkStart w:id="1301" w:name="_Toc322182143"/>
      <w:bookmarkStart w:id="1302" w:name="_Toc322220304"/>
      <w:bookmarkStart w:id="1303" w:name="_Toc322295905"/>
      <w:bookmarkStart w:id="1304" w:name="_Toc322296424"/>
      <w:bookmarkStart w:id="1305" w:name="_Toc322296943"/>
      <w:bookmarkStart w:id="1306" w:name="_Toc322297465"/>
      <w:bookmarkStart w:id="1307" w:name="_Toc322302935"/>
      <w:bookmarkStart w:id="1308" w:name="_Toc322634234"/>
      <w:bookmarkStart w:id="1309" w:name="_Toc322687617"/>
      <w:bookmarkStart w:id="1310" w:name="_Toc330559933"/>
      <w:bookmarkStart w:id="1311" w:name="_Toc330560045"/>
      <w:bookmarkStart w:id="1312" w:name="_Toc317634582"/>
      <w:bookmarkStart w:id="1313" w:name="_Toc322181180"/>
      <w:bookmarkStart w:id="1314" w:name="_Toc322181662"/>
      <w:bookmarkStart w:id="1315" w:name="_Toc322182144"/>
      <w:bookmarkStart w:id="1316" w:name="_Toc322220305"/>
      <w:bookmarkStart w:id="1317" w:name="_Toc322295906"/>
      <w:bookmarkStart w:id="1318" w:name="_Toc322296425"/>
      <w:bookmarkStart w:id="1319" w:name="_Toc322296944"/>
      <w:bookmarkStart w:id="1320" w:name="_Toc322297466"/>
      <w:bookmarkStart w:id="1321" w:name="_Toc322302936"/>
      <w:bookmarkStart w:id="1322" w:name="_Toc322634235"/>
      <w:bookmarkStart w:id="1323" w:name="_Toc322687618"/>
      <w:bookmarkStart w:id="1324" w:name="_Toc330559934"/>
      <w:bookmarkStart w:id="1325" w:name="_Toc330560046"/>
      <w:bookmarkStart w:id="1326" w:name="_Toc317634583"/>
      <w:bookmarkStart w:id="1327" w:name="_Toc322181181"/>
      <w:bookmarkStart w:id="1328" w:name="_Toc322181663"/>
      <w:bookmarkStart w:id="1329" w:name="_Toc322182145"/>
      <w:bookmarkStart w:id="1330" w:name="_Toc322220306"/>
      <w:bookmarkStart w:id="1331" w:name="_Toc322295907"/>
      <w:bookmarkStart w:id="1332" w:name="_Toc322296426"/>
      <w:bookmarkStart w:id="1333" w:name="_Toc322296945"/>
      <w:bookmarkStart w:id="1334" w:name="_Toc322297467"/>
      <w:bookmarkStart w:id="1335" w:name="_Toc322302937"/>
      <w:bookmarkStart w:id="1336" w:name="_Toc322634236"/>
      <w:bookmarkStart w:id="1337" w:name="_Toc322687619"/>
      <w:bookmarkStart w:id="1338" w:name="_Toc330559935"/>
      <w:bookmarkStart w:id="1339" w:name="_Toc330560047"/>
      <w:bookmarkStart w:id="1340" w:name="_Toc317634584"/>
      <w:bookmarkStart w:id="1341" w:name="_Toc322181182"/>
      <w:bookmarkStart w:id="1342" w:name="_Toc322181664"/>
      <w:bookmarkStart w:id="1343" w:name="_Toc322182146"/>
      <w:bookmarkStart w:id="1344" w:name="_Toc322220307"/>
      <w:bookmarkStart w:id="1345" w:name="_Toc322295908"/>
      <w:bookmarkStart w:id="1346" w:name="_Toc322296427"/>
      <w:bookmarkStart w:id="1347" w:name="_Toc322296946"/>
      <w:bookmarkStart w:id="1348" w:name="_Toc322297468"/>
      <w:bookmarkStart w:id="1349" w:name="_Toc322302938"/>
      <w:bookmarkStart w:id="1350" w:name="_Toc322634237"/>
      <w:bookmarkStart w:id="1351" w:name="_Toc322687620"/>
      <w:bookmarkStart w:id="1352" w:name="_Toc330559936"/>
      <w:bookmarkStart w:id="1353" w:name="_Toc330560048"/>
      <w:bookmarkStart w:id="1354" w:name="_Toc317634585"/>
      <w:bookmarkStart w:id="1355" w:name="_Toc322181183"/>
      <w:bookmarkStart w:id="1356" w:name="_Toc322181665"/>
      <w:bookmarkStart w:id="1357" w:name="_Toc322182147"/>
      <w:bookmarkStart w:id="1358" w:name="_Toc322220308"/>
      <w:bookmarkStart w:id="1359" w:name="_Toc322295909"/>
      <w:bookmarkStart w:id="1360" w:name="_Toc322296428"/>
      <w:bookmarkStart w:id="1361" w:name="_Toc322296947"/>
      <w:bookmarkStart w:id="1362" w:name="_Toc322297469"/>
      <w:bookmarkStart w:id="1363" w:name="_Toc322302939"/>
      <w:bookmarkStart w:id="1364" w:name="_Toc322634238"/>
      <w:bookmarkStart w:id="1365" w:name="_Toc322687621"/>
      <w:bookmarkStart w:id="1366" w:name="_Toc330559937"/>
      <w:bookmarkStart w:id="1367" w:name="_Toc330560049"/>
      <w:bookmarkStart w:id="1368" w:name="_Toc317634586"/>
      <w:bookmarkStart w:id="1369" w:name="_Toc322181184"/>
      <w:bookmarkStart w:id="1370" w:name="_Toc322181666"/>
      <w:bookmarkStart w:id="1371" w:name="_Toc322182148"/>
      <w:bookmarkStart w:id="1372" w:name="_Toc322220309"/>
      <w:bookmarkStart w:id="1373" w:name="_Toc322295910"/>
      <w:bookmarkStart w:id="1374" w:name="_Toc322296429"/>
      <w:bookmarkStart w:id="1375" w:name="_Toc322296948"/>
      <w:bookmarkStart w:id="1376" w:name="_Toc322297470"/>
      <w:bookmarkStart w:id="1377" w:name="_Toc322302940"/>
      <w:bookmarkStart w:id="1378" w:name="_Toc322634239"/>
      <w:bookmarkStart w:id="1379" w:name="_Toc322687622"/>
      <w:bookmarkStart w:id="1380" w:name="_Toc330559938"/>
      <w:bookmarkStart w:id="1381" w:name="_Toc330560050"/>
      <w:bookmarkStart w:id="1382" w:name="_Toc317634587"/>
      <w:bookmarkStart w:id="1383" w:name="_Toc322181185"/>
      <w:bookmarkStart w:id="1384" w:name="_Toc322181667"/>
      <w:bookmarkStart w:id="1385" w:name="_Toc322182149"/>
      <w:bookmarkStart w:id="1386" w:name="_Toc322220310"/>
      <w:bookmarkStart w:id="1387" w:name="_Toc322295911"/>
      <w:bookmarkStart w:id="1388" w:name="_Toc322296430"/>
      <w:bookmarkStart w:id="1389" w:name="_Toc322296949"/>
      <w:bookmarkStart w:id="1390" w:name="_Toc322297471"/>
      <w:bookmarkStart w:id="1391" w:name="_Toc322302941"/>
      <w:bookmarkStart w:id="1392" w:name="_Toc322634240"/>
      <w:bookmarkStart w:id="1393" w:name="_Toc322687623"/>
      <w:bookmarkStart w:id="1394" w:name="_Toc330559939"/>
      <w:bookmarkStart w:id="1395" w:name="_Toc330560051"/>
      <w:bookmarkStart w:id="1396" w:name="_Toc317634588"/>
      <w:bookmarkStart w:id="1397" w:name="_Toc322181186"/>
      <w:bookmarkStart w:id="1398" w:name="_Toc322181668"/>
      <w:bookmarkStart w:id="1399" w:name="_Toc322182150"/>
      <w:bookmarkStart w:id="1400" w:name="_Toc322220311"/>
      <w:bookmarkStart w:id="1401" w:name="_Toc322295912"/>
      <w:bookmarkStart w:id="1402" w:name="_Toc322296431"/>
      <w:bookmarkStart w:id="1403" w:name="_Toc322296950"/>
      <w:bookmarkStart w:id="1404" w:name="_Toc322297472"/>
      <w:bookmarkStart w:id="1405" w:name="_Toc322302942"/>
      <w:bookmarkStart w:id="1406" w:name="_Toc322634241"/>
      <w:bookmarkStart w:id="1407" w:name="_Toc322687624"/>
      <w:bookmarkStart w:id="1408" w:name="_Toc330559940"/>
      <w:bookmarkStart w:id="1409" w:name="_Toc330560052"/>
      <w:bookmarkStart w:id="1410" w:name="_Toc317634589"/>
      <w:bookmarkStart w:id="1411" w:name="_Toc322181187"/>
      <w:bookmarkStart w:id="1412" w:name="_Toc322181669"/>
      <w:bookmarkStart w:id="1413" w:name="_Toc322182151"/>
      <w:bookmarkStart w:id="1414" w:name="_Toc322220312"/>
      <w:bookmarkStart w:id="1415" w:name="_Toc322295913"/>
      <w:bookmarkStart w:id="1416" w:name="_Toc322296432"/>
      <w:bookmarkStart w:id="1417" w:name="_Toc322296951"/>
      <w:bookmarkStart w:id="1418" w:name="_Toc322297473"/>
      <w:bookmarkStart w:id="1419" w:name="_Toc322302943"/>
      <w:bookmarkStart w:id="1420" w:name="_Toc322634242"/>
      <w:bookmarkStart w:id="1421" w:name="_Toc322687625"/>
      <w:bookmarkStart w:id="1422" w:name="_Toc330559941"/>
      <w:bookmarkStart w:id="1423" w:name="_Toc330560053"/>
      <w:bookmarkStart w:id="1424" w:name="_Toc317634590"/>
      <w:bookmarkStart w:id="1425" w:name="_Toc322181188"/>
      <w:bookmarkStart w:id="1426" w:name="_Toc322181670"/>
      <w:bookmarkStart w:id="1427" w:name="_Toc322182152"/>
      <w:bookmarkStart w:id="1428" w:name="_Toc322220313"/>
      <w:bookmarkStart w:id="1429" w:name="_Toc322295914"/>
      <w:bookmarkStart w:id="1430" w:name="_Toc322296433"/>
      <w:bookmarkStart w:id="1431" w:name="_Toc322296952"/>
      <w:bookmarkStart w:id="1432" w:name="_Toc322297474"/>
      <w:bookmarkStart w:id="1433" w:name="_Toc322302944"/>
      <w:bookmarkStart w:id="1434" w:name="_Toc322634243"/>
      <w:bookmarkStart w:id="1435" w:name="_Toc322687626"/>
      <w:bookmarkStart w:id="1436" w:name="_Toc330559942"/>
      <w:bookmarkStart w:id="1437" w:name="_Toc330560054"/>
      <w:bookmarkStart w:id="1438" w:name="_Toc317634591"/>
      <w:bookmarkStart w:id="1439" w:name="_Toc322181189"/>
      <w:bookmarkStart w:id="1440" w:name="_Toc322181671"/>
      <w:bookmarkStart w:id="1441" w:name="_Toc322182153"/>
      <w:bookmarkStart w:id="1442" w:name="_Toc322220314"/>
      <w:bookmarkStart w:id="1443" w:name="_Toc322295915"/>
      <w:bookmarkStart w:id="1444" w:name="_Toc322296434"/>
      <w:bookmarkStart w:id="1445" w:name="_Toc322296953"/>
      <w:bookmarkStart w:id="1446" w:name="_Toc322297475"/>
      <w:bookmarkStart w:id="1447" w:name="_Toc322302945"/>
      <w:bookmarkStart w:id="1448" w:name="_Toc322634244"/>
      <w:bookmarkStart w:id="1449" w:name="_Toc322687627"/>
      <w:bookmarkStart w:id="1450" w:name="_Toc330559943"/>
      <w:bookmarkStart w:id="1451" w:name="_Toc330560055"/>
      <w:bookmarkStart w:id="1452" w:name="_Toc317634592"/>
      <w:bookmarkStart w:id="1453" w:name="_Toc322181190"/>
      <w:bookmarkStart w:id="1454" w:name="_Toc322181672"/>
      <w:bookmarkStart w:id="1455" w:name="_Toc322182154"/>
      <w:bookmarkStart w:id="1456" w:name="_Toc322220315"/>
      <w:bookmarkStart w:id="1457" w:name="_Toc322295916"/>
      <w:bookmarkStart w:id="1458" w:name="_Toc322296435"/>
      <w:bookmarkStart w:id="1459" w:name="_Toc322296954"/>
      <w:bookmarkStart w:id="1460" w:name="_Toc322297476"/>
      <w:bookmarkStart w:id="1461" w:name="_Toc322302946"/>
      <w:bookmarkStart w:id="1462" w:name="_Toc322634245"/>
      <w:bookmarkStart w:id="1463" w:name="_Toc322687628"/>
      <w:bookmarkStart w:id="1464" w:name="_Toc330559944"/>
      <w:bookmarkStart w:id="1465" w:name="_Toc330560056"/>
      <w:bookmarkEnd w:id="351"/>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p>
    <w:p w:rsidR="003D7084" w:rsidRDefault="00853D2E">
      <w:pPr>
        <w:pStyle w:val="Heading1"/>
        <w:numPr>
          <w:ilvl w:val="0"/>
          <w:numId w:val="2"/>
        </w:numPr>
        <w:tabs>
          <w:tab w:val="left" w:pos="709"/>
        </w:tabs>
        <w:jc w:val="both"/>
        <w:rPr>
          <w:rFonts w:asciiTheme="minorHAnsi" w:hAnsiTheme="minorHAnsi" w:cstheme="minorHAnsi"/>
          <w:sz w:val="24"/>
          <w:szCs w:val="24"/>
        </w:rPr>
      </w:pPr>
      <w:bookmarkStart w:id="1466" w:name="_Toc322253590"/>
      <w:bookmarkStart w:id="1467" w:name="_Toc332351368"/>
      <w:r w:rsidRPr="00E821A8">
        <w:rPr>
          <w:rFonts w:asciiTheme="minorHAnsi" w:hAnsiTheme="minorHAnsi" w:cstheme="minorHAnsi"/>
          <w:sz w:val="24"/>
          <w:szCs w:val="24"/>
        </w:rPr>
        <w:lastRenderedPageBreak/>
        <w:t>Software Test Documentation</w:t>
      </w:r>
      <w:bookmarkEnd w:id="1466"/>
      <w:bookmarkEnd w:id="1467"/>
    </w:p>
    <w:p w:rsidR="003D7084" w:rsidRDefault="003D7084">
      <w:pPr>
        <w:rPr>
          <w:rFonts w:cstheme="minorHAnsi"/>
          <w:sz w:val="24"/>
          <w:szCs w:val="24"/>
        </w:rPr>
      </w:pPr>
    </w:p>
    <w:p w:rsidR="00621482" w:rsidRPr="00E821A8" w:rsidRDefault="00D07601" w:rsidP="00621482">
      <w:pPr>
        <w:pStyle w:val="Heading2"/>
        <w:numPr>
          <w:ilvl w:val="0"/>
          <w:numId w:val="41"/>
        </w:numPr>
        <w:spacing w:before="0"/>
        <w:rPr>
          <w:rFonts w:asciiTheme="minorHAnsi" w:hAnsiTheme="minorHAnsi" w:cstheme="minorHAnsi"/>
          <w:sz w:val="24"/>
          <w:szCs w:val="24"/>
        </w:rPr>
      </w:pPr>
      <w:bookmarkStart w:id="1468" w:name="_Toc330479238"/>
      <w:bookmarkStart w:id="1469" w:name="_Toc332351369"/>
      <w:r w:rsidRPr="00D07601">
        <w:rPr>
          <w:rFonts w:asciiTheme="minorHAnsi" w:hAnsiTheme="minorHAnsi" w:cstheme="minorHAnsi"/>
          <w:sz w:val="24"/>
          <w:szCs w:val="24"/>
        </w:rPr>
        <w:t>System Overview</w:t>
      </w:r>
      <w:bookmarkEnd w:id="1468"/>
      <w:bookmarkEnd w:id="1469"/>
    </w:p>
    <w:p w:rsidR="00621482" w:rsidRPr="00E821A8" w:rsidRDefault="00621482" w:rsidP="00621482">
      <w:pPr>
        <w:pStyle w:val="BodyText"/>
        <w:ind w:left="720"/>
        <w:rPr>
          <w:rFonts w:asciiTheme="minorHAnsi" w:hAnsiTheme="minorHAnsi" w:cstheme="minorHAnsi"/>
          <w:sz w:val="24"/>
          <w:szCs w:val="24"/>
        </w:rPr>
      </w:pPr>
    </w:p>
    <w:p w:rsidR="00621482" w:rsidRPr="00E821A8" w:rsidRDefault="00D07601" w:rsidP="00621482">
      <w:pPr>
        <w:pStyle w:val="BodyText"/>
        <w:ind w:left="720"/>
        <w:rPr>
          <w:rFonts w:asciiTheme="minorHAnsi" w:hAnsiTheme="minorHAnsi" w:cstheme="minorHAnsi"/>
          <w:sz w:val="24"/>
          <w:szCs w:val="24"/>
        </w:rPr>
      </w:pPr>
      <w:r w:rsidRPr="00D07601">
        <w:rPr>
          <w:rFonts w:asciiTheme="minorHAnsi" w:eastAsia="Times New Roman" w:hAnsiTheme="minorHAnsi" w:cstheme="minorHAnsi"/>
          <w:sz w:val="24"/>
          <w:szCs w:val="24"/>
          <w:lang w:val="en-AU"/>
        </w:rPr>
        <w:t xml:space="preserve">In this accelerating of technologies and economics, Project Management is growing extremely importance to organizations because it deals effectively with the management of change. Modern economics and business environment are complicated than ever, organizations are beginning to realize that the traditional forms of management cannot adapt efficiently to the dynamics and its resulting chaos. </w:t>
      </w:r>
    </w:p>
    <w:p w:rsidR="00621482" w:rsidRPr="00E821A8" w:rsidRDefault="00621482" w:rsidP="00621482">
      <w:pPr>
        <w:pStyle w:val="ListParagraph"/>
        <w:spacing w:after="0"/>
        <w:rPr>
          <w:rFonts w:cstheme="minorHAnsi"/>
          <w:sz w:val="24"/>
          <w:szCs w:val="24"/>
        </w:rPr>
      </w:pPr>
    </w:p>
    <w:p w:rsidR="00621482" w:rsidRPr="00E821A8" w:rsidRDefault="00D07601" w:rsidP="00621482">
      <w:pPr>
        <w:pStyle w:val="ListParagraph"/>
        <w:spacing w:after="0"/>
        <w:rPr>
          <w:rFonts w:cstheme="minorHAnsi"/>
          <w:sz w:val="24"/>
          <w:szCs w:val="24"/>
        </w:rPr>
      </w:pPr>
      <w:r w:rsidRPr="00D07601">
        <w:rPr>
          <w:rFonts w:cstheme="minorHAnsi"/>
          <w:sz w:val="24"/>
          <w:szCs w:val="24"/>
        </w:rPr>
        <w:t>In the future, software industries could very well depend on how quickly the procedures and systems of project management are adopted. Therefore, Project Manager will play a very important role within organizations. Our mission is to provide an online system that actively assists those managers in managing their project. The approaches and techniques that are used in the project management process are of interest to all those who wish to be more certain about achieving predetermined targets.</w:t>
      </w:r>
      <w:r w:rsidRPr="00D07601">
        <w:rPr>
          <w:rFonts w:cstheme="minorHAnsi"/>
          <w:sz w:val="24"/>
          <w:szCs w:val="24"/>
        </w:rPr>
        <w:br/>
      </w:r>
    </w:p>
    <w:p w:rsidR="00621482" w:rsidRPr="00E821A8" w:rsidRDefault="00D07601" w:rsidP="00621482">
      <w:pPr>
        <w:pStyle w:val="Heading2"/>
        <w:numPr>
          <w:ilvl w:val="0"/>
          <w:numId w:val="41"/>
        </w:numPr>
        <w:spacing w:before="0"/>
        <w:rPr>
          <w:rFonts w:asciiTheme="minorHAnsi" w:hAnsiTheme="minorHAnsi" w:cstheme="minorHAnsi"/>
          <w:sz w:val="24"/>
          <w:szCs w:val="24"/>
        </w:rPr>
      </w:pPr>
      <w:bookmarkStart w:id="1470" w:name="_Toc330479239"/>
      <w:bookmarkStart w:id="1471" w:name="_Toc332351370"/>
      <w:r w:rsidRPr="00D07601">
        <w:rPr>
          <w:rFonts w:asciiTheme="minorHAnsi" w:hAnsiTheme="minorHAnsi" w:cstheme="minorHAnsi"/>
          <w:sz w:val="24"/>
          <w:szCs w:val="24"/>
        </w:rPr>
        <w:t>Test Approach</w:t>
      </w:r>
      <w:bookmarkEnd w:id="1470"/>
      <w:bookmarkEnd w:id="1471"/>
      <w:r w:rsidRPr="00D07601">
        <w:rPr>
          <w:rFonts w:asciiTheme="minorHAnsi" w:hAnsiTheme="minorHAnsi" w:cstheme="minorHAnsi"/>
          <w:sz w:val="24"/>
          <w:szCs w:val="24"/>
        </w:rPr>
        <w:br/>
      </w:r>
    </w:p>
    <w:p w:rsidR="00621482" w:rsidRPr="00E821A8" w:rsidRDefault="00D07601" w:rsidP="00621482">
      <w:pPr>
        <w:pStyle w:val="ListParagraph"/>
        <w:spacing w:after="0" w:line="360" w:lineRule="auto"/>
        <w:rPr>
          <w:rFonts w:cstheme="minorHAnsi"/>
          <w:sz w:val="24"/>
          <w:szCs w:val="24"/>
        </w:rPr>
      </w:pPr>
      <w:r w:rsidRPr="00D07601">
        <w:rPr>
          <w:rFonts w:cstheme="minorHAnsi"/>
          <w:sz w:val="24"/>
          <w:szCs w:val="24"/>
        </w:rPr>
        <w:t>The testing for this project will consist of Unit, System/Integration (combined) and Acceptance test levels. It is hope that there will be at least one full time independent test person for system/integration testing. The test manager with the development team’s participation will do most testing activity.</w:t>
      </w:r>
      <w:r w:rsidRPr="00D07601">
        <w:rPr>
          <w:rFonts w:cstheme="minorHAnsi"/>
          <w:sz w:val="24"/>
          <w:szCs w:val="24"/>
        </w:rPr>
        <w:br/>
      </w:r>
    </w:p>
    <w:p w:rsidR="00621482" w:rsidRPr="00E821A8" w:rsidRDefault="00D07601" w:rsidP="00621482">
      <w:pPr>
        <w:pStyle w:val="ListParagraph"/>
        <w:spacing w:after="0" w:line="360" w:lineRule="auto"/>
        <w:rPr>
          <w:rFonts w:cstheme="minorHAnsi"/>
          <w:sz w:val="24"/>
          <w:szCs w:val="24"/>
        </w:rPr>
      </w:pPr>
      <w:r w:rsidRPr="00D07601">
        <w:rPr>
          <w:rFonts w:cstheme="minorHAnsi"/>
          <w:sz w:val="24"/>
          <w:szCs w:val="24"/>
        </w:rPr>
        <w:t>Unit Testing worked out by the developers and approved by the implementing team leader. Developers will manage all unit test information (sample, output, data printouts, and defect information…) and it can show when team required.</w:t>
      </w:r>
      <w:r w:rsidRPr="00D07601">
        <w:rPr>
          <w:rFonts w:cstheme="minorHAnsi"/>
          <w:sz w:val="24"/>
          <w:szCs w:val="24"/>
        </w:rPr>
        <w:br/>
      </w:r>
    </w:p>
    <w:p w:rsidR="00621482" w:rsidRPr="00E821A8" w:rsidRDefault="00D07601" w:rsidP="00621482">
      <w:pPr>
        <w:pStyle w:val="ListParagraph"/>
        <w:spacing w:after="0" w:line="360" w:lineRule="auto"/>
        <w:rPr>
          <w:rFonts w:cstheme="minorHAnsi"/>
          <w:sz w:val="24"/>
          <w:szCs w:val="24"/>
        </w:rPr>
      </w:pPr>
      <w:r w:rsidRPr="00D07601">
        <w:rPr>
          <w:rFonts w:cstheme="minorHAnsi"/>
          <w:sz w:val="24"/>
          <w:szCs w:val="24"/>
        </w:rPr>
        <w:t xml:space="preserve">The test manager will perform System/Integration Testing and implementing team leader with assistance from the individual developers as required. </w:t>
      </w:r>
      <w:r w:rsidRPr="00D07601">
        <w:rPr>
          <w:rFonts w:cstheme="minorHAnsi"/>
          <w:sz w:val="24"/>
          <w:szCs w:val="24"/>
        </w:rPr>
        <w:br/>
      </w:r>
    </w:p>
    <w:p w:rsidR="00621482" w:rsidRPr="00E821A8" w:rsidRDefault="00D07601" w:rsidP="00621482">
      <w:pPr>
        <w:pStyle w:val="ListParagraph"/>
        <w:spacing w:after="0"/>
        <w:rPr>
          <w:rFonts w:cstheme="minorHAnsi"/>
          <w:sz w:val="24"/>
          <w:szCs w:val="24"/>
        </w:rPr>
      </w:pPr>
      <w:r w:rsidRPr="00D07601">
        <w:rPr>
          <w:rFonts w:cstheme="minorHAnsi"/>
          <w:sz w:val="24"/>
          <w:szCs w:val="24"/>
        </w:rPr>
        <w:t xml:space="preserve">The test manager and development team leader will perform acceptance Testing. The acceptance test takes place for a period of 2 weeks after completion of the System/Integration test process. Programs will enter into Acceptance test after all </w:t>
      </w:r>
      <w:r w:rsidRPr="00D07601">
        <w:rPr>
          <w:rFonts w:cstheme="minorHAnsi"/>
          <w:sz w:val="24"/>
          <w:szCs w:val="24"/>
        </w:rPr>
        <w:lastRenderedPageBreak/>
        <w:t>critical and major defects corrected. A program may have one major defect as long as it does not obstruct testing of the program (There is a work around for the error). Prior to completion of acceptance testing all open critical and major defects must be corrected.</w:t>
      </w:r>
    </w:p>
    <w:p w:rsidR="009B75F9" w:rsidRPr="00E821A8" w:rsidRDefault="009B75F9" w:rsidP="00621482">
      <w:pPr>
        <w:pStyle w:val="ListParagraph"/>
        <w:spacing w:after="0"/>
        <w:rPr>
          <w:rFonts w:cstheme="minorHAnsi"/>
          <w:sz w:val="24"/>
          <w:szCs w:val="24"/>
        </w:rPr>
      </w:pPr>
    </w:p>
    <w:p w:rsidR="003D7084" w:rsidRDefault="00D07601">
      <w:pPr>
        <w:pStyle w:val="Heading2"/>
        <w:numPr>
          <w:ilvl w:val="0"/>
          <w:numId w:val="41"/>
        </w:numPr>
        <w:spacing w:before="0"/>
        <w:rPr>
          <w:rFonts w:asciiTheme="minorHAnsi" w:hAnsiTheme="minorHAnsi" w:cstheme="minorHAnsi"/>
          <w:sz w:val="24"/>
          <w:szCs w:val="24"/>
        </w:rPr>
      </w:pPr>
      <w:bookmarkStart w:id="1472" w:name="_Toc330479241"/>
      <w:bookmarkStart w:id="1473" w:name="_Toc332351371"/>
      <w:r w:rsidRPr="00D07601">
        <w:rPr>
          <w:rFonts w:asciiTheme="minorHAnsi" w:hAnsiTheme="minorHAnsi" w:cstheme="minorHAnsi"/>
          <w:sz w:val="24"/>
          <w:szCs w:val="24"/>
        </w:rPr>
        <w:t>Features to be tested</w:t>
      </w:r>
      <w:bookmarkEnd w:id="1472"/>
      <w:bookmarkEnd w:id="1473"/>
      <w:r w:rsidRPr="00D07601">
        <w:rPr>
          <w:rFonts w:asciiTheme="minorHAnsi" w:hAnsiTheme="minorHAnsi" w:cstheme="minorHAnsi"/>
          <w:sz w:val="24"/>
          <w:szCs w:val="24"/>
        </w:rPr>
        <w:br/>
      </w:r>
    </w:p>
    <w:p w:rsidR="003D7084" w:rsidRDefault="00D07601">
      <w:pPr>
        <w:pStyle w:val="Heading3"/>
        <w:numPr>
          <w:ilvl w:val="1"/>
          <w:numId w:val="41"/>
        </w:numPr>
        <w:spacing w:before="0"/>
        <w:rPr>
          <w:rFonts w:asciiTheme="minorHAnsi" w:hAnsiTheme="minorHAnsi" w:cstheme="minorHAnsi"/>
          <w:sz w:val="24"/>
          <w:szCs w:val="24"/>
        </w:rPr>
      </w:pPr>
      <w:bookmarkStart w:id="1474" w:name="_Toc330479242"/>
      <w:bookmarkStart w:id="1475" w:name="_Toc332351372"/>
      <w:r w:rsidRPr="00D07601">
        <w:rPr>
          <w:rFonts w:asciiTheme="minorHAnsi" w:hAnsiTheme="minorHAnsi" w:cstheme="minorHAnsi"/>
          <w:sz w:val="24"/>
          <w:szCs w:val="24"/>
        </w:rPr>
        <w:t>Dashboard</w:t>
      </w:r>
      <w:bookmarkEnd w:id="1474"/>
      <w:bookmarkEnd w:id="1475"/>
      <w:r w:rsidRPr="00D07601">
        <w:rPr>
          <w:rFonts w:asciiTheme="minorHAnsi" w:hAnsiTheme="minorHAnsi" w:cstheme="minorHAnsi"/>
          <w:sz w:val="24"/>
          <w:szCs w:val="24"/>
        </w:rPr>
        <w:br/>
      </w:r>
    </w:p>
    <w:p w:rsidR="009B75F9" w:rsidRPr="00E821A8" w:rsidRDefault="00D07601" w:rsidP="009B75F9">
      <w:pPr>
        <w:spacing w:after="0"/>
        <w:ind w:left="720" w:firstLine="270"/>
        <w:rPr>
          <w:rFonts w:cstheme="minorHAnsi"/>
          <w:sz w:val="24"/>
          <w:szCs w:val="24"/>
        </w:rPr>
      </w:pPr>
      <w:r w:rsidRPr="00D07601">
        <w:rPr>
          <w:rFonts w:cstheme="minorHAnsi"/>
          <w:sz w:val="24"/>
          <w:szCs w:val="24"/>
        </w:rPr>
        <w:t>Test all functions in Dashboard page includes</w:t>
      </w:r>
    </w:p>
    <w:p w:rsidR="009B75F9" w:rsidRPr="00E821A8" w:rsidRDefault="00D07601" w:rsidP="009B75F9">
      <w:pPr>
        <w:pStyle w:val="ListParagraph"/>
        <w:numPr>
          <w:ilvl w:val="0"/>
          <w:numId w:val="43"/>
        </w:numPr>
        <w:spacing w:after="0"/>
        <w:rPr>
          <w:rFonts w:cstheme="minorHAnsi"/>
          <w:sz w:val="24"/>
          <w:szCs w:val="24"/>
        </w:rPr>
      </w:pPr>
      <w:r w:rsidRPr="00D07601">
        <w:rPr>
          <w:rFonts w:cstheme="minorHAnsi"/>
          <w:sz w:val="24"/>
          <w:szCs w:val="24"/>
        </w:rPr>
        <w:t>List of projects.</w:t>
      </w:r>
    </w:p>
    <w:p w:rsidR="009B75F9" w:rsidRPr="00E821A8" w:rsidRDefault="00D07601" w:rsidP="009B75F9">
      <w:pPr>
        <w:pStyle w:val="ListParagraph"/>
        <w:numPr>
          <w:ilvl w:val="0"/>
          <w:numId w:val="43"/>
        </w:numPr>
        <w:spacing w:after="0"/>
        <w:rPr>
          <w:rFonts w:cstheme="minorHAnsi"/>
          <w:sz w:val="24"/>
          <w:szCs w:val="24"/>
        </w:rPr>
      </w:pPr>
      <w:r w:rsidRPr="00D07601">
        <w:rPr>
          <w:rFonts w:cstheme="minorHAnsi"/>
          <w:sz w:val="24"/>
          <w:szCs w:val="24"/>
        </w:rPr>
        <w:t>Display projects’ health.</w:t>
      </w:r>
    </w:p>
    <w:p w:rsidR="009B75F9" w:rsidRPr="00E821A8" w:rsidRDefault="00D07601" w:rsidP="009B75F9">
      <w:pPr>
        <w:pStyle w:val="ListParagraph"/>
        <w:numPr>
          <w:ilvl w:val="0"/>
          <w:numId w:val="43"/>
        </w:numPr>
        <w:spacing w:after="0"/>
        <w:rPr>
          <w:rFonts w:cstheme="minorHAnsi"/>
          <w:sz w:val="24"/>
          <w:szCs w:val="24"/>
        </w:rPr>
      </w:pPr>
      <w:r w:rsidRPr="00D07601">
        <w:rPr>
          <w:rFonts w:cstheme="minorHAnsi"/>
          <w:sz w:val="24"/>
          <w:szCs w:val="24"/>
        </w:rPr>
        <w:t>Display projects’ basic information.</w:t>
      </w:r>
    </w:p>
    <w:p w:rsidR="009B75F9" w:rsidRPr="00E821A8" w:rsidRDefault="00D07601" w:rsidP="009B75F9">
      <w:pPr>
        <w:pStyle w:val="ListParagraph"/>
        <w:numPr>
          <w:ilvl w:val="0"/>
          <w:numId w:val="43"/>
        </w:numPr>
        <w:spacing w:after="0"/>
        <w:rPr>
          <w:rFonts w:cstheme="minorHAnsi"/>
          <w:sz w:val="24"/>
          <w:szCs w:val="24"/>
        </w:rPr>
      </w:pPr>
      <w:r w:rsidRPr="00D07601">
        <w:rPr>
          <w:rFonts w:cstheme="minorHAnsi"/>
          <w:sz w:val="24"/>
          <w:szCs w:val="24"/>
        </w:rPr>
        <w:t>Export report</w:t>
      </w:r>
      <w:r w:rsidRPr="00D07601">
        <w:rPr>
          <w:rFonts w:cstheme="minorHAnsi"/>
          <w:sz w:val="24"/>
          <w:szCs w:val="24"/>
        </w:rPr>
        <w:br/>
      </w:r>
    </w:p>
    <w:p w:rsidR="003D7084" w:rsidRDefault="00D07601">
      <w:pPr>
        <w:pStyle w:val="Heading3"/>
        <w:numPr>
          <w:ilvl w:val="1"/>
          <w:numId w:val="41"/>
        </w:numPr>
        <w:spacing w:before="0"/>
        <w:rPr>
          <w:rFonts w:asciiTheme="minorHAnsi" w:hAnsiTheme="minorHAnsi" w:cstheme="minorHAnsi"/>
          <w:sz w:val="24"/>
          <w:szCs w:val="24"/>
        </w:rPr>
      </w:pPr>
      <w:bookmarkStart w:id="1476" w:name="_Toc330479243"/>
      <w:bookmarkStart w:id="1477" w:name="_Toc332351373"/>
      <w:r w:rsidRPr="00D07601">
        <w:rPr>
          <w:rFonts w:asciiTheme="minorHAnsi" w:hAnsiTheme="minorHAnsi" w:cstheme="minorHAnsi"/>
          <w:sz w:val="24"/>
          <w:szCs w:val="24"/>
        </w:rPr>
        <w:t>Planner</w:t>
      </w:r>
      <w:bookmarkEnd w:id="1476"/>
      <w:bookmarkEnd w:id="1477"/>
      <w:r w:rsidRPr="00D07601">
        <w:rPr>
          <w:rFonts w:asciiTheme="minorHAnsi" w:hAnsiTheme="minorHAnsi" w:cstheme="minorHAnsi"/>
          <w:sz w:val="24"/>
          <w:szCs w:val="24"/>
        </w:rPr>
        <w:br/>
      </w:r>
    </w:p>
    <w:p w:rsidR="009B75F9" w:rsidRPr="00E821A8" w:rsidRDefault="00D07601" w:rsidP="009B75F9">
      <w:pPr>
        <w:spacing w:after="0"/>
        <w:ind w:left="720" w:firstLine="270"/>
        <w:rPr>
          <w:rFonts w:cstheme="minorHAnsi"/>
          <w:sz w:val="24"/>
          <w:szCs w:val="24"/>
        </w:rPr>
      </w:pPr>
      <w:r w:rsidRPr="00D07601">
        <w:rPr>
          <w:rFonts w:cstheme="minorHAnsi"/>
          <w:sz w:val="24"/>
          <w:szCs w:val="24"/>
        </w:rPr>
        <w:t>Test all functions in Planner page includes</w:t>
      </w:r>
    </w:p>
    <w:p w:rsidR="009B75F9" w:rsidRPr="00E821A8" w:rsidRDefault="00D07601" w:rsidP="009B75F9">
      <w:pPr>
        <w:pStyle w:val="ListParagraph"/>
        <w:numPr>
          <w:ilvl w:val="0"/>
          <w:numId w:val="43"/>
        </w:numPr>
        <w:spacing w:after="0"/>
        <w:rPr>
          <w:rFonts w:cstheme="minorHAnsi"/>
          <w:sz w:val="24"/>
          <w:szCs w:val="24"/>
        </w:rPr>
      </w:pPr>
      <w:r w:rsidRPr="00D07601">
        <w:rPr>
          <w:rFonts w:cstheme="minorHAnsi"/>
          <w:sz w:val="24"/>
          <w:szCs w:val="24"/>
        </w:rPr>
        <w:t>List of tasks.</w:t>
      </w:r>
    </w:p>
    <w:p w:rsidR="009B75F9" w:rsidRPr="00E821A8" w:rsidRDefault="00D07601" w:rsidP="009B75F9">
      <w:pPr>
        <w:pStyle w:val="ListParagraph"/>
        <w:numPr>
          <w:ilvl w:val="0"/>
          <w:numId w:val="43"/>
        </w:numPr>
        <w:spacing w:after="0"/>
        <w:rPr>
          <w:rFonts w:cstheme="minorHAnsi"/>
          <w:sz w:val="24"/>
          <w:szCs w:val="24"/>
        </w:rPr>
      </w:pPr>
      <w:r w:rsidRPr="00D07601">
        <w:rPr>
          <w:rFonts w:cstheme="minorHAnsi"/>
          <w:sz w:val="24"/>
          <w:szCs w:val="24"/>
        </w:rPr>
        <w:t>Display assignment.</w:t>
      </w:r>
    </w:p>
    <w:p w:rsidR="009B75F9" w:rsidRPr="00E821A8" w:rsidRDefault="00D07601" w:rsidP="009B75F9">
      <w:pPr>
        <w:pStyle w:val="ListParagraph"/>
        <w:numPr>
          <w:ilvl w:val="0"/>
          <w:numId w:val="43"/>
        </w:numPr>
        <w:spacing w:after="0"/>
        <w:rPr>
          <w:rFonts w:cstheme="minorHAnsi"/>
          <w:sz w:val="24"/>
          <w:szCs w:val="24"/>
        </w:rPr>
      </w:pPr>
      <w:r w:rsidRPr="00D07601">
        <w:rPr>
          <w:rFonts w:cstheme="minorHAnsi"/>
          <w:sz w:val="24"/>
          <w:szCs w:val="24"/>
        </w:rPr>
        <w:t>Add and assign task.</w:t>
      </w:r>
    </w:p>
    <w:p w:rsidR="009B75F9" w:rsidRPr="00E821A8" w:rsidRDefault="00D07601" w:rsidP="009B75F9">
      <w:pPr>
        <w:pStyle w:val="ListParagraph"/>
        <w:numPr>
          <w:ilvl w:val="0"/>
          <w:numId w:val="43"/>
        </w:numPr>
        <w:spacing w:after="0"/>
        <w:rPr>
          <w:rFonts w:cstheme="minorHAnsi"/>
          <w:sz w:val="24"/>
          <w:szCs w:val="24"/>
        </w:rPr>
      </w:pPr>
      <w:r w:rsidRPr="00D07601">
        <w:rPr>
          <w:rFonts w:cstheme="minorHAnsi"/>
          <w:sz w:val="24"/>
          <w:szCs w:val="24"/>
        </w:rPr>
        <w:t>Change task information.</w:t>
      </w:r>
    </w:p>
    <w:p w:rsidR="009B75F9" w:rsidRPr="00E821A8" w:rsidRDefault="00D07601" w:rsidP="009B75F9">
      <w:pPr>
        <w:pStyle w:val="ListParagraph"/>
        <w:numPr>
          <w:ilvl w:val="0"/>
          <w:numId w:val="43"/>
        </w:numPr>
        <w:spacing w:after="0"/>
        <w:rPr>
          <w:rFonts w:cstheme="minorHAnsi"/>
          <w:sz w:val="24"/>
          <w:szCs w:val="24"/>
        </w:rPr>
      </w:pPr>
      <w:r w:rsidRPr="00D07601">
        <w:rPr>
          <w:rFonts w:cstheme="minorHAnsi"/>
          <w:sz w:val="24"/>
          <w:szCs w:val="24"/>
        </w:rPr>
        <w:t>Feature sort, update, delete</w:t>
      </w:r>
    </w:p>
    <w:p w:rsidR="009B75F9" w:rsidRPr="00E821A8" w:rsidRDefault="00D07601" w:rsidP="009B75F9">
      <w:pPr>
        <w:pStyle w:val="ListParagraph"/>
        <w:numPr>
          <w:ilvl w:val="0"/>
          <w:numId w:val="43"/>
        </w:numPr>
        <w:spacing w:after="0"/>
        <w:rPr>
          <w:rFonts w:cstheme="minorHAnsi"/>
          <w:sz w:val="24"/>
          <w:szCs w:val="24"/>
        </w:rPr>
      </w:pPr>
      <w:r w:rsidRPr="00D07601">
        <w:rPr>
          <w:rFonts w:cstheme="minorHAnsi"/>
          <w:sz w:val="24"/>
          <w:szCs w:val="24"/>
        </w:rPr>
        <w:t>Export report</w:t>
      </w:r>
      <w:r w:rsidRPr="00D07601">
        <w:rPr>
          <w:rFonts w:cstheme="minorHAnsi"/>
          <w:sz w:val="24"/>
          <w:szCs w:val="24"/>
        </w:rPr>
        <w:br/>
      </w:r>
    </w:p>
    <w:p w:rsidR="003D7084" w:rsidRDefault="00D07601">
      <w:pPr>
        <w:pStyle w:val="Heading3"/>
        <w:numPr>
          <w:ilvl w:val="1"/>
          <w:numId w:val="41"/>
        </w:numPr>
        <w:spacing w:before="0"/>
        <w:rPr>
          <w:rFonts w:asciiTheme="minorHAnsi" w:hAnsiTheme="minorHAnsi" w:cstheme="minorHAnsi"/>
          <w:sz w:val="24"/>
          <w:szCs w:val="24"/>
        </w:rPr>
      </w:pPr>
      <w:bookmarkStart w:id="1478" w:name="_Toc330479244"/>
      <w:bookmarkStart w:id="1479" w:name="_Toc332351374"/>
      <w:r w:rsidRPr="00D07601">
        <w:rPr>
          <w:rFonts w:asciiTheme="minorHAnsi" w:hAnsiTheme="minorHAnsi" w:cstheme="minorHAnsi"/>
          <w:sz w:val="24"/>
          <w:szCs w:val="24"/>
        </w:rPr>
        <w:t>Report</w:t>
      </w:r>
      <w:bookmarkEnd w:id="1478"/>
      <w:bookmarkEnd w:id="1479"/>
      <w:r w:rsidRPr="00D07601">
        <w:rPr>
          <w:rFonts w:asciiTheme="minorHAnsi" w:hAnsiTheme="minorHAnsi" w:cstheme="minorHAnsi"/>
          <w:sz w:val="24"/>
          <w:szCs w:val="24"/>
        </w:rPr>
        <w:br/>
      </w:r>
    </w:p>
    <w:p w:rsidR="009B75F9" w:rsidRPr="00E821A8" w:rsidRDefault="00D07601" w:rsidP="009B75F9">
      <w:pPr>
        <w:spacing w:after="0"/>
        <w:ind w:left="720" w:firstLine="270"/>
        <w:rPr>
          <w:rFonts w:cstheme="minorHAnsi"/>
          <w:sz w:val="24"/>
          <w:szCs w:val="24"/>
        </w:rPr>
      </w:pPr>
      <w:r w:rsidRPr="00D07601">
        <w:rPr>
          <w:rFonts w:cstheme="minorHAnsi"/>
          <w:sz w:val="24"/>
          <w:szCs w:val="24"/>
        </w:rPr>
        <w:t>Test all functions in Report page includes</w:t>
      </w:r>
    </w:p>
    <w:p w:rsidR="009B75F9" w:rsidRPr="00E821A8" w:rsidRDefault="00D07601" w:rsidP="009B75F9">
      <w:pPr>
        <w:pStyle w:val="ListParagraph"/>
        <w:numPr>
          <w:ilvl w:val="0"/>
          <w:numId w:val="43"/>
        </w:numPr>
        <w:spacing w:after="0"/>
        <w:rPr>
          <w:rFonts w:cstheme="minorHAnsi"/>
          <w:sz w:val="24"/>
          <w:szCs w:val="24"/>
        </w:rPr>
      </w:pPr>
      <w:r w:rsidRPr="00D07601">
        <w:rPr>
          <w:rFonts w:cstheme="minorHAnsi"/>
          <w:sz w:val="24"/>
          <w:szCs w:val="24"/>
        </w:rPr>
        <w:t>List type of report to choose.</w:t>
      </w:r>
    </w:p>
    <w:p w:rsidR="009B75F9" w:rsidRPr="00E821A8" w:rsidRDefault="00D07601" w:rsidP="009B75F9">
      <w:pPr>
        <w:pStyle w:val="ListParagraph"/>
        <w:numPr>
          <w:ilvl w:val="0"/>
          <w:numId w:val="43"/>
        </w:numPr>
        <w:spacing w:after="0"/>
        <w:rPr>
          <w:rFonts w:cstheme="minorHAnsi"/>
          <w:sz w:val="24"/>
          <w:szCs w:val="24"/>
        </w:rPr>
      </w:pPr>
      <w:r w:rsidRPr="00D07601">
        <w:rPr>
          <w:rFonts w:cstheme="minorHAnsi"/>
          <w:sz w:val="24"/>
          <w:szCs w:val="24"/>
        </w:rPr>
        <w:t>Link to export chose kind of report.</w:t>
      </w:r>
      <w:r w:rsidRPr="00D07601">
        <w:rPr>
          <w:rFonts w:cstheme="minorHAnsi"/>
          <w:sz w:val="24"/>
          <w:szCs w:val="24"/>
        </w:rPr>
        <w:br/>
      </w:r>
    </w:p>
    <w:p w:rsidR="003D7084" w:rsidRDefault="00D07601">
      <w:pPr>
        <w:pStyle w:val="Heading3"/>
        <w:numPr>
          <w:ilvl w:val="1"/>
          <w:numId w:val="41"/>
        </w:numPr>
        <w:spacing w:before="0"/>
        <w:rPr>
          <w:rFonts w:asciiTheme="minorHAnsi" w:hAnsiTheme="minorHAnsi" w:cstheme="minorHAnsi"/>
          <w:sz w:val="24"/>
          <w:szCs w:val="24"/>
        </w:rPr>
      </w:pPr>
      <w:bookmarkStart w:id="1480" w:name="_Toc330479245"/>
      <w:bookmarkStart w:id="1481" w:name="_Toc332351375"/>
      <w:r w:rsidRPr="00D07601">
        <w:rPr>
          <w:rFonts w:asciiTheme="minorHAnsi" w:hAnsiTheme="minorHAnsi" w:cstheme="minorHAnsi"/>
          <w:sz w:val="24"/>
          <w:szCs w:val="24"/>
        </w:rPr>
        <w:t>Project Eye</w:t>
      </w:r>
      <w:bookmarkEnd w:id="1480"/>
      <w:bookmarkEnd w:id="1481"/>
      <w:r w:rsidRPr="00D07601">
        <w:rPr>
          <w:rFonts w:asciiTheme="minorHAnsi" w:hAnsiTheme="minorHAnsi" w:cstheme="minorHAnsi"/>
          <w:sz w:val="24"/>
          <w:szCs w:val="24"/>
        </w:rPr>
        <w:br/>
      </w:r>
    </w:p>
    <w:p w:rsidR="009B75F9" w:rsidRPr="00E821A8" w:rsidRDefault="00D07601" w:rsidP="009B75F9">
      <w:pPr>
        <w:spacing w:after="0"/>
        <w:ind w:left="720" w:firstLine="270"/>
        <w:rPr>
          <w:rFonts w:cstheme="minorHAnsi"/>
          <w:sz w:val="24"/>
          <w:szCs w:val="24"/>
        </w:rPr>
      </w:pPr>
      <w:r w:rsidRPr="00D07601">
        <w:rPr>
          <w:rFonts w:cstheme="minorHAnsi"/>
          <w:sz w:val="24"/>
          <w:szCs w:val="24"/>
        </w:rPr>
        <w:t>Test all functions in Project Eye page includes</w:t>
      </w:r>
    </w:p>
    <w:p w:rsidR="009B75F9" w:rsidRPr="00E821A8" w:rsidRDefault="00D07601" w:rsidP="009B75F9">
      <w:pPr>
        <w:pStyle w:val="ListParagraph"/>
        <w:numPr>
          <w:ilvl w:val="0"/>
          <w:numId w:val="43"/>
        </w:numPr>
        <w:spacing w:after="0"/>
        <w:rPr>
          <w:rFonts w:cstheme="minorHAnsi"/>
          <w:sz w:val="24"/>
          <w:szCs w:val="24"/>
        </w:rPr>
      </w:pPr>
      <w:r w:rsidRPr="00D07601">
        <w:rPr>
          <w:rFonts w:cstheme="minorHAnsi"/>
          <w:sz w:val="24"/>
          <w:szCs w:val="24"/>
        </w:rPr>
        <w:t>List of projects.</w:t>
      </w:r>
    </w:p>
    <w:p w:rsidR="009B75F9" w:rsidRPr="00E821A8" w:rsidRDefault="00D07601" w:rsidP="009B75F9">
      <w:pPr>
        <w:pStyle w:val="ListParagraph"/>
        <w:numPr>
          <w:ilvl w:val="0"/>
          <w:numId w:val="43"/>
        </w:numPr>
        <w:spacing w:after="0"/>
        <w:rPr>
          <w:rFonts w:cstheme="minorHAnsi"/>
          <w:sz w:val="24"/>
          <w:szCs w:val="24"/>
        </w:rPr>
      </w:pPr>
      <w:r w:rsidRPr="00D07601">
        <w:rPr>
          <w:rFonts w:cstheme="minorHAnsi"/>
          <w:sz w:val="24"/>
          <w:szCs w:val="24"/>
        </w:rPr>
        <w:t>Display projects’ information.</w:t>
      </w:r>
    </w:p>
    <w:p w:rsidR="009B75F9" w:rsidRPr="00E821A8" w:rsidRDefault="00D07601" w:rsidP="009B75F9">
      <w:pPr>
        <w:pStyle w:val="ListParagraph"/>
        <w:numPr>
          <w:ilvl w:val="0"/>
          <w:numId w:val="43"/>
        </w:numPr>
        <w:spacing w:after="0"/>
        <w:rPr>
          <w:rFonts w:cstheme="minorHAnsi"/>
          <w:sz w:val="24"/>
          <w:szCs w:val="24"/>
        </w:rPr>
      </w:pPr>
      <w:r w:rsidRPr="00D07601">
        <w:rPr>
          <w:rFonts w:cstheme="minorHAnsi"/>
          <w:sz w:val="24"/>
          <w:szCs w:val="24"/>
        </w:rPr>
        <w:t>Add new project.</w:t>
      </w:r>
    </w:p>
    <w:p w:rsidR="009B75F9" w:rsidRPr="00E821A8" w:rsidRDefault="00D07601" w:rsidP="009B75F9">
      <w:pPr>
        <w:pStyle w:val="ListParagraph"/>
        <w:numPr>
          <w:ilvl w:val="0"/>
          <w:numId w:val="43"/>
        </w:numPr>
        <w:spacing w:after="0"/>
        <w:rPr>
          <w:rFonts w:cstheme="minorHAnsi"/>
          <w:sz w:val="24"/>
          <w:szCs w:val="24"/>
        </w:rPr>
      </w:pPr>
      <w:r w:rsidRPr="00D07601">
        <w:rPr>
          <w:rFonts w:cstheme="minorHAnsi"/>
          <w:sz w:val="24"/>
          <w:szCs w:val="24"/>
        </w:rPr>
        <w:t>Edit projects’ information.</w:t>
      </w:r>
    </w:p>
    <w:p w:rsidR="009B75F9" w:rsidRPr="00E821A8" w:rsidRDefault="00D07601" w:rsidP="009B75F9">
      <w:pPr>
        <w:pStyle w:val="ListParagraph"/>
        <w:numPr>
          <w:ilvl w:val="0"/>
          <w:numId w:val="43"/>
        </w:numPr>
        <w:spacing w:after="0"/>
        <w:rPr>
          <w:rFonts w:cstheme="minorHAnsi"/>
          <w:sz w:val="24"/>
          <w:szCs w:val="24"/>
        </w:rPr>
      </w:pPr>
      <w:r w:rsidRPr="00D07601">
        <w:rPr>
          <w:rFonts w:cstheme="minorHAnsi"/>
          <w:sz w:val="24"/>
          <w:szCs w:val="24"/>
        </w:rPr>
        <w:t>Feature sort, update, delete</w:t>
      </w:r>
    </w:p>
    <w:p w:rsidR="009B75F9" w:rsidRPr="00E821A8" w:rsidRDefault="00D07601" w:rsidP="009B75F9">
      <w:pPr>
        <w:pStyle w:val="ListParagraph"/>
        <w:numPr>
          <w:ilvl w:val="0"/>
          <w:numId w:val="43"/>
        </w:numPr>
        <w:spacing w:after="0"/>
        <w:rPr>
          <w:rFonts w:cstheme="minorHAnsi"/>
          <w:sz w:val="24"/>
          <w:szCs w:val="24"/>
        </w:rPr>
      </w:pPr>
      <w:r w:rsidRPr="00D07601">
        <w:rPr>
          <w:rFonts w:cstheme="minorHAnsi"/>
          <w:sz w:val="24"/>
          <w:szCs w:val="24"/>
        </w:rPr>
        <w:t>Team management (</w:t>
      </w:r>
      <w:proofErr w:type="gramStart"/>
      <w:r w:rsidRPr="00D07601">
        <w:rPr>
          <w:rFonts w:cstheme="minorHAnsi"/>
          <w:sz w:val="24"/>
          <w:szCs w:val="24"/>
        </w:rPr>
        <w:t>add</w:t>
      </w:r>
      <w:proofErr w:type="gramEnd"/>
      <w:r w:rsidRPr="00D07601">
        <w:rPr>
          <w:rFonts w:cstheme="minorHAnsi"/>
          <w:sz w:val="24"/>
          <w:szCs w:val="24"/>
        </w:rPr>
        <w:t>, update, delete user).</w:t>
      </w:r>
    </w:p>
    <w:p w:rsidR="009B75F9" w:rsidRPr="00E821A8" w:rsidRDefault="00D07601" w:rsidP="009B75F9">
      <w:pPr>
        <w:pStyle w:val="ListParagraph"/>
        <w:numPr>
          <w:ilvl w:val="0"/>
          <w:numId w:val="43"/>
        </w:numPr>
        <w:spacing w:after="0"/>
        <w:rPr>
          <w:rFonts w:cstheme="minorHAnsi"/>
          <w:sz w:val="24"/>
          <w:szCs w:val="24"/>
        </w:rPr>
      </w:pPr>
      <w:r w:rsidRPr="00D07601">
        <w:rPr>
          <w:rFonts w:cstheme="minorHAnsi"/>
          <w:sz w:val="24"/>
          <w:szCs w:val="24"/>
        </w:rPr>
        <w:t>Product management (</w:t>
      </w:r>
      <w:proofErr w:type="gramStart"/>
      <w:r w:rsidRPr="00D07601">
        <w:rPr>
          <w:rFonts w:cstheme="minorHAnsi"/>
          <w:sz w:val="24"/>
          <w:szCs w:val="24"/>
        </w:rPr>
        <w:t>add</w:t>
      </w:r>
      <w:proofErr w:type="gramEnd"/>
      <w:r w:rsidRPr="00D07601">
        <w:rPr>
          <w:rFonts w:cstheme="minorHAnsi"/>
          <w:sz w:val="24"/>
          <w:szCs w:val="24"/>
        </w:rPr>
        <w:t>, update, delete).</w:t>
      </w:r>
    </w:p>
    <w:p w:rsidR="009B75F9" w:rsidRPr="00E821A8" w:rsidRDefault="00D07601" w:rsidP="009B75F9">
      <w:pPr>
        <w:pStyle w:val="CommentText"/>
        <w:numPr>
          <w:ilvl w:val="0"/>
          <w:numId w:val="43"/>
        </w:numPr>
        <w:spacing w:after="0"/>
        <w:rPr>
          <w:rFonts w:cstheme="minorHAnsi"/>
          <w:sz w:val="24"/>
          <w:szCs w:val="24"/>
        </w:rPr>
      </w:pPr>
      <w:r w:rsidRPr="00D07601">
        <w:rPr>
          <w:rFonts w:cstheme="minorHAnsi"/>
          <w:sz w:val="24"/>
          <w:szCs w:val="24"/>
        </w:rPr>
        <w:lastRenderedPageBreak/>
        <w:t>Work Order management (insert, update delete stage, deliverable).</w:t>
      </w:r>
    </w:p>
    <w:p w:rsidR="009B75F9" w:rsidRPr="00E821A8" w:rsidRDefault="00D07601" w:rsidP="009B75F9">
      <w:pPr>
        <w:pStyle w:val="CommentText"/>
        <w:numPr>
          <w:ilvl w:val="0"/>
          <w:numId w:val="43"/>
        </w:numPr>
        <w:spacing w:after="0"/>
        <w:rPr>
          <w:rFonts w:cstheme="minorHAnsi"/>
          <w:sz w:val="24"/>
          <w:szCs w:val="24"/>
        </w:rPr>
      </w:pPr>
      <w:r w:rsidRPr="00D07601">
        <w:rPr>
          <w:rFonts w:cstheme="minorHAnsi"/>
          <w:sz w:val="24"/>
          <w:szCs w:val="24"/>
        </w:rPr>
        <w:t>Change Request (insert, update, delete)</w:t>
      </w:r>
    </w:p>
    <w:p w:rsidR="009B75F9" w:rsidRPr="00E821A8" w:rsidRDefault="00D07601" w:rsidP="009B75F9">
      <w:pPr>
        <w:pStyle w:val="ListParagraph"/>
        <w:numPr>
          <w:ilvl w:val="0"/>
          <w:numId w:val="43"/>
        </w:numPr>
        <w:spacing w:after="0"/>
        <w:rPr>
          <w:rFonts w:cstheme="minorHAnsi"/>
          <w:sz w:val="24"/>
          <w:szCs w:val="24"/>
        </w:rPr>
      </w:pPr>
      <w:r w:rsidRPr="00D07601">
        <w:rPr>
          <w:rFonts w:cstheme="minorHAnsi"/>
          <w:sz w:val="24"/>
          <w:szCs w:val="24"/>
        </w:rPr>
        <w:t>Risk, Issue (insert, update, delete)</w:t>
      </w:r>
      <w:r w:rsidRPr="00D07601">
        <w:rPr>
          <w:rFonts w:cstheme="minorHAnsi"/>
          <w:sz w:val="24"/>
          <w:szCs w:val="24"/>
        </w:rPr>
        <w:br/>
      </w:r>
    </w:p>
    <w:p w:rsidR="003D7084" w:rsidRDefault="00D07601">
      <w:pPr>
        <w:pStyle w:val="Heading3"/>
        <w:numPr>
          <w:ilvl w:val="1"/>
          <w:numId w:val="41"/>
        </w:numPr>
        <w:spacing w:before="0"/>
        <w:rPr>
          <w:rFonts w:asciiTheme="minorHAnsi" w:hAnsiTheme="minorHAnsi" w:cstheme="minorHAnsi"/>
          <w:sz w:val="24"/>
          <w:szCs w:val="24"/>
        </w:rPr>
      </w:pPr>
      <w:bookmarkStart w:id="1482" w:name="_Toc330479246"/>
      <w:bookmarkStart w:id="1483" w:name="_Toc332351376"/>
      <w:r w:rsidRPr="00D07601">
        <w:rPr>
          <w:rFonts w:asciiTheme="minorHAnsi" w:hAnsiTheme="minorHAnsi" w:cstheme="minorHAnsi"/>
          <w:sz w:val="24"/>
          <w:szCs w:val="24"/>
        </w:rPr>
        <w:t>Timesheet</w:t>
      </w:r>
      <w:bookmarkEnd w:id="1482"/>
      <w:bookmarkEnd w:id="1483"/>
      <w:r w:rsidRPr="00D07601">
        <w:rPr>
          <w:rFonts w:asciiTheme="minorHAnsi" w:hAnsiTheme="minorHAnsi" w:cstheme="minorHAnsi"/>
          <w:sz w:val="24"/>
          <w:szCs w:val="24"/>
        </w:rPr>
        <w:br/>
      </w:r>
    </w:p>
    <w:p w:rsidR="009B75F9" w:rsidRPr="00E821A8" w:rsidRDefault="00D07601" w:rsidP="009B75F9">
      <w:pPr>
        <w:spacing w:after="0"/>
        <w:ind w:left="720" w:firstLine="270"/>
        <w:rPr>
          <w:rFonts w:cstheme="minorHAnsi"/>
          <w:sz w:val="24"/>
          <w:szCs w:val="24"/>
        </w:rPr>
      </w:pPr>
      <w:r w:rsidRPr="00D07601">
        <w:rPr>
          <w:rFonts w:cstheme="minorHAnsi"/>
          <w:sz w:val="24"/>
          <w:szCs w:val="24"/>
        </w:rPr>
        <w:t>Test all functions in Timesheet page includes</w:t>
      </w:r>
    </w:p>
    <w:p w:rsidR="009B75F9" w:rsidRPr="00E821A8" w:rsidRDefault="00D07601" w:rsidP="009B75F9">
      <w:pPr>
        <w:pStyle w:val="ListParagraph"/>
        <w:numPr>
          <w:ilvl w:val="0"/>
          <w:numId w:val="43"/>
        </w:numPr>
        <w:spacing w:after="0"/>
        <w:rPr>
          <w:rFonts w:cstheme="minorHAnsi"/>
          <w:sz w:val="24"/>
          <w:szCs w:val="24"/>
        </w:rPr>
      </w:pPr>
      <w:r w:rsidRPr="00D07601">
        <w:rPr>
          <w:rFonts w:cstheme="minorHAnsi"/>
          <w:sz w:val="24"/>
          <w:szCs w:val="24"/>
        </w:rPr>
        <w:t>List of timesheet.</w:t>
      </w:r>
    </w:p>
    <w:p w:rsidR="009B75F9" w:rsidRPr="00E821A8" w:rsidRDefault="00D07601" w:rsidP="009B75F9">
      <w:pPr>
        <w:pStyle w:val="ListParagraph"/>
        <w:numPr>
          <w:ilvl w:val="0"/>
          <w:numId w:val="43"/>
        </w:numPr>
        <w:spacing w:after="0"/>
        <w:rPr>
          <w:rFonts w:cstheme="minorHAnsi"/>
          <w:sz w:val="24"/>
          <w:szCs w:val="24"/>
        </w:rPr>
      </w:pPr>
      <w:r w:rsidRPr="00D07601">
        <w:rPr>
          <w:rFonts w:cstheme="minorHAnsi"/>
          <w:sz w:val="24"/>
          <w:szCs w:val="24"/>
        </w:rPr>
        <w:t>Display timesheet.</w:t>
      </w:r>
    </w:p>
    <w:p w:rsidR="009B75F9" w:rsidRPr="00E821A8" w:rsidRDefault="00D07601" w:rsidP="009B75F9">
      <w:pPr>
        <w:pStyle w:val="ListParagraph"/>
        <w:numPr>
          <w:ilvl w:val="0"/>
          <w:numId w:val="43"/>
        </w:numPr>
        <w:spacing w:after="0"/>
        <w:rPr>
          <w:rFonts w:cstheme="minorHAnsi"/>
          <w:sz w:val="24"/>
          <w:szCs w:val="24"/>
        </w:rPr>
      </w:pPr>
      <w:r w:rsidRPr="00D07601">
        <w:rPr>
          <w:rFonts w:cstheme="minorHAnsi"/>
          <w:sz w:val="24"/>
          <w:szCs w:val="24"/>
        </w:rPr>
        <w:t>Add timesheet.</w:t>
      </w:r>
    </w:p>
    <w:p w:rsidR="009B75F9" w:rsidRPr="00E821A8" w:rsidRDefault="00D07601" w:rsidP="009B75F9">
      <w:pPr>
        <w:pStyle w:val="ListParagraph"/>
        <w:numPr>
          <w:ilvl w:val="0"/>
          <w:numId w:val="43"/>
        </w:numPr>
        <w:spacing w:after="0"/>
        <w:rPr>
          <w:rFonts w:cstheme="minorHAnsi"/>
          <w:sz w:val="24"/>
          <w:szCs w:val="24"/>
        </w:rPr>
      </w:pPr>
      <w:r w:rsidRPr="00D07601">
        <w:rPr>
          <w:rFonts w:cstheme="minorHAnsi"/>
          <w:sz w:val="24"/>
          <w:szCs w:val="24"/>
        </w:rPr>
        <w:t>Feature sort, update, delete</w:t>
      </w:r>
    </w:p>
    <w:p w:rsidR="009B75F9" w:rsidRPr="00E821A8" w:rsidRDefault="00D07601" w:rsidP="009B75F9">
      <w:pPr>
        <w:pStyle w:val="ListParagraph"/>
        <w:numPr>
          <w:ilvl w:val="0"/>
          <w:numId w:val="43"/>
        </w:numPr>
        <w:spacing w:after="0"/>
        <w:rPr>
          <w:rFonts w:cstheme="minorHAnsi"/>
          <w:sz w:val="24"/>
          <w:szCs w:val="24"/>
        </w:rPr>
      </w:pPr>
      <w:r w:rsidRPr="00D07601">
        <w:rPr>
          <w:rFonts w:cstheme="minorHAnsi"/>
          <w:sz w:val="24"/>
          <w:szCs w:val="24"/>
        </w:rPr>
        <w:t>Export report</w:t>
      </w:r>
    </w:p>
    <w:p w:rsidR="009B75F9" w:rsidRPr="00E821A8" w:rsidRDefault="009B75F9" w:rsidP="009B75F9">
      <w:pPr>
        <w:pStyle w:val="ListParagraph"/>
        <w:spacing w:after="0"/>
        <w:rPr>
          <w:rFonts w:cstheme="minorHAnsi"/>
          <w:sz w:val="24"/>
          <w:szCs w:val="24"/>
        </w:rPr>
      </w:pPr>
    </w:p>
    <w:p w:rsidR="003D7084" w:rsidRDefault="00D07601">
      <w:pPr>
        <w:pStyle w:val="Heading3"/>
        <w:numPr>
          <w:ilvl w:val="1"/>
          <w:numId w:val="41"/>
        </w:numPr>
        <w:spacing w:before="0"/>
        <w:rPr>
          <w:rFonts w:asciiTheme="minorHAnsi" w:hAnsiTheme="minorHAnsi" w:cstheme="minorHAnsi"/>
          <w:sz w:val="24"/>
          <w:szCs w:val="24"/>
        </w:rPr>
      </w:pPr>
      <w:bookmarkStart w:id="1484" w:name="_Toc330479247"/>
      <w:bookmarkStart w:id="1485" w:name="_Toc332351377"/>
      <w:r w:rsidRPr="00D07601">
        <w:rPr>
          <w:rFonts w:asciiTheme="minorHAnsi" w:hAnsiTheme="minorHAnsi" w:cstheme="minorHAnsi"/>
          <w:sz w:val="24"/>
          <w:szCs w:val="24"/>
        </w:rPr>
        <w:t>DMS</w:t>
      </w:r>
      <w:bookmarkEnd w:id="1484"/>
      <w:bookmarkEnd w:id="1485"/>
      <w:r w:rsidRPr="00D07601">
        <w:rPr>
          <w:rFonts w:asciiTheme="minorHAnsi" w:hAnsiTheme="minorHAnsi" w:cstheme="minorHAnsi"/>
          <w:sz w:val="24"/>
          <w:szCs w:val="24"/>
        </w:rPr>
        <w:br/>
      </w:r>
    </w:p>
    <w:p w:rsidR="009B75F9" w:rsidRPr="00E821A8" w:rsidRDefault="00D07601" w:rsidP="009B75F9">
      <w:pPr>
        <w:spacing w:after="0"/>
        <w:ind w:left="720" w:firstLine="270"/>
        <w:rPr>
          <w:rFonts w:cstheme="minorHAnsi"/>
          <w:sz w:val="24"/>
          <w:szCs w:val="24"/>
        </w:rPr>
      </w:pPr>
      <w:r w:rsidRPr="00D07601">
        <w:rPr>
          <w:rFonts w:cstheme="minorHAnsi"/>
          <w:sz w:val="24"/>
          <w:szCs w:val="24"/>
        </w:rPr>
        <w:t>Test all functions in DMS page includes</w:t>
      </w:r>
    </w:p>
    <w:p w:rsidR="009B75F9" w:rsidRPr="00E821A8" w:rsidRDefault="00D07601" w:rsidP="009B75F9">
      <w:pPr>
        <w:pStyle w:val="ListParagraph"/>
        <w:numPr>
          <w:ilvl w:val="0"/>
          <w:numId w:val="43"/>
        </w:numPr>
        <w:spacing w:after="0"/>
        <w:rPr>
          <w:rFonts w:cstheme="minorHAnsi"/>
          <w:sz w:val="24"/>
          <w:szCs w:val="24"/>
        </w:rPr>
      </w:pPr>
      <w:r w:rsidRPr="00D07601">
        <w:rPr>
          <w:rFonts w:cstheme="minorHAnsi"/>
          <w:sz w:val="24"/>
          <w:szCs w:val="24"/>
        </w:rPr>
        <w:t>List of defects.</w:t>
      </w:r>
    </w:p>
    <w:p w:rsidR="009B75F9" w:rsidRPr="00E821A8" w:rsidRDefault="00D07601" w:rsidP="009B75F9">
      <w:pPr>
        <w:pStyle w:val="ListParagraph"/>
        <w:numPr>
          <w:ilvl w:val="0"/>
          <w:numId w:val="43"/>
        </w:numPr>
        <w:spacing w:after="0"/>
        <w:rPr>
          <w:rFonts w:cstheme="minorHAnsi"/>
          <w:sz w:val="24"/>
          <w:szCs w:val="24"/>
        </w:rPr>
      </w:pPr>
      <w:r w:rsidRPr="00D07601">
        <w:rPr>
          <w:rFonts w:cstheme="minorHAnsi"/>
          <w:sz w:val="24"/>
          <w:szCs w:val="24"/>
        </w:rPr>
        <w:t>Add, assign defect.</w:t>
      </w:r>
    </w:p>
    <w:p w:rsidR="009B75F9" w:rsidRPr="00E821A8" w:rsidRDefault="00D07601" w:rsidP="009B75F9">
      <w:pPr>
        <w:pStyle w:val="ListParagraph"/>
        <w:numPr>
          <w:ilvl w:val="0"/>
          <w:numId w:val="43"/>
        </w:numPr>
        <w:spacing w:after="0"/>
        <w:rPr>
          <w:rFonts w:cstheme="minorHAnsi"/>
          <w:sz w:val="24"/>
          <w:szCs w:val="24"/>
        </w:rPr>
      </w:pPr>
      <w:r w:rsidRPr="00D07601">
        <w:rPr>
          <w:rFonts w:cstheme="minorHAnsi"/>
          <w:sz w:val="24"/>
          <w:szCs w:val="24"/>
        </w:rPr>
        <w:t>Feature sort, update, delete</w:t>
      </w:r>
    </w:p>
    <w:p w:rsidR="009B75F9" w:rsidRPr="00E821A8" w:rsidRDefault="00D07601" w:rsidP="009B75F9">
      <w:pPr>
        <w:pStyle w:val="ListParagraph"/>
        <w:numPr>
          <w:ilvl w:val="0"/>
          <w:numId w:val="43"/>
        </w:numPr>
        <w:spacing w:after="0"/>
        <w:rPr>
          <w:rFonts w:cstheme="minorHAnsi"/>
          <w:sz w:val="24"/>
          <w:szCs w:val="24"/>
        </w:rPr>
      </w:pPr>
      <w:r w:rsidRPr="00D07601">
        <w:rPr>
          <w:rFonts w:cstheme="minorHAnsi"/>
          <w:sz w:val="24"/>
          <w:szCs w:val="24"/>
        </w:rPr>
        <w:t>Export report</w:t>
      </w:r>
      <w:r w:rsidRPr="00D07601">
        <w:rPr>
          <w:rFonts w:cstheme="minorHAnsi"/>
          <w:sz w:val="24"/>
          <w:szCs w:val="24"/>
        </w:rPr>
        <w:br/>
      </w:r>
    </w:p>
    <w:p w:rsidR="003D7084" w:rsidRDefault="00D07601">
      <w:pPr>
        <w:pStyle w:val="Heading3"/>
        <w:numPr>
          <w:ilvl w:val="1"/>
          <w:numId w:val="41"/>
        </w:numPr>
        <w:spacing w:before="0"/>
        <w:rPr>
          <w:rFonts w:asciiTheme="minorHAnsi" w:hAnsiTheme="minorHAnsi" w:cstheme="minorHAnsi"/>
          <w:sz w:val="24"/>
          <w:szCs w:val="24"/>
        </w:rPr>
      </w:pPr>
      <w:bookmarkStart w:id="1486" w:name="_Toc330479248"/>
      <w:bookmarkStart w:id="1487" w:name="_Toc332351378"/>
      <w:r w:rsidRPr="00D07601">
        <w:rPr>
          <w:rFonts w:asciiTheme="minorHAnsi" w:hAnsiTheme="minorHAnsi" w:cstheme="minorHAnsi"/>
          <w:sz w:val="24"/>
          <w:szCs w:val="24"/>
        </w:rPr>
        <w:t>Requirement</w:t>
      </w:r>
      <w:bookmarkEnd w:id="1486"/>
      <w:bookmarkEnd w:id="1487"/>
      <w:r w:rsidRPr="00D07601">
        <w:rPr>
          <w:rFonts w:asciiTheme="minorHAnsi" w:hAnsiTheme="minorHAnsi" w:cstheme="minorHAnsi"/>
          <w:sz w:val="24"/>
          <w:szCs w:val="24"/>
        </w:rPr>
        <w:br/>
      </w:r>
    </w:p>
    <w:p w:rsidR="009B75F9" w:rsidRPr="00E821A8" w:rsidRDefault="00D07601" w:rsidP="009B75F9">
      <w:pPr>
        <w:spacing w:after="0"/>
        <w:ind w:left="720" w:firstLine="270"/>
        <w:rPr>
          <w:rFonts w:cstheme="minorHAnsi"/>
          <w:sz w:val="24"/>
          <w:szCs w:val="24"/>
        </w:rPr>
      </w:pPr>
      <w:r w:rsidRPr="00D07601">
        <w:rPr>
          <w:rFonts w:cstheme="minorHAnsi"/>
          <w:sz w:val="24"/>
          <w:szCs w:val="24"/>
        </w:rPr>
        <w:t>Test all functions in Requirement page includes</w:t>
      </w:r>
    </w:p>
    <w:p w:rsidR="009B75F9" w:rsidRPr="00E821A8" w:rsidRDefault="00D07601" w:rsidP="009B75F9">
      <w:pPr>
        <w:pStyle w:val="ListParagraph"/>
        <w:numPr>
          <w:ilvl w:val="0"/>
          <w:numId w:val="43"/>
        </w:numPr>
        <w:spacing w:after="0"/>
        <w:rPr>
          <w:rFonts w:cstheme="minorHAnsi"/>
          <w:sz w:val="24"/>
          <w:szCs w:val="24"/>
        </w:rPr>
      </w:pPr>
      <w:r w:rsidRPr="00D07601">
        <w:rPr>
          <w:rFonts w:cstheme="minorHAnsi"/>
          <w:sz w:val="24"/>
          <w:szCs w:val="24"/>
        </w:rPr>
        <w:t>List of requirements.</w:t>
      </w:r>
    </w:p>
    <w:p w:rsidR="009B75F9" w:rsidRPr="00E821A8" w:rsidRDefault="00D07601" w:rsidP="009B75F9">
      <w:pPr>
        <w:pStyle w:val="ListParagraph"/>
        <w:numPr>
          <w:ilvl w:val="0"/>
          <w:numId w:val="43"/>
        </w:numPr>
        <w:spacing w:after="0"/>
        <w:rPr>
          <w:rFonts w:cstheme="minorHAnsi"/>
          <w:sz w:val="24"/>
          <w:szCs w:val="24"/>
        </w:rPr>
      </w:pPr>
      <w:r w:rsidRPr="00D07601">
        <w:rPr>
          <w:rFonts w:cstheme="minorHAnsi"/>
          <w:sz w:val="24"/>
          <w:szCs w:val="24"/>
        </w:rPr>
        <w:t>Add requirement.</w:t>
      </w:r>
    </w:p>
    <w:p w:rsidR="009B75F9" w:rsidRPr="00E821A8" w:rsidRDefault="00D07601" w:rsidP="009B75F9">
      <w:pPr>
        <w:pStyle w:val="ListParagraph"/>
        <w:numPr>
          <w:ilvl w:val="0"/>
          <w:numId w:val="43"/>
        </w:numPr>
        <w:spacing w:after="0"/>
        <w:rPr>
          <w:rFonts w:cstheme="minorHAnsi"/>
          <w:sz w:val="24"/>
          <w:szCs w:val="24"/>
        </w:rPr>
      </w:pPr>
      <w:r w:rsidRPr="00D07601">
        <w:rPr>
          <w:rFonts w:cstheme="minorHAnsi"/>
          <w:sz w:val="24"/>
          <w:szCs w:val="24"/>
        </w:rPr>
        <w:t>Feature sort, update, delete</w:t>
      </w:r>
    </w:p>
    <w:p w:rsidR="009B75F9" w:rsidRPr="00E821A8" w:rsidRDefault="00D07601" w:rsidP="009B75F9">
      <w:pPr>
        <w:pStyle w:val="ListParagraph"/>
        <w:numPr>
          <w:ilvl w:val="0"/>
          <w:numId w:val="43"/>
        </w:numPr>
        <w:spacing w:after="0"/>
        <w:rPr>
          <w:rFonts w:cstheme="minorHAnsi"/>
          <w:sz w:val="24"/>
          <w:szCs w:val="24"/>
        </w:rPr>
      </w:pPr>
      <w:r w:rsidRPr="00D07601">
        <w:rPr>
          <w:rFonts w:cstheme="minorHAnsi"/>
          <w:sz w:val="24"/>
          <w:szCs w:val="24"/>
        </w:rPr>
        <w:t>Export report.</w:t>
      </w:r>
    </w:p>
    <w:p w:rsidR="009B75F9" w:rsidRPr="00E821A8" w:rsidRDefault="009B75F9" w:rsidP="009B75F9">
      <w:pPr>
        <w:pStyle w:val="ListParagraph"/>
        <w:spacing w:after="0"/>
        <w:rPr>
          <w:rFonts w:cstheme="minorHAnsi"/>
          <w:sz w:val="24"/>
          <w:szCs w:val="24"/>
        </w:rPr>
      </w:pPr>
    </w:p>
    <w:p w:rsidR="003D7084" w:rsidRDefault="00D07601">
      <w:pPr>
        <w:pStyle w:val="Heading3"/>
        <w:numPr>
          <w:ilvl w:val="1"/>
          <w:numId w:val="41"/>
        </w:numPr>
        <w:spacing w:before="0"/>
        <w:rPr>
          <w:rFonts w:asciiTheme="minorHAnsi" w:hAnsiTheme="minorHAnsi" w:cstheme="minorHAnsi"/>
          <w:sz w:val="24"/>
          <w:szCs w:val="24"/>
        </w:rPr>
      </w:pPr>
      <w:bookmarkStart w:id="1488" w:name="_Toc330479249"/>
      <w:bookmarkStart w:id="1489" w:name="_Toc332351379"/>
      <w:r w:rsidRPr="00D07601">
        <w:rPr>
          <w:rFonts w:asciiTheme="minorHAnsi" w:hAnsiTheme="minorHAnsi" w:cstheme="minorHAnsi"/>
          <w:sz w:val="24"/>
          <w:szCs w:val="24"/>
        </w:rPr>
        <w:t>Admin</w:t>
      </w:r>
      <w:bookmarkEnd w:id="1488"/>
      <w:bookmarkEnd w:id="1489"/>
      <w:r w:rsidRPr="00D07601">
        <w:rPr>
          <w:rFonts w:asciiTheme="minorHAnsi" w:hAnsiTheme="minorHAnsi" w:cstheme="minorHAnsi"/>
          <w:sz w:val="24"/>
          <w:szCs w:val="24"/>
        </w:rPr>
        <w:br/>
      </w:r>
    </w:p>
    <w:p w:rsidR="009B75F9" w:rsidRPr="00E821A8" w:rsidRDefault="00D07601" w:rsidP="009B75F9">
      <w:pPr>
        <w:spacing w:after="0"/>
        <w:ind w:left="720" w:firstLine="270"/>
        <w:rPr>
          <w:rFonts w:cstheme="minorHAnsi"/>
          <w:sz w:val="24"/>
          <w:szCs w:val="24"/>
        </w:rPr>
      </w:pPr>
      <w:r w:rsidRPr="00D07601">
        <w:rPr>
          <w:rFonts w:cstheme="minorHAnsi"/>
          <w:sz w:val="24"/>
          <w:szCs w:val="24"/>
        </w:rPr>
        <w:t>Test all functions in Admin page includes</w:t>
      </w:r>
    </w:p>
    <w:p w:rsidR="009B75F9" w:rsidRPr="00E821A8" w:rsidRDefault="00D07601" w:rsidP="009B75F9">
      <w:pPr>
        <w:pStyle w:val="ListParagraph"/>
        <w:numPr>
          <w:ilvl w:val="0"/>
          <w:numId w:val="43"/>
        </w:numPr>
        <w:spacing w:after="0"/>
        <w:rPr>
          <w:rFonts w:cstheme="minorHAnsi"/>
          <w:sz w:val="24"/>
          <w:szCs w:val="24"/>
        </w:rPr>
      </w:pPr>
      <w:r w:rsidRPr="00D07601">
        <w:rPr>
          <w:rFonts w:cstheme="minorHAnsi"/>
          <w:sz w:val="24"/>
          <w:szCs w:val="24"/>
        </w:rPr>
        <w:t>List of users.</w:t>
      </w:r>
    </w:p>
    <w:p w:rsidR="009B75F9" w:rsidRPr="00E821A8" w:rsidRDefault="00D07601" w:rsidP="009B75F9">
      <w:pPr>
        <w:pStyle w:val="ListParagraph"/>
        <w:numPr>
          <w:ilvl w:val="0"/>
          <w:numId w:val="43"/>
        </w:numPr>
        <w:spacing w:after="0"/>
        <w:rPr>
          <w:rFonts w:cstheme="minorHAnsi"/>
          <w:sz w:val="24"/>
          <w:szCs w:val="24"/>
        </w:rPr>
      </w:pPr>
      <w:r w:rsidRPr="00D07601">
        <w:rPr>
          <w:rFonts w:cstheme="minorHAnsi"/>
          <w:sz w:val="24"/>
          <w:szCs w:val="24"/>
        </w:rPr>
        <w:t>Reset password for user.</w:t>
      </w:r>
    </w:p>
    <w:p w:rsidR="009B75F9" w:rsidRPr="00E821A8" w:rsidRDefault="00D07601" w:rsidP="009B75F9">
      <w:pPr>
        <w:pStyle w:val="ListParagraph"/>
        <w:numPr>
          <w:ilvl w:val="0"/>
          <w:numId w:val="43"/>
        </w:numPr>
        <w:spacing w:after="0"/>
        <w:rPr>
          <w:rFonts w:cstheme="minorHAnsi"/>
          <w:sz w:val="24"/>
          <w:szCs w:val="24"/>
        </w:rPr>
      </w:pPr>
      <w:r w:rsidRPr="00D07601">
        <w:rPr>
          <w:rFonts w:cstheme="minorHAnsi"/>
          <w:sz w:val="24"/>
          <w:szCs w:val="24"/>
        </w:rPr>
        <w:t>New users.</w:t>
      </w:r>
    </w:p>
    <w:p w:rsidR="009B75F9" w:rsidRPr="00E821A8" w:rsidRDefault="00D07601" w:rsidP="009B75F9">
      <w:pPr>
        <w:pStyle w:val="ListParagraph"/>
        <w:numPr>
          <w:ilvl w:val="0"/>
          <w:numId w:val="43"/>
        </w:numPr>
        <w:spacing w:after="0"/>
        <w:rPr>
          <w:rFonts w:cstheme="minorHAnsi"/>
          <w:sz w:val="24"/>
          <w:szCs w:val="24"/>
        </w:rPr>
      </w:pPr>
      <w:r w:rsidRPr="00D07601">
        <w:rPr>
          <w:rFonts w:cstheme="minorHAnsi"/>
          <w:sz w:val="24"/>
          <w:szCs w:val="24"/>
        </w:rPr>
        <w:t>Feature update, delete user</w:t>
      </w:r>
    </w:p>
    <w:p w:rsidR="009B75F9" w:rsidRPr="00E821A8" w:rsidRDefault="00D07601" w:rsidP="009B75F9">
      <w:pPr>
        <w:pStyle w:val="ListParagraph"/>
        <w:numPr>
          <w:ilvl w:val="0"/>
          <w:numId w:val="43"/>
        </w:numPr>
        <w:spacing w:after="0"/>
        <w:rPr>
          <w:rFonts w:cstheme="minorHAnsi"/>
          <w:sz w:val="24"/>
          <w:szCs w:val="24"/>
        </w:rPr>
      </w:pPr>
      <w:r w:rsidRPr="00D07601">
        <w:rPr>
          <w:rFonts w:cstheme="minorHAnsi"/>
          <w:sz w:val="24"/>
          <w:szCs w:val="24"/>
        </w:rPr>
        <w:t>Create, Update, delete project</w:t>
      </w:r>
    </w:p>
    <w:p w:rsidR="003D7084" w:rsidRDefault="00D07601">
      <w:pPr>
        <w:pStyle w:val="Heading3"/>
        <w:numPr>
          <w:ilvl w:val="1"/>
          <w:numId w:val="41"/>
        </w:numPr>
        <w:spacing w:before="0"/>
        <w:rPr>
          <w:rFonts w:asciiTheme="minorHAnsi" w:hAnsiTheme="minorHAnsi" w:cstheme="minorHAnsi"/>
          <w:sz w:val="24"/>
          <w:szCs w:val="24"/>
        </w:rPr>
      </w:pPr>
      <w:bookmarkStart w:id="1490" w:name="_Toc332351380"/>
      <w:r w:rsidRPr="00D07601">
        <w:rPr>
          <w:rFonts w:asciiTheme="minorHAnsi" w:hAnsiTheme="minorHAnsi" w:cstheme="minorHAnsi"/>
          <w:sz w:val="24"/>
          <w:szCs w:val="24"/>
        </w:rPr>
        <w:t>Android</w:t>
      </w:r>
      <w:bookmarkEnd w:id="1490"/>
      <w:r w:rsidRPr="00D07601">
        <w:rPr>
          <w:rFonts w:asciiTheme="minorHAnsi" w:hAnsiTheme="minorHAnsi" w:cstheme="minorHAnsi"/>
          <w:sz w:val="24"/>
          <w:szCs w:val="24"/>
        </w:rPr>
        <w:br/>
      </w:r>
    </w:p>
    <w:p w:rsidR="009B75F9" w:rsidRPr="00E821A8" w:rsidRDefault="00D07601" w:rsidP="009B75F9">
      <w:pPr>
        <w:pStyle w:val="ListParagraph"/>
        <w:numPr>
          <w:ilvl w:val="0"/>
          <w:numId w:val="43"/>
        </w:numPr>
        <w:spacing w:after="0"/>
        <w:rPr>
          <w:rFonts w:cstheme="minorHAnsi"/>
          <w:sz w:val="24"/>
          <w:szCs w:val="24"/>
        </w:rPr>
      </w:pPr>
      <w:r w:rsidRPr="00D07601">
        <w:rPr>
          <w:rFonts w:cstheme="minorHAnsi"/>
          <w:sz w:val="24"/>
          <w:szCs w:val="24"/>
        </w:rPr>
        <w:t>View list or project with status.</w:t>
      </w:r>
    </w:p>
    <w:p w:rsidR="009B75F9" w:rsidRPr="00E821A8" w:rsidRDefault="00D07601" w:rsidP="009B75F9">
      <w:pPr>
        <w:pStyle w:val="ListParagraph"/>
        <w:numPr>
          <w:ilvl w:val="0"/>
          <w:numId w:val="43"/>
        </w:numPr>
        <w:spacing w:after="0"/>
        <w:rPr>
          <w:rFonts w:cstheme="minorHAnsi"/>
          <w:sz w:val="24"/>
          <w:szCs w:val="24"/>
        </w:rPr>
      </w:pPr>
      <w:r w:rsidRPr="00D07601">
        <w:rPr>
          <w:rFonts w:cstheme="minorHAnsi"/>
          <w:sz w:val="24"/>
          <w:szCs w:val="24"/>
        </w:rPr>
        <w:t>View detail status of a project.</w:t>
      </w:r>
    </w:p>
    <w:p w:rsidR="009B75F9" w:rsidRPr="00E821A8" w:rsidRDefault="009B75F9" w:rsidP="009B75F9">
      <w:pPr>
        <w:spacing w:after="0"/>
        <w:rPr>
          <w:rFonts w:cstheme="minorHAnsi"/>
          <w:sz w:val="24"/>
          <w:szCs w:val="24"/>
        </w:rPr>
      </w:pPr>
    </w:p>
    <w:p w:rsidR="009B75F9" w:rsidRPr="00E821A8" w:rsidRDefault="009B75F9" w:rsidP="009B75F9">
      <w:pPr>
        <w:spacing w:after="0"/>
        <w:rPr>
          <w:rFonts w:cstheme="minorHAnsi"/>
          <w:sz w:val="24"/>
          <w:szCs w:val="24"/>
        </w:rPr>
      </w:pPr>
      <w:commentRangeStart w:id="1491"/>
      <w:commentRangeEnd w:id="1491"/>
    </w:p>
    <w:p w:rsidR="009B75F9" w:rsidRPr="00E821A8" w:rsidRDefault="00D07601" w:rsidP="009B75F9">
      <w:pPr>
        <w:spacing w:after="0"/>
        <w:rPr>
          <w:rFonts w:cstheme="minorHAnsi"/>
          <w:sz w:val="24"/>
          <w:szCs w:val="24"/>
        </w:rPr>
      </w:pPr>
      <w:r w:rsidRPr="00D07601">
        <w:rPr>
          <w:rFonts w:cstheme="minorHAnsi"/>
          <w:sz w:val="24"/>
          <w:szCs w:val="24"/>
        </w:rPr>
        <w:br/>
      </w:r>
      <w:r w:rsidRPr="00D07601">
        <w:rPr>
          <w:rFonts w:cstheme="minorHAnsi"/>
          <w:sz w:val="24"/>
          <w:szCs w:val="24"/>
        </w:rPr>
        <w:br/>
      </w:r>
      <w:r w:rsidRPr="00D07601">
        <w:rPr>
          <w:rFonts w:cstheme="minorHAnsi"/>
          <w:sz w:val="24"/>
          <w:szCs w:val="24"/>
        </w:rPr>
        <w:br/>
      </w:r>
    </w:p>
    <w:p w:rsidR="003D7084" w:rsidRDefault="00D07601">
      <w:pPr>
        <w:pStyle w:val="Heading2"/>
        <w:numPr>
          <w:ilvl w:val="0"/>
          <w:numId w:val="41"/>
        </w:numPr>
        <w:spacing w:before="0"/>
        <w:rPr>
          <w:rFonts w:asciiTheme="minorHAnsi" w:hAnsiTheme="minorHAnsi" w:cstheme="minorHAnsi"/>
          <w:sz w:val="24"/>
          <w:szCs w:val="24"/>
        </w:rPr>
      </w:pPr>
      <w:bookmarkStart w:id="1492" w:name="_Toc330479250"/>
      <w:bookmarkStart w:id="1493" w:name="_Toc332351381"/>
      <w:r w:rsidRPr="00D07601">
        <w:rPr>
          <w:rFonts w:asciiTheme="minorHAnsi" w:hAnsiTheme="minorHAnsi" w:cstheme="minorHAnsi"/>
          <w:sz w:val="24"/>
          <w:szCs w:val="24"/>
        </w:rPr>
        <w:t>Features not to be tested</w:t>
      </w:r>
      <w:bookmarkEnd w:id="1492"/>
      <w:bookmarkEnd w:id="1493"/>
    </w:p>
    <w:p w:rsidR="009B75F9" w:rsidRPr="00E821A8" w:rsidRDefault="00D07601" w:rsidP="009B75F9">
      <w:pPr>
        <w:spacing w:after="0"/>
        <w:ind w:left="360" w:firstLine="66"/>
        <w:rPr>
          <w:rFonts w:cstheme="minorHAnsi"/>
          <w:sz w:val="24"/>
          <w:szCs w:val="24"/>
        </w:rPr>
      </w:pPr>
      <w:r w:rsidRPr="00D07601">
        <w:rPr>
          <w:rFonts w:cstheme="minorHAnsi"/>
          <w:sz w:val="24"/>
          <w:szCs w:val="24"/>
        </w:rPr>
        <w:br/>
        <w:t>The following is a list of the areas that will NOT be tested in this system:</w:t>
      </w:r>
      <w:r w:rsidRPr="00D07601">
        <w:rPr>
          <w:rFonts w:cstheme="minorHAnsi"/>
          <w:sz w:val="24"/>
          <w:szCs w:val="24"/>
        </w:rPr>
        <w:br/>
      </w:r>
    </w:p>
    <w:p w:rsidR="009B75F9" w:rsidRPr="00E821A8" w:rsidRDefault="009B75F9" w:rsidP="009B75F9">
      <w:pPr>
        <w:pStyle w:val="ListParagraph"/>
        <w:keepNext/>
        <w:keepLines/>
        <w:numPr>
          <w:ilvl w:val="0"/>
          <w:numId w:val="13"/>
        </w:numPr>
        <w:spacing w:after="0"/>
        <w:contextualSpacing w:val="0"/>
        <w:outlineLvl w:val="2"/>
        <w:rPr>
          <w:rFonts w:eastAsiaTheme="majorEastAsia" w:cstheme="minorHAnsi"/>
          <w:b/>
          <w:bCs/>
          <w:vanish/>
          <w:color w:val="4F81BD" w:themeColor="accent1"/>
          <w:sz w:val="24"/>
          <w:szCs w:val="24"/>
        </w:rPr>
      </w:pPr>
      <w:bookmarkStart w:id="1494" w:name="_Toc289763155"/>
      <w:bookmarkStart w:id="1495" w:name="_Toc289901126"/>
      <w:bookmarkStart w:id="1496" w:name="_Toc289958679"/>
      <w:bookmarkStart w:id="1497" w:name="_Toc290062537"/>
      <w:bookmarkStart w:id="1498" w:name="_Toc290062603"/>
      <w:bookmarkStart w:id="1499" w:name="_Toc290067611"/>
      <w:bookmarkStart w:id="1500" w:name="_Toc290067675"/>
      <w:bookmarkStart w:id="1501" w:name="_Toc290908746"/>
      <w:bookmarkStart w:id="1502" w:name="_Toc319525988"/>
      <w:bookmarkStart w:id="1503" w:name="_Toc319824971"/>
      <w:bookmarkStart w:id="1504" w:name="_Toc330479251"/>
      <w:bookmarkStart w:id="1505" w:name="_Toc332349622"/>
      <w:bookmarkStart w:id="1506" w:name="_Toc332349977"/>
      <w:bookmarkStart w:id="1507" w:name="_Toc332350330"/>
      <w:bookmarkStart w:id="1508" w:name="_Toc332350681"/>
      <w:bookmarkStart w:id="1509" w:name="_Toc332351031"/>
      <w:bookmarkStart w:id="1510" w:name="_Toc332351382"/>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p>
    <w:p w:rsidR="009B75F9" w:rsidRPr="00E821A8" w:rsidRDefault="009B75F9" w:rsidP="009B75F9">
      <w:pPr>
        <w:pStyle w:val="ListParagraph"/>
        <w:keepNext/>
        <w:keepLines/>
        <w:numPr>
          <w:ilvl w:val="0"/>
          <w:numId w:val="13"/>
        </w:numPr>
        <w:spacing w:after="0"/>
        <w:contextualSpacing w:val="0"/>
        <w:outlineLvl w:val="2"/>
        <w:rPr>
          <w:rFonts w:eastAsiaTheme="majorEastAsia" w:cstheme="minorHAnsi"/>
          <w:b/>
          <w:bCs/>
          <w:vanish/>
          <w:color w:val="4F81BD" w:themeColor="accent1"/>
          <w:sz w:val="24"/>
          <w:szCs w:val="24"/>
        </w:rPr>
      </w:pPr>
      <w:bookmarkStart w:id="1511" w:name="_Toc289763156"/>
      <w:bookmarkStart w:id="1512" w:name="_Toc289901127"/>
      <w:bookmarkStart w:id="1513" w:name="_Toc289958680"/>
      <w:bookmarkStart w:id="1514" w:name="_Toc290062538"/>
      <w:bookmarkStart w:id="1515" w:name="_Toc290062604"/>
      <w:bookmarkStart w:id="1516" w:name="_Toc290067612"/>
      <w:bookmarkStart w:id="1517" w:name="_Toc290067676"/>
      <w:bookmarkStart w:id="1518" w:name="_Toc290908747"/>
      <w:bookmarkStart w:id="1519" w:name="_Toc319525989"/>
      <w:bookmarkStart w:id="1520" w:name="_Toc319824972"/>
      <w:bookmarkStart w:id="1521" w:name="_Toc330479252"/>
      <w:bookmarkStart w:id="1522" w:name="_Toc332349623"/>
      <w:bookmarkStart w:id="1523" w:name="_Toc332349978"/>
      <w:bookmarkStart w:id="1524" w:name="_Toc332350331"/>
      <w:bookmarkStart w:id="1525" w:name="_Toc332350682"/>
      <w:bookmarkStart w:id="1526" w:name="_Toc332351032"/>
      <w:bookmarkStart w:id="1527" w:name="_Toc332351383"/>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p>
    <w:p w:rsidR="003D7084" w:rsidRDefault="00D07601">
      <w:pPr>
        <w:pStyle w:val="Heading3"/>
        <w:numPr>
          <w:ilvl w:val="1"/>
          <w:numId w:val="41"/>
        </w:numPr>
        <w:spacing w:before="0"/>
        <w:rPr>
          <w:rFonts w:asciiTheme="minorHAnsi" w:hAnsiTheme="minorHAnsi" w:cstheme="minorHAnsi"/>
          <w:sz w:val="24"/>
          <w:szCs w:val="24"/>
        </w:rPr>
      </w:pPr>
      <w:bookmarkStart w:id="1528" w:name="_Toc319824973"/>
      <w:bookmarkStart w:id="1529" w:name="_Toc330479253"/>
      <w:bookmarkStart w:id="1530" w:name="_Toc332351384"/>
      <w:r w:rsidRPr="00D07601">
        <w:rPr>
          <w:rFonts w:asciiTheme="minorHAnsi" w:hAnsiTheme="minorHAnsi" w:cstheme="minorHAnsi"/>
          <w:sz w:val="24"/>
          <w:szCs w:val="24"/>
        </w:rPr>
        <w:t>Text formatting</w:t>
      </w:r>
      <w:bookmarkEnd w:id="1528"/>
      <w:bookmarkEnd w:id="1529"/>
      <w:bookmarkEnd w:id="1530"/>
      <w:r w:rsidRPr="00D07601">
        <w:rPr>
          <w:rFonts w:asciiTheme="minorHAnsi" w:hAnsiTheme="minorHAnsi" w:cstheme="minorHAnsi"/>
          <w:sz w:val="24"/>
          <w:szCs w:val="24"/>
        </w:rPr>
        <w:br/>
      </w:r>
    </w:p>
    <w:p w:rsidR="009B75F9" w:rsidRPr="00E821A8" w:rsidRDefault="00D07601" w:rsidP="009B75F9">
      <w:pPr>
        <w:spacing w:after="0"/>
        <w:ind w:left="360"/>
        <w:rPr>
          <w:rFonts w:cstheme="minorHAnsi"/>
          <w:sz w:val="24"/>
          <w:szCs w:val="24"/>
        </w:rPr>
      </w:pPr>
      <w:r w:rsidRPr="00D07601">
        <w:rPr>
          <w:rFonts w:cstheme="minorHAnsi"/>
          <w:sz w:val="24"/>
          <w:szCs w:val="24"/>
        </w:rPr>
        <w:t xml:space="preserve">There was not enough time and this feature is not so important, so we pass this case and assume that all the text is format correctly. </w:t>
      </w:r>
      <w:r w:rsidRPr="00D07601">
        <w:rPr>
          <w:rFonts w:cstheme="minorHAnsi"/>
          <w:sz w:val="24"/>
          <w:szCs w:val="24"/>
        </w:rPr>
        <w:br/>
      </w:r>
    </w:p>
    <w:p w:rsidR="003D7084" w:rsidRDefault="00D07601">
      <w:pPr>
        <w:pStyle w:val="Heading3"/>
        <w:numPr>
          <w:ilvl w:val="1"/>
          <w:numId w:val="41"/>
        </w:numPr>
        <w:spacing w:before="0"/>
        <w:rPr>
          <w:rFonts w:asciiTheme="minorHAnsi" w:hAnsiTheme="minorHAnsi" w:cstheme="minorHAnsi"/>
          <w:sz w:val="24"/>
          <w:szCs w:val="24"/>
        </w:rPr>
      </w:pPr>
      <w:bookmarkStart w:id="1531" w:name="_Toc330479254"/>
      <w:bookmarkStart w:id="1532" w:name="_Toc332351385"/>
      <w:r w:rsidRPr="00D07601">
        <w:rPr>
          <w:rFonts w:asciiTheme="minorHAnsi" w:hAnsiTheme="minorHAnsi" w:cstheme="minorHAnsi"/>
          <w:sz w:val="24"/>
          <w:szCs w:val="24"/>
        </w:rPr>
        <w:t>Image formatting</w:t>
      </w:r>
      <w:bookmarkEnd w:id="1531"/>
      <w:bookmarkEnd w:id="1532"/>
      <w:r w:rsidRPr="00D07601">
        <w:rPr>
          <w:rFonts w:asciiTheme="minorHAnsi" w:hAnsiTheme="minorHAnsi" w:cstheme="minorHAnsi"/>
          <w:sz w:val="24"/>
          <w:szCs w:val="24"/>
        </w:rPr>
        <w:br/>
      </w:r>
    </w:p>
    <w:p w:rsidR="009B75F9" w:rsidRPr="00E821A8" w:rsidRDefault="00D07601" w:rsidP="009B75F9">
      <w:pPr>
        <w:spacing w:after="0"/>
        <w:ind w:left="360"/>
        <w:rPr>
          <w:rFonts w:cstheme="minorHAnsi"/>
          <w:sz w:val="24"/>
          <w:szCs w:val="24"/>
        </w:rPr>
      </w:pPr>
      <w:r w:rsidRPr="00D07601">
        <w:rPr>
          <w:rFonts w:cstheme="minorHAnsi"/>
          <w:sz w:val="24"/>
          <w:szCs w:val="24"/>
        </w:rPr>
        <w:t xml:space="preserve">There was not enough time and this feature is not so important, so we pass this case and assume that the entire image is not need to format correctly. </w:t>
      </w:r>
      <w:r w:rsidRPr="00D07601">
        <w:rPr>
          <w:rFonts w:cstheme="minorHAnsi"/>
          <w:sz w:val="24"/>
          <w:szCs w:val="24"/>
        </w:rPr>
        <w:br/>
      </w:r>
    </w:p>
    <w:p w:rsidR="003D7084" w:rsidRDefault="00D07601">
      <w:pPr>
        <w:pStyle w:val="Heading3"/>
        <w:numPr>
          <w:ilvl w:val="1"/>
          <w:numId w:val="41"/>
        </w:numPr>
        <w:spacing w:before="0"/>
        <w:rPr>
          <w:rFonts w:asciiTheme="minorHAnsi" w:hAnsiTheme="minorHAnsi" w:cstheme="minorHAnsi"/>
          <w:sz w:val="24"/>
          <w:szCs w:val="24"/>
        </w:rPr>
      </w:pPr>
      <w:bookmarkStart w:id="1533" w:name="_Toc319824974"/>
      <w:bookmarkStart w:id="1534" w:name="_Toc330479255"/>
      <w:bookmarkStart w:id="1535" w:name="_Toc332351386"/>
      <w:r w:rsidRPr="00D07601">
        <w:rPr>
          <w:rFonts w:asciiTheme="minorHAnsi" w:hAnsiTheme="minorHAnsi" w:cstheme="minorHAnsi"/>
          <w:sz w:val="24"/>
          <w:szCs w:val="24"/>
        </w:rPr>
        <w:t>Performance</w:t>
      </w:r>
      <w:bookmarkEnd w:id="1533"/>
      <w:bookmarkEnd w:id="1534"/>
      <w:bookmarkEnd w:id="1535"/>
      <w:r w:rsidRPr="00D07601">
        <w:rPr>
          <w:rFonts w:asciiTheme="minorHAnsi" w:hAnsiTheme="minorHAnsi" w:cstheme="minorHAnsi"/>
          <w:sz w:val="24"/>
          <w:szCs w:val="24"/>
        </w:rPr>
        <w:br/>
      </w:r>
    </w:p>
    <w:p w:rsidR="009B75F9" w:rsidRPr="00E821A8" w:rsidRDefault="00D07601" w:rsidP="009B75F9">
      <w:pPr>
        <w:tabs>
          <w:tab w:val="left" w:pos="426"/>
        </w:tabs>
        <w:spacing w:after="0"/>
        <w:ind w:left="426"/>
        <w:rPr>
          <w:rFonts w:cstheme="minorHAnsi"/>
          <w:sz w:val="24"/>
          <w:szCs w:val="24"/>
        </w:rPr>
      </w:pPr>
      <w:r w:rsidRPr="00D07601">
        <w:rPr>
          <w:rFonts w:cstheme="minorHAnsi"/>
          <w:sz w:val="24"/>
          <w:szCs w:val="24"/>
        </w:rPr>
        <w:t xml:space="preserve">There was not enough time so we cannot optimize source code and improve performance. We can only ensure the system work well but not at its best performance.  </w:t>
      </w:r>
      <w:r w:rsidRPr="00D07601">
        <w:rPr>
          <w:rFonts w:cstheme="minorHAnsi"/>
          <w:sz w:val="24"/>
          <w:szCs w:val="24"/>
        </w:rPr>
        <w:br/>
      </w:r>
    </w:p>
    <w:p w:rsidR="003D7084" w:rsidRDefault="00D07601">
      <w:pPr>
        <w:pStyle w:val="Heading3"/>
        <w:numPr>
          <w:ilvl w:val="1"/>
          <w:numId w:val="41"/>
        </w:numPr>
        <w:spacing w:before="0"/>
        <w:ind w:left="810" w:hanging="450"/>
        <w:rPr>
          <w:rFonts w:asciiTheme="minorHAnsi" w:hAnsiTheme="minorHAnsi" w:cstheme="minorHAnsi"/>
          <w:sz w:val="24"/>
          <w:szCs w:val="24"/>
        </w:rPr>
      </w:pPr>
      <w:bookmarkStart w:id="1536" w:name="_Toc320185249"/>
      <w:bookmarkStart w:id="1537" w:name="_Toc330479256"/>
      <w:bookmarkStart w:id="1538" w:name="_Toc332351387"/>
      <w:r w:rsidRPr="00D07601">
        <w:rPr>
          <w:rFonts w:asciiTheme="minorHAnsi" w:hAnsiTheme="minorHAnsi" w:cstheme="minorHAnsi"/>
          <w:sz w:val="24"/>
          <w:szCs w:val="24"/>
        </w:rPr>
        <w:t>Network Connection &amp; Security</w:t>
      </w:r>
      <w:bookmarkEnd w:id="1536"/>
      <w:bookmarkEnd w:id="1537"/>
      <w:bookmarkEnd w:id="1538"/>
      <w:r w:rsidRPr="00D07601">
        <w:rPr>
          <w:rFonts w:asciiTheme="minorHAnsi" w:hAnsiTheme="minorHAnsi" w:cstheme="minorHAnsi"/>
          <w:sz w:val="24"/>
          <w:szCs w:val="24"/>
        </w:rPr>
        <w:br/>
      </w:r>
    </w:p>
    <w:p w:rsidR="009B75F9" w:rsidRPr="00E821A8" w:rsidRDefault="00D07601" w:rsidP="009B75F9">
      <w:pPr>
        <w:spacing w:after="0"/>
        <w:ind w:left="360"/>
        <w:rPr>
          <w:rFonts w:cstheme="minorHAnsi"/>
          <w:sz w:val="24"/>
          <w:szCs w:val="24"/>
        </w:rPr>
      </w:pPr>
      <w:r w:rsidRPr="00D07601">
        <w:rPr>
          <w:rFonts w:cstheme="minorHAnsi"/>
          <w:sz w:val="24"/>
          <w:szCs w:val="24"/>
        </w:rPr>
        <w:t>With each user, it will be different. We only ensure that this system will affect to network.</w:t>
      </w:r>
      <w:r w:rsidRPr="00D07601">
        <w:rPr>
          <w:rFonts w:cstheme="minorHAnsi"/>
          <w:sz w:val="24"/>
          <w:szCs w:val="24"/>
        </w:rPr>
        <w:br/>
      </w:r>
    </w:p>
    <w:p w:rsidR="003D7084" w:rsidRDefault="00D07601">
      <w:pPr>
        <w:pStyle w:val="Heading3"/>
        <w:numPr>
          <w:ilvl w:val="1"/>
          <w:numId w:val="41"/>
        </w:numPr>
        <w:spacing w:before="0"/>
        <w:ind w:left="810" w:hanging="450"/>
        <w:rPr>
          <w:rFonts w:asciiTheme="minorHAnsi" w:hAnsiTheme="minorHAnsi" w:cstheme="minorHAnsi"/>
          <w:sz w:val="24"/>
          <w:szCs w:val="24"/>
        </w:rPr>
      </w:pPr>
      <w:bookmarkStart w:id="1539" w:name="_Toc320185250"/>
      <w:bookmarkStart w:id="1540" w:name="_Toc330479257"/>
      <w:bookmarkStart w:id="1541" w:name="_Toc332351388"/>
      <w:r w:rsidRPr="00D07601">
        <w:rPr>
          <w:rFonts w:asciiTheme="minorHAnsi" w:hAnsiTheme="minorHAnsi" w:cstheme="minorHAnsi"/>
          <w:sz w:val="24"/>
          <w:szCs w:val="24"/>
        </w:rPr>
        <w:t>Performance</w:t>
      </w:r>
      <w:bookmarkEnd w:id="1539"/>
      <w:bookmarkEnd w:id="1540"/>
      <w:bookmarkEnd w:id="1541"/>
      <w:r w:rsidRPr="00D07601">
        <w:rPr>
          <w:rFonts w:asciiTheme="minorHAnsi" w:hAnsiTheme="minorHAnsi" w:cstheme="minorHAnsi"/>
          <w:sz w:val="24"/>
          <w:szCs w:val="24"/>
        </w:rPr>
        <w:br/>
      </w:r>
    </w:p>
    <w:p w:rsidR="009B75F9" w:rsidRPr="00E821A8" w:rsidRDefault="00D07601" w:rsidP="009B75F9">
      <w:pPr>
        <w:tabs>
          <w:tab w:val="left" w:pos="426"/>
        </w:tabs>
        <w:spacing w:after="0"/>
        <w:ind w:left="426"/>
        <w:rPr>
          <w:rFonts w:cstheme="minorHAnsi"/>
          <w:sz w:val="24"/>
          <w:szCs w:val="24"/>
        </w:rPr>
      </w:pPr>
      <w:r w:rsidRPr="00D07601">
        <w:rPr>
          <w:rFonts w:cstheme="minorHAnsi"/>
          <w:sz w:val="24"/>
          <w:szCs w:val="24"/>
        </w:rPr>
        <w:t xml:space="preserve">There was not enough time so we cannot optimize source code and improve performance. We can only ensure the system work well but not at its best performance. </w:t>
      </w:r>
    </w:p>
    <w:p w:rsidR="00F1567C" w:rsidRPr="00E821A8" w:rsidRDefault="00F1567C" w:rsidP="00F1567C">
      <w:pPr>
        <w:tabs>
          <w:tab w:val="left" w:pos="426"/>
        </w:tabs>
        <w:spacing w:after="0"/>
        <w:rPr>
          <w:rFonts w:cstheme="minorHAnsi"/>
          <w:sz w:val="24"/>
          <w:szCs w:val="24"/>
        </w:rPr>
      </w:pPr>
    </w:p>
    <w:p w:rsidR="003D7084" w:rsidRDefault="00D07601">
      <w:pPr>
        <w:pStyle w:val="Heading2"/>
        <w:numPr>
          <w:ilvl w:val="0"/>
          <w:numId w:val="41"/>
        </w:numPr>
        <w:ind w:left="360"/>
        <w:rPr>
          <w:rFonts w:asciiTheme="minorHAnsi" w:hAnsiTheme="minorHAnsi" w:cstheme="minorHAnsi"/>
          <w:sz w:val="24"/>
          <w:szCs w:val="24"/>
        </w:rPr>
      </w:pPr>
      <w:bookmarkStart w:id="1542" w:name="_Toc332351389"/>
      <w:r w:rsidRPr="00D07601">
        <w:rPr>
          <w:rFonts w:asciiTheme="minorHAnsi" w:hAnsiTheme="minorHAnsi" w:cstheme="minorHAnsi"/>
          <w:sz w:val="24"/>
          <w:szCs w:val="24"/>
        </w:rPr>
        <w:t>Test Case</w:t>
      </w:r>
      <w:bookmarkEnd w:id="1542"/>
    </w:p>
    <w:p w:rsidR="00F1567C" w:rsidRPr="00E821A8" w:rsidRDefault="00F1567C" w:rsidP="00F1567C">
      <w:pPr>
        <w:rPr>
          <w:rFonts w:cstheme="minorHAnsi"/>
          <w:sz w:val="24"/>
          <w:szCs w:val="24"/>
        </w:rPr>
      </w:pPr>
    </w:p>
    <w:p w:rsidR="003D7084" w:rsidRDefault="00D07601">
      <w:pPr>
        <w:pStyle w:val="Heading3"/>
        <w:numPr>
          <w:ilvl w:val="1"/>
          <w:numId w:val="41"/>
        </w:numPr>
        <w:rPr>
          <w:rFonts w:asciiTheme="minorHAnsi" w:hAnsiTheme="minorHAnsi" w:cstheme="minorHAnsi"/>
          <w:sz w:val="24"/>
          <w:szCs w:val="24"/>
        </w:rPr>
      </w:pPr>
      <w:bookmarkStart w:id="1543" w:name="_Toc332351390"/>
      <w:r w:rsidRPr="00D07601">
        <w:rPr>
          <w:rFonts w:asciiTheme="minorHAnsi" w:hAnsiTheme="minorHAnsi" w:cstheme="minorHAnsi"/>
          <w:sz w:val="24"/>
          <w:szCs w:val="24"/>
        </w:rPr>
        <w:lastRenderedPageBreak/>
        <w:t>Project Eye</w:t>
      </w:r>
      <w:bookmarkEnd w:id="1543"/>
      <w:r w:rsidRPr="00D07601">
        <w:rPr>
          <w:rFonts w:asciiTheme="minorHAnsi" w:hAnsiTheme="minorHAnsi" w:cstheme="minorHAnsi"/>
          <w:sz w:val="24"/>
          <w:szCs w:val="24"/>
        </w:rPr>
        <w:br/>
      </w:r>
    </w:p>
    <w:p w:rsidR="00F1567C" w:rsidRPr="00E821A8" w:rsidRDefault="00D07601" w:rsidP="00F1567C">
      <w:pPr>
        <w:pStyle w:val="Heading4"/>
        <w:rPr>
          <w:rFonts w:asciiTheme="minorHAnsi" w:hAnsiTheme="minorHAnsi" w:cstheme="minorHAnsi"/>
          <w:sz w:val="24"/>
          <w:szCs w:val="24"/>
        </w:rPr>
      </w:pPr>
      <w:bookmarkStart w:id="1544" w:name="_Toc332351391"/>
      <w:r w:rsidRPr="00D07601">
        <w:rPr>
          <w:rFonts w:asciiTheme="minorHAnsi" w:hAnsiTheme="minorHAnsi" w:cstheme="minorHAnsi"/>
          <w:sz w:val="24"/>
          <w:szCs w:val="24"/>
        </w:rPr>
        <w:t>5.1.1 Check view project list</w:t>
      </w:r>
      <w:bookmarkEnd w:id="1544"/>
    </w:p>
    <w:tbl>
      <w:tblPr>
        <w:tblW w:w="9379" w:type="dxa"/>
        <w:tblInd w:w="103" w:type="dxa"/>
        <w:tblLayout w:type="fixed"/>
        <w:tblLook w:val="04A0"/>
      </w:tblPr>
      <w:tblGrid>
        <w:gridCol w:w="1537"/>
        <w:gridCol w:w="2163"/>
        <w:gridCol w:w="2794"/>
        <w:gridCol w:w="2885"/>
      </w:tblGrid>
      <w:tr w:rsidR="003C0BB2" w:rsidRPr="00E821A8" w:rsidTr="00227BA2">
        <w:trPr>
          <w:trHeight w:val="133"/>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3C0BB2" w:rsidRPr="00E821A8" w:rsidRDefault="00D07601" w:rsidP="00227BA2">
            <w:pPr>
              <w:spacing w:after="0" w:line="240" w:lineRule="auto"/>
              <w:rPr>
                <w:rFonts w:eastAsia="MS PGothic" w:cstheme="minorHAnsi"/>
                <w:b/>
                <w:sz w:val="24"/>
                <w:szCs w:val="24"/>
              </w:rPr>
            </w:pPr>
            <w:r w:rsidRPr="00D07601">
              <w:rPr>
                <w:rFonts w:eastAsia="MS PGothic" w:cstheme="minorHAnsi"/>
                <w:b/>
                <w:sz w:val="24"/>
                <w:szCs w:val="24"/>
              </w:rPr>
              <w:t>Content</w:t>
            </w:r>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3C0BB2" w:rsidRPr="00E821A8" w:rsidRDefault="00D07601" w:rsidP="00227BA2">
            <w:pPr>
              <w:spacing w:after="0" w:line="240" w:lineRule="auto"/>
              <w:rPr>
                <w:rFonts w:eastAsia="MS PGothic" w:cstheme="minorHAnsi"/>
                <w:b/>
                <w:bCs/>
                <w:sz w:val="24"/>
                <w:szCs w:val="24"/>
              </w:rPr>
            </w:pPr>
            <w:r w:rsidRPr="00D07601">
              <w:rPr>
                <w:rFonts w:eastAsia="MS PGothic" w:cstheme="minorHAnsi"/>
                <w:b/>
                <w:bCs/>
                <w:sz w:val="24"/>
                <w:szCs w:val="24"/>
              </w:rPr>
              <w:t> Precondition</w:t>
            </w:r>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3C0BB2" w:rsidRPr="00E821A8" w:rsidRDefault="00D07601" w:rsidP="00227BA2">
            <w:pPr>
              <w:spacing w:after="0" w:line="240" w:lineRule="auto"/>
              <w:rPr>
                <w:rFonts w:eastAsia="MS PGothic" w:cstheme="minorHAnsi"/>
                <w:b/>
                <w:bCs/>
                <w:sz w:val="24"/>
                <w:szCs w:val="24"/>
              </w:rPr>
            </w:pPr>
            <w:r w:rsidRPr="00D07601">
              <w:rPr>
                <w:rFonts w:eastAsia="MS PGothic" w:cstheme="minorHAnsi"/>
                <w:b/>
                <w:bCs/>
                <w:sz w:val="24"/>
                <w:szCs w:val="24"/>
              </w:rPr>
              <w:t> Test case procedure</w:t>
            </w:r>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3C0BB2" w:rsidRPr="00E821A8" w:rsidRDefault="00D07601" w:rsidP="00227BA2">
            <w:pPr>
              <w:spacing w:after="0" w:line="240" w:lineRule="auto"/>
              <w:rPr>
                <w:rFonts w:eastAsia="MS PGothic" w:cstheme="minorHAnsi"/>
                <w:b/>
                <w:bCs/>
                <w:sz w:val="24"/>
                <w:szCs w:val="24"/>
              </w:rPr>
            </w:pPr>
            <w:r w:rsidRPr="00D07601">
              <w:rPr>
                <w:rFonts w:eastAsia="MS PGothic" w:cstheme="minorHAnsi"/>
                <w:b/>
                <w:bCs/>
                <w:sz w:val="24"/>
                <w:szCs w:val="24"/>
              </w:rPr>
              <w:t>Expected output</w:t>
            </w:r>
          </w:p>
        </w:tc>
      </w:tr>
      <w:tr w:rsidR="003C0BB2" w:rsidRPr="00E821A8" w:rsidTr="00227BA2">
        <w:trPr>
          <w:trHeight w:val="1332"/>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3C0BB2" w:rsidRPr="00E821A8" w:rsidRDefault="00D07601" w:rsidP="00227BA2">
            <w:pPr>
              <w:spacing w:after="0" w:line="240" w:lineRule="auto"/>
              <w:rPr>
                <w:rFonts w:eastAsia="MS PGothic" w:cstheme="minorHAnsi"/>
                <w:sz w:val="24"/>
                <w:szCs w:val="24"/>
              </w:rPr>
            </w:pPr>
            <w:r w:rsidRPr="00D07601">
              <w:rPr>
                <w:rFonts w:eastAsia="MS PGothic" w:cstheme="minorHAnsi"/>
                <w:sz w:val="24"/>
                <w:szCs w:val="24"/>
              </w:rPr>
              <w:t>Check view project list</w:t>
            </w:r>
          </w:p>
        </w:tc>
        <w:tc>
          <w:tcPr>
            <w:tcW w:w="2163" w:type="dxa"/>
            <w:tcBorders>
              <w:top w:val="single" w:sz="4" w:space="0" w:color="000000"/>
              <w:left w:val="nil"/>
              <w:bottom w:val="single" w:sz="4" w:space="0" w:color="000000"/>
              <w:right w:val="single" w:sz="4" w:space="0" w:color="000000"/>
            </w:tcBorders>
            <w:shd w:val="clear" w:color="000000" w:fill="FFFFFF"/>
            <w:hideMark/>
          </w:tcPr>
          <w:p w:rsidR="003D7084" w:rsidRDefault="00D07601">
            <w:pPr>
              <w:spacing w:after="0" w:line="240" w:lineRule="auto"/>
              <w:rPr>
                <w:rFonts w:eastAsia="MS PGothic" w:cstheme="minorHAnsi"/>
                <w:sz w:val="24"/>
                <w:szCs w:val="24"/>
              </w:rPr>
            </w:pPr>
            <w:r w:rsidRPr="00D07601">
              <w:rPr>
                <w:rFonts w:eastAsia="MS PGothic" w:cstheme="minorHAnsi"/>
                <w:sz w:val="24"/>
                <w:szCs w:val="24"/>
              </w:rPr>
              <w:t>N/A</w:t>
            </w:r>
          </w:p>
        </w:tc>
        <w:tc>
          <w:tcPr>
            <w:tcW w:w="2794" w:type="dxa"/>
            <w:tcBorders>
              <w:top w:val="single" w:sz="4" w:space="0" w:color="000000"/>
              <w:left w:val="nil"/>
              <w:bottom w:val="single" w:sz="4" w:space="0" w:color="000000"/>
              <w:right w:val="single" w:sz="4" w:space="0" w:color="000000"/>
            </w:tcBorders>
            <w:shd w:val="clear" w:color="000000" w:fill="FFFFFF"/>
            <w:hideMark/>
          </w:tcPr>
          <w:p w:rsidR="003C0BB2" w:rsidRPr="00E821A8" w:rsidRDefault="00D07601" w:rsidP="00227BA2">
            <w:pPr>
              <w:pStyle w:val="ListParagraph"/>
              <w:numPr>
                <w:ilvl w:val="0"/>
                <w:numId w:val="48"/>
              </w:numPr>
              <w:shd w:val="clear" w:color="FFFFCC" w:fill="FFFFFF"/>
              <w:spacing w:before="100" w:beforeAutospacing="1" w:after="0" w:afterAutospacing="1" w:line="240" w:lineRule="auto"/>
              <w:rPr>
                <w:rFonts w:eastAsia="MS PGothic" w:cstheme="minorHAnsi"/>
                <w:sz w:val="24"/>
                <w:szCs w:val="24"/>
              </w:rPr>
            </w:pPr>
            <w:r w:rsidRPr="00D07601">
              <w:rPr>
                <w:rFonts w:eastAsia="MS PGothic" w:cstheme="minorHAnsi"/>
                <w:sz w:val="24"/>
                <w:szCs w:val="24"/>
              </w:rPr>
              <w:t>Log in</w:t>
            </w:r>
          </w:p>
        </w:tc>
        <w:tc>
          <w:tcPr>
            <w:tcW w:w="2885" w:type="dxa"/>
            <w:tcBorders>
              <w:top w:val="single" w:sz="4" w:space="0" w:color="000000"/>
              <w:left w:val="nil"/>
              <w:bottom w:val="single" w:sz="4" w:space="0" w:color="000000"/>
              <w:right w:val="single" w:sz="4" w:space="0" w:color="000000"/>
            </w:tcBorders>
            <w:shd w:val="clear" w:color="000000" w:fill="FFFFFF"/>
            <w:hideMark/>
          </w:tcPr>
          <w:p w:rsidR="003C0BB2" w:rsidRPr="00E821A8" w:rsidRDefault="00D07601" w:rsidP="00227BA2">
            <w:pPr>
              <w:pStyle w:val="ListParagraph"/>
              <w:numPr>
                <w:ilvl w:val="0"/>
                <w:numId w:val="46"/>
              </w:numPr>
              <w:shd w:val="clear" w:color="FFFFCC" w:fill="FFFFFF"/>
              <w:spacing w:before="100" w:beforeAutospacing="1" w:after="0" w:afterAutospacing="1" w:line="240" w:lineRule="auto"/>
              <w:rPr>
                <w:rFonts w:eastAsia="MS PGothic" w:cstheme="minorHAnsi"/>
                <w:sz w:val="24"/>
                <w:szCs w:val="24"/>
              </w:rPr>
            </w:pPr>
            <w:r w:rsidRPr="00D07601">
              <w:rPr>
                <w:rFonts w:eastAsia="MS PGothic" w:cstheme="minorHAnsi"/>
                <w:sz w:val="24"/>
                <w:szCs w:val="24"/>
              </w:rPr>
              <w:t>Able to view list of projects.</w:t>
            </w:r>
          </w:p>
        </w:tc>
      </w:tr>
    </w:tbl>
    <w:p w:rsidR="00F1567C" w:rsidRPr="00E821A8" w:rsidRDefault="00D07601" w:rsidP="00F1567C">
      <w:pPr>
        <w:pStyle w:val="Heading4"/>
        <w:rPr>
          <w:rFonts w:asciiTheme="minorHAnsi" w:hAnsiTheme="minorHAnsi" w:cstheme="minorHAnsi"/>
          <w:sz w:val="24"/>
          <w:szCs w:val="24"/>
        </w:rPr>
      </w:pPr>
      <w:bookmarkStart w:id="1545" w:name="_Toc332351392"/>
      <w:r w:rsidRPr="00D07601">
        <w:rPr>
          <w:rFonts w:asciiTheme="minorHAnsi" w:hAnsiTheme="minorHAnsi" w:cstheme="minorHAnsi"/>
          <w:sz w:val="24"/>
          <w:szCs w:val="24"/>
        </w:rPr>
        <w:t>5.1.2 Create project</w:t>
      </w:r>
      <w:bookmarkEnd w:id="1545"/>
    </w:p>
    <w:tbl>
      <w:tblPr>
        <w:tblW w:w="9379" w:type="dxa"/>
        <w:tblInd w:w="103" w:type="dxa"/>
        <w:tblLayout w:type="fixed"/>
        <w:tblLook w:val="04A0"/>
      </w:tblPr>
      <w:tblGrid>
        <w:gridCol w:w="1537"/>
        <w:gridCol w:w="2163"/>
        <w:gridCol w:w="2794"/>
        <w:gridCol w:w="2885"/>
      </w:tblGrid>
      <w:tr w:rsidR="00F1567C" w:rsidRPr="00E821A8" w:rsidTr="00227BA2">
        <w:trPr>
          <w:trHeight w:val="133"/>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F1567C" w:rsidRPr="00E821A8" w:rsidRDefault="00D07601" w:rsidP="00227BA2">
            <w:pPr>
              <w:spacing w:after="0" w:line="240" w:lineRule="auto"/>
              <w:rPr>
                <w:rFonts w:eastAsia="MS PGothic" w:cstheme="minorHAnsi"/>
                <w:b/>
                <w:sz w:val="24"/>
                <w:szCs w:val="24"/>
              </w:rPr>
            </w:pPr>
            <w:r w:rsidRPr="00D07601">
              <w:rPr>
                <w:rFonts w:eastAsia="MS PGothic" w:cstheme="minorHAnsi"/>
                <w:b/>
                <w:sz w:val="24"/>
                <w:szCs w:val="24"/>
              </w:rPr>
              <w:t>Content</w:t>
            </w:r>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F1567C" w:rsidRPr="00E821A8" w:rsidRDefault="00D07601" w:rsidP="00227BA2">
            <w:pPr>
              <w:spacing w:after="0" w:line="240" w:lineRule="auto"/>
              <w:rPr>
                <w:rFonts w:eastAsia="MS PGothic" w:cstheme="minorHAnsi"/>
                <w:b/>
                <w:bCs/>
                <w:sz w:val="24"/>
                <w:szCs w:val="24"/>
              </w:rPr>
            </w:pPr>
            <w:r w:rsidRPr="00D07601">
              <w:rPr>
                <w:rFonts w:eastAsia="MS PGothic" w:cstheme="minorHAnsi"/>
                <w:b/>
                <w:bCs/>
                <w:sz w:val="24"/>
                <w:szCs w:val="24"/>
              </w:rPr>
              <w:t> Precondition</w:t>
            </w:r>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F1567C" w:rsidRPr="00E821A8" w:rsidRDefault="00D07601" w:rsidP="00227BA2">
            <w:pPr>
              <w:spacing w:after="0" w:line="240" w:lineRule="auto"/>
              <w:rPr>
                <w:rFonts w:eastAsia="MS PGothic" w:cstheme="minorHAnsi"/>
                <w:b/>
                <w:bCs/>
                <w:sz w:val="24"/>
                <w:szCs w:val="24"/>
              </w:rPr>
            </w:pPr>
            <w:r w:rsidRPr="00D07601">
              <w:rPr>
                <w:rFonts w:eastAsia="MS PGothic" w:cstheme="minorHAnsi"/>
                <w:b/>
                <w:bCs/>
                <w:sz w:val="24"/>
                <w:szCs w:val="24"/>
              </w:rPr>
              <w:t> Test case procedure</w:t>
            </w:r>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F1567C" w:rsidRPr="00E821A8" w:rsidRDefault="00D07601" w:rsidP="00227BA2">
            <w:pPr>
              <w:spacing w:after="0" w:line="240" w:lineRule="auto"/>
              <w:rPr>
                <w:rFonts w:eastAsia="MS PGothic" w:cstheme="minorHAnsi"/>
                <w:b/>
                <w:bCs/>
                <w:sz w:val="24"/>
                <w:szCs w:val="24"/>
              </w:rPr>
            </w:pPr>
            <w:r w:rsidRPr="00D07601">
              <w:rPr>
                <w:rFonts w:eastAsia="MS PGothic" w:cstheme="minorHAnsi"/>
                <w:b/>
                <w:bCs/>
                <w:sz w:val="24"/>
                <w:szCs w:val="24"/>
              </w:rPr>
              <w:t>Expected output</w:t>
            </w:r>
          </w:p>
        </w:tc>
      </w:tr>
      <w:tr w:rsidR="00F1567C" w:rsidRPr="00E821A8" w:rsidTr="00227BA2">
        <w:trPr>
          <w:trHeight w:val="1332"/>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F1567C" w:rsidRPr="00E821A8" w:rsidRDefault="00D07601" w:rsidP="00227BA2">
            <w:pPr>
              <w:spacing w:after="0" w:line="240" w:lineRule="auto"/>
              <w:rPr>
                <w:rFonts w:eastAsia="MS PGothic" w:cstheme="minorHAnsi"/>
                <w:sz w:val="24"/>
                <w:szCs w:val="24"/>
              </w:rPr>
            </w:pPr>
            <w:r w:rsidRPr="00D07601">
              <w:rPr>
                <w:rFonts w:eastAsia="MS PGothic" w:cstheme="minorHAnsi"/>
                <w:sz w:val="24"/>
                <w:szCs w:val="24"/>
              </w:rPr>
              <w:t>Create Project</w:t>
            </w:r>
          </w:p>
        </w:tc>
        <w:tc>
          <w:tcPr>
            <w:tcW w:w="2163" w:type="dxa"/>
            <w:tcBorders>
              <w:top w:val="single" w:sz="4" w:space="0" w:color="000000"/>
              <w:left w:val="nil"/>
              <w:bottom w:val="single" w:sz="4" w:space="0" w:color="000000"/>
              <w:right w:val="single" w:sz="4" w:space="0" w:color="000000"/>
            </w:tcBorders>
            <w:shd w:val="clear" w:color="000000" w:fill="FFFFFF"/>
            <w:hideMark/>
          </w:tcPr>
          <w:p w:rsidR="00F1567C" w:rsidRPr="00E821A8" w:rsidRDefault="00D07601" w:rsidP="00F1567C">
            <w:pPr>
              <w:pStyle w:val="ListParagraph"/>
              <w:numPr>
                <w:ilvl w:val="0"/>
                <w:numId w:val="45"/>
              </w:numPr>
              <w:shd w:val="clear" w:color="FFFFCC" w:fill="FFFFFF"/>
              <w:spacing w:before="100" w:beforeAutospacing="1" w:after="0" w:afterAutospacing="1" w:line="240" w:lineRule="auto"/>
              <w:rPr>
                <w:rFonts w:eastAsia="MS PGothic" w:cstheme="minorHAnsi"/>
                <w:sz w:val="24"/>
                <w:szCs w:val="24"/>
              </w:rPr>
            </w:pPr>
            <w:r w:rsidRPr="00D07601">
              <w:rPr>
                <w:rFonts w:eastAsia="MS PGothic" w:cstheme="minorHAnsi"/>
                <w:sz w:val="24"/>
                <w:szCs w:val="24"/>
              </w:rPr>
              <w:t>Log In</w:t>
            </w:r>
          </w:p>
        </w:tc>
        <w:tc>
          <w:tcPr>
            <w:tcW w:w="2794" w:type="dxa"/>
            <w:tcBorders>
              <w:top w:val="single" w:sz="4" w:space="0" w:color="000000"/>
              <w:left w:val="nil"/>
              <w:bottom w:val="single" w:sz="4" w:space="0" w:color="000000"/>
              <w:right w:val="single" w:sz="4" w:space="0" w:color="000000"/>
            </w:tcBorders>
            <w:shd w:val="clear" w:color="000000" w:fill="FFFFFF"/>
            <w:hideMark/>
          </w:tcPr>
          <w:p w:rsidR="00F1567C" w:rsidRPr="00E821A8" w:rsidRDefault="00D07601" w:rsidP="00F1567C">
            <w:pPr>
              <w:pStyle w:val="ListParagraph"/>
              <w:numPr>
                <w:ilvl w:val="0"/>
                <w:numId w:val="48"/>
              </w:numPr>
              <w:shd w:val="clear" w:color="FFFFCC" w:fill="FFFFFF"/>
              <w:spacing w:before="100" w:beforeAutospacing="1" w:after="0" w:afterAutospacing="1" w:line="240" w:lineRule="auto"/>
              <w:rPr>
                <w:rFonts w:eastAsia="MS PGothic" w:cstheme="minorHAnsi"/>
                <w:sz w:val="24"/>
                <w:szCs w:val="24"/>
              </w:rPr>
            </w:pPr>
            <w:r w:rsidRPr="00D07601">
              <w:rPr>
                <w:rFonts w:eastAsia="MS PGothic" w:cstheme="minorHAnsi"/>
                <w:sz w:val="24"/>
                <w:szCs w:val="24"/>
              </w:rPr>
              <w:t>Log in</w:t>
            </w:r>
          </w:p>
          <w:p w:rsidR="00F1567C" w:rsidRPr="00E821A8" w:rsidRDefault="00D07601" w:rsidP="00F1567C">
            <w:pPr>
              <w:pStyle w:val="ListParagraph"/>
              <w:numPr>
                <w:ilvl w:val="0"/>
                <w:numId w:val="48"/>
              </w:numPr>
              <w:spacing w:after="0" w:line="240" w:lineRule="auto"/>
              <w:rPr>
                <w:rFonts w:eastAsia="MS PGothic" w:cstheme="minorHAnsi"/>
                <w:sz w:val="24"/>
                <w:szCs w:val="24"/>
              </w:rPr>
            </w:pPr>
            <w:r w:rsidRPr="00D07601">
              <w:rPr>
                <w:rFonts w:eastAsia="MS PGothic" w:cstheme="minorHAnsi"/>
                <w:sz w:val="24"/>
                <w:szCs w:val="24"/>
              </w:rPr>
              <w:t>Click “Create Project”</w:t>
            </w:r>
          </w:p>
        </w:tc>
        <w:tc>
          <w:tcPr>
            <w:tcW w:w="2885" w:type="dxa"/>
            <w:tcBorders>
              <w:top w:val="single" w:sz="4" w:space="0" w:color="000000"/>
              <w:left w:val="nil"/>
              <w:bottom w:val="single" w:sz="4" w:space="0" w:color="000000"/>
              <w:right w:val="single" w:sz="4" w:space="0" w:color="000000"/>
            </w:tcBorders>
            <w:shd w:val="clear" w:color="000000" w:fill="FFFFFF"/>
            <w:hideMark/>
          </w:tcPr>
          <w:p w:rsidR="00F1567C" w:rsidRPr="00E821A8" w:rsidRDefault="00D07601" w:rsidP="00F1567C">
            <w:pPr>
              <w:pStyle w:val="ListParagraph"/>
              <w:numPr>
                <w:ilvl w:val="0"/>
                <w:numId w:val="46"/>
              </w:numPr>
              <w:shd w:val="clear" w:color="FFFFCC" w:fill="FFFFFF"/>
              <w:spacing w:before="100" w:beforeAutospacing="1" w:after="0" w:afterAutospacing="1" w:line="240" w:lineRule="auto"/>
              <w:rPr>
                <w:rFonts w:eastAsia="MS PGothic" w:cstheme="minorHAnsi"/>
                <w:sz w:val="24"/>
                <w:szCs w:val="24"/>
              </w:rPr>
            </w:pPr>
            <w:r w:rsidRPr="00D07601">
              <w:rPr>
                <w:rFonts w:eastAsia="MS PGothic" w:cstheme="minorHAnsi"/>
                <w:sz w:val="24"/>
                <w:szCs w:val="24"/>
              </w:rPr>
              <w:t>Place to input information.</w:t>
            </w:r>
          </w:p>
          <w:p w:rsidR="00F1567C" w:rsidRPr="00E821A8" w:rsidRDefault="00D07601" w:rsidP="00F1567C">
            <w:pPr>
              <w:pStyle w:val="ListParagraph"/>
              <w:numPr>
                <w:ilvl w:val="0"/>
                <w:numId w:val="46"/>
              </w:numPr>
              <w:spacing w:after="0" w:line="240" w:lineRule="auto"/>
              <w:rPr>
                <w:rFonts w:eastAsia="MS PGothic" w:cstheme="minorHAnsi"/>
                <w:sz w:val="24"/>
                <w:szCs w:val="24"/>
              </w:rPr>
            </w:pPr>
            <w:r w:rsidRPr="00D07601">
              <w:rPr>
                <w:rFonts w:eastAsia="MS PGothic" w:cstheme="minorHAnsi"/>
                <w:sz w:val="24"/>
                <w:szCs w:val="24"/>
              </w:rPr>
              <w:t>Validation</w:t>
            </w:r>
          </w:p>
          <w:p w:rsidR="00F1567C" w:rsidRPr="00E821A8" w:rsidRDefault="00D07601" w:rsidP="00F1567C">
            <w:pPr>
              <w:pStyle w:val="ListParagraph"/>
              <w:numPr>
                <w:ilvl w:val="0"/>
                <w:numId w:val="46"/>
              </w:numPr>
              <w:spacing w:after="0" w:line="240" w:lineRule="auto"/>
              <w:rPr>
                <w:rFonts w:eastAsia="MS PGothic" w:cstheme="minorHAnsi"/>
                <w:sz w:val="24"/>
                <w:szCs w:val="24"/>
              </w:rPr>
            </w:pPr>
            <w:r w:rsidRPr="00D07601">
              <w:rPr>
                <w:rFonts w:eastAsia="MS PGothic" w:cstheme="minorHAnsi"/>
                <w:sz w:val="24"/>
                <w:szCs w:val="24"/>
              </w:rPr>
              <w:t>Submit Ok</w:t>
            </w:r>
          </w:p>
        </w:tc>
      </w:tr>
    </w:tbl>
    <w:p w:rsidR="003D7084" w:rsidRDefault="003D7084">
      <w:pPr>
        <w:rPr>
          <w:rFonts w:cstheme="minorHAnsi"/>
          <w:sz w:val="24"/>
          <w:szCs w:val="24"/>
        </w:rPr>
      </w:pPr>
    </w:p>
    <w:p w:rsidR="00314775" w:rsidRPr="00E821A8" w:rsidRDefault="00D07601" w:rsidP="00314775">
      <w:pPr>
        <w:pStyle w:val="Heading4"/>
        <w:rPr>
          <w:rFonts w:asciiTheme="minorHAnsi" w:hAnsiTheme="minorHAnsi" w:cstheme="minorHAnsi"/>
          <w:sz w:val="24"/>
          <w:szCs w:val="24"/>
        </w:rPr>
      </w:pPr>
      <w:bookmarkStart w:id="1546" w:name="_Toc332351393"/>
      <w:r w:rsidRPr="00D07601">
        <w:rPr>
          <w:rFonts w:asciiTheme="minorHAnsi" w:hAnsiTheme="minorHAnsi" w:cstheme="minorHAnsi"/>
          <w:sz w:val="24"/>
          <w:szCs w:val="24"/>
        </w:rPr>
        <w:t>5.1.3 Team management</w:t>
      </w:r>
      <w:bookmarkEnd w:id="1546"/>
    </w:p>
    <w:tbl>
      <w:tblPr>
        <w:tblW w:w="9395" w:type="dxa"/>
        <w:tblInd w:w="103" w:type="dxa"/>
        <w:tblLayout w:type="fixed"/>
        <w:tblLook w:val="04A0"/>
      </w:tblPr>
      <w:tblGrid>
        <w:gridCol w:w="1540"/>
        <w:gridCol w:w="2167"/>
        <w:gridCol w:w="2799"/>
        <w:gridCol w:w="2889"/>
      </w:tblGrid>
      <w:tr w:rsidR="00E13723" w:rsidRPr="00E821A8" w:rsidTr="00227BA2">
        <w:trPr>
          <w:trHeight w:val="163"/>
        </w:trPr>
        <w:tc>
          <w:tcPr>
            <w:tcW w:w="1540" w:type="dxa"/>
            <w:tcBorders>
              <w:top w:val="single" w:sz="4" w:space="0" w:color="000000"/>
              <w:left w:val="single" w:sz="4" w:space="0" w:color="000000"/>
              <w:bottom w:val="single" w:sz="4" w:space="0" w:color="000000"/>
              <w:right w:val="single" w:sz="4" w:space="0" w:color="000000"/>
            </w:tcBorders>
            <w:shd w:val="clear" w:color="auto" w:fill="99FFCC"/>
            <w:hideMark/>
          </w:tcPr>
          <w:p w:rsidR="00314775" w:rsidRPr="00E821A8" w:rsidRDefault="00D07601" w:rsidP="00227BA2">
            <w:pPr>
              <w:spacing w:after="0" w:line="240" w:lineRule="auto"/>
              <w:rPr>
                <w:rFonts w:eastAsia="MS PGothic" w:cstheme="minorHAnsi"/>
                <w:b/>
                <w:sz w:val="24"/>
                <w:szCs w:val="24"/>
              </w:rPr>
            </w:pPr>
            <w:r w:rsidRPr="00D07601">
              <w:rPr>
                <w:rFonts w:eastAsia="MS PGothic" w:cstheme="minorHAnsi"/>
                <w:b/>
                <w:sz w:val="24"/>
                <w:szCs w:val="24"/>
              </w:rPr>
              <w:t>Content</w:t>
            </w:r>
          </w:p>
        </w:tc>
        <w:tc>
          <w:tcPr>
            <w:tcW w:w="2167" w:type="dxa"/>
            <w:tcBorders>
              <w:top w:val="single" w:sz="4" w:space="0" w:color="000000"/>
              <w:left w:val="nil"/>
              <w:bottom w:val="single" w:sz="4" w:space="0" w:color="000000"/>
              <w:right w:val="single" w:sz="4" w:space="0" w:color="000000"/>
            </w:tcBorders>
            <w:shd w:val="clear" w:color="auto" w:fill="99FFCC"/>
            <w:vAlign w:val="center"/>
            <w:hideMark/>
          </w:tcPr>
          <w:p w:rsidR="00314775" w:rsidRPr="00E821A8" w:rsidRDefault="00D07601" w:rsidP="00227BA2">
            <w:pPr>
              <w:spacing w:after="0" w:line="240" w:lineRule="auto"/>
              <w:rPr>
                <w:rFonts w:eastAsia="MS PGothic" w:cstheme="minorHAnsi"/>
                <w:b/>
                <w:bCs/>
                <w:sz w:val="24"/>
                <w:szCs w:val="24"/>
              </w:rPr>
            </w:pPr>
            <w:r w:rsidRPr="00D07601">
              <w:rPr>
                <w:rFonts w:eastAsia="MS PGothic" w:cstheme="minorHAnsi"/>
                <w:b/>
                <w:bCs/>
                <w:sz w:val="24"/>
                <w:szCs w:val="24"/>
              </w:rPr>
              <w:t> Precondition</w:t>
            </w:r>
          </w:p>
        </w:tc>
        <w:tc>
          <w:tcPr>
            <w:tcW w:w="2799" w:type="dxa"/>
            <w:tcBorders>
              <w:top w:val="single" w:sz="4" w:space="0" w:color="000000"/>
              <w:left w:val="nil"/>
              <w:bottom w:val="single" w:sz="4" w:space="0" w:color="000000"/>
              <w:right w:val="single" w:sz="4" w:space="0" w:color="000000"/>
            </w:tcBorders>
            <w:shd w:val="clear" w:color="auto" w:fill="99FFCC"/>
            <w:vAlign w:val="center"/>
            <w:hideMark/>
          </w:tcPr>
          <w:p w:rsidR="00314775" w:rsidRPr="00E821A8" w:rsidRDefault="00D07601" w:rsidP="00227BA2">
            <w:pPr>
              <w:spacing w:after="0" w:line="240" w:lineRule="auto"/>
              <w:rPr>
                <w:rFonts w:eastAsia="MS PGothic" w:cstheme="minorHAnsi"/>
                <w:b/>
                <w:bCs/>
                <w:sz w:val="24"/>
                <w:szCs w:val="24"/>
              </w:rPr>
            </w:pPr>
            <w:r w:rsidRPr="00D07601">
              <w:rPr>
                <w:rFonts w:eastAsia="MS PGothic" w:cstheme="minorHAnsi"/>
                <w:b/>
                <w:bCs/>
                <w:sz w:val="24"/>
                <w:szCs w:val="24"/>
              </w:rPr>
              <w:t> Test case procedure</w:t>
            </w:r>
          </w:p>
        </w:tc>
        <w:tc>
          <w:tcPr>
            <w:tcW w:w="2889" w:type="dxa"/>
            <w:tcBorders>
              <w:top w:val="single" w:sz="4" w:space="0" w:color="000000"/>
              <w:left w:val="nil"/>
              <w:bottom w:val="single" w:sz="4" w:space="0" w:color="000000"/>
              <w:right w:val="single" w:sz="4" w:space="0" w:color="000000"/>
            </w:tcBorders>
            <w:shd w:val="clear" w:color="auto" w:fill="99FFCC"/>
            <w:vAlign w:val="center"/>
            <w:hideMark/>
          </w:tcPr>
          <w:p w:rsidR="00314775" w:rsidRPr="00E821A8" w:rsidRDefault="00D07601" w:rsidP="00227BA2">
            <w:pPr>
              <w:spacing w:after="0" w:line="240" w:lineRule="auto"/>
              <w:rPr>
                <w:rFonts w:eastAsia="MS PGothic" w:cstheme="minorHAnsi"/>
                <w:b/>
                <w:bCs/>
                <w:sz w:val="24"/>
                <w:szCs w:val="24"/>
              </w:rPr>
            </w:pPr>
            <w:r w:rsidRPr="00D07601">
              <w:rPr>
                <w:rFonts w:eastAsia="MS PGothic" w:cstheme="minorHAnsi"/>
                <w:b/>
                <w:bCs/>
                <w:sz w:val="24"/>
                <w:szCs w:val="24"/>
              </w:rPr>
              <w:t>Expected output</w:t>
            </w:r>
          </w:p>
        </w:tc>
      </w:tr>
      <w:tr w:rsidR="00E13723" w:rsidRPr="00E821A8" w:rsidTr="00227BA2">
        <w:trPr>
          <w:trHeight w:val="1631"/>
        </w:trPr>
        <w:tc>
          <w:tcPr>
            <w:tcW w:w="1540" w:type="dxa"/>
            <w:tcBorders>
              <w:top w:val="single" w:sz="4" w:space="0" w:color="000000"/>
              <w:left w:val="single" w:sz="4" w:space="0" w:color="000000"/>
              <w:bottom w:val="single" w:sz="4" w:space="0" w:color="000000"/>
              <w:right w:val="single" w:sz="4" w:space="0" w:color="000000"/>
            </w:tcBorders>
            <w:shd w:val="clear" w:color="000000" w:fill="FFFFFF"/>
            <w:hideMark/>
          </w:tcPr>
          <w:p w:rsidR="00314775" w:rsidRPr="00E821A8" w:rsidRDefault="00D07601" w:rsidP="00227BA2">
            <w:pPr>
              <w:spacing w:after="0" w:line="240" w:lineRule="auto"/>
              <w:rPr>
                <w:rFonts w:eastAsia="MS PGothic" w:cstheme="minorHAnsi"/>
                <w:sz w:val="24"/>
                <w:szCs w:val="24"/>
              </w:rPr>
            </w:pPr>
            <w:r w:rsidRPr="00D07601">
              <w:rPr>
                <w:rFonts w:eastAsia="MS PGothic" w:cstheme="minorHAnsi"/>
                <w:sz w:val="24"/>
                <w:szCs w:val="24"/>
              </w:rPr>
              <w:t>Team Management</w:t>
            </w:r>
          </w:p>
        </w:tc>
        <w:tc>
          <w:tcPr>
            <w:tcW w:w="2167" w:type="dxa"/>
            <w:tcBorders>
              <w:top w:val="single" w:sz="4" w:space="0" w:color="000000"/>
              <w:left w:val="nil"/>
              <w:bottom w:val="single" w:sz="4" w:space="0" w:color="000000"/>
              <w:right w:val="single" w:sz="4" w:space="0" w:color="000000"/>
            </w:tcBorders>
            <w:shd w:val="clear" w:color="000000" w:fill="FFFFFF"/>
            <w:hideMark/>
          </w:tcPr>
          <w:p w:rsidR="00314775" w:rsidRPr="00E821A8" w:rsidRDefault="00D07601" w:rsidP="00314775">
            <w:pPr>
              <w:pStyle w:val="ListParagraph"/>
              <w:numPr>
                <w:ilvl w:val="0"/>
                <w:numId w:val="49"/>
              </w:numPr>
              <w:shd w:val="clear" w:color="FFFFCC" w:fill="FFFFFF"/>
              <w:spacing w:before="100" w:beforeAutospacing="1" w:after="0" w:afterAutospacing="1" w:line="240" w:lineRule="auto"/>
              <w:rPr>
                <w:rFonts w:eastAsia="MS PGothic" w:cstheme="minorHAnsi"/>
                <w:sz w:val="24"/>
                <w:szCs w:val="24"/>
              </w:rPr>
            </w:pPr>
            <w:r w:rsidRPr="00D07601">
              <w:rPr>
                <w:rFonts w:eastAsia="MS PGothic" w:cstheme="minorHAnsi"/>
                <w:sz w:val="24"/>
                <w:szCs w:val="24"/>
              </w:rPr>
              <w:t>Log In</w:t>
            </w:r>
          </w:p>
          <w:p w:rsidR="00314775" w:rsidRPr="00E821A8" w:rsidRDefault="00D07601" w:rsidP="00314775">
            <w:pPr>
              <w:pStyle w:val="ListParagraph"/>
              <w:numPr>
                <w:ilvl w:val="0"/>
                <w:numId w:val="49"/>
              </w:numPr>
              <w:spacing w:after="0" w:line="240" w:lineRule="auto"/>
              <w:rPr>
                <w:rFonts w:eastAsia="MS PGothic" w:cstheme="minorHAnsi"/>
                <w:sz w:val="24"/>
                <w:szCs w:val="24"/>
              </w:rPr>
            </w:pPr>
            <w:r w:rsidRPr="00D07601">
              <w:rPr>
                <w:rFonts w:eastAsia="MS PGothic" w:cstheme="minorHAnsi"/>
                <w:sz w:val="24"/>
                <w:szCs w:val="24"/>
              </w:rPr>
              <w:t>Project Manager Role</w:t>
            </w:r>
          </w:p>
        </w:tc>
        <w:tc>
          <w:tcPr>
            <w:tcW w:w="2799" w:type="dxa"/>
            <w:tcBorders>
              <w:top w:val="single" w:sz="4" w:space="0" w:color="000000"/>
              <w:left w:val="nil"/>
              <w:bottom w:val="single" w:sz="4" w:space="0" w:color="000000"/>
              <w:right w:val="single" w:sz="4" w:space="0" w:color="000000"/>
            </w:tcBorders>
            <w:shd w:val="clear" w:color="000000" w:fill="FFFFFF"/>
            <w:hideMark/>
          </w:tcPr>
          <w:p w:rsidR="00314775" w:rsidRPr="00E821A8" w:rsidRDefault="00D07601" w:rsidP="00314775">
            <w:pPr>
              <w:pStyle w:val="ListParagraph"/>
              <w:numPr>
                <w:ilvl w:val="0"/>
                <w:numId w:val="51"/>
              </w:numPr>
              <w:shd w:val="clear" w:color="FFFFCC" w:fill="FFFFFF"/>
              <w:spacing w:before="100" w:beforeAutospacing="1" w:after="0" w:afterAutospacing="1" w:line="240" w:lineRule="auto"/>
              <w:rPr>
                <w:rFonts w:eastAsia="MS PGothic" w:cstheme="minorHAnsi"/>
                <w:sz w:val="24"/>
                <w:szCs w:val="24"/>
              </w:rPr>
            </w:pPr>
            <w:r w:rsidRPr="00D07601">
              <w:rPr>
                <w:rFonts w:eastAsia="MS PGothic" w:cstheme="minorHAnsi"/>
                <w:sz w:val="24"/>
                <w:szCs w:val="24"/>
              </w:rPr>
              <w:t xml:space="preserve">Log in </w:t>
            </w:r>
          </w:p>
          <w:p w:rsidR="00314775" w:rsidRPr="00E821A8" w:rsidRDefault="00D07601" w:rsidP="00227BA2">
            <w:pPr>
              <w:spacing w:after="0" w:line="240" w:lineRule="auto"/>
              <w:ind w:left="360"/>
              <w:rPr>
                <w:rFonts w:eastAsia="MS PGothic" w:cstheme="minorHAnsi"/>
                <w:sz w:val="24"/>
                <w:szCs w:val="24"/>
              </w:rPr>
            </w:pPr>
            <w:r w:rsidRPr="00D07601">
              <w:rPr>
                <w:rFonts w:eastAsia="MS PGothic" w:cstheme="minorHAnsi"/>
                <w:sz w:val="24"/>
                <w:szCs w:val="24"/>
              </w:rPr>
              <w:t>2a. Go to project which User is PM.</w:t>
            </w:r>
          </w:p>
          <w:p w:rsidR="00314775" w:rsidRPr="00E821A8" w:rsidRDefault="00D07601" w:rsidP="00227BA2">
            <w:pPr>
              <w:spacing w:after="0" w:line="240" w:lineRule="auto"/>
              <w:ind w:left="360"/>
              <w:rPr>
                <w:rFonts w:eastAsia="MS PGothic" w:cstheme="minorHAnsi"/>
                <w:sz w:val="24"/>
                <w:szCs w:val="24"/>
              </w:rPr>
            </w:pPr>
            <w:r w:rsidRPr="00D07601">
              <w:rPr>
                <w:rFonts w:eastAsia="MS PGothic" w:cstheme="minorHAnsi"/>
                <w:sz w:val="24"/>
                <w:szCs w:val="24"/>
              </w:rPr>
              <w:t>2b. or Create new project.</w:t>
            </w:r>
          </w:p>
        </w:tc>
        <w:tc>
          <w:tcPr>
            <w:tcW w:w="2889" w:type="dxa"/>
            <w:tcBorders>
              <w:top w:val="single" w:sz="4" w:space="0" w:color="000000"/>
              <w:left w:val="nil"/>
              <w:bottom w:val="single" w:sz="4" w:space="0" w:color="000000"/>
              <w:right w:val="single" w:sz="4" w:space="0" w:color="000000"/>
            </w:tcBorders>
            <w:shd w:val="clear" w:color="000000" w:fill="FFFFFF"/>
            <w:hideMark/>
          </w:tcPr>
          <w:p w:rsidR="00314775" w:rsidRPr="00E821A8" w:rsidRDefault="00D07601" w:rsidP="00314775">
            <w:pPr>
              <w:pStyle w:val="ListParagraph"/>
              <w:numPr>
                <w:ilvl w:val="0"/>
                <w:numId w:val="52"/>
              </w:numPr>
              <w:shd w:val="clear" w:color="FFFFCC" w:fill="FFFFFF"/>
              <w:spacing w:before="100" w:beforeAutospacing="1" w:after="0" w:afterAutospacing="1" w:line="240" w:lineRule="auto"/>
              <w:rPr>
                <w:rFonts w:eastAsia="MS PGothic" w:cstheme="minorHAnsi"/>
                <w:sz w:val="24"/>
                <w:szCs w:val="24"/>
              </w:rPr>
            </w:pPr>
            <w:r w:rsidRPr="00D07601">
              <w:rPr>
                <w:rFonts w:eastAsia="MS PGothic" w:cstheme="minorHAnsi"/>
                <w:sz w:val="24"/>
                <w:szCs w:val="24"/>
              </w:rPr>
              <w:t>Able to search, add, remove team member.</w:t>
            </w:r>
          </w:p>
        </w:tc>
      </w:tr>
    </w:tbl>
    <w:p w:rsidR="00314775" w:rsidRPr="00E821A8" w:rsidRDefault="00D07601" w:rsidP="00314775">
      <w:pPr>
        <w:pStyle w:val="Heading4"/>
        <w:rPr>
          <w:rFonts w:asciiTheme="minorHAnsi" w:hAnsiTheme="minorHAnsi" w:cstheme="minorHAnsi"/>
          <w:sz w:val="24"/>
          <w:szCs w:val="24"/>
        </w:rPr>
      </w:pPr>
      <w:bookmarkStart w:id="1547" w:name="_Toc332351394"/>
      <w:r w:rsidRPr="00D07601">
        <w:rPr>
          <w:rFonts w:asciiTheme="minorHAnsi" w:hAnsiTheme="minorHAnsi" w:cstheme="minorHAnsi"/>
          <w:sz w:val="24"/>
          <w:szCs w:val="24"/>
        </w:rPr>
        <w:t>5.1.4 Create Product</w:t>
      </w:r>
      <w:bookmarkEnd w:id="1547"/>
    </w:p>
    <w:tbl>
      <w:tblPr>
        <w:tblW w:w="9348" w:type="dxa"/>
        <w:tblInd w:w="103" w:type="dxa"/>
        <w:tblLayout w:type="fixed"/>
        <w:tblLook w:val="04A0"/>
      </w:tblPr>
      <w:tblGrid>
        <w:gridCol w:w="1532"/>
        <w:gridCol w:w="2156"/>
        <w:gridCol w:w="2785"/>
        <w:gridCol w:w="2875"/>
      </w:tblGrid>
      <w:tr w:rsidR="00E13723" w:rsidRPr="00E821A8" w:rsidTr="00227BA2">
        <w:trPr>
          <w:trHeight w:val="158"/>
        </w:trPr>
        <w:tc>
          <w:tcPr>
            <w:tcW w:w="1532" w:type="dxa"/>
            <w:tcBorders>
              <w:top w:val="single" w:sz="4" w:space="0" w:color="000000"/>
              <w:left w:val="single" w:sz="4" w:space="0" w:color="000000"/>
              <w:bottom w:val="single" w:sz="4" w:space="0" w:color="000000"/>
              <w:right w:val="single" w:sz="4" w:space="0" w:color="000000"/>
            </w:tcBorders>
            <w:shd w:val="clear" w:color="auto" w:fill="99FFCC"/>
            <w:hideMark/>
          </w:tcPr>
          <w:p w:rsidR="00314775" w:rsidRPr="00E821A8" w:rsidRDefault="00D07601" w:rsidP="00227BA2">
            <w:pPr>
              <w:spacing w:after="0" w:line="240" w:lineRule="auto"/>
              <w:rPr>
                <w:rFonts w:eastAsia="MS PGothic" w:cstheme="minorHAnsi"/>
                <w:b/>
                <w:sz w:val="24"/>
                <w:szCs w:val="24"/>
              </w:rPr>
            </w:pPr>
            <w:r w:rsidRPr="00D07601">
              <w:rPr>
                <w:rFonts w:eastAsia="MS PGothic" w:cstheme="minorHAnsi"/>
                <w:b/>
                <w:sz w:val="24"/>
                <w:szCs w:val="24"/>
              </w:rPr>
              <w:t>Content</w:t>
            </w:r>
          </w:p>
        </w:tc>
        <w:tc>
          <w:tcPr>
            <w:tcW w:w="2156" w:type="dxa"/>
            <w:tcBorders>
              <w:top w:val="single" w:sz="4" w:space="0" w:color="000000"/>
              <w:left w:val="nil"/>
              <w:bottom w:val="single" w:sz="4" w:space="0" w:color="000000"/>
              <w:right w:val="single" w:sz="4" w:space="0" w:color="000000"/>
            </w:tcBorders>
            <w:shd w:val="clear" w:color="auto" w:fill="99FFCC"/>
            <w:vAlign w:val="center"/>
            <w:hideMark/>
          </w:tcPr>
          <w:p w:rsidR="00314775" w:rsidRPr="00E821A8" w:rsidRDefault="00D07601" w:rsidP="00227BA2">
            <w:pPr>
              <w:spacing w:after="0" w:line="240" w:lineRule="auto"/>
              <w:rPr>
                <w:rFonts w:eastAsia="MS PGothic" w:cstheme="minorHAnsi"/>
                <w:b/>
                <w:bCs/>
                <w:sz w:val="24"/>
                <w:szCs w:val="24"/>
              </w:rPr>
            </w:pPr>
            <w:r w:rsidRPr="00D07601">
              <w:rPr>
                <w:rFonts w:eastAsia="MS PGothic" w:cstheme="minorHAnsi"/>
                <w:b/>
                <w:bCs/>
                <w:sz w:val="24"/>
                <w:szCs w:val="24"/>
              </w:rPr>
              <w:t> Precondition</w:t>
            </w:r>
          </w:p>
        </w:tc>
        <w:tc>
          <w:tcPr>
            <w:tcW w:w="2785" w:type="dxa"/>
            <w:tcBorders>
              <w:top w:val="single" w:sz="4" w:space="0" w:color="000000"/>
              <w:left w:val="nil"/>
              <w:bottom w:val="single" w:sz="4" w:space="0" w:color="000000"/>
              <w:right w:val="single" w:sz="4" w:space="0" w:color="000000"/>
            </w:tcBorders>
            <w:shd w:val="clear" w:color="auto" w:fill="99FFCC"/>
            <w:vAlign w:val="center"/>
            <w:hideMark/>
          </w:tcPr>
          <w:p w:rsidR="00314775" w:rsidRPr="00E821A8" w:rsidRDefault="00D07601" w:rsidP="00227BA2">
            <w:pPr>
              <w:spacing w:after="0" w:line="240" w:lineRule="auto"/>
              <w:rPr>
                <w:rFonts w:eastAsia="MS PGothic" w:cstheme="minorHAnsi"/>
                <w:b/>
                <w:bCs/>
                <w:sz w:val="24"/>
                <w:szCs w:val="24"/>
              </w:rPr>
            </w:pPr>
            <w:r w:rsidRPr="00D07601">
              <w:rPr>
                <w:rFonts w:eastAsia="MS PGothic" w:cstheme="minorHAnsi"/>
                <w:b/>
                <w:bCs/>
                <w:sz w:val="24"/>
                <w:szCs w:val="24"/>
              </w:rPr>
              <w:t> Test case procedure</w:t>
            </w:r>
          </w:p>
        </w:tc>
        <w:tc>
          <w:tcPr>
            <w:tcW w:w="2875" w:type="dxa"/>
            <w:tcBorders>
              <w:top w:val="single" w:sz="4" w:space="0" w:color="000000"/>
              <w:left w:val="nil"/>
              <w:bottom w:val="single" w:sz="4" w:space="0" w:color="000000"/>
              <w:right w:val="single" w:sz="4" w:space="0" w:color="000000"/>
            </w:tcBorders>
            <w:shd w:val="clear" w:color="auto" w:fill="99FFCC"/>
            <w:vAlign w:val="center"/>
            <w:hideMark/>
          </w:tcPr>
          <w:p w:rsidR="00314775" w:rsidRPr="00E821A8" w:rsidRDefault="00D07601" w:rsidP="00227BA2">
            <w:pPr>
              <w:spacing w:after="0" w:line="240" w:lineRule="auto"/>
              <w:rPr>
                <w:rFonts w:eastAsia="MS PGothic" w:cstheme="minorHAnsi"/>
                <w:b/>
                <w:bCs/>
                <w:sz w:val="24"/>
                <w:szCs w:val="24"/>
              </w:rPr>
            </w:pPr>
            <w:r w:rsidRPr="00D07601">
              <w:rPr>
                <w:rFonts w:eastAsia="MS PGothic" w:cstheme="minorHAnsi"/>
                <w:b/>
                <w:bCs/>
                <w:sz w:val="24"/>
                <w:szCs w:val="24"/>
              </w:rPr>
              <w:t>Expected output</w:t>
            </w:r>
          </w:p>
        </w:tc>
      </w:tr>
      <w:tr w:rsidR="00E13723" w:rsidRPr="00E821A8" w:rsidTr="00227BA2">
        <w:trPr>
          <w:trHeight w:val="1582"/>
        </w:trPr>
        <w:tc>
          <w:tcPr>
            <w:tcW w:w="1532" w:type="dxa"/>
            <w:tcBorders>
              <w:top w:val="single" w:sz="4" w:space="0" w:color="000000"/>
              <w:left w:val="single" w:sz="4" w:space="0" w:color="000000"/>
              <w:bottom w:val="single" w:sz="4" w:space="0" w:color="000000"/>
              <w:right w:val="single" w:sz="4" w:space="0" w:color="000000"/>
            </w:tcBorders>
            <w:shd w:val="clear" w:color="000000" w:fill="FFFFFF"/>
            <w:hideMark/>
          </w:tcPr>
          <w:p w:rsidR="00314775" w:rsidRPr="00E821A8" w:rsidRDefault="00D07601" w:rsidP="00227BA2">
            <w:pPr>
              <w:spacing w:after="0" w:line="240" w:lineRule="auto"/>
              <w:rPr>
                <w:rFonts w:eastAsia="MS PGothic" w:cstheme="minorHAnsi"/>
                <w:sz w:val="24"/>
                <w:szCs w:val="24"/>
              </w:rPr>
            </w:pPr>
            <w:r w:rsidRPr="00D07601">
              <w:rPr>
                <w:rFonts w:eastAsia="MS PGothic" w:cstheme="minorHAnsi"/>
                <w:sz w:val="24"/>
                <w:szCs w:val="24"/>
              </w:rPr>
              <w:t>Create product</w:t>
            </w:r>
          </w:p>
        </w:tc>
        <w:tc>
          <w:tcPr>
            <w:tcW w:w="2156" w:type="dxa"/>
            <w:tcBorders>
              <w:top w:val="single" w:sz="4" w:space="0" w:color="000000"/>
              <w:left w:val="nil"/>
              <w:bottom w:val="single" w:sz="4" w:space="0" w:color="000000"/>
              <w:right w:val="single" w:sz="4" w:space="0" w:color="000000"/>
            </w:tcBorders>
            <w:shd w:val="clear" w:color="000000" w:fill="FFFFFF"/>
            <w:hideMark/>
          </w:tcPr>
          <w:p w:rsidR="00314775" w:rsidRPr="00E821A8" w:rsidRDefault="00D07601" w:rsidP="00314775">
            <w:pPr>
              <w:pStyle w:val="ListParagraph"/>
              <w:numPr>
                <w:ilvl w:val="0"/>
                <w:numId w:val="58"/>
              </w:numPr>
              <w:shd w:val="clear" w:color="FFFFCC" w:fill="FFFFFF"/>
              <w:spacing w:before="100" w:beforeAutospacing="1" w:after="0" w:afterAutospacing="1" w:line="240" w:lineRule="auto"/>
              <w:rPr>
                <w:rFonts w:eastAsia="MS PGothic" w:cstheme="minorHAnsi"/>
                <w:sz w:val="24"/>
                <w:szCs w:val="24"/>
              </w:rPr>
            </w:pPr>
            <w:r w:rsidRPr="00D07601">
              <w:rPr>
                <w:rFonts w:eastAsia="MS PGothic" w:cstheme="minorHAnsi"/>
                <w:sz w:val="24"/>
                <w:szCs w:val="24"/>
              </w:rPr>
              <w:t>Log In as PM of a project</w:t>
            </w:r>
          </w:p>
        </w:tc>
        <w:tc>
          <w:tcPr>
            <w:tcW w:w="2785" w:type="dxa"/>
            <w:tcBorders>
              <w:top w:val="single" w:sz="4" w:space="0" w:color="000000"/>
              <w:left w:val="nil"/>
              <w:bottom w:val="single" w:sz="4" w:space="0" w:color="000000"/>
              <w:right w:val="single" w:sz="4" w:space="0" w:color="000000"/>
            </w:tcBorders>
            <w:shd w:val="clear" w:color="000000" w:fill="FFFFFF"/>
            <w:hideMark/>
          </w:tcPr>
          <w:p w:rsidR="00314775" w:rsidRPr="00E821A8" w:rsidRDefault="00D07601" w:rsidP="00314775">
            <w:pPr>
              <w:pStyle w:val="ListParagraph"/>
              <w:numPr>
                <w:ilvl w:val="0"/>
                <w:numId w:val="59"/>
              </w:numPr>
              <w:shd w:val="clear" w:color="FFFFCC" w:fill="FFFFFF"/>
              <w:spacing w:before="100" w:beforeAutospacing="1" w:after="0" w:afterAutospacing="1" w:line="240" w:lineRule="auto"/>
              <w:rPr>
                <w:rFonts w:eastAsia="MS PGothic" w:cstheme="minorHAnsi"/>
                <w:sz w:val="24"/>
                <w:szCs w:val="24"/>
              </w:rPr>
            </w:pPr>
            <w:r w:rsidRPr="00D07601">
              <w:rPr>
                <w:rFonts w:eastAsia="MS PGothic" w:cstheme="minorHAnsi"/>
                <w:sz w:val="24"/>
                <w:szCs w:val="24"/>
              </w:rPr>
              <w:t>Go to project that user is PM.</w:t>
            </w:r>
          </w:p>
          <w:p w:rsidR="00314775" w:rsidRPr="00E821A8" w:rsidRDefault="00D07601" w:rsidP="00314775">
            <w:pPr>
              <w:pStyle w:val="ListParagraph"/>
              <w:numPr>
                <w:ilvl w:val="0"/>
                <w:numId w:val="59"/>
              </w:numPr>
              <w:spacing w:after="0" w:line="240" w:lineRule="auto"/>
              <w:rPr>
                <w:rFonts w:eastAsia="MS PGothic" w:cstheme="minorHAnsi"/>
                <w:sz w:val="24"/>
                <w:szCs w:val="24"/>
              </w:rPr>
            </w:pPr>
            <w:r w:rsidRPr="00D07601">
              <w:rPr>
                <w:rFonts w:eastAsia="MS PGothic" w:cstheme="minorHAnsi"/>
                <w:sz w:val="24"/>
                <w:szCs w:val="24"/>
              </w:rPr>
              <w:t>Create product link</w:t>
            </w:r>
          </w:p>
        </w:tc>
        <w:tc>
          <w:tcPr>
            <w:tcW w:w="2875" w:type="dxa"/>
            <w:tcBorders>
              <w:top w:val="single" w:sz="4" w:space="0" w:color="000000"/>
              <w:left w:val="nil"/>
              <w:bottom w:val="single" w:sz="4" w:space="0" w:color="000000"/>
              <w:right w:val="single" w:sz="4" w:space="0" w:color="000000"/>
            </w:tcBorders>
            <w:shd w:val="clear" w:color="000000" w:fill="FFFFFF"/>
            <w:hideMark/>
          </w:tcPr>
          <w:p w:rsidR="00314775" w:rsidRPr="00E821A8" w:rsidRDefault="00D07601" w:rsidP="00314775">
            <w:pPr>
              <w:pStyle w:val="ListParagraph"/>
              <w:numPr>
                <w:ilvl w:val="0"/>
                <w:numId w:val="60"/>
              </w:numPr>
              <w:shd w:val="clear" w:color="FFFFCC" w:fill="FFFFFF"/>
              <w:spacing w:before="100" w:beforeAutospacing="1" w:after="0" w:afterAutospacing="1" w:line="240" w:lineRule="auto"/>
              <w:rPr>
                <w:rFonts w:eastAsia="MS PGothic" w:cstheme="minorHAnsi"/>
                <w:sz w:val="24"/>
                <w:szCs w:val="24"/>
              </w:rPr>
            </w:pPr>
            <w:r w:rsidRPr="00D07601">
              <w:rPr>
                <w:rFonts w:eastAsia="MS PGothic" w:cstheme="minorHAnsi"/>
                <w:sz w:val="24"/>
                <w:szCs w:val="24"/>
              </w:rPr>
              <w:t>Place to input information.</w:t>
            </w:r>
          </w:p>
          <w:p w:rsidR="00314775" w:rsidRPr="00E821A8" w:rsidRDefault="00D07601" w:rsidP="00314775">
            <w:pPr>
              <w:pStyle w:val="ListParagraph"/>
              <w:numPr>
                <w:ilvl w:val="0"/>
                <w:numId w:val="60"/>
              </w:numPr>
              <w:spacing w:after="0" w:line="240" w:lineRule="auto"/>
              <w:rPr>
                <w:rFonts w:eastAsia="MS PGothic" w:cstheme="minorHAnsi"/>
                <w:sz w:val="24"/>
                <w:szCs w:val="24"/>
              </w:rPr>
            </w:pPr>
            <w:r w:rsidRPr="00D07601">
              <w:rPr>
                <w:rFonts w:eastAsia="MS PGothic" w:cstheme="minorHAnsi"/>
                <w:sz w:val="24"/>
                <w:szCs w:val="24"/>
              </w:rPr>
              <w:t>Validation</w:t>
            </w:r>
          </w:p>
          <w:p w:rsidR="00314775" w:rsidRPr="00E821A8" w:rsidRDefault="00D07601" w:rsidP="00314775">
            <w:pPr>
              <w:pStyle w:val="ListParagraph"/>
              <w:numPr>
                <w:ilvl w:val="0"/>
                <w:numId w:val="60"/>
              </w:numPr>
              <w:spacing w:after="0" w:line="240" w:lineRule="auto"/>
              <w:rPr>
                <w:rFonts w:eastAsia="MS PGothic" w:cstheme="minorHAnsi"/>
                <w:sz w:val="24"/>
                <w:szCs w:val="24"/>
              </w:rPr>
            </w:pPr>
            <w:r w:rsidRPr="00D07601">
              <w:rPr>
                <w:rFonts w:eastAsia="MS PGothic" w:cstheme="minorHAnsi"/>
                <w:sz w:val="24"/>
                <w:szCs w:val="24"/>
              </w:rPr>
              <w:t>Submit Ok</w:t>
            </w:r>
          </w:p>
        </w:tc>
      </w:tr>
    </w:tbl>
    <w:p w:rsidR="003D7084" w:rsidRDefault="00D07601">
      <w:pPr>
        <w:pStyle w:val="Heading4"/>
        <w:numPr>
          <w:ilvl w:val="2"/>
          <w:numId w:val="19"/>
        </w:numPr>
        <w:ind w:left="630" w:hanging="630"/>
        <w:rPr>
          <w:rFonts w:asciiTheme="minorHAnsi" w:hAnsiTheme="minorHAnsi" w:cstheme="minorHAnsi"/>
          <w:sz w:val="24"/>
          <w:szCs w:val="24"/>
        </w:rPr>
      </w:pPr>
      <w:bookmarkStart w:id="1548" w:name="_Toc332351395"/>
      <w:r w:rsidRPr="00D07601">
        <w:rPr>
          <w:rFonts w:asciiTheme="minorHAnsi" w:hAnsiTheme="minorHAnsi" w:cstheme="minorHAnsi"/>
          <w:sz w:val="24"/>
          <w:szCs w:val="24"/>
        </w:rPr>
        <w:t>Delete Product</w:t>
      </w:r>
      <w:bookmarkEnd w:id="1548"/>
    </w:p>
    <w:tbl>
      <w:tblPr>
        <w:tblW w:w="9348" w:type="dxa"/>
        <w:tblInd w:w="103" w:type="dxa"/>
        <w:tblLayout w:type="fixed"/>
        <w:tblLook w:val="04A0"/>
      </w:tblPr>
      <w:tblGrid>
        <w:gridCol w:w="1532"/>
        <w:gridCol w:w="2156"/>
        <w:gridCol w:w="2785"/>
        <w:gridCol w:w="2875"/>
      </w:tblGrid>
      <w:tr w:rsidR="00B529B8" w:rsidRPr="00E821A8" w:rsidTr="00227BA2">
        <w:trPr>
          <w:trHeight w:val="158"/>
        </w:trPr>
        <w:tc>
          <w:tcPr>
            <w:tcW w:w="1532" w:type="dxa"/>
            <w:tcBorders>
              <w:top w:val="single" w:sz="4" w:space="0" w:color="000000"/>
              <w:left w:val="single" w:sz="4" w:space="0" w:color="000000"/>
              <w:bottom w:val="single" w:sz="4" w:space="0" w:color="000000"/>
              <w:right w:val="single" w:sz="4" w:space="0" w:color="000000"/>
            </w:tcBorders>
            <w:shd w:val="clear" w:color="auto" w:fill="99FFCC"/>
            <w:hideMark/>
          </w:tcPr>
          <w:p w:rsidR="00B529B8" w:rsidRPr="00E821A8" w:rsidRDefault="00D07601" w:rsidP="00227BA2">
            <w:pPr>
              <w:spacing w:after="0" w:line="240" w:lineRule="auto"/>
              <w:rPr>
                <w:rFonts w:eastAsia="MS PGothic" w:cstheme="minorHAnsi"/>
                <w:b/>
                <w:sz w:val="24"/>
                <w:szCs w:val="24"/>
              </w:rPr>
            </w:pPr>
            <w:r w:rsidRPr="00D07601">
              <w:rPr>
                <w:rFonts w:eastAsia="MS PGothic" w:cstheme="minorHAnsi"/>
                <w:b/>
                <w:sz w:val="24"/>
                <w:szCs w:val="24"/>
              </w:rPr>
              <w:t>Content</w:t>
            </w:r>
          </w:p>
        </w:tc>
        <w:tc>
          <w:tcPr>
            <w:tcW w:w="2156" w:type="dxa"/>
            <w:tcBorders>
              <w:top w:val="single" w:sz="4" w:space="0" w:color="000000"/>
              <w:left w:val="nil"/>
              <w:bottom w:val="single" w:sz="4" w:space="0" w:color="000000"/>
              <w:right w:val="single" w:sz="4" w:space="0" w:color="000000"/>
            </w:tcBorders>
            <w:shd w:val="clear" w:color="auto" w:fill="99FFCC"/>
            <w:vAlign w:val="center"/>
            <w:hideMark/>
          </w:tcPr>
          <w:p w:rsidR="00B529B8" w:rsidRPr="00E821A8" w:rsidRDefault="00D07601" w:rsidP="00227BA2">
            <w:pPr>
              <w:spacing w:after="0" w:line="240" w:lineRule="auto"/>
              <w:rPr>
                <w:rFonts w:eastAsia="MS PGothic" w:cstheme="minorHAnsi"/>
                <w:b/>
                <w:bCs/>
                <w:sz w:val="24"/>
                <w:szCs w:val="24"/>
              </w:rPr>
            </w:pPr>
            <w:r w:rsidRPr="00D07601">
              <w:rPr>
                <w:rFonts w:eastAsia="MS PGothic" w:cstheme="minorHAnsi"/>
                <w:b/>
                <w:bCs/>
                <w:sz w:val="24"/>
                <w:szCs w:val="24"/>
              </w:rPr>
              <w:t> Precondition</w:t>
            </w:r>
          </w:p>
        </w:tc>
        <w:tc>
          <w:tcPr>
            <w:tcW w:w="2785" w:type="dxa"/>
            <w:tcBorders>
              <w:top w:val="single" w:sz="4" w:space="0" w:color="000000"/>
              <w:left w:val="nil"/>
              <w:bottom w:val="single" w:sz="4" w:space="0" w:color="000000"/>
              <w:right w:val="single" w:sz="4" w:space="0" w:color="000000"/>
            </w:tcBorders>
            <w:shd w:val="clear" w:color="auto" w:fill="99FFCC"/>
            <w:vAlign w:val="center"/>
            <w:hideMark/>
          </w:tcPr>
          <w:p w:rsidR="00B529B8" w:rsidRPr="00E821A8" w:rsidRDefault="00D07601" w:rsidP="00227BA2">
            <w:pPr>
              <w:spacing w:after="0" w:line="240" w:lineRule="auto"/>
              <w:rPr>
                <w:rFonts w:eastAsia="MS PGothic" w:cstheme="minorHAnsi"/>
                <w:b/>
                <w:bCs/>
                <w:sz w:val="24"/>
                <w:szCs w:val="24"/>
              </w:rPr>
            </w:pPr>
            <w:r w:rsidRPr="00D07601">
              <w:rPr>
                <w:rFonts w:eastAsia="MS PGothic" w:cstheme="minorHAnsi"/>
                <w:b/>
                <w:bCs/>
                <w:sz w:val="24"/>
                <w:szCs w:val="24"/>
              </w:rPr>
              <w:t> Test case procedure</w:t>
            </w:r>
          </w:p>
        </w:tc>
        <w:tc>
          <w:tcPr>
            <w:tcW w:w="2875" w:type="dxa"/>
            <w:tcBorders>
              <w:top w:val="single" w:sz="4" w:space="0" w:color="000000"/>
              <w:left w:val="nil"/>
              <w:bottom w:val="single" w:sz="4" w:space="0" w:color="000000"/>
              <w:right w:val="single" w:sz="4" w:space="0" w:color="000000"/>
            </w:tcBorders>
            <w:shd w:val="clear" w:color="auto" w:fill="99FFCC"/>
            <w:vAlign w:val="center"/>
            <w:hideMark/>
          </w:tcPr>
          <w:p w:rsidR="00B529B8" w:rsidRPr="00E821A8" w:rsidRDefault="00D07601" w:rsidP="00227BA2">
            <w:pPr>
              <w:spacing w:after="0" w:line="240" w:lineRule="auto"/>
              <w:rPr>
                <w:rFonts w:eastAsia="MS PGothic" w:cstheme="minorHAnsi"/>
                <w:b/>
                <w:bCs/>
                <w:sz w:val="24"/>
                <w:szCs w:val="24"/>
              </w:rPr>
            </w:pPr>
            <w:r w:rsidRPr="00D07601">
              <w:rPr>
                <w:rFonts w:eastAsia="MS PGothic" w:cstheme="minorHAnsi"/>
                <w:b/>
                <w:bCs/>
                <w:sz w:val="24"/>
                <w:szCs w:val="24"/>
              </w:rPr>
              <w:t>Expected output</w:t>
            </w:r>
          </w:p>
        </w:tc>
      </w:tr>
      <w:tr w:rsidR="00B529B8" w:rsidRPr="00E821A8" w:rsidTr="00227BA2">
        <w:trPr>
          <w:trHeight w:val="1582"/>
        </w:trPr>
        <w:tc>
          <w:tcPr>
            <w:tcW w:w="1532" w:type="dxa"/>
            <w:tcBorders>
              <w:top w:val="single" w:sz="4" w:space="0" w:color="000000"/>
              <w:left w:val="single" w:sz="4" w:space="0" w:color="000000"/>
              <w:bottom w:val="single" w:sz="4" w:space="0" w:color="000000"/>
              <w:right w:val="single" w:sz="4" w:space="0" w:color="000000"/>
            </w:tcBorders>
            <w:shd w:val="clear" w:color="000000" w:fill="FFFFFF"/>
            <w:hideMark/>
          </w:tcPr>
          <w:p w:rsidR="00B529B8" w:rsidRPr="00E821A8" w:rsidRDefault="00D07601" w:rsidP="00227BA2">
            <w:pPr>
              <w:spacing w:after="0" w:line="240" w:lineRule="auto"/>
              <w:rPr>
                <w:rFonts w:eastAsia="MS PGothic" w:cstheme="minorHAnsi"/>
                <w:sz w:val="24"/>
                <w:szCs w:val="24"/>
              </w:rPr>
            </w:pPr>
            <w:r w:rsidRPr="00D07601">
              <w:rPr>
                <w:rFonts w:eastAsia="MS PGothic" w:cstheme="minorHAnsi"/>
                <w:sz w:val="24"/>
                <w:szCs w:val="24"/>
              </w:rPr>
              <w:t>Delete product</w:t>
            </w:r>
          </w:p>
        </w:tc>
        <w:tc>
          <w:tcPr>
            <w:tcW w:w="2156" w:type="dxa"/>
            <w:tcBorders>
              <w:top w:val="single" w:sz="4" w:space="0" w:color="000000"/>
              <w:left w:val="nil"/>
              <w:bottom w:val="single" w:sz="4" w:space="0" w:color="000000"/>
              <w:right w:val="single" w:sz="4" w:space="0" w:color="000000"/>
            </w:tcBorders>
            <w:shd w:val="clear" w:color="000000" w:fill="FFFFFF"/>
            <w:hideMark/>
          </w:tcPr>
          <w:p w:rsidR="003D7084" w:rsidRDefault="00D07601">
            <w:pPr>
              <w:pStyle w:val="ListParagraph"/>
              <w:numPr>
                <w:ilvl w:val="0"/>
                <w:numId w:val="53"/>
              </w:numPr>
              <w:spacing w:after="0" w:line="240" w:lineRule="auto"/>
              <w:rPr>
                <w:rFonts w:eastAsia="MS PGothic" w:cstheme="minorHAnsi"/>
                <w:sz w:val="24"/>
                <w:szCs w:val="24"/>
              </w:rPr>
            </w:pPr>
            <w:r w:rsidRPr="00D07601">
              <w:rPr>
                <w:rFonts w:eastAsia="MS PGothic" w:cstheme="minorHAnsi"/>
                <w:sz w:val="24"/>
                <w:szCs w:val="24"/>
              </w:rPr>
              <w:t>Log In as PM of a project</w:t>
            </w:r>
          </w:p>
        </w:tc>
        <w:tc>
          <w:tcPr>
            <w:tcW w:w="2785" w:type="dxa"/>
            <w:tcBorders>
              <w:top w:val="single" w:sz="4" w:space="0" w:color="000000"/>
              <w:left w:val="nil"/>
              <w:bottom w:val="single" w:sz="4" w:space="0" w:color="000000"/>
              <w:right w:val="single" w:sz="4" w:space="0" w:color="000000"/>
            </w:tcBorders>
            <w:shd w:val="clear" w:color="000000" w:fill="FFFFFF"/>
            <w:hideMark/>
          </w:tcPr>
          <w:p w:rsidR="003D7084" w:rsidRDefault="00D07601">
            <w:pPr>
              <w:spacing w:after="0" w:line="240" w:lineRule="auto"/>
              <w:rPr>
                <w:rFonts w:eastAsia="MS PGothic" w:cstheme="minorHAnsi"/>
                <w:sz w:val="24"/>
                <w:szCs w:val="24"/>
              </w:rPr>
            </w:pPr>
            <w:r w:rsidRPr="00D07601">
              <w:rPr>
                <w:rFonts w:eastAsia="MS PGothic" w:cstheme="minorHAnsi"/>
                <w:sz w:val="24"/>
                <w:szCs w:val="24"/>
              </w:rPr>
              <w:t>1 Go to project that user is PM.</w:t>
            </w:r>
          </w:p>
          <w:p w:rsidR="003D7084" w:rsidRDefault="00D07601">
            <w:pPr>
              <w:spacing w:after="0" w:line="240" w:lineRule="auto"/>
              <w:rPr>
                <w:rFonts w:eastAsia="MS PGothic" w:cstheme="minorHAnsi"/>
                <w:sz w:val="24"/>
                <w:szCs w:val="24"/>
              </w:rPr>
            </w:pPr>
            <w:r w:rsidRPr="00D07601">
              <w:rPr>
                <w:rFonts w:eastAsia="MS PGothic" w:cstheme="minorHAnsi"/>
                <w:sz w:val="24"/>
                <w:szCs w:val="24"/>
              </w:rPr>
              <w:t>2 Choose product to Delete</w:t>
            </w:r>
          </w:p>
        </w:tc>
        <w:tc>
          <w:tcPr>
            <w:tcW w:w="2875" w:type="dxa"/>
            <w:tcBorders>
              <w:top w:val="single" w:sz="4" w:space="0" w:color="000000"/>
              <w:left w:val="nil"/>
              <w:bottom w:val="single" w:sz="4" w:space="0" w:color="000000"/>
              <w:right w:val="single" w:sz="4" w:space="0" w:color="000000"/>
            </w:tcBorders>
            <w:shd w:val="clear" w:color="000000" w:fill="FFFFFF"/>
            <w:hideMark/>
          </w:tcPr>
          <w:p w:rsidR="003D7084" w:rsidRDefault="00D07601">
            <w:pPr>
              <w:spacing w:after="0" w:line="240" w:lineRule="auto"/>
              <w:rPr>
                <w:rFonts w:eastAsia="MS PGothic" w:cstheme="minorHAnsi"/>
                <w:sz w:val="24"/>
                <w:szCs w:val="24"/>
              </w:rPr>
            </w:pPr>
            <w:r w:rsidRPr="00D07601">
              <w:rPr>
                <w:rFonts w:eastAsia="MS PGothic" w:cstheme="minorHAnsi"/>
                <w:sz w:val="24"/>
                <w:szCs w:val="24"/>
              </w:rPr>
              <w:t>1.  Product deleted</w:t>
            </w:r>
          </w:p>
        </w:tc>
      </w:tr>
    </w:tbl>
    <w:p w:rsidR="00314775" w:rsidRPr="00E821A8" w:rsidRDefault="00314775" w:rsidP="00314775">
      <w:pPr>
        <w:rPr>
          <w:rFonts w:cstheme="minorHAnsi"/>
          <w:sz w:val="24"/>
          <w:szCs w:val="24"/>
        </w:rPr>
      </w:pPr>
    </w:p>
    <w:p w:rsidR="003D7084" w:rsidRDefault="00D07601">
      <w:pPr>
        <w:pStyle w:val="Heading4"/>
        <w:rPr>
          <w:rFonts w:asciiTheme="minorHAnsi" w:hAnsiTheme="minorHAnsi" w:cstheme="minorHAnsi"/>
          <w:sz w:val="24"/>
          <w:szCs w:val="24"/>
        </w:rPr>
      </w:pPr>
      <w:bookmarkStart w:id="1549" w:name="_Toc332351396"/>
      <w:r w:rsidRPr="00D07601">
        <w:rPr>
          <w:rFonts w:asciiTheme="minorHAnsi" w:hAnsiTheme="minorHAnsi" w:cstheme="minorHAnsi"/>
          <w:sz w:val="24"/>
          <w:szCs w:val="24"/>
        </w:rPr>
        <w:lastRenderedPageBreak/>
        <w:t>5.1.6 Update Product</w:t>
      </w:r>
      <w:bookmarkEnd w:id="1549"/>
    </w:p>
    <w:tbl>
      <w:tblPr>
        <w:tblW w:w="9348" w:type="dxa"/>
        <w:tblInd w:w="103" w:type="dxa"/>
        <w:tblLayout w:type="fixed"/>
        <w:tblLook w:val="04A0"/>
      </w:tblPr>
      <w:tblGrid>
        <w:gridCol w:w="1532"/>
        <w:gridCol w:w="2156"/>
        <w:gridCol w:w="2785"/>
        <w:gridCol w:w="2875"/>
      </w:tblGrid>
      <w:tr w:rsidR="002144FA" w:rsidRPr="00E821A8" w:rsidTr="00227BA2">
        <w:trPr>
          <w:trHeight w:val="158"/>
        </w:trPr>
        <w:tc>
          <w:tcPr>
            <w:tcW w:w="1532" w:type="dxa"/>
            <w:tcBorders>
              <w:top w:val="single" w:sz="4" w:space="0" w:color="000000"/>
              <w:left w:val="single" w:sz="4" w:space="0" w:color="000000"/>
              <w:bottom w:val="single" w:sz="4" w:space="0" w:color="000000"/>
              <w:right w:val="single" w:sz="4" w:space="0" w:color="000000"/>
            </w:tcBorders>
            <w:shd w:val="clear" w:color="auto" w:fill="99FFCC"/>
            <w:hideMark/>
          </w:tcPr>
          <w:p w:rsidR="002144FA" w:rsidRPr="00E821A8" w:rsidRDefault="00D07601" w:rsidP="00227BA2">
            <w:pPr>
              <w:spacing w:after="0" w:line="240" w:lineRule="auto"/>
              <w:rPr>
                <w:rFonts w:eastAsia="MS PGothic" w:cstheme="minorHAnsi"/>
                <w:b/>
                <w:sz w:val="24"/>
                <w:szCs w:val="24"/>
              </w:rPr>
            </w:pPr>
            <w:r w:rsidRPr="00D07601">
              <w:rPr>
                <w:rFonts w:eastAsia="MS PGothic" w:cstheme="minorHAnsi"/>
                <w:b/>
                <w:sz w:val="24"/>
                <w:szCs w:val="24"/>
              </w:rPr>
              <w:t>Content</w:t>
            </w:r>
          </w:p>
        </w:tc>
        <w:tc>
          <w:tcPr>
            <w:tcW w:w="2156" w:type="dxa"/>
            <w:tcBorders>
              <w:top w:val="single" w:sz="4" w:space="0" w:color="000000"/>
              <w:left w:val="nil"/>
              <w:bottom w:val="single" w:sz="4" w:space="0" w:color="000000"/>
              <w:right w:val="single" w:sz="4" w:space="0" w:color="000000"/>
            </w:tcBorders>
            <w:shd w:val="clear" w:color="auto" w:fill="99FFCC"/>
            <w:vAlign w:val="center"/>
            <w:hideMark/>
          </w:tcPr>
          <w:p w:rsidR="002144FA" w:rsidRPr="00E821A8" w:rsidRDefault="00D07601" w:rsidP="00227BA2">
            <w:pPr>
              <w:spacing w:after="0" w:line="240" w:lineRule="auto"/>
              <w:rPr>
                <w:rFonts w:eastAsia="MS PGothic" w:cstheme="minorHAnsi"/>
                <w:b/>
                <w:bCs/>
                <w:sz w:val="24"/>
                <w:szCs w:val="24"/>
              </w:rPr>
            </w:pPr>
            <w:r w:rsidRPr="00D07601">
              <w:rPr>
                <w:rFonts w:eastAsia="MS PGothic" w:cstheme="minorHAnsi"/>
                <w:b/>
                <w:bCs/>
                <w:sz w:val="24"/>
                <w:szCs w:val="24"/>
              </w:rPr>
              <w:t> Precondition</w:t>
            </w:r>
          </w:p>
        </w:tc>
        <w:tc>
          <w:tcPr>
            <w:tcW w:w="2785" w:type="dxa"/>
            <w:tcBorders>
              <w:top w:val="single" w:sz="4" w:space="0" w:color="000000"/>
              <w:left w:val="nil"/>
              <w:bottom w:val="single" w:sz="4" w:space="0" w:color="000000"/>
              <w:right w:val="single" w:sz="4" w:space="0" w:color="000000"/>
            </w:tcBorders>
            <w:shd w:val="clear" w:color="auto" w:fill="99FFCC"/>
            <w:vAlign w:val="center"/>
            <w:hideMark/>
          </w:tcPr>
          <w:p w:rsidR="002144FA" w:rsidRPr="00E821A8" w:rsidRDefault="00D07601" w:rsidP="00227BA2">
            <w:pPr>
              <w:spacing w:after="0" w:line="240" w:lineRule="auto"/>
              <w:rPr>
                <w:rFonts w:eastAsia="MS PGothic" w:cstheme="minorHAnsi"/>
                <w:b/>
                <w:bCs/>
                <w:sz w:val="24"/>
                <w:szCs w:val="24"/>
              </w:rPr>
            </w:pPr>
            <w:r w:rsidRPr="00D07601">
              <w:rPr>
                <w:rFonts w:eastAsia="MS PGothic" w:cstheme="minorHAnsi"/>
                <w:b/>
                <w:bCs/>
                <w:sz w:val="24"/>
                <w:szCs w:val="24"/>
              </w:rPr>
              <w:t> Test case procedure</w:t>
            </w:r>
          </w:p>
        </w:tc>
        <w:tc>
          <w:tcPr>
            <w:tcW w:w="2875" w:type="dxa"/>
            <w:tcBorders>
              <w:top w:val="single" w:sz="4" w:space="0" w:color="000000"/>
              <w:left w:val="nil"/>
              <w:bottom w:val="single" w:sz="4" w:space="0" w:color="000000"/>
              <w:right w:val="single" w:sz="4" w:space="0" w:color="000000"/>
            </w:tcBorders>
            <w:shd w:val="clear" w:color="auto" w:fill="99FFCC"/>
            <w:vAlign w:val="center"/>
            <w:hideMark/>
          </w:tcPr>
          <w:p w:rsidR="002144FA" w:rsidRPr="00E821A8" w:rsidRDefault="00D07601" w:rsidP="00227BA2">
            <w:pPr>
              <w:spacing w:after="0" w:line="240" w:lineRule="auto"/>
              <w:rPr>
                <w:rFonts w:eastAsia="MS PGothic" w:cstheme="minorHAnsi"/>
                <w:b/>
                <w:bCs/>
                <w:sz w:val="24"/>
                <w:szCs w:val="24"/>
              </w:rPr>
            </w:pPr>
            <w:r w:rsidRPr="00D07601">
              <w:rPr>
                <w:rFonts w:eastAsia="MS PGothic" w:cstheme="minorHAnsi"/>
                <w:b/>
                <w:bCs/>
                <w:sz w:val="24"/>
                <w:szCs w:val="24"/>
              </w:rPr>
              <w:t>Expected output</w:t>
            </w:r>
          </w:p>
        </w:tc>
      </w:tr>
      <w:tr w:rsidR="002144FA" w:rsidRPr="00E821A8" w:rsidTr="00227BA2">
        <w:trPr>
          <w:trHeight w:val="1582"/>
        </w:trPr>
        <w:tc>
          <w:tcPr>
            <w:tcW w:w="1532" w:type="dxa"/>
            <w:tcBorders>
              <w:top w:val="single" w:sz="4" w:space="0" w:color="000000"/>
              <w:left w:val="single" w:sz="4" w:space="0" w:color="000000"/>
              <w:bottom w:val="single" w:sz="4" w:space="0" w:color="000000"/>
              <w:right w:val="single" w:sz="4" w:space="0" w:color="000000"/>
            </w:tcBorders>
            <w:shd w:val="clear" w:color="000000" w:fill="FFFFFF"/>
            <w:hideMark/>
          </w:tcPr>
          <w:p w:rsidR="002144FA" w:rsidRPr="00E821A8" w:rsidRDefault="00D07601" w:rsidP="00227BA2">
            <w:pPr>
              <w:spacing w:after="0" w:line="240" w:lineRule="auto"/>
              <w:rPr>
                <w:rFonts w:eastAsia="MS PGothic" w:cstheme="minorHAnsi"/>
                <w:sz w:val="24"/>
                <w:szCs w:val="24"/>
              </w:rPr>
            </w:pPr>
            <w:r w:rsidRPr="00D07601">
              <w:rPr>
                <w:rFonts w:eastAsia="MS PGothic" w:cstheme="minorHAnsi"/>
                <w:sz w:val="24"/>
                <w:szCs w:val="24"/>
              </w:rPr>
              <w:t>Update product</w:t>
            </w:r>
          </w:p>
        </w:tc>
        <w:tc>
          <w:tcPr>
            <w:tcW w:w="2156" w:type="dxa"/>
            <w:tcBorders>
              <w:top w:val="single" w:sz="4" w:space="0" w:color="000000"/>
              <w:left w:val="nil"/>
              <w:bottom w:val="single" w:sz="4" w:space="0" w:color="000000"/>
              <w:right w:val="single" w:sz="4" w:space="0" w:color="000000"/>
            </w:tcBorders>
            <w:shd w:val="clear" w:color="000000" w:fill="FFFFFF"/>
            <w:hideMark/>
          </w:tcPr>
          <w:p w:rsidR="002144FA" w:rsidRPr="00E821A8" w:rsidRDefault="00D07601" w:rsidP="002144FA">
            <w:pPr>
              <w:pStyle w:val="ListParagraph"/>
              <w:numPr>
                <w:ilvl w:val="0"/>
                <w:numId w:val="87"/>
              </w:numPr>
              <w:shd w:val="clear" w:color="FFFFCC" w:fill="FFFFFF"/>
              <w:spacing w:before="100" w:beforeAutospacing="1" w:after="0" w:afterAutospacing="1" w:line="240" w:lineRule="auto"/>
              <w:rPr>
                <w:rFonts w:eastAsia="MS PGothic" w:cstheme="minorHAnsi"/>
                <w:sz w:val="24"/>
                <w:szCs w:val="24"/>
              </w:rPr>
            </w:pPr>
            <w:r w:rsidRPr="00D07601">
              <w:rPr>
                <w:rFonts w:eastAsia="MS PGothic" w:cstheme="minorHAnsi"/>
                <w:sz w:val="24"/>
                <w:szCs w:val="24"/>
              </w:rPr>
              <w:t>Log In as PM of a project</w:t>
            </w:r>
          </w:p>
        </w:tc>
        <w:tc>
          <w:tcPr>
            <w:tcW w:w="2785" w:type="dxa"/>
            <w:tcBorders>
              <w:top w:val="single" w:sz="4" w:space="0" w:color="000000"/>
              <w:left w:val="nil"/>
              <w:bottom w:val="single" w:sz="4" w:space="0" w:color="000000"/>
              <w:right w:val="single" w:sz="4" w:space="0" w:color="000000"/>
            </w:tcBorders>
            <w:shd w:val="clear" w:color="000000" w:fill="FFFFFF"/>
            <w:hideMark/>
          </w:tcPr>
          <w:p w:rsidR="002144FA" w:rsidRPr="00E821A8" w:rsidRDefault="00D07601" w:rsidP="00227BA2">
            <w:pPr>
              <w:pStyle w:val="ListParagraph"/>
              <w:numPr>
                <w:ilvl w:val="0"/>
                <w:numId w:val="62"/>
              </w:numPr>
              <w:shd w:val="clear" w:color="FFFFCC" w:fill="FFFFFF"/>
              <w:spacing w:before="100" w:beforeAutospacing="1" w:after="0" w:afterAutospacing="1" w:line="240" w:lineRule="auto"/>
              <w:rPr>
                <w:rFonts w:eastAsia="MS PGothic" w:cstheme="minorHAnsi"/>
                <w:sz w:val="24"/>
                <w:szCs w:val="24"/>
              </w:rPr>
            </w:pPr>
            <w:r w:rsidRPr="00D07601">
              <w:rPr>
                <w:rFonts w:eastAsia="MS PGothic" w:cstheme="minorHAnsi"/>
                <w:sz w:val="24"/>
                <w:szCs w:val="24"/>
              </w:rPr>
              <w:t>Go to project that user is PM.</w:t>
            </w:r>
          </w:p>
          <w:p w:rsidR="002144FA" w:rsidRPr="00E821A8" w:rsidRDefault="00D07601" w:rsidP="00227BA2">
            <w:pPr>
              <w:spacing w:after="0" w:line="240" w:lineRule="auto"/>
              <w:rPr>
                <w:rFonts w:eastAsia="MS PGothic" w:cstheme="minorHAnsi"/>
                <w:sz w:val="24"/>
                <w:szCs w:val="24"/>
              </w:rPr>
            </w:pPr>
            <w:r w:rsidRPr="00D07601">
              <w:rPr>
                <w:rFonts w:eastAsia="MS PGothic" w:cstheme="minorHAnsi"/>
                <w:sz w:val="24"/>
                <w:szCs w:val="24"/>
              </w:rPr>
              <w:t>Choose product to update</w:t>
            </w:r>
          </w:p>
        </w:tc>
        <w:tc>
          <w:tcPr>
            <w:tcW w:w="2875" w:type="dxa"/>
            <w:tcBorders>
              <w:top w:val="single" w:sz="4" w:space="0" w:color="000000"/>
              <w:left w:val="nil"/>
              <w:bottom w:val="single" w:sz="4" w:space="0" w:color="000000"/>
              <w:right w:val="single" w:sz="4" w:space="0" w:color="000000"/>
            </w:tcBorders>
            <w:shd w:val="clear" w:color="000000" w:fill="FFFFFF"/>
            <w:hideMark/>
          </w:tcPr>
          <w:p w:rsidR="002144FA" w:rsidRPr="00E821A8" w:rsidRDefault="00D07601" w:rsidP="00227BA2">
            <w:pPr>
              <w:pStyle w:val="ListParagraph"/>
              <w:numPr>
                <w:ilvl w:val="0"/>
                <w:numId w:val="63"/>
              </w:numPr>
              <w:shd w:val="clear" w:color="FFFFCC" w:fill="FFFFFF"/>
              <w:spacing w:before="100" w:beforeAutospacing="1" w:after="0" w:afterAutospacing="1" w:line="240" w:lineRule="auto"/>
              <w:rPr>
                <w:rFonts w:eastAsia="MS PGothic" w:cstheme="minorHAnsi"/>
                <w:sz w:val="24"/>
                <w:szCs w:val="24"/>
              </w:rPr>
            </w:pPr>
            <w:r w:rsidRPr="00D07601">
              <w:rPr>
                <w:rFonts w:eastAsia="MS PGothic" w:cstheme="minorHAnsi"/>
                <w:sz w:val="24"/>
                <w:szCs w:val="24"/>
              </w:rPr>
              <w:t>View current information and input new ones.</w:t>
            </w:r>
          </w:p>
          <w:p w:rsidR="003D7084" w:rsidRDefault="00D07601">
            <w:pPr>
              <w:pStyle w:val="ListParagraph"/>
              <w:numPr>
                <w:ilvl w:val="0"/>
                <w:numId w:val="63"/>
              </w:numPr>
              <w:spacing w:after="0" w:line="240" w:lineRule="auto"/>
              <w:rPr>
                <w:rFonts w:eastAsia="MS PGothic" w:cstheme="minorHAnsi"/>
                <w:sz w:val="24"/>
                <w:szCs w:val="24"/>
              </w:rPr>
            </w:pPr>
            <w:r w:rsidRPr="00D07601">
              <w:rPr>
                <w:rFonts w:eastAsia="MS PGothic" w:cstheme="minorHAnsi"/>
                <w:sz w:val="24"/>
                <w:szCs w:val="24"/>
              </w:rPr>
              <w:t>Validation</w:t>
            </w:r>
          </w:p>
          <w:p w:rsidR="003D7084" w:rsidRDefault="00D07601">
            <w:pPr>
              <w:pStyle w:val="ListParagraph"/>
              <w:numPr>
                <w:ilvl w:val="0"/>
                <w:numId w:val="63"/>
              </w:numPr>
              <w:spacing w:after="0" w:line="240" w:lineRule="auto"/>
              <w:rPr>
                <w:rFonts w:eastAsia="MS PGothic" w:cstheme="minorHAnsi"/>
                <w:sz w:val="24"/>
                <w:szCs w:val="24"/>
              </w:rPr>
            </w:pPr>
            <w:r w:rsidRPr="00D07601">
              <w:rPr>
                <w:rFonts w:eastAsia="MS PGothic" w:cstheme="minorHAnsi"/>
                <w:sz w:val="24"/>
                <w:szCs w:val="24"/>
              </w:rPr>
              <w:t>Submit Ok</w:t>
            </w:r>
          </w:p>
        </w:tc>
      </w:tr>
    </w:tbl>
    <w:p w:rsidR="002144FA" w:rsidRPr="00E821A8" w:rsidRDefault="002144FA" w:rsidP="00314775">
      <w:pPr>
        <w:rPr>
          <w:rFonts w:cstheme="minorHAnsi"/>
          <w:sz w:val="24"/>
          <w:szCs w:val="24"/>
        </w:rPr>
      </w:pPr>
    </w:p>
    <w:p w:rsidR="00424035" w:rsidRPr="00E821A8" w:rsidRDefault="00D07601" w:rsidP="00314775">
      <w:pPr>
        <w:pStyle w:val="Heading4"/>
        <w:rPr>
          <w:rFonts w:asciiTheme="minorHAnsi" w:hAnsiTheme="minorHAnsi" w:cstheme="minorHAnsi"/>
          <w:sz w:val="24"/>
          <w:szCs w:val="24"/>
        </w:rPr>
      </w:pPr>
      <w:bookmarkStart w:id="1550" w:name="_Toc332351397"/>
      <w:r w:rsidRPr="00D07601">
        <w:rPr>
          <w:rFonts w:asciiTheme="minorHAnsi" w:hAnsiTheme="minorHAnsi" w:cstheme="minorHAnsi"/>
          <w:sz w:val="24"/>
          <w:szCs w:val="24"/>
        </w:rPr>
        <w:t>5.1.7 Create Risk</w:t>
      </w:r>
      <w:bookmarkEnd w:id="1550"/>
    </w:p>
    <w:tbl>
      <w:tblPr>
        <w:tblW w:w="9348" w:type="dxa"/>
        <w:tblInd w:w="103" w:type="dxa"/>
        <w:tblLayout w:type="fixed"/>
        <w:tblLook w:val="04A0"/>
      </w:tblPr>
      <w:tblGrid>
        <w:gridCol w:w="1532"/>
        <w:gridCol w:w="2156"/>
        <w:gridCol w:w="2785"/>
        <w:gridCol w:w="2875"/>
      </w:tblGrid>
      <w:tr w:rsidR="00424035" w:rsidRPr="00E821A8" w:rsidTr="00227BA2">
        <w:trPr>
          <w:trHeight w:val="158"/>
        </w:trPr>
        <w:tc>
          <w:tcPr>
            <w:tcW w:w="1532" w:type="dxa"/>
            <w:tcBorders>
              <w:top w:val="single" w:sz="4" w:space="0" w:color="000000"/>
              <w:left w:val="single" w:sz="4" w:space="0" w:color="000000"/>
              <w:bottom w:val="single" w:sz="4" w:space="0" w:color="000000"/>
              <w:right w:val="single" w:sz="4" w:space="0" w:color="000000"/>
            </w:tcBorders>
            <w:shd w:val="clear" w:color="auto" w:fill="99FFCC"/>
            <w:hideMark/>
          </w:tcPr>
          <w:p w:rsidR="00424035" w:rsidRPr="00E821A8" w:rsidRDefault="00D07601" w:rsidP="00227BA2">
            <w:pPr>
              <w:spacing w:after="0" w:line="240" w:lineRule="auto"/>
              <w:rPr>
                <w:rFonts w:eastAsia="MS PGothic" w:cstheme="minorHAnsi"/>
                <w:b/>
                <w:sz w:val="24"/>
                <w:szCs w:val="24"/>
              </w:rPr>
            </w:pPr>
            <w:r w:rsidRPr="00D07601">
              <w:rPr>
                <w:rFonts w:eastAsia="MS PGothic" w:cstheme="minorHAnsi"/>
                <w:b/>
                <w:sz w:val="24"/>
                <w:szCs w:val="24"/>
              </w:rPr>
              <w:t>Content</w:t>
            </w:r>
          </w:p>
        </w:tc>
        <w:tc>
          <w:tcPr>
            <w:tcW w:w="2156" w:type="dxa"/>
            <w:tcBorders>
              <w:top w:val="single" w:sz="4" w:space="0" w:color="000000"/>
              <w:left w:val="nil"/>
              <w:bottom w:val="single" w:sz="4" w:space="0" w:color="000000"/>
              <w:right w:val="single" w:sz="4" w:space="0" w:color="000000"/>
            </w:tcBorders>
            <w:shd w:val="clear" w:color="auto" w:fill="99FFCC"/>
            <w:vAlign w:val="center"/>
            <w:hideMark/>
          </w:tcPr>
          <w:p w:rsidR="00424035" w:rsidRPr="00E821A8" w:rsidRDefault="00D07601" w:rsidP="00227BA2">
            <w:pPr>
              <w:spacing w:after="0" w:line="240" w:lineRule="auto"/>
              <w:rPr>
                <w:rFonts w:eastAsia="MS PGothic" w:cstheme="minorHAnsi"/>
                <w:b/>
                <w:bCs/>
                <w:sz w:val="24"/>
                <w:szCs w:val="24"/>
              </w:rPr>
            </w:pPr>
            <w:r w:rsidRPr="00D07601">
              <w:rPr>
                <w:rFonts w:eastAsia="MS PGothic" w:cstheme="minorHAnsi"/>
                <w:b/>
                <w:bCs/>
                <w:sz w:val="24"/>
                <w:szCs w:val="24"/>
              </w:rPr>
              <w:t> Precondition</w:t>
            </w:r>
          </w:p>
        </w:tc>
        <w:tc>
          <w:tcPr>
            <w:tcW w:w="2785" w:type="dxa"/>
            <w:tcBorders>
              <w:top w:val="single" w:sz="4" w:space="0" w:color="000000"/>
              <w:left w:val="nil"/>
              <w:bottom w:val="single" w:sz="4" w:space="0" w:color="000000"/>
              <w:right w:val="single" w:sz="4" w:space="0" w:color="000000"/>
            </w:tcBorders>
            <w:shd w:val="clear" w:color="auto" w:fill="99FFCC"/>
            <w:vAlign w:val="center"/>
            <w:hideMark/>
          </w:tcPr>
          <w:p w:rsidR="00424035" w:rsidRPr="00E821A8" w:rsidRDefault="00D07601" w:rsidP="00227BA2">
            <w:pPr>
              <w:spacing w:after="0" w:line="240" w:lineRule="auto"/>
              <w:rPr>
                <w:rFonts w:eastAsia="MS PGothic" w:cstheme="minorHAnsi"/>
                <w:b/>
                <w:bCs/>
                <w:sz w:val="24"/>
                <w:szCs w:val="24"/>
              </w:rPr>
            </w:pPr>
            <w:r w:rsidRPr="00D07601">
              <w:rPr>
                <w:rFonts w:eastAsia="MS PGothic" w:cstheme="minorHAnsi"/>
                <w:b/>
                <w:bCs/>
                <w:sz w:val="24"/>
                <w:szCs w:val="24"/>
              </w:rPr>
              <w:t> Test case procedure</w:t>
            </w:r>
          </w:p>
        </w:tc>
        <w:tc>
          <w:tcPr>
            <w:tcW w:w="2875" w:type="dxa"/>
            <w:tcBorders>
              <w:top w:val="single" w:sz="4" w:space="0" w:color="000000"/>
              <w:left w:val="nil"/>
              <w:bottom w:val="single" w:sz="4" w:space="0" w:color="000000"/>
              <w:right w:val="single" w:sz="4" w:space="0" w:color="000000"/>
            </w:tcBorders>
            <w:shd w:val="clear" w:color="auto" w:fill="99FFCC"/>
            <w:vAlign w:val="center"/>
            <w:hideMark/>
          </w:tcPr>
          <w:p w:rsidR="00424035" w:rsidRPr="00E821A8" w:rsidRDefault="00D07601" w:rsidP="00227BA2">
            <w:pPr>
              <w:spacing w:after="0" w:line="240" w:lineRule="auto"/>
              <w:rPr>
                <w:rFonts w:eastAsia="MS PGothic" w:cstheme="minorHAnsi"/>
                <w:b/>
                <w:bCs/>
                <w:sz w:val="24"/>
                <w:szCs w:val="24"/>
              </w:rPr>
            </w:pPr>
            <w:r w:rsidRPr="00D07601">
              <w:rPr>
                <w:rFonts w:eastAsia="MS PGothic" w:cstheme="minorHAnsi"/>
                <w:b/>
                <w:bCs/>
                <w:sz w:val="24"/>
                <w:szCs w:val="24"/>
              </w:rPr>
              <w:t>Expected output</w:t>
            </w:r>
          </w:p>
        </w:tc>
      </w:tr>
      <w:tr w:rsidR="00424035" w:rsidRPr="00E821A8" w:rsidTr="00227BA2">
        <w:trPr>
          <w:trHeight w:val="1582"/>
        </w:trPr>
        <w:tc>
          <w:tcPr>
            <w:tcW w:w="1532" w:type="dxa"/>
            <w:tcBorders>
              <w:top w:val="single" w:sz="4" w:space="0" w:color="000000"/>
              <w:left w:val="single" w:sz="4" w:space="0" w:color="000000"/>
              <w:bottom w:val="single" w:sz="4" w:space="0" w:color="000000"/>
              <w:right w:val="single" w:sz="4" w:space="0" w:color="000000"/>
            </w:tcBorders>
            <w:shd w:val="clear" w:color="000000" w:fill="FFFFFF"/>
            <w:hideMark/>
          </w:tcPr>
          <w:p w:rsidR="00424035" w:rsidRPr="00E821A8" w:rsidRDefault="00D07601" w:rsidP="00227BA2">
            <w:pPr>
              <w:spacing w:after="0" w:line="240" w:lineRule="auto"/>
              <w:rPr>
                <w:rFonts w:eastAsia="MS PGothic" w:cstheme="minorHAnsi"/>
                <w:sz w:val="24"/>
                <w:szCs w:val="24"/>
              </w:rPr>
            </w:pPr>
            <w:r w:rsidRPr="00D07601">
              <w:rPr>
                <w:rFonts w:eastAsia="MS PGothic" w:cstheme="minorHAnsi"/>
                <w:sz w:val="24"/>
                <w:szCs w:val="24"/>
              </w:rPr>
              <w:t>Create risk</w:t>
            </w:r>
          </w:p>
        </w:tc>
        <w:tc>
          <w:tcPr>
            <w:tcW w:w="2156" w:type="dxa"/>
            <w:tcBorders>
              <w:top w:val="single" w:sz="4" w:space="0" w:color="000000"/>
              <w:left w:val="nil"/>
              <w:bottom w:val="single" w:sz="4" w:space="0" w:color="000000"/>
              <w:right w:val="single" w:sz="4" w:space="0" w:color="000000"/>
            </w:tcBorders>
            <w:shd w:val="clear" w:color="000000" w:fill="FFFFFF"/>
            <w:hideMark/>
          </w:tcPr>
          <w:p w:rsidR="003D7084" w:rsidRDefault="00D07601">
            <w:pPr>
              <w:pStyle w:val="ListParagraph"/>
              <w:numPr>
                <w:ilvl w:val="0"/>
                <w:numId w:val="50"/>
              </w:numPr>
              <w:spacing w:after="0" w:line="240" w:lineRule="auto"/>
              <w:rPr>
                <w:rFonts w:eastAsia="MS PGothic" w:cstheme="minorHAnsi"/>
                <w:sz w:val="24"/>
                <w:szCs w:val="24"/>
              </w:rPr>
            </w:pPr>
            <w:r w:rsidRPr="00D07601">
              <w:rPr>
                <w:rFonts w:eastAsia="MS PGothic" w:cstheme="minorHAnsi"/>
                <w:sz w:val="24"/>
                <w:szCs w:val="24"/>
              </w:rPr>
              <w:t>Log In as PM of a project</w:t>
            </w:r>
          </w:p>
        </w:tc>
        <w:tc>
          <w:tcPr>
            <w:tcW w:w="2785" w:type="dxa"/>
            <w:tcBorders>
              <w:top w:val="single" w:sz="4" w:space="0" w:color="000000"/>
              <w:left w:val="nil"/>
              <w:bottom w:val="single" w:sz="4" w:space="0" w:color="000000"/>
              <w:right w:val="single" w:sz="4" w:space="0" w:color="000000"/>
            </w:tcBorders>
            <w:shd w:val="clear" w:color="000000" w:fill="FFFFFF"/>
            <w:hideMark/>
          </w:tcPr>
          <w:p w:rsidR="003D7084" w:rsidRDefault="00D07601">
            <w:pPr>
              <w:spacing w:after="0" w:line="240" w:lineRule="auto"/>
              <w:rPr>
                <w:rFonts w:eastAsia="MS PGothic" w:cstheme="minorHAnsi"/>
                <w:sz w:val="24"/>
                <w:szCs w:val="24"/>
              </w:rPr>
            </w:pPr>
            <w:r w:rsidRPr="00D07601">
              <w:rPr>
                <w:rFonts w:eastAsia="MS PGothic" w:cstheme="minorHAnsi"/>
                <w:sz w:val="24"/>
                <w:szCs w:val="24"/>
              </w:rPr>
              <w:t>1 Go to project that user is PM.</w:t>
            </w:r>
          </w:p>
          <w:p w:rsidR="00424035" w:rsidRPr="00E821A8" w:rsidRDefault="00D07601" w:rsidP="00227BA2">
            <w:pPr>
              <w:spacing w:after="0" w:line="240" w:lineRule="auto"/>
              <w:rPr>
                <w:rFonts w:eastAsia="MS PGothic" w:cstheme="minorHAnsi"/>
                <w:sz w:val="24"/>
                <w:szCs w:val="24"/>
              </w:rPr>
            </w:pPr>
            <w:r w:rsidRPr="00D07601">
              <w:rPr>
                <w:rFonts w:eastAsia="MS PGothic" w:cstheme="minorHAnsi"/>
                <w:sz w:val="24"/>
                <w:szCs w:val="24"/>
              </w:rPr>
              <w:t>2 Create risk link</w:t>
            </w:r>
          </w:p>
        </w:tc>
        <w:tc>
          <w:tcPr>
            <w:tcW w:w="2875" w:type="dxa"/>
            <w:tcBorders>
              <w:top w:val="single" w:sz="4" w:space="0" w:color="000000"/>
              <w:left w:val="nil"/>
              <w:bottom w:val="single" w:sz="4" w:space="0" w:color="000000"/>
              <w:right w:val="single" w:sz="4" w:space="0" w:color="000000"/>
            </w:tcBorders>
            <w:shd w:val="clear" w:color="000000" w:fill="FFFFFF"/>
            <w:hideMark/>
          </w:tcPr>
          <w:p w:rsidR="00424035" w:rsidRPr="00E821A8" w:rsidRDefault="00D07601" w:rsidP="00227BA2">
            <w:pPr>
              <w:pStyle w:val="ListParagraph"/>
              <w:numPr>
                <w:ilvl w:val="0"/>
                <w:numId w:val="65"/>
              </w:numPr>
              <w:shd w:val="clear" w:color="FFFFCC" w:fill="FFFFFF"/>
              <w:spacing w:before="100" w:beforeAutospacing="1" w:after="0" w:afterAutospacing="1" w:line="240" w:lineRule="auto"/>
              <w:rPr>
                <w:rFonts w:eastAsia="MS PGothic" w:cstheme="minorHAnsi"/>
                <w:sz w:val="24"/>
                <w:szCs w:val="24"/>
              </w:rPr>
            </w:pPr>
            <w:r w:rsidRPr="00D07601">
              <w:rPr>
                <w:rFonts w:eastAsia="MS PGothic" w:cstheme="minorHAnsi"/>
                <w:sz w:val="24"/>
                <w:szCs w:val="24"/>
              </w:rPr>
              <w:t>Place to input information.</w:t>
            </w:r>
          </w:p>
          <w:p w:rsidR="003D7084" w:rsidRDefault="00D07601">
            <w:pPr>
              <w:pStyle w:val="ListParagraph"/>
              <w:numPr>
                <w:ilvl w:val="0"/>
                <w:numId w:val="65"/>
              </w:numPr>
              <w:spacing w:after="0" w:line="240" w:lineRule="auto"/>
              <w:rPr>
                <w:rFonts w:eastAsia="MS PGothic" w:cstheme="minorHAnsi"/>
                <w:sz w:val="24"/>
                <w:szCs w:val="24"/>
              </w:rPr>
            </w:pPr>
            <w:r w:rsidRPr="00D07601">
              <w:rPr>
                <w:rFonts w:eastAsia="MS PGothic" w:cstheme="minorHAnsi"/>
                <w:sz w:val="24"/>
                <w:szCs w:val="24"/>
              </w:rPr>
              <w:t>Validation</w:t>
            </w:r>
          </w:p>
          <w:p w:rsidR="003D7084" w:rsidRDefault="00D07601">
            <w:pPr>
              <w:pStyle w:val="ListParagraph"/>
              <w:numPr>
                <w:ilvl w:val="0"/>
                <w:numId w:val="65"/>
              </w:numPr>
              <w:spacing w:after="0" w:line="240" w:lineRule="auto"/>
              <w:rPr>
                <w:rFonts w:eastAsia="MS PGothic" w:cstheme="minorHAnsi"/>
                <w:sz w:val="24"/>
                <w:szCs w:val="24"/>
              </w:rPr>
            </w:pPr>
            <w:r w:rsidRPr="00D07601">
              <w:rPr>
                <w:rFonts w:eastAsia="MS PGothic" w:cstheme="minorHAnsi"/>
                <w:sz w:val="24"/>
                <w:szCs w:val="24"/>
              </w:rPr>
              <w:t>Submit Ok</w:t>
            </w:r>
          </w:p>
        </w:tc>
      </w:tr>
    </w:tbl>
    <w:p w:rsidR="003D7084" w:rsidRDefault="003D7084">
      <w:pPr>
        <w:rPr>
          <w:rFonts w:cstheme="minorHAnsi"/>
          <w:sz w:val="24"/>
          <w:szCs w:val="24"/>
        </w:rPr>
      </w:pPr>
    </w:p>
    <w:p w:rsidR="003D7084" w:rsidRDefault="00D07601">
      <w:pPr>
        <w:pStyle w:val="Heading4"/>
        <w:rPr>
          <w:rFonts w:asciiTheme="minorHAnsi" w:hAnsiTheme="minorHAnsi" w:cstheme="minorHAnsi"/>
          <w:sz w:val="24"/>
          <w:szCs w:val="24"/>
        </w:rPr>
      </w:pPr>
      <w:bookmarkStart w:id="1551" w:name="_Toc332351398"/>
      <w:r w:rsidRPr="00D07601">
        <w:rPr>
          <w:rFonts w:asciiTheme="minorHAnsi" w:hAnsiTheme="minorHAnsi" w:cstheme="minorHAnsi"/>
          <w:sz w:val="24"/>
          <w:szCs w:val="24"/>
        </w:rPr>
        <w:t>5.1.8 Delete Risk</w:t>
      </w:r>
      <w:bookmarkEnd w:id="1551"/>
    </w:p>
    <w:tbl>
      <w:tblPr>
        <w:tblW w:w="9379" w:type="dxa"/>
        <w:tblInd w:w="103" w:type="dxa"/>
        <w:tblLayout w:type="fixed"/>
        <w:tblLook w:val="04A0"/>
      </w:tblPr>
      <w:tblGrid>
        <w:gridCol w:w="1537"/>
        <w:gridCol w:w="2163"/>
        <w:gridCol w:w="2794"/>
        <w:gridCol w:w="2885"/>
      </w:tblGrid>
      <w:tr w:rsidR="00605139" w:rsidRPr="00E821A8" w:rsidTr="00227BA2">
        <w:trPr>
          <w:trHeight w:val="114"/>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605139" w:rsidRPr="00E821A8" w:rsidRDefault="00D07601" w:rsidP="00227BA2">
            <w:pPr>
              <w:spacing w:after="0" w:line="240" w:lineRule="auto"/>
              <w:rPr>
                <w:rFonts w:eastAsia="MS PGothic" w:cstheme="minorHAnsi"/>
                <w:b/>
                <w:sz w:val="24"/>
                <w:szCs w:val="24"/>
              </w:rPr>
            </w:pPr>
            <w:r w:rsidRPr="00D07601">
              <w:rPr>
                <w:rFonts w:eastAsia="MS PGothic" w:cstheme="minorHAnsi"/>
                <w:b/>
                <w:sz w:val="24"/>
                <w:szCs w:val="24"/>
              </w:rPr>
              <w:t>Content</w:t>
            </w:r>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605139" w:rsidRPr="00E821A8" w:rsidRDefault="00D07601" w:rsidP="00227BA2">
            <w:pPr>
              <w:spacing w:after="0" w:line="240" w:lineRule="auto"/>
              <w:rPr>
                <w:rFonts w:eastAsia="MS PGothic" w:cstheme="minorHAnsi"/>
                <w:b/>
                <w:bCs/>
                <w:sz w:val="24"/>
                <w:szCs w:val="24"/>
              </w:rPr>
            </w:pPr>
            <w:r w:rsidRPr="00D07601">
              <w:rPr>
                <w:rFonts w:eastAsia="MS PGothic" w:cstheme="minorHAnsi"/>
                <w:b/>
                <w:bCs/>
                <w:sz w:val="24"/>
                <w:szCs w:val="24"/>
              </w:rPr>
              <w:t> Precondition</w:t>
            </w:r>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605139" w:rsidRPr="00E821A8" w:rsidRDefault="00D07601" w:rsidP="00227BA2">
            <w:pPr>
              <w:spacing w:after="0" w:line="240" w:lineRule="auto"/>
              <w:rPr>
                <w:rFonts w:eastAsia="MS PGothic" w:cstheme="minorHAnsi"/>
                <w:b/>
                <w:bCs/>
                <w:sz w:val="24"/>
                <w:szCs w:val="24"/>
              </w:rPr>
            </w:pPr>
            <w:r w:rsidRPr="00D07601">
              <w:rPr>
                <w:rFonts w:eastAsia="MS PGothic" w:cstheme="minorHAnsi"/>
                <w:b/>
                <w:bCs/>
                <w:sz w:val="24"/>
                <w:szCs w:val="24"/>
              </w:rPr>
              <w:t> Test case procedure</w:t>
            </w:r>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605139" w:rsidRPr="00E821A8" w:rsidRDefault="00D07601" w:rsidP="00227BA2">
            <w:pPr>
              <w:spacing w:after="0" w:line="240" w:lineRule="auto"/>
              <w:rPr>
                <w:rFonts w:eastAsia="MS PGothic" w:cstheme="minorHAnsi"/>
                <w:b/>
                <w:bCs/>
                <w:sz w:val="24"/>
                <w:szCs w:val="24"/>
              </w:rPr>
            </w:pPr>
            <w:r w:rsidRPr="00D07601">
              <w:rPr>
                <w:rFonts w:eastAsia="MS PGothic" w:cstheme="minorHAnsi"/>
                <w:b/>
                <w:bCs/>
                <w:sz w:val="24"/>
                <w:szCs w:val="24"/>
              </w:rPr>
              <w:t>Expected output</w:t>
            </w:r>
          </w:p>
        </w:tc>
      </w:tr>
      <w:tr w:rsidR="00605139" w:rsidRPr="00E821A8" w:rsidTr="00227BA2">
        <w:trPr>
          <w:trHeight w:val="1142"/>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605139" w:rsidRPr="00E821A8" w:rsidRDefault="00D07601" w:rsidP="00227BA2">
            <w:pPr>
              <w:spacing w:after="0" w:line="240" w:lineRule="auto"/>
              <w:rPr>
                <w:rFonts w:eastAsia="MS PGothic" w:cstheme="minorHAnsi"/>
                <w:sz w:val="24"/>
                <w:szCs w:val="24"/>
              </w:rPr>
            </w:pPr>
            <w:r w:rsidRPr="00D07601">
              <w:rPr>
                <w:rFonts w:eastAsia="MS PGothic" w:cstheme="minorHAnsi"/>
                <w:sz w:val="24"/>
                <w:szCs w:val="24"/>
              </w:rPr>
              <w:t>Delete risk</w:t>
            </w:r>
          </w:p>
        </w:tc>
        <w:tc>
          <w:tcPr>
            <w:tcW w:w="2163" w:type="dxa"/>
            <w:tcBorders>
              <w:top w:val="single" w:sz="4" w:space="0" w:color="000000"/>
              <w:left w:val="nil"/>
              <w:bottom w:val="single" w:sz="4" w:space="0" w:color="000000"/>
              <w:right w:val="single" w:sz="4" w:space="0" w:color="000000"/>
            </w:tcBorders>
            <w:shd w:val="clear" w:color="000000" w:fill="FFFFFF"/>
            <w:hideMark/>
          </w:tcPr>
          <w:p w:rsidR="00605139" w:rsidRPr="00E821A8" w:rsidRDefault="00D07601" w:rsidP="00227BA2">
            <w:pPr>
              <w:shd w:val="clear" w:color="FFFFCC" w:fill="FFFFFF"/>
              <w:spacing w:before="100" w:beforeAutospacing="1" w:after="0" w:afterAutospacing="1" w:line="240" w:lineRule="auto"/>
              <w:rPr>
                <w:rFonts w:eastAsia="MS PGothic" w:cstheme="minorHAnsi"/>
                <w:sz w:val="24"/>
                <w:szCs w:val="24"/>
              </w:rPr>
            </w:pPr>
            <w:r w:rsidRPr="00D07601">
              <w:rPr>
                <w:rFonts w:eastAsia="MS PGothic" w:cstheme="minorHAnsi"/>
                <w:sz w:val="24"/>
                <w:szCs w:val="24"/>
              </w:rPr>
              <w:t>Log In as PM of a project</w:t>
            </w:r>
          </w:p>
        </w:tc>
        <w:tc>
          <w:tcPr>
            <w:tcW w:w="2794" w:type="dxa"/>
            <w:tcBorders>
              <w:top w:val="single" w:sz="4" w:space="0" w:color="000000"/>
              <w:left w:val="nil"/>
              <w:bottom w:val="single" w:sz="4" w:space="0" w:color="000000"/>
              <w:right w:val="single" w:sz="4" w:space="0" w:color="000000"/>
            </w:tcBorders>
            <w:shd w:val="clear" w:color="000000" w:fill="FFFFFF"/>
            <w:hideMark/>
          </w:tcPr>
          <w:p w:rsidR="003D7084" w:rsidRDefault="00D07601">
            <w:pPr>
              <w:pStyle w:val="ListParagraph"/>
              <w:numPr>
                <w:ilvl w:val="0"/>
                <w:numId w:val="88"/>
              </w:numPr>
              <w:spacing w:after="0" w:line="240" w:lineRule="auto"/>
              <w:rPr>
                <w:rFonts w:eastAsia="MS PGothic" w:cstheme="minorHAnsi"/>
                <w:sz w:val="24"/>
                <w:szCs w:val="24"/>
              </w:rPr>
            </w:pPr>
            <w:r w:rsidRPr="00D07601">
              <w:rPr>
                <w:rFonts w:eastAsia="MS PGothic" w:cstheme="minorHAnsi"/>
                <w:sz w:val="24"/>
                <w:szCs w:val="24"/>
              </w:rPr>
              <w:t>Go to project that user is PM.</w:t>
            </w:r>
          </w:p>
          <w:p w:rsidR="003D7084" w:rsidRDefault="00D07601">
            <w:pPr>
              <w:pStyle w:val="ListParagraph"/>
              <w:numPr>
                <w:ilvl w:val="0"/>
                <w:numId w:val="88"/>
              </w:numPr>
              <w:spacing w:after="0" w:line="240" w:lineRule="auto"/>
              <w:rPr>
                <w:rFonts w:eastAsia="MS PGothic" w:cstheme="minorHAnsi"/>
                <w:sz w:val="24"/>
                <w:szCs w:val="24"/>
              </w:rPr>
            </w:pPr>
            <w:r w:rsidRPr="00D07601">
              <w:rPr>
                <w:rFonts w:eastAsia="MS PGothic" w:cstheme="minorHAnsi"/>
                <w:sz w:val="24"/>
                <w:szCs w:val="24"/>
              </w:rPr>
              <w:t>Choose risk to Delete</w:t>
            </w:r>
          </w:p>
        </w:tc>
        <w:tc>
          <w:tcPr>
            <w:tcW w:w="2885" w:type="dxa"/>
            <w:tcBorders>
              <w:top w:val="single" w:sz="4" w:space="0" w:color="000000"/>
              <w:left w:val="nil"/>
              <w:bottom w:val="single" w:sz="4" w:space="0" w:color="000000"/>
              <w:right w:val="single" w:sz="4" w:space="0" w:color="000000"/>
            </w:tcBorders>
            <w:shd w:val="clear" w:color="000000" w:fill="FFFFFF"/>
            <w:hideMark/>
          </w:tcPr>
          <w:p w:rsidR="00605139" w:rsidRPr="00E821A8" w:rsidRDefault="00D07601" w:rsidP="00227BA2">
            <w:pPr>
              <w:pStyle w:val="ListParagraph"/>
              <w:numPr>
                <w:ilvl w:val="0"/>
                <w:numId w:val="68"/>
              </w:numPr>
              <w:shd w:val="clear" w:color="FFFFCC" w:fill="FFFFFF"/>
              <w:spacing w:before="100" w:beforeAutospacing="1" w:after="0" w:afterAutospacing="1" w:line="240" w:lineRule="auto"/>
              <w:rPr>
                <w:rFonts w:eastAsia="MS PGothic" w:cstheme="minorHAnsi"/>
                <w:sz w:val="24"/>
                <w:szCs w:val="24"/>
              </w:rPr>
            </w:pPr>
            <w:r w:rsidRPr="00D07601">
              <w:rPr>
                <w:rFonts w:eastAsia="MS PGothic" w:cstheme="minorHAnsi"/>
                <w:sz w:val="24"/>
                <w:szCs w:val="24"/>
              </w:rPr>
              <w:t>risk deleted</w:t>
            </w:r>
          </w:p>
        </w:tc>
      </w:tr>
    </w:tbl>
    <w:p w:rsidR="00605139" w:rsidRPr="00E821A8" w:rsidRDefault="00605139" w:rsidP="00314775">
      <w:pPr>
        <w:rPr>
          <w:rFonts w:cstheme="minorHAnsi"/>
          <w:sz w:val="24"/>
          <w:szCs w:val="24"/>
        </w:rPr>
      </w:pPr>
    </w:p>
    <w:p w:rsidR="00314775" w:rsidRPr="00E821A8" w:rsidRDefault="00D07601" w:rsidP="00314775">
      <w:pPr>
        <w:pStyle w:val="Heading4"/>
        <w:rPr>
          <w:rFonts w:asciiTheme="minorHAnsi" w:hAnsiTheme="minorHAnsi" w:cstheme="minorHAnsi"/>
          <w:sz w:val="24"/>
          <w:szCs w:val="24"/>
        </w:rPr>
      </w:pPr>
      <w:bookmarkStart w:id="1552" w:name="_Toc332351399"/>
      <w:r w:rsidRPr="00D07601">
        <w:rPr>
          <w:rFonts w:asciiTheme="minorHAnsi" w:hAnsiTheme="minorHAnsi" w:cstheme="minorHAnsi"/>
          <w:sz w:val="24"/>
          <w:szCs w:val="24"/>
        </w:rPr>
        <w:t>5.1.9 Update Risk</w:t>
      </w:r>
      <w:bookmarkEnd w:id="1552"/>
    </w:p>
    <w:tbl>
      <w:tblPr>
        <w:tblW w:w="9379" w:type="dxa"/>
        <w:tblInd w:w="103" w:type="dxa"/>
        <w:tblLayout w:type="fixed"/>
        <w:tblLook w:val="04A0"/>
      </w:tblPr>
      <w:tblGrid>
        <w:gridCol w:w="1537"/>
        <w:gridCol w:w="2163"/>
        <w:gridCol w:w="2794"/>
        <w:gridCol w:w="2885"/>
      </w:tblGrid>
      <w:tr w:rsidR="00314775" w:rsidRPr="00E821A8" w:rsidTr="00227BA2">
        <w:trPr>
          <w:trHeight w:val="114"/>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314775" w:rsidRPr="00E821A8" w:rsidRDefault="00D07601" w:rsidP="00227BA2">
            <w:pPr>
              <w:spacing w:after="0" w:line="240" w:lineRule="auto"/>
              <w:rPr>
                <w:rFonts w:eastAsia="MS PGothic" w:cstheme="minorHAnsi"/>
                <w:b/>
                <w:sz w:val="24"/>
                <w:szCs w:val="24"/>
              </w:rPr>
            </w:pPr>
            <w:r w:rsidRPr="00D07601">
              <w:rPr>
                <w:rFonts w:eastAsia="MS PGothic" w:cstheme="minorHAnsi"/>
                <w:b/>
                <w:sz w:val="24"/>
                <w:szCs w:val="24"/>
              </w:rPr>
              <w:t>Content</w:t>
            </w:r>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314775" w:rsidRPr="00E821A8" w:rsidRDefault="00D07601" w:rsidP="00227BA2">
            <w:pPr>
              <w:spacing w:after="0" w:line="240" w:lineRule="auto"/>
              <w:rPr>
                <w:rFonts w:eastAsia="MS PGothic" w:cstheme="minorHAnsi"/>
                <w:b/>
                <w:bCs/>
                <w:sz w:val="24"/>
                <w:szCs w:val="24"/>
              </w:rPr>
            </w:pPr>
            <w:r w:rsidRPr="00D07601">
              <w:rPr>
                <w:rFonts w:eastAsia="MS PGothic" w:cstheme="minorHAnsi"/>
                <w:b/>
                <w:bCs/>
                <w:sz w:val="24"/>
                <w:szCs w:val="24"/>
              </w:rPr>
              <w:t> Precondition</w:t>
            </w:r>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314775" w:rsidRPr="00E821A8" w:rsidRDefault="00D07601" w:rsidP="00227BA2">
            <w:pPr>
              <w:spacing w:after="0" w:line="240" w:lineRule="auto"/>
              <w:rPr>
                <w:rFonts w:eastAsia="MS PGothic" w:cstheme="minorHAnsi"/>
                <w:b/>
                <w:bCs/>
                <w:sz w:val="24"/>
                <w:szCs w:val="24"/>
              </w:rPr>
            </w:pPr>
            <w:r w:rsidRPr="00D07601">
              <w:rPr>
                <w:rFonts w:eastAsia="MS PGothic" w:cstheme="minorHAnsi"/>
                <w:b/>
                <w:bCs/>
                <w:sz w:val="24"/>
                <w:szCs w:val="24"/>
              </w:rPr>
              <w:t> Test case procedure</w:t>
            </w:r>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314775" w:rsidRPr="00E821A8" w:rsidRDefault="00D07601" w:rsidP="00227BA2">
            <w:pPr>
              <w:spacing w:after="0" w:line="240" w:lineRule="auto"/>
              <w:rPr>
                <w:rFonts w:eastAsia="MS PGothic" w:cstheme="minorHAnsi"/>
                <w:b/>
                <w:bCs/>
                <w:sz w:val="24"/>
                <w:szCs w:val="24"/>
              </w:rPr>
            </w:pPr>
            <w:r w:rsidRPr="00D07601">
              <w:rPr>
                <w:rFonts w:eastAsia="MS PGothic" w:cstheme="minorHAnsi"/>
                <w:b/>
                <w:bCs/>
                <w:sz w:val="24"/>
                <w:szCs w:val="24"/>
              </w:rPr>
              <w:t>Expected output</w:t>
            </w:r>
          </w:p>
        </w:tc>
      </w:tr>
      <w:tr w:rsidR="00314775" w:rsidRPr="00E821A8" w:rsidTr="00227BA2">
        <w:trPr>
          <w:trHeight w:val="1142"/>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314775" w:rsidRPr="00E821A8" w:rsidRDefault="00D07601" w:rsidP="00227BA2">
            <w:pPr>
              <w:spacing w:after="0" w:line="240" w:lineRule="auto"/>
              <w:rPr>
                <w:rFonts w:eastAsia="MS PGothic" w:cstheme="minorHAnsi"/>
                <w:sz w:val="24"/>
                <w:szCs w:val="24"/>
              </w:rPr>
            </w:pPr>
            <w:r w:rsidRPr="00D07601">
              <w:rPr>
                <w:rFonts w:eastAsia="MS PGothic" w:cstheme="minorHAnsi"/>
                <w:sz w:val="24"/>
                <w:szCs w:val="24"/>
              </w:rPr>
              <w:t>Update risk</w:t>
            </w:r>
          </w:p>
        </w:tc>
        <w:tc>
          <w:tcPr>
            <w:tcW w:w="2163" w:type="dxa"/>
            <w:tcBorders>
              <w:top w:val="single" w:sz="4" w:space="0" w:color="000000"/>
              <w:left w:val="nil"/>
              <w:bottom w:val="single" w:sz="4" w:space="0" w:color="000000"/>
              <w:right w:val="single" w:sz="4" w:space="0" w:color="000000"/>
            </w:tcBorders>
            <w:shd w:val="clear" w:color="000000" w:fill="FFFFFF"/>
            <w:hideMark/>
          </w:tcPr>
          <w:p w:rsidR="00314775" w:rsidRPr="00E821A8" w:rsidRDefault="00D07601" w:rsidP="00227BA2">
            <w:pPr>
              <w:shd w:val="clear" w:color="FFFFCC" w:fill="FFFFFF"/>
              <w:spacing w:before="100" w:beforeAutospacing="1" w:after="0" w:afterAutospacing="1" w:line="240" w:lineRule="auto"/>
              <w:rPr>
                <w:rFonts w:eastAsia="MS PGothic" w:cstheme="minorHAnsi"/>
                <w:sz w:val="24"/>
                <w:szCs w:val="24"/>
              </w:rPr>
            </w:pPr>
            <w:r w:rsidRPr="00D07601">
              <w:rPr>
                <w:rFonts w:eastAsia="MS PGothic" w:cstheme="minorHAnsi"/>
                <w:sz w:val="24"/>
                <w:szCs w:val="24"/>
              </w:rPr>
              <w:t>Log In as PM of a project</w:t>
            </w:r>
          </w:p>
        </w:tc>
        <w:tc>
          <w:tcPr>
            <w:tcW w:w="2794" w:type="dxa"/>
            <w:tcBorders>
              <w:top w:val="single" w:sz="4" w:space="0" w:color="000000"/>
              <w:left w:val="nil"/>
              <w:bottom w:val="single" w:sz="4" w:space="0" w:color="000000"/>
              <w:right w:val="single" w:sz="4" w:space="0" w:color="000000"/>
            </w:tcBorders>
            <w:shd w:val="clear" w:color="000000" w:fill="FFFFFF"/>
            <w:hideMark/>
          </w:tcPr>
          <w:p w:rsidR="00314775" w:rsidRPr="00E821A8" w:rsidRDefault="00D07601" w:rsidP="00314775">
            <w:pPr>
              <w:pStyle w:val="ListParagraph"/>
              <w:numPr>
                <w:ilvl w:val="0"/>
                <w:numId w:val="67"/>
              </w:numPr>
              <w:shd w:val="clear" w:color="FFFFCC" w:fill="FFFFFF"/>
              <w:spacing w:before="100" w:beforeAutospacing="1" w:after="0" w:afterAutospacing="1" w:line="240" w:lineRule="auto"/>
              <w:rPr>
                <w:rFonts w:eastAsia="MS PGothic" w:cstheme="minorHAnsi"/>
                <w:sz w:val="24"/>
                <w:szCs w:val="24"/>
              </w:rPr>
            </w:pPr>
            <w:r w:rsidRPr="00D07601">
              <w:rPr>
                <w:rFonts w:eastAsia="MS PGothic" w:cstheme="minorHAnsi"/>
                <w:sz w:val="24"/>
                <w:szCs w:val="24"/>
              </w:rPr>
              <w:t>Go to project that user is PM.</w:t>
            </w:r>
          </w:p>
          <w:p w:rsidR="00314775" w:rsidRPr="00E821A8" w:rsidRDefault="00D07601" w:rsidP="00314775">
            <w:pPr>
              <w:pStyle w:val="ListParagraph"/>
              <w:numPr>
                <w:ilvl w:val="0"/>
                <w:numId w:val="67"/>
              </w:numPr>
              <w:spacing w:after="0" w:line="240" w:lineRule="auto"/>
              <w:rPr>
                <w:rFonts w:eastAsia="MS PGothic" w:cstheme="minorHAnsi"/>
                <w:sz w:val="24"/>
                <w:szCs w:val="24"/>
              </w:rPr>
            </w:pPr>
            <w:r w:rsidRPr="00D07601">
              <w:rPr>
                <w:rFonts w:eastAsia="MS PGothic" w:cstheme="minorHAnsi"/>
                <w:sz w:val="24"/>
                <w:szCs w:val="24"/>
              </w:rPr>
              <w:t>Choose risk to update</w:t>
            </w:r>
          </w:p>
        </w:tc>
        <w:tc>
          <w:tcPr>
            <w:tcW w:w="2885" w:type="dxa"/>
            <w:tcBorders>
              <w:top w:val="single" w:sz="4" w:space="0" w:color="000000"/>
              <w:left w:val="nil"/>
              <w:bottom w:val="single" w:sz="4" w:space="0" w:color="000000"/>
              <w:right w:val="single" w:sz="4" w:space="0" w:color="000000"/>
            </w:tcBorders>
            <w:shd w:val="clear" w:color="000000" w:fill="FFFFFF"/>
            <w:hideMark/>
          </w:tcPr>
          <w:p w:rsidR="00314775" w:rsidRPr="00E821A8" w:rsidRDefault="00D07601" w:rsidP="00314775">
            <w:pPr>
              <w:pStyle w:val="ListParagraph"/>
              <w:numPr>
                <w:ilvl w:val="0"/>
                <w:numId w:val="68"/>
              </w:numPr>
              <w:shd w:val="clear" w:color="FFFFCC" w:fill="FFFFFF"/>
              <w:spacing w:before="100" w:beforeAutospacing="1" w:after="0" w:afterAutospacing="1" w:line="240" w:lineRule="auto"/>
              <w:rPr>
                <w:rFonts w:eastAsia="MS PGothic" w:cstheme="minorHAnsi"/>
                <w:sz w:val="24"/>
                <w:szCs w:val="24"/>
              </w:rPr>
            </w:pPr>
            <w:r w:rsidRPr="00D07601">
              <w:rPr>
                <w:rFonts w:eastAsia="MS PGothic" w:cstheme="minorHAnsi"/>
                <w:sz w:val="24"/>
                <w:szCs w:val="24"/>
              </w:rPr>
              <w:t>View current information and input new ones.</w:t>
            </w:r>
          </w:p>
          <w:p w:rsidR="00314775" w:rsidRPr="00E821A8" w:rsidRDefault="00D07601" w:rsidP="00314775">
            <w:pPr>
              <w:pStyle w:val="ListParagraph"/>
              <w:numPr>
                <w:ilvl w:val="0"/>
                <w:numId w:val="68"/>
              </w:numPr>
              <w:spacing w:after="0" w:line="240" w:lineRule="auto"/>
              <w:rPr>
                <w:rFonts w:eastAsia="MS PGothic" w:cstheme="minorHAnsi"/>
                <w:sz w:val="24"/>
                <w:szCs w:val="24"/>
              </w:rPr>
            </w:pPr>
            <w:r w:rsidRPr="00D07601">
              <w:rPr>
                <w:rFonts w:eastAsia="MS PGothic" w:cstheme="minorHAnsi"/>
                <w:sz w:val="24"/>
                <w:szCs w:val="24"/>
              </w:rPr>
              <w:t>Validation</w:t>
            </w:r>
          </w:p>
          <w:p w:rsidR="00314775" w:rsidRPr="00E821A8" w:rsidRDefault="00D07601" w:rsidP="00314775">
            <w:pPr>
              <w:pStyle w:val="ListParagraph"/>
              <w:numPr>
                <w:ilvl w:val="0"/>
                <w:numId w:val="68"/>
              </w:numPr>
              <w:spacing w:after="0" w:line="240" w:lineRule="auto"/>
              <w:rPr>
                <w:rFonts w:eastAsia="MS PGothic" w:cstheme="minorHAnsi"/>
                <w:sz w:val="24"/>
                <w:szCs w:val="24"/>
              </w:rPr>
            </w:pPr>
            <w:r w:rsidRPr="00D07601">
              <w:rPr>
                <w:rFonts w:eastAsia="MS PGothic" w:cstheme="minorHAnsi"/>
                <w:sz w:val="24"/>
                <w:szCs w:val="24"/>
              </w:rPr>
              <w:t>Submit Ok</w:t>
            </w:r>
          </w:p>
        </w:tc>
      </w:tr>
    </w:tbl>
    <w:p w:rsidR="00314775" w:rsidRPr="00E821A8" w:rsidRDefault="00314775" w:rsidP="00314775">
      <w:pPr>
        <w:rPr>
          <w:rFonts w:cstheme="minorHAnsi"/>
          <w:sz w:val="24"/>
          <w:szCs w:val="24"/>
        </w:rPr>
      </w:pPr>
    </w:p>
    <w:p w:rsidR="00633B1B" w:rsidRPr="00E821A8" w:rsidRDefault="00D07601" w:rsidP="00314775">
      <w:pPr>
        <w:pStyle w:val="Heading4"/>
        <w:rPr>
          <w:rFonts w:asciiTheme="minorHAnsi" w:hAnsiTheme="minorHAnsi" w:cstheme="minorHAnsi"/>
          <w:sz w:val="24"/>
          <w:szCs w:val="24"/>
        </w:rPr>
      </w:pPr>
      <w:bookmarkStart w:id="1553" w:name="_Toc332351400"/>
      <w:r w:rsidRPr="00D07601">
        <w:rPr>
          <w:rFonts w:asciiTheme="minorHAnsi" w:hAnsiTheme="minorHAnsi" w:cstheme="minorHAnsi"/>
          <w:sz w:val="24"/>
          <w:szCs w:val="24"/>
        </w:rPr>
        <w:t>5.1.10 Create Issue</w:t>
      </w:r>
      <w:bookmarkEnd w:id="1553"/>
    </w:p>
    <w:tbl>
      <w:tblPr>
        <w:tblW w:w="9379" w:type="dxa"/>
        <w:tblInd w:w="103" w:type="dxa"/>
        <w:tblLayout w:type="fixed"/>
        <w:tblLook w:val="04A0"/>
      </w:tblPr>
      <w:tblGrid>
        <w:gridCol w:w="1537"/>
        <w:gridCol w:w="2163"/>
        <w:gridCol w:w="2794"/>
        <w:gridCol w:w="2885"/>
      </w:tblGrid>
      <w:tr w:rsidR="00633B1B" w:rsidRPr="00E821A8" w:rsidTr="00227BA2">
        <w:trPr>
          <w:trHeight w:val="114"/>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633B1B" w:rsidRPr="00E821A8" w:rsidRDefault="00D07601" w:rsidP="00227BA2">
            <w:pPr>
              <w:spacing w:after="0" w:line="240" w:lineRule="auto"/>
              <w:rPr>
                <w:rFonts w:eastAsia="MS PGothic" w:cstheme="minorHAnsi"/>
                <w:b/>
                <w:sz w:val="24"/>
                <w:szCs w:val="24"/>
              </w:rPr>
            </w:pPr>
            <w:r w:rsidRPr="00D07601">
              <w:rPr>
                <w:rFonts w:eastAsia="MS PGothic" w:cstheme="minorHAnsi"/>
                <w:b/>
                <w:sz w:val="24"/>
                <w:szCs w:val="24"/>
              </w:rPr>
              <w:t>Content</w:t>
            </w:r>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633B1B" w:rsidRPr="00E821A8" w:rsidRDefault="00D07601" w:rsidP="00227BA2">
            <w:pPr>
              <w:spacing w:after="0" w:line="240" w:lineRule="auto"/>
              <w:rPr>
                <w:rFonts w:eastAsia="MS PGothic" w:cstheme="minorHAnsi"/>
                <w:b/>
                <w:bCs/>
                <w:sz w:val="24"/>
                <w:szCs w:val="24"/>
              </w:rPr>
            </w:pPr>
            <w:r w:rsidRPr="00D07601">
              <w:rPr>
                <w:rFonts w:eastAsia="MS PGothic" w:cstheme="minorHAnsi"/>
                <w:b/>
                <w:bCs/>
                <w:sz w:val="24"/>
                <w:szCs w:val="24"/>
              </w:rPr>
              <w:t> Precondition</w:t>
            </w:r>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633B1B" w:rsidRPr="00E821A8" w:rsidRDefault="00D07601" w:rsidP="00227BA2">
            <w:pPr>
              <w:spacing w:after="0" w:line="240" w:lineRule="auto"/>
              <w:rPr>
                <w:rFonts w:eastAsia="MS PGothic" w:cstheme="minorHAnsi"/>
                <w:b/>
                <w:bCs/>
                <w:sz w:val="24"/>
                <w:szCs w:val="24"/>
              </w:rPr>
            </w:pPr>
            <w:r w:rsidRPr="00D07601">
              <w:rPr>
                <w:rFonts w:eastAsia="MS PGothic" w:cstheme="minorHAnsi"/>
                <w:b/>
                <w:bCs/>
                <w:sz w:val="24"/>
                <w:szCs w:val="24"/>
              </w:rPr>
              <w:t> Test case procedure</w:t>
            </w:r>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633B1B" w:rsidRPr="00E821A8" w:rsidRDefault="00D07601" w:rsidP="00227BA2">
            <w:pPr>
              <w:spacing w:after="0" w:line="240" w:lineRule="auto"/>
              <w:rPr>
                <w:rFonts w:eastAsia="MS PGothic" w:cstheme="minorHAnsi"/>
                <w:b/>
                <w:bCs/>
                <w:sz w:val="24"/>
                <w:szCs w:val="24"/>
              </w:rPr>
            </w:pPr>
            <w:r w:rsidRPr="00D07601">
              <w:rPr>
                <w:rFonts w:eastAsia="MS PGothic" w:cstheme="minorHAnsi"/>
                <w:b/>
                <w:bCs/>
                <w:sz w:val="24"/>
                <w:szCs w:val="24"/>
              </w:rPr>
              <w:t>Expected output</w:t>
            </w:r>
          </w:p>
        </w:tc>
      </w:tr>
      <w:tr w:rsidR="00633B1B" w:rsidRPr="00E821A8" w:rsidTr="00227BA2">
        <w:trPr>
          <w:trHeight w:val="1142"/>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633B1B" w:rsidRPr="00E821A8" w:rsidRDefault="00D07601" w:rsidP="00227BA2">
            <w:pPr>
              <w:spacing w:after="0" w:line="240" w:lineRule="auto"/>
              <w:rPr>
                <w:rFonts w:eastAsia="MS PGothic" w:cstheme="minorHAnsi"/>
                <w:sz w:val="24"/>
                <w:szCs w:val="24"/>
              </w:rPr>
            </w:pPr>
            <w:r w:rsidRPr="00D07601">
              <w:rPr>
                <w:rFonts w:eastAsia="MS PGothic" w:cstheme="minorHAnsi"/>
                <w:sz w:val="24"/>
                <w:szCs w:val="24"/>
              </w:rPr>
              <w:t>Create issue</w:t>
            </w:r>
          </w:p>
        </w:tc>
        <w:tc>
          <w:tcPr>
            <w:tcW w:w="2163" w:type="dxa"/>
            <w:tcBorders>
              <w:top w:val="single" w:sz="4" w:space="0" w:color="000000"/>
              <w:left w:val="nil"/>
              <w:bottom w:val="single" w:sz="4" w:space="0" w:color="000000"/>
              <w:right w:val="single" w:sz="4" w:space="0" w:color="000000"/>
            </w:tcBorders>
            <w:shd w:val="clear" w:color="000000" w:fill="FFFFFF"/>
            <w:hideMark/>
          </w:tcPr>
          <w:p w:rsidR="00633B1B" w:rsidRPr="00E821A8" w:rsidRDefault="00D07601" w:rsidP="00227BA2">
            <w:pPr>
              <w:shd w:val="clear" w:color="FFFFCC" w:fill="FFFFFF"/>
              <w:spacing w:before="100" w:beforeAutospacing="1" w:after="0" w:afterAutospacing="1" w:line="240" w:lineRule="auto"/>
              <w:rPr>
                <w:rFonts w:eastAsia="MS PGothic" w:cstheme="minorHAnsi"/>
                <w:sz w:val="24"/>
                <w:szCs w:val="24"/>
              </w:rPr>
            </w:pPr>
            <w:r w:rsidRPr="00D07601">
              <w:rPr>
                <w:rFonts w:eastAsia="MS PGothic" w:cstheme="minorHAnsi"/>
                <w:sz w:val="24"/>
                <w:szCs w:val="24"/>
              </w:rPr>
              <w:t>Log In as PM of a project</w:t>
            </w:r>
          </w:p>
        </w:tc>
        <w:tc>
          <w:tcPr>
            <w:tcW w:w="2794" w:type="dxa"/>
            <w:tcBorders>
              <w:top w:val="single" w:sz="4" w:space="0" w:color="000000"/>
              <w:left w:val="nil"/>
              <w:bottom w:val="single" w:sz="4" w:space="0" w:color="000000"/>
              <w:right w:val="single" w:sz="4" w:space="0" w:color="000000"/>
            </w:tcBorders>
            <w:shd w:val="clear" w:color="000000" w:fill="FFFFFF"/>
            <w:hideMark/>
          </w:tcPr>
          <w:p w:rsidR="003D7084" w:rsidRDefault="00D07601">
            <w:pPr>
              <w:pStyle w:val="ListParagraph"/>
              <w:numPr>
                <w:ilvl w:val="0"/>
                <w:numId w:val="69"/>
              </w:numPr>
              <w:spacing w:after="0" w:line="240" w:lineRule="auto"/>
              <w:rPr>
                <w:rFonts w:eastAsia="MS PGothic" w:cstheme="minorHAnsi"/>
                <w:sz w:val="24"/>
                <w:szCs w:val="24"/>
              </w:rPr>
            </w:pPr>
            <w:r w:rsidRPr="00D07601">
              <w:rPr>
                <w:rFonts w:eastAsia="MS PGothic" w:cstheme="minorHAnsi"/>
                <w:sz w:val="24"/>
                <w:szCs w:val="24"/>
              </w:rPr>
              <w:t>Go to project that user is PM.</w:t>
            </w:r>
          </w:p>
          <w:p w:rsidR="003D7084" w:rsidRDefault="00D07601">
            <w:pPr>
              <w:pStyle w:val="ListParagraph"/>
              <w:numPr>
                <w:ilvl w:val="0"/>
                <w:numId w:val="69"/>
              </w:numPr>
              <w:spacing w:after="0" w:line="240" w:lineRule="auto"/>
              <w:rPr>
                <w:rFonts w:eastAsia="MS PGothic" w:cstheme="minorHAnsi"/>
                <w:sz w:val="24"/>
                <w:szCs w:val="24"/>
              </w:rPr>
            </w:pPr>
            <w:r w:rsidRPr="00D07601">
              <w:rPr>
                <w:rFonts w:eastAsia="MS PGothic" w:cstheme="minorHAnsi"/>
                <w:sz w:val="24"/>
                <w:szCs w:val="24"/>
              </w:rPr>
              <w:t>Create issue link</w:t>
            </w:r>
          </w:p>
        </w:tc>
        <w:tc>
          <w:tcPr>
            <w:tcW w:w="2885" w:type="dxa"/>
            <w:tcBorders>
              <w:top w:val="single" w:sz="4" w:space="0" w:color="000000"/>
              <w:left w:val="nil"/>
              <w:bottom w:val="single" w:sz="4" w:space="0" w:color="000000"/>
              <w:right w:val="single" w:sz="4" w:space="0" w:color="000000"/>
            </w:tcBorders>
            <w:shd w:val="clear" w:color="000000" w:fill="FFFFFF"/>
            <w:hideMark/>
          </w:tcPr>
          <w:p w:rsidR="00633B1B" w:rsidRPr="00E821A8" w:rsidRDefault="00D07601" w:rsidP="00227BA2">
            <w:pPr>
              <w:pStyle w:val="ListParagraph"/>
              <w:numPr>
                <w:ilvl w:val="0"/>
                <w:numId w:val="70"/>
              </w:numPr>
              <w:shd w:val="clear" w:color="FFFFCC" w:fill="FFFFFF"/>
              <w:spacing w:before="100" w:beforeAutospacing="1" w:after="0" w:afterAutospacing="1" w:line="240" w:lineRule="auto"/>
              <w:rPr>
                <w:rFonts w:eastAsia="MS PGothic" w:cstheme="minorHAnsi"/>
                <w:sz w:val="24"/>
                <w:szCs w:val="24"/>
              </w:rPr>
            </w:pPr>
            <w:r w:rsidRPr="00D07601">
              <w:rPr>
                <w:rFonts w:eastAsia="MS PGothic" w:cstheme="minorHAnsi"/>
                <w:sz w:val="24"/>
                <w:szCs w:val="24"/>
              </w:rPr>
              <w:t>Place to input information.</w:t>
            </w:r>
          </w:p>
          <w:p w:rsidR="003D7084" w:rsidRDefault="00D07601">
            <w:pPr>
              <w:pStyle w:val="ListParagraph"/>
              <w:numPr>
                <w:ilvl w:val="0"/>
                <w:numId w:val="70"/>
              </w:numPr>
              <w:spacing w:after="0" w:line="240" w:lineRule="auto"/>
              <w:rPr>
                <w:rFonts w:eastAsia="MS PGothic" w:cstheme="minorHAnsi"/>
                <w:sz w:val="24"/>
                <w:szCs w:val="24"/>
              </w:rPr>
            </w:pPr>
            <w:r w:rsidRPr="00D07601">
              <w:rPr>
                <w:rFonts w:eastAsia="MS PGothic" w:cstheme="minorHAnsi"/>
                <w:sz w:val="24"/>
                <w:szCs w:val="24"/>
              </w:rPr>
              <w:t>Validation</w:t>
            </w:r>
          </w:p>
          <w:p w:rsidR="003D7084" w:rsidRDefault="00D07601">
            <w:pPr>
              <w:pStyle w:val="ListParagraph"/>
              <w:numPr>
                <w:ilvl w:val="0"/>
                <w:numId w:val="70"/>
              </w:numPr>
              <w:spacing w:after="0" w:line="240" w:lineRule="auto"/>
              <w:rPr>
                <w:rFonts w:eastAsia="MS PGothic" w:cstheme="minorHAnsi"/>
                <w:sz w:val="24"/>
                <w:szCs w:val="24"/>
              </w:rPr>
            </w:pPr>
            <w:r w:rsidRPr="00D07601">
              <w:rPr>
                <w:rFonts w:eastAsia="MS PGothic" w:cstheme="minorHAnsi"/>
                <w:sz w:val="24"/>
                <w:szCs w:val="24"/>
              </w:rPr>
              <w:t>Submit Ok</w:t>
            </w:r>
          </w:p>
        </w:tc>
      </w:tr>
    </w:tbl>
    <w:p w:rsidR="003D7084" w:rsidRDefault="003D7084">
      <w:pPr>
        <w:rPr>
          <w:rFonts w:cstheme="minorHAnsi"/>
          <w:sz w:val="24"/>
          <w:szCs w:val="24"/>
        </w:rPr>
      </w:pPr>
    </w:p>
    <w:p w:rsidR="00314775" w:rsidRPr="00E821A8" w:rsidRDefault="00D07601" w:rsidP="00314775">
      <w:pPr>
        <w:pStyle w:val="Heading4"/>
        <w:rPr>
          <w:rFonts w:asciiTheme="minorHAnsi" w:hAnsiTheme="minorHAnsi" w:cstheme="minorHAnsi"/>
          <w:sz w:val="24"/>
          <w:szCs w:val="24"/>
        </w:rPr>
      </w:pPr>
      <w:bookmarkStart w:id="1554" w:name="_Toc332351401"/>
      <w:r w:rsidRPr="00D07601">
        <w:rPr>
          <w:rFonts w:asciiTheme="minorHAnsi" w:hAnsiTheme="minorHAnsi" w:cstheme="minorHAnsi"/>
          <w:sz w:val="24"/>
          <w:szCs w:val="24"/>
        </w:rPr>
        <w:t>5.1.11 Delete Issue</w:t>
      </w:r>
      <w:bookmarkEnd w:id="1554"/>
    </w:p>
    <w:p w:rsidR="00314775" w:rsidRPr="00E821A8" w:rsidRDefault="00314775" w:rsidP="00314775">
      <w:pPr>
        <w:rPr>
          <w:rFonts w:cstheme="minorHAnsi"/>
          <w:sz w:val="24"/>
          <w:szCs w:val="24"/>
        </w:rPr>
      </w:pPr>
    </w:p>
    <w:tbl>
      <w:tblPr>
        <w:tblW w:w="9379" w:type="dxa"/>
        <w:tblInd w:w="103" w:type="dxa"/>
        <w:tblLayout w:type="fixed"/>
        <w:tblLook w:val="04A0"/>
      </w:tblPr>
      <w:tblGrid>
        <w:gridCol w:w="1537"/>
        <w:gridCol w:w="2163"/>
        <w:gridCol w:w="2794"/>
        <w:gridCol w:w="2885"/>
      </w:tblGrid>
      <w:tr w:rsidR="00863788" w:rsidRPr="00E821A8" w:rsidTr="00227BA2">
        <w:trPr>
          <w:trHeight w:val="114"/>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863788" w:rsidRPr="00E821A8" w:rsidRDefault="00D07601" w:rsidP="00227BA2">
            <w:pPr>
              <w:spacing w:after="0" w:line="240" w:lineRule="auto"/>
              <w:rPr>
                <w:rFonts w:eastAsia="MS PGothic" w:cstheme="minorHAnsi"/>
                <w:b/>
                <w:sz w:val="24"/>
                <w:szCs w:val="24"/>
              </w:rPr>
            </w:pPr>
            <w:r w:rsidRPr="00D07601">
              <w:rPr>
                <w:rFonts w:eastAsia="MS PGothic" w:cstheme="minorHAnsi"/>
                <w:b/>
                <w:sz w:val="24"/>
                <w:szCs w:val="24"/>
              </w:rPr>
              <w:lastRenderedPageBreak/>
              <w:t>Content</w:t>
            </w:r>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863788" w:rsidRPr="00E821A8" w:rsidRDefault="00D07601" w:rsidP="00227BA2">
            <w:pPr>
              <w:spacing w:after="0" w:line="240" w:lineRule="auto"/>
              <w:rPr>
                <w:rFonts w:eastAsia="MS PGothic" w:cstheme="minorHAnsi"/>
                <w:b/>
                <w:bCs/>
                <w:sz w:val="24"/>
                <w:szCs w:val="24"/>
              </w:rPr>
            </w:pPr>
            <w:r w:rsidRPr="00D07601">
              <w:rPr>
                <w:rFonts w:eastAsia="MS PGothic" w:cstheme="minorHAnsi"/>
                <w:b/>
                <w:bCs/>
                <w:sz w:val="24"/>
                <w:szCs w:val="24"/>
              </w:rPr>
              <w:t> Precondition</w:t>
            </w:r>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863788" w:rsidRPr="00E821A8" w:rsidRDefault="00D07601" w:rsidP="00227BA2">
            <w:pPr>
              <w:spacing w:after="0" w:line="240" w:lineRule="auto"/>
              <w:rPr>
                <w:rFonts w:eastAsia="MS PGothic" w:cstheme="minorHAnsi"/>
                <w:b/>
                <w:bCs/>
                <w:sz w:val="24"/>
                <w:szCs w:val="24"/>
              </w:rPr>
            </w:pPr>
            <w:r w:rsidRPr="00D07601">
              <w:rPr>
                <w:rFonts w:eastAsia="MS PGothic" w:cstheme="minorHAnsi"/>
                <w:b/>
                <w:bCs/>
                <w:sz w:val="24"/>
                <w:szCs w:val="24"/>
              </w:rPr>
              <w:t> Test case procedure</w:t>
            </w:r>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863788" w:rsidRPr="00E821A8" w:rsidRDefault="00D07601" w:rsidP="00227BA2">
            <w:pPr>
              <w:spacing w:after="0" w:line="240" w:lineRule="auto"/>
              <w:rPr>
                <w:rFonts w:eastAsia="MS PGothic" w:cstheme="minorHAnsi"/>
                <w:b/>
                <w:bCs/>
                <w:sz w:val="24"/>
                <w:szCs w:val="24"/>
              </w:rPr>
            </w:pPr>
            <w:r w:rsidRPr="00D07601">
              <w:rPr>
                <w:rFonts w:eastAsia="MS PGothic" w:cstheme="minorHAnsi"/>
                <w:b/>
                <w:bCs/>
                <w:sz w:val="24"/>
                <w:szCs w:val="24"/>
              </w:rPr>
              <w:t>Expected output</w:t>
            </w:r>
          </w:p>
        </w:tc>
      </w:tr>
      <w:tr w:rsidR="00863788" w:rsidRPr="00E821A8" w:rsidTr="00227BA2">
        <w:trPr>
          <w:trHeight w:val="1142"/>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863788" w:rsidRPr="00E821A8" w:rsidRDefault="00D07601" w:rsidP="00227BA2">
            <w:pPr>
              <w:spacing w:after="0" w:line="240" w:lineRule="auto"/>
              <w:rPr>
                <w:rFonts w:eastAsia="MS PGothic" w:cstheme="minorHAnsi"/>
                <w:sz w:val="24"/>
                <w:szCs w:val="24"/>
              </w:rPr>
            </w:pPr>
            <w:r w:rsidRPr="00D07601">
              <w:rPr>
                <w:rFonts w:eastAsia="MS PGothic" w:cstheme="minorHAnsi"/>
                <w:sz w:val="24"/>
                <w:szCs w:val="24"/>
              </w:rPr>
              <w:t>Delete issue</w:t>
            </w:r>
          </w:p>
        </w:tc>
        <w:tc>
          <w:tcPr>
            <w:tcW w:w="2163" w:type="dxa"/>
            <w:tcBorders>
              <w:top w:val="single" w:sz="4" w:space="0" w:color="000000"/>
              <w:left w:val="nil"/>
              <w:bottom w:val="single" w:sz="4" w:space="0" w:color="000000"/>
              <w:right w:val="single" w:sz="4" w:space="0" w:color="000000"/>
            </w:tcBorders>
            <w:shd w:val="clear" w:color="000000" w:fill="FFFFFF"/>
            <w:hideMark/>
          </w:tcPr>
          <w:p w:rsidR="00863788" w:rsidRPr="00E821A8" w:rsidRDefault="00D07601" w:rsidP="00227BA2">
            <w:pPr>
              <w:shd w:val="clear" w:color="FFFFCC" w:fill="FFFFFF"/>
              <w:spacing w:before="100" w:beforeAutospacing="1" w:after="0" w:afterAutospacing="1" w:line="240" w:lineRule="auto"/>
              <w:rPr>
                <w:rFonts w:eastAsia="MS PGothic" w:cstheme="minorHAnsi"/>
                <w:sz w:val="24"/>
                <w:szCs w:val="24"/>
              </w:rPr>
            </w:pPr>
            <w:r w:rsidRPr="00D07601">
              <w:rPr>
                <w:rFonts w:eastAsia="MS PGothic" w:cstheme="minorHAnsi"/>
                <w:sz w:val="24"/>
                <w:szCs w:val="24"/>
              </w:rPr>
              <w:t>Log In as PM of a project</w:t>
            </w:r>
          </w:p>
        </w:tc>
        <w:tc>
          <w:tcPr>
            <w:tcW w:w="2794" w:type="dxa"/>
            <w:tcBorders>
              <w:top w:val="single" w:sz="4" w:space="0" w:color="000000"/>
              <w:left w:val="nil"/>
              <w:bottom w:val="single" w:sz="4" w:space="0" w:color="000000"/>
              <w:right w:val="single" w:sz="4" w:space="0" w:color="000000"/>
            </w:tcBorders>
            <w:shd w:val="clear" w:color="000000" w:fill="FFFFFF"/>
            <w:hideMark/>
          </w:tcPr>
          <w:p w:rsidR="003D7084" w:rsidRDefault="00D07601">
            <w:pPr>
              <w:pStyle w:val="ListParagraph"/>
              <w:numPr>
                <w:ilvl w:val="0"/>
                <w:numId w:val="71"/>
              </w:numPr>
              <w:spacing w:after="0" w:line="240" w:lineRule="auto"/>
              <w:rPr>
                <w:rFonts w:eastAsia="MS PGothic" w:cstheme="minorHAnsi"/>
                <w:sz w:val="24"/>
                <w:szCs w:val="24"/>
              </w:rPr>
            </w:pPr>
            <w:r w:rsidRPr="00D07601">
              <w:rPr>
                <w:rFonts w:eastAsia="MS PGothic" w:cstheme="minorHAnsi"/>
                <w:sz w:val="24"/>
                <w:szCs w:val="24"/>
              </w:rPr>
              <w:t>Go to project that user is PM.</w:t>
            </w:r>
          </w:p>
          <w:p w:rsidR="003D7084" w:rsidRDefault="00D07601">
            <w:pPr>
              <w:pStyle w:val="ListParagraph"/>
              <w:numPr>
                <w:ilvl w:val="0"/>
                <w:numId w:val="71"/>
              </w:numPr>
              <w:spacing w:after="0" w:line="240" w:lineRule="auto"/>
              <w:rPr>
                <w:rFonts w:eastAsia="MS PGothic" w:cstheme="minorHAnsi"/>
                <w:sz w:val="24"/>
                <w:szCs w:val="24"/>
              </w:rPr>
            </w:pPr>
            <w:r w:rsidRPr="00D07601">
              <w:rPr>
                <w:rFonts w:eastAsia="MS PGothic" w:cstheme="minorHAnsi"/>
                <w:sz w:val="24"/>
                <w:szCs w:val="24"/>
              </w:rPr>
              <w:t>Choose issue to Delete</w:t>
            </w:r>
          </w:p>
        </w:tc>
        <w:tc>
          <w:tcPr>
            <w:tcW w:w="2885" w:type="dxa"/>
            <w:tcBorders>
              <w:top w:val="single" w:sz="4" w:space="0" w:color="000000"/>
              <w:left w:val="nil"/>
              <w:bottom w:val="single" w:sz="4" w:space="0" w:color="000000"/>
              <w:right w:val="single" w:sz="4" w:space="0" w:color="000000"/>
            </w:tcBorders>
            <w:shd w:val="clear" w:color="000000" w:fill="FFFFFF"/>
            <w:hideMark/>
          </w:tcPr>
          <w:p w:rsidR="003D7084" w:rsidRDefault="00D07601">
            <w:pPr>
              <w:spacing w:after="0" w:line="240" w:lineRule="auto"/>
              <w:rPr>
                <w:rFonts w:eastAsia="MS PGothic" w:cstheme="minorHAnsi"/>
                <w:sz w:val="24"/>
                <w:szCs w:val="24"/>
              </w:rPr>
            </w:pPr>
            <w:r w:rsidRPr="00D07601">
              <w:rPr>
                <w:rFonts w:eastAsia="MS PGothic" w:cstheme="minorHAnsi"/>
                <w:sz w:val="24"/>
                <w:szCs w:val="24"/>
              </w:rPr>
              <w:t>1 issue deleted</w:t>
            </w:r>
          </w:p>
        </w:tc>
      </w:tr>
    </w:tbl>
    <w:p w:rsidR="00863788" w:rsidRPr="00E821A8" w:rsidRDefault="00863788" w:rsidP="00314775">
      <w:pPr>
        <w:rPr>
          <w:rFonts w:cstheme="minorHAnsi"/>
          <w:sz w:val="24"/>
          <w:szCs w:val="24"/>
        </w:rPr>
      </w:pPr>
    </w:p>
    <w:p w:rsidR="00314775" w:rsidRPr="00E821A8" w:rsidRDefault="00D07601" w:rsidP="00314775">
      <w:pPr>
        <w:pStyle w:val="Heading4"/>
        <w:rPr>
          <w:rFonts w:asciiTheme="minorHAnsi" w:hAnsiTheme="minorHAnsi" w:cstheme="minorHAnsi"/>
          <w:sz w:val="24"/>
          <w:szCs w:val="24"/>
        </w:rPr>
      </w:pPr>
      <w:bookmarkStart w:id="1555" w:name="_Toc332351402"/>
      <w:r w:rsidRPr="00D07601">
        <w:rPr>
          <w:rFonts w:asciiTheme="minorHAnsi" w:hAnsiTheme="minorHAnsi" w:cstheme="minorHAnsi"/>
          <w:sz w:val="24"/>
          <w:szCs w:val="24"/>
        </w:rPr>
        <w:t>5.1.12 Update Issue</w:t>
      </w:r>
      <w:bookmarkEnd w:id="1555"/>
    </w:p>
    <w:tbl>
      <w:tblPr>
        <w:tblW w:w="9379" w:type="dxa"/>
        <w:tblInd w:w="103" w:type="dxa"/>
        <w:tblLayout w:type="fixed"/>
        <w:tblLook w:val="04A0"/>
      </w:tblPr>
      <w:tblGrid>
        <w:gridCol w:w="1537"/>
        <w:gridCol w:w="2163"/>
        <w:gridCol w:w="2794"/>
        <w:gridCol w:w="2885"/>
      </w:tblGrid>
      <w:tr w:rsidR="00314775" w:rsidRPr="00E821A8" w:rsidTr="00227BA2">
        <w:trPr>
          <w:trHeight w:val="114"/>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314775" w:rsidRPr="00E821A8" w:rsidRDefault="00D07601" w:rsidP="00227BA2">
            <w:pPr>
              <w:spacing w:after="0" w:line="240" w:lineRule="auto"/>
              <w:rPr>
                <w:rFonts w:eastAsia="MS PGothic" w:cstheme="minorHAnsi"/>
                <w:b/>
                <w:sz w:val="24"/>
                <w:szCs w:val="24"/>
              </w:rPr>
            </w:pPr>
            <w:r w:rsidRPr="00D07601">
              <w:rPr>
                <w:rFonts w:eastAsia="MS PGothic" w:cstheme="minorHAnsi"/>
                <w:b/>
                <w:sz w:val="24"/>
                <w:szCs w:val="24"/>
              </w:rPr>
              <w:t>Content</w:t>
            </w:r>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314775" w:rsidRPr="00E821A8" w:rsidRDefault="00D07601" w:rsidP="00227BA2">
            <w:pPr>
              <w:spacing w:after="0" w:line="240" w:lineRule="auto"/>
              <w:rPr>
                <w:rFonts w:eastAsia="MS PGothic" w:cstheme="minorHAnsi"/>
                <w:b/>
                <w:bCs/>
                <w:sz w:val="24"/>
                <w:szCs w:val="24"/>
              </w:rPr>
            </w:pPr>
            <w:r w:rsidRPr="00D07601">
              <w:rPr>
                <w:rFonts w:eastAsia="MS PGothic" w:cstheme="minorHAnsi"/>
                <w:b/>
                <w:bCs/>
                <w:sz w:val="24"/>
                <w:szCs w:val="24"/>
              </w:rPr>
              <w:t> Precondition</w:t>
            </w:r>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314775" w:rsidRPr="00E821A8" w:rsidRDefault="00D07601" w:rsidP="00227BA2">
            <w:pPr>
              <w:spacing w:after="0" w:line="240" w:lineRule="auto"/>
              <w:rPr>
                <w:rFonts w:eastAsia="MS PGothic" w:cstheme="minorHAnsi"/>
                <w:b/>
                <w:bCs/>
                <w:sz w:val="24"/>
                <w:szCs w:val="24"/>
              </w:rPr>
            </w:pPr>
            <w:r w:rsidRPr="00D07601">
              <w:rPr>
                <w:rFonts w:eastAsia="MS PGothic" w:cstheme="minorHAnsi"/>
                <w:b/>
                <w:bCs/>
                <w:sz w:val="24"/>
                <w:szCs w:val="24"/>
              </w:rPr>
              <w:t> Test case procedure</w:t>
            </w:r>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314775" w:rsidRPr="00E821A8" w:rsidRDefault="00D07601" w:rsidP="00227BA2">
            <w:pPr>
              <w:spacing w:after="0" w:line="240" w:lineRule="auto"/>
              <w:rPr>
                <w:rFonts w:eastAsia="MS PGothic" w:cstheme="minorHAnsi"/>
                <w:b/>
                <w:bCs/>
                <w:sz w:val="24"/>
                <w:szCs w:val="24"/>
              </w:rPr>
            </w:pPr>
            <w:r w:rsidRPr="00D07601">
              <w:rPr>
                <w:rFonts w:eastAsia="MS PGothic" w:cstheme="minorHAnsi"/>
                <w:b/>
                <w:bCs/>
                <w:sz w:val="24"/>
                <w:szCs w:val="24"/>
              </w:rPr>
              <w:t>Expected output</w:t>
            </w:r>
          </w:p>
        </w:tc>
      </w:tr>
      <w:tr w:rsidR="00314775" w:rsidRPr="00E821A8" w:rsidTr="00227BA2">
        <w:trPr>
          <w:trHeight w:val="1142"/>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314775" w:rsidRPr="00E821A8" w:rsidRDefault="00D07601" w:rsidP="00227BA2">
            <w:pPr>
              <w:spacing w:after="0" w:line="240" w:lineRule="auto"/>
              <w:rPr>
                <w:rFonts w:eastAsia="MS PGothic" w:cstheme="minorHAnsi"/>
                <w:sz w:val="24"/>
                <w:szCs w:val="24"/>
              </w:rPr>
            </w:pPr>
            <w:r w:rsidRPr="00D07601">
              <w:rPr>
                <w:rFonts w:eastAsia="MS PGothic" w:cstheme="minorHAnsi"/>
                <w:sz w:val="24"/>
                <w:szCs w:val="24"/>
              </w:rPr>
              <w:t>Update issue</w:t>
            </w:r>
          </w:p>
        </w:tc>
        <w:tc>
          <w:tcPr>
            <w:tcW w:w="2163" w:type="dxa"/>
            <w:tcBorders>
              <w:top w:val="single" w:sz="4" w:space="0" w:color="000000"/>
              <w:left w:val="nil"/>
              <w:bottom w:val="single" w:sz="4" w:space="0" w:color="000000"/>
              <w:right w:val="single" w:sz="4" w:space="0" w:color="000000"/>
            </w:tcBorders>
            <w:shd w:val="clear" w:color="000000" w:fill="FFFFFF"/>
            <w:hideMark/>
          </w:tcPr>
          <w:p w:rsidR="00314775" w:rsidRPr="00E821A8" w:rsidRDefault="00D07601" w:rsidP="00227BA2">
            <w:pPr>
              <w:shd w:val="clear" w:color="FFFFCC" w:fill="FFFFFF"/>
              <w:spacing w:before="100" w:beforeAutospacing="1" w:after="0" w:afterAutospacing="1" w:line="240" w:lineRule="auto"/>
              <w:rPr>
                <w:rFonts w:eastAsia="MS PGothic" w:cstheme="minorHAnsi"/>
                <w:sz w:val="24"/>
                <w:szCs w:val="24"/>
              </w:rPr>
            </w:pPr>
            <w:r w:rsidRPr="00D07601">
              <w:rPr>
                <w:rFonts w:eastAsia="MS PGothic" w:cstheme="minorHAnsi"/>
                <w:sz w:val="24"/>
                <w:szCs w:val="24"/>
              </w:rPr>
              <w:t>Log In as PM of a project</w:t>
            </w:r>
          </w:p>
        </w:tc>
        <w:tc>
          <w:tcPr>
            <w:tcW w:w="2794" w:type="dxa"/>
            <w:tcBorders>
              <w:top w:val="single" w:sz="4" w:space="0" w:color="000000"/>
              <w:left w:val="nil"/>
              <w:bottom w:val="single" w:sz="4" w:space="0" w:color="000000"/>
              <w:right w:val="single" w:sz="4" w:space="0" w:color="000000"/>
            </w:tcBorders>
            <w:shd w:val="clear" w:color="000000" w:fill="FFFFFF"/>
            <w:hideMark/>
          </w:tcPr>
          <w:p w:rsidR="00314775" w:rsidRPr="00E821A8" w:rsidRDefault="00D07601" w:rsidP="00314775">
            <w:pPr>
              <w:pStyle w:val="ListParagraph"/>
              <w:numPr>
                <w:ilvl w:val="0"/>
                <w:numId w:val="73"/>
              </w:numPr>
              <w:shd w:val="clear" w:color="FFFFCC" w:fill="FFFFFF"/>
              <w:spacing w:before="100" w:beforeAutospacing="1" w:after="0" w:afterAutospacing="1" w:line="240" w:lineRule="auto"/>
              <w:rPr>
                <w:rFonts w:eastAsia="MS PGothic" w:cstheme="minorHAnsi"/>
                <w:sz w:val="24"/>
                <w:szCs w:val="24"/>
              </w:rPr>
            </w:pPr>
            <w:r w:rsidRPr="00D07601">
              <w:rPr>
                <w:rFonts w:eastAsia="MS PGothic" w:cstheme="minorHAnsi"/>
                <w:sz w:val="24"/>
                <w:szCs w:val="24"/>
              </w:rPr>
              <w:t>Go to project that user is PM.</w:t>
            </w:r>
          </w:p>
          <w:p w:rsidR="00314775" w:rsidRPr="00E821A8" w:rsidRDefault="00D07601" w:rsidP="00314775">
            <w:pPr>
              <w:pStyle w:val="ListParagraph"/>
              <w:numPr>
                <w:ilvl w:val="0"/>
                <w:numId w:val="73"/>
              </w:numPr>
              <w:spacing w:after="0" w:line="240" w:lineRule="auto"/>
              <w:rPr>
                <w:rFonts w:eastAsia="MS PGothic" w:cstheme="minorHAnsi"/>
                <w:sz w:val="24"/>
                <w:szCs w:val="24"/>
              </w:rPr>
            </w:pPr>
            <w:r w:rsidRPr="00D07601">
              <w:rPr>
                <w:rFonts w:eastAsia="MS PGothic" w:cstheme="minorHAnsi"/>
                <w:sz w:val="24"/>
                <w:szCs w:val="24"/>
              </w:rPr>
              <w:t>Choose issue to update</w:t>
            </w:r>
          </w:p>
        </w:tc>
        <w:tc>
          <w:tcPr>
            <w:tcW w:w="2885" w:type="dxa"/>
            <w:tcBorders>
              <w:top w:val="single" w:sz="4" w:space="0" w:color="000000"/>
              <w:left w:val="nil"/>
              <w:bottom w:val="single" w:sz="4" w:space="0" w:color="000000"/>
              <w:right w:val="single" w:sz="4" w:space="0" w:color="000000"/>
            </w:tcBorders>
            <w:shd w:val="clear" w:color="000000" w:fill="FFFFFF"/>
            <w:hideMark/>
          </w:tcPr>
          <w:p w:rsidR="00314775" w:rsidRPr="00E821A8" w:rsidRDefault="00D07601" w:rsidP="00314775">
            <w:pPr>
              <w:pStyle w:val="ListParagraph"/>
              <w:numPr>
                <w:ilvl w:val="0"/>
                <w:numId w:val="74"/>
              </w:numPr>
              <w:shd w:val="clear" w:color="FFFFCC" w:fill="FFFFFF"/>
              <w:spacing w:before="100" w:beforeAutospacing="1" w:after="0" w:afterAutospacing="1" w:line="240" w:lineRule="auto"/>
              <w:rPr>
                <w:rFonts w:eastAsia="MS PGothic" w:cstheme="minorHAnsi"/>
                <w:sz w:val="24"/>
                <w:szCs w:val="24"/>
              </w:rPr>
            </w:pPr>
            <w:r w:rsidRPr="00D07601">
              <w:rPr>
                <w:rFonts w:eastAsia="MS PGothic" w:cstheme="minorHAnsi"/>
                <w:sz w:val="24"/>
                <w:szCs w:val="24"/>
              </w:rPr>
              <w:t>View current information and input new ones.</w:t>
            </w:r>
          </w:p>
          <w:p w:rsidR="00314775" w:rsidRPr="00E821A8" w:rsidRDefault="00D07601" w:rsidP="00314775">
            <w:pPr>
              <w:pStyle w:val="ListParagraph"/>
              <w:numPr>
                <w:ilvl w:val="0"/>
                <w:numId w:val="74"/>
              </w:numPr>
              <w:spacing w:after="0" w:line="240" w:lineRule="auto"/>
              <w:rPr>
                <w:rFonts w:eastAsia="MS PGothic" w:cstheme="minorHAnsi"/>
                <w:sz w:val="24"/>
                <w:szCs w:val="24"/>
              </w:rPr>
            </w:pPr>
            <w:r w:rsidRPr="00D07601">
              <w:rPr>
                <w:rFonts w:eastAsia="MS PGothic" w:cstheme="minorHAnsi"/>
                <w:sz w:val="24"/>
                <w:szCs w:val="24"/>
              </w:rPr>
              <w:t>Validation</w:t>
            </w:r>
          </w:p>
          <w:p w:rsidR="00314775" w:rsidRPr="00E821A8" w:rsidRDefault="00D07601" w:rsidP="00314775">
            <w:pPr>
              <w:pStyle w:val="ListParagraph"/>
              <w:numPr>
                <w:ilvl w:val="0"/>
                <w:numId w:val="74"/>
              </w:numPr>
              <w:spacing w:after="0" w:line="240" w:lineRule="auto"/>
              <w:rPr>
                <w:rFonts w:eastAsia="MS PGothic" w:cstheme="minorHAnsi"/>
                <w:sz w:val="24"/>
                <w:szCs w:val="24"/>
              </w:rPr>
            </w:pPr>
            <w:r w:rsidRPr="00D07601">
              <w:rPr>
                <w:rFonts w:eastAsia="MS PGothic" w:cstheme="minorHAnsi"/>
                <w:sz w:val="24"/>
                <w:szCs w:val="24"/>
              </w:rPr>
              <w:t>Submit Ok</w:t>
            </w:r>
          </w:p>
        </w:tc>
      </w:tr>
    </w:tbl>
    <w:p w:rsidR="00314775" w:rsidRPr="00E821A8" w:rsidRDefault="00314775" w:rsidP="00314775">
      <w:pPr>
        <w:rPr>
          <w:rFonts w:cstheme="minorHAnsi"/>
          <w:sz w:val="24"/>
          <w:szCs w:val="24"/>
        </w:rPr>
      </w:pPr>
    </w:p>
    <w:p w:rsidR="00F85585" w:rsidRPr="00E821A8" w:rsidRDefault="00D07601" w:rsidP="00314775">
      <w:pPr>
        <w:pStyle w:val="Heading4"/>
        <w:rPr>
          <w:rFonts w:asciiTheme="minorHAnsi" w:hAnsiTheme="minorHAnsi" w:cstheme="minorHAnsi"/>
          <w:sz w:val="24"/>
          <w:szCs w:val="24"/>
        </w:rPr>
      </w:pPr>
      <w:bookmarkStart w:id="1556" w:name="_Toc332351403"/>
      <w:r w:rsidRPr="00D07601">
        <w:rPr>
          <w:rFonts w:asciiTheme="minorHAnsi" w:hAnsiTheme="minorHAnsi" w:cstheme="minorHAnsi"/>
          <w:sz w:val="24"/>
          <w:szCs w:val="24"/>
        </w:rPr>
        <w:t>5.1.13 Create Change</w:t>
      </w:r>
      <w:bookmarkEnd w:id="1556"/>
    </w:p>
    <w:tbl>
      <w:tblPr>
        <w:tblW w:w="9379" w:type="dxa"/>
        <w:tblInd w:w="103" w:type="dxa"/>
        <w:tblLayout w:type="fixed"/>
        <w:tblLook w:val="04A0"/>
      </w:tblPr>
      <w:tblGrid>
        <w:gridCol w:w="1537"/>
        <w:gridCol w:w="2163"/>
        <w:gridCol w:w="2794"/>
        <w:gridCol w:w="2885"/>
      </w:tblGrid>
      <w:tr w:rsidR="00F85585" w:rsidRPr="00E821A8" w:rsidTr="00227BA2">
        <w:trPr>
          <w:trHeight w:val="114"/>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F85585" w:rsidRPr="00E821A8" w:rsidRDefault="00D07601" w:rsidP="00227BA2">
            <w:pPr>
              <w:spacing w:after="0" w:line="240" w:lineRule="auto"/>
              <w:rPr>
                <w:rFonts w:eastAsia="MS PGothic" w:cstheme="minorHAnsi"/>
                <w:b/>
                <w:sz w:val="24"/>
                <w:szCs w:val="24"/>
              </w:rPr>
            </w:pPr>
            <w:r w:rsidRPr="00D07601">
              <w:rPr>
                <w:rFonts w:eastAsia="MS PGothic" w:cstheme="minorHAnsi"/>
                <w:b/>
                <w:sz w:val="24"/>
                <w:szCs w:val="24"/>
              </w:rPr>
              <w:t>Content</w:t>
            </w:r>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F85585" w:rsidRPr="00E821A8" w:rsidRDefault="00D07601" w:rsidP="00227BA2">
            <w:pPr>
              <w:spacing w:after="0" w:line="240" w:lineRule="auto"/>
              <w:rPr>
                <w:rFonts w:eastAsia="MS PGothic" w:cstheme="minorHAnsi"/>
                <w:b/>
                <w:bCs/>
                <w:sz w:val="24"/>
                <w:szCs w:val="24"/>
              </w:rPr>
            </w:pPr>
            <w:r w:rsidRPr="00D07601">
              <w:rPr>
                <w:rFonts w:eastAsia="MS PGothic" w:cstheme="minorHAnsi"/>
                <w:b/>
                <w:bCs/>
                <w:sz w:val="24"/>
                <w:szCs w:val="24"/>
              </w:rPr>
              <w:t> Precondition</w:t>
            </w:r>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F85585" w:rsidRPr="00E821A8" w:rsidRDefault="00D07601" w:rsidP="00227BA2">
            <w:pPr>
              <w:spacing w:after="0" w:line="240" w:lineRule="auto"/>
              <w:rPr>
                <w:rFonts w:eastAsia="MS PGothic" w:cstheme="minorHAnsi"/>
                <w:b/>
                <w:bCs/>
                <w:sz w:val="24"/>
                <w:szCs w:val="24"/>
              </w:rPr>
            </w:pPr>
            <w:r w:rsidRPr="00D07601">
              <w:rPr>
                <w:rFonts w:eastAsia="MS PGothic" w:cstheme="minorHAnsi"/>
                <w:b/>
                <w:bCs/>
                <w:sz w:val="24"/>
                <w:szCs w:val="24"/>
              </w:rPr>
              <w:t> Test case procedure</w:t>
            </w:r>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F85585" w:rsidRPr="00E821A8" w:rsidRDefault="00D07601" w:rsidP="00227BA2">
            <w:pPr>
              <w:spacing w:after="0" w:line="240" w:lineRule="auto"/>
              <w:rPr>
                <w:rFonts w:eastAsia="MS PGothic" w:cstheme="minorHAnsi"/>
                <w:b/>
                <w:bCs/>
                <w:sz w:val="24"/>
                <w:szCs w:val="24"/>
              </w:rPr>
            </w:pPr>
            <w:r w:rsidRPr="00D07601">
              <w:rPr>
                <w:rFonts w:eastAsia="MS PGothic" w:cstheme="minorHAnsi"/>
                <w:b/>
                <w:bCs/>
                <w:sz w:val="24"/>
                <w:szCs w:val="24"/>
              </w:rPr>
              <w:t>Expected output</w:t>
            </w:r>
          </w:p>
        </w:tc>
      </w:tr>
      <w:tr w:rsidR="00F85585" w:rsidRPr="00E821A8" w:rsidTr="00227BA2">
        <w:trPr>
          <w:trHeight w:val="530"/>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F85585" w:rsidRPr="00E821A8" w:rsidRDefault="00D07601" w:rsidP="00227BA2">
            <w:pPr>
              <w:spacing w:after="0" w:line="240" w:lineRule="auto"/>
              <w:rPr>
                <w:rFonts w:eastAsia="MS PGothic" w:cstheme="minorHAnsi"/>
                <w:sz w:val="24"/>
                <w:szCs w:val="24"/>
              </w:rPr>
            </w:pPr>
            <w:r w:rsidRPr="00D07601">
              <w:rPr>
                <w:rFonts w:eastAsia="MS PGothic" w:cstheme="minorHAnsi"/>
                <w:sz w:val="24"/>
                <w:szCs w:val="24"/>
              </w:rPr>
              <w:t>Create change</w:t>
            </w:r>
          </w:p>
        </w:tc>
        <w:tc>
          <w:tcPr>
            <w:tcW w:w="2163" w:type="dxa"/>
            <w:tcBorders>
              <w:top w:val="single" w:sz="4" w:space="0" w:color="000000"/>
              <w:left w:val="nil"/>
              <w:bottom w:val="single" w:sz="4" w:space="0" w:color="000000"/>
              <w:right w:val="single" w:sz="4" w:space="0" w:color="000000"/>
            </w:tcBorders>
            <w:shd w:val="clear" w:color="000000" w:fill="FFFFFF"/>
            <w:hideMark/>
          </w:tcPr>
          <w:p w:rsidR="00F85585" w:rsidRPr="00E821A8" w:rsidRDefault="00D07601" w:rsidP="00227BA2">
            <w:pPr>
              <w:shd w:val="clear" w:color="FFFFCC" w:fill="FFFFFF"/>
              <w:spacing w:before="100" w:beforeAutospacing="1" w:after="0" w:afterAutospacing="1" w:line="240" w:lineRule="auto"/>
              <w:rPr>
                <w:rFonts w:eastAsia="MS PGothic" w:cstheme="minorHAnsi"/>
                <w:sz w:val="24"/>
                <w:szCs w:val="24"/>
              </w:rPr>
            </w:pPr>
            <w:r w:rsidRPr="00D07601">
              <w:rPr>
                <w:rFonts w:eastAsia="MS PGothic" w:cstheme="minorHAnsi"/>
                <w:sz w:val="24"/>
                <w:szCs w:val="24"/>
              </w:rPr>
              <w:t>Log In as PM of a project</w:t>
            </w:r>
          </w:p>
        </w:tc>
        <w:tc>
          <w:tcPr>
            <w:tcW w:w="2794" w:type="dxa"/>
            <w:tcBorders>
              <w:top w:val="single" w:sz="4" w:space="0" w:color="000000"/>
              <w:left w:val="nil"/>
              <w:bottom w:val="single" w:sz="4" w:space="0" w:color="000000"/>
              <w:right w:val="single" w:sz="4" w:space="0" w:color="000000"/>
            </w:tcBorders>
            <w:shd w:val="clear" w:color="000000" w:fill="FFFFFF"/>
            <w:hideMark/>
          </w:tcPr>
          <w:p w:rsidR="003D7084" w:rsidRDefault="00D07601">
            <w:pPr>
              <w:pStyle w:val="ListParagraph"/>
              <w:numPr>
                <w:ilvl w:val="0"/>
                <w:numId w:val="75"/>
              </w:numPr>
              <w:spacing w:after="0" w:line="240" w:lineRule="auto"/>
              <w:rPr>
                <w:rFonts w:eastAsia="MS PGothic" w:cstheme="minorHAnsi"/>
                <w:sz w:val="24"/>
                <w:szCs w:val="24"/>
              </w:rPr>
            </w:pPr>
            <w:r w:rsidRPr="00D07601">
              <w:rPr>
                <w:rFonts w:eastAsia="MS PGothic" w:cstheme="minorHAnsi"/>
                <w:sz w:val="24"/>
                <w:szCs w:val="24"/>
              </w:rPr>
              <w:t>Go to project that user is PM.</w:t>
            </w:r>
          </w:p>
          <w:p w:rsidR="003D7084" w:rsidRDefault="00D07601">
            <w:pPr>
              <w:pStyle w:val="ListParagraph"/>
              <w:numPr>
                <w:ilvl w:val="0"/>
                <w:numId w:val="75"/>
              </w:numPr>
              <w:spacing w:after="0" w:line="240" w:lineRule="auto"/>
              <w:rPr>
                <w:rFonts w:eastAsia="MS PGothic" w:cstheme="minorHAnsi"/>
                <w:sz w:val="24"/>
                <w:szCs w:val="24"/>
              </w:rPr>
            </w:pPr>
            <w:r w:rsidRPr="00D07601">
              <w:rPr>
                <w:rFonts w:eastAsia="MS PGothic" w:cstheme="minorHAnsi"/>
                <w:sz w:val="24"/>
                <w:szCs w:val="24"/>
              </w:rPr>
              <w:t>Create change link</w:t>
            </w:r>
          </w:p>
        </w:tc>
        <w:tc>
          <w:tcPr>
            <w:tcW w:w="2885" w:type="dxa"/>
            <w:tcBorders>
              <w:top w:val="single" w:sz="4" w:space="0" w:color="000000"/>
              <w:left w:val="nil"/>
              <w:bottom w:val="single" w:sz="4" w:space="0" w:color="000000"/>
              <w:right w:val="single" w:sz="4" w:space="0" w:color="000000"/>
            </w:tcBorders>
            <w:shd w:val="clear" w:color="000000" w:fill="FFFFFF"/>
            <w:hideMark/>
          </w:tcPr>
          <w:p w:rsidR="00F85585" w:rsidRPr="00E821A8" w:rsidRDefault="00D07601" w:rsidP="00227BA2">
            <w:pPr>
              <w:pStyle w:val="ListParagraph"/>
              <w:numPr>
                <w:ilvl w:val="0"/>
                <w:numId w:val="76"/>
              </w:numPr>
              <w:shd w:val="clear" w:color="FFFFCC" w:fill="FFFFFF"/>
              <w:spacing w:before="100" w:beforeAutospacing="1" w:after="0" w:afterAutospacing="1" w:line="240" w:lineRule="auto"/>
              <w:rPr>
                <w:rFonts w:eastAsia="MS PGothic" w:cstheme="minorHAnsi"/>
                <w:sz w:val="24"/>
                <w:szCs w:val="24"/>
              </w:rPr>
            </w:pPr>
            <w:r w:rsidRPr="00D07601">
              <w:rPr>
                <w:rFonts w:eastAsia="MS PGothic" w:cstheme="minorHAnsi"/>
                <w:sz w:val="24"/>
                <w:szCs w:val="24"/>
              </w:rPr>
              <w:t>Place to input information.</w:t>
            </w:r>
          </w:p>
          <w:p w:rsidR="003D7084" w:rsidRDefault="00D07601">
            <w:pPr>
              <w:pStyle w:val="ListParagraph"/>
              <w:numPr>
                <w:ilvl w:val="0"/>
                <w:numId w:val="76"/>
              </w:numPr>
              <w:spacing w:after="0" w:line="240" w:lineRule="auto"/>
              <w:rPr>
                <w:rFonts w:eastAsia="MS PGothic" w:cstheme="minorHAnsi"/>
                <w:sz w:val="24"/>
                <w:szCs w:val="24"/>
              </w:rPr>
            </w:pPr>
            <w:r w:rsidRPr="00D07601">
              <w:rPr>
                <w:rFonts w:eastAsia="MS PGothic" w:cstheme="minorHAnsi"/>
                <w:sz w:val="24"/>
                <w:szCs w:val="24"/>
              </w:rPr>
              <w:t>Validation</w:t>
            </w:r>
          </w:p>
          <w:p w:rsidR="003D7084" w:rsidRDefault="00D07601">
            <w:pPr>
              <w:pStyle w:val="ListParagraph"/>
              <w:numPr>
                <w:ilvl w:val="0"/>
                <w:numId w:val="76"/>
              </w:numPr>
              <w:spacing w:after="0" w:line="240" w:lineRule="auto"/>
              <w:rPr>
                <w:rFonts w:eastAsia="MS PGothic" w:cstheme="minorHAnsi"/>
                <w:sz w:val="24"/>
                <w:szCs w:val="24"/>
              </w:rPr>
            </w:pPr>
            <w:r w:rsidRPr="00D07601">
              <w:rPr>
                <w:rFonts w:eastAsia="MS PGothic" w:cstheme="minorHAnsi"/>
                <w:sz w:val="24"/>
                <w:szCs w:val="24"/>
              </w:rPr>
              <w:t>Submit Ok</w:t>
            </w:r>
          </w:p>
        </w:tc>
      </w:tr>
    </w:tbl>
    <w:p w:rsidR="003D7084" w:rsidRDefault="003D7084">
      <w:pPr>
        <w:rPr>
          <w:rFonts w:cstheme="minorHAnsi"/>
          <w:sz w:val="24"/>
          <w:szCs w:val="24"/>
        </w:rPr>
      </w:pPr>
    </w:p>
    <w:p w:rsidR="003D7084" w:rsidRDefault="00D07601">
      <w:pPr>
        <w:pStyle w:val="Heading4"/>
        <w:rPr>
          <w:rFonts w:asciiTheme="minorHAnsi" w:hAnsiTheme="minorHAnsi" w:cstheme="minorHAnsi"/>
          <w:sz w:val="24"/>
          <w:szCs w:val="24"/>
        </w:rPr>
      </w:pPr>
      <w:bookmarkStart w:id="1557" w:name="_Toc332351404"/>
      <w:r w:rsidRPr="00D07601">
        <w:rPr>
          <w:rFonts w:asciiTheme="minorHAnsi" w:hAnsiTheme="minorHAnsi" w:cstheme="minorHAnsi"/>
          <w:sz w:val="24"/>
          <w:szCs w:val="24"/>
        </w:rPr>
        <w:t>5.1.14 Delete Change</w:t>
      </w:r>
      <w:bookmarkEnd w:id="1557"/>
    </w:p>
    <w:tbl>
      <w:tblPr>
        <w:tblW w:w="9379" w:type="dxa"/>
        <w:tblInd w:w="103" w:type="dxa"/>
        <w:tblLayout w:type="fixed"/>
        <w:tblLook w:val="04A0"/>
      </w:tblPr>
      <w:tblGrid>
        <w:gridCol w:w="1537"/>
        <w:gridCol w:w="2163"/>
        <w:gridCol w:w="2794"/>
        <w:gridCol w:w="2885"/>
      </w:tblGrid>
      <w:tr w:rsidR="00F85585" w:rsidRPr="00E821A8" w:rsidTr="00227BA2">
        <w:trPr>
          <w:trHeight w:val="114"/>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F85585" w:rsidRPr="00E821A8" w:rsidRDefault="00D07601" w:rsidP="00227BA2">
            <w:pPr>
              <w:spacing w:after="0" w:line="240" w:lineRule="auto"/>
              <w:rPr>
                <w:rFonts w:eastAsia="MS PGothic" w:cstheme="minorHAnsi"/>
                <w:b/>
                <w:sz w:val="24"/>
                <w:szCs w:val="24"/>
              </w:rPr>
            </w:pPr>
            <w:r w:rsidRPr="00D07601">
              <w:rPr>
                <w:rFonts w:eastAsia="MS PGothic" w:cstheme="minorHAnsi"/>
                <w:b/>
                <w:sz w:val="24"/>
                <w:szCs w:val="24"/>
              </w:rPr>
              <w:t>Content</w:t>
            </w:r>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F85585" w:rsidRPr="00E821A8" w:rsidRDefault="00D07601" w:rsidP="00227BA2">
            <w:pPr>
              <w:spacing w:after="0" w:line="240" w:lineRule="auto"/>
              <w:rPr>
                <w:rFonts w:eastAsia="MS PGothic" w:cstheme="minorHAnsi"/>
                <w:b/>
                <w:bCs/>
                <w:sz w:val="24"/>
                <w:szCs w:val="24"/>
              </w:rPr>
            </w:pPr>
            <w:r w:rsidRPr="00D07601">
              <w:rPr>
                <w:rFonts w:eastAsia="MS PGothic" w:cstheme="minorHAnsi"/>
                <w:b/>
                <w:bCs/>
                <w:sz w:val="24"/>
                <w:szCs w:val="24"/>
              </w:rPr>
              <w:t> Precondition</w:t>
            </w:r>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F85585" w:rsidRPr="00E821A8" w:rsidRDefault="00D07601" w:rsidP="00227BA2">
            <w:pPr>
              <w:spacing w:after="0" w:line="240" w:lineRule="auto"/>
              <w:rPr>
                <w:rFonts w:eastAsia="MS PGothic" w:cstheme="minorHAnsi"/>
                <w:b/>
                <w:bCs/>
                <w:sz w:val="24"/>
                <w:szCs w:val="24"/>
              </w:rPr>
            </w:pPr>
            <w:r w:rsidRPr="00D07601">
              <w:rPr>
                <w:rFonts w:eastAsia="MS PGothic" w:cstheme="minorHAnsi"/>
                <w:b/>
                <w:bCs/>
                <w:sz w:val="24"/>
                <w:szCs w:val="24"/>
              </w:rPr>
              <w:t> Test case procedure</w:t>
            </w:r>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F85585" w:rsidRPr="00E821A8" w:rsidRDefault="00D07601" w:rsidP="00227BA2">
            <w:pPr>
              <w:spacing w:after="0" w:line="240" w:lineRule="auto"/>
              <w:rPr>
                <w:rFonts w:eastAsia="MS PGothic" w:cstheme="minorHAnsi"/>
                <w:b/>
                <w:bCs/>
                <w:sz w:val="24"/>
                <w:szCs w:val="24"/>
              </w:rPr>
            </w:pPr>
            <w:r w:rsidRPr="00D07601">
              <w:rPr>
                <w:rFonts w:eastAsia="MS PGothic" w:cstheme="minorHAnsi"/>
                <w:b/>
                <w:bCs/>
                <w:sz w:val="24"/>
                <w:szCs w:val="24"/>
              </w:rPr>
              <w:t>Expected output</w:t>
            </w:r>
          </w:p>
        </w:tc>
      </w:tr>
      <w:tr w:rsidR="00F85585" w:rsidRPr="00E821A8" w:rsidTr="00227BA2">
        <w:trPr>
          <w:trHeight w:val="530"/>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F85585" w:rsidRPr="00E821A8" w:rsidRDefault="00D07601" w:rsidP="00227BA2">
            <w:pPr>
              <w:spacing w:after="0" w:line="240" w:lineRule="auto"/>
              <w:rPr>
                <w:rFonts w:eastAsia="MS PGothic" w:cstheme="minorHAnsi"/>
                <w:sz w:val="24"/>
                <w:szCs w:val="24"/>
              </w:rPr>
            </w:pPr>
            <w:r w:rsidRPr="00D07601">
              <w:rPr>
                <w:rFonts w:eastAsia="MS PGothic" w:cstheme="minorHAnsi"/>
                <w:sz w:val="24"/>
                <w:szCs w:val="24"/>
              </w:rPr>
              <w:t>Delete change</w:t>
            </w:r>
          </w:p>
        </w:tc>
        <w:tc>
          <w:tcPr>
            <w:tcW w:w="2163" w:type="dxa"/>
            <w:tcBorders>
              <w:top w:val="single" w:sz="4" w:space="0" w:color="000000"/>
              <w:left w:val="nil"/>
              <w:bottom w:val="single" w:sz="4" w:space="0" w:color="000000"/>
              <w:right w:val="single" w:sz="4" w:space="0" w:color="000000"/>
            </w:tcBorders>
            <w:shd w:val="clear" w:color="000000" w:fill="FFFFFF"/>
            <w:hideMark/>
          </w:tcPr>
          <w:p w:rsidR="00F85585" w:rsidRPr="00E821A8" w:rsidRDefault="00D07601" w:rsidP="00227BA2">
            <w:pPr>
              <w:shd w:val="clear" w:color="FFFFCC" w:fill="FFFFFF"/>
              <w:spacing w:before="100" w:beforeAutospacing="1" w:after="0" w:afterAutospacing="1" w:line="240" w:lineRule="auto"/>
              <w:rPr>
                <w:rFonts w:eastAsia="MS PGothic" w:cstheme="minorHAnsi"/>
                <w:sz w:val="24"/>
                <w:szCs w:val="24"/>
              </w:rPr>
            </w:pPr>
            <w:r w:rsidRPr="00D07601">
              <w:rPr>
                <w:rFonts w:eastAsia="MS PGothic" w:cstheme="minorHAnsi"/>
                <w:sz w:val="24"/>
                <w:szCs w:val="24"/>
              </w:rPr>
              <w:t>Log In as PM of a project</w:t>
            </w:r>
          </w:p>
        </w:tc>
        <w:tc>
          <w:tcPr>
            <w:tcW w:w="2794" w:type="dxa"/>
            <w:tcBorders>
              <w:top w:val="single" w:sz="4" w:space="0" w:color="000000"/>
              <w:left w:val="nil"/>
              <w:bottom w:val="single" w:sz="4" w:space="0" w:color="000000"/>
              <w:right w:val="single" w:sz="4" w:space="0" w:color="000000"/>
            </w:tcBorders>
            <w:shd w:val="clear" w:color="000000" w:fill="FFFFFF"/>
            <w:hideMark/>
          </w:tcPr>
          <w:p w:rsidR="003D7084" w:rsidRDefault="00D07601">
            <w:pPr>
              <w:pStyle w:val="ListParagraph"/>
              <w:numPr>
                <w:ilvl w:val="0"/>
                <w:numId w:val="77"/>
              </w:numPr>
              <w:spacing w:after="0" w:line="240" w:lineRule="auto"/>
              <w:rPr>
                <w:rFonts w:eastAsia="MS PGothic" w:cstheme="minorHAnsi"/>
                <w:sz w:val="24"/>
                <w:szCs w:val="24"/>
              </w:rPr>
            </w:pPr>
            <w:r w:rsidRPr="00D07601">
              <w:rPr>
                <w:rFonts w:eastAsia="MS PGothic" w:cstheme="minorHAnsi"/>
                <w:sz w:val="24"/>
                <w:szCs w:val="24"/>
              </w:rPr>
              <w:t>Go to project that user is PM.</w:t>
            </w:r>
          </w:p>
          <w:p w:rsidR="003D7084" w:rsidRDefault="00D07601">
            <w:pPr>
              <w:pStyle w:val="ListParagraph"/>
              <w:numPr>
                <w:ilvl w:val="0"/>
                <w:numId w:val="77"/>
              </w:numPr>
              <w:spacing w:after="0" w:line="240" w:lineRule="auto"/>
              <w:rPr>
                <w:rFonts w:eastAsia="MS PGothic" w:cstheme="minorHAnsi"/>
                <w:sz w:val="24"/>
                <w:szCs w:val="24"/>
              </w:rPr>
            </w:pPr>
            <w:r w:rsidRPr="00D07601">
              <w:rPr>
                <w:rFonts w:eastAsia="MS PGothic" w:cstheme="minorHAnsi"/>
                <w:sz w:val="24"/>
                <w:szCs w:val="24"/>
              </w:rPr>
              <w:t>Choose change to Delete</w:t>
            </w:r>
          </w:p>
        </w:tc>
        <w:tc>
          <w:tcPr>
            <w:tcW w:w="2885" w:type="dxa"/>
            <w:tcBorders>
              <w:top w:val="single" w:sz="4" w:space="0" w:color="000000"/>
              <w:left w:val="nil"/>
              <w:bottom w:val="single" w:sz="4" w:space="0" w:color="000000"/>
              <w:right w:val="single" w:sz="4" w:space="0" w:color="000000"/>
            </w:tcBorders>
            <w:shd w:val="clear" w:color="000000" w:fill="FFFFFF"/>
            <w:hideMark/>
          </w:tcPr>
          <w:p w:rsidR="00F85585" w:rsidRPr="00E821A8" w:rsidRDefault="00D07601" w:rsidP="00227BA2">
            <w:pPr>
              <w:pStyle w:val="ListParagraph"/>
              <w:numPr>
                <w:ilvl w:val="0"/>
                <w:numId w:val="80"/>
              </w:numPr>
              <w:shd w:val="clear" w:color="FFFFCC" w:fill="FFFFFF"/>
              <w:spacing w:before="100" w:beforeAutospacing="1" w:after="0" w:afterAutospacing="1" w:line="240" w:lineRule="auto"/>
              <w:rPr>
                <w:rFonts w:eastAsia="MS PGothic" w:cstheme="minorHAnsi"/>
                <w:sz w:val="24"/>
                <w:szCs w:val="24"/>
              </w:rPr>
            </w:pPr>
            <w:r w:rsidRPr="00D07601">
              <w:rPr>
                <w:rFonts w:eastAsia="MS PGothic" w:cstheme="minorHAnsi"/>
                <w:sz w:val="24"/>
                <w:szCs w:val="24"/>
              </w:rPr>
              <w:t>change deleted</w:t>
            </w:r>
          </w:p>
        </w:tc>
      </w:tr>
    </w:tbl>
    <w:p w:rsidR="00F85585" w:rsidRPr="00E821A8" w:rsidRDefault="00F85585" w:rsidP="00314775">
      <w:pPr>
        <w:rPr>
          <w:rFonts w:cstheme="minorHAnsi"/>
          <w:sz w:val="24"/>
          <w:szCs w:val="24"/>
        </w:rPr>
      </w:pPr>
    </w:p>
    <w:p w:rsidR="00314775" w:rsidRPr="00E821A8" w:rsidRDefault="00D07601" w:rsidP="00314775">
      <w:pPr>
        <w:pStyle w:val="Heading4"/>
        <w:rPr>
          <w:rFonts w:asciiTheme="minorHAnsi" w:hAnsiTheme="minorHAnsi" w:cstheme="minorHAnsi"/>
          <w:sz w:val="24"/>
          <w:szCs w:val="24"/>
        </w:rPr>
      </w:pPr>
      <w:bookmarkStart w:id="1558" w:name="_Toc332351405"/>
      <w:r w:rsidRPr="00D07601">
        <w:rPr>
          <w:rFonts w:asciiTheme="minorHAnsi" w:hAnsiTheme="minorHAnsi" w:cstheme="minorHAnsi"/>
          <w:sz w:val="24"/>
          <w:szCs w:val="24"/>
        </w:rPr>
        <w:t>5.1.15 Update Change</w:t>
      </w:r>
      <w:bookmarkEnd w:id="1558"/>
    </w:p>
    <w:tbl>
      <w:tblPr>
        <w:tblW w:w="9379" w:type="dxa"/>
        <w:tblInd w:w="103" w:type="dxa"/>
        <w:tblLayout w:type="fixed"/>
        <w:tblLook w:val="04A0"/>
      </w:tblPr>
      <w:tblGrid>
        <w:gridCol w:w="1537"/>
        <w:gridCol w:w="2163"/>
        <w:gridCol w:w="2794"/>
        <w:gridCol w:w="2885"/>
      </w:tblGrid>
      <w:tr w:rsidR="00314775" w:rsidRPr="00E821A8" w:rsidTr="00227BA2">
        <w:trPr>
          <w:trHeight w:val="114"/>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314775" w:rsidRPr="00E821A8" w:rsidRDefault="00D07601" w:rsidP="00227BA2">
            <w:pPr>
              <w:spacing w:after="0" w:line="240" w:lineRule="auto"/>
              <w:rPr>
                <w:rFonts w:eastAsia="MS PGothic" w:cstheme="minorHAnsi"/>
                <w:b/>
                <w:sz w:val="24"/>
                <w:szCs w:val="24"/>
              </w:rPr>
            </w:pPr>
            <w:r w:rsidRPr="00D07601">
              <w:rPr>
                <w:rFonts w:eastAsia="MS PGothic" w:cstheme="minorHAnsi"/>
                <w:b/>
                <w:sz w:val="24"/>
                <w:szCs w:val="24"/>
              </w:rPr>
              <w:t>Content</w:t>
            </w:r>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314775" w:rsidRPr="00E821A8" w:rsidRDefault="00D07601" w:rsidP="00227BA2">
            <w:pPr>
              <w:spacing w:after="0" w:line="240" w:lineRule="auto"/>
              <w:rPr>
                <w:rFonts w:eastAsia="MS PGothic" w:cstheme="minorHAnsi"/>
                <w:b/>
                <w:bCs/>
                <w:sz w:val="24"/>
                <w:szCs w:val="24"/>
              </w:rPr>
            </w:pPr>
            <w:r w:rsidRPr="00D07601">
              <w:rPr>
                <w:rFonts w:eastAsia="MS PGothic" w:cstheme="minorHAnsi"/>
                <w:b/>
                <w:bCs/>
                <w:sz w:val="24"/>
                <w:szCs w:val="24"/>
              </w:rPr>
              <w:t> Precondition</w:t>
            </w:r>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314775" w:rsidRPr="00E821A8" w:rsidRDefault="00D07601" w:rsidP="00227BA2">
            <w:pPr>
              <w:spacing w:after="0" w:line="240" w:lineRule="auto"/>
              <w:rPr>
                <w:rFonts w:eastAsia="MS PGothic" w:cstheme="minorHAnsi"/>
                <w:b/>
                <w:bCs/>
                <w:sz w:val="24"/>
                <w:szCs w:val="24"/>
              </w:rPr>
            </w:pPr>
            <w:r w:rsidRPr="00D07601">
              <w:rPr>
                <w:rFonts w:eastAsia="MS PGothic" w:cstheme="minorHAnsi"/>
                <w:b/>
                <w:bCs/>
                <w:sz w:val="24"/>
                <w:szCs w:val="24"/>
              </w:rPr>
              <w:t> Test case procedure</w:t>
            </w:r>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314775" w:rsidRPr="00E821A8" w:rsidRDefault="00D07601" w:rsidP="00227BA2">
            <w:pPr>
              <w:spacing w:after="0" w:line="240" w:lineRule="auto"/>
              <w:rPr>
                <w:rFonts w:eastAsia="MS PGothic" w:cstheme="minorHAnsi"/>
                <w:b/>
                <w:bCs/>
                <w:sz w:val="24"/>
                <w:szCs w:val="24"/>
              </w:rPr>
            </w:pPr>
            <w:r w:rsidRPr="00D07601">
              <w:rPr>
                <w:rFonts w:eastAsia="MS PGothic" w:cstheme="minorHAnsi"/>
                <w:b/>
                <w:bCs/>
                <w:sz w:val="24"/>
                <w:szCs w:val="24"/>
              </w:rPr>
              <w:t>Expected output</w:t>
            </w:r>
          </w:p>
        </w:tc>
      </w:tr>
      <w:tr w:rsidR="00314775" w:rsidRPr="00E821A8" w:rsidTr="00227BA2">
        <w:trPr>
          <w:trHeight w:val="530"/>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314775" w:rsidRPr="00E821A8" w:rsidRDefault="00D07601" w:rsidP="00227BA2">
            <w:pPr>
              <w:spacing w:after="0" w:line="240" w:lineRule="auto"/>
              <w:rPr>
                <w:rFonts w:eastAsia="MS PGothic" w:cstheme="minorHAnsi"/>
                <w:sz w:val="24"/>
                <w:szCs w:val="24"/>
              </w:rPr>
            </w:pPr>
            <w:r w:rsidRPr="00D07601">
              <w:rPr>
                <w:rFonts w:eastAsia="MS PGothic" w:cstheme="minorHAnsi"/>
                <w:sz w:val="24"/>
                <w:szCs w:val="24"/>
              </w:rPr>
              <w:t>Update change</w:t>
            </w:r>
          </w:p>
        </w:tc>
        <w:tc>
          <w:tcPr>
            <w:tcW w:w="2163" w:type="dxa"/>
            <w:tcBorders>
              <w:top w:val="single" w:sz="4" w:space="0" w:color="000000"/>
              <w:left w:val="nil"/>
              <w:bottom w:val="single" w:sz="4" w:space="0" w:color="000000"/>
              <w:right w:val="single" w:sz="4" w:space="0" w:color="000000"/>
            </w:tcBorders>
            <w:shd w:val="clear" w:color="000000" w:fill="FFFFFF"/>
            <w:hideMark/>
          </w:tcPr>
          <w:p w:rsidR="00314775" w:rsidRPr="00E821A8" w:rsidRDefault="00D07601" w:rsidP="00227BA2">
            <w:pPr>
              <w:shd w:val="clear" w:color="FFFFCC" w:fill="FFFFFF"/>
              <w:spacing w:before="100" w:beforeAutospacing="1" w:after="0" w:afterAutospacing="1" w:line="240" w:lineRule="auto"/>
              <w:rPr>
                <w:rFonts w:eastAsia="MS PGothic" w:cstheme="minorHAnsi"/>
                <w:sz w:val="24"/>
                <w:szCs w:val="24"/>
              </w:rPr>
            </w:pPr>
            <w:r w:rsidRPr="00D07601">
              <w:rPr>
                <w:rFonts w:eastAsia="MS PGothic" w:cstheme="minorHAnsi"/>
                <w:sz w:val="24"/>
                <w:szCs w:val="24"/>
              </w:rPr>
              <w:t>Log In as PM of a project</w:t>
            </w:r>
          </w:p>
        </w:tc>
        <w:tc>
          <w:tcPr>
            <w:tcW w:w="2794" w:type="dxa"/>
            <w:tcBorders>
              <w:top w:val="single" w:sz="4" w:space="0" w:color="000000"/>
              <w:left w:val="nil"/>
              <w:bottom w:val="single" w:sz="4" w:space="0" w:color="000000"/>
              <w:right w:val="single" w:sz="4" w:space="0" w:color="000000"/>
            </w:tcBorders>
            <w:shd w:val="clear" w:color="000000" w:fill="FFFFFF"/>
            <w:hideMark/>
          </w:tcPr>
          <w:p w:rsidR="00314775" w:rsidRPr="00E821A8" w:rsidRDefault="00D07601" w:rsidP="00314775">
            <w:pPr>
              <w:pStyle w:val="ListParagraph"/>
              <w:numPr>
                <w:ilvl w:val="0"/>
                <w:numId w:val="79"/>
              </w:numPr>
              <w:shd w:val="clear" w:color="FFFFCC" w:fill="FFFFFF"/>
              <w:spacing w:before="100" w:beforeAutospacing="1" w:after="0" w:afterAutospacing="1" w:line="240" w:lineRule="auto"/>
              <w:rPr>
                <w:rFonts w:eastAsia="MS PGothic" w:cstheme="minorHAnsi"/>
                <w:sz w:val="24"/>
                <w:szCs w:val="24"/>
              </w:rPr>
            </w:pPr>
            <w:r w:rsidRPr="00D07601">
              <w:rPr>
                <w:rFonts w:eastAsia="MS PGothic" w:cstheme="minorHAnsi"/>
                <w:sz w:val="24"/>
                <w:szCs w:val="24"/>
              </w:rPr>
              <w:t>Go to project that user is PM.</w:t>
            </w:r>
          </w:p>
          <w:p w:rsidR="00314775" w:rsidRPr="00E821A8" w:rsidRDefault="00D07601" w:rsidP="00314775">
            <w:pPr>
              <w:pStyle w:val="ListParagraph"/>
              <w:numPr>
                <w:ilvl w:val="0"/>
                <w:numId w:val="79"/>
              </w:numPr>
              <w:spacing w:after="0" w:line="240" w:lineRule="auto"/>
              <w:rPr>
                <w:rFonts w:eastAsia="MS PGothic" w:cstheme="minorHAnsi"/>
                <w:sz w:val="24"/>
                <w:szCs w:val="24"/>
              </w:rPr>
            </w:pPr>
            <w:r w:rsidRPr="00D07601">
              <w:rPr>
                <w:rFonts w:eastAsia="MS PGothic" w:cstheme="minorHAnsi"/>
                <w:sz w:val="24"/>
                <w:szCs w:val="24"/>
              </w:rPr>
              <w:t>Choose change to update</w:t>
            </w:r>
          </w:p>
        </w:tc>
        <w:tc>
          <w:tcPr>
            <w:tcW w:w="2885" w:type="dxa"/>
            <w:tcBorders>
              <w:top w:val="single" w:sz="4" w:space="0" w:color="000000"/>
              <w:left w:val="nil"/>
              <w:bottom w:val="single" w:sz="4" w:space="0" w:color="000000"/>
              <w:right w:val="single" w:sz="4" w:space="0" w:color="000000"/>
            </w:tcBorders>
            <w:shd w:val="clear" w:color="000000" w:fill="FFFFFF"/>
            <w:hideMark/>
          </w:tcPr>
          <w:p w:rsidR="003D7084" w:rsidRDefault="00D07601">
            <w:pPr>
              <w:pStyle w:val="ListParagraph"/>
              <w:numPr>
                <w:ilvl w:val="0"/>
                <w:numId w:val="89"/>
              </w:numPr>
              <w:spacing w:after="0" w:line="240" w:lineRule="auto"/>
              <w:rPr>
                <w:rFonts w:eastAsia="MS PGothic" w:cstheme="minorHAnsi"/>
                <w:sz w:val="24"/>
                <w:szCs w:val="24"/>
              </w:rPr>
            </w:pPr>
            <w:r w:rsidRPr="00D07601">
              <w:rPr>
                <w:rFonts w:eastAsia="MS PGothic" w:cstheme="minorHAnsi"/>
                <w:sz w:val="24"/>
                <w:szCs w:val="24"/>
              </w:rPr>
              <w:t>View current information and input new ones.</w:t>
            </w:r>
          </w:p>
          <w:p w:rsidR="00314775" w:rsidRPr="00E821A8" w:rsidRDefault="00D07601" w:rsidP="00314775">
            <w:pPr>
              <w:pStyle w:val="ListParagraph"/>
              <w:numPr>
                <w:ilvl w:val="0"/>
                <w:numId w:val="80"/>
              </w:numPr>
              <w:spacing w:after="0" w:line="240" w:lineRule="auto"/>
              <w:rPr>
                <w:rFonts w:eastAsia="MS PGothic" w:cstheme="minorHAnsi"/>
                <w:sz w:val="24"/>
                <w:szCs w:val="24"/>
              </w:rPr>
            </w:pPr>
            <w:r w:rsidRPr="00D07601">
              <w:rPr>
                <w:rFonts w:eastAsia="MS PGothic" w:cstheme="minorHAnsi"/>
                <w:sz w:val="24"/>
                <w:szCs w:val="24"/>
              </w:rPr>
              <w:t>Validation</w:t>
            </w:r>
          </w:p>
          <w:p w:rsidR="00314775" w:rsidRPr="00E821A8" w:rsidRDefault="00D07601" w:rsidP="00314775">
            <w:pPr>
              <w:pStyle w:val="ListParagraph"/>
              <w:numPr>
                <w:ilvl w:val="0"/>
                <w:numId w:val="80"/>
              </w:numPr>
              <w:spacing w:after="0" w:line="240" w:lineRule="auto"/>
              <w:rPr>
                <w:rFonts w:eastAsia="MS PGothic" w:cstheme="minorHAnsi"/>
                <w:sz w:val="24"/>
                <w:szCs w:val="24"/>
              </w:rPr>
            </w:pPr>
            <w:r w:rsidRPr="00D07601">
              <w:rPr>
                <w:rFonts w:eastAsia="MS PGothic" w:cstheme="minorHAnsi"/>
                <w:sz w:val="24"/>
                <w:szCs w:val="24"/>
              </w:rPr>
              <w:t>Submit Ok</w:t>
            </w:r>
          </w:p>
        </w:tc>
      </w:tr>
    </w:tbl>
    <w:p w:rsidR="00314775" w:rsidRPr="00E821A8" w:rsidRDefault="00314775" w:rsidP="00314775">
      <w:pPr>
        <w:rPr>
          <w:rFonts w:cstheme="minorHAnsi"/>
          <w:sz w:val="24"/>
          <w:szCs w:val="24"/>
        </w:rPr>
      </w:pPr>
    </w:p>
    <w:p w:rsidR="00CA2200" w:rsidRPr="00E821A8" w:rsidRDefault="00D07601" w:rsidP="00CA2200">
      <w:pPr>
        <w:pStyle w:val="Heading4"/>
        <w:rPr>
          <w:rFonts w:asciiTheme="minorHAnsi" w:hAnsiTheme="minorHAnsi" w:cstheme="minorHAnsi"/>
          <w:sz w:val="24"/>
          <w:szCs w:val="24"/>
        </w:rPr>
      </w:pPr>
      <w:r w:rsidRPr="00D07601">
        <w:rPr>
          <w:rFonts w:asciiTheme="minorHAnsi" w:hAnsiTheme="minorHAnsi" w:cstheme="minorHAnsi"/>
          <w:sz w:val="24"/>
          <w:szCs w:val="24"/>
        </w:rPr>
        <w:t>5.1.1</w:t>
      </w:r>
      <w:r w:rsidR="00CA2200" w:rsidRPr="00E821A8">
        <w:rPr>
          <w:rFonts w:asciiTheme="minorHAnsi" w:hAnsiTheme="minorHAnsi" w:cstheme="minorHAnsi"/>
          <w:sz w:val="24"/>
          <w:szCs w:val="24"/>
        </w:rPr>
        <w:t>6</w:t>
      </w:r>
      <w:r w:rsidRPr="00D07601">
        <w:rPr>
          <w:rFonts w:asciiTheme="minorHAnsi" w:hAnsiTheme="minorHAnsi" w:cstheme="minorHAnsi"/>
          <w:sz w:val="24"/>
          <w:szCs w:val="24"/>
        </w:rPr>
        <w:t xml:space="preserve"> Create Stage</w:t>
      </w:r>
    </w:p>
    <w:tbl>
      <w:tblPr>
        <w:tblW w:w="9379" w:type="dxa"/>
        <w:tblInd w:w="103" w:type="dxa"/>
        <w:tblLayout w:type="fixed"/>
        <w:tblLook w:val="04A0"/>
      </w:tblPr>
      <w:tblGrid>
        <w:gridCol w:w="1537"/>
        <w:gridCol w:w="2163"/>
        <w:gridCol w:w="2794"/>
        <w:gridCol w:w="2885"/>
      </w:tblGrid>
      <w:tr w:rsidR="00CA2200" w:rsidRPr="00E821A8" w:rsidTr="003D7084">
        <w:trPr>
          <w:trHeight w:val="114"/>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CA2200" w:rsidRPr="00E821A8" w:rsidRDefault="00D07601" w:rsidP="003D7084">
            <w:pPr>
              <w:spacing w:after="0" w:line="240" w:lineRule="auto"/>
              <w:rPr>
                <w:rFonts w:eastAsia="MS PGothic" w:cstheme="minorHAnsi"/>
                <w:b/>
                <w:sz w:val="24"/>
                <w:szCs w:val="24"/>
              </w:rPr>
            </w:pPr>
            <w:r w:rsidRPr="00D07601">
              <w:rPr>
                <w:rFonts w:eastAsia="MS PGothic" w:cstheme="minorHAnsi"/>
                <w:b/>
                <w:sz w:val="24"/>
                <w:szCs w:val="24"/>
              </w:rPr>
              <w:t>Content</w:t>
            </w:r>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CA2200" w:rsidRPr="00E821A8" w:rsidRDefault="00D07601" w:rsidP="003D7084">
            <w:pPr>
              <w:spacing w:after="0" w:line="240" w:lineRule="auto"/>
              <w:rPr>
                <w:rFonts w:eastAsia="MS PGothic" w:cstheme="minorHAnsi"/>
                <w:b/>
                <w:bCs/>
                <w:sz w:val="24"/>
                <w:szCs w:val="24"/>
              </w:rPr>
            </w:pPr>
            <w:r w:rsidRPr="00D07601">
              <w:rPr>
                <w:rFonts w:eastAsia="MS PGothic" w:cstheme="minorHAnsi"/>
                <w:b/>
                <w:bCs/>
                <w:sz w:val="24"/>
                <w:szCs w:val="24"/>
              </w:rPr>
              <w:t> Precondition</w:t>
            </w:r>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CA2200" w:rsidRPr="00E821A8" w:rsidRDefault="00D07601" w:rsidP="003D7084">
            <w:pPr>
              <w:spacing w:after="0" w:line="240" w:lineRule="auto"/>
              <w:rPr>
                <w:rFonts w:eastAsia="MS PGothic" w:cstheme="minorHAnsi"/>
                <w:b/>
                <w:bCs/>
                <w:sz w:val="24"/>
                <w:szCs w:val="24"/>
              </w:rPr>
            </w:pPr>
            <w:r w:rsidRPr="00D07601">
              <w:rPr>
                <w:rFonts w:eastAsia="MS PGothic" w:cstheme="minorHAnsi"/>
                <w:b/>
                <w:bCs/>
                <w:sz w:val="24"/>
                <w:szCs w:val="24"/>
              </w:rPr>
              <w:t> Test case procedure</w:t>
            </w:r>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CA2200" w:rsidRPr="00E821A8" w:rsidRDefault="00D07601" w:rsidP="003D7084">
            <w:pPr>
              <w:spacing w:after="0" w:line="240" w:lineRule="auto"/>
              <w:rPr>
                <w:rFonts w:eastAsia="MS PGothic" w:cstheme="minorHAnsi"/>
                <w:b/>
                <w:bCs/>
                <w:sz w:val="24"/>
                <w:szCs w:val="24"/>
              </w:rPr>
            </w:pPr>
            <w:r w:rsidRPr="00D07601">
              <w:rPr>
                <w:rFonts w:eastAsia="MS PGothic" w:cstheme="minorHAnsi"/>
                <w:b/>
                <w:bCs/>
                <w:sz w:val="24"/>
                <w:szCs w:val="24"/>
              </w:rPr>
              <w:t>Expected output</w:t>
            </w:r>
          </w:p>
        </w:tc>
      </w:tr>
      <w:tr w:rsidR="00CA2200" w:rsidRPr="00E821A8" w:rsidTr="003D7084">
        <w:trPr>
          <w:trHeight w:val="530"/>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CA2200" w:rsidRPr="00E821A8" w:rsidRDefault="00D07601" w:rsidP="00CA2200">
            <w:pPr>
              <w:spacing w:after="0" w:line="240" w:lineRule="auto"/>
              <w:rPr>
                <w:rFonts w:eastAsia="MS PGothic" w:cstheme="minorHAnsi"/>
                <w:sz w:val="24"/>
                <w:szCs w:val="24"/>
              </w:rPr>
            </w:pPr>
            <w:r w:rsidRPr="00D07601">
              <w:rPr>
                <w:rFonts w:eastAsia="MS PGothic" w:cstheme="minorHAnsi"/>
                <w:sz w:val="24"/>
                <w:szCs w:val="24"/>
              </w:rPr>
              <w:t xml:space="preserve">Create </w:t>
            </w:r>
            <w:r w:rsidR="00CA2200" w:rsidRPr="00E821A8">
              <w:rPr>
                <w:rFonts w:eastAsia="MS PGothic" w:cstheme="minorHAnsi"/>
                <w:sz w:val="24"/>
                <w:szCs w:val="24"/>
              </w:rPr>
              <w:t>stage</w:t>
            </w:r>
          </w:p>
        </w:tc>
        <w:tc>
          <w:tcPr>
            <w:tcW w:w="2163" w:type="dxa"/>
            <w:tcBorders>
              <w:top w:val="single" w:sz="4" w:space="0" w:color="000000"/>
              <w:left w:val="nil"/>
              <w:bottom w:val="single" w:sz="4" w:space="0" w:color="000000"/>
              <w:right w:val="single" w:sz="4" w:space="0" w:color="000000"/>
            </w:tcBorders>
            <w:shd w:val="clear" w:color="000000" w:fill="FFFFFF"/>
            <w:hideMark/>
          </w:tcPr>
          <w:p w:rsidR="00CA2200" w:rsidRPr="00E821A8" w:rsidRDefault="00D07601" w:rsidP="003D7084">
            <w:pPr>
              <w:shd w:val="clear" w:color="FFFFCC" w:fill="FFFFFF"/>
              <w:spacing w:before="100" w:beforeAutospacing="1" w:after="0" w:afterAutospacing="1" w:line="240" w:lineRule="auto"/>
              <w:rPr>
                <w:rFonts w:eastAsia="MS PGothic" w:cstheme="minorHAnsi"/>
                <w:sz w:val="24"/>
                <w:szCs w:val="24"/>
              </w:rPr>
            </w:pPr>
            <w:r w:rsidRPr="00D07601">
              <w:rPr>
                <w:rFonts w:eastAsia="MS PGothic" w:cstheme="minorHAnsi"/>
                <w:sz w:val="24"/>
                <w:szCs w:val="24"/>
              </w:rPr>
              <w:t>Log In as PM of a project</w:t>
            </w:r>
          </w:p>
        </w:tc>
        <w:tc>
          <w:tcPr>
            <w:tcW w:w="2794" w:type="dxa"/>
            <w:tcBorders>
              <w:top w:val="single" w:sz="4" w:space="0" w:color="000000"/>
              <w:left w:val="nil"/>
              <w:bottom w:val="single" w:sz="4" w:space="0" w:color="000000"/>
              <w:right w:val="single" w:sz="4" w:space="0" w:color="000000"/>
            </w:tcBorders>
            <w:shd w:val="clear" w:color="000000" w:fill="FFFFFF"/>
            <w:hideMark/>
          </w:tcPr>
          <w:p w:rsidR="003D7084" w:rsidRDefault="00D07601">
            <w:pPr>
              <w:pStyle w:val="ListParagraph"/>
              <w:numPr>
                <w:ilvl w:val="0"/>
                <w:numId w:val="75"/>
              </w:numPr>
              <w:spacing w:after="0" w:line="240" w:lineRule="auto"/>
              <w:rPr>
                <w:rFonts w:eastAsia="MS PGothic" w:cstheme="minorHAnsi"/>
                <w:sz w:val="24"/>
                <w:szCs w:val="24"/>
              </w:rPr>
            </w:pPr>
            <w:r w:rsidRPr="00D07601">
              <w:rPr>
                <w:rFonts w:eastAsia="MS PGothic" w:cstheme="minorHAnsi"/>
                <w:sz w:val="24"/>
                <w:szCs w:val="24"/>
              </w:rPr>
              <w:t>Go to project that user is PM.</w:t>
            </w:r>
          </w:p>
          <w:p w:rsidR="003D7084" w:rsidRDefault="00D07601">
            <w:pPr>
              <w:pStyle w:val="ListParagraph"/>
              <w:numPr>
                <w:ilvl w:val="0"/>
                <w:numId w:val="75"/>
              </w:numPr>
              <w:spacing w:after="0" w:line="240" w:lineRule="auto"/>
              <w:rPr>
                <w:rFonts w:eastAsia="MS PGothic" w:cstheme="minorHAnsi"/>
                <w:sz w:val="24"/>
                <w:szCs w:val="24"/>
              </w:rPr>
            </w:pPr>
            <w:r w:rsidRPr="00D07601">
              <w:rPr>
                <w:rFonts w:eastAsia="MS PGothic" w:cstheme="minorHAnsi"/>
                <w:sz w:val="24"/>
                <w:szCs w:val="24"/>
              </w:rPr>
              <w:t xml:space="preserve">Create </w:t>
            </w:r>
            <w:r w:rsidR="00CA2200" w:rsidRPr="00E821A8">
              <w:rPr>
                <w:rFonts w:eastAsia="MS PGothic" w:cstheme="minorHAnsi"/>
                <w:sz w:val="24"/>
                <w:szCs w:val="24"/>
              </w:rPr>
              <w:t xml:space="preserve">stage </w:t>
            </w:r>
            <w:r w:rsidRPr="00D07601">
              <w:rPr>
                <w:rFonts w:eastAsia="MS PGothic" w:cstheme="minorHAnsi"/>
                <w:sz w:val="24"/>
                <w:szCs w:val="24"/>
              </w:rPr>
              <w:t>link</w:t>
            </w:r>
          </w:p>
        </w:tc>
        <w:tc>
          <w:tcPr>
            <w:tcW w:w="2885" w:type="dxa"/>
            <w:tcBorders>
              <w:top w:val="single" w:sz="4" w:space="0" w:color="000000"/>
              <w:left w:val="nil"/>
              <w:bottom w:val="single" w:sz="4" w:space="0" w:color="000000"/>
              <w:right w:val="single" w:sz="4" w:space="0" w:color="000000"/>
            </w:tcBorders>
            <w:shd w:val="clear" w:color="000000" w:fill="FFFFFF"/>
            <w:hideMark/>
          </w:tcPr>
          <w:p w:rsidR="00CA2200" w:rsidRPr="00E821A8" w:rsidRDefault="00D07601" w:rsidP="003D7084">
            <w:pPr>
              <w:pStyle w:val="ListParagraph"/>
              <w:numPr>
                <w:ilvl w:val="0"/>
                <w:numId w:val="76"/>
              </w:numPr>
              <w:shd w:val="clear" w:color="FFFFCC" w:fill="FFFFFF"/>
              <w:spacing w:before="100" w:beforeAutospacing="1" w:after="0" w:afterAutospacing="1" w:line="240" w:lineRule="auto"/>
              <w:rPr>
                <w:rFonts w:eastAsia="MS PGothic" w:cstheme="minorHAnsi"/>
                <w:sz w:val="24"/>
                <w:szCs w:val="24"/>
              </w:rPr>
            </w:pPr>
            <w:r w:rsidRPr="00D07601">
              <w:rPr>
                <w:rFonts w:eastAsia="MS PGothic" w:cstheme="minorHAnsi"/>
                <w:sz w:val="24"/>
                <w:szCs w:val="24"/>
              </w:rPr>
              <w:t>Place to input information.</w:t>
            </w:r>
          </w:p>
          <w:p w:rsidR="003D7084" w:rsidRDefault="00D07601">
            <w:pPr>
              <w:pStyle w:val="ListParagraph"/>
              <w:numPr>
                <w:ilvl w:val="0"/>
                <w:numId w:val="76"/>
              </w:numPr>
              <w:spacing w:after="0" w:line="240" w:lineRule="auto"/>
              <w:rPr>
                <w:rFonts w:eastAsia="MS PGothic" w:cstheme="minorHAnsi"/>
                <w:sz w:val="24"/>
                <w:szCs w:val="24"/>
              </w:rPr>
            </w:pPr>
            <w:r w:rsidRPr="00D07601">
              <w:rPr>
                <w:rFonts w:eastAsia="MS PGothic" w:cstheme="minorHAnsi"/>
                <w:sz w:val="24"/>
                <w:szCs w:val="24"/>
              </w:rPr>
              <w:t>Validation</w:t>
            </w:r>
          </w:p>
          <w:p w:rsidR="003D7084" w:rsidRDefault="00D07601">
            <w:pPr>
              <w:pStyle w:val="ListParagraph"/>
              <w:numPr>
                <w:ilvl w:val="0"/>
                <w:numId w:val="76"/>
              </w:numPr>
              <w:spacing w:after="0" w:line="240" w:lineRule="auto"/>
              <w:rPr>
                <w:rFonts w:eastAsia="MS PGothic" w:cstheme="minorHAnsi"/>
                <w:sz w:val="24"/>
                <w:szCs w:val="24"/>
              </w:rPr>
            </w:pPr>
            <w:r w:rsidRPr="00D07601">
              <w:rPr>
                <w:rFonts w:eastAsia="MS PGothic" w:cstheme="minorHAnsi"/>
                <w:sz w:val="24"/>
                <w:szCs w:val="24"/>
              </w:rPr>
              <w:lastRenderedPageBreak/>
              <w:t>Submit Ok</w:t>
            </w:r>
          </w:p>
        </w:tc>
      </w:tr>
    </w:tbl>
    <w:p w:rsidR="003D7084" w:rsidRDefault="003D7084">
      <w:pPr>
        <w:rPr>
          <w:rFonts w:cstheme="minorHAnsi"/>
          <w:sz w:val="24"/>
          <w:szCs w:val="24"/>
        </w:rPr>
      </w:pPr>
    </w:p>
    <w:p w:rsidR="003D7084" w:rsidRDefault="00D07601">
      <w:pPr>
        <w:pStyle w:val="Heading4"/>
        <w:rPr>
          <w:rFonts w:asciiTheme="minorHAnsi" w:hAnsiTheme="minorHAnsi" w:cstheme="minorHAnsi"/>
          <w:sz w:val="24"/>
          <w:szCs w:val="24"/>
        </w:rPr>
      </w:pPr>
      <w:r w:rsidRPr="00D07601">
        <w:rPr>
          <w:rFonts w:asciiTheme="minorHAnsi" w:hAnsiTheme="minorHAnsi" w:cstheme="minorHAnsi"/>
          <w:sz w:val="24"/>
          <w:szCs w:val="24"/>
        </w:rPr>
        <w:t>5.1.1</w:t>
      </w:r>
      <w:r w:rsidR="00CA2200" w:rsidRPr="00E821A8">
        <w:rPr>
          <w:rFonts w:asciiTheme="minorHAnsi" w:hAnsiTheme="minorHAnsi" w:cstheme="minorHAnsi"/>
          <w:sz w:val="24"/>
          <w:szCs w:val="24"/>
        </w:rPr>
        <w:t>7</w:t>
      </w:r>
      <w:r w:rsidRPr="00D07601">
        <w:rPr>
          <w:rFonts w:asciiTheme="minorHAnsi" w:hAnsiTheme="minorHAnsi" w:cstheme="minorHAnsi"/>
          <w:sz w:val="24"/>
          <w:szCs w:val="24"/>
        </w:rPr>
        <w:t xml:space="preserve"> Delete Stage</w:t>
      </w:r>
    </w:p>
    <w:tbl>
      <w:tblPr>
        <w:tblW w:w="9379" w:type="dxa"/>
        <w:tblInd w:w="103" w:type="dxa"/>
        <w:tblLayout w:type="fixed"/>
        <w:tblLook w:val="04A0"/>
      </w:tblPr>
      <w:tblGrid>
        <w:gridCol w:w="1537"/>
        <w:gridCol w:w="2163"/>
        <w:gridCol w:w="2794"/>
        <w:gridCol w:w="2885"/>
      </w:tblGrid>
      <w:tr w:rsidR="00CA2200" w:rsidRPr="00E821A8" w:rsidTr="003D7084">
        <w:trPr>
          <w:trHeight w:val="114"/>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CA2200" w:rsidRPr="00E821A8" w:rsidRDefault="00D07601" w:rsidP="003D7084">
            <w:pPr>
              <w:spacing w:after="0" w:line="240" w:lineRule="auto"/>
              <w:rPr>
                <w:rFonts w:eastAsia="MS PGothic" w:cstheme="minorHAnsi"/>
                <w:b/>
                <w:sz w:val="24"/>
                <w:szCs w:val="24"/>
              </w:rPr>
            </w:pPr>
            <w:r w:rsidRPr="00D07601">
              <w:rPr>
                <w:rFonts w:eastAsia="MS PGothic" w:cstheme="minorHAnsi"/>
                <w:b/>
                <w:sz w:val="24"/>
                <w:szCs w:val="24"/>
              </w:rPr>
              <w:t>Content</w:t>
            </w:r>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CA2200" w:rsidRPr="00E821A8" w:rsidRDefault="00D07601" w:rsidP="003D7084">
            <w:pPr>
              <w:spacing w:after="0" w:line="240" w:lineRule="auto"/>
              <w:rPr>
                <w:rFonts w:eastAsia="MS PGothic" w:cstheme="minorHAnsi"/>
                <w:b/>
                <w:bCs/>
                <w:sz w:val="24"/>
                <w:szCs w:val="24"/>
              </w:rPr>
            </w:pPr>
            <w:r w:rsidRPr="00D07601">
              <w:rPr>
                <w:rFonts w:eastAsia="MS PGothic" w:cstheme="minorHAnsi"/>
                <w:b/>
                <w:bCs/>
                <w:sz w:val="24"/>
                <w:szCs w:val="24"/>
              </w:rPr>
              <w:t> Precondition</w:t>
            </w:r>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CA2200" w:rsidRPr="00E821A8" w:rsidRDefault="00D07601" w:rsidP="003D7084">
            <w:pPr>
              <w:spacing w:after="0" w:line="240" w:lineRule="auto"/>
              <w:rPr>
                <w:rFonts w:eastAsia="MS PGothic" w:cstheme="minorHAnsi"/>
                <w:b/>
                <w:bCs/>
                <w:sz w:val="24"/>
                <w:szCs w:val="24"/>
              </w:rPr>
            </w:pPr>
            <w:r w:rsidRPr="00D07601">
              <w:rPr>
                <w:rFonts w:eastAsia="MS PGothic" w:cstheme="minorHAnsi"/>
                <w:b/>
                <w:bCs/>
                <w:sz w:val="24"/>
                <w:szCs w:val="24"/>
              </w:rPr>
              <w:t> Test case procedure</w:t>
            </w:r>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CA2200" w:rsidRPr="00E821A8" w:rsidRDefault="00D07601" w:rsidP="003D7084">
            <w:pPr>
              <w:spacing w:after="0" w:line="240" w:lineRule="auto"/>
              <w:rPr>
                <w:rFonts w:eastAsia="MS PGothic" w:cstheme="minorHAnsi"/>
                <w:b/>
                <w:bCs/>
                <w:sz w:val="24"/>
                <w:szCs w:val="24"/>
              </w:rPr>
            </w:pPr>
            <w:r w:rsidRPr="00D07601">
              <w:rPr>
                <w:rFonts w:eastAsia="MS PGothic" w:cstheme="minorHAnsi"/>
                <w:b/>
                <w:bCs/>
                <w:sz w:val="24"/>
                <w:szCs w:val="24"/>
              </w:rPr>
              <w:t>Expected output</w:t>
            </w:r>
          </w:p>
        </w:tc>
      </w:tr>
      <w:tr w:rsidR="00CA2200" w:rsidRPr="00E821A8" w:rsidTr="003D7084">
        <w:trPr>
          <w:trHeight w:val="530"/>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CA2200" w:rsidRPr="00E821A8" w:rsidRDefault="00D07601" w:rsidP="003D7084">
            <w:pPr>
              <w:spacing w:after="0" w:line="240" w:lineRule="auto"/>
              <w:rPr>
                <w:rFonts w:eastAsia="MS PGothic" w:cstheme="minorHAnsi"/>
                <w:sz w:val="24"/>
                <w:szCs w:val="24"/>
              </w:rPr>
            </w:pPr>
            <w:r w:rsidRPr="00D07601">
              <w:rPr>
                <w:rFonts w:eastAsia="MS PGothic" w:cstheme="minorHAnsi"/>
                <w:sz w:val="24"/>
                <w:szCs w:val="24"/>
              </w:rPr>
              <w:t xml:space="preserve">Delete </w:t>
            </w:r>
            <w:r w:rsidR="00CA2200" w:rsidRPr="00E821A8">
              <w:rPr>
                <w:rFonts w:eastAsia="MS PGothic" w:cstheme="minorHAnsi"/>
                <w:sz w:val="24"/>
                <w:szCs w:val="24"/>
              </w:rPr>
              <w:t>stage</w:t>
            </w:r>
          </w:p>
        </w:tc>
        <w:tc>
          <w:tcPr>
            <w:tcW w:w="2163" w:type="dxa"/>
            <w:tcBorders>
              <w:top w:val="single" w:sz="4" w:space="0" w:color="000000"/>
              <w:left w:val="nil"/>
              <w:bottom w:val="single" w:sz="4" w:space="0" w:color="000000"/>
              <w:right w:val="single" w:sz="4" w:space="0" w:color="000000"/>
            </w:tcBorders>
            <w:shd w:val="clear" w:color="000000" w:fill="FFFFFF"/>
            <w:hideMark/>
          </w:tcPr>
          <w:p w:rsidR="00CA2200" w:rsidRPr="00E821A8" w:rsidRDefault="00D07601" w:rsidP="003D7084">
            <w:pPr>
              <w:shd w:val="clear" w:color="FFFFCC" w:fill="FFFFFF"/>
              <w:spacing w:before="100" w:beforeAutospacing="1" w:after="0" w:afterAutospacing="1" w:line="240" w:lineRule="auto"/>
              <w:rPr>
                <w:rFonts w:eastAsia="MS PGothic" w:cstheme="minorHAnsi"/>
                <w:sz w:val="24"/>
                <w:szCs w:val="24"/>
              </w:rPr>
            </w:pPr>
            <w:r w:rsidRPr="00D07601">
              <w:rPr>
                <w:rFonts w:eastAsia="MS PGothic" w:cstheme="minorHAnsi"/>
                <w:sz w:val="24"/>
                <w:szCs w:val="24"/>
              </w:rPr>
              <w:t>Log In as PM of a project</w:t>
            </w:r>
          </w:p>
        </w:tc>
        <w:tc>
          <w:tcPr>
            <w:tcW w:w="2794" w:type="dxa"/>
            <w:tcBorders>
              <w:top w:val="single" w:sz="4" w:space="0" w:color="000000"/>
              <w:left w:val="nil"/>
              <w:bottom w:val="single" w:sz="4" w:space="0" w:color="000000"/>
              <w:right w:val="single" w:sz="4" w:space="0" w:color="000000"/>
            </w:tcBorders>
            <w:shd w:val="clear" w:color="000000" w:fill="FFFFFF"/>
            <w:hideMark/>
          </w:tcPr>
          <w:p w:rsidR="003D7084" w:rsidRDefault="00D07601">
            <w:pPr>
              <w:pStyle w:val="ListParagraph"/>
              <w:numPr>
                <w:ilvl w:val="0"/>
                <w:numId w:val="77"/>
              </w:numPr>
              <w:spacing w:after="0" w:line="240" w:lineRule="auto"/>
              <w:rPr>
                <w:rFonts w:eastAsia="MS PGothic" w:cstheme="minorHAnsi"/>
                <w:sz w:val="24"/>
                <w:szCs w:val="24"/>
              </w:rPr>
            </w:pPr>
            <w:r w:rsidRPr="00D07601">
              <w:rPr>
                <w:rFonts w:eastAsia="MS PGothic" w:cstheme="minorHAnsi"/>
                <w:sz w:val="24"/>
                <w:szCs w:val="24"/>
              </w:rPr>
              <w:t>Go to project that user is PM.</w:t>
            </w:r>
          </w:p>
          <w:p w:rsidR="003D7084" w:rsidRDefault="00D07601">
            <w:pPr>
              <w:pStyle w:val="ListParagraph"/>
              <w:numPr>
                <w:ilvl w:val="0"/>
                <w:numId w:val="77"/>
              </w:numPr>
              <w:spacing w:after="0" w:line="240" w:lineRule="auto"/>
              <w:rPr>
                <w:rFonts w:eastAsia="MS PGothic" w:cstheme="minorHAnsi"/>
                <w:sz w:val="24"/>
                <w:szCs w:val="24"/>
              </w:rPr>
            </w:pPr>
            <w:r w:rsidRPr="00D07601">
              <w:rPr>
                <w:rFonts w:eastAsia="MS PGothic" w:cstheme="minorHAnsi"/>
                <w:sz w:val="24"/>
                <w:szCs w:val="24"/>
              </w:rPr>
              <w:t xml:space="preserve">Choose </w:t>
            </w:r>
            <w:r w:rsidR="00CA2200" w:rsidRPr="00E821A8">
              <w:rPr>
                <w:rFonts w:eastAsia="MS PGothic" w:cstheme="minorHAnsi"/>
                <w:sz w:val="24"/>
                <w:szCs w:val="24"/>
              </w:rPr>
              <w:t xml:space="preserve">stage </w:t>
            </w:r>
            <w:r w:rsidRPr="00D07601">
              <w:rPr>
                <w:rFonts w:eastAsia="MS PGothic" w:cstheme="minorHAnsi"/>
                <w:sz w:val="24"/>
                <w:szCs w:val="24"/>
              </w:rPr>
              <w:t>to Delete</w:t>
            </w:r>
          </w:p>
        </w:tc>
        <w:tc>
          <w:tcPr>
            <w:tcW w:w="2885" w:type="dxa"/>
            <w:tcBorders>
              <w:top w:val="single" w:sz="4" w:space="0" w:color="000000"/>
              <w:left w:val="nil"/>
              <w:bottom w:val="single" w:sz="4" w:space="0" w:color="000000"/>
              <w:right w:val="single" w:sz="4" w:space="0" w:color="000000"/>
            </w:tcBorders>
            <w:shd w:val="clear" w:color="000000" w:fill="FFFFFF"/>
            <w:hideMark/>
          </w:tcPr>
          <w:p w:rsidR="00CA2200" w:rsidRPr="00E821A8" w:rsidRDefault="00CA2200" w:rsidP="00CA2200">
            <w:pPr>
              <w:pStyle w:val="ListParagraph"/>
              <w:numPr>
                <w:ilvl w:val="0"/>
                <w:numId w:val="80"/>
              </w:numPr>
              <w:shd w:val="clear" w:color="FFFFCC" w:fill="FFFFFF"/>
              <w:spacing w:before="100" w:beforeAutospacing="1" w:after="100" w:afterAutospacing="1" w:line="240" w:lineRule="auto"/>
              <w:rPr>
                <w:rFonts w:eastAsia="MS PGothic" w:cstheme="minorHAnsi"/>
                <w:sz w:val="24"/>
                <w:szCs w:val="24"/>
              </w:rPr>
            </w:pPr>
            <w:r w:rsidRPr="00E821A8">
              <w:rPr>
                <w:rFonts w:eastAsia="MS PGothic" w:cstheme="minorHAnsi"/>
                <w:sz w:val="24"/>
                <w:szCs w:val="24"/>
              </w:rPr>
              <w:t xml:space="preserve">stage </w:t>
            </w:r>
            <w:r w:rsidR="00D07601" w:rsidRPr="00D07601">
              <w:rPr>
                <w:rFonts w:eastAsia="MS PGothic" w:cstheme="minorHAnsi"/>
                <w:sz w:val="24"/>
                <w:szCs w:val="24"/>
              </w:rPr>
              <w:t>deleted</w:t>
            </w:r>
          </w:p>
        </w:tc>
      </w:tr>
    </w:tbl>
    <w:p w:rsidR="00CA2200" w:rsidRPr="00E821A8" w:rsidRDefault="00CA2200" w:rsidP="00CA2200">
      <w:pPr>
        <w:rPr>
          <w:rFonts w:cstheme="minorHAnsi"/>
          <w:sz w:val="24"/>
          <w:szCs w:val="24"/>
        </w:rPr>
      </w:pPr>
    </w:p>
    <w:p w:rsidR="00CA2200" w:rsidRPr="00E821A8" w:rsidRDefault="00D07601" w:rsidP="00CA2200">
      <w:pPr>
        <w:pStyle w:val="Heading4"/>
        <w:rPr>
          <w:rFonts w:asciiTheme="minorHAnsi" w:hAnsiTheme="minorHAnsi" w:cstheme="minorHAnsi"/>
          <w:sz w:val="24"/>
          <w:szCs w:val="24"/>
        </w:rPr>
      </w:pPr>
      <w:r w:rsidRPr="00D07601">
        <w:rPr>
          <w:rFonts w:asciiTheme="minorHAnsi" w:hAnsiTheme="minorHAnsi" w:cstheme="minorHAnsi"/>
          <w:sz w:val="24"/>
          <w:szCs w:val="24"/>
        </w:rPr>
        <w:t>5.1.1</w:t>
      </w:r>
      <w:r w:rsidR="00CA2200" w:rsidRPr="00E821A8">
        <w:rPr>
          <w:rFonts w:asciiTheme="minorHAnsi" w:hAnsiTheme="minorHAnsi" w:cstheme="minorHAnsi"/>
          <w:sz w:val="24"/>
          <w:szCs w:val="24"/>
        </w:rPr>
        <w:t>8</w:t>
      </w:r>
      <w:r w:rsidRPr="00D07601">
        <w:rPr>
          <w:rFonts w:asciiTheme="minorHAnsi" w:hAnsiTheme="minorHAnsi" w:cstheme="minorHAnsi"/>
          <w:sz w:val="24"/>
          <w:szCs w:val="24"/>
        </w:rPr>
        <w:t xml:space="preserve"> Update Stage</w:t>
      </w:r>
    </w:p>
    <w:tbl>
      <w:tblPr>
        <w:tblW w:w="9379" w:type="dxa"/>
        <w:tblInd w:w="103" w:type="dxa"/>
        <w:tblLayout w:type="fixed"/>
        <w:tblLook w:val="04A0"/>
      </w:tblPr>
      <w:tblGrid>
        <w:gridCol w:w="1537"/>
        <w:gridCol w:w="2163"/>
        <w:gridCol w:w="2794"/>
        <w:gridCol w:w="2885"/>
      </w:tblGrid>
      <w:tr w:rsidR="00CA2200" w:rsidRPr="00E821A8" w:rsidTr="003D7084">
        <w:trPr>
          <w:trHeight w:val="114"/>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CA2200" w:rsidRPr="00E821A8" w:rsidRDefault="00D07601" w:rsidP="003D7084">
            <w:pPr>
              <w:spacing w:after="0" w:line="240" w:lineRule="auto"/>
              <w:rPr>
                <w:rFonts w:eastAsia="MS PGothic" w:cstheme="minorHAnsi"/>
                <w:b/>
                <w:sz w:val="24"/>
                <w:szCs w:val="24"/>
              </w:rPr>
            </w:pPr>
            <w:r w:rsidRPr="00D07601">
              <w:rPr>
                <w:rFonts w:eastAsia="MS PGothic" w:cstheme="minorHAnsi"/>
                <w:b/>
                <w:sz w:val="24"/>
                <w:szCs w:val="24"/>
              </w:rPr>
              <w:t>Content</w:t>
            </w:r>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CA2200" w:rsidRPr="00E821A8" w:rsidRDefault="00D07601" w:rsidP="003D7084">
            <w:pPr>
              <w:spacing w:after="0" w:line="240" w:lineRule="auto"/>
              <w:rPr>
                <w:rFonts w:eastAsia="MS PGothic" w:cstheme="minorHAnsi"/>
                <w:b/>
                <w:bCs/>
                <w:sz w:val="24"/>
                <w:szCs w:val="24"/>
              </w:rPr>
            </w:pPr>
            <w:r w:rsidRPr="00D07601">
              <w:rPr>
                <w:rFonts w:eastAsia="MS PGothic" w:cstheme="minorHAnsi"/>
                <w:b/>
                <w:bCs/>
                <w:sz w:val="24"/>
                <w:szCs w:val="24"/>
              </w:rPr>
              <w:t> Precondition</w:t>
            </w:r>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CA2200" w:rsidRPr="00E821A8" w:rsidRDefault="00D07601" w:rsidP="003D7084">
            <w:pPr>
              <w:spacing w:after="0" w:line="240" w:lineRule="auto"/>
              <w:rPr>
                <w:rFonts w:eastAsia="MS PGothic" w:cstheme="minorHAnsi"/>
                <w:b/>
                <w:bCs/>
                <w:sz w:val="24"/>
                <w:szCs w:val="24"/>
              </w:rPr>
            </w:pPr>
            <w:r w:rsidRPr="00D07601">
              <w:rPr>
                <w:rFonts w:eastAsia="MS PGothic" w:cstheme="minorHAnsi"/>
                <w:b/>
                <w:bCs/>
                <w:sz w:val="24"/>
                <w:szCs w:val="24"/>
              </w:rPr>
              <w:t> Test case procedure</w:t>
            </w:r>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CA2200" w:rsidRPr="00E821A8" w:rsidRDefault="00D07601" w:rsidP="003D7084">
            <w:pPr>
              <w:spacing w:after="0" w:line="240" w:lineRule="auto"/>
              <w:rPr>
                <w:rFonts w:eastAsia="MS PGothic" w:cstheme="minorHAnsi"/>
                <w:b/>
                <w:bCs/>
                <w:sz w:val="24"/>
                <w:szCs w:val="24"/>
              </w:rPr>
            </w:pPr>
            <w:r w:rsidRPr="00D07601">
              <w:rPr>
                <w:rFonts w:eastAsia="MS PGothic" w:cstheme="minorHAnsi"/>
                <w:b/>
                <w:bCs/>
                <w:sz w:val="24"/>
                <w:szCs w:val="24"/>
              </w:rPr>
              <w:t>Expected output</w:t>
            </w:r>
          </w:p>
        </w:tc>
      </w:tr>
      <w:tr w:rsidR="00CA2200" w:rsidRPr="00E821A8" w:rsidTr="003D7084">
        <w:trPr>
          <w:trHeight w:val="530"/>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CA2200" w:rsidRPr="00E821A8" w:rsidRDefault="00D07601" w:rsidP="003D7084">
            <w:pPr>
              <w:spacing w:after="0" w:line="240" w:lineRule="auto"/>
              <w:rPr>
                <w:rFonts w:eastAsia="MS PGothic" w:cstheme="minorHAnsi"/>
                <w:sz w:val="24"/>
                <w:szCs w:val="24"/>
              </w:rPr>
            </w:pPr>
            <w:r w:rsidRPr="00D07601">
              <w:rPr>
                <w:rFonts w:eastAsia="MS PGothic" w:cstheme="minorHAnsi"/>
                <w:sz w:val="24"/>
                <w:szCs w:val="24"/>
              </w:rPr>
              <w:t xml:space="preserve">Update </w:t>
            </w:r>
            <w:r w:rsidR="00CA2200" w:rsidRPr="00E821A8">
              <w:rPr>
                <w:rFonts w:eastAsia="MS PGothic" w:cstheme="minorHAnsi"/>
                <w:sz w:val="24"/>
                <w:szCs w:val="24"/>
              </w:rPr>
              <w:t>stage</w:t>
            </w:r>
          </w:p>
        </w:tc>
        <w:tc>
          <w:tcPr>
            <w:tcW w:w="2163" w:type="dxa"/>
            <w:tcBorders>
              <w:top w:val="single" w:sz="4" w:space="0" w:color="000000"/>
              <w:left w:val="nil"/>
              <w:bottom w:val="single" w:sz="4" w:space="0" w:color="000000"/>
              <w:right w:val="single" w:sz="4" w:space="0" w:color="000000"/>
            </w:tcBorders>
            <w:shd w:val="clear" w:color="000000" w:fill="FFFFFF"/>
            <w:hideMark/>
          </w:tcPr>
          <w:p w:rsidR="00CA2200" w:rsidRPr="00E821A8" w:rsidRDefault="00D07601" w:rsidP="003D7084">
            <w:pPr>
              <w:shd w:val="clear" w:color="FFFFCC" w:fill="FFFFFF"/>
              <w:spacing w:before="100" w:beforeAutospacing="1" w:after="0" w:afterAutospacing="1" w:line="240" w:lineRule="auto"/>
              <w:rPr>
                <w:rFonts w:eastAsia="MS PGothic" w:cstheme="minorHAnsi"/>
                <w:sz w:val="24"/>
                <w:szCs w:val="24"/>
              </w:rPr>
            </w:pPr>
            <w:r w:rsidRPr="00D07601">
              <w:rPr>
                <w:rFonts w:eastAsia="MS PGothic" w:cstheme="minorHAnsi"/>
                <w:sz w:val="24"/>
                <w:szCs w:val="24"/>
              </w:rPr>
              <w:t>Log In as PM of a project</w:t>
            </w:r>
          </w:p>
        </w:tc>
        <w:tc>
          <w:tcPr>
            <w:tcW w:w="2794" w:type="dxa"/>
            <w:tcBorders>
              <w:top w:val="single" w:sz="4" w:space="0" w:color="000000"/>
              <w:left w:val="nil"/>
              <w:bottom w:val="single" w:sz="4" w:space="0" w:color="000000"/>
              <w:right w:val="single" w:sz="4" w:space="0" w:color="000000"/>
            </w:tcBorders>
            <w:shd w:val="clear" w:color="000000" w:fill="FFFFFF"/>
            <w:hideMark/>
          </w:tcPr>
          <w:p w:rsidR="00CA2200" w:rsidRPr="00E821A8" w:rsidRDefault="00D07601" w:rsidP="003D7084">
            <w:pPr>
              <w:pStyle w:val="ListParagraph"/>
              <w:numPr>
                <w:ilvl w:val="0"/>
                <w:numId w:val="79"/>
              </w:numPr>
              <w:shd w:val="clear" w:color="FFFFCC" w:fill="FFFFFF"/>
              <w:spacing w:before="100" w:beforeAutospacing="1" w:after="0" w:afterAutospacing="1" w:line="240" w:lineRule="auto"/>
              <w:rPr>
                <w:rFonts w:eastAsia="MS PGothic" w:cstheme="minorHAnsi"/>
                <w:sz w:val="24"/>
                <w:szCs w:val="24"/>
              </w:rPr>
            </w:pPr>
            <w:r w:rsidRPr="00D07601">
              <w:rPr>
                <w:rFonts w:eastAsia="MS PGothic" w:cstheme="minorHAnsi"/>
                <w:sz w:val="24"/>
                <w:szCs w:val="24"/>
              </w:rPr>
              <w:t>Go to project that user is PM.</w:t>
            </w:r>
          </w:p>
          <w:p w:rsidR="00CA2200" w:rsidRPr="00E821A8" w:rsidRDefault="00D07601" w:rsidP="003D7084">
            <w:pPr>
              <w:pStyle w:val="ListParagraph"/>
              <w:numPr>
                <w:ilvl w:val="0"/>
                <w:numId w:val="79"/>
              </w:numPr>
              <w:spacing w:after="0" w:line="240" w:lineRule="auto"/>
              <w:rPr>
                <w:rFonts w:eastAsia="MS PGothic" w:cstheme="minorHAnsi"/>
                <w:sz w:val="24"/>
                <w:szCs w:val="24"/>
              </w:rPr>
            </w:pPr>
            <w:r w:rsidRPr="00D07601">
              <w:rPr>
                <w:rFonts w:eastAsia="MS PGothic" w:cstheme="minorHAnsi"/>
                <w:sz w:val="24"/>
                <w:szCs w:val="24"/>
              </w:rPr>
              <w:t xml:space="preserve">Choose </w:t>
            </w:r>
            <w:r w:rsidR="00CA2200" w:rsidRPr="00E821A8">
              <w:rPr>
                <w:rFonts w:eastAsia="MS PGothic" w:cstheme="minorHAnsi"/>
                <w:sz w:val="24"/>
                <w:szCs w:val="24"/>
              </w:rPr>
              <w:t xml:space="preserve">stage </w:t>
            </w:r>
            <w:r w:rsidRPr="00D07601">
              <w:rPr>
                <w:rFonts w:eastAsia="MS PGothic" w:cstheme="minorHAnsi"/>
                <w:sz w:val="24"/>
                <w:szCs w:val="24"/>
              </w:rPr>
              <w:t>to update</w:t>
            </w:r>
          </w:p>
        </w:tc>
        <w:tc>
          <w:tcPr>
            <w:tcW w:w="2885" w:type="dxa"/>
            <w:tcBorders>
              <w:top w:val="single" w:sz="4" w:space="0" w:color="000000"/>
              <w:left w:val="nil"/>
              <w:bottom w:val="single" w:sz="4" w:space="0" w:color="000000"/>
              <w:right w:val="single" w:sz="4" w:space="0" w:color="000000"/>
            </w:tcBorders>
            <w:shd w:val="clear" w:color="000000" w:fill="FFFFFF"/>
            <w:hideMark/>
          </w:tcPr>
          <w:p w:rsidR="003D7084" w:rsidRDefault="00D07601">
            <w:pPr>
              <w:pStyle w:val="ListParagraph"/>
              <w:numPr>
                <w:ilvl w:val="0"/>
                <w:numId w:val="89"/>
              </w:numPr>
              <w:spacing w:after="0" w:line="240" w:lineRule="auto"/>
              <w:rPr>
                <w:rFonts w:eastAsia="MS PGothic" w:cstheme="minorHAnsi"/>
                <w:sz w:val="24"/>
                <w:szCs w:val="24"/>
              </w:rPr>
            </w:pPr>
            <w:r w:rsidRPr="00D07601">
              <w:rPr>
                <w:rFonts w:eastAsia="MS PGothic" w:cstheme="minorHAnsi"/>
                <w:sz w:val="24"/>
                <w:szCs w:val="24"/>
              </w:rPr>
              <w:t>View current information and input new ones.</w:t>
            </w:r>
          </w:p>
          <w:p w:rsidR="00CA2200" w:rsidRPr="00E821A8" w:rsidRDefault="00D07601" w:rsidP="003D7084">
            <w:pPr>
              <w:pStyle w:val="ListParagraph"/>
              <w:numPr>
                <w:ilvl w:val="0"/>
                <w:numId w:val="80"/>
              </w:numPr>
              <w:spacing w:after="0" w:line="240" w:lineRule="auto"/>
              <w:rPr>
                <w:rFonts w:eastAsia="MS PGothic" w:cstheme="minorHAnsi"/>
                <w:sz w:val="24"/>
                <w:szCs w:val="24"/>
              </w:rPr>
            </w:pPr>
            <w:r w:rsidRPr="00D07601">
              <w:rPr>
                <w:rFonts w:eastAsia="MS PGothic" w:cstheme="minorHAnsi"/>
                <w:sz w:val="24"/>
                <w:szCs w:val="24"/>
              </w:rPr>
              <w:t>Validation</w:t>
            </w:r>
          </w:p>
          <w:p w:rsidR="00CA2200" w:rsidRPr="00E821A8" w:rsidRDefault="00D07601" w:rsidP="003D7084">
            <w:pPr>
              <w:pStyle w:val="ListParagraph"/>
              <w:numPr>
                <w:ilvl w:val="0"/>
                <w:numId w:val="80"/>
              </w:numPr>
              <w:spacing w:after="0" w:line="240" w:lineRule="auto"/>
              <w:rPr>
                <w:rFonts w:eastAsia="MS PGothic" w:cstheme="minorHAnsi"/>
                <w:sz w:val="24"/>
                <w:szCs w:val="24"/>
              </w:rPr>
            </w:pPr>
            <w:r w:rsidRPr="00D07601">
              <w:rPr>
                <w:rFonts w:eastAsia="MS PGothic" w:cstheme="minorHAnsi"/>
                <w:sz w:val="24"/>
                <w:szCs w:val="24"/>
              </w:rPr>
              <w:t>Submit Ok</w:t>
            </w:r>
          </w:p>
        </w:tc>
      </w:tr>
    </w:tbl>
    <w:p w:rsidR="00CA2200" w:rsidRPr="00E821A8" w:rsidRDefault="00CA2200" w:rsidP="00314775">
      <w:pPr>
        <w:rPr>
          <w:rFonts w:cstheme="minorHAnsi"/>
          <w:sz w:val="24"/>
          <w:szCs w:val="24"/>
        </w:rPr>
      </w:pPr>
    </w:p>
    <w:p w:rsidR="00CA2200" w:rsidRPr="00E821A8" w:rsidRDefault="00D07601" w:rsidP="00CA2200">
      <w:pPr>
        <w:pStyle w:val="Heading4"/>
        <w:rPr>
          <w:rFonts w:asciiTheme="minorHAnsi" w:hAnsiTheme="minorHAnsi" w:cstheme="minorHAnsi"/>
          <w:sz w:val="24"/>
          <w:szCs w:val="24"/>
        </w:rPr>
      </w:pPr>
      <w:r w:rsidRPr="00D07601">
        <w:rPr>
          <w:rFonts w:asciiTheme="minorHAnsi" w:hAnsiTheme="minorHAnsi" w:cstheme="minorHAnsi"/>
          <w:sz w:val="24"/>
          <w:szCs w:val="24"/>
        </w:rPr>
        <w:t>5.1.1</w:t>
      </w:r>
      <w:r w:rsidR="00CA2200" w:rsidRPr="00E821A8">
        <w:rPr>
          <w:rFonts w:asciiTheme="minorHAnsi" w:hAnsiTheme="minorHAnsi" w:cstheme="minorHAnsi"/>
          <w:sz w:val="24"/>
          <w:szCs w:val="24"/>
        </w:rPr>
        <w:t>9</w:t>
      </w:r>
      <w:r w:rsidRPr="00D07601">
        <w:rPr>
          <w:rFonts w:asciiTheme="minorHAnsi" w:hAnsiTheme="minorHAnsi" w:cstheme="minorHAnsi"/>
          <w:sz w:val="24"/>
          <w:szCs w:val="24"/>
        </w:rPr>
        <w:t xml:space="preserve"> Create Deliverable</w:t>
      </w:r>
    </w:p>
    <w:tbl>
      <w:tblPr>
        <w:tblW w:w="9379" w:type="dxa"/>
        <w:tblInd w:w="103" w:type="dxa"/>
        <w:tblLayout w:type="fixed"/>
        <w:tblLook w:val="04A0"/>
      </w:tblPr>
      <w:tblGrid>
        <w:gridCol w:w="1537"/>
        <w:gridCol w:w="2163"/>
        <w:gridCol w:w="2794"/>
        <w:gridCol w:w="2885"/>
      </w:tblGrid>
      <w:tr w:rsidR="00CA2200" w:rsidRPr="00E821A8" w:rsidTr="003D7084">
        <w:trPr>
          <w:trHeight w:val="114"/>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CA2200" w:rsidRPr="00E821A8" w:rsidRDefault="00D07601" w:rsidP="003D7084">
            <w:pPr>
              <w:spacing w:after="0" w:line="240" w:lineRule="auto"/>
              <w:rPr>
                <w:rFonts w:eastAsia="MS PGothic" w:cstheme="minorHAnsi"/>
                <w:b/>
                <w:sz w:val="24"/>
                <w:szCs w:val="24"/>
              </w:rPr>
            </w:pPr>
            <w:r w:rsidRPr="00D07601">
              <w:rPr>
                <w:rFonts w:eastAsia="MS PGothic" w:cstheme="minorHAnsi"/>
                <w:b/>
                <w:sz w:val="24"/>
                <w:szCs w:val="24"/>
              </w:rPr>
              <w:t>Content</w:t>
            </w:r>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CA2200" w:rsidRPr="00E821A8" w:rsidRDefault="00D07601" w:rsidP="003D7084">
            <w:pPr>
              <w:spacing w:after="0" w:line="240" w:lineRule="auto"/>
              <w:rPr>
                <w:rFonts w:eastAsia="MS PGothic" w:cstheme="minorHAnsi"/>
                <w:b/>
                <w:bCs/>
                <w:sz w:val="24"/>
                <w:szCs w:val="24"/>
              </w:rPr>
            </w:pPr>
            <w:r w:rsidRPr="00D07601">
              <w:rPr>
                <w:rFonts w:eastAsia="MS PGothic" w:cstheme="minorHAnsi"/>
                <w:b/>
                <w:bCs/>
                <w:sz w:val="24"/>
                <w:szCs w:val="24"/>
              </w:rPr>
              <w:t> Precondition</w:t>
            </w:r>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CA2200" w:rsidRPr="00E821A8" w:rsidRDefault="00D07601" w:rsidP="003D7084">
            <w:pPr>
              <w:spacing w:after="0" w:line="240" w:lineRule="auto"/>
              <w:rPr>
                <w:rFonts w:eastAsia="MS PGothic" w:cstheme="minorHAnsi"/>
                <w:b/>
                <w:bCs/>
                <w:sz w:val="24"/>
                <w:szCs w:val="24"/>
              </w:rPr>
            </w:pPr>
            <w:r w:rsidRPr="00D07601">
              <w:rPr>
                <w:rFonts w:eastAsia="MS PGothic" w:cstheme="minorHAnsi"/>
                <w:b/>
                <w:bCs/>
                <w:sz w:val="24"/>
                <w:szCs w:val="24"/>
              </w:rPr>
              <w:t> Test case procedure</w:t>
            </w:r>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CA2200" w:rsidRPr="00E821A8" w:rsidRDefault="00D07601" w:rsidP="003D7084">
            <w:pPr>
              <w:spacing w:after="0" w:line="240" w:lineRule="auto"/>
              <w:rPr>
                <w:rFonts w:eastAsia="MS PGothic" w:cstheme="minorHAnsi"/>
                <w:b/>
                <w:bCs/>
                <w:sz w:val="24"/>
                <w:szCs w:val="24"/>
              </w:rPr>
            </w:pPr>
            <w:r w:rsidRPr="00D07601">
              <w:rPr>
                <w:rFonts w:eastAsia="MS PGothic" w:cstheme="minorHAnsi"/>
                <w:b/>
                <w:bCs/>
                <w:sz w:val="24"/>
                <w:szCs w:val="24"/>
              </w:rPr>
              <w:t>Expected output</w:t>
            </w:r>
          </w:p>
        </w:tc>
      </w:tr>
      <w:tr w:rsidR="00CA2200" w:rsidRPr="00E821A8" w:rsidTr="003D7084">
        <w:trPr>
          <w:trHeight w:val="530"/>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CA2200" w:rsidRPr="00E821A8" w:rsidRDefault="00D07601" w:rsidP="00CA2200">
            <w:pPr>
              <w:spacing w:after="0" w:line="240" w:lineRule="auto"/>
              <w:rPr>
                <w:rFonts w:eastAsia="MS PGothic" w:cstheme="minorHAnsi"/>
                <w:sz w:val="24"/>
                <w:szCs w:val="24"/>
              </w:rPr>
            </w:pPr>
            <w:r w:rsidRPr="00D07601">
              <w:rPr>
                <w:rFonts w:eastAsia="MS PGothic" w:cstheme="minorHAnsi"/>
                <w:sz w:val="24"/>
                <w:szCs w:val="24"/>
              </w:rPr>
              <w:t xml:space="preserve">Create </w:t>
            </w:r>
            <w:r w:rsidR="00CA2200" w:rsidRPr="00E821A8">
              <w:rPr>
                <w:rFonts w:eastAsia="MS PGothic" w:cstheme="minorHAnsi"/>
                <w:sz w:val="24"/>
                <w:szCs w:val="24"/>
              </w:rPr>
              <w:t>deliverable</w:t>
            </w:r>
          </w:p>
        </w:tc>
        <w:tc>
          <w:tcPr>
            <w:tcW w:w="2163" w:type="dxa"/>
            <w:tcBorders>
              <w:top w:val="single" w:sz="4" w:space="0" w:color="000000"/>
              <w:left w:val="nil"/>
              <w:bottom w:val="single" w:sz="4" w:space="0" w:color="000000"/>
              <w:right w:val="single" w:sz="4" w:space="0" w:color="000000"/>
            </w:tcBorders>
            <w:shd w:val="clear" w:color="000000" w:fill="FFFFFF"/>
            <w:hideMark/>
          </w:tcPr>
          <w:p w:rsidR="00CA2200" w:rsidRPr="00E821A8" w:rsidRDefault="00D07601" w:rsidP="003D7084">
            <w:pPr>
              <w:shd w:val="clear" w:color="FFFFCC" w:fill="FFFFFF"/>
              <w:spacing w:before="100" w:beforeAutospacing="1" w:after="0" w:afterAutospacing="1" w:line="240" w:lineRule="auto"/>
              <w:rPr>
                <w:rFonts w:eastAsia="MS PGothic" w:cstheme="minorHAnsi"/>
                <w:sz w:val="24"/>
                <w:szCs w:val="24"/>
              </w:rPr>
            </w:pPr>
            <w:r w:rsidRPr="00D07601">
              <w:rPr>
                <w:rFonts w:eastAsia="MS PGothic" w:cstheme="minorHAnsi"/>
                <w:sz w:val="24"/>
                <w:szCs w:val="24"/>
              </w:rPr>
              <w:t>Log In as PM of a project</w:t>
            </w:r>
          </w:p>
        </w:tc>
        <w:tc>
          <w:tcPr>
            <w:tcW w:w="2794" w:type="dxa"/>
            <w:tcBorders>
              <w:top w:val="single" w:sz="4" w:space="0" w:color="000000"/>
              <w:left w:val="nil"/>
              <w:bottom w:val="single" w:sz="4" w:space="0" w:color="000000"/>
              <w:right w:val="single" w:sz="4" w:space="0" w:color="000000"/>
            </w:tcBorders>
            <w:shd w:val="clear" w:color="000000" w:fill="FFFFFF"/>
            <w:hideMark/>
          </w:tcPr>
          <w:p w:rsidR="003D7084" w:rsidRDefault="00D07601">
            <w:pPr>
              <w:pStyle w:val="ListParagraph"/>
              <w:numPr>
                <w:ilvl w:val="0"/>
                <w:numId w:val="75"/>
              </w:numPr>
              <w:spacing w:after="0" w:line="240" w:lineRule="auto"/>
              <w:rPr>
                <w:rFonts w:eastAsia="MS PGothic" w:cstheme="minorHAnsi"/>
                <w:sz w:val="24"/>
                <w:szCs w:val="24"/>
              </w:rPr>
            </w:pPr>
            <w:r w:rsidRPr="00D07601">
              <w:rPr>
                <w:rFonts w:eastAsia="MS PGothic" w:cstheme="minorHAnsi"/>
                <w:sz w:val="24"/>
                <w:szCs w:val="24"/>
              </w:rPr>
              <w:t>Go to project that user is PM.</w:t>
            </w:r>
          </w:p>
          <w:p w:rsidR="003D7084" w:rsidRDefault="00D07601">
            <w:pPr>
              <w:pStyle w:val="ListParagraph"/>
              <w:numPr>
                <w:ilvl w:val="0"/>
                <w:numId w:val="75"/>
              </w:numPr>
              <w:spacing w:after="0" w:line="240" w:lineRule="auto"/>
              <w:rPr>
                <w:rFonts w:eastAsia="MS PGothic" w:cstheme="minorHAnsi"/>
                <w:sz w:val="24"/>
                <w:szCs w:val="24"/>
              </w:rPr>
            </w:pPr>
            <w:r w:rsidRPr="00D07601">
              <w:rPr>
                <w:rFonts w:eastAsia="MS PGothic" w:cstheme="minorHAnsi"/>
                <w:sz w:val="24"/>
                <w:szCs w:val="24"/>
              </w:rPr>
              <w:t xml:space="preserve">Create </w:t>
            </w:r>
            <w:r w:rsidR="00CA2200" w:rsidRPr="00E821A8">
              <w:rPr>
                <w:rFonts w:eastAsia="MS PGothic" w:cstheme="minorHAnsi"/>
                <w:sz w:val="24"/>
                <w:szCs w:val="24"/>
              </w:rPr>
              <w:t xml:space="preserve">deliverable </w:t>
            </w:r>
            <w:r w:rsidRPr="00D07601">
              <w:rPr>
                <w:rFonts w:eastAsia="MS PGothic" w:cstheme="minorHAnsi"/>
                <w:sz w:val="24"/>
                <w:szCs w:val="24"/>
              </w:rPr>
              <w:t>link</w:t>
            </w:r>
          </w:p>
        </w:tc>
        <w:tc>
          <w:tcPr>
            <w:tcW w:w="2885" w:type="dxa"/>
            <w:tcBorders>
              <w:top w:val="single" w:sz="4" w:space="0" w:color="000000"/>
              <w:left w:val="nil"/>
              <w:bottom w:val="single" w:sz="4" w:space="0" w:color="000000"/>
              <w:right w:val="single" w:sz="4" w:space="0" w:color="000000"/>
            </w:tcBorders>
            <w:shd w:val="clear" w:color="000000" w:fill="FFFFFF"/>
            <w:hideMark/>
          </w:tcPr>
          <w:p w:rsidR="00CA2200" w:rsidRPr="00E821A8" w:rsidRDefault="00D07601" w:rsidP="003D7084">
            <w:pPr>
              <w:pStyle w:val="ListParagraph"/>
              <w:numPr>
                <w:ilvl w:val="0"/>
                <w:numId w:val="76"/>
              </w:numPr>
              <w:shd w:val="clear" w:color="FFFFCC" w:fill="FFFFFF"/>
              <w:spacing w:before="100" w:beforeAutospacing="1" w:after="0" w:afterAutospacing="1" w:line="240" w:lineRule="auto"/>
              <w:rPr>
                <w:rFonts w:eastAsia="MS PGothic" w:cstheme="minorHAnsi"/>
                <w:sz w:val="24"/>
                <w:szCs w:val="24"/>
              </w:rPr>
            </w:pPr>
            <w:r w:rsidRPr="00D07601">
              <w:rPr>
                <w:rFonts w:eastAsia="MS PGothic" w:cstheme="minorHAnsi"/>
                <w:sz w:val="24"/>
                <w:szCs w:val="24"/>
              </w:rPr>
              <w:t>Place to input information.</w:t>
            </w:r>
          </w:p>
          <w:p w:rsidR="003D7084" w:rsidRDefault="00D07601">
            <w:pPr>
              <w:pStyle w:val="ListParagraph"/>
              <w:numPr>
                <w:ilvl w:val="0"/>
                <w:numId w:val="76"/>
              </w:numPr>
              <w:spacing w:after="0" w:line="240" w:lineRule="auto"/>
              <w:rPr>
                <w:rFonts w:eastAsia="MS PGothic" w:cstheme="minorHAnsi"/>
                <w:sz w:val="24"/>
                <w:szCs w:val="24"/>
              </w:rPr>
            </w:pPr>
            <w:r w:rsidRPr="00D07601">
              <w:rPr>
                <w:rFonts w:eastAsia="MS PGothic" w:cstheme="minorHAnsi"/>
                <w:sz w:val="24"/>
                <w:szCs w:val="24"/>
              </w:rPr>
              <w:t>Validation</w:t>
            </w:r>
          </w:p>
          <w:p w:rsidR="003D7084" w:rsidRDefault="00D07601">
            <w:pPr>
              <w:pStyle w:val="ListParagraph"/>
              <w:numPr>
                <w:ilvl w:val="0"/>
                <w:numId w:val="76"/>
              </w:numPr>
              <w:spacing w:after="0" w:line="240" w:lineRule="auto"/>
              <w:rPr>
                <w:rFonts w:eastAsia="MS PGothic" w:cstheme="minorHAnsi"/>
                <w:sz w:val="24"/>
                <w:szCs w:val="24"/>
              </w:rPr>
            </w:pPr>
            <w:r w:rsidRPr="00D07601">
              <w:rPr>
                <w:rFonts w:eastAsia="MS PGothic" w:cstheme="minorHAnsi"/>
                <w:sz w:val="24"/>
                <w:szCs w:val="24"/>
              </w:rPr>
              <w:t>Submit Ok</w:t>
            </w:r>
          </w:p>
        </w:tc>
      </w:tr>
    </w:tbl>
    <w:p w:rsidR="003D7084" w:rsidRDefault="003D7084">
      <w:pPr>
        <w:rPr>
          <w:rFonts w:cstheme="minorHAnsi"/>
          <w:sz w:val="24"/>
          <w:szCs w:val="24"/>
        </w:rPr>
      </w:pPr>
    </w:p>
    <w:p w:rsidR="003D7084" w:rsidRDefault="00D07601">
      <w:pPr>
        <w:pStyle w:val="Heading4"/>
        <w:rPr>
          <w:rFonts w:asciiTheme="minorHAnsi" w:hAnsiTheme="minorHAnsi" w:cstheme="minorHAnsi"/>
          <w:sz w:val="24"/>
          <w:szCs w:val="24"/>
        </w:rPr>
      </w:pPr>
      <w:r w:rsidRPr="00D07601">
        <w:rPr>
          <w:rFonts w:asciiTheme="minorHAnsi" w:hAnsiTheme="minorHAnsi" w:cstheme="minorHAnsi"/>
          <w:sz w:val="24"/>
          <w:szCs w:val="24"/>
        </w:rPr>
        <w:t>5.1.</w:t>
      </w:r>
      <w:r w:rsidR="00CA2200" w:rsidRPr="00E821A8">
        <w:rPr>
          <w:rFonts w:asciiTheme="minorHAnsi" w:hAnsiTheme="minorHAnsi" w:cstheme="minorHAnsi"/>
          <w:sz w:val="24"/>
          <w:szCs w:val="24"/>
        </w:rPr>
        <w:t>20</w:t>
      </w:r>
      <w:r w:rsidRPr="00D07601">
        <w:rPr>
          <w:rFonts w:asciiTheme="minorHAnsi" w:hAnsiTheme="minorHAnsi" w:cstheme="minorHAnsi"/>
          <w:sz w:val="24"/>
          <w:szCs w:val="24"/>
        </w:rPr>
        <w:t xml:space="preserve"> Delete Deliverable</w:t>
      </w:r>
    </w:p>
    <w:tbl>
      <w:tblPr>
        <w:tblW w:w="9379" w:type="dxa"/>
        <w:tblInd w:w="103" w:type="dxa"/>
        <w:tblLayout w:type="fixed"/>
        <w:tblLook w:val="04A0"/>
      </w:tblPr>
      <w:tblGrid>
        <w:gridCol w:w="1537"/>
        <w:gridCol w:w="2163"/>
        <w:gridCol w:w="2794"/>
        <w:gridCol w:w="2885"/>
      </w:tblGrid>
      <w:tr w:rsidR="00CA2200" w:rsidRPr="00E821A8" w:rsidTr="003D7084">
        <w:trPr>
          <w:trHeight w:val="114"/>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CA2200" w:rsidRPr="00E821A8" w:rsidRDefault="00D07601" w:rsidP="003D7084">
            <w:pPr>
              <w:spacing w:after="0" w:line="240" w:lineRule="auto"/>
              <w:rPr>
                <w:rFonts w:eastAsia="MS PGothic" w:cstheme="minorHAnsi"/>
                <w:b/>
                <w:sz w:val="24"/>
                <w:szCs w:val="24"/>
              </w:rPr>
            </w:pPr>
            <w:r w:rsidRPr="00D07601">
              <w:rPr>
                <w:rFonts w:eastAsia="MS PGothic" w:cstheme="minorHAnsi"/>
                <w:b/>
                <w:sz w:val="24"/>
                <w:szCs w:val="24"/>
              </w:rPr>
              <w:t>Content</w:t>
            </w:r>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CA2200" w:rsidRPr="00E821A8" w:rsidRDefault="00D07601" w:rsidP="003D7084">
            <w:pPr>
              <w:spacing w:after="0" w:line="240" w:lineRule="auto"/>
              <w:rPr>
                <w:rFonts w:eastAsia="MS PGothic" w:cstheme="minorHAnsi"/>
                <w:b/>
                <w:bCs/>
                <w:sz w:val="24"/>
                <w:szCs w:val="24"/>
              </w:rPr>
            </w:pPr>
            <w:r w:rsidRPr="00D07601">
              <w:rPr>
                <w:rFonts w:eastAsia="MS PGothic" w:cstheme="minorHAnsi"/>
                <w:b/>
                <w:bCs/>
                <w:sz w:val="24"/>
                <w:szCs w:val="24"/>
              </w:rPr>
              <w:t> Precondition</w:t>
            </w:r>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CA2200" w:rsidRPr="00E821A8" w:rsidRDefault="00D07601" w:rsidP="003D7084">
            <w:pPr>
              <w:spacing w:after="0" w:line="240" w:lineRule="auto"/>
              <w:rPr>
                <w:rFonts w:eastAsia="MS PGothic" w:cstheme="minorHAnsi"/>
                <w:b/>
                <w:bCs/>
                <w:sz w:val="24"/>
                <w:szCs w:val="24"/>
              </w:rPr>
            </w:pPr>
            <w:r w:rsidRPr="00D07601">
              <w:rPr>
                <w:rFonts w:eastAsia="MS PGothic" w:cstheme="minorHAnsi"/>
                <w:b/>
                <w:bCs/>
                <w:sz w:val="24"/>
                <w:szCs w:val="24"/>
              </w:rPr>
              <w:t> Test case procedure</w:t>
            </w:r>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CA2200" w:rsidRPr="00E821A8" w:rsidRDefault="00D07601" w:rsidP="003D7084">
            <w:pPr>
              <w:spacing w:after="0" w:line="240" w:lineRule="auto"/>
              <w:rPr>
                <w:rFonts w:eastAsia="MS PGothic" w:cstheme="minorHAnsi"/>
                <w:b/>
                <w:bCs/>
                <w:sz w:val="24"/>
                <w:szCs w:val="24"/>
              </w:rPr>
            </w:pPr>
            <w:r w:rsidRPr="00D07601">
              <w:rPr>
                <w:rFonts w:eastAsia="MS PGothic" w:cstheme="minorHAnsi"/>
                <w:b/>
                <w:bCs/>
                <w:sz w:val="24"/>
                <w:szCs w:val="24"/>
              </w:rPr>
              <w:t>Expected output</w:t>
            </w:r>
          </w:p>
        </w:tc>
      </w:tr>
      <w:tr w:rsidR="00CA2200" w:rsidRPr="00E821A8" w:rsidTr="003D7084">
        <w:trPr>
          <w:trHeight w:val="530"/>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CA2200" w:rsidRPr="00E821A8" w:rsidRDefault="00D07601" w:rsidP="003D7084">
            <w:pPr>
              <w:spacing w:after="0" w:line="240" w:lineRule="auto"/>
              <w:rPr>
                <w:rFonts w:eastAsia="MS PGothic" w:cstheme="minorHAnsi"/>
                <w:sz w:val="24"/>
                <w:szCs w:val="24"/>
              </w:rPr>
            </w:pPr>
            <w:r w:rsidRPr="00D07601">
              <w:rPr>
                <w:rFonts w:eastAsia="MS PGothic" w:cstheme="minorHAnsi"/>
                <w:sz w:val="24"/>
                <w:szCs w:val="24"/>
              </w:rPr>
              <w:t xml:space="preserve">Delete </w:t>
            </w:r>
            <w:r w:rsidR="00CA2200" w:rsidRPr="00E821A8">
              <w:rPr>
                <w:rFonts w:eastAsia="MS PGothic" w:cstheme="minorHAnsi"/>
                <w:sz w:val="24"/>
                <w:szCs w:val="24"/>
              </w:rPr>
              <w:t>deliverable</w:t>
            </w:r>
          </w:p>
        </w:tc>
        <w:tc>
          <w:tcPr>
            <w:tcW w:w="2163" w:type="dxa"/>
            <w:tcBorders>
              <w:top w:val="single" w:sz="4" w:space="0" w:color="000000"/>
              <w:left w:val="nil"/>
              <w:bottom w:val="single" w:sz="4" w:space="0" w:color="000000"/>
              <w:right w:val="single" w:sz="4" w:space="0" w:color="000000"/>
            </w:tcBorders>
            <w:shd w:val="clear" w:color="000000" w:fill="FFFFFF"/>
            <w:hideMark/>
          </w:tcPr>
          <w:p w:rsidR="00CA2200" w:rsidRPr="00E821A8" w:rsidRDefault="00D07601" w:rsidP="003D7084">
            <w:pPr>
              <w:shd w:val="clear" w:color="FFFFCC" w:fill="FFFFFF"/>
              <w:spacing w:before="100" w:beforeAutospacing="1" w:after="0" w:afterAutospacing="1" w:line="240" w:lineRule="auto"/>
              <w:rPr>
                <w:rFonts w:eastAsia="MS PGothic" w:cstheme="minorHAnsi"/>
                <w:sz w:val="24"/>
                <w:szCs w:val="24"/>
              </w:rPr>
            </w:pPr>
            <w:r w:rsidRPr="00D07601">
              <w:rPr>
                <w:rFonts w:eastAsia="MS PGothic" w:cstheme="minorHAnsi"/>
                <w:sz w:val="24"/>
                <w:szCs w:val="24"/>
              </w:rPr>
              <w:t>Log In as PM of a project</w:t>
            </w:r>
          </w:p>
        </w:tc>
        <w:tc>
          <w:tcPr>
            <w:tcW w:w="2794" w:type="dxa"/>
            <w:tcBorders>
              <w:top w:val="single" w:sz="4" w:space="0" w:color="000000"/>
              <w:left w:val="nil"/>
              <w:bottom w:val="single" w:sz="4" w:space="0" w:color="000000"/>
              <w:right w:val="single" w:sz="4" w:space="0" w:color="000000"/>
            </w:tcBorders>
            <w:shd w:val="clear" w:color="000000" w:fill="FFFFFF"/>
            <w:hideMark/>
          </w:tcPr>
          <w:p w:rsidR="003D7084" w:rsidRDefault="00D07601">
            <w:pPr>
              <w:pStyle w:val="ListParagraph"/>
              <w:numPr>
                <w:ilvl w:val="0"/>
                <w:numId w:val="77"/>
              </w:numPr>
              <w:spacing w:after="0" w:line="240" w:lineRule="auto"/>
              <w:rPr>
                <w:rFonts w:eastAsia="MS PGothic" w:cstheme="minorHAnsi"/>
                <w:sz w:val="24"/>
                <w:szCs w:val="24"/>
              </w:rPr>
            </w:pPr>
            <w:r w:rsidRPr="00D07601">
              <w:rPr>
                <w:rFonts w:eastAsia="MS PGothic" w:cstheme="minorHAnsi"/>
                <w:sz w:val="24"/>
                <w:szCs w:val="24"/>
              </w:rPr>
              <w:t>Go to project that user is PM.</w:t>
            </w:r>
          </w:p>
          <w:p w:rsidR="003D7084" w:rsidRDefault="00D07601">
            <w:pPr>
              <w:pStyle w:val="ListParagraph"/>
              <w:numPr>
                <w:ilvl w:val="0"/>
                <w:numId w:val="77"/>
              </w:numPr>
              <w:spacing w:after="0" w:line="240" w:lineRule="auto"/>
              <w:rPr>
                <w:rFonts w:eastAsia="MS PGothic" w:cstheme="minorHAnsi"/>
                <w:sz w:val="24"/>
                <w:szCs w:val="24"/>
              </w:rPr>
            </w:pPr>
            <w:r w:rsidRPr="00D07601">
              <w:rPr>
                <w:rFonts w:eastAsia="MS PGothic" w:cstheme="minorHAnsi"/>
                <w:sz w:val="24"/>
                <w:szCs w:val="24"/>
              </w:rPr>
              <w:t xml:space="preserve">Choose </w:t>
            </w:r>
            <w:r w:rsidR="00CA2200" w:rsidRPr="00E821A8">
              <w:rPr>
                <w:rFonts w:eastAsia="MS PGothic" w:cstheme="minorHAnsi"/>
                <w:sz w:val="24"/>
                <w:szCs w:val="24"/>
              </w:rPr>
              <w:t xml:space="preserve">deliverable </w:t>
            </w:r>
            <w:r w:rsidRPr="00D07601">
              <w:rPr>
                <w:rFonts w:eastAsia="MS PGothic" w:cstheme="minorHAnsi"/>
                <w:sz w:val="24"/>
                <w:szCs w:val="24"/>
              </w:rPr>
              <w:t>to Delete</w:t>
            </w:r>
          </w:p>
        </w:tc>
        <w:tc>
          <w:tcPr>
            <w:tcW w:w="2885" w:type="dxa"/>
            <w:tcBorders>
              <w:top w:val="single" w:sz="4" w:space="0" w:color="000000"/>
              <w:left w:val="nil"/>
              <w:bottom w:val="single" w:sz="4" w:space="0" w:color="000000"/>
              <w:right w:val="single" w:sz="4" w:space="0" w:color="000000"/>
            </w:tcBorders>
            <w:shd w:val="clear" w:color="000000" w:fill="FFFFFF"/>
            <w:hideMark/>
          </w:tcPr>
          <w:p w:rsidR="00CA2200" w:rsidRPr="00E821A8" w:rsidRDefault="00CA2200" w:rsidP="00CA2200">
            <w:pPr>
              <w:pStyle w:val="ListParagraph"/>
              <w:numPr>
                <w:ilvl w:val="0"/>
                <w:numId w:val="80"/>
              </w:numPr>
              <w:shd w:val="clear" w:color="FFFFCC" w:fill="FFFFFF"/>
              <w:spacing w:before="100" w:beforeAutospacing="1" w:after="100" w:afterAutospacing="1" w:line="240" w:lineRule="auto"/>
              <w:rPr>
                <w:rFonts w:eastAsia="MS PGothic" w:cstheme="minorHAnsi"/>
                <w:sz w:val="24"/>
                <w:szCs w:val="24"/>
              </w:rPr>
            </w:pPr>
            <w:r w:rsidRPr="00E821A8">
              <w:rPr>
                <w:rFonts w:eastAsia="MS PGothic" w:cstheme="minorHAnsi"/>
                <w:sz w:val="24"/>
                <w:szCs w:val="24"/>
              </w:rPr>
              <w:t xml:space="preserve">deliverable </w:t>
            </w:r>
            <w:r w:rsidR="00D07601" w:rsidRPr="00D07601">
              <w:rPr>
                <w:rFonts w:eastAsia="MS PGothic" w:cstheme="minorHAnsi"/>
                <w:sz w:val="24"/>
                <w:szCs w:val="24"/>
              </w:rPr>
              <w:t>deleted</w:t>
            </w:r>
          </w:p>
        </w:tc>
      </w:tr>
    </w:tbl>
    <w:p w:rsidR="00CA2200" w:rsidRPr="00E821A8" w:rsidRDefault="00CA2200" w:rsidP="00CA2200">
      <w:pPr>
        <w:rPr>
          <w:rFonts w:cstheme="minorHAnsi"/>
          <w:sz w:val="24"/>
          <w:szCs w:val="24"/>
        </w:rPr>
      </w:pPr>
    </w:p>
    <w:p w:rsidR="00CA2200" w:rsidRPr="00E821A8" w:rsidRDefault="00D07601" w:rsidP="00CA2200">
      <w:pPr>
        <w:pStyle w:val="Heading4"/>
        <w:rPr>
          <w:rFonts w:asciiTheme="minorHAnsi" w:hAnsiTheme="minorHAnsi" w:cstheme="minorHAnsi"/>
          <w:sz w:val="24"/>
          <w:szCs w:val="24"/>
        </w:rPr>
      </w:pPr>
      <w:r w:rsidRPr="00D07601">
        <w:rPr>
          <w:rFonts w:asciiTheme="minorHAnsi" w:hAnsiTheme="minorHAnsi" w:cstheme="minorHAnsi"/>
          <w:sz w:val="24"/>
          <w:szCs w:val="24"/>
        </w:rPr>
        <w:t>5.1.</w:t>
      </w:r>
      <w:r w:rsidR="00CA2200" w:rsidRPr="00E821A8">
        <w:rPr>
          <w:rFonts w:asciiTheme="minorHAnsi" w:hAnsiTheme="minorHAnsi" w:cstheme="minorHAnsi"/>
          <w:sz w:val="24"/>
          <w:szCs w:val="24"/>
        </w:rPr>
        <w:t>21</w:t>
      </w:r>
      <w:r w:rsidRPr="00D07601">
        <w:rPr>
          <w:rFonts w:asciiTheme="minorHAnsi" w:hAnsiTheme="minorHAnsi" w:cstheme="minorHAnsi"/>
          <w:sz w:val="24"/>
          <w:szCs w:val="24"/>
        </w:rPr>
        <w:t xml:space="preserve"> Update Deliverable</w:t>
      </w:r>
    </w:p>
    <w:tbl>
      <w:tblPr>
        <w:tblW w:w="9379" w:type="dxa"/>
        <w:tblInd w:w="103" w:type="dxa"/>
        <w:tblLayout w:type="fixed"/>
        <w:tblLook w:val="04A0"/>
      </w:tblPr>
      <w:tblGrid>
        <w:gridCol w:w="1537"/>
        <w:gridCol w:w="2163"/>
        <w:gridCol w:w="2794"/>
        <w:gridCol w:w="2885"/>
      </w:tblGrid>
      <w:tr w:rsidR="00CA2200" w:rsidRPr="00E821A8" w:rsidTr="003D7084">
        <w:trPr>
          <w:trHeight w:val="114"/>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CA2200" w:rsidRPr="00E821A8" w:rsidRDefault="00D07601" w:rsidP="003D7084">
            <w:pPr>
              <w:spacing w:after="0" w:line="240" w:lineRule="auto"/>
              <w:rPr>
                <w:rFonts w:eastAsia="MS PGothic" w:cstheme="minorHAnsi"/>
                <w:b/>
                <w:sz w:val="24"/>
                <w:szCs w:val="24"/>
              </w:rPr>
            </w:pPr>
            <w:r w:rsidRPr="00D07601">
              <w:rPr>
                <w:rFonts w:eastAsia="MS PGothic" w:cstheme="minorHAnsi"/>
                <w:b/>
                <w:sz w:val="24"/>
                <w:szCs w:val="24"/>
              </w:rPr>
              <w:t>Content</w:t>
            </w:r>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CA2200" w:rsidRPr="00E821A8" w:rsidRDefault="00D07601" w:rsidP="003D7084">
            <w:pPr>
              <w:spacing w:after="0" w:line="240" w:lineRule="auto"/>
              <w:rPr>
                <w:rFonts w:eastAsia="MS PGothic" w:cstheme="minorHAnsi"/>
                <w:b/>
                <w:bCs/>
                <w:sz w:val="24"/>
                <w:szCs w:val="24"/>
              </w:rPr>
            </w:pPr>
            <w:r w:rsidRPr="00D07601">
              <w:rPr>
                <w:rFonts w:eastAsia="MS PGothic" w:cstheme="minorHAnsi"/>
                <w:b/>
                <w:bCs/>
                <w:sz w:val="24"/>
                <w:szCs w:val="24"/>
              </w:rPr>
              <w:t> Precondition</w:t>
            </w:r>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CA2200" w:rsidRPr="00E821A8" w:rsidRDefault="00D07601" w:rsidP="003D7084">
            <w:pPr>
              <w:spacing w:after="0" w:line="240" w:lineRule="auto"/>
              <w:rPr>
                <w:rFonts w:eastAsia="MS PGothic" w:cstheme="minorHAnsi"/>
                <w:b/>
                <w:bCs/>
                <w:sz w:val="24"/>
                <w:szCs w:val="24"/>
              </w:rPr>
            </w:pPr>
            <w:r w:rsidRPr="00D07601">
              <w:rPr>
                <w:rFonts w:eastAsia="MS PGothic" w:cstheme="minorHAnsi"/>
                <w:b/>
                <w:bCs/>
                <w:sz w:val="24"/>
                <w:szCs w:val="24"/>
              </w:rPr>
              <w:t> Test case procedure</w:t>
            </w:r>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CA2200" w:rsidRPr="00E821A8" w:rsidRDefault="00D07601" w:rsidP="003D7084">
            <w:pPr>
              <w:spacing w:after="0" w:line="240" w:lineRule="auto"/>
              <w:rPr>
                <w:rFonts w:eastAsia="MS PGothic" w:cstheme="minorHAnsi"/>
                <w:b/>
                <w:bCs/>
                <w:sz w:val="24"/>
                <w:szCs w:val="24"/>
              </w:rPr>
            </w:pPr>
            <w:r w:rsidRPr="00D07601">
              <w:rPr>
                <w:rFonts w:eastAsia="MS PGothic" w:cstheme="minorHAnsi"/>
                <w:b/>
                <w:bCs/>
                <w:sz w:val="24"/>
                <w:szCs w:val="24"/>
              </w:rPr>
              <w:t>Expected output</w:t>
            </w:r>
          </w:p>
        </w:tc>
      </w:tr>
      <w:tr w:rsidR="00CA2200" w:rsidRPr="00E821A8" w:rsidTr="003D7084">
        <w:trPr>
          <w:trHeight w:val="530"/>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CA2200" w:rsidRPr="00E821A8" w:rsidRDefault="00D07601" w:rsidP="003D7084">
            <w:pPr>
              <w:spacing w:after="0" w:line="240" w:lineRule="auto"/>
              <w:rPr>
                <w:rFonts w:eastAsia="MS PGothic" w:cstheme="minorHAnsi"/>
                <w:sz w:val="24"/>
                <w:szCs w:val="24"/>
              </w:rPr>
            </w:pPr>
            <w:r w:rsidRPr="00D07601">
              <w:rPr>
                <w:rFonts w:eastAsia="MS PGothic" w:cstheme="minorHAnsi"/>
                <w:sz w:val="24"/>
                <w:szCs w:val="24"/>
              </w:rPr>
              <w:t xml:space="preserve">Update </w:t>
            </w:r>
            <w:r w:rsidR="00CA2200" w:rsidRPr="00E821A8">
              <w:rPr>
                <w:rFonts w:eastAsia="MS PGothic" w:cstheme="minorHAnsi"/>
                <w:sz w:val="24"/>
                <w:szCs w:val="24"/>
              </w:rPr>
              <w:t>deliverable</w:t>
            </w:r>
          </w:p>
        </w:tc>
        <w:tc>
          <w:tcPr>
            <w:tcW w:w="2163" w:type="dxa"/>
            <w:tcBorders>
              <w:top w:val="single" w:sz="4" w:space="0" w:color="000000"/>
              <w:left w:val="nil"/>
              <w:bottom w:val="single" w:sz="4" w:space="0" w:color="000000"/>
              <w:right w:val="single" w:sz="4" w:space="0" w:color="000000"/>
            </w:tcBorders>
            <w:shd w:val="clear" w:color="000000" w:fill="FFFFFF"/>
            <w:hideMark/>
          </w:tcPr>
          <w:p w:rsidR="00CA2200" w:rsidRPr="00E821A8" w:rsidRDefault="00D07601" w:rsidP="003D7084">
            <w:pPr>
              <w:shd w:val="clear" w:color="FFFFCC" w:fill="FFFFFF"/>
              <w:spacing w:before="100" w:beforeAutospacing="1" w:after="0" w:afterAutospacing="1" w:line="240" w:lineRule="auto"/>
              <w:rPr>
                <w:rFonts w:eastAsia="MS PGothic" w:cstheme="minorHAnsi"/>
                <w:sz w:val="24"/>
                <w:szCs w:val="24"/>
              </w:rPr>
            </w:pPr>
            <w:r w:rsidRPr="00D07601">
              <w:rPr>
                <w:rFonts w:eastAsia="MS PGothic" w:cstheme="minorHAnsi"/>
                <w:sz w:val="24"/>
                <w:szCs w:val="24"/>
              </w:rPr>
              <w:t>Log In as PM of a project</w:t>
            </w:r>
          </w:p>
        </w:tc>
        <w:tc>
          <w:tcPr>
            <w:tcW w:w="2794" w:type="dxa"/>
            <w:tcBorders>
              <w:top w:val="single" w:sz="4" w:space="0" w:color="000000"/>
              <w:left w:val="nil"/>
              <w:bottom w:val="single" w:sz="4" w:space="0" w:color="000000"/>
              <w:right w:val="single" w:sz="4" w:space="0" w:color="000000"/>
            </w:tcBorders>
            <w:shd w:val="clear" w:color="000000" w:fill="FFFFFF"/>
            <w:hideMark/>
          </w:tcPr>
          <w:p w:rsidR="00CA2200" w:rsidRPr="00E821A8" w:rsidRDefault="00D07601" w:rsidP="003D7084">
            <w:pPr>
              <w:pStyle w:val="ListParagraph"/>
              <w:numPr>
                <w:ilvl w:val="0"/>
                <w:numId w:val="79"/>
              </w:numPr>
              <w:shd w:val="clear" w:color="FFFFCC" w:fill="FFFFFF"/>
              <w:spacing w:before="100" w:beforeAutospacing="1" w:after="0" w:afterAutospacing="1" w:line="240" w:lineRule="auto"/>
              <w:rPr>
                <w:rFonts w:eastAsia="MS PGothic" w:cstheme="minorHAnsi"/>
                <w:sz w:val="24"/>
                <w:szCs w:val="24"/>
              </w:rPr>
            </w:pPr>
            <w:r w:rsidRPr="00D07601">
              <w:rPr>
                <w:rFonts w:eastAsia="MS PGothic" w:cstheme="minorHAnsi"/>
                <w:sz w:val="24"/>
                <w:szCs w:val="24"/>
              </w:rPr>
              <w:t>Go to project that user is PM.</w:t>
            </w:r>
          </w:p>
          <w:p w:rsidR="00CA2200" w:rsidRPr="00E821A8" w:rsidRDefault="00D07601" w:rsidP="003D7084">
            <w:pPr>
              <w:pStyle w:val="ListParagraph"/>
              <w:numPr>
                <w:ilvl w:val="0"/>
                <w:numId w:val="79"/>
              </w:numPr>
              <w:spacing w:after="0" w:line="240" w:lineRule="auto"/>
              <w:rPr>
                <w:rFonts w:eastAsia="MS PGothic" w:cstheme="minorHAnsi"/>
                <w:sz w:val="24"/>
                <w:szCs w:val="24"/>
              </w:rPr>
            </w:pPr>
            <w:r w:rsidRPr="00D07601">
              <w:rPr>
                <w:rFonts w:eastAsia="MS PGothic" w:cstheme="minorHAnsi"/>
                <w:sz w:val="24"/>
                <w:szCs w:val="24"/>
              </w:rPr>
              <w:t xml:space="preserve">Choose </w:t>
            </w:r>
            <w:r w:rsidR="00CA2200" w:rsidRPr="00E821A8">
              <w:rPr>
                <w:rFonts w:eastAsia="MS PGothic" w:cstheme="minorHAnsi"/>
                <w:sz w:val="24"/>
                <w:szCs w:val="24"/>
              </w:rPr>
              <w:t xml:space="preserve">deliverable </w:t>
            </w:r>
            <w:r w:rsidRPr="00D07601">
              <w:rPr>
                <w:rFonts w:eastAsia="MS PGothic" w:cstheme="minorHAnsi"/>
                <w:sz w:val="24"/>
                <w:szCs w:val="24"/>
              </w:rPr>
              <w:t>to update</w:t>
            </w:r>
          </w:p>
        </w:tc>
        <w:tc>
          <w:tcPr>
            <w:tcW w:w="2885" w:type="dxa"/>
            <w:tcBorders>
              <w:top w:val="single" w:sz="4" w:space="0" w:color="000000"/>
              <w:left w:val="nil"/>
              <w:bottom w:val="single" w:sz="4" w:space="0" w:color="000000"/>
              <w:right w:val="single" w:sz="4" w:space="0" w:color="000000"/>
            </w:tcBorders>
            <w:shd w:val="clear" w:color="000000" w:fill="FFFFFF"/>
            <w:hideMark/>
          </w:tcPr>
          <w:p w:rsidR="003D7084" w:rsidRDefault="00D07601">
            <w:pPr>
              <w:pStyle w:val="ListParagraph"/>
              <w:numPr>
                <w:ilvl w:val="0"/>
                <w:numId w:val="89"/>
              </w:numPr>
              <w:spacing w:after="0" w:line="240" w:lineRule="auto"/>
              <w:rPr>
                <w:rFonts w:eastAsia="MS PGothic" w:cstheme="minorHAnsi"/>
                <w:sz w:val="24"/>
                <w:szCs w:val="24"/>
              </w:rPr>
            </w:pPr>
            <w:r w:rsidRPr="00D07601">
              <w:rPr>
                <w:rFonts w:eastAsia="MS PGothic" w:cstheme="minorHAnsi"/>
                <w:sz w:val="24"/>
                <w:szCs w:val="24"/>
              </w:rPr>
              <w:t>View current information and input new ones.</w:t>
            </w:r>
          </w:p>
          <w:p w:rsidR="00CA2200" w:rsidRPr="00E821A8" w:rsidRDefault="00D07601" w:rsidP="003D7084">
            <w:pPr>
              <w:pStyle w:val="ListParagraph"/>
              <w:numPr>
                <w:ilvl w:val="0"/>
                <w:numId w:val="80"/>
              </w:numPr>
              <w:spacing w:after="0" w:line="240" w:lineRule="auto"/>
              <w:rPr>
                <w:rFonts w:eastAsia="MS PGothic" w:cstheme="minorHAnsi"/>
                <w:sz w:val="24"/>
                <w:szCs w:val="24"/>
              </w:rPr>
            </w:pPr>
            <w:r w:rsidRPr="00D07601">
              <w:rPr>
                <w:rFonts w:eastAsia="MS PGothic" w:cstheme="minorHAnsi"/>
                <w:sz w:val="24"/>
                <w:szCs w:val="24"/>
              </w:rPr>
              <w:t>Validation</w:t>
            </w:r>
          </w:p>
          <w:p w:rsidR="00CA2200" w:rsidRPr="00E821A8" w:rsidRDefault="00D07601" w:rsidP="003D7084">
            <w:pPr>
              <w:pStyle w:val="ListParagraph"/>
              <w:numPr>
                <w:ilvl w:val="0"/>
                <w:numId w:val="80"/>
              </w:numPr>
              <w:spacing w:after="0" w:line="240" w:lineRule="auto"/>
              <w:rPr>
                <w:rFonts w:eastAsia="MS PGothic" w:cstheme="minorHAnsi"/>
                <w:sz w:val="24"/>
                <w:szCs w:val="24"/>
              </w:rPr>
            </w:pPr>
            <w:r w:rsidRPr="00D07601">
              <w:rPr>
                <w:rFonts w:eastAsia="MS PGothic" w:cstheme="minorHAnsi"/>
                <w:sz w:val="24"/>
                <w:szCs w:val="24"/>
              </w:rPr>
              <w:t>Submit Ok</w:t>
            </w:r>
          </w:p>
        </w:tc>
      </w:tr>
    </w:tbl>
    <w:p w:rsidR="00CA2200" w:rsidRPr="00E821A8" w:rsidRDefault="00CA2200" w:rsidP="00314775">
      <w:pPr>
        <w:rPr>
          <w:rFonts w:cstheme="minorHAnsi"/>
          <w:sz w:val="24"/>
          <w:szCs w:val="24"/>
        </w:rPr>
      </w:pPr>
    </w:p>
    <w:p w:rsidR="00CA2200" w:rsidRPr="00E821A8" w:rsidRDefault="00D07601" w:rsidP="00CA2200">
      <w:pPr>
        <w:pStyle w:val="Heading4"/>
        <w:rPr>
          <w:rFonts w:asciiTheme="minorHAnsi" w:hAnsiTheme="minorHAnsi" w:cstheme="minorHAnsi"/>
          <w:sz w:val="24"/>
          <w:szCs w:val="24"/>
        </w:rPr>
      </w:pPr>
      <w:r w:rsidRPr="00D07601">
        <w:rPr>
          <w:rFonts w:asciiTheme="minorHAnsi" w:hAnsiTheme="minorHAnsi" w:cstheme="minorHAnsi"/>
          <w:sz w:val="24"/>
          <w:szCs w:val="24"/>
        </w:rPr>
        <w:lastRenderedPageBreak/>
        <w:t>5.1.</w:t>
      </w:r>
      <w:r w:rsidR="00CA2200" w:rsidRPr="00E821A8">
        <w:rPr>
          <w:rFonts w:asciiTheme="minorHAnsi" w:hAnsiTheme="minorHAnsi" w:cstheme="minorHAnsi"/>
          <w:sz w:val="24"/>
          <w:szCs w:val="24"/>
        </w:rPr>
        <w:t>22AddCost</w:t>
      </w:r>
    </w:p>
    <w:tbl>
      <w:tblPr>
        <w:tblW w:w="9379" w:type="dxa"/>
        <w:tblInd w:w="103" w:type="dxa"/>
        <w:tblLayout w:type="fixed"/>
        <w:tblLook w:val="04A0"/>
      </w:tblPr>
      <w:tblGrid>
        <w:gridCol w:w="1537"/>
        <w:gridCol w:w="2163"/>
        <w:gridCol w:w="2794"/>
        <w:gridCol w:w="2885"/>
      </w:tblGrid>
      <w:tr w:rsidR="00CA2200" w:rsidRPr="00E821A8" w:rsidTr="003D7084">
        <w:trPr>
          <w:trHeight w:val="114"/>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CA2200" w:rsidRPr="00E821A8" w:rsidRDefault="00D07601" w:rsidP="003D7084">
            <w:pPr>
              <w:spacing w:after="0" w:line="240" w:lineRule="auto"/>
              <w:rPr>
                <w:rFonts w:eastAsia="MS PGothic" w:cstheme="minorHAnsi"/>
                <w:b/>
                <w:sz w:val="24"/>
                <w:szCs w:val="24"/>
              </w:rPr>
            </w:pPr>
            <w:r w:rsidRPr="00D07601">
              <w:rPr>
                <w:rFonts w:eastAsia="MS PGothic" w:cstheme="minorHAnsi"/>
                <w:b/>
                <w:sz w:val="24"/>
                <w:szCs w:val="24"/>
              </w:rPr>
              <w:t>Content</w:t>
            </w:r>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CA2200" w:rsidRPr="00E821A8" w:rsidRDefault="00D07601" w:rsidP="003D7084">
            <w:pPr>
              <w:spacing w:after="0" w:line="240" w:lineRule="auto"/>
              <w:rPr>
                <w:rFonts w:eastAsia="MS PGothic" w:cstheme="minorHAnsi"/>
                <w:b/>
                <w:bCs/>
                <w:sz w:val="24"/>
                <w:szCs w:val="24"/>
              </w:rPr>
            </w:pPr>
            <w:r w:rsidRPr="00D07601">
              <w:rPr>
                <w:rFonts w:eastAsia="MS PGothic" w:cstheme="minorHAnsi"/>
                <w:b/>
                <w:bCs/>
                <w:sz w:val="24"/>
                <w:szCs w:val="24"/>
              </w:rPr>
              <w:t> Precondition</w:t>
            </w:r>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CA2200" w:rsidRPr="00E821A8" w:rsidRDefault="00D07601" w:rsidP="003D7084">
            <w:pPr>
              <w:spacing w:after="0" w:line="240" w:lineRule="auto"/>
              <w:rPr>
                <w:rFonts w:eastAsia="MS PGothic" w:cstheme="minorHAnsi"/>
                <w:b/>
                <w:bCs/>
                <w:sz w:val="24"/>
                <w:szCs w:val="24"/>
              </w:rPr>
            </w:pPr>
            <w:r w:rsidRPr="00D07601">
              <w:rPr>
                <w:rFonts w:eastAsia="MS PGothic" w:cstheme="minorHAnsi"/>
                <w:b/>
                <w:bCs/>
                <w:sz w:val="24"/>
                <w:szCs w:val="24"/>
              </w:rPr>
              <w:t> Test case procedure</w:t>
            </w:r>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CA2200" w:rsidRPr="00E821A8" w:rsidRDefault="00D07601" w:rsidP="003D7084">
            <w:pPr>
              <w:spacing w:after="0" w:line="240" w:lineRule="auto"/>
              <w:rPr>
                <w:rFonts w:eastAsia="MS PGothic" w:cstheme="minorHAnsi"/>
                <w:b/>
                <w:bCs/>
                <w:sz w:val="24"/>
                <w:szCs w:val="24"/>
              </w:rPr>
            </w:pPr>
            <w:r w:rsidRPr="00D07601">
              <w:rPr>
                <w:rFonts w:eastAsia="MS PGothic" w:cstheme="minorHAnsi"/>
                <w:b/>
                <w:bCs/>
                <w:sz w:val="24"/>
                <w:szCs w:val="24"/>
              </w:rPr>
              <w:t>Expected output</w:t>
            </w:r>
          </w:p>
        </w:tc>
      </w:tr>
      <w:tr w:rsidR="00CA2200" w:rsidRPr="00E821A8" w:rsidTr="003D7084">
        <w:trPr>
          <w:trHeight w:val="530"/>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CA2200" w:rsidRPr="00E821A8" w:rsidRDefault="00D07601" w:rsidP="00CA2200">
            <w:pPr>
              <w:spacing w:after="0" w:line="240" w:lineRule="auto"/>
              <w:rPr>
                <w:rFonts w:eastAsia="MS PGothic" w:cstheme="minorHAnsi"/>
                <w:sz w:val="24"/>
                <w:szCs w:val="24"/>
              </w:rPr>
            </w:pPr>
            <w:r w:rsidRPr="00D07601">
              <w:rPr>
                <w:rFonts w:eastAsia="MS PGothic" w:cstheme="minorHAnsi"/>
                <w:sz w:val="24"/>
                <w:szCs w:val="24"/>
              </w:rPr>
              <w:t xml:space="preserve">Create </w:t>
            </w:r>
            <w:r w:rsidR="00CA2200" w:rsidRPr="00E821A8">
              <w:rPr>
                <w:rFonts w:eastAsia="MS PGothic" w:cstheme="minorHAnsi"/>
                <w:sz w:val="24"/>
                <w:szCs w:val="24"/>
              </w:rPr>
              <w:t>cost</w:t>
            </w:r>
          </w:p>
        </w:tc>
        <w:tc>
          <w:tcPr>
            <w:tcW w:w="2163" w:type="dxa"/>
            <w:tcBorders>
              <w:top w:val="single" w:sz="4" w:space="0" w:color="000000"/>
              <w:left w:val="nil"/>
              <w:bottom w:val="single" w:sz="4" w:space="0" w:color="000000"/>
              <w:right w:val="single" w:sz="4" w:space="0" w:color="000000"/>
            </w:tcBorders>
            <w:shd w:val="clear" w:color="000000" w:fill="FFFFFF"/>
            <w:hideMark/>
          </w:tcPr>
          <w:p w:rsidR="00CA2200" w:rsidRPr="00E821A8" w:rsidRDefault="00D07601" w:rsidP="003D7084">
            <w:pPr>
              <w:shd w:val="clear" w:color="FFFFCC" w:fill="FFFFFF"/>
              <w:spacing w:before="100" w:beforeAutospacing="1" w:after="0" w:afterAutospacing="1" w:line="240" w:lineRule="auto"/>
              <w:rPr>
                <w:rFonts w:eastAsia="MS PGothic" w:cstheme="minorHAnsi"/>
                <w:sz w:val="24"/>
                <w:szCs w:val="24"/>
              </w:rPr>
            </w:pPr>
            <w:r w:rsidRPr="00D07601">
              <w:rPr>
                <w:rFonts w:eastAsia="MS PGothic" w:cstheme="minorHAnsi"/>
                <w:sz w:val="24"/>
                <w:szCs w:val="24"/>
              </w:rPr>
              <w:t>Log In as PM of a project</w:t>
            </w:r>
          </w:p>
        </w:tc>
        <w:tc>
          <w:tcPr>
            <w:tcW w:w="2794" w:type="dxa"/>
            <w:tcBorders>
              <w:top w:val="single" w:sz="4" w:space="0" w:color="000000"/>
              <w:left w:val="nil"/>
              <w:bottom w:val="single" w:sz="4" w:space="0" w:color="000000"/>
              <w:right w:val="single" w:sz="4" w:space="0" w:color="000000"/>
            </w:tcBorders>
            <w:shd w:val="clear" w:color="000000" w:fill="FFFFFF"/>
            <w:hideMark/>
          </w:tcPr>
          <w:p w:rsidR="003D7084" w:rsidRDefault="00D07601">
            <w:pPr>
              <w:pStyle w:val="ListParagraph"/>
              <w:numPr>
                <w:ilvl w:val="0"/>
                <w:numId w:val="75"/>
              </w:numPr>
              <w:spacing w:after="0" w:line="240" w:lineRule="auto"/>
              <w:rPr>
                <w:rFonts w:eastAsia="MS PGothic" w:cstheme="minorHAnsi"/>
                <w:sz w:val="24"/>
                <w:szCs w:val="24"/>
              </w:rPr>
            </w:pPr>
            <w:r w:rsidRPr="00D07601">
              <w:rPr>
                <w:rFonts w:eastAsia="MS PGothic" w:cstheme="minorHAnsi"/>
                <w:sz w:val="24"/>
                <w:szCs w:val="24"/>
              </w:rPr>
              <w:t>Go to project that user is PM.</w:t>
            </w:r>
          </w:p>
          <w:p w:rsidR="003D7084" w:rsidRDefault="00D07601">
            <w:pPr>
              <w:pStyle w:val="ListParagraph"/>
              <w:numPr>
                <w:ilvl w:val="0"/>
                <w:numId w:val="75"/>
              </w:numPr>
              <w:spacing w:after="0" w:line="240" w:lineRule="auto"/>
              <w:rPr>
                <w:rFonts w:eastAsia="MS PGothic" w:cstheme="minorHAnsi"/>
                <w:sz w:val="24"/>
                <w:szCs w:val="24"/>
              </w:rPr>
            </w:pPr>
            <w:r w:rsidRPr="00D07601">
              <w:rPr>
                <w:rFonts w:eastAsia="MS PGothic" w:cstheme="minorHAnsi"/>
                <w:sz w:val="24"/>
                <w:szCs w:val="24"/>
              </w:rPr>
              <w:t xml:space="preserve">Create </w:t>
            </w:r>
            <w:r w:rsidR="00CA2200" w:rsidRPr="00E821A8">
              <w:rPr>
                <w:rFonts w:eastAsia="MS PGothic" w:cstheme="minorHAnsi"/>
                <w:sz w:val="24"/>
                <w:szCs w:val="24"/>
              </w:rPr>
              <w:t xml:space="preserve">cost </w:t>
            </w:r>
            <w:r w:rsidRPr="00D07601">
              <w:rPr>
                <w:rFonts w:eastAsia="MS PGothic" w:cstheme="minorHAnsi"/>
                <w:sz w:val="24"/>
                <w:szCs w:val="24"/>
              </w:rPr>
              <w:t>link</w:t>
            </w:r>
          </w:p>
        </w:tc>
        <w:tc>
          <w:tcPr>
            <w:tcW w:w="2885" w:type="dxa"/>
            <w:tcBorders>
              <w:top w:val="single" w:sz="4" w:space="0" w:color="000000"/>
              <w:left w:val="nil"/>
              <w:bottom w:val="single" w:sz="4" w:space="0" w:color="000000"/>
              <w:right w:val="single" w:sz="4" w:space="0" w:color="000000"/>
            </w:tcBorders>
            <w:shd w:val="clear" w:color="000000" w:fill="FFFFFF"/>
            <w:hideMark/>
          </w:tcPr>
          <w:p w:rsidR="00CA2200" w:rsidRPr="00E821A8" w:rsidRDefault="00D07601" w:rsidP="003D7084">
            <w:pPr>
              <w:pStyle w:val="ListParagraph"/>
              <w:numPr>
                <w:ilvl w:val="0"/>
                <w:numId w:val="76"/>
              </w:numPr>
              <w:shd w:val="clear" w:color="FFFFCC" w:fill="FFFFFF"/>
              <w:spacing w:before="100" w:beforeAutospacing="1" w:after="0" w:afterAutospacing="1" w:line="240" w:lineRule="auto"/>
              <w:rPr>
                <w:rFonts w:eastAsia="MS PGothic" w:cstheme="minorHAnsi"/>
                <w:sz w:val="24"/>
                <w:szCs w:val="24"/>
              </w:rPr>
            </w:pPr>
            <w:r w:rsidRPr="00D07601">
              <w:rPr>
                <w:rFonts w:eastAsia="MS PGothic" w:cstheme="minorHAnsi"/>
                <w:sz w:val="24"/>
                <w:szCs w:val="24"/>
              </w:rPr>
              <w:t>Place to input information.</w:t>
            </w:r>
          </w:p>
          <w:p w:rsidR="003D7084" w:rsidRDefault="00D07601">
            <w:pPr>
              <w:pStyle w:val="ListParagraph"/>
              <w:numPr>
                <w:ilvl w:val="0"/>
                <w:numId w:val="76"/>
              </w:numPr>
              <w:spacing w:after="0" w:line="240" w:lineRule="auto"/>
              <w:rPr>
                <w:rFonts w:eastAsia="MS PGothic" w:cstheme="minorHAnsi"/>
                <w:sz w:val="24"/>
                <w:szCs w:val="24"/>
              </w:rPr>
            </w:pPr>
            <w:r w:rsidRPr="00D07601">
              <w:rPr>
                <w:rFonts w:eastAsia="MS PGothic" w:cstheme="minorHAnsi"/>
                <w:sz w:val="24"/>
                <w:szCs w:val="24"/>
              </w:rPr>
              <w:t>Validation</w:t>
            </w:r>
          </w:p>
          <w:p w:rsidR="003D7084" w:rsidRDefault="00D07601">
            <w:pPr>
              <w:pStyle w:val="ListParagraph"/>
              <w:numPr>
                <w:ilvl w:val="0"/>
                <w:numId w:val="76"/>
              </w:numPr>
              <w:spacing w:after="0" w:line="240" w:lineRule="auto"/>
              <w:rPr>
                <w:rFonts w:eastAsia="MS PGothic" w:cstheme="minorHAnsi"/>
                <w:sz w:val="24"/>
                <w:szCs w:val="24"/>
              </w:rPr>
            </w:pPr>
            <w:r w:rsidRPr="00D07601">
              <w:rPr>
                <w:rFonts w:eastAsia="MS PGothic" w:cstheme="minorHAnsi"/>
                <w:sz w:val="24"/>
                <w:szCs w:val="24"/>
              </w:rPr>
              <w:t>Submit Ok</w:t>
            </w:r>
          </w:p>
        </w:tc>
      </w:tr>
    </w:tbl>
    <w:p w:rsidR="003D7084" w:rsidRDefault="003D7084">
      <w:pPr>
        <w:rPr>
          <w:rFonts w:cstheme="minorHAnsi"/>
          <w:sz w:val="24"/>
          <w:szCs w:val="24"/>
        </w:rPr>
      </w:pPr>
    </w:p>
    <w:p w:rsidR="003D7084" w:rsidRDefault="00D07601">
      <w:pPr>
        <w:pStyle w:val="Heading4"/>
        <w:rPr>
          <w:rFonts w:asciiTheme="minorHAnsi" w:hAnsiTheme="minorHAnsi" w:cstheme="minorHAnsi"/>
          <w:sz w:val="24"/>
          <w:szCs w:val="24"/>
        </w:rPr>
      </w:pPr>
      <w:r w:rsidRPr="00D07601">
        <w:rPr>
          <w:rFonts w:asciiTheme="minorHAnsi" w:hAnsiTheme="minorHAnsi" w:cstheme="minorHAnsi"/>
          <w:sz w:val="24"/>
          <w:szCs w:val="24"/>
        </w:rPr>
        <w:t>5.1.</w:t>
      </w:r>
      <w:r w:rsidR="00CA2200" w:rsidRPr="00E821A8">
        <w:rPr>
          <w:rFonts w:asciiTheme="minorHAnsi" w:hAnsiTheme="minorHAnsi" w:cstheme="minorHAnsi"/>
          <w:sz w:val="24"/>
          <w:szCs w:val="24"/>
        </w:rPr>
        <w:t>23</w:t>
      </w:r>
      <w:r w:rsidRPr="00D07601">
        <w:rPr>
          <w:rFonts w:asciiTheme="minorHAnsi" w:hAnsiTheme="minorHAnsi" w:cstheme="minorHAnsi"/>
          <w:sz w:val="24"/>
          <w:szCs w:val="24"/>
        </w:rPr>
        <w:t xml:space="preserve"> Delete </w:t>
      </w:r>
      <w:r w:rsidR="00CA2200" w:rsidRPr="00E821A8">
        <w:rPr>
          <w:rFonts w:asciiTheme="minorHAnsi" w:hAnsiTheme="minorHAnsi" w:cstheme="minorHAnsi"/>
          <w:sz w:val="24"/>
          <w:szCs w:val="24"/>
        </w:rPr>
        <w:t>Cost</w:t>
      </w:r>
    </w:p>
    <w:tbl>
      <w:tblPr>
        <w:tblW w:w="9379" w:type="dxa"/>
        <w:tblInd w:w="103" w:type="dxa"/>
        <w:tblLayout w:type="fixed"/>
        <w:tblLook w:val="04A0"/>
      </w:tblPr>
      <w:tblGrid>
        <w:gridCol w:w="1537"/>
        <w:gridCol w:w="2163"/>
        <w:gridCol w:w="2794"/>
        <w:gridCol w:w="2885"/>
      </w:tblGrid>
      <w:tr w:rsidR="00CA2200" w:rsidRPr="00E821A8" w:rsidTr="003D7084">
        <w:trPr>
          <w:trHeight w:val="114"/>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CA2200" w:rsidRPr="00E821A8" w:rsidRDefault="00D07601" w:rsidP="003D7084">
            <w:pPr>
              <w:spacing w:after="0" w:line="240" w:lineRule="auto"/>
              <w:rPr>
                <w:rFonts w:eastAsia="MS PGothic" w:cstheme="minorHAnsi"/>
                <w:b/>
                <w:sz w:val="24"/>
                <w:szCs w:val="24"/>
              </w:rPr>
            </w:pPr>
            <w:r w:rsidRPr="00D07601">
              <w:rPr>
                <w:rFonts w:eastAsia="MS PGothic" w:cstheme="minorHAnsi"/>
                <w:b/>
                <w:sz w:val="24"/>
                <w:szCs w:val="24"/>
              </w:rPr>
              <w:t>Content</w:t>
            </w:r>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CA2200" w:rsidRPr="00E821A8" w:rsidRDefault="00D07601" w:rsidP="003D7084">
            <w:pPr>
              <w:spacing w:after="0" w:line="240" w:lineRule="auto"/>
              <w:rPr>
                <w:rFonts w:eastAsia="MS PGothic" w:cstheme="minorHAnsi"/>
                <w:b/>
                <w:bCs/>
                <w:sz w:val="24"/>
                <w:szCs w:val="24"/>
              </w:rPr>
            </w:pPr>
            <w:r w:rsidRPr="00D07601">
              <w:rPr>
                <w:rFonts w:eastAsia="MS PGothic" w:cstheme="minorHAnsi"/>
                <w:b/>
                <w:bCs/>
                <w:sz w:val="24"/>
                <w:szCs w:val="24"/>
              </w:rPr>
              <w:t> Precondition</w:t>
            </w:r>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CA2200" w:rsidRPr="00E821A8" w:rsidRDefault="00D07601" w:rsidP="003D7084">
            <w:pPr>
              <w:spacing w:after="0" w:line="240" w:lineRule="auto"/>
              <w:rPr>
                <w:rFonts w:eastAsia="MS PGothic" w:cstheme="minorHAnsi"/>
                <w:b/>
                <w:bCs/>
                <w:sz w:val="24"/>
                <w:szCs w:val="24"/>
              </w:rPr>
            </w:pPr>
            <w:r w:rsidRPr="00D07601">
              <w:rPr>
                <w:rFonts w:eastAsia="MS PGothic" w:cstheme="minorHAnsi"/>
                <w:b/>
                <w:bCs/>
                <w:sz w:val="24"/>
                <w:szCs w:val="24"/>
              </w:rPr>
              <w:t> Test case procedure</w:t>
            </w:r>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CA2200" w:rsidRPr="00E821A8" w:rsidRDefault="00D07601" w:rsidP="003D7084">
            <w:pPr>
              <w:spacing w:after="0" w:line="240" w:lineRule="auto"/>
              <w:rPr>
                <w:rFonts w:eastAsia="MS PGothic" w:cstheme="minorHAnsi"/>
                <w:b/>
                <w:bCs/>
                <w:sz w:val="24"/>
                <w:szCs w:val="24"/>
              </w:rPr>
            </w:pPr>
            <w:r w:rsidRPr="00D07601">
              <w:rPr>
                <w:rFonts w:eastAsia="MS PGothic" w:cstheme="minorHAnsi"/>
                <w:b/>
                <w:bCs/>
                <w:sz w:val="24"/>
                <w:szCs w:val="24"/>
              </w:rPr>
              <w:t>Expected output</w:t>
            </w:r>
          </w:p>
        </w:tc>
      </w:tr>
      <w:tr w:rsidR="00CA2200" w:rsidRPr="00E821A8" w:rsidTr="003D7084">
        <w:trPr>
          <w:trHeight w:val="530"/>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CA2200" w:rsidRPr="00E821A8" w:rsidRDefault="00D07601" w:rsidP="003D7084">
            <w:pPr>
              <w:spacing w:after="0" w:line="240" w:lineRule="auto"/>
              <w:rPr>
                <w:rFonts w:eastAsia="MS PGothic" w:cstheme="minorHAnsi"/>
                <w:sz w:val="24"/>
                <w:szCs w:val="24"/>
              </w:rPr>
            </w:pPr>
            <w:r w:rsidRPr="00D07601">
              <w:rPr>
                <w:rFonts w:eastAsia="MS PGothic" w:cstheme="minorHAnsi"/>
                <w:sz w:val="24"/>
                <w:szCs w:val="24"/>
              </w:rPr>
              <w:t xml:space="preserve">Delete </w:t>
            </w:r>
            <w:r w:rsidR="00CA2200" w:rsidRPr="00E821A8">
              <w:rPr>
                <w:rFonts w:eastAsia="MS PGothic" w:cstheme="minorHAnsi"/>
                <w:sz w:val="24"/>
                <w:szCs w:val="24"/>
              </w:rPr>
              <w:t>cost</w:t>
            </w:r>
          </w:p>
        </w:tc>
        <w:tc>
          <w:tcPr>
            <w:tcW w:w="2163" w:type="dxa"/>
            <w:tcBorders>
              <w:top w:val="single" w:sz="4" w:space="0" w:color="000000"/>
              <w:left w:val="nil"/>
              <w:bottom w:val="single" w:sz="4" w:space="0" w:color="000000"/>
              <w:right w:val="single" w:sz="4" w:space="0" w:color="000000"/>
            </w:tcBorders>
            <w:shd w:val="clear" w:color="000000" w:fill="FFFFFF"/>
            <w:hideMark/>
          </w:tcPr>
          <w:p w:rsidR="00CA2200" w:rsidRPr="00E821A8" w:rsidRDefault="00D07601" w:rsidP="003D7084">
            <w:pPr>
              <w:shd w:val="clear" w:color="FFFFCC" w:fill="FFFFFF"/>
              <w:spacing w:before="100" w:beforeAutospacing="1" w:after="0" w:afterAutospacing="1" w:line="240" w:lineRule="auto"/>
              <w:rPr>
                <w:rFonts w:eastAsia="MS PGothic" w:cstheme="minorHAnsi"/>
                <w:sz w:val="24"/>
                <w:szCs w:val="24"/>
              </w:rPr>
            </w:pPr>
            <w:r w:rsidRPr="00D07601">
              <w:rPr>
                <w:rFonts w:eastAsia="MS PGothic" w:cstheme="minorHAnsi"/>
                <w:sz w:val="24"/>
                <w:szCs w:val="24"/>
              </w:rPr>
              <w:t>Log In as PM of a project</w:t>
            </w:r>
          </w:p>
        </w:tc>
        <w:tc>
          <w:tcPr>
            <w:tcW w:w="2794" w:type="dxa"/>
            <w:tcBorders>
              <w:top w:val="single" w:sz="4" w:space="0" w:color="000000"/>
              <w:left w:val="nil"/>
              <w:bottom w:val="single" w:sz="4" w:space="0" w:color="000000"/>
              <w:right w:val="single" w:sz="4" w:space="0" w:color="000000"/>
            </w:tcBorders>
            <w:shd w:val="clear" w:color="000000" w:fill="FFFFFF"/>
            <w:hideMark/>
          </w:tcPr>
          <w:p w:rsidR="003D7084" w:rsidRDefault="00D07601">
            <w:pPr>
              <w:pStyle w:val="ListParagraph"/>
              <w:numPr>
                <w:ilvl w:val="0"/>
                <w:numId w:val="77"/>
              </w:numPr>
              <w:spacing w:after="0" w:line="240" w:lineRule="auto"/>
              <w:rPr>
                <w:rFonts w:eastAsia="MS PGothic" w:cstheme="minorHAnsi"/>
                <w:sz w:val="24"/>
                <w:szCs w:val="24"/>
              </w:rPr>
            </w:pPr>
            <w:r w:rsidRPr="00D07601">
              <w:rPr>
                <w:rFonts w:eastAsia="MS PGothic" w:cstheme="minorHAnsi"/>
                <w:sz w:val="24"/>
                <w:szCs w:val="24"/>
              </w:rPr>
              <w:t>Go to project that user is PM.</w:t>
            </w:r>
          </w:p>
          <w:p w:rsidR="003D7084" w:rsidRDefault="00D07601">
            <w:pPr>
              <w:pStyle w:val="ListParagraph"/>
              <w:numPr>
                <w:ilvl w:val="0"/>
                <w:numId w:val="77"/>
              </w:numPr>
              <w:spacing w:after="0" w:line="240" w:lineRule="auto"/>
              <w:rPr>
                <w:rFonts w:eastAsia="MS PGothic" w:cstheme="minorHAnsi"/>
                <w:sz w:val="24"/>
                <w:szCs w:val="24"/>
              </w:rPr>
            </w:pPr>
            <w:r w:rsidRPr="00D07601">
              <w:rPr>
                <w:rFonts w:eastAsia="MS PGothic" w:cstheme="minorHAnsi"/>
                <w:sz w:val="24"/>
                <w:szCs w:val="24"/>
              </w:rPr>
              <w:t xml:space="preserve">Choose </w:t>
            </w:r>
            <w:r w:rsidR="00CA2200" w:rsidRPr="00E821A8">
              <w:rPr>
                <w:rFonts w:eastAsia="MS PGothic" w:cstheme="minorHAnsi"/>
                <w:sz w:val="24"/>
                <w:szCs w:val="24"/>
              </w:rPr>
              <w:t xml:space="preserve">cost </w:t>
            </w:r>
            <w:r w:rsidRPr="00D07601">
              <w:rPr>
                <w:rFonts w:eastAsia="MS PGothic" w:cstheme="minorHAnsi"/>
                <w:sz w:val="24"/>
                <w:szCs w:val="24"/>
              </w:rPr>
              <w:t>to Delete</w:t>
            </w:r>
          </w:p>
        </w:tc>
        <w:tc>
          <w:tcPr>
            <w:tcW w:w="2885" w:type="dxa"/>
            <w:tcBorders>
              <w:top w:val="single" w:sz="4" w:space="0" w:color="000000"/>
              <w:left w:val="nil"/>
              <w:bottom w:val="single" w:sz="4" w:space="0" w:color="000000"/>
              <w:right w:val="single" w:sz="4" w:space="0" w:color="000000"/>
            </w:tcBorders>
            <w:shd w:val="clear" w:color="000000" w:fill="FFFFFF"/>
            <w:hideMark/>
          </w:tcPr>
          <w:p w:rsidR="00CA2200" w:rsidRPr="00E821A8" w:rsidRDefault="00CA2200" w:rsidP="003D7084">
            <w:pPr>
              <w:pStyle w:val="ListParagraph"/>
              <w:numPr>
                <w:ilvl w:val="0"/>
                <w:numId w:val="80"/>
              </w:numPr>
              <w:shd w:val="clear" w:color="FFFFCC" w:fill="FFFFFF"/>
              <w:spacing w:before="100" w:beforeAutospacing="1" w:after="100" w:afterAutospacing="1" w:line="240" w:lineRule="auto"/>
              <w:rPr>
                <w:rFonts w:eastAsia="MS PGothic" w:cstheme="minorHAnsi"/>
                <w:sz w:val="24"/>
                <w:szCs w:val="24"/>
              </w:rPr>
            </w:pPr>
            <w:r w:rsidRPr="00E821A8">
              <w:rPr>
                <w:rFonts w:eastAsia="MS PGothic" w:cstheme="minorHAnsi"/>
                <w:sz w:val="24"/>
                <w:szCs w:val="24"/>
              </w:rPr>
              <w:t xml:space="preserve">cost </w:t>
            </w:r>
            <w:r w:rsidR="00D07601" w:rsidRPr="00D07601">
              <w:rPr>
                <w:rFonts w:eastAsia="MS PGothic" w:cstheme="minorHAnsi"/>
                <w:sz w:val="24"/>
                <w:szCs w:val="24"/>
              </w:rPr>
              <w:t>deleted</w:t>
            </w:r>
          </w:p>
        </w:tc>
      </w:tr>
    </w:tbl>
    <w:p w:rsidR="00CA2200" w:rsidRPr="00E821A8" w:rsidRDefault="00CA2200" w:rsidP="00CA2200">
      <w:pPr>
        <w:rPr>
          <w:rFonts w:cstheme="minorHAnsi"/>
          <w:sz w:val="24"/>
          <w:szCs w:val="24"/>
        </w:rPr>
      </w:pPr>
    </w:p>
    <w:p w:rsidR="00CA2200" w:rsidRPr="00E821A8" w:rsidRDefault="00D07601" w:rsidP="00CA2200">
      <w:pPr>
        <w:pStyle w:val="Heading4"/>
        <w:rPr>
          <w:rFonts w:asciiTheme="minorHAnsi" w:hAnsiTheme="minorHAnsi" w:cstheme="minorHAnsi"/>
          <w:sz w:val="24"/>
          <w:szCs w:val="24"/>
        </w:rPr>
      </w:pPr>
      <w:r w:rsidRPr="00D07601">
        <w:rPr>
          <w:rFonts w:asciiTheme="minorHAnsi" w:hAnsiTheme="minorHAnsi" w:cstheme="minorHAnsi"/>
          <w:sz w:val="24"/>
          <w:szCs w:val="24"/>
        </w:rPr>
        <w:t>5.1.</w:t>
      </w:r>
      <w:r w:rsidR="00CA2200" w:rsidRPr="00E821A8">
        <w:rPr>
          <w:rFonts w:asciiTheme="minorHAnsi" w:hAnsiTheme="minorHAnsi" w:cstheme="minorHAnsi"/>
          <w:sz w:val="24"/>
          <w:szCs w:val="24"/>
        </w:rPr>
        <w:t>24</w:t>
      </w:r>
      <w:r w:rsidRPr="00D07601">
        <w:rPr>
          <w:rFonts w:asciiTheme="minorHAnsi" w:hAnsiTheme="minorHAnsi" w:cstheme="minorHAnsi"/>
          <w:sz w:val="24"/>
          <w:szCs w:val="24"/>
        </w:rPr>
        <w:t xml:space="preserve"> Update </w:t>
      </w:r>
      <w:r w:rsidR="00CA2200" w:rsidRPr="00E821A8">
        <w:rPr>
          <w:rFonts w:asciiTheme="minorHAnsi" w:hAnsiTheme="minorHAnsi" w:cstheme="minorHAnsi"/>
          <w:sz w:val="24"/>
          <w:szCs w:val="24"/>
        </w:rPr>
        <w:t>Cost</w:t>
      </w:r>
    </w:p>
    <w:tbl>
      <w:tblPr>
        <w:tblW w:w="9379" w:type="dxa"/>
        <w:tblInd w:w="103" w:type="dxa"/>
        <w:tblLayout w:type="fixed"/>
        <w:tblLook w:val="04A0"/>
      </w:tblPr>
      <w:tblGrid>
        <w:gridCol w:w="1537"/>
        <w:gridCol w:w="2163"/>
        <w:gridCol w:w="2794"/>
        <w:gridCol w:w="2885"/>
      </w:tblGrid>
      <w:tr w:rsidR="00CA2200" w:rsidRPr="00E821A8" w:rsidTr="003D7084">
        <w:trPr>
          <w:trHeight w:val="114"/>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CA2200" w:rsidRPr="00E821A8" w:rsidRDefault="00D07601" w:rsidP="003D7084">
            <w:pPr>
              <w:spacing w:after="0" w:line="240" w:lineRule="auto"/>
              <w:rPr>
                <w:rFonts w:eastAsia="MS PGothic" w:cstheme="minorHAnsi"/>
                <w:b/>
                <w:sz w:val="24"/>
                <w:szCs w:val="24"/>
              </w:rPr>
            </w:pPr>
            <w:r w:rsidRPr="00D07601">
              <w:rPr>
                <w:rFonts w:eastAsia="MS PGothic" w:cstheme="minorHAnsi"/>
                <w:b/>
                <w:sz w:val="24"/>
                <w:szCs w:val="24"/>
              </w:rPr>
              <w:t>Content</w:t>
            </w:r>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CA2200" w:rsidRPr="00E821A8" w:rsidRDefault="00D07601" w:rsidP="003D7084">
            <w:pPr>
              <w:spacing w:after="0" w:line="240" w:lineRule="auto"/>
              <w:rPr>
                <w:rFonts w:eastAsia="MS PGothic" w:cstheme="minorHAnsi"/>
                <w:b/>
                <w:bCs/>
                <w:sz w:val="24"/>
                <w:szCs w:val="24"/>
              </w:rPr>
            </w:pPr>
            <w:r w:rsidRPr="00D07601">
              <w:rPr>
                <w:rFonts w:eastAsia="MS PGothic" w:cstheme="minorHAnsi"/>
                <w:b/>
                <w:bCs/>
                <w:sz w:val="24"/>
                <w:szCs w:val="24"/>
              </w:rPr>
              <w:t> Precondition</w:t>
            </w:r>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CA2200" w:rsidRPr="00E821A8" w:rsidRDefault="00D07601" w:rsidP="003D7084">
            <w:pPr>
              <w:spacing w:after="0" w:line="240" w:lineRule="auto"/>
              <w:rPr>
                <w:rFonts w:eastAsia="MS PGothic" w:cstheme="minorHAnsi"/>
                <w:b/>
                <w:bCs/>
                <w:sz w:val="24"/>
                <w:szCs w:val="24"/>
              </w:rPr>
            </w:pPr>
            <w:r w:rsidRPr="00D07601">
              <w:rPr>
                <w:rFonts w:eastAsia="MS PGothic" w:cstheme="minorHAnsi"/>
                <w:b/>
                <w:bCs/>
                <w:sz w:val="24"/>
                <w:szCs w:val="24"/>
              </w:rPr>
              <w:t> Test case procedure</w:t>
            </w:r>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CA2200" w:rsidRPr="00E821A8" w:rsidRDefault="00D07601" w:rsidP="003D7084">
            <w:pPr>
              <w:spacing w:after="0" w:line="240" w:lineRule="auto"/>
              <w:rPr>
                <w:rFonts w:eastAsia="MS PGothic" w:cstheme="minorHAnsi"/>
                <w:b/>
                <w:bCs/>
                <w:sz w:val="24"/>
                <w:szCs w:val="24"/>
              </w:rPr>
            </w:pPr>
            <w:r w:rsidRPr="00D07601">
              <w:rPr>
                <w:rFonts w:eastAsia="MS PGothic" w:cstheme="minorHAnsi"/>
                <w:b/>
                <w:bCs/>
                <w:sz w:val="24"/>
                <w:szCs w:val="24"/>
              </w:rPr>
              <w:t>Expected output</w:t>
            </w:r>
          </w:p>
        </w:tc>
      </w:tr>
      <w:tr w:rsidR="00CA2200" w:rsidRPr="00E821A8" w:rsidTr="003D7084">
        <w:trPr>
          <w:trHeight w:val="530"/>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CA2200" w:rsidRPr="00E821A8" w:rsidRDefault="00D07601" w:rsidP="003D7084">
            <w:pPr>
              <w:spacing w:after="0" w:line="240" w:lineRule="auto"/>
              <w:rPr>
                <w:rFonts w:eastAsia="MS PGothic" w:cstheme="minorHAnsi"/>
                <w:sz w:val="24"/>
                <w:szCs w:val="24"/>
              </w:rPr>
            </w:pPr>
            <w:r w:rsidRPr="00D07601">
              <w:rPr>
                <w:rFonts w:eastAsia="MS PGothic" w:cstheme="minorHAnsi"/>
                <w:sz w:val="24"/>
                <w:szCs w:val="24"/>
              </w:rPr>
              <w:t xml:space="preserve">Update </w:t>
            </w:r>
            <w:r w:rsidR="00CA2200" w:rsidRPr="00E821A8">
              <w:rPr>
                <w:rFonts w:eastAsia="MS PGothic" w:cstheme="minorHAnsi"/>
                <w:sz w:val="24"/>
                <w:szCs w:val="24"/>
              </w:rPr>
              <w:t>cost</w:t>
            </w:r>
          </w:p>
        </w:tc>
        <w:tc>
          <w:tcPr>
            <w:tcW w:w="2163" w:type="dxa"/>
            <w:tcBorders>
              <w:top w:val="single" w:sz="4" w:space="0" w:color="000000"/>
              <w:left w:val="nil"/>
              <w:bottom w:val="single" w:sz="4" w:space="0" w:color="000000"/>
              <w:right w:val="single" w:sz="4" w:space="0" w:color="000000"/>
            </w:tcBorders>
            <w:shd w:val="clear" w:color="000000" w:fill="FFFFFF"/>
            <w:hideMark/>
          </w:tcPr>
          <w:p w:rsidR="00CA2200" w:rsidRPr="00E821A8" w:rsidRDefault="00D07601" w:rsidP="003D7084">
            <w:pPr>
              <w:shd w:val="clear" w:color="FFFFCC" w:fill="FFFFFF"/>
              <w:spacing w:before="100" w:beforeAutospacing="1" w:after="0" w:afterAutospacing="1" w:line="240" w:lineRule="auto"/>
              <w:rPr>
                <w:rFonts w:eastAsia="MS PGothic" w:cstheme="minorHAnsi"/>
                <w:sz w:val="24"/>
                <w:szCs w:val="24"/>
              </w:rPr>
            </w:pPr>
            <w:r w:rsidRPr="00D07601">
              <w:rPr>
                <w:rFonts w:eastAsia="MS PGothic" w:cstheme="minorHAnsi"/>
                <w:sz w:val="24"/>
                <w:szCs w:val="24"/>
              </w:rPr>
              <w:t>Log In as PM of a project</w:t>
            </w:r>
          </w:p>
        </w:tc>
        <w:tc>
          <w:tcPr>
            <w:tcW w:w="2794" w:type="dxa"/>
            <w:tcBorders>
              <w:top w:val="single" w:sz="4" w:space="0" w:color="000000"/>
              <w:left w:val="nil"/>
              <w:bottom w:val="single" w:sz="4" w:space="0" w:color="000000"/>
              <w:right w:val="single" w:sz="4" w:space="0" w:color="000000"/>
            </w:tcBorders>
            <w:shd w:val="clear" w:color="000000" w:fill="FFFFFF"/>
            <w:hideMark/>
          </w:tcPr>
          <w:p w:rsidR="00CA2200" w:rsidRPr="00E821A8" w:rsidRDefault="00D07601" w:rsidP="003D7084">
            <w:pPr>
              <w:pStyle w:val="ListParagraph"/>
              <w:numPr>
                <w:ilvl w:val="0"/>
                <w:numId w:val="79"/>
              </w:numPr>
              <w:shd w:val="clear" w:color="FFFFCC" w:fill="FFFFFF"/>
              <w:spacing w:before="100" w:beforeAutospacing="1" w:after="0" w:afterAutospacing="1" w:line="240" w:lineRule="auto"/>
              <w:rPr>
                <w:rFonts w:eastAsia="MS PGothic" w:cstheme="minorHAnsi"/>
                <w:sz w:val="24"/>
                <w:szCs w:val="24"/>
              </w:rPr>
            </w:pPr>
            <w:r w:rsidRPr="00D07601">
              <w:rPr>
                <w:rFonts w:eastAsia="MS PGothic" w:cstheme="minorHAnsi"/>
                <w:sz w:val="24"/>
                <w:szCs w:val="24"/>
              </w:rPr>
              <w:t>Go to project that user is PM.</w:t>
            </w:r>
          </w:p>
          <w:p w:rsidR="00CA2200" w:rsidRPr="00E821A8" w:rsidRDefault="00D07601" w:rsidP="003D7084">
            <w:pPr>
              <w:pStyle w:val="ListParagraph"/>
              <w:numPr>
                <w:ilvl w:val="0"/>
                <w:numId w:val="79"/>
              </w:numPr>
              <w:spacing w:after="0" w:line="240" w:lineRule="auto"/>
              <w:rPr>
                <w:rFonts w:eastAsia="MS PGothic" w:cstheme="minorHAnsi"/>
                <w:sz w:val="24"/>
                <w:szCs w:val="24"/>
              </w:rPr>
            </w:pPr>
            <w:r w:rsidRPr="00D07601">
              <w:rPr>
                <w:rFonts w:eastAsia="MS PGothic" w:cstheme="minorHAnsi"/>
                <w:sz w:val="24"/>
                <w:szCs w:val="24"/>
              </w:rPr>
              <w:t xml:space="preserve">Choose </w:t>
            </w:r>
            <w:r w:rsidR="00CA2200" w:rsidRPr="00E821A8">
              <w:rPr>
                <w:rFonts w:eastAsia="MS PGothic" w:cstheme="minorHAnsi"/>
                <w:sz w:val="24"/>
                <w:szCs w:val="24"/>
              </w:rPr>
              <w:t xml:space="preserve">cost </w:t>
            </w:r>
            <w:r w:rsidRPr="00D07601">
              <w:rPr>
                <w:rFonts w:eastAsia="MS PGothic" w:cstheme="minorHAnsi"/>
                <w:sz w:val="24"/>
                <w:szCs w:val="24"/>
              </w:rPr>
              <w:t>to update</w:t>
            </w:r>
          </w:p>
        </w:tc>
        <w:tc>
          <w:tcPr>
            <w:tcW w:w="2885" w:type="dxa"/>
            <w:tcBorders>
              <w:top w:val="single" w:sz="4" w:space="0" w:color="000000"/>
              <w:left w:val="nil"/>
              <w:bottom w:val="single" w:sz="4" w:space="0" w:color="000000"/>
              <w:right w:val="single" w:sz="4" w:space="0" w:color="000000"/>
            </w:tcBorders>
            <w:shd w:val="clear" w:color="000000" w:fill="FFFFFF"/>
            <w:hideMark/>
          </w:tcPr>
          <w:p w:rsidR="003D7084" w:rsidRDefault="00D07601">
            <w:pPr>
              <w:pStyle w:val="ListParagraph"/>
              <w:numPr>
                <w:ilvl w:val="0"/>
                <w:numId w:val="89"/>
              </w:numPr>
              <w:spacing w:after="0" w:line="240" w:lineRule="auto"/>
              <w:rPr>
                <w:rFonts w:eastAsia="MS PGothic" w:cstheme="minorHAnsi"/>
                <w:sz w:val="24"/>
                <w:szCs w:val="24"/>
              </w:rPr>
            </w:pPr>
            <w:r w:rsidRPr="00D07601">
              <w:rPr>
                <w:rFonts w:eastAsia="MS PGothic" w:cstheme="minorHAnsi"/>
                <w:sz w:val="24"/>
                <w:szCs w:val="24"/>
              </w:rPr>
              <w:t>View current information and input new ones.</w:t>
            </w:r>
          </w:p>
          <w:p w:rsidR="00CA2200" w:rsidRPr="00E821A8" w:rsidRDefault="00D07601" w:rsidP="003D7084">
            <w:pPr>
              <w:pStyle w:val="ListParagraph"/>
              <w:numPr>
                <w:ilvl w:val="0"/>
                <w:numId w:val="80"/>
              </w:numPr>
              <w:spacing w:after="0" w:line="240" w:lineRule="auto"/>
              <w:rPr>
                <w:rFonts w:eastAsia="MS PGothic" w:cstheme="minorHAnsi"/>
                <w:sz w:val="24"/>
                <w:szCs w:val="24"/>
              </w:rPr>
            </w:pPr>
            <w:r w:rsidRPr="00D07601">
              <w:rPr>
                <w:rFonts w:eastAsia="MS PGothic" w:cstheme="minorHAnsi"/>
                <w:sz w:val="24"/>
                <w:szCs w:val="24"/>
              </w:rPr>
              <w:t>Validation</w:t>
            </w:r>
          </w:p>
          <w:p w:rsidR="00CA2200" w:rsidRPr="00E821A8" w:rsidRDefault="00D07601" w:rsidP="003D7084">
            <w:pPr>
              <w:pStyle w:val="ListParagraph"/>
              <w:numPr>
                <w:ilvl w:val="0"/>
                <w:numId w:val="80"/>
              </w:numPr>
              <w:spacing w:after="0" w:line="240" w:lineRule="auto"/>
              <w:rPr>
                <w:rFonts w:eastAsia="MS PGothic" w:cstheme="minorHAnsi"/>
                <w:sz w:val="24"/>
                <w:szCs w:val="24"/>
              </w:rPr>
            </w:pPr>
            <w:r w:rsidRPr="00D07601">
              <w:rPr>
                <w:rFonts w:eastAsia="MS PGothic" w:cstheme="minorHAnsi"/>
                <w:sz w:val="24"/>
                <w:szCs w:val="24"/>
              </w:rPr>
              <w:t>Submit Ok</w:t>
            </w:r>
          </w:p>
        </w:tc>
      </w:tr>
    </w:tbl>
    <w:p w:rsidR="00CA2200" w:rsidRPr="00E821A8" w:rsidRDefault="00CA2200" w:rsidP="00314775">
      <w:pPr>
        <w:rPr>
          <w:rFonts w:cstheme="minorHAnsi"/>
          <w:sz w:val="24"/>
          <w:szCs w:val="24"/>
        </w:rPr>
      </w:pPr>
    </w:p>
    <w:p w:rsidR="00CA2200" w:rsidRPr="00E821A8" w:rsidRDefault="00D07601" w:rsidP="00CA2200">
      <w:pPr>
        <w:pStyle w:val="Heading4"/>
        <w:rPr>
          <w:rFonts w:asciiTheme="minorHAnsi" w:hAnsiTheme="minorHAnsi" w:cstheme="minorHAnsi"/>
          <w:sz w:val="24"/>
          <w:szCs w:val="24"/>
        </w:rPr>
      </w:pPr>
      <w:r w:rsidRPr="00D07601">
        <w:rPr>
          <w:rFonts w:asciiTheme="minorHAnsi" w:hAnsiTheme="minorHAnsi" w:cstheme="minorHAnsi"/>
          <w:sz w:val="24"/>
          <w:szCs w:val="24"/>
        </w:rPr>
        <w:t>5.1.</w:t>
      </w:r>
      <w:r w:rsidR="00CA2200" w:rsidRPr="00E821A8">
        <w:rPr>
          <w:rFonts w:asciiTheme="minorHAnsi" w:hAnsiTheme="minorHAnsi" w:cstheme="minorHAnsi"/>
          <w:sz w:val="24"/>
          <w:szCs w:val="24"/>
        </w:rPr>
        <w:t xml:space="preserve">25View </w:t>
      </w:r>
      <w:proofErr w:type="spellStart"/>
      <w:r w:rsidR="00CA2200" w:rsidRPr="00E821A8">
        <w:rPr>
          <w:rFonts w:asciiTheme="minorHAnsi" w:hAnsiTheme="minorHAnsi" w:cstheme="minorHAnsi"/>
          <w:sz w:val="24"/>
          <w:szCs w:val="24"/>
        </w:rPr>
        <w:t>CostStatus</w:t>
      </w:r>
      <w:proofErr w:type="spellEnd"/>
    </w:p>
    <w:tbl>
      <w:tblPr>
        <w:tblW w:w="9379" w:type="dxa"/>
        <w:tblInd w:w="103" w:type="dxa"/>
        <w:tblLayout w:type="fixed"/>
        <w:tblLook w:val="04A0"/>
      </w:tblPr>
      <w:tblGrid>
        <w:gridCol w:w="1537"/>
        <w:gridCol w:w="2163"/>
        <w:gridCol w:w="2794"/>
        <w:gridCol w:w="2885"/>
      </w:tblGrid>
      <w:tr w:rsidR="00CA2200" w:rsidRPr="00E821A8" w:rsidTr="003D7084">
        <w:trPr>
          <w:trHeight w:val="114"/>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CA2200" w:rsidRPr="00E821A8" w:rsidRDefault="00D07601" w:rsidP="003D7084">
            <w:pPr>
              <w:spacing w:after="0" w:line="240" w:lineRule="auto"/>
              <w:rPr>
                <w:rFonts w:eastAsia="MS PGothic" w:cstheme="minorHAnsi"/>
                <w:b/>
                <w:sz w:val="24"/>
                <w:szCs w:val="24"/>
              </w:rPr>
            </w:pPr>
            <w:r w:rsidRPr="00D07601">
              <w:rPr>
                <w:rFonts w:eastAsia="MS PGothic" w:cstheme="minorHAnsi"/>
                <w:b/>
                <w:sz w:val="24"/>
                <w:szCs w:val="24"/>
              </w:rPr>
              <w:t>Content</w:t>
            </w:r>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CA2200" w:rsidRPr="00E821A8" w:rsidRDefault="00D07601" w:rsidP="003D7084">
            <w:pPr>
              <w:spacing w:after="0" w:line="240" w:lineRule="auto"/>
              <w:rPr>
                <w:rFonts w:eastAsia="MS PGothic" w:cstheme="minorHAnsi"/>
                <w:b/>
                <w:bCs/>
                <w:sz w:val="24"/>
                <w:szCs w:val="24"/>
              </w:rPr>
            </w:pPr>
            <w:r w:rsidRPr="00D07601">
              <w:rPr>
                <w:rFonts w:eastAsia="MS PGothic" w:cstheme="minorHAnsi"/>
                <w:b/>
                <w:bCs/>
                <w:sz w:val="24"/>
                <w:szCs w:val="24"/>
              </w:rPr>
              <w:t> Precondition</w:t>
            </w:r>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CA2200" w:rsidRPr="00E821A8" w:rsidRDefault="00D07601" w:rsidP="003D7084">
            <w:pPr>
              <w:spacing w:after="0" w:line="240" w:lineRule="auto"/>
              <w:rPr>
                <w:rFonts w:eastAsia="MS PGothic" w:cstheme="minorHAnsi"/>
                <w:b/>
                <w:bCs/>
                <w:sz w:val="24"/>
                <w:szCs w:val="24"/>
              </w:rPr>
            </w:pPr>
            <w:r w:rsidRPr="00D07601">
              <w:rPr>
                <w:rFonts w:eastAsia="MS PGothic" w:cstheme="minorHAnsi"/>
                <w:b/>
                <w:bCs/>
                <w:sz w:val="24"/>
                <w:szCs w:val="24"/>
              </w:rPr>
              <w:t> Test case procedure</w:t>
            </w:r>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CA2200" w:rsidRPr="00E821A8" w:rsidRDefault="00D07601" w:rsidP="003D7084">
            <w:pPr>
              <w:spacing w:after="0" w:line="240" w:lineRule="auto"/>
              <w:rPr>
                <w:rFonts w:eastAsia="MS PGothic" w:cstheme="minorHAnsi"/>
                <w:b/>
                <w:bCs/>
                <w:sz w:val="24"/>
                <w:szCs w:val="24"/>
              </w:rPr>
            </w:pPr>
            <w:r w:rsidRPr="00D07601">
              <w:rPr>
                <w:rFonts w:eastAsia="MS PGothic" w:cstheme="minorHAnsi"/>
                <w:b/>
                <w:bCs/>
                <w:sz w:val="24"/>
                <w:szCs w:val="24"/>
              </w:rPr>
              <w:t>Expected output</w:t>
            </w:r>
          </w:p>
        </w:tc>
      </w:tr>
      <w:tr w:rsidR="00CA2200" w:rsidRPr="00E821A8" w:rsidTr="003D7084">
        <w:trPr>
          <w:trHeight w:val="530"/>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CA2200" w:rsidRPr="00E821A8" w:rsidRDefault="00CA2200" w:rsidP="003D7084">
            <w:pPr>
              <w:spacing w:after="0" w:line="240" w:lineRule="auto"/>
              <w:rPr>
                <w:rFonts w:eastAsia="MS PGothic" w:cstheme="minorHAnsi"/>
                <w:sz w:val="24"/>
                <w:szCs w:val="24"/>
              </w:rPr>
            </w:pPr>
            <w:r w:rsidRPr="00E821A8">
              <w:rPr>
                <w:rFonts w:eastAsia="MS PGothic" w:cstheme="minorHAnsi"/>
                <w:sz w:val="24"/>
                <w:szCs w:val="24"/>
              </w:rPr>
              <w:t>Check view cost information</w:t>
            </w:r>
          </w:p>
        </w:tc>
        <w:tc>
          <w:tcPr>
            <w:tcW w:w="2163" w:type="dxa"/>
            <w:tcBorders>
              <w:top w:val="single" w:sz="4" w:space="0" w:color="000000"/>
              <w:left w:val="nil"/>
              <w:bottom w:val="single" w:sz="4" w:space="0" w:color="000000"/>
              <w:right w:val="single" w:sz="4" w:space="0" w:color="000000"/>
            </w:tcBorders>
            <w:shd w:val="clear" w:color="000000" w:fill="FFFFFF"/>
            <w:hideMark/>
          </w:tcPr>
          <w:p w:rsidR="00CA2200" w:rsidRPr="00E821A8" w:rsidRDefault="00CA2200" w:rsidP="003D7084">
            <w:pPr>
              <w:spacing w:after="0" w:line="240" w:lineRule="auto"/>
              <w:rPr>
                <w:rFonts w:eastAsia="MS PGothic" w:cstheme="minorHAnsi"/>
                <w:sz w:val="24"/>
                <w:szCs w:val="24"/>
              </w:rPr>
            </w:pPr>
            <w:r w:rsidRPr="00E821A8">
              <w:rPr>
                <w:rFonts w:eastAsia="MS PGothic" w:cstheme="minorHAnsi"/>
                <w:sz w:val="24"/>
                <w:szCs w:val="24"/>
              </w:rPr>
              <w:t>Logged in</w:t>
            </w:r>
          </w:p>
        </w:tc>
        <w:tc>
          <w:tcPr>
            <w:tcW w:w="2794" w:type="dxa"/>
            <w:tcBorders>
              <w:top w:val="single" w:sz="4" w:space="0" w:color="000000"/>
              <w:left w:val="nil"/>
              <w:bottom w:val="single" w:sz="4" w:space="0" w:color="000000"/>
              <w:right w:val="single" w:sz="4" w:space="0" w:color="000000"/>
            </w:tcBorders>
            <w:shd w:val="clear" w:color="000000" w:fill="FFFFFF"/>
            <w:hideMark/>
          </w:tcPr>
          <w:p w:rsidR="00CA2200" w:rsidRPr="00E821A8" w:rsidRDefault="00CA2200" w:rsidP="00CA2200">
            <w:pPr>
              <w:pStyle w:val="ListParagraph"/>
              <w:numPr>
                <w:ilvl w:val="0"/>
                <w:numId w:val="81"/>
              </w:numPr>
              <w:spacing w:after="0" w:line="240" w:lineRule="auto"/>
              <w:rPr>
                <w:rFonts w:eastAsia="MS PGothic" w:cstheme="minorHAnsi"/>
                <w:sz w:val="24"/>
                <w:szCs w:val="24"/>
              </w:rPr>
            </w:pPr>
            <w:r w:rsidRPr="00E821A8">
              <w:rPr>
                <w:rFonts w:eastAsia="MS PGothic" w:cstheme="minorHAnsi"/>
                <w:sz w:val="24"/>
                <w:szCs w:val="24"/>
              </w:rPr>
              <w:t>Click on one cost entry link</w:t>
            </w:r>
          </w:p>
        </w:tc>
        <w:tc>
          <w:tcPr>
            <w:tcW w:w="2885" w:type="dxa"/>
            <w:tcBorders>
              <w:top w:val="single" w:sz="4" w:space="0" w:color="000000"/>
              <w:left w:val="nil"/>
              <w:bottom w:val="single" w:sz="4" w:space="0" w:color="000000"/>
              <w:right w:val="single" w:sz="4" w:space="0" w:color="000000"/>
            </w:tcBorders>
            <w:shd w:val="clear" w:color="000000" w:fill="FFFFFF"/>
            <w:hideMark/>
          </w:tcPr>
          <w:p w:rsidR="00CA2200" w:rsidRPr="00E821A8" w:rsidRDefault="00CA2200" w:rsidP="00CA2200">
            <w:pPr>
              <w:pStyle w:val="ListParagraph"/>
              <w:numPr>
                <w:ilvl w:val="0"/>
                <w:numId w:val="57"/>
              </w:numPr>
              <w:spacing w:after="0" w:line="240" w:lineRule="auto"/>
              <w:rPr>
                <w:rFonts w:eastAsia="MS PGothic" w:cstheme="minorHAnsi"/>
                <w:sz w:val="24"/>
                <w:szCs w:val="24"/>
              </w:rPr>
            </w:pPr>
            <w:r w:rsidRPr="00E821A8">
              <w:rPr>
                <w:rFonts w:eastAsia="MS PGothic" w:cstheme="minorHAnsi"/>
                <w:sz w:val="24"/>
                <w:szCs w:val="24"/>
              </w:rPr>
              <w:t>Able to view list of cost entry of that project</w:t>
            </w:r>
          </w:p>
        </w:tc>
      </w:tr>
    </w:tbl>
    <w:p w:rsidR="00CA2200" w:rsidRPr="00E821A8" w:rsidRDefault="00CA2200" w:rsidP="00CA2200">
      <w:pPr>
        <w:rPr>
          <w:rFonts w:cstheme="minorHAnsi"/>
          <w:sz w:val="24"/>
          <w:szCs w:val="24"/>
        </w:rPr>
      </w:pPr>
    </w:p>
    <w:p w:rsidR="00CA2200" w:rsidRPr="00E821A8" w:rsidRDefault="00D07601" w:rsidP="00CA2200">
      <w:pPr>
        <w:pStyle w:val="Heading4"/>
        <w:rPr>
          <w:rFonts w:asciiTheme="minorHAnsi" w:hAnsiTheme="minorHAnsi" w:cstheme="minorHAnsi"/>
          <w:sz w:val="24"/>
          <w:szCs w:val="24"/>
        </w:rPr>
      </w:pPr>
      <w:r w:rsidRPr="00D07601">
        <w:rPr>
          <w:rFonts w:asciiTheme="minorHAnsi" w:hAnsiTheme="minorHAnsi" w:cstheme="minorHAnsi"/>
          <w:sz w:val="24"/>
          <w:szCs w:val="24"/>
        </w:rPr>
        <w:t>5.1.</w:t>
      </w:r>
      <w:r w:rsidR="00CA2200" w:rsidRPr="00E821A8">
        <w:rPr>
          <w:rFonts w:asciiTheme="minorHAnsi" w:hAnsiTheme="minorHAnsi" w:cstheme="minorHAnsi"/>
          <w:sz w:val="24"/>
          <w:szCs w:val="24"/>
        </w:rPr>
        <w:t>26</w:t>
      </w:r>
      <w:r w:rsidRPr="00D07601">
        <w:rPr>
          <w:rFonts w:asciiTheme="minorHAnsi" w:hAnsiTheme="minorHAnsi" w:cstheme="minorHAnsi"/>
          <w:sz w:val="24"/>
          <w:szCs w:val="24"/>
        </w:rPr>
        <w:t>Project Owner update project Information</w:t>
      </w:r>
    </w:p>
    <w:tbl>
      <w:tblPr>
        <w:tblW w:w="9379" w:type="dxa"/>
        <w:tblInd w:w="103" w:type="dxa"/>
        <w:tblLayout w:type="fixed"/>
        <w:tblLook w:val="04A0"/>
      </w:tblPr>
      <w:tblGrid>
        <w:gridCol w:w="1537"/>
        <w:gridCol w:w="2163"/>
        <w:gridCol w:w="2794"/>
        <w:gridCol w:w="2885"/>
      </w:tblGrid>
      <w:tr w:rsidR="00CA2200" w:rsidRPr="00E821A8" w:rsidTr="003D7084">
        <w:trPr>
          <w:trHeight w:val="114"/>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CA2200" w:rsidRPr="00E821A8" w:rsidRDefault="00D07601" w:rsidP="003D7084">
            <w:pPr>
              <w:spacing w:after="0" w:line="240" w:lineRule="auto"/>
              <w:rPr>
                <w:rFonts w:eastAsia="MS PGothic" w:cstheme="minorHAnsi"/>
                <w:b/>
                <w:sz w:val="24"/>
                <w:szCs w:val="24"/>
              </w:rPr>
            </w:pPr>
            <w:r w:rsidRPr="00D07601">
              <w:rPr>
                <w:rFonts w:eastAsia="MS PGothic" w:cstheme="minorHAnsi"/>
                <w:b/>
                <w:sz w:val="24"/>
                <w:szCs w:val="24"/>
              </w:rPr>
              <w:t>Content</w:t>
            </w:r>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CA2200" w:rsidRPr="00E821A8" w:rsidRDefault="00D07601" w:rsidP="003D7084">
            <w:pPr>
              <w:spacing w:after="0" w:line="240" w:lineRule="auto"/>
              <w:rPr>
                <w:rFonts w:eastAsia="MS PGothic" w:cstheme="minorHAnsi"/>
                <w:b/>
                <w:bCs/>
                <w:sz w:val="24"/>
                <w:szCs w:val="24"/>
              </w:rPr>
            </w:pPr>
            <w:r w:rsidRPr="00D07601">
              <w:rPr>
                <w:rFonts w:eastAsia="MS PGothic" w:cstheme="minorHAnsi"/>
                <w:b/>
                <w:bCs/>
                <w:sz w:val="24"/>
                <w:szCs w:val="24"/>
              </w:rPr>
              <w:t> Precondition</w:t>
            </w:r>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CA2200" w:rsidRPr="00E821A8" w:rsidRDefault="00D07601" w:rsidP="003D7084">
            <w:pPr>
              <w:spacing w:after="0" w:line="240" w:lineRule="auto"/>
              <w:rPr>
                <w:rFonts w:eastAsia="MS PGothic" w:cstheme="minorHAnsi"/>
                <w:b/>
                <w:bCs/>
                <w:sz w:val="24"/>
                <w:szCs w:val="24"/>
              </w:rPr>
            </w:pPr>
            <w:r w:rsidRPr="00D07601">
              <w:rPr>
                <w:rFonts w:eastAsia="MS PGothic" w:cstheme="minorHAnsi"/>
                <w:b/>
                <w:bCs/>
                <w:sz w:val="24"/>
                <w:szCs w:val="24"/>
              </w:rPr>
              <w:t> Test case procedure</w:t>
            </w:r>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CA2200" w:rsidRPr="00E821A8" w:rsidRDefault="00D07601" w:rsidP="003D7084">
            <w:pPr>
              <w:spacing w:after="0" w:line="240" w:lineRule="auto"/>
              <w:rPr>
                <w:rFonts w:eastAsia="MS PGothic" w:cstheme="minorHAnsi"/>
                <w:b/>
                <w:bCs/>
                <w:sz w:val="24"/>
                <w:szCs w:val="24"/>
              </w:rPr>
            </w:pPr>
            <w:r w:rsidRPr="00D07601">
              <w:rPr>
                <w:rFonts w:eastAsia="MS PGothic" w:cstheme="minorHAnsi"/>
                <w:b/>
                <w:bCs/>
                <w:sz w:val="24"/>
                <w:szCs w:val="24"/>
              </w:rPr>
              <w:t>Expected output</w:t>
            </w:r>
          </w:p>
        </w:tc>
      </w:tr>
      <w:tr w:rsidR="00CA2200" w:rsidRPr="00E821A8" w:rsidTr="003D7084">
        <w:trPr>
          <w:trHeight w:val="530"/>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CA2200" w:rsidRPr="00E821A8" w:rsidRDefault="00CA2200" w:rsidP="00CA2200">
            <w:pPr>
              <w:spacing w:after="0" w:line="240" w:lineRule="auto"/>
              <w:rPr>
                <w:rFonts w:eastAsia="MS PGothic" w:cstheme="minorHAnsi"/>
                <w:sz w:val="24"/>
                <w:szCs w:val="24"/>
              </w:rPr>
            </w:pPr>
            <w:r w:rsidRPr="00E821A8">
              <w:rPr>
                <w:rFonts w:eastAsia="MS PGothic" w:cstheme="minorHAnsi"/>
                <w:sz w:val="24"/>
                <w:szCs w:val="24"/>
              </w:rPr>
              <w:t>Project Owner update project detail</w:t>
            </w:r>
          </w:p>
        </w:tc>
        <w:tc>
          <w:tcPr>
            <w:tcW w:w="2163" w:type="dxa"/>
            <w:tcBorders>
              <w:top w:val="single" w:sz="4" w:space="0" w:color="000000"/>
              <w:left w:val="nil"/>
              <w:bottom w:val="single" w:sz="4" w:space="0" w:color="000000"/>
              <w:right w:val="single" w:sz="4" w:space="0" w:color="000000"/>
            </w:tcBorders>
            <w:shd w:val="clear" w:color="000000" w:fill="FFFFFF"/>
            <w:hideMark/>
          </w:tcPr>
          <w:p w:rsidR="00CA2200" w:rsidRPr="00E821A8" w:rsidRDefault="00D07601" w:rsidP="003D7084">
            <w:pPr>
              <w:shd w:val="clear" w:color="FFFFCC" w:fill="FFFFFF"/>
              <w:spacing w:before="100" w:beforeAutospacing="1" w:after="0" w:afterAutospacing="1" w:line="240" w:lineRule="auto"/>
              <w:rPr>
                <w:rFonts w:eastAsia="MS PGothic" w:cstheme="minorHAnsi"/>
                <w:sz w:val="24"/>
                <w:szCs w:val="24"/>
              </w:rPr>
            </w:pPr>
            <w:r w:rsidRPr="00D07601">
              <w:rPr>
                <w:rFonts w:eastAsia="MS PGothic" w:cstheme="minorHAnsi"/>
                <w:sz w:val="24"/>
                <w:szCs w:val="24"/>
              </w:rPr>
              <w:t xml:space="preserve">Log In as </w:t>
            </w:r>
            <w:r w:rsidR="00CA2200" w:rsidRPr="00E821A8">
              <w:rPr>
                <w:rFonts w:eastAsia="MS PGothic" w:cstheme="minorHAnsi"/>
                <w:sz w:val="24"/>
                <w:szCs w:val="24"/>
              </w:rPr>
              <w:t xml:space="preserve">project Owner </w:t>
            </w:r>
            <w:r w:rsidRPr="00D07601">
              <w:rPr>
                <w:rFonts w:eastAsia="MS PGothic" w:cstheme="minorHAnsi"/>
                <w:sz w:val="24"/>
                <w:szCs w:val="24"/>
              </w:rPr>
              <w:t>of a project</w:t>
            </w:r>
          </w:p>
        </w:tc>
        <w:tc>
          <w:tcPr>
            <w:tcW w:w="2794" w:type="dxa"/>
            <w:tcBorders>
              <w:top w:val="single" w:sz="4" w:space="0" w:color="000000"/>
              <w:left w:val="nil"/>
              <w:bottom w:val="single" w:sz="4" w:space="0" w:color="000000"/>
              <w:right w:val="single" w:sz="4" w:space="0" w:color="000000"/>
            </w:tcBorders>
            <w:shd w:val="clear" w:color="000000" w:fill="FFFFFF"/>
            <w:hideMark/>
          </w:tcPr>
          <w:p w:rsidR="00CA2200" w:rsidRPr="00E821A8" w:rsidRDefault="00CA2200" w:rsidP="00CA2200">
            <w:pPr>
              <w:pStyle w:val="ListParagraph"/>
              <w:numPr>
                <w:ilvl w:val="0"/>
                <w:numId w:val="82"/>
              </w:numPr>
              <w:spacing w:after="0" w:line="240" w:lineRule="auto"/>
              <w:rPr>
                <w:rFonts w:eastAsia="MS PGothic" w:cstheme="minorHAnsi"/>
                <w:sz w:val="24"/>
                <w:szCs w:val="24"/>
              </w:rPr>
            </w:pPr>
            <w:r w:rsidRPr="00E821A8">
              <w:rPr>
                <w:rFonts w:eastAsia="MS PGothic" w:cstheme="minorHAnsi"/>
                <w:sz w:val="24"/>
                <w:szCs w:val="24"/>
              </w:rPr>
              <w:t>Choose project link that user is owner</w:t>
            </w:r>
          </w:p>
          <w:p w:rsidR="00CA2200" w:rsidRPr="00E821A8" w:rsidRDefault="00CA2200" w:rsidP="00CA2200">
            <w:pPr>
              <w:pStyle w:val="ListParagraph"/>
              <w:numPr>
                <w:ilvl w:val="0"/>
                <w:numId w:val="82"/>
              </w:numPr>
              <w:spacing w:after="0" w:line="240" w:lineRule="auto"/>
              <w:rPr>
                <w:rFonts w:eastAsia="MS PGothic" w:cstheme="minorHAnsi"/>
                <w:sz w:val="24"/>
                <w:szCs w:val="24"/>
              </w:rPr>
            </w:pPr>
            <w:r w:rsidRPr="00E821A8">
              <w:rPr>
                <w:rFonts w:eastAsia="MS PGothic" w:cstheme="minorHAnsi"/>
                <w:sz w:val="24"/>
                <w:szCs w:val="24"/>
              </w:rPr>
              <w:t>Click update</w:t>
            </w:r>
          </w:p>
        </w:tc>
        <w:tc>
          <w:tcPr>
            <w:tcW w:w="2885" w:type="dxa"/>
            <w:tcBorders>
              <w:top w:val="single" w:sz="4" w:space="0" w:color="000000"/>
              <w:left w:val="nil"/>
              <w:bottom w:val="single" w:sz="4" w:space="0" w:color="000000"/>
              <w:right w:val="single" w:sz="4" w:space="0" w:color="000000"/>
            </w:tcBorders>
            <w:shd w:val="clear" w:color="000000" w:fill="FFFFFF"/>
            <w:hideMark/>
          </w:tcPr>
          <w:p w:rsidR="00CA2200" w:rsidRPr="00E821A8" w:rsidRDefault="00CA2200" w:rsidP="00CA2200">
            <w:pPr>
              <w:pStyle w:val="ListParagraph"/>
              <w:numPr>
                <w:ilvl w:val="0"/>
                <w:numId w:val="82"/>
              </w:numPr>
              <w:spacing w:after="0" w:line="240" w:lineRule="auto"/>
              <w:rPr>
                <w:rFonts w:eastAsia="MS PGothic" w:cstheme="minorHAnsi"/>
                <w:sz w:val="24"/>
                <w:szCs w:val="24"/>
              </w:rPr>
            </w:pPr>
            <w:r w:rsidRPr="00E821A8">
              <w:rPr>
                <w:rFonts w:eastAsia="MS PGothic" w:cstheme="minorHAnsi"/>
                <w:sz w:val="24"/>
                <w:szCs w:val="24"/>
              </w:rPr>
              <w:t>View current information and input new ones.</w:t>
            </w:r>
          </w:p>
          <w:p w:rsidR="00CA2200" w:rsidRPr="00E821A8" w:rsidRDefault="00CA2200" w:rsidP="00CA2200">
            <w:pPr>
              <w:pStyle w:val="ListParagraph"/>
              <w:numPr>
                <w:ilvl w:val="0"/>
                <w:numId w:val="82"/>
              </w:numPr>
              <w:spacing w:after="0" w:line="240" w:lineRule="auto"/>
              <w:rPr>
                <w:rFonts w:eastAsia="MS PGothic" w:cstheme="minorHAnsi"/>
                <w:sz w:val="24"/>
                <w:szCs w:val="24"/>
              </w:rPr>
            </w:pPr>
            <w:r w:rsidRPr="00E821A8">
              <w:rPr>
                <w:rFonts w:eastAsia="MS PGothic" w:cstheme="minorHAnsi"/>
                <w:sz w:val="24"/>
                <w:szCs w:val="24"/>
              </w:rPr>
              <w:t>Validation</w:t>
            </w:r>
          </w:p>
          <w:p w:rsidR="00CA2200" w:rsidRPr="00E821A8" w:rsidRDefault="00CA2200" w:rsidP="00CA2200">
            <w:pPr>
              <w:pStyle w:val="ListParagraph"/>
              <w:numPr>
                <w:ilvl w:val="0"/>
                <w:numId w:val="82"/>
              </w:numPr>
              <w:spacing w:after="0" w:line="240" w:lineRule="auto"/>
              <w:rPr>
                <w:rFonts w:eastAsia="MS PGothic" w:cstheme="minorHAnsi"/>
                <w:sz w:val="24"/>
                <w:szCs w:val="24"/>
              </w:rPr>
            </w:pPr>
            <w:r w:rsidRPr="00E821A8">
              <w:rPr>
                <w:rFonts w:eastAsia="MS PGothic" w:cstheme="minorHAnsi"/>
                <w:sz w:val="24"/>
                <w:szCs w:val="24"/>
              </w:rPr>
              <w:t>Submit Ok</w:t>
            </w:r>
          </w:p>
        </w:tc>
      </w:tr>
    </w:tbl>
    <w:p w:rsidR="003D7084" w:rsidRDefault="003D7084">
      <w:pPr>
        <w:rPr>
          <w:rFonts w:cstheme="minorHAnsi"/>
          <w:sz w:val="24"/>
          <w:szCs w:val="24"/>
        </w:rPr>
      </w:pPr>
    </w:p>
    <w:p w:rsidR="003D7084" w:rsidRDefault="00D07601">
      <w:pPr>
        <w:pStyle w:val="Heading4"/>
        <w:rPr>
          <w:rFonts w:asciiTheme="minorHAnsi" w:hAnsiTheme="minorHAnsi" w:cstheme="minorHAnsi"/>
          <w:sz w:val="24"/>
          <w:szCs w:val="24"/>
        </w:rPr>
      </w:pPr>
      <w:r w:rsidRPr="00D07601">
        <w:rPr>
          <w:rFonts w:asciiTheme="minorHAnsi" w:hAnsiTheme="minorHAnsi" w:cstheme="minorHAnsi"/>
          <w:sz w:val="24"/>
          <w:szCs w:val="24"/>
        </w:rPr>
        <w:t>5.1.</w:t>
      </w:r>
      <w:r w:rsidR="00CA2200" w:rsidRPr="00E821A8">
        <w:rPr>
          <w:rFonts w:asciiTheme="minorHAnsi" w:hAnsiTheme="minorHAnsi" w:cstheme="minorHAnsi"/>
          <w:sz w:val="24"/>
          <w:szCs w:val="24"/>
        </w:rPr>
        <w:t>27</w:t>
      </w:r>
      <w:r w:rsidRPr="00D07601">
        <w:rPr>
          <w:rFonts w:asciiTheme="minorHAnsi" w:hAnsiTheme="minorHAnsi" w:cstheme="minorHAnsi"/>
          <w:sz w:val="24"/>
          <w:szCs w:val="24"/>
        </w:rPr>
        <w:t>Project Owner assign PM</w:t>
      </w:r>
    </w:p>
    <w:tbl>
      <w:tblPr>
        <w:tblW w:w="9379" w:type="dxa"/>
        <w:tblInd w:w="103" w:type="dxa"/>
        <w:tblLayout w:type="fixed"/>
        <w:tblLook w:val="04A0"/>
      </w:tblPr>
      <w:tblGrid>
        <w:gridCol w:w="1537"/>
        <w:gridCol w:w="2163"/>
        <w:gridCol w:w="2794"/>
        <w:gridCol w:w="2885"/>
      </w:tblGrid>
      <w:tr w:rsidR="00CA2200" w:rsidRPr="00E821A8" w:rsidTr="003D7084">
        <w:trPr>
          <w:trHeight w:val="114"/>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CA2200" w:rsidRPr="00E821A8" w:rsidRDefault="00D07601" w:rsidP="003D7084">
            <w:pPr>
              <w:spacing w:after="0" w:line="240" w:lineRule="auto"/>
              <w:rPr>
                <w:rFonts w:eastAsia="MS PGothic" w:cstheme="minorHAnsi"/>
                <w:b/>
                <w:sz w:val="24"/>
                <w:szCs w:val="24"/>
              </w:rPr>
            </w:pPr>
            <w:r w:rsidRPr="00D07601">
              <w:rPr>
                <w:rFonts w:eastAsia="MS PGothic" w:cstheme="minorHAnsi"/>
                <w:b/>
                <w:sz w:val="24"/>
                <w:szCs w:val="24"/>
              </w:rPr>
              <w:t>Content</w:t>
            </w:r>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CA2200" w:rsidRPr="00E821A8" w:rsidRDefault="00D07601" w:rsidP="003D7084">
            <w:pPr>
              <w:spacing w:after="0" w:line="240" w:lineRule="auto"/>
              <w:rPr>
                <w:rFonts w:eastAsia="MS PGothic" w:cstheme="minorHAnsi"/>
                <w:b/>
                <w:bCs/>
                <w:sz w:val="24"/>
                <w:szCs w:val="24"/>
              </w:rPr>
            </w:pPr>
            <w:r w:rsidRPr="00D07601">
              <w:rPr>
                <w:rFonts w:eastAsia="MS PGothic" w:cstheme="minorHAnsi"/>
                <w:b/>
                <w:bCs/>
                <w:sz w:val="24"/>
                <w:szCs w:val="24"/>
              </w:rPr>
              <w:t> Precondition</w:t>
            </w:r>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CA2200" w:rsidRPr="00E821A8" w:rsidRDefault="00D07601" w:rsidP="003D7084">
            <w:pPr>
              <w:spacing w:after="0" w:line="240" w:lineRule="auto"/>
              <w:rPr>
                <w:rFonts w:eastAsia="MS PGothic" w:cstheme="minorHAnsi"/>
                <w:b/>
                <w:bCs/>
                <w:sz w:val="24"/>
                <w:szCs w:val="24"/>
              </w:rPr>
            </w:pPr>
            <w:r w:rsidRPr="00D07601">
              <w:rPr>
                <w:rFonts w:eastAsia="MS PGothic" w:cstheme="minorHAnsi"/>
                <w:b/>
                <w:bCs/>
                <w:sz w:val="24"/>
                <w:szCs w:val="24"/>
              </w:rPr>
              <w:t> Test case procedure</w:t>
            </w:r>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CA2200" w:rsidRPr="00E821A8" w:rsidRDefault="00D07601" w:rsidP="003D7084">
            <w:pPr>
              <w:spacing w:after="0" w:line="240" w:lineRule="auto"/>
              <w:rPr>
                <w:rFonts w:eastAsia="MS PGothic" w:cstheme="minorHAnsi"/>
                <w:b/>
                <w:bCs/>
                <w:sz w:val="24"/>
                <w:szCs w:val="24"/>
              </w:rPr>
            </w:pPr>
            <w:r w:rsidRPr="00D07601">
              <w:rPr>
                <w:rFonts w:eastAsia="MS PGothic" w:cstheme="minorHAnsi"/>
                <w:b/>
                <w:bCs/>
                <w:sz w:val="24"/>
                <w:szCs w:val="24"/>
              </w:rPr>
              <w:t>Expected output</w:t>
            </w:r>
          </w:p>
        </w:tc>
      </w:tr>
      <w:tr w:rsidR="00CA2200" w:rsidRPr="00E821A8" w:rsidTr="003D7084">
        <w:trPr>
          <w:trHeight w:val="530"/>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CA2200" w:rsidRPr="00E821A8" w:rsidRDefault="00CA2200" w:rsidP="003D7084">
            <w:pPr>
              <w:spacing w:after="0" w:line="240" w:lineRule="auto"/>
              <w:rPr>
                <w:rFonts w:eastAsia="MS PGothic" w:cstheme="minorHAnsi"/>
                <w:sz w:val="24"/>
                <w:szCs w:val="24"/>
              </w:rPr>
            </w:pPr>
            <w:r w:rsidRPr="00E821A8">
              <w:rPr>
                <w:rFonts w:eastAsia="MS PGothic" w:cstheme="minorHAnsi"/>
                <w:sz w:val="24"/>
                <w:szCs w:val="24"/>
              </w:rPr>
              <w:t>Project owner assign PM</w:t>
            </w:r>
          </w:p>
        </w:tc>
        <w:tc>
          <w:tcPr>
            <w:tcW w:w="2163" w:type="dxa"/>
            <w:tcBorders>
              <w:top w:val="single" w:sz="4" w:space="0" w:color="000000"/>
              <w:left w:val="nil"/>
              <w:bottom w:val="single" w:sz="4" w:space="0" w:color="000000"/>
              <w:right w:val="single" w:sz="4" w:space="0" w:color="000000"/>
            </w:tcBorders>
            <w:shd w:val="clear" w:color="000000" w:fill="FFFFFF"/>
            <w:hideMark/>
          </w:tcPr>
          <w:p w:rsidR="00CA2200" w:rsidRPr="00E821A8" w:rsidRDefault="00D07601" w:rsidP="00CA2200">
            <w:pPr>
              <w:shd w:val="clear" w:color="FFFFCC" w:fill="FFFFFF"/>
              <w:spacing w:before="100" w:beforeAutospacing="1" w:after="0" w:afterAutospacing="1" w:line="240" w:lineRule="auto"/>
              <w:rPr>
                <w:rFonts w:eastAsia="MS PGothic" w:cstheme="minorHAnsi"/>
                <w:sz w:val="24"/>
                <w:szCs w:val="24"/>
              </w:rPr>
            </w:pPr>
            <w:r w:rsidRPr="00D07601">
              <w:rPr>
                <w:rFonts w:eastAsia="MS PGothic" w:cstheme="minorHAnsi"/>
                <w:sz w:val="24"/>
                <w:szCs w:val="24"/>
              </w:rPr>
              <w:t xml:space="preserve">Log In as </w:t>
            </w:r>
            <w:r w:rsidR="00CA2200" w:rsidRPr="00E821A8">
              <w:rPr>
                <w:rFonts w:eastAsia="MS PGothic" w:cstheme="minorHAnsi"/>
                <w:sz w:val="24"/>
                <w:szCs w:val="24"/>
              </w:rPr>
              <w:t>project Owner</w:t>
            </w:r>
            <w:r w:rsidRPr="00D07601">
              <w:rPr>
                <w:rFonts w:eastAsia="MS PGothic" w:cstheme="minorHAnsi"/>
                <w:sz w:val="24"/>
                <w:szCs w:val="24"/>
              </w:rPr>
              <w:t xml:space="preserve"> of a project</w:t>
            </w:r>
          </w:p>
        </w:tc>
        <w:tc>
          <w:tcPr>
            <w:tcW w:w="2794" w:type="dxa"/>
            <w:tcBorders>
              <w:top w:val="single" w:sz="4" w:space="0" w:color="000000"/>
              <w:left w:val="nil"/>
              <w:bottom w:val="single" w:sz="4" w:space="0" w:color="000000"/>
              <w:right w:val="single" w:sz="4" w:space="0" w:color="000000"/>
            </w:tcBorders>
            <w:shd w:val="clear" w:color="000000" w:fill="FFFFFF"/>
            <w:hideMark/>
          </w:tcPr>
          <w:p w:rsidR="00CA2200" w:rsidRPr="00E821A8" w:rsidRDefault="00CA2200" w:rsidP="00CA2200">
            <w:pPr>
              <w:pStyle w:val="ListParagraph"/>
              <w:numPr>
                <w:ilvl w:val="0"/>
                <w:numId w:val="83"/>
              </w:numPr>
              <w:spacing w:after="0" w:line="240" w:lineRule="auto"/>
              <w:rPr>
                <w:rFonts w:eastAsia="MS PGothic" w:cstheme="minorHAnsi"/>
                <w:sz w:val="24"/>
                <w:szCs w:val="24"/>
              </w:rPr>
            </w:pPr>
            <w:r w:rsidRPr="00E821A8">
              <w:rPr>
                <w:rFonts w:eastAsia="MS PGothic" w:cstheme="minorHAnsi"/>
                <w:sz w:val="24"/>
                <w:szCs w:val="24"/>
              </w:rPr>
              <w:t>Choose project link that user is owner</w:t>
            </w:r>
          </w:p>
          <w:p w:rsidR="00CA2200" w:rsidRPr="00E821A8" w:rsidRDefault="00CA2200" w:rsidP="00CA2200">
            <w:pPr>
              <w:pStyle w:val="ListParagraph"/>
              <w:numPr>
                <w:ilvl w:val="0"/>
                <w:numId w:val="83"/>
              </w:numPr>
              <w:spacing w:after="0" w:line="240" w:lineRule="auto"/>
              <w:rPr>
                <w:rFonts w:eastAsia="MS PGothic" w:cstheme="minorHAnsi"/>
                <w:sz w:val="24"/>
                <w:szCs w:val="24"/>
              </w:rPr>
            </w:pPr>
            <w:r w:rsidRPr="00E821A8">
              <w:rPr>
                <w:rFonts w:eastAsia="MS PGothic" w:cstheme="minorHAnsi"/>
                <w:sz w:val="24"/>
                <w:szCs w:val="24"/>
              </w:rPr>
              <w:lastRenderedPageBreak/>
              <w:t>Click team management</w:t>
            </w:r>
          </w:p>
          <w:p w:rsidR="00CA2200" w:rsidRPr="00E821A8" w:rsidRDefault="00CA2200" w:rsidP="00CA2200">
            <w:pPr>
              <w:pStyle w:val="ListParagraph"/>
              <w:numPr>
                <w:ilvl w:val="0"/>
                <w:numId w:val="83"/>
              </w:numPr>
              <w:spacing w:after="0" w:line="240" w:lineRule="auto"/>
              <w:rPr>
                <w:rFonts w:eastAsia="MS PGothic" w:cstheme="minorHAnsi"/>
                <w:sz w:val="24"/>
                <w:szCs w:val="24"/>
              </w:rPr>
            </w:pPr>
            <w:r w:rsidRPr="00E821A8">
              <w:rPr>
                <w:rFonts w:eastAsia="MS PGothic" w:cstheme="minorHAnsi"/>
                <w:sz w:val="24"/>
                <w:szCs w:val="24"/>
              </w:rPr>
              <w:t>Choose team member to change role to PM</w:t>
            </w:r>
          </w:p>
        </w:tc>
        <w:tc>
          <w:tcPr>
            <w:tcW w:w="2885" w:type="dxa"/>
            <w:tcBorders>
              <w:top w:val="single" w:sz="4" w:space="0" w:color="000000"/>
              <w:left w:val="nil"/>
              <w:bottom w:val="single" w:sz="4" w:space="0" w:color="000000"/>
              <w:right w:val="single" w:sz="4" w:space="0" w:color="000000"/>
            </w:tcBorders>
            <w:shd w:val="clear" w:color="000000" w:fill="FFFFFF"/>
            <w:hideMark/>
          </w:tcPr>
          <w:p w:rsidR="00CA2200" w:rsidRPr="00E821A8" w:rsidRDefault="00CA2200" w:rsidP="00CA2200">
            <w:pPr>
              <w:pStyle w:val="ListParagraph"/>
              <w:numPr>
                <w:ilvl w:val="0"/>
                <w:numId w:val="84"/>
              </w:numPr>
              <w:spacing w:after="0" w:line="240" w:lineRule="auto"/>
              <w:rPr>
                <w:rFonts w:eastAsia="MS PGothic" w:cstheme="minorHAnsi"/>
                <w:sz w:val="24"/>
                <w:szCs w:val="24"/>
              </w:rPr>
            </w:pPr>
            <w:r w:rsidRPr="00E821A8">
              <w:rPr>
                <w:rFonts w:eastAsia="MS PGothic" w:cstheme="minorHAnsi"/>
                <w:sz w:val="24"/>
                <w:szCs w:val="24"/>
              </w:rPr>
              <w:lastRenderedPageBreak/>
              <w:t>Role change</w:t>
            </w:r>
          </w:p>
          <w:p w:rsidR="00CA2200" w:rsidRPr="00E821A8" w:rsidRDefault="00CA2200" w:rsidP="00CA2200">
            <w:pPr>
              <w:pStyle w:val="ListParagraph"/>
              <w:numPr>
                <w:ilvl w:val="0"/>
                <w:numId w:val="84"/>
              </w:numPr>
              <w:spacing w:after="0" w:line="240" w:lineRule="auto"/>
              <w:rPr>
                <w:rFonts w:eastAsia="MS PGothic" w:cstheme="minorHAnsi"/>
                <w:sz w:val="24"/>
                <w:szCs w:val="24"/>
              </w:rPr>
            </w:pPr>
            <w:r w:rsidRPr="00E821A8">
              <w:rPr>
                <w:rFonts w:eastAsia="MS PGothic" w:cstheme="minorHAnsi"/>
                <w:sz w:val="24"/>
                <w:szCs w:val="24"/>
              </w:rPr>
              <w:t>Submit OK</w:t>
            </w:r>
          </w:p>
        </w:tc>
      </w:tr>
    </w:tbl>
    <w:p w:rsidR="00CA2200" w:rsidRPr="00E821A8" w:rsidRDefault="00CA2200" w:rsidP="00CA2200">
      <w:pPr>
        <w:rPr>
          <w:rFonts w:cstheme="minorHAnsi"/>
          <w:sz w:val="24"/>
          <w:szCs w:val="24"/>
        </w:rPr>
      </w:pPr>
    </w:p>
    <w:p w:rsidR="00CA2200" w:rsidRPr="00E821A8" w:rsidRDefault="00D07601" w:rsidP="00CA2200">
      <w:pPr>
        <w:pStyle w:val="Heading4"/>
        <w:rPr>
          <w:rFonts w:asciiTheme="minorHAnsi" w:hAnsiTheme="minorHAnsi" w:cstheme="minorHAnsi"/>
          <w:sz w:val="24"/>
          <w:szCs w:val="24"/>
        </w:rPr>
      </w:pPr>
      <w:r w:rsidRPr="00D07601">
        <w:rPr>
          <w:rFonts w:asciiTheme="minorHAnsi" w:hAnsiTheme="minorHAnsi" w:cstheme="minorHAnsi"/>
          <w:sz w:val="24"/>
          <w:szCs w:val="24"/>
        </w:rPr>
        <w:t>5.1.</w:t>
      </w:r>
      <w:r w:rsidR="00CA2200" w:rsidRPr="00E821A8">
        <w:rPr>
          <w:rFonts w:asciiTheme="minorHAnsi" w:hAnsiTheme="minorHAnsi" w:cstheme="minorHAnsi"/>
          <w:sz w:val="24"/>
          <w:szCs w:val="24"/>
        </w:rPr>
        <w:t>28</w:t>
      </w:r>
      <w:r w:rsidRPr="00D07601">
        <w:rPr>
          <w:rFonts w:asciiTheme="minorHAnsi" w:hAnsiTheme="minorHAnsi" w:cstheme="minorHAnsi"/>
          <w:sz w:val="24"/>
          <w:szCs w:val="24"/>
        </w:rPr>
        <w:t>Project Owner delete project</w:t>
      </w:r>
    </w:p>
    <w:tbl>
      <w:tblPr>
        <w:tblW w:w="9379" w:type="dxa"/>
        <w:tblInd w:w="103" w:type="dxa"/>
        <w:tblLayout w:type="fixed"/>
        <w:tblLook w:val="04A0"/>
      </w:tblPr>
      <w:tblGrid>
        <w:gridCol w:w="1537"/>
        <w:gridCol w:w="2163"/>
        <w:gridCol w:w="2794"/>
        <w:gridCol w:w="2885"/>
      </w:tblGrid>
      <w:tr w:rsidR="00CA2200" w:rsidRPr="00E821A8" w:rsidTr="003D7084">
        <w:trPr>
          <w:trHeight w:val="114"/>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CA2200" w:rsidRPr="00E821A8" w:rsidRDefault="00D07601" w:rsidP="003D7084">
            <w:pPr>
              <w:spacing w:after="0" w:line="240" w:lineRule="auto"/>
              <w:rPr>
                <w:rFonts w:eastAsia="MS PGothic" w:cstheme="minorHAnsi"/>
                <w:b/>
                <w:sz w:val="24"/>
                <w:szCs w:val="24"/>
              </w:rPr>
            </w:pPr>
            <w:r w:rsidRPr="00D07601">
              <w:rPr>
                <w:rFonts w:eastAsia="MS PGothic" w:cstheme="minorHAnsi"/>
                <w:b/>
                <w:sz w:val="24"/>
                <w:szCs w:val="24"/>
              </w:rPr>
              <w:t>Content</w:t>
            </w:r>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CA2200" w:rsidRPr="00E821A8" w:rsidRDefault="00D07601" w:rsidP="003D7084">
            <w:pPr>
              <w:spacing w:after="0" w:line="240" w:lineRule="auto"/>
              <w:rPr>
                <w:rFonts w:eastAsia="MS PGothic" w:cstheme="minorHAnsi"/>
                <w:b/>
                <w:bCs/>
                <w:sz w:val="24"/>
                <w:szCs w:val="24"/>
              </w:rPr>
            </w:pPr>
            <w:r w:rsidRPr="00D07601">
              <w:rPr>
                <w:rFonts w:eastAsia="MS PGothic" w:cstheme="minorHAnsi"/>
                <w:b/>
                <w:bCs/>
                <w:sz w:val="24"/>
                <w:szCs w:val="24"/>
              </w:rPr>
              <w:t> Precondition</w:t>
            </w:r>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CA2200" w:rsidRPr="00E821A8" w:rsidRDefault="00D07601" w:rsidP="003D7084">
            <w:pPr>
              <w:spacing w:after="0" w:line="240" w:lineRule="auto"/>
              <w:rPr>
                <w:rFonts w:eastAsia="MS PGothic" w:cstheme="minorHAnsi"/>
                <w:b/>
                <w:bCs/>
                <w:sz w:val="24"/>
                <w:szCs w:val="24"/>
              </w:rPr>
            </w:pPr>
            <w:r w:rsidRPr="00D07601">
              <w:rPr>
                <w:rFonts w:eastAsia="MS PGothic" w:cstheme="minorHAnsi"/>
                <w:b/>
                <w:bCs/>
                <w:sz w:val="24"/>
                <w:szCs w:val="24"/>
              </w:rPr>
              <w:t> Test case procedure</w:t>
            </w:r>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CA2200" w:rsidRPr="00E821A8" w:rsidRDefault="00D07601" w:rsidP="003D7084">
            <w:pPr>
              <w:spacing w:after="0" w:line="240" w:lineRule="auto"/>
              <w:rPr>
                <w:rFonts w:eastAsia="MS PGothic" w:cstheme="minorHAnsi"/>
                <w:b/>
                <w:bCs/>
                <w:sz w:val="24"/>
                <w:szCs w:val="24"/>
              </w:rPr>
            </w:pPr>
            <w:r w:rsidRPr="00D07601">
              <w:rPr>
                <w:rFonts w:eastAsia="MS PGothic" w:cstheme="minorHAnsi"/>
                <w:b/>
                <w:bCs/>
                <w:sz w:val="24"/>
                <w:szCs w:val="24"/>
              </w:rPr>
              <w:t>Expected output</w:t>
            </w:r>
          </w:p>
        </w:tc>
      </w:tr>
      <w:tr w:rsidR="00CA2200" w:rsidRPr="00E821A8" w:rsidTr="003D7084">
        <w:trPr>
          <w:trHeight w:val="530"/>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CA2200" w:rsidRPr="00E821A8" w:rsidRDefault="00CA2200" w:rsidP="003D7084">
            <w:pPr>
              <w:spacing w:after="0" w:line="240" w:lineRule="auto"/>
              <w:rPr>
                <w:rFonts w:eastAsia="MS PGothic" w:cstheme="minorHAnsi"/>
                <w:sz w:val="24"/>
                <w:szCs w:val="24"/>
              </w:rPr>
            </w:pPr>
            <w:r w:rsidRPr="00E821A8">
              <w:rPr>
                <w:rFonts w:eastAsia="MS PGothic" w:cstheme="minorHAnsi"/>
                <w:sz w:val="24"/>
                <w:szCs w:val="24"/>
              </w:rPr>
              <w:t>Project Owner delete project</w:t>
            </w:r>
          </w:p>
        </w:tc>
        <w:tc>
          <w:tcPr>
            <w:tcW w:w="2163" w:type="dxa"/>
            <w:tcBorders>
              <w:top w:val="single" w:sz="4" w:space="0" w:color="000000"/>
              <w:left w:val="nil"/>
              <w:bottom w:val="single" w:sz="4" w:space="0" w:color="000000"/>
              <w:right w:val="single" w:sz="4" w:space="0" w:color="000000"/>
            </w:tcBorders>
            <w:shd w:val="clear" w:color="000000" w:fill="FFFFFF"/>
            <w:hideMark/>
          </w:tcPr>
          <w:p w:rsidR="00CA2200" w:rsidRPr="00E821A8" w:rsidRDefault="00CA2200" w:rsidP="003D7084">
            <w:pPr>
              <w:spacing w:after="0" w:line="240" w:lineRule="auto"/>
              <w:rPr>
                <w:rFonts w:eastAsia="MS PGothic" w:cstheme="minorHAnsi"/>
                <w:sz w:val="24"/>
                <w:szCs w:val="24"/>
              </w:rPr>
            </w:pPr>
            <w:r w:rsidRPr="00E821A8">
              <w:rPr>
                <w:rFonts w:eastAsia="MS PGothic" w:cstheme="minorHAnsi"/>
                <w:sz w:val="24"/>
                <w:szCs w:val="24"/>
              </w:rPr>
              <w:t>Log In as project Owner of a project</w:t>
            </w:r>
          </w:p>
        </w:tc>
        <w:tc>
          <w:tcPr>
            <w:tcW w:w="2794" w:type="dxa"/>
            <w:tcBorders>
              <w:top w:val="single" w:sz="4" w:space="0" w:color="000000"/>
              <w:left w:val="nil"/>
              <w:bottom w:val="single" w:sz="4" w:space="0" w:color="000000"/>
              <w:right w:val="single" w:sz="4" w:space="0" w:color="000000"/>
            </w:tcBorders>
            <w:shd w:val="clear" w:color="000000" w:fill="FFFFFF"/>
            <w:hideMark/>
          </w:tcPr>
          <w:p w:rsidR="00CA2200" w:rsidRPr="00E821A8" w:rsidRDefault="00CA2200" w:rsidP="00CA2200">
            <w:pPr>
              <w:pStyle w:val="ListParagraph"/>
              <w:numPr>
                <w:ilvl w:val="0"/>
                <w:numId w:val="86"/>
              </w:numPr>
              <w:spacing w:after="0" w:line="240" w:lineRule="auto"/>
              <w:rPr>
                <w:rFonts w:eastAsia="MS PGothic" w:cstheme="minorHAnsi"/>
                <w:sz w:val="24"/>
                <w:szCs w:val="24"/>
              </w:rPr>
            </w:pPr>
            <w:r w:rsidRPr="00E821A8">
              <w:rPr>
                <w:rFonts w:eastAsia="MS PGothic" w:cstheme="minorHAnsi"/>
                <w:sz w:val="24"/>
                <w:szCs w:val="24"/>
              </w:rPr>
              <w:t>Choose project link that user is owner</w:t>
            </w:r>
          </w:p>
          <w:p w:rsidR="00CA2200" w:rsidRPr="00E821A8" w:rsidRDefault="00CA2200" w:rsidP="00CA2200">
            <w:pPr>
              <w:pStyle w:val="ListParagraph"/>
              <w:numPr>
                <w:ilvl w:val="0"/>
                <w:numId w:val="86"/>
              </w:numPr>
              <w:spacing w:after="0" w:line="240" w:lineRule="auto"/>
              <w:rPr>
                <w:rFonts w:eastAsia="MS PGothic" w:cstheme="minorHAnsi"/>
                <w:sz w:val="24"/>
                <w:szCs w:val="24"/>
              </w:rPr>
            </w:pPr>
            <w:r w:rsidRPr="00E821A8">
              <w:rPr>
                <w:rFonts w:eastAsia="MS PGothic" w:cstheme="minorHAnsi"/>
                <w:sz w:val="24"/>
                <w:szCs w:val="24"/>
              </w:rPr>
              <w:t>Click delete</w:t>
            </w:r>
          </w:p>
        </w:tc>
        <w:tc>
          <w:tcPr>
            <w:tcW w:w="2885" w:type="dxa"/>
            <w:tcBorders>
              <w:top w:val="single" w:sz="4" w:space="0" w:color="000000"/>
              <w:left w:val="nil"/>
              <w:bottom w:val="single" w:sz="4" w:space="0" w:color="000000"/>
              <w:right w:val="single" w:sz="4" w:space="0" w:color="000000"/>
            </w:tcBorders>
            <w:shd w:val="clear" w:color="000000" w:fill="FFFFFF"/>
            <w:hideMark/>
          </w:tcPr>
          <w:p w:rsidR="00CA2200" w:rsidRPr="00E821A8" w:rsidRDefault="00CA2200" w:rsidP="00CA2200">
            <w:pPr>
              <w:pStyle w:val="ListParagraph"/>
              <w:numPr>
                <w:ilvl w:val="0"/>
                <w:numId w:val="85"/>
              </w:numPr>
              <w:spacing w:after="0" w:line="240" w:lineRule="auto"/>
              <w:rPr>
                <w:rFonts w:eastAsia="MS PGothic" w:cstheme="minorHAnsi"/>
                <w:sz w:val="24"/>
                <w:szCs w:val="24"/>
              </w:rPr>
            </w:pPr>
            <w:r w:rsidRPr="00E821A8">
              <w:rPr>
                <w:rFonts w:eastAsia="MS PGothic" w:cstheme="minorHAnsi"/>
                <w:sz w:val="24"/>
                <w:szCs w:val="24"/>
              </w:rPr>
              <w:t>Project deleted</w:t>
            </w:r>
          </w:p>
        </w:tc>
      </w:tr>
    </w:tbl>
    <w:p w:rsidR="00CA2200" w:rsidRPr="00E821A8" w:rsidRDefault="00CA2200" w:rsidP="00314775">
      <w:pPr>
        <w:rPr>
          <w:rFonts w:cstheme="minorHAnsi"/>
          <w:sz w:val="24"/>
          <w:szCs w:val="24"/>
        </w:rPr>
      </w:pPr>
    </w:p>
    <w:p w:rsidR="003D7084" w:rsidRDefault="00807668">
      <w:pPr>
        <w:pStyle w:val="Heading3"/>
        <w:numPr>
          <w:ilvl w:val="1"/>
          <w:numId w:val="19"/>
        </w:numPr>
        <w:ind w:left="360" w:hanging="360"/>
        <w:rPr>
          <w:rFonts w:asciiTheme="minorHAnsi" w:hAnsiTheme="minorHAnsi" w:cstheme="minorHAnsi"/>
          <w:sz w:val="24"/>
          <w:szCs w:val="24"/>
        </w:rPr>
      </w:pPr>
      <w:r w:rsidRPr="00E821A8">
        <w:rPr>
          <w:rFonts w:asciiTheme="minorHAnsi" w:hAnsiTheme="minorHAnsi" w:cstheme="minorHAnsi"/>
          <w:sz w:val="24"/>
          <w:szCs w:val="24"/>
        </w:rPr>
        <w:t>Planner</w:t>
      </w:r>
    </w:p>
    <w:p w:rsidR="00A41714" w:rsidRPr="00E821A8" w:rsidRDefault="00A41714" w:rsidP="00A41714">
      <w:pPr>
        <w:pStyle w:val="Heading4"/>
        <w:rPr>
          <w:rFonts w:asciiTheme="minorHAnsi" w:hAnsiTheme="minorHAnsi" w:cstheme="minorHAnsi"/>
          <w:sz w:val="24"/>
          <w:szCs w:val="24"/>
        </w:rPr>
      </w:pPr>
      <w:r w:rsidRPr="00E821A8">
        <w:rPr>
          <w:rFonts w:asciiTheme="minorHAnsi" w:hAnsiTheme="minorHAnsi" w:cstheme="minorHAnsi"/>
          <w:sz w:val="24"/>
          <w:szCs w:val="24"/>
        </w:rPr>
        <w:t>5</w:t>
      </w:r>
      <w:r w:rsidR="00D07601" w:rsidRPr="00D07601">
        <w:rPr>
          <w:rFonts w:asciiTheme="minorHAnsi" w:hAnsiTheme="minorHAnsi" w:cstheme="minorHAnsi"/>
          <w:sz w:val="24"/>
          <w:szCs w:val="24"/>
        </w:rPr>
        <w:t>.</w:t>
      </w:r>
      <w:r w:rsidRPr="00E821A8">
        <w:rPr>
          <w:rFonts w:asciiTheme="minorHAnsi" w:hAnsiTheme="minorHAnsi" w:cstheme="minorHAnsi"/>
          <w:sz w:val="24"/>
          <w:szCs w:val="24"/>
        </w:rPr>
        <w:t>2</w:t>
      </w:r>
      <w:r w:rsidR="00D07601" w:rsidRPr="00D07601">
        <w:rPr>
          <w:rFonts w:asciiTheme="minorHAnsi" w:hAnsiTheme="minorHAnsi" w:cstheme="minorHAnsi"/>
          <w:sz w:val="24"/>
          <w:szCs w:val="24"/>
        </w:rPr>
        <w:t>.</w:t>
      </w:r>
      <w:r w:rsidRPr="00E821A8">
        <w:rPr>
          <w:rFonts w:asciiTheme="minorHAnsi" w:hAnsiTheme="minorHAnsi" w:cstheme="minorHAnsi"/>
          <w:sz w:val="24"/>
          <w:szCs w:val="24"/>
        </w:rPr>
        <w:t>1</w:t>
      </w:r>
      <w:r w:rsidR="00D07601" w:rsidRPr="00D07601">
        <w:rPr>
          <w:rFonts w:asciiTheme="minorHAnsi" w:hAnsiTheme="minorHAnsi" w:cstheme="minorHAnsi"/>
          <w:sz w:val="24"/>
          <w:szCs w:val="24"/>
        </w:rPr>
        <w:t>Check view project list</w:t>
      </w:r>
    </w:p>
    <w:tbl>
      <w:tblPr>
        <w:tblW w:w="9379" w:type="dxa"/>
        <w:tblInd w:w="103" w:type="dxa"/>
        <w:tblLayout w:type="fixed"/>
        <w:tblLook w:val="04A0"/>
      </w:tblPr>
      <w:tblGrid>
        <w:gridCol w:w="1537"/>
        <w:gridCol w:w="2163"/>
        <w:gridCol w:w="2794"/>
        <w:gridCol w:w="2885"/>
      </w:tblGrid>
      <w:tr w:rsidR="00A41714" w:rsidRPr="00E821A8" w:rsidTr="003D7084">
        <w:trPr>
          <w:trHeight w:val="114"/>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A41714" w:rsidRPr="00E821A8" w:rsidRDefault="00D07601" w:rsidP="003D7084">
            <w:pPr>
              <w:spacing w:after="0" w:line="240" w:lineRule="auto"/>
              <w:rPr>
                <w:rFonts w:eastAsia="MS PGothic" w:cstheme="minorHAnsi"/>
                <w:b/>
                <w:sz w:val="24"/>
                <w:szCs w:val="24"/>
              </w:rPr>
            </w:pPr>
            <w:r w:rsidRPr="00D07601">
              <w:rPr>
                <w:rFonts w:eastAsia="MS PGothic" w:cstheme="minorHAnsi"/>
                <w:b/>
                <w:sz w:val="24"/>
                <w:szCs w:val="24"/>
              </w:rPr>
              <w:t>Content</w:t>
            </w:r>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A41714" w:rsidRPr="00E821A8" w:rsidRDefault="00D07601" w:rsidP="003D7084">
            <w:pPr>
              <w:spacing w:after="0" w:line="240" w:lineRule="auto"/>
              <w:rPr>
                <w:rFonts w:eastAsia="MS PGothic" w:cstheme="minorHAnsi"/>
                <w:b/>
                <w:bCs/>
                <w:sz w:val="24"/>
                <w:szCs w:val="24"/>
              </w:rPr>
            </w:pPr>
            <w:r w:rsidRPr="00D07601">
              <w:rPr>
                <w:rFonts w:eastAsia="MS PGothic" w:cstheme="minorHAnsi"/>
                <w:b/>
                <w:bCs/>
                <w:sz w:val="24"/>
                <w:szCs w:val="24"/>
              </w:rPr>
              <w:t> Precondition</w:t>
            </w:r>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A41714" w:rsidRPr="00E821A8" w:rsidRDefault="00D07601" w:rsidP="003D7084">
            <w:pPr>
              <w:spacing w:after="0" w:line="240" w:lineRule="auto"/>
              <w:rPr>
                <w:rFonts w:eastAsia="MS PGothic" w:cstheme="minorHAnsi"/>
                <w:b/>
                <w:bCs/>
                <w:sz w:val="24"/>
                <w:szCs w:val="24"/>
              </w:rPr>
            </w:pPr>
            <w:r w:rsidRPr="00D07601">
              <w:rPr>
                <w:rFonts w:eastAsia="MS PGothic" w:cstheme="minorHAnsi"/>
                <w:b/>
                <w:bCs/>
                <w:sz w:val="24"/>
                <w:szCs w:val="24"/>
              </w:rPr>
              <w:t> Test case procedure</w:t>
            </w:r>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A41714" w:rsidRPr="00E821A8" w:rsidRDefault="00D07601" w:rsidP="003D7084">
            <w:pPr>
              <w:spacing w:after="0" w:line="240" w:lineRule="auto"/>
              <w:rPr>
                <w:rFonts w:eastAsia="MS PGothic" w:cstheme="minorHAnsi"/>
                <w:b/>
                <w:bCs/>
                <w:sz w:val="24"/>
                <w:szCs w:val="24"/>
              </w:rPr>
            </w:pPr>
            <w:r w:rsidRPr="00D07601">
              <w:rPr>
                <w:rFonts w:eastAsia="MS PGothic" w:cstheme="minorHAnsi"/>
                <w:b/>
                <w:bCs/>
                <w:sz w:val="24"/>
                <w:szCs w:val="24"/>
              </w:rPr>
              <w:t>Expected output</w:t>
            </w:r>
          </w:p>
        </w:tc>
      </w:tr>
      <w:tr w:rsidR="00A41714" w:rsidRPr="00E821A8" w:rsidTr="003D7084">
        <w:trPr>
          <w:trHeight w:val="1142"/>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A41714" w:rsidRPr="00E821A8" w:rsidRDefault="00D07601" w:rsidP="003D7084">
            <w:pPr>
              <w:spacing w:after="0" w:line="240" w:lineRule="auto"/>
              <w:rPr>
                <w:rFonts w:eastAsia="MS PGothic" w:cstheme="minorHAnsi"/>
                <w:sz w:val="24"/>
                <w:szCs w:val="24"/>
              </w:rPr>
            </w:pPr>
            <w:r w:rsidRPr="00D07601">
              <w:rPr>
                <w:rFonts w:eastAsia="MS PGothic" w:cstheme="minorHAnsi"/>
                <w:sz w:val="24"/>
                <w:szCs w:val="24"/>
              </w:rPr>
              <w:t>Check view project list</w:t>
            </w:r>
          </w:p>
        </w:tc>
        <w:tc>
          <w:tcPr>
            <w:tcW w:w="2163" w:type="dxa"/>
            <w:tcBorders>
              <w:top w:val="single" w:sz="4" w:space="0" w:color="000000"/>
              <w:left w:val="nil"/>
              <w:bottom w:val="single" w:sz="4" w:space="0" w:color="000000"/>
              <w:right w:val="single" w:sz="4" w:space="0" w:color="000000"/>
            </w:tcBorders>
            <w:shd w:val="clear" w:color="000000" w:fill="FFFFFF"/>
            <w:hideMark/>
          </w:tcPr>
          <w:p w:rsidR="003D7084" w:rsidRDefault="00A41714">
            <w:pPr>
              <w:spacing w:after="0" w:line="240" w:lineRule="auto"/>
              <w:rPr>
                <w:rFonts w:eastAsia="MS PGothic" w:cstheme="minorHAnsi"/>
                <w:sz w:val="24"/>
                <w:szCs w:val="24"/>
              </w:rPr>
            </w:pPr>
            <w:r w:rsidRPr="00E821A8">
              <w:rPr>
                <w:rFonts w:eastAsia="MS PGothic" w:cstheme="minorHAnsi"/>
                <w:sz w:val="24"/>
                <w:szCs w:val="24"/>
              </w:rPr>
              <w:t>Member of one project</w:t>
            </w:r>
          </w:p>
        </w:tc>
        <w:tc>
          <w:tcPr>
            <w:tcW w:w="2794" w:type="dxa"/>
            <w:tcBorders>
              <w:top w:val="single" w:sz="4" w:space="0" w:color="000000"/>
              <w:left w:val="nil"/>
              <w:bottom w:val="single" w:sz="4" w:space="0" w:color="000000"/>
              <w:right w:val="single" w:sz="4" w:space="0" w:color="000000"/>
            </w:tcBorders>
            <w:shd w:val="clear" w:color="000000" w:fill="FFFFFF"/>
            <w:hideMark/>
          </w:tcPr>
          <w:p w:rsidR="003D7084" w:rsidRDefault="00A41714">
            <w:pPr>
              <w:pStyle w:val="ListParagraph"/>
              <w:numPr>
                <w:ilvl w:val="0"/>
                <w:numId w:val="56"/>
              </w:numPr>
              <w:spacing w:after="0" w:line="240" w:lineRule="auto"/>
              <w:rPr>
                <w:rFonts w:eastAsia="MS PGothic" w:cstheme="minorHAnsi"/>
                <w:sz w:val="24"/>
                <w:szCs w:val="24"/>
              </w:rPr>
            </w:pPr>
            <w:r w:rsidRPr="00E821A8">
              <w:rPr>
                <w:rFonts w:eastAsia="MS PGothic" w:cstheme="minorHAnsi"/>
                <w:sz w:val="24"/>
                <w:szCs w:val="24"/>
              </w:rPr>
              <w:t>Log in</w:t>
            </w:r>
          </w:p>
        </w:tc>
        <w:tc>
          <w:tcPr>
            <w:tcW w:w="2885" w:type="dxa"/>
            <w:tcBorders>
              <w:top w:val="single" w:sz="4" w:space="0" w:color="000000"/>
              <w:left w:val="nil"/>
              <w:bottom w:val="single" w:sz="4" w:space="0" w:color="000000"/>
              <w:right w:val="single" w:sz="4" w:space="0" w:color="000000"/>
            </w:tcBorders>
            <w:shd w:val="clear" w:color="000000" w:fill="FFFFFF"/>
            <w:hideMark/>
          </w:tcPr>
          <w:p w:rsidR="003D7084" w:rsidRDefault="00D07601">
            <w:pPr>
              <w:pStyle w:val="ListParagraph"/>
              <w:numPr>
                <w:ilvl w:val="0"/>
                <w:numId w:val="57"/>
              </w:numPr>
              <w:spacing w:after="0" w:line="240" w:lineRule="auto"/>
              <w:rPr>
                <w:rFonts w:eastAsia="MS PGothic" w:cstheme="minorHAnsi"/>
                <w:sz w:val="24"/>
                <w:szCs w:val="24"/>
              </w:rPr>
            </w:pPr>
            <w:r w:rsidRPr="00D07601">
              <w:rPr>
                <w:rFonts w:eastAsia="MS PGothic" w:cstheme="minorHAnsi"/>
                <w:sz w:val="24"/>
                <w:szCs w:val="24"/>
              </w:rPr>
              <w:t>Able to view list of projects that logged-in user is member.</w:t>
            </w:r>
          </w:p>
        </w:tc>
      </w:tr>
    </w:tbl>
    <w:p w:rsidR="00A41714" w:rsidRPr="00E821A8" w:rsidRDefault="00A41714" w:rsidP="00A41714">
      <w:pPr>
        <w:rPr>
          <w:rFonts w:cstheme="minorHAnsi"/>
          <w:sz w:val="24"/>
          <w:szCs w:val="24"/>
        </w:rPr>
      </w:pPr>
    </w:p>
    <w:p w:rsidR="00A41714" w:rsidRPr="00E821A8" w:rsidRDefault="00A41714" w:rsidP="00A41714">
      <w:pPr>
        <w:pStyle w:val="Heading4"/>
        <w:rPr>
          <w:rFonts w:asciiTheme="minorHAnsi" w:hAnsiTheme="minorHAnsi" w:cstheme="minorHAnsi"/>
          <w:sz w:val="24"/>
          <w:szCs w:val="24"/>
        </w:rPr>
      </w:pPr>
      <w:r w:rsidRPr="00E821A8">
        <w:rPr>
          <w:rFonts w:asciiTheme="minorHAnsi" w:hAnsiTheme="minorHAnsi" w:cstheme="minorHAnsi"/>
          <w:sz w:val="24"/>
          <w:szCs w:val="24"/>
        </w:rPr>
        <w:t>5</w:t>
      </w:r>
      <w:r w:rsidR="00D07601" w:rsidRPr="00D07601">
        <w:rPr>
          <w:rFonts w:asciiTheme="minorHAnsi" w:hAnsiTheme="minorHAnsi" w:cstheme="minorHAnsi"/>
          <w:sz w:val="24"/>
          <w:szCs w:val="24"/>
        </w:rPr>
        <w:t>.</w:t>
      </w:r>
      <w:r w:rsidRPr="00E821A8">
        <w:rPr>
          <w:rFonts w:asciiTheme="minorHAnsi" w:hAnsiTheme="minorHAnsi" w:cstheme="minorHAnsi"/>
          <w:sz w:val="24"/>
          <w:szCs w:val="24"/>
        </w:rPr>
        <w:t>2</w:t>
      </w:r>
      <w:r w:rsidR="00D07601" w:rsidRPr="00D07601">
        <w:rPr>
          <w:rFonts w:asciiTheme="minorHAnsi" w:hAnsiTheme="minorHAnsi" w:cstheme="minorHAnsi"/>
          <w:sz w:val="24"/>
          <w:szCs w:val="24"/>
        </w:rPr>
        <w:t>.2Check view tasks list of a project</w:t>
      </w:r>
    </w:p>
    <w:tbl>
      <w:tblPr>
        <w:tblW w:w="9379" w:type="dxa"/>
        <w:tblInd w:w="103" w:type="dxa"/>
        <w:tblLayout w:type="fixed"/>
        <w:tblLook w:val="04A0"/>
      </w:tblPr>
      <w:tblGrid>
        <w:gridCol w:w="1537"/>
        <w:gridCol w:w="2163"/>
        <w:gridCol w:w="2794"/>
        <w:gridCol w:w="2885"/>
      </w:tblGrid>
      <w:tr w:rsidR="00A41714" w:rsidRPr="00E821A8" w:rsidTr="003D7084">
        <w:trPr>
          <w:trHeight w:val="114"/>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A41714" w:rsidRPr="00E821A8" w:rsidRDefault="00D07601" w:rsidP="003D7084">
            <w:pPr>
              <w:spacing w:after="0" w:line="240" w:lineRule="auto"/>
              <w:rPr>
                <w:rFonts w:eastAsia="MS PGothic" w:cstheme="minorHAnsi"/>
                <w:b/>
                <w:sz w:val="24"/>
                <w:szCs w:val="24"/>
              </w:rPr>
            </w:pPr>
            <w:r w:rsidRPr="00D07601">
              <w:rPr>
                <w:rFonts w:eastAsia="MS PGothic" w:cstheme="minorHAnsi"/>
                <w:b/>
                <w:sz w:val="24"/>
                <w:szCs w:val="24"/>
              </w:rPr>
              <w:t>Content</w:t>
            </w:r>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A41714" w:rsidRPr="00E821A8" w:rsidRDefault="00D07601" w:rsidP="003D7084">
            <w:pPr>
              <w:spacing w:after="0" w:line="240" w:lineRule="auto"/>
              <w:rPr>
                <w:rFonts w:eastAsia="MS PGothic" w:cstheme="minorHAnsi"/>
                <w:b/>
                <w:bCs/>
                <w:sz w:val="24"/>
                <w:szCs w:val="24"/>
              </w:rPr>
            </w:pPr>
            <w:r w:rsidRPr="00D07601">
              <w:rPr>
                <w:rFonts w:eastAsia="MS PGothic" w:cstheme="minorHAnsi"/>
                <w:b/>
                <w:bCs/>
                <w:sz w:val="24"/>
                <w:szCs w:val="24"/>
              </w:rPr>
              <w:t> Precondition</w:t>
            </w:r>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A41714" w:rsidRPr="00E821A8" w:rsidRDefault="00D07601" w:rsidP="003D7084">
            <w:pPr>
              <w:spacing w:after="0" w:line="240" w:lineRule="auto"/>
              <w:rPr>
                <w:rFonts w:eastAsia="MS PGothic" w:cstheme="minorHAnsi"/>
                <w:b/>
                <w:bCs/>
                <w:sz w:val="24"/>
                <w:szCs w:val="24"/>
              </w:rPr>
            </w:pPr>
            <w:r w:rsidRPr="00D07601">
              <w:rPr>
                <w:rFonts w:eastAsia="MS PGothic" w:cstheme="minorHAnsi"/>
                <w:b/>
                <w:bCs/>
                <w:sz w:val="24"/>
                <w:szCs w:val="24"/>
              </w:rPr>
              <w:t> Test case procedure</w:t>
            </w:r>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A41714" w:rsidRPr="00E821A8" w:rsidRDefault="00D07601" w:rsidP="003D7084">
            <w:pPr>
              <w:spacing w:after="0" w:line="240" w:lineRule="auto"/>
              <w:rPr>
                <w:rFonts w:eastAsia="MS PGothic" w:cstheme="minorHAnsi"/>
                <w:b/>
                <w:bCs/>
                <w:sz w:val="24"/>
                <w:szCs w:val="24"/>
              </w:rPr>
            </w:pPr>
            <w:r w:rsidRPr="00D07601">
              <w:rPr>
                <w:rFonts w:eastAsia="MS PGothic" w:cstheme="minorHAnsi"/>
                <w:b/>
                <w:bCs/>
                <w:sz w:val="24"/>
                <w:szCs w:val="24"/>
              </w:rPr>
              <w:t>Expected output</w:t>
            </w:r>
          </w:p>
        </w:tc>
      </w:tr>
      <w:tr w:rsidR="00A41714" w:rsidRPr="00E821A8" w:rsidTr="003D7084">
        <w:trPr>
          <w:trHeight w:val="1142"/>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A41714" w:rsidRPr="00E821A8" w:rsidRDefault="00D07601" w:rsidP="0028675C">
            <w:pPr>
              <w:spacing w:after="0" w:line="240" w:lineRule="auto"/>
              <w:rPr>
                <w:rFonts w:eastAsia="MS PGothic" w:cstheme="minorHAnsi"/>
                <w:sz w:val="24"/>
                <w:szCs w:val="24"/>
              </w:rPr>
            </w:pPr>
            <w:r w:rsidRPr="00D07601">
              <w:rPr>
                <w:rFonts w:eastAsia="MS PGothic" w:cstheme="minorHAnsi"/>
                <w:sz w:val="24"/>
                <w:szCs w:val="24"/>
              </w:rPr>
              <w:t xml:space="preserve">Check view </w:t>
            </w:r>
            <w:r w:rsidR="0028675C" w:rsidRPr="00E821A8">
              <w:rPr>
                <w:rFonts w:eastAsia="MS PGothic" w:cstheme="minorHAnsi"/>
                <w:sz w:val="24"/>
                <w:szCs w:val="24"/>
              </w:rPr>
              <w:t>task</w:t>
            </w:r>
            <w:r w:rsidRPr="00D07601">
              <w:rPr>
                <w:rFonts w:eastAsia="MS PGothic" w:cstheme="minorHAnsi"/>
                <w:sz w:val="24"/>
                <w:szCs w:val="24"/>
              </w:rPr>
              <w:t xml:space="preserve"> list</w:t>
            </w:r>
          </w:p>
        </w:tc>
        <w:tc>
          <w:tcPr>
            <w:tcW w:w="2163" w:type="dxa"/>
            <w:tcBorders>
              <w:top w:val="single" w:sz="4" w:space="0" w:color="000000"/>
              <w:left w:val="nil"/>
              <w:bottom w:val="single" w:sz="4" w:space="0" w:color="000000"/>
              <w:right w:val="single" w:sz="4" w:space="0" w:color="000000"/>
            </w:tcBorders>
            <w:shd w:val="clear" w:color="000000" w:fill="FFFFFF"/>
            <w:hideMark/>
          </w:tcPr>
          <w:p w:rsidR="003D7084" w:rsidRDefault="00D07601">
            <w:pPr>
              <w:pStyle w:val="ListParagraph"/>
              <w:numPr>
                <w:ilvl w:val="0"/>
                <w:numId w:val="81"/>
              </w:numPr>
              <w:spacing w:after="0" w:line="240" w:lineRule="auto"/>
              <w:rPr>
                <w:rFonts w:eastAsia="MS PGothic" w:cstheme="minorHAnsi"/>
                <w:sz w:val="24"/>
                <w:szCs w:val="24"/>
              </w:rPr>
            </w:pPr>
            <w:r w:rsidRPr="00D07601">
              <w:rPr>
                <w:rFonts w:eastAsia="MS PGothic" w:cstheme="minorHAnsi"/>
                <w:sz w:val="24"/>
                <w:szCs w:val="24"/>
              </w:rPr>
              <w:t>Logged in</w:t>
            </w:r>
          </w:p>
        </w:tc>
        <w:tc>
          <w:tcPr>
            <w:tcW w:w="2794" w:type="dxa"/>
            <w:tcBorders>
              <w:top w:val="single" w:sz="4" w:space="0" w:color="000000"/>
              <w:left w:val="nil"/>
              <w:bottom w:val="single" w:sz="4" w:space="0" w:color="000000"/>
              <w:right w:val="single" w:sz="4" w:space="0" w:color="000000"/>
            </w:tcBorders>
            <w:shd w:val="clear" w:color="000000" w:fill="FFFFFF"/>
            <w:hideMark/>
          </w:tcPr>
          <w:p w:rsidR="003D7084" w:rsidRDefault="00D07601">
            <w:pPr>
              <w:pStyle w:val="ListParagraph"/>
              <w:numPr>
                <w:ilvl w:val="0"/>
                <w:numId w:val="56"/>
              </w:numPr>
              <w:spacing w:after="0" w:line="240" w:lineRule="auto"/>
              <w:rPr>
                <w:rFonts w:eastAsia="MS PGothic" w:cstheme="minorHAnsi"/>
                <w:sz w:val="24"/>
                <w:szCs w:val="24"/>
              </w:rPr>
            </w:pPr>
            <w:r w:rsidRPr="00D07601">
              <w:rPr>
                <w:rFonts w:eastAsia="MS PGothic" w:cstheme="minorHAnsi"/>
                <w:sz w:val="24"/>
                <w:szCs w:val="24"/>
              </w:rPr>
              <w:t>Click on one project link</w:t>
            </w:r>
          </w:p>
        </w:tc>
        <w:tc>
          <w:tcPr>
            <w:tcW w:w="2885" w:type="dxa"/>
            <w:tcBorders>
              <w:top w:val="single" w:sz="4" w:space="0" w:color="000000"/>
              <w:left w:val="nil"/>
              <w:bottom w:val="single" w:sz="4" w:space="0" w:color="000000"/>
              <w:right w:val="single" w:sz="4" w:space="0" w:color="000000"/>
            </w:tcBorders>
            <w:shd w:val="clear" w:color="000000" w:fill="FFFFFF"/>
            <w:hideMark/>
          </w:tcPr>
          <w:p w:rsidR="003D7084" w:rsidRDefault="00D07601">
            <w:pPr>
              <w:pStyle w:val="ListParagraph"/>
              <w:numPr>
                <w:ilvl w:val="0"/>
                <w:numId w:val="57"/>
              </w:numPr>
              <w:spacing w:after="0" w:line="240" w:lineRule="auto"/>
              <w:rPr>
                <w:rFonts w:eastAsia="MS PGothic" w:cstheme="minorHAnsi"/>
                <w:sz w:val="24"/>
                <w:szCs w:val="24"/>
              </w:rPr>
            </w:pPr>
            <w:r w:rsidRPr="00D07601">
              <w:rPr>
                <w:rFonts w:eastAsia="MS PGothic" w:cstheme="minorHAnsi"/>
                <w:sz w:val="24"/>
                <w:szCs w:val="24"/>
              </w:rPr>
              <w:t xml:space="preserve">Able to view list of </w:t>
            </w:r>
            <w:proofErr w:type="spellStart"/>
            <w:r w:rsidR="0028675C" w:rsidRPr="00E821A8">
              <w:rPr>
                <w:rFonts w:eastAsia="MS PGothic" w:cstheme="minorHAnsi"/>
                <w:sz w:val="24"/>
                <w:szCs w:val="24"/>
              </w:rPr>
              <w:t>task</w:t>
            </w:r>
            <w:r w:rsidRPr="00D07601">
              <w:rPr>
                <w:rFonts w:eastAsia="MS PGothic" w:cstheme="minorHAnsi"/>
                <w:sz w:val="24"/>
                <w:szCs w:val="24"/>
              </w:rPr>
              <w:t>of</w:t>
            </w:r>
            <w:proofErr w:type="spellEnd"/>
            <w:r w:rsidRPr="00D07601">
              <w:rPr>
                <w:rFonts w:eastAsia="MS PGothic" w:cstheme="minorHAnsi"/>
                <w:sz w:val="24"/>
                <w:szCs w:val="24"/>
              </w:rPr>
              <w:t xml:space="preserve"> that project</w:t>
            </w:r>
          </w:p>
        </w:tc>
      </w:tr>
    </w:tbl>
    <w:p w:rsidR="003D7084" w:rsidRDefault="003D7084">
      <w:pPr>
        <w:rPr>
          <w:rFonts w:cstheme="minorHAnsi"/>
          <w:sz w:val="24"/>
          <w:szCs w:val="24"/>
        </w:rPr>
      </w:pPr>
    </w:p>
    <w:p w:rsidR="00A41714" w:rsidRPr="00E821A8" w:rsidRDefault="00A41714" w:rsidP="00A41714">
      <w:pPr>
        <w:pStyle w:val="Heading4"/>
        <w:rPr>
          <w:rFonts w:asciiTheme="minorHAnsi" w:hAnsiTheme="minorHAnsi" w:cstheme="minorHAnsi"/>
          <w:sz w:val="24"/>
          <w:szCs w:val="24"/>
        </w:rPr>
      </w:pPr>
      <w:r w:rsidRPr="00E821A8">
        <w:rPr>
          <w:rFonts w:asciiTheme="minorHAnsi" w:hAnsiTheme="minorHAnsi" w:cstheme="minorHAnsi"/>
          <w:sz w:val="24"/>
          <w:szCs w:val="24"/>
        </w:rPr>
        <w:t>5</w:t>
      </w:r>
      <w:r w:rsidR="00D07601" w:rsidRPr="00D07601">
        <w:rPr>
          <w:rFonts w:asciiTheme="minorHAnsi" w:hAnsiTheme="minorHAnsi" w:cstheme="minorHAnsi"/>
          <w:sz w:val="24"/>
          <w:szCs w:val="24"/>
        </w:rPr>
        <w:t>.</w:t>
      </w:r>
      <w:r w:rsidRPr="00E821A8">
        <w:rPr>
          <w:rFonts w:asciiTheme="minorHAnsi" w:hAnsiTheme="minorHAnsi" w:cstheme="minorHAnsi"/>
          <w:sz w:val="24"/>
          <w:szCs w:val="24"/>
        </w:rPr>
        <w:t>2</w:t>
      </w:r>
      <w:r w:rsidR="00D07601" w:rsidRPr="00D07601">
        <w:rPr>
          <w:rFonts w:asciiTheme="minorHAnsi" w:hAnsiTheme="minorHAnsi" w:cstheme="minorHAnsi"/>
          <w:sz w:val="24"/>
          <w:szCs w:val="24"/>
        </w:rPr>
        <w:t>.3Check PM can Add/Delete/</w:t>
      </w:r>
      <w:proofErr w:type="spellStart"/>
      <w:r w:rsidR="00D07601" w:rsidRPr="00D07601">
        <w:rPr>
          <w:rFonts w:asciiTheme="minorHAnsi" w:hAnsiTheme="minorHAnsi" w:cstheme="minorHAnsi"/>
          <w:sz w:val="24"/>
          <w:szCs w:val="24"/>
        </w:rPr>
        <w:t>AssignTask</w:t>
      </w:r>
      <w:proofErr w:type="spellEnd"/>
      <w:r w:rsidR="00D07601" w:rsidRPr="00D07601">
        <w:rPr>
          <w:rFonts w:asciiTheme="minorHAnsi" w:hAnsiTheme="minorHAnsi" w:cstheme="minorHAnsi"/>
          <w:sz w:val="24"/>
          <w:szCs w:val="24"/>
        </w:rPr>
        <w:tab/>
      </w:r>
      <w:r w:rsidR="00D07601" w:rsidRPr="00D07601">
        <w:rPr>
          <w:rFonts w:asciiTheme="minorHAnsi" w:hAnsiTheme="minorHAnsi" w:cstheme="minorHAnsi"/>
          <w:sz w:val="24"/>
          <w:szCs w:val="24"/>
        </w:rPr>
        <w:tab/>
      </w:r>
      <w:r w:rsidR="00D07601" w:rsidRPr="00D07601">
        <w:rPr>
          <w:rFonts w:asciiTheme="minorHAnsi" w:hAnsiTheme="minorHAnsi" w:cstheme="minorHAnsi"/>
          <w:sz w:val="24"/>
          <w:szCs w:val="24"/>
        </w:rPr>
        <w:tab/>
      </w:r>
    </w:p>
    <w:tbl>
      <w:tblPr>
        <w:tblW w:w="9379" w:type="dxa"/>
        <w:tblInd w:w="103" w:type="dxa"/>
        <w:tblLayout w:type="fixed"/>
        <w:tblLook w:val="04A0"/>
      </w:tblPr>
      <w:tblGrid>
        <w:gridCol w:w="1537"/>
        <w:gridCol w:w="2163"/>
        <w:gridCol w:w="2794"/>
        <w:gridCol w:w="2885"/>
      </w:tblGrid>
      <w:tr w:rsidR="00A41714" w:rsidRPr="00E821A8" w:rsidTr="003D7084">
        <w:trPr>
          <w:trHeight w:val="114"/>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A41714" w:rsidRPr="00E821A8" w:rsidRDefault="00D07601" w:rsidP="003D7084">
            <w:pPr>
              <w:spacing w:after="0" w:line="240" w:lineRule="auto"/>
              <w:rPr>
                <w:rFonts w:eastAsia="MS PGothic" w:cstheme="minorHAnsi"/>
                <w:b/>
                <w:sz w:val="24"/>
                <w:szCs w:val="24"/>
              </w:rPr>
            </w:pPr>
            <w:r w:rsidRPr="00D07601">
              <w:rPr>
                <w:rFonts w:eastAsia="MS PGothic" w:cstheme="minorHAnsi"/>
                <w:b/>
                <w:sz w:val="24"/>
                <w:szCs w:val="24"/>
              </w:rPr>
              <w:t>Content</w:t>
            </w:r>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A41714" w:rsidRPr="00E821A8" w:rsidRDefault="00D07601" w:rsidP="003D7084">
            <w:pPr>
              <w:spacing w:after="0" w:line="240" w:lineRule="auto"/>
              <w:rPr>
                <w:rFonts w:eastAsia="MS PGothic" w:cstheme="minorHAnsi"/>
                <w:b/>
                <w:bCs/>
                <w:sz w:val="24"/>
                <w:szCs w:val="24"/>
              </w:rPr>
            </w:pPr>
            <w:r w:rsidRPr="00D07601">
              <w:rPr>
                <w:rFonts w:eastAsia="MS PGothic" w:cstheme="minorHAnsi"/>
                <w:b/>
                <w:bCs/>
                <w:sz w:val="24"/>
                <w:szCs w:val="24"/>
              </w:rPr>
              <w:t> Precondition</w:t>
            </w:r>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A41714" w:rsidRPr="00E821A8" w:rsidRDefault="00D07601" w:rsidP="003D7084">
            <w:pPr>
              <w:spacing w:after="0" w:line="240" w:lineRule="auto"/>
              <w:rPr>
                <w:rFonts w:eastAsia="MS PGothic" w:cstheme="minorHAnsi"/>
                <w:b/>
                <w:bCs/>
                <w:sz w:val="24"/>
                <w:szCs w:val="24"/>
              </w:rPr>
            </w:pPr>
            <w:r w:rsidRPr="00D07601">
              <w:rPr>
                <w:rFonts w:eastAsia="MS PGothic" w:cstheme="minorHAnsi"/>
                <w:b/>
                <w:bCs/>
                <w:sz w:val="24"/>
                <w:szCs w:val="24"/>
              </w:rPr>
              <w:t> Test case procedure</w:t>
            </w:r>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A41714" w:rsidRPr="00E821A8" w:rsidRDefault="00D07601" w:rsidP="003D7084">
            <w:pPr>
              <w:spacing w:after="0" w:line="240" w:lineRule="auto"/>
              <w:rPr>
                <w:rFonts w:eastAsia="MS PGothic" w:cstheme="minorHAnsi"/>
                <w:b/>
                <w:bCs/>
                <w:sz w:val="24"/>
                <w:szCs w:val="24"/>
              </w:rPr>
            </w:pPr>
            <w:r w:rsidRPr="00D07601">
              <w:rPr>
                <w:rFonts w:eastAsia="MS PGothic" w:cstheme="minorHAnsi"/>
                <w:b/>
                <w:bCs/>
                <w:sz w:val="24"/>
                <w:szCs w:val="24"/>
              </w:rPr>
              <w:t>Expected output</w:t>
            </w:r>
          </w:p>
        </w:tc>
      </w:tr>
      <w:tr w:rsidR="00A41714" w:rsidRPr="00E821A8" w:rsidTr="003D7084">
        <w:trPr>
          <w:trHeight w:val="1142"/>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A41714" w:rsidRPr="00E821A8" w:rsidRDefault="00D07601" w:rsidP="003D7084">
            <w:pPr>
              <w:spacing w:after="0" w:line="240" w:lineRule="auto"/>
              <w:rPr>
                <w:rFonts w:eastAsia="MS PGothic" w:cstheme="minorHAnsi"/>
                <w:sz w:val="24"/>
                <w:szCs w:val="24"/>
              </w:rPr>
            </w:pPr>
            <w:r w:rsidRPr="00D07601">
              <w:rPr>
                <w:rFonts w:eastAsia="MS PGothic" w:cstheme="minorHAnsi"/>
                <w:sz w:val="24"/>
                <w:szCs w:val="24"/>
              </w:rPr>
              <w:t xml:space="preserve">Check PM can </w:t>
            </w:r>
            <w:proofErr w:type="spellStart"/>
            <w:r w:rsidRPr="00D07601">
              <w:rPr>
                <w:rFonts w:eastAsia="MS PGothic" w:cstheme="minorHAnsi"/>
                <w:sz w:val="24"/>
                <w:szCs w:val="24"/>
              </w:rPr>
              <w:t>AD</w:t>
            </w:r>
            <w:r w:rsidR="0028675C" w:rsidRPr="00E821A8">
              <w:rPr>
                <w:rFonts w:eastAsia="MS PGothic" w:cstheme="minorHAnsi"/>
                <w:sz w:val="24"/>
                <w:szCs w:val="24"/>
              </w:rPr>
              <w:t>Atask</w:t>
            </w:r>
            <w:proofErr w:type="spellEnd"/>
          </w:p>
        </w:tc>
        <w:tc>
          <w:tcPr>
            <w:tcW w:w="2163" w:type="dxa"/>
            <w:tcBorders>
              <w:top w:val="single" w:sz="4" w:space="0" w:color="000000"/>
              <w:left w:val="nil"/>
              <w:bottom w:val="single" w:sz="4" w:space="0" w:color="000000"/>
              <w:right w:val="single" w:sz="4" w:space="0" w:color="000000"/>
            </w:tcBorders>
            <w:shd w:val="clear" w:color="000000" w:fill="FFFFFF"/>
            <w:hideMark/>
          </w:tcPr>
          <w:p w:rsidR="003D7084" w:rsidRDefault="00D07601">
            <w:pPr>
              <w:spacing w:after="0" w:line="240" w:lineRule="auto"/>
              <w:ind w:left="360"/>
              <w:rPr>
                <w:rFonts w:eastAsia="MS PGothic" w:cstheme="minorHAnsi"/>
                <w:sz w:val="24"/>
                <w:szCs w:val="24"/>
              </w:rPr>
            </w:pPr>
            <w:r w:rsidRPr="00D07601">
              <w:rPr>
                <w:rFonts w:eastAsia="MS PGothic" w:cstheme="minorHAnsi"/>
                <w:sz w:val="24"/>
                <w:szCs w:val="24"/>
              </w:rPr>
              <w:t>1 Logged in</w:t>
            </w:r>
          </w:p>
          <w:p w:rsidR="003D7084" w:rsidRDefault="00D07601">
            <w:pPr>
              <w:spacing w:after="0" w:line="240" w:lineRule="auto"/>
              <w:ind w:left="360"/>
              <w:rPr>
                <w:rFonts w:eastAsia="MS PGothic" w:cstheme="minorHAnsi"/>
                <w:sz w:val="24"/>
                <w:szCs w:val="24"/>
              </w:rPr>
            </w:pPr>
            <w:r w:rsidRPr="00D07601">
              <w:rPr>
                <w:rFonts w:eastAsia="MS PGothic" w:cstheme="minorHAnsi"/>
                <w:sz w:val="24"/>
                <w:szCs w:val="24"/>
              </w:rPr>
              <w:t>2 User is PM of at least one project</w:t>
            </w:r>
          </w:p>
        </w:tc>
        <w:tc>
          <w:tcPr>
            <w:tcW w:w="2794" w:type="dxa"/>
            <w:tcBorders>
              <w:top w:val="single" w:sz="4" w:space="0" w:color="000000"/>
              <w:left w:val="nil"/>
              <w:bottom w:val="single" w:sz="4" w:space="0" w:color="000000"/>
              <w:right w:val="single" w:sz="4" w:space="0" w:color="000000"/>
            </w:tcBorders>
            <w:shd w:val="clear" w:color="000000" w:fill="FFFFFF"/>
            <w:hideMark/>
          </w:tcPr>
          <w:p w:rsidR="003D7084" w:rsidRDefault="00D07601">
            <w:pPr>
              <w:pStyle w:val="ListParagraph"/>
              <w:numPr>
                <w:ilvl w:val="0"/>
                <w:numId w:val="131"/>
              </w:numPr>
              <w:spacing w:after="0" w:line="240" w:lineRule="auto"/>
              <w:rPr>
                <w:rFonts w:eastAsia="MS PGothic" w:cstheme="minorHAnsi"/>
                <w:sz w:val="24"/>
                <w:szCs w:val="24"/>
              </w:rPr>
            </w:pPr>
            <w:r w:rsidRPr="00D07601">
              <w:rPr>
                <w:rFonts w:eastAsia="MS PGothic" w:cstheme="minorHAnsi"/>
                <w:sz w:val="24"/>
                <w:szCs w:val="24"/>
              </w:rPr>
              <w:t>Log in</w:t>
            </w:r>
          </w:p>
          <w:p w:rsidR="003D7084" w:rsidRDefault="00D07601">
            <w:pPr>
              <w:pStyle w:val="ListParagraph"/>
              <w:numPr>
                <w:ilvl w:val="0"/>
                <w:numId w:val="131"/>
              </w:numPr>
              <w:spacing w:after="0" w:line="240" w:lineRule="auto"/>
              <w:rPr>
                <w:rFonts w:eastAsia="MS PGothic" w:cstheme="minorHAnsi"/>
                <w:sz w:val="24"/>
                <w:szCs w:val="24"/>
              </w:rPr>
            </w:pPr>
            <w:r w:rsidRPr="00D07601">
              <w:rPr>
                <w:rFonts w:eastAsia="MS PGothic" w:cstheme="minorHAnsi"/>
                <w:sz w:val="24"/>
                <w:szCs w:val="24"/>
              </w:rPr>
              <w:t>Click on project link that user is PM</w:t>
            </w:r>
          </w:p>
        </w:tc>
        <w:tc>
          <w:tcPr>
            <w:tcW w:w="2885" w:type="dxa"/>
            <w:tcBorders>
              <w:top w:val="single" w:sz="4" w:space="0" w:color="000000"/>
              <w:left w:val="nil"/>
              <w:bottom w:val="single" w:sz="4" w:space="0" w:color="000000"/>
              <w:right w:val="single" w:sz="4" w:space="0" w:color="000000"/>
            </w:tcBorders>
            <w:shd w:val="clear" w:color="000000" w:fill="FFFFFF"/>
            <w:hideMark/>
          </w:tcPr>
          <w:p w:rsidR="003D7084" w:rsidRDefault="00D07601">
            <w:pPr>
              <w:pStyle w:val="ListParagraph"/>
              <w:numPr>
                <w:ilvl w:val="0"/>
                <w:numId w:val="132"/>
              </w:numPr>
              <w:spacing w:after="0" w:line="240" w:lineRule="auto"/>
              <w:rPr>
                <w:rFonts w:eastAsia="MS PGothic" w:cstheme="minorHAnsi"/>
                <w:sz w:val="24"/>
                <w:szCs w:val="24"/>
              </w:rPr>
            </w:pPr>
            <w:r w:rsidRPr="00D07601">
              <w:rPr>
                <w:rFonts w:eastAsia="MS PGothic" w:cstheme="minorHAnsi"/>
                <w:sz w:val="24"/>
                <w:szCs w:val="24"/>
              </w:rPr>
              <w:t xml:space="preserve">Able to view Add, </w:t>
            </w:r>
            <w:r w:rsidR="0028675C" w:rsidRPr="00E821A8">
              <w:rPr>
                <w:rFonts w:eastAsia="MS PGothic" w:cstheme="minorHAnsi"/>
                <w:sz w:val="24"/>
                <w:szCs w:val="24"/>
              </w:rPr>
              <w:t>assign</w:t>
            </w:r>
            <w:r w:rsidRPr="00D07601">
              <w:rPr>
                <w:rFonts w:eastAsia="MS PGothic" w:cstheme="minorHAnsi"/>
                <w:sz w:val="24"/>
                <w:szCs w:val="24"/>
              </w:rPr>
              <w:t xml:space="preserve">, </w:t>
            </w:r>
            <w:r w:rsidR="0028675C" w:rsidRPr="00E821A8">
              <w:rPr>
                <w:rFonts w:eastAsia="MS PGothic" w:cstheme="minorHAnsi"/>
                <w:sz w:val="24"/>
                <w:szCs w:val="24"/>
              </w:rPr>
              <w:t>delete</w:t>
            </w:r>
            <w:r w:rsidRPr="00D07601">
              <w:rPr>
                <w:rFonts w:eastAsia="MS PGothic" w:cstheme="minorHAnsi"/>
                <w:sz w:val="24"/>
                <w:szCs w:val="24"/>
              </w:rPr>
              <w:t xml:space="preserve"> buttons.</w:t>
            </w:r>
          </w:p>
        </w:tc>
      </w:tr>
    </w:tbl>
    <w:p w:rsidR="003D7084" w:rsidRDefault="003D7084">
      <w:pPr>
        <w:rPr>
          <w:rFonts w:cstheme="minorHAnsi"/>
          <w:sz w:val="24"/>
          <w:szCs w:val="24"/>
        </w:rPr>
      </w:pPr>
    </w:p>
    <w:p w:rsidR="00A41714" w:rsidRPr="00E821A8" w:rsidRDefault="00A41714" w:rsidP="00A41714">
      <w:pPr>
        <w:pStyle w:val="Heading4"/>
        <w:rPr>
          <w:rFonts w:asciiTheme="minorHAnsi" w:hAnsiTheme="minorHAnsi" w:cstheme="minorHAnsi"/>
          <w:sz w:val="24"/>
          <w:szCs w:val="24"/>
        </w:rPr>
      </w:pPr>
      <w:r w:rsidRPr="00E821A8">
        <w:rPr>
          <w:rFonts w:asciiTheme="minorHAnsi" w:hAnsiTheme="minorHAnsi" w:cstheme="minorHAnsi"/>
          <w:sz w:val="24"/>
          <w:szCs w:val="24"/>
        </w:rPr>
        <w:t>5</w:t>
      </w:r>
      <w:r w:rsidR="00D07601" w:rsidRPr="00D07601">
        <w:rPr>
          <w:rFonts w:asciiTheme="minorHAnsi" w:hAnsiTheme="minorHAnsi" w:cstheme="minorHAnsi"/>
          <w:sz w:val="24"/>
          <w:szCs w:val="24"/>
        </w:rPr>
        <w:t>.</w:t>
      </w:r>
      <w:r w:rsidRPr="00E821A8">
        <w:rPr>
          <w:rFonts w:asciiTheme="minorHAnsi" w:hAnsiTheme="minorHAnsi" w:cstheme="minorHAnsi"/>
          <w:sz w:val="24"/>
          <w:szCs w:val="24"/>
        </w:rPr>
        <w:t>2</w:t>
      </w:r>
      <w:r w:rsidR="00D07601" w:rsidRPr="00D07601">
        <w:rPr>
          <w:rFonts w:asciiTheme="minorHAnsi" w:hAnsiTheme="minorHAnsi" w:cstheme="minorHAnsi"/>
          <w:sz w:val="24"/>
          <w:szCs w:val="24"/>
        </w:rPr>
        <w:t>.4Check Add Task</w:t>
      </w:r>
    </w:p>
    <w:tbl>
      <w:tblPr>
        <w:tblW w:w="9379" w:type="dxa"/>
        <w:tblInd w:w="103" w:type="dxa"/>
        <w:tblLayout w:type="fixed"/>
        <w:tblLook w:val="04A0"/>
      </w:tblPr>
      <w:tblGrid>
        <w:gridCol w:w="1537"/>
        <w:gridCol w:w="2163"/>
        <w:gridCol w:w="2794"/>
        <w:gridCol w:w="2885"/>
      </w:tblGrid>
      <w:tr w:rsidR="00A41714" w:rsidRPr="00E821A8" w:rsidTr="003D7084">
        <w:trPr>
          <w:trHeight w:val="114"/>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A41714" w:rsidRPr="00E821A8" w:rsidRDefault="00D07601" w:rsidP="003D7084">
            <w:pPr>
              <w:spacing w:after="0" w:line="240" w:lineRule="auto"/>
              <w:rPr>
                <w:rFonts w:eastAsia="MS PGothic" w:cstheme="minorHAnsi"/>
                <w:b/>
                <w:sz w:val="24"/>
                <w:szCs w:val="24"/>
              </w:rPr>
            </w:pPr>
            <w:r w:rsidRPr="00D07601">
              <w:rPr>
                <w:rFonts w:eastAsia="MS PGothic" w:cstheme="minorHAnsi"/>
                <w:b/>
                <w:sz w:val="24"/>
                <w:szCs w:val="24"/>
              </w:rPr>
              <w:t>Content</w:t>
            </w:r>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A41714" w:rsidRPr="00E821A8" w:rsidRDefault="00D07601" w:rsidP="003D7084">
            <w:pPr>
              <w:spacing w:after="0" w:line="240" w:lineRule="auto"/>
              <w:rPr>
                <w:rFonts w:eastAsia="MS PGothic" w:cstheme="minorHAnsi"/>
                <w:b/>
                <w:bCs/>
                <w:sz w:val="24"/>
                <w:szCs w:val="24"/>
              </w:rPr>
            </w:pPr>
            <w:r w:rsidRPr="00D07601">
              <w:rPr>
                <w:rFonts w:eastAsia="MS PGothic" w:cstheme="minorHAnsi"/>
                <w:b/>
                <w:bCs/>
                <w:sz w:val="24"/>
                <w:szCs w:val="24"/>
              </w:rPr>
              <w:t> Precondition</w:t>
            </w:r>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A41714" w:rsidRPr="00E821A8" w:rsidRDefault="00D07601" w:rsidP="003D7084">
            <w:pPr>
              <w:spacing w:after="0" w:line="240" w:lineRule="auto"/>
              <w:rPr>
                <w:rFonts w:eastAsia="MS PGothic" w:cstheme="minorHAnsi"/>
                <w:b/>
                <w:bCs/>
                <w:sz w:val="24"/>
                <w:szCs w:val="24"/>
              </w:rPr>
            </w:pPr>
            <w:r w:rsidRPr="00D07601">
              <w:rPr>
                <w:rFonts w:eastAsia="MS PGothic" w:cstheme="minorHAnsi"/>
                <w:b/>
                <w:bCs/>
                <w:sz w:val="24"/>
                <w:szCs w:val="24"/>
              </w:rPr>
              <w:t> Test case procedure</w:t>
            </w:r>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A41714" w:rsidRPr="00E821A8" w:rsidRDefault="00D07601" w:rsidP="003D7084">
            <w:pPr>
              <w:spacing w:after="0" w:line="240" w:lineRule="auto"/>
              <w:rPr>
                <w:rFonts w:eastAsia="MS PGothic" w:cstheme="minorHAnsi"/>
                <w:b/>
                <w:bCs/>
                <w:sz w:val="24"/>
                <w:szCs w:val="24"/>
              </w:rPr>
            </w:pPr>
            <w:r w:rsidRPr="00D07601">
              <w:rPr>
                <w:rFonts w:eastAsia="MS PGothic" w:cstheme="minorHAnsi"/>
                <w:b/>
                <w:bCs/>
                <w:sz w:val="24"/>
                <w:szCs w:val="24"/>
              </w:rPr>
              <w:t>Expected output</w:t>
            </w:r>
          </w:p>
        </w:tc>
      </w:tr>
      <w:tr w:rsidR="00A41714" w:rsidRPr="00E821A8" w:rsidTr="003D7084">
        <w:trPr>
          <w:trHeight w:val="1142"/>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A41714" w:rsidRPr="00E821A8" w:rsidRDefault="00D07601" w:rsidP="003D7084">
            <w:pPr>
              <w:spacing w:after="0" w:line="240" w:lineRule="auto"/>
              <w:rPr>
                <w:rFonts w:eastAsia="MS PGothic" w:cstheme="minorHAnsi"/>
                <w:sz w:val="24"/>
                <w:szCs w:val="24"/>
              </w:rPr>
            </w:pPr>
            <w:r w:rsidRPr="00D07601">
              <w:rPr>
                <w:rFonts w:eastAsia="MS PGothic" w:cstheme="minorHAnsi"/>
                <w:sz w:val="24"/>
                <w:szCs w:val="24"/>
              </w:rPr>
              <w:lastRenderedPageBreak/>
              <w:t xml:space="preserve">Check add </w:t>
            </w:r>
            <w:r w:rsidR="0028675C" w:rsidRPr="00E821A8">
              <w:rPr>
                <w:rFonts w:eastAsia="MS PGothic" w:cstheme="minorHAnsi"/>
                <w:sz w:val="24"/>
                <w:szCs w:val="24"/>
              </w:rPr>
              <w:t>task</w:t>
            </w:r>
          </w:p>
        </w:tc>
        <w:tc>
          <w:tcPr>
            <w:tcW w:w="2163" w:type="dxa"/>
            <w:tcBorders>
              <w:top w:val="single" w:sz="4" w:space="0" w:color="000000"/>
              <w:left w:val="nil"/>
              <w:bottom w:val="single" w:sz="4" w:space="0" w:color="000000"/>
              <w:right w:val="single" w:sz="4" w:space="0" w:color="000000"/>
            </w:tcBorders>
            <w:shd w:val="clear" w:color="000000" w:fill="FFFFFF"/>
            <w:hideMark/>
          </w:tcPr>
          <w:p w:rsidR="003D7084" w:rsidRDefault="00D07601">
            <w:pPr>
              <w:spacing w:after="0" w:line="240" w:lineRule="auto"/>
              <w:rPr>
                <w:rFonts w:eastAsia="MS PGothic" w:cstheme="minorHAnsi"/>
                <w:sz w:val="24"/>
                <w:szCs w:val="24"/>
              </w:rPr>
            </w:pPr>
            <w:r w:rsidRPr="00D07601">
              <w:rPr>
                <w:rFonts w:eastAsia="MS PGothic" w:cstheme="minorHAnsi"/>
                <w:sz w:val="24"/>
                <w:szCs w:val="24"/>
              </w:rPr>
              <w:t>1 Logged in</w:t>
            </w:r>
          </w:p>
          <w:p w:rsidR="00A41714" w:rsidRPr="00E821A8" w:rsidRDefault="00D07601" w:rsidP="003D7084">
            <w:pPr>
              <w:spacing w:after="0" w:line="240" w:lineRule="auto"/>
              <w:rPr>
                <w:rFonts w:eastAsia="MS PGothic" w:cstheme="minorHAnsi"/>
                <w:sz w:val="24"/>
                <w:szCs w:val="24"/>
              </w:rPr>
            </w:pPr>
            <w:r w:rsidRPr="00D07601">
              <w:rPr>
                <w:rFonts w:eastAsia="MS PGothic" w:cstheme="minorHAnsi"/>
                <w:sz w:val="24"/>
                <w:szCs w:val="24"/>
              </w:rPr>
              <w:t>2 User is PM of at least one project</w:t>
            </w:r>
          </w:p>
        </w:tc>
        <w:tc>
          <w:tcPr>
            <w:tcW w:w="2794" w:type="dxa"/>
            <w:tcBorders>
              <w:top w:val="single" w:sz="4" w:space="0" w:color="000000"/>
              <w:left w:val="nil"/>
              <w:bottom w:val="single" w:sz="4" w:space="0" w:color="000000"/>
              <w:right w:val="single" w:sz="4" w:space="0" w:color="000000"/>
            </w:tcBorders>
            <w:shd w:val="clear" w:color="000000" w:fill="FFFFFF"/>
            <w:hideMark/>
          </w:tcPr>
          <w:p w:rsidR="003D7084" w:rsidRDefault="00D07601">
            <w:pPr>
              <w:pStyle w:val="ListParagraph"/>
              <w:numPr>
                <w:ilvl w:val="0"/>
                <w:numId w:val="133"/>
              </w:numPr>
              <w:spacing w:after="0" w:line="240" w:lineRule="auto"/>
              <w:rPr>
                <w:rFonts w:eastAsia="MS PGothic" w:cstheme="minorHAnsi"/>
                <w:sz w:val="24"/>
                <w:szCs w:val="24"/>
              </w:rPr>
            </w:pPr>
            <w:r w:rsidRPr="00D07601">
              <w:rPr>
                <w:rFonts w:eastAsia="MS PGothic" w:cstheme="minorHAnsi"/>
                <w:sz w:val="24"/>
                <w:szCs w:val="24"/>
              </w:rPr>
              <w:t>Log in</w:t>
            </w:r>
          </w:p>
          <w:p w:rsidR="003D7084" w:rsidRDefault="00D07601">
            <w:pPr>
              <w:pStyle w:val="ListParagraph"/>
              <w:numPr>
                <w:ilvl w:val="0"/>
                <w:numId w:val="132"/>
              </w:numPr>
              <w:spacing w:after="0" w:line="240" w:lineRule="auto"/>
              <w:rPr>
                <w:rFonts w:eastAsia="MS PGothic" w:cstheme="minorHAnsi"/>
                <w:sz w:val="24"/>
                <w:szCs w:val="24"/>
              </w:rPr>
            </w:pPr>
            <w:r w:rsidRPr="00D07601">
              <w:rPr>
                <w:rFonts w:eastAsia="MS PGothic" w:cstheme="minorHAnsi"/>
                <w:sz w:val="24"/>
                <w:szCs w:val="24"/>
              </w:rPr>
              <w:t>Click on project link that user is PM</w:t>
            </w:r>
          </w:p>
          <w:p w:rsidR="003D7084" w:rsidRDefault="00D07601">
            <w:pPr>
              <w:pStyle w:val="ListParagraph"/>
              <w:numPr>
                <w:ilvl w:val="0"/>
                <w:numId w:val="132"/>
              </w:numPr>
              <w:spacing w:after="0" w:line="240" w:lineRule="auto"/>
              <w:rPr>
                <w:rFonts w:eastAsia="MS PGothic" w:cstheme="minorHAnsi"/>
                <w:sz w:val="24"/>
                <w:szCs w:val="24"/>
              </w:rPr>
            </w:pPr>
            <w:r w:rsidRPr="00D07601">
              <w:rPr>
                <w:rFonts w:eastAsia="MS PGothic" w:cstheme="minorHAnsi"/>
                <w:sz w:val="24"/>
                <w:szCs w:val="24"/>
              </w:rPr>
              <w:t>Click add button</w:t>
            </w:r>
          </w:p>
        </w:tc>
        <w:tc>
          <w:tcPr>
            <w:tcW w:w="2885" w:type="dxa"/>
            <w:tcBorders>
              <w:top w:val="single" w:sz="4" w:space="0" w:color="000000"/>
              <w:left w:val="nil"/>
              <w:bottom w:val="single" w:sz="4" w:space="0" w:color="000000"/>
              <w:right w:val="single" w:sz="4" w:space="0" w:color="000000"/>
            </w:tcBorders>
            <w:shd w:val="clear" w:color="000000" w:fill="FFFFFF"/>
            <w:hideMark/>
          </w:tcPr>
          <w:p w:rsidR="003D7084" w:rsidRDefault="00D07601">
            <w:pPr>
              <w:pStyle w:val="ListParagraph"/>
              <w:numPr>
                <w:ilvl w:val="0"/>
                <w:numId w:val="134"/>
              </w:numPr>
              <w:spacing w:after="0" w:line="240" w:lineRule="auto"/>
              <w:rPr>
                <w:rFonts w:eastAsia="MS PGothic" w:cstheme="minorHAnsi"/>
                <w:sz w:val="24"/>
                <w:szCs w:val="24"/>
              </w:rPr>
            </w:pPr>
            <w:r w:rsidRPr="00D07601">
              <w:rPr>
                <w:rFonts w:eastAsia="MS PGothic" w:cstheme="minorHAnsi"/>
                <w:sz w:val="24"/>
                <w:szCs w:val="24"/>
              </w:rPr>
              <w:t>Place to input information.</w:t>
            </w:r>
          </w:p>
          <w:p w:rsidR="003D7084" w:rsidRDefault="00D07601">
            <w:pPr>
              <w:pStyle w:val="ListParagraph"/>
              <w:numPr>
                <w:ilvl w:val="0"/>
                <w:numId w:val="134"/>
              </w:numPr>
              <w:spacing w:after="0" w:line="240" w:lineRule="auto"/>
              <w:rPr>
                <w:rFonts w:eastAsia="MS PGothic" w:cstheme="minorHAnsi"/>
                <w:sz w:val="24"/>
                <w:szCs w:val="24"/>
              </w:rPr>
            </w:pPr>
            <w:r w:rsidRPr="00D07601">
              <w:rPr>
                <w:rFonts w:eastAsia="MS PGothic" w:cstheme="minorHAnsi"/>
                <w:sz w:val="24"/>
                <w:szCs w:val="24"/>
              </w:rPr>
              <w:t>Validation</w:t>
            </w:r>
          </w:p>
          <w:p w:rsidR="003D7084" w:rsidRDefault="00D07601">
            <w:pPr>
              <w:pStyle w:val="ListParagraph"/>
              <w:numPr>
                <w:ilvl w:val="0"/>
                <w:numId w:val="134"/>
              </w:numPr>
              <w:spacing w:after="0" w:line="240" w:lineRule="auto"/>
              <w:rPr>
                <w:rFonts w:eastAsia="MS PGothic" w:cstheme="minorHAnsi"/>
                <w:sz w:val="24"/>
                <w:szCs w:val="24"/>
              </w:rPr>
            </w:pPr>
            <w:r w:rsidRPr="00D07601">
              <w:rPr>
                <w:rFonts w:eastAsia="MS PGothic" w:cstheme="minorHAnsi"/>
                <w:sz w:val="24"/>
                <w:szCs w:val="24"/>
              </w:rPr>
              <w:t>Submit Ok</w:t>
            </w:r>
          </w:p>
        </w:tc>
      </w:tr>
    </w:tbl>
    <w:p w:rsidR="00A41714" w:rsidRPr="00E821A8" w:rsidRDefault="00A41714" w:rsidP="00A41714">
      <w:pPr>
        <w:rPr>
          <w:rFonts w:cstheme="minorHAnsi"/>
          <w:sz w:val="24"/>
          <w:szCs w:val="24"/>
        </w:rPr>
      </w:pPr>
    </w:p>
    <w:p w:rsidR="00A41714" w:rsidRPr="00E821A8" w:rsidRDefault="00A41714" w:rsidP="00A41714">
      <w:pPr>
        <w:pStyle w:val="Heading4"/>
        <w:rPr>
          <w:rFonts w:asciiTheme="minorHAnsi" w:hAnsiTheme="minorHAnsi" w:cstheme="minorHAnsi"/>
          <w:sz w:val="24"/>
          <w:szCs w:val="24"/>
        </w:rPr>
      </w:pPr>
      <w:r w:rsidRPr="00E821A8">
        <w:rPr>
          <w:rFonts w:asciiTheme="minorHAnsi" w:hAnsiTheme="minorHAnsi" w:cstheme="minorHAnsi"/>
          <w:sz w:val="24"/>
          <w:szCs w:val="24"/>
        </w:rPr>
        <w:t>5</w:t>
      </w:r>
      <w:r w:rsidR="00D07601" w:rsidRPr="00D07601">
        <w:rPr>
          <w:rFonts w:asciiTheme="minorHAnsi" w:hAnsiTheme="minorHAnsi" w:cstheme="minorHAnsi"/>
          <w:sz w:val="24"/>
          <w:szCs w:val="24"/>
        </w:rPr>
        <w:t>.</w:t>
      </w:r>
      <w:r w:rsidRPr="00E821A8">
        <w:rPr>
          <w:rFonts w:asciiTheme="minorHAnsi" w:hAnsiTheme="minorHAnsi" w:cstheme="minorHAnsi"/>
          <w:sz w:val="24"/>
          <w:szCs w:val="24"/>
        </w:rPr>
        <w:t>2</w:t>
      </w:r>
      <w:r w:rsidR="00D07601" w:rsidRPr="00D07601">
        <w:rPr>
          <w:rFonts w:asciiTheme="minorHAnsi" w:hAnsiTheme="minorHAnsi" w:cstheme="minorHAnsi"/>
          <w:sz w:val="24"/>
          <w:szCs w:val="24"/>
        </w:rPr>
        <w:t>.</w:t>
      </w:r>
      <w:r w:rsidRPr="00E821A8">
        <w:rPr>
          <w:rFonts w:asciiTheme="minorHAnsi" w:hAnsiTheme="minorHAnsi" w:cstheme="minorHAnsi"/>
          <w:sz w:val="24"/>
          <w:szCs w:val="24"/>
        </w:rPr>
        <w:t>5</w:t>
      </w:r>
      <w:r w:rsidR="00D07601" w:rsidRPr="00D07601">
        <w:rPr>
          <w:rFonts w:asciiTheme="minorHAnsi" w:hAnsiTheme="minorHAnsi" w:cstheme="minorHAnsi"/>
          <w:sz w:val="24"/>
          <w:szCs w:val="24"/>
        </w:rPr>
        <w:t xml:space="preserve">Check </w:t>
      </w:r>
      <w:proofErr w:type="spellStart"/>
      <w:r w:rsidR="00D07601" w:rsidRPr="00D07601">
        <w:rPr>
          <w:rFonts w:asciiTheme="minorHAnsi" w:hAnsiTheme="minorHAnsi" w:cstheme="minorHAnsi"/>
          <w:sz w:val="24"/>
          <w:szCs w:val="24"/>
        </w:rPr>
        <w:t>DeleteTask</w:t>
      </w:r>
      <w:proofErr w:type="spellEnd"/>
    </w:p>
    <w:tbl>
      <w:tblPr>
        <w:tblW w:w="9379" w:type="dxa"/>
        <w:tblInd w:w="103" w:type="dxa"/>
        <w:tblLayout w:type="fixed"/>
        <w:tblLook w:val="04A0"/>
      </w:tblPr>
      <w:tblGrid>
        <w:gridCol w:w="1537"/>
        <w:gridCol w:w="2163"/>
        <w:gridCol w:w="2794"/>
        <w:gridCol w:w="2885"/>
      </w:tblGrid>
      <w:tr w:rsidR="00A41714" w:rsidRPr="00E821A8" w:rsidTr="003D7084">
        <w:trPr>
          <w:trHeight w:val="114"/>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A41714" w:rsidRPr="00E821A8" w:rsidRDefault="00D07601" w:rsidP="003D7084">
            <w:pPr>
              <w:spacing w:after="0" w:line="240" w:lineRule="auto"/>
              <w:rPr>
                <w:rFonts w:eastAsia="MS PGothic" w:cstheme="minorHAnsi"/>
                <w:b/>
                <w:sz w:val="24"/>
                <w:szCs w:val="24"/>
              </w:rPr>
            </w:pPr>
            <w:r w:rsidRPr="00D07601">
              <w:rPr>
                <w:rFonts w:eastAsia="MS PGothic" w:cstheme="minorHAnsi"/>
                <w:b/>
                <w:sz w:val="24"/>
                <w:szCs w:val="24"/>
              </w:rPr>
              <w:t>Content</w:t>
            </w:r>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A41714" w:rsidRPr="00E821A8" w:rsidRDefault="00D07601" w:rsidP="003D7084">
            <w:pPr>
              <w:spacing w:after="0" w:line="240" w:lineRule="auto"/>
              <w:rPr>
                <w:rFonts w:eastAsia="MS PGothic" w:cstheme="minorHAnsi"/>
                <w:b/>
                <w:bCs/>
                <w:sz w:val="24"/>
                <w:szCs w:val="24"/>
              </w:rPr>
            </w:pPr>
            <w:r w:rsidRPr="00D07601">
              <w:rPr>
                <w:rFonts w:eastAsia="MS PGothic" w:cstheme="minorHAnsi"/>
                <w:b/>
                <w:bCs/>
                <w:sz w:val="24"/>
                <w:szCs w:val="24"/>
              </w:rPr>
              <w:t> Precondition</w:t>
            </w:r>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A41714" w:rsidRPr="00E821A8" w:rsidRDefault="00D07601" w:rsidP="003D7084">
            <w:pPr>
              <w:spacing w:after="0" w:line="240" w:lineRule="auto"/>
              <w:rPr>
                <w:rFonts w:eastAsia="MS PGothic" w:cstheme="minorHAnsi"/>
                <w:b/>
                <w:bCs/>
                <w:sz w:val="24"/>
                <w:szCs w:val="24"/>
              </w:rPr>
            </w:pPr>
            <w:r w:rsidRPr="00D07601">
              <w:rPr>
                <w:rFonts w:eastAsia="MS PGothic" w:cstheme="minorHAnsi"/>
                <w:b/>
                <w:bCs/>
                <w:sz w:val="24"/>
                <w:szCs w:val="24"/>
              </w:rPr>
              <w:t> Test case procedure</w:t>
            </w:r>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A41714" w:rsidRPr="00E821A8" w:rsidRDefault="00D07601" w:rsidP="003D7084">
            <w:pPr>
              <w:spacing w:after="0" w:line="240" w:lineRule="auto"/>
              <w:rPr>
                <w:rFonts w:eastAsia="MS PGothic" w:cstheme="minorHAnsi"/>
                <w:b/>
                <w:bCs/>
                <w:sz w:val="24"/>
                <w:szCs w:val="24"/>
              </w:rPr>
            </w:pPr>
            <w:r w:rsidRPr="00D07601">
              <w:rPr>
                <w:rFonts w:eastAsia="MS PGothic" w:cstheme="minorHAnsi"/>
                <w:b/>
                <w:bCs/>
                <w:sz w:val="24"/>
                <w:szCs w:val="24"/>
              </w:rPr>
              <w:t>Expected output</w:t>
            </w:r>
          </w:p>
        </w:tc>
      </w:tr>
      <w:tr w:rsidR="00A41714" w:rsidRPr="00E821A8" w:rsidTr="003D7084">
        <w:trPr>
          <w:trHeight w:val="1142"/>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A41714" w:rsidRPr="00E821A8" w:rsidRDefault="00D07601" w:rsidP="0028675C">
            <w:pPr>
              <w:spacing w:after="0" w:line="240" w:lineRule="auto"/>
              <w:rPr>
                <w:rFonts w:eastAsia="MS PGothic" w:cstheme="minorHAnsi"/>
                <w:sz w:val="24"/>
                <w:szCs w:val="24"/>
              </w:rPr>
            </w:pPr>
            <w:r w:rsidRPr="00D07601">
              <w:rPr>
                <w:rFonts w:eastAsia="MS PGothic" w:cstheme="minorHAnsi"/>
                <w:sz w:val="24"/>
                <w:szCs w:val="24"/>
              </w:rPr>
              <w:t xml:space="preserve">Check </w:t>
            </w:r>
            <w:proofErr w:type="spellStart"/>
            <w:r w:rsidR="0028675C" w:rsidRPr="00E821A8">
              <w:rPr>
                <w:rFonts w:eastAsia="MS PGothic" w:cstheme="minorHAnsi"/>
                <w:sz w:val="24"/>
                <w:szCs w:val="24"/>
              </w:rPr>
              <w:t>deletetask</w:t>
            </w:r>
            <w:proofErr w:type="spellEnd"/>
          </w:p>
        </w:tc>
        <w:tc>
          <w:tcPr>
            <w:tcW w:w="2163" w:type="dxa"/>
            <w:tcBorders>
              <w:top w:val="single" w:sz="4" w:space="0" w:color="000000"/>
              <w:left w:val="nil"/>
              <w:bottom w:val="single" w:sz="4" w:space="0" w:color="000000"/>
              <w:right w:val="single" w:sz="4" w:space="0" w:color="000000"/>
            </w:tcBorders>
            <w:shd w:val="clear" w:color="000000" w:fill="FFFFFF"/>
            <w:hideMark/>
          </w:tcPr>
          <w:p w:rsidR="003D7084" w:rsidRDefault="00D07601">
            <w:pPr>
              <w:pStyle w:val="ListParagraph"/>
              <w:numPr>
                <w:ilvl w:val="0"/>
                <w:numId w:val="143"/>
              </w:numPr>
              <w:spacing w:after="0" w:line="240" w:lineRule="auto"/>
              <w:rPr>
                <w:rFonts w:ascii="Tahoma" w:eastAsia="MS PGothic" w:hAnsi="Tahoma" w:cstheme="minorHAnsi"/>
                <w:color w:val="000000"/>
                <w:sz w:val="24"/>
                <w:szCs w:val="24"/>
              </w:rPr>
            </w:pPr>
            <w:r w:rsidRPr="00D07601">
              <w:rPr>
                <w:rFonts w:eastAsia="MS PGothic" w:cstheme="minorHAnsi"/>
                <w:sz w:val="24"/>
                <w:szCs w:val="24"/>
              </w:rPr>
              <w:t>Logged in</w:t>
            </w:r>
          </w:p>
          <w:p w:rsidR="00A41714" w:rsidRPr="00E821A8" w:rsidRDefault="00D07601" w:rsidP="003D7084">
            <w:pPr>
              <w:pStyle w:val="ListParagraph"/>
              <w:numPr>
                <w:ilvl w:val="0"/>
                <w:numId w:val="143"/>
              </w:numPr>
              <w:spacing w:after="0" w:line="240" w:lineRule="auto"/>
              <w:rPr>
                <w:rFonts w:eastAsia="MS PGothic" w:cstheme="minorHAnsi"/>
                <w:sz w:val="24"/>
                <w:szCs w:val="24"/>
              </w:rPr>
            </w:pPr>
            <w:r w:rsidRPr="00D07601">
              <w:rPr>
                <w:rFonts w:eastAsia="MS PGothic" w:cstheme="minorHAnsi"/>
                <w:sz w:val="24"/>
                <w:szCs w:val="24"/>
              </w:rPr>
              <w:t>User is PM of at least one project</w:t>
            </w:r>
          </w:p>
        </w:tc>
        <w:tc>
          <w:tcPr>
            <w:tcW w:w="2794" w:type="dxa"/>
            <w:tcBorders>
              <w:top w:val="single" w:sz="4" w:space="0" w:color="000000"/>
              <w:left w:val="nil"/>
              <w:bottom w:val="single" w:sz="4" w:space="0" w:color="000000"/>
              <w:right w:val="single" w:sz="4" w:space="0" w:color="000000"/>
            </w:tcBorders>
            <w:shd w:val="clear" w:color="000000" w:fill="FFFFFF"/>
            <w:hideMark/>
          </w:tcPr>
          <w:p w:rsidR="00A41714" w:rsidRPr="00E821A8" w:rsidRDefault="00A41714" w:rsidP="003D7084">
            <w:pPr>
              <w:pStyle w:val="ListParagraph"/>
              <w:numPr>
                <w:ilvl w:val="0"/>
                <w:numId w:val="145"/>
              </w:numPr>
              <w:spacing w:after="0" w:line="240" w:lineRule="auto"/>
              <w:rPr>
                <w:rFonts w:eastAsia="MS PGothic" w:cstheme="minorHAnsi"/>
                <w:sz w:val="24"/>
                <w:szCs w:val="24"/>
              </w:rPr>
            </w:pPr>
            <w:r w:rsidRPr="00E821A8">
              <w:rPr>
                <w:rFonts w:eastAsia="MS PGothic" w:cstheme="minorHAnsi"/>
                <w:sz w:val="24"/>
                <w:szCs w:val="24"/>
              </w:rPr>
              <w:t>Log in</w:t>
            </w:r>
          </w:p>
          <w:p w:rsidR="00A41714" w:rsidRPr="00E821A8" w:rsidRDefault="00A41714" w:rsidP="003D7084">
            <w:pPr>
              <w:pStyle w:val="ListParagraph"/>
              <w:numPr>
                <w:ilvl w:val="0"/>
                <w:numId w:val="145"/>
              </w:numPr>
              <w:spacing w:after="0" w:line="240" w:lineRule="auto"/>
              <w:rPr>
                <w:rFonts w:eastAsia="MS PGothic" w:cstheme="minorHAnsi"/>
                <w:sz w:val="24"/>
                <w:szCs w:val="24"/>
              </w:rPr>
            </w:pPr>
            <w:r w:rsidRPr="00E821A8">
              <w:rPr>
                <w:rFonts w:eastAsia="MS PGothic" w:cstheme="minorHAnsi"/>
                <w:sz w:val="24"/>
                <w:szCs w:val="24"/>
              </w:rPr>
              <w:t>Click on project link that user is PM</w:t>
            </w:r>
          </w:p>
          <w:p w:rsidR="00A41714" w:rsidRPr="00E821A8" w:rsidRDefault="00A41714" w:rsidP="0028675C">
            <w:pPr>
              <w:pStyle w:val="ListParagraph"/>
              <w:numPr>
                <w:ilvl w:val="0"/>
                <w:numId w:val="145"/>
              </w:numPr>
              <w:spacing w:after="0" w:line="240" w:lineRule="auto"/>
              <w:rPr>
                <w:rFonts w:eastAsia="MS PGothic" w:cstheme="minorHAnsi"/>
                <w:sz w:val="24"/>
                <w:szCs w:val="24"/>
              </w:rPr>
            </w:pPr>
            <w:r w:rsidRPr="00E821A8">
              <w:rPr>
                <w:rFonts w:eastAsia="MS PGothic" w:cstheme="minorHAnsi"/>
                <w:sz w:val="24"/>
                <w:szCs w:val="24"/>
              </w:rPr>
              <w:t xml:space="preserve">Tick one </w:t>
            </w:r>
            <w:proofErr w:type="spellStart"/>
            <w:r w:rsidR="0028675C" w:rsidRPr="00E821A8">
              <w:rPr>
                <w:rFonts w:eastAsia="MS PGothic" w:cstheme="minorHAnsi"/>
                <w:sz w:val="24"/>
                <w:szCs w:val="24"/>
              </w:rPr>
              <w:t>task</w:t>
            </w:r>
            <w:r w:rsidRPr="00E821A8">
              <w:rPr>
                <w:rFonts w:eastAsia="MS PGothic" w:cstheme="minorHAnsi"/>
                <w:sz w:val="24"/>
                <w:szCs w:val="24"/>
              </w:rPr>
              <w:t>and</w:t>
            </w:r>
            <w:proofErr w:type="spellEnd"/>
            <w:r w:rsidRPr="00E821A8">
              <w:rPr>
                <w:rFonts w:eastAsia="MS PGothic" w:cstheme="minorHAnsi"/>
                <w:sz w:val="24"/>
                <w:szCs w:val="24"/>
              </w:rPr>
              <w:t xml:space="preserve"> Click </w:t>
            </w:r>
            <w:r w:rsidR="0028675C" w:rsidRPr="00E821A8">
              <w:rPr>
                <w:rFonts w:eastAsia="MS PGothic" w:cstheme="minorHAnsi"/>
                <w:sz w:val="24"/>
                <w:szCs w:val="24"/>
              </w:rPr>
              <w:t>delete</w:t>
            </w:r>
            <w:r w:rsidRPr="00E821A8">
              <w:rPr>
                <w:rFonts w:eastAsia="MS PGothic" w:cstheme="minorHAnsi"/>
                <w:sz w:val="24"/>
                <w:szCs w:val="24"/>
              </w:rPr>
              <w:t xml:space="preserve"> button</w:t>
            </w:r>
          </w:p>
        </w:tc>
        <w:tc>
          <w:tcPr>
            <w:tcW w:w="2885" w:type="dxa"/>
            <w:tcBorders>
              <w:top w:val="single" w:sz="4" w:space="0" w:color="000000"/>
              <w:left w:val="nil"/>
              <w:bottom w:val="single" w:sz="4" w:space="0" w:color="000000"/>
              <w:right w:val="single" w:sz="4" w:space="0" w:color="000000"/>
            </w:tcBorders>
            <w:shd w:val="clear" w:color="000000" w:fill="FFFFFF"/>
            <w:hideMark/>
          </w:tcPr>
          <w:p w:rsidR="00A41714" w:rsidRPr="00E821A8" w:rsidRDefault="0028675C" w:rsidP="0028675C">
            <w:pPr>
              <w:spacing w:after="0" w:line="240" w:lineRule="auto"/>
              <w:ind w:left="360"/>
              <w:rPr>
                <w:rFonts w:eastAsia="MS PGothic" w:cstheme="minorHAnsi"/>
                <w:sz w:val="24"/>
                <w:szCs w:val="24"/>
              </w:rPr>
            </w:pPr>
            <w:r w:rsidRPr="00E821A8">
              <w:rPr>
                <w:rFonts w:eastAsia="MS PGothic" w:cstheme="minorHAnsi"/>
                <w:sz w:val="24"/>
                <w:szCs w:val="24"/>
              </w:rPr>
              <w:t>Task deleted</w:t>
            </w:r>
          </w:p>
        </w:tc>
      </w:tr>
    </w:tbl>
    <w:p w:rsidR="00A41714" w:rsidRPr="00E821A8" w:rsidRDefault="00A41714" w:rsidP="00A41714">
      <w:pPr>
        <w:rPr>
          <w:rFonts w:cstheme="minorHAnsi"/>
          <w:sz w:val="24"/>
          <w:szCs w:val="24"/>
        </w:rPr>
      </w:pPr>
    </w:p>
    <w:p w:rsidR="00A41714" w:rsidRPr="00E821A8" w:rsidRDefault="00A41714" w:rsidP="00A41714">
      <w:pPr>
        <w:pStyle w:val="Heading4"/>
        <w:rPr>
          <w:rFonts w:asciiTheme="minorHAnsi" w:hAnsiTheme="minorHAnsi" w:cstheme="minorHAnsi"/>
          <w:sz w:val="24"/>
          <w:szCs w:val="24"/>
        </w:rPr>
      </w:pPr>
      <w:r w:rsidRPr="00E821A8">
        <w:rPr>
          <w:rFonts w:asciiTheme="minorHAnsi" w:hAnsiTheme="minorHAnsi" w:cstheme="minorHAnsi"/>
          <w:sz w:val="24"/>
          <w:szCs w:val="24"/>
        </w:rPr>
        <w:t>5</w:t>
      </w:r>
      <w:r w:rsidR="00D07601" w:rsidRPr="00D07601">
        <w:rPr>
          <w:rFonts w:asciiTheme="minorHAnsi" w:hAnsiTheme="minorHAnsi" w:cstheme="minorHAnsi"/>
          <w:sz w:val="24"/>
          <w:szCs w:val="24"/>
        </w:rPr>
        <w:t>.</w:t>
      </w:r>
      <w:r w:rsidRPr="00E821A8">
        <w:rPr>
          <w:rFonts w:asciiTheme="minorHAnsi" w:hAnsiTheme="minorHAnsi" w:cstheme="minorHAnsi"/>
          <w:sz w:val="24"/>
          <w:szCs w:val="24"/>
        </w:rPr>
        <w:t>2</w:t>
      </w:r>
      <w:r w:rsidR="00D07601" w:rsidRPr="00D07601">
        <w:rPr>
          <w:rFonts w:asciiTheme="minorHAnsi" w:hAnsiTheme="minorHAnsi" w:cstheme="minorHAnsi"/>
          <w:sz w:val="24"/>
          <w:szCs w:val="24"/>
        </w:rPr>
        <w:t>.</w:t>
      </w:r>
      <w:r w:rsidRPr="00E821A8">
        <w:rPr>
          <w:rFonts w:asciiTheme="minorHAnsi" w:hAnsiTheme="minorHAnsi" w:cstheme="minorHAnsi"/>
          <w:sz w:val="24"/>
          <w:szCs w:val="24"/>
        </w:rPr>
        <w:t>6</w:t>
      </w:r>
      <w:r w:rsidR="00D07601" w:rsidRPr="00D07601">
        <w:rPr>
          <w:rFonts w:asciiTheme="minorHAnsi" w:hAnsiTheme="minorHAnsi" w:cstheme="minorHAnsi"/>
          <w:sz w:val="24"/>
          <w:szCs w:val="24"/>
        </w:rPr>
        <w:t>Check Assign Task</w:t>
      </w:r>
    </w:p>
    <w:tbl>
      <w:tblPr>
        <w:tblW w:w="9379" w:type="dxa"/>
        <w:tblInd w:w="103" w:type="dxa"/>
        <w:tblLayout w:type="fixed"/>
        <w:tblLook w:val="04A0"/>
      </w:tblPr>
      <w:tblGrid>
        <w:gridCol w:w="1537"/>
        <w:gridCol w:w="2163"/>
        <w:gridCol w:w="2794"/>
        <w:gridCol w:w="2885"/>
      </w:tblGrid>
      <w:tr w:rsidR="00A41714" w:rsidRPr="00E821A8" w:rsidTr="003D7084">
        <w:trPr>
          <w:trHeight w:val="114"/>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A41714" w:rsidRPr="00E821A8" w:rsidRDefault="00D07601" w:rsidP="003D7084">
            <w:pPr>
              <w:spacing w:after="0" w:line="240" w:lineRule="auto"/>
              <w:rPr>
                <w:rFonts w:eastAsia="MS PGothic" w:cstheme="minorHAnsi"/>
                <w:b/>
                <w:sz w:val="24"/>
                <w:szCs w:val="24"/>
              </w:rPr>
            </w:pPr>
            <w:r w:rsidRPr="00D07601">
              <w:rPr>
                <w:rFonts w:eastAsia="MS PGothic" w:cstheme="minorHAnsi"/>
                <w:b/>
                <w:sz w:val="24"/>
                <w:szCs w:val="24"/>
              </w:rPr>
              <w:t>Content</w:t>
            </w:r>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A41714" w:rsidRPr="00E821A8" w:rsidRDefault="00D07601" w:rsidP="003D7084">
            <w:pPr>
              <w:spacing w:after="0" w:line="240" w:lineRule="auto"/>
              <w:rPr>
                <w:rFonts w:eastAsia="MS PGothic" w:cstheme="minorHAnsi"/>
                <w:b/>
                <w:bCs/>
                <w:sz w:val="24"/>
                <w:szCs w:val="24"/>
              </w:rPr>
            </w:pPr>
            <w:r w:rsidRPr="00D07601">
              <w:rPr>
                <w:rFonts w:eastAsia="MS PGothic" w:cstheme="minorHAnsi"/>
                <w:b/>
                <w:bCs/>
                <w:sz w:val="24"/>
                <w:szCs w:val="24"/>
              </w:rPr>
              <w:t> Precondition</w:t>
            </w:r>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A41714" w:rsidRPr="00E821A8" w:rsidRDefault="00D07601" w:rsidP="003D7084">
            <w:pPr>
              <w:spacing w:after="0" w:line="240" w:lineRule="auto"/>
              <w:rPr>
                <w:rFonts w:eastAsia="MS PGothic" w:cstheme="minorHAnsi"/>
                <w:b/>
                <w:bCs/>
                <w:sz w:val="24"/>
                <w:szCs w:val="24"/>
              </w:rPr>
            </w:pPr>
            <w:r w:rsidRPr="00D07601">
              <w:rPr>
                <w:rFonts w:eastAsia="MS PGothic" w:cstheme="minorHAnsi"/>
                <w:b/>
                <w:bCs/>
                <w:sz w:val="24"/>
                <w:szCs w:val="24"/>
              </w:rPr>
              <w:t> Test case procedure</w:t>
            </w:r>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A41714" w:rsidRPr="00E821A8" w:rsidRDefault="00D07601" w:rsidP="003D7084">
            <w:pPr>
              <w:spacing w:after="0" w:line="240" w:lineRule="auto"/>
              <w:rPr>
                <w:rFonts w:eastAsia="MS PGothic" w:cstheme="minorHAnsi"/>
                <w:b/>
                <w:bCs/>
                <w:sz w:val="24"/>
                <w:szCs w:val="24"/>
              </w:rPr>
            </w:pPr>
            <w:r w:rsidRPr="00D07601">
              <w:rPr>
                <w:rFonts w:eastAsia="MS PGothic" w:cstheme="minorHAnsi"/>
                <w:b/>
                <w:bCs/>
                <w:sz w:val="24"/>
                <w:szCs w:val="24"/>
              </w:rPr>
              <w:t>Expected output</w:t>
            </w:r>
          </w:p>
        </w:tc>
      </w:tr>
      <w:tr w:rsidR="00A41714" w:rsidRPr="00E821A8" w:rsidTr="003D7084">
        <w:trPr>
          <w:trHeight w:val="1142"/>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A41714" w:rsidRPr="00E821A8" w:rsidRDefault="00D07601" w:rsidP="0028675C">
            <w:pPr>
              <w:spacing w:after="0" w:line="240" w:lineRule="auto"/>
              <w:rPr>
                <w:rFonts w:eastAsia="MS PGothic" w:cstheme="minorHAnsi"/>
                <w:sz w:val="24"/>
                <w:szCs w:val="24"/>
              </w:rPr>
            </w:pPr>
            <w:r w:rsidRPr="00D07601">
              <w:rPr>
                <w:rFonts w:eastAsia="MS PGothic" w:cstheme="minorHAnsi"/>
                <w:sz w:val="24"/>
                <w:szCs w:val="24"/>
              </w:rPr>
              <w:t xml:space="preserve">Check </w:t>
            </w:r>
            <w:proofErr w:type="spellStart"/>
            <w:r w:rsidR="0028675C" w:rsidRPr="00E821A8">
              <w:rPr>
                <w:rFonts w:eastAsia="MS PGothic" w:cstheme="minorHAnsi"/>
                <w:sz w:val="24"/>
                <w:szCs w:val="24"/>
              </w:rPr>
              <w:t>assigntask</w:t>
            </w:r>
            <w:proofErr w:type="spellEnd"/>
          </w:p>
        </w:tc>
        <w:tc>
          <w:tcPr>
            <w:tcW w:w="2163" w:type="dxa"/>
            <w:tcBorders>
              <w:top w:val="single" w:sz="4" w:space="0" w:color="000000"/>
              <w:left w:val="nil"/>
              <w:bottom w:val="single" w:sz="4" w:space="0" w:color="000000"/>
              <w:right w:val="single" w:sz="4" w:space="0" w:color="000000"/>
            </w:tcBorders>
            <w:shd w:val="clear" w:color="000000" w:fill="FFFFFF"/>
            <w:hideMark/>
          </w:tcPr>
          <w:p w:rsidR="003D7084" w:rsidRDefault="00D07601">
            <w:pPr>
              <w:pStyle w:val="ListParagraph"/>
              <w:numPr>
                <w:ilvl w:val="0"/>
                <w:numId w:val="143"/>
              </w:numPr>
              <w:spacing w:after="0" w:line="240" w:lineRule="auto"/>
              <w:rPr>
                <w:rFonts w:ascii="Tahoma" w:eastAsia="MS PGothic" w:hAnsi="Tahoma" w:cstheme="minorHAnsi"/>
                <w:color w:val="000000"/>
                <w:sz w:val="24"/>
                <w:szCs w:val="24"/>
              </w:rPr>
            </w:pPr>
            <w:r w:rsidRPr="00D07601">
              <w:rPr>
                <w:rFonts w:eastAsia="MS PGothic" w:cstheme="minorHAnsi"/>
                <w:sz w:val="24"/>
                <w:szCs w:val="24"/>
              </w:rPr>
              <w:t>Logged in</w:t>
            </w:r>
          </w:p>
          <w:p w:rsidR="00A41714" w:rsidRPr="00E821A8" w:rsidRDefault="00D07601" w:rsidP="003D7084">
            <w:pPr>
              <w:pStyle w:val="ListParagraph"/>
              <w:numPr>
                <w:ilvl w:val="0"/>
                <w:numId w:val="143"/>
              </w:numPr>
              <w:spacing w:after="0" w:line="240" w:lineRule="auto"/>
              <w:rPr>
                <w:rFonts w:eastAsia="MS PGothic" w:cstheme="minorHAnsi"/>
                <w:sz w:val="24"/>
                <w:szCs w:val="24"/>
              </w:rPr>
            </w:pPr>
            <w:r w:rsidRPr="00D07601">
              <w:rPr>
                <w:rFonts w:eastAsia="MS PGothic" w:cstheme="minorHAnsi"/>
                <w:sz w:val="24"/>
                <w:szCs w:val="24"/>
              </w:rPr>
              <w:t>User is PM of at least one project</w:t>
            </w:r>
          </w:p>
        </w:tc>
        <w:tc>
          <w:tcPr>
            <w:tcW w:w="2794" w:type="dxa"/>
            <w:tcBorders>
              <w:top w:val="single" w:sz="4" w:space="0" w:color="000000"/>
              <w:left w:val="nil"/>
              <w:bottom w:val="single" w:sz="4" w:space="0" w:color="000000"/>
              <w:right w:val="single" w:sz="4" w:space="0" w:color="000000"/>
            </w:tcBorders>
            <w:shd w:val="clear" w:color="000000" w:fill="FFFFFF"/>
            <w:hideMark/>
          </w:tcPr>
          <w:p w:rsidR="003D7084" w:rsidRDefault="00D07601">
            <w:pPr>
              <w:pStyle w:val="ListParagraph"/>
              <w:numPr>
                <w:ilvl w:val="0"/>
                <w:numId w:val="144"/>
              </w:numPr>
              <w:spacing w:after="0" w:line="240" w:lineRule="auto"/>
              <w:rPr>
                <w:rFonts w:eastAsia="MS PGothic" w:cstheme="minorHAnsi"/>
                <w:sz w:val="24"/>
                <w:szCs w:val="24"/>
              </w:rPr>
            </w:pPr>
            <w:r w:rsidRPr="00D07601">
              <w:rPr>
                <w:rFonts w:eastAsia="MS PGothic" w:cstheme="minorHAnsi"/>
                <w:sz w:val="24"/>
                <w:szCs w:val="24"/>
              </w:rPr>
              <w:t>Log in</w:t>
            </w:r>
          </w:p>
          <w:p w:rsidR="003D7084" w:rsidRDefault="00D07601">
            <w:pPr>
              <w:pStyle w:val="ListParagraph"/>
              <w:numPr>
                <w:ilvl w:val="0"/>
                <w:numId w:val="81"/>
              </w:numPr>
              <w:spacing w:after="0" w:line="240" w:lineRule="auto"/>
              <w:rPr>
                <w:rFonts w:eastAsia="MS PGothic" w:cstheme="minorHAnsi"/>
                <w:sz w:val="24"/>
                <w:szCs w:val="24"/>
              </w:rPr>
            </w:pPr>
            <w:r w:rsidRPr="00D07601">
              <w:rPr>
                <w:rFonts w:eastAsia="MS PGothic" w:cstheme="minorHAnsi"/>
                <w:sz w:val="24"/>
                <w:szCs w:val="24"/>
              </w:rPr>
              <w:t>Click on project link that user is PM</w:t>
            </w:r>
          </w:p>
          <w:p w:rsidR="003D7084" w:rsidRDefault="00D07601">
            <w:pPr>
              <w:pStyle w:val="ListParagraph"/>
              <w:numPr>
                <w:ilvl w:val="0"/>
                <w:numId w:val="81"/>
              </w:numPr>
              <w:spacing w:after="0" w:line="240" w:lineRule="auto"/>
              <w:rPr>
                <w:rFonts w:eastAsia="MS PGothic" w:cstheme="minorHAnsi"/>
                <w:sz w:val="24"/>
                <w:szCs w:val="24"/>
              </w:rPr>
            </w:pPr>
            <w:r w:rsidRPr="00D07601">
              <w:rPr>
                <w:rFonts w:eastAsia="MS PGothic" w:cstheme="minorHAnsi"/>
                <w:sz w:val="24"/>
                <w:szCs w:val="24"/>
              </w:rPr>
              <w:t xml:space="preserve">Tick at least one </w:t>
            </w:r>
            <w:proofErr w:type="spellStart"/>
            <w:r w:rsidR="0028675C" w:rsidRPr="00E821A8">
              <w:rPr>
                <w:rFonts w:eastAsia="MS PGothic" w:cstheme="minorHAnsi"/>
                <w:sz w:val="24"/>
                <w:szCs w:val="24"/>
              </w:rPr>
              <w:t>task</w:t>
            </w:r>
            <w:r w:rsidRPr="00D07601">
              <w:rPr>
                <w:rFonts w:eastAsia="MS PGothic" w:cstheme="minorHAnsi"/>
                <w:sz w:val="24"/>
                <w:szCs w:val="24"/>
              </w:rPr>
              <w:t>and</w:t>
            </w:r>
            <w:proofErr w:type="spellEnd"/>
            <w:r w:rsidRPr="00D07601">
              <w:rPr>
                <w:rFonts w:eastAsia="MS PGothic" w:cstheme="minorHAnsi"/>
                <w:sz w:val="24"/>
                <w:szCs w:val="24"/>
              </w:rPr>
              <w:t xml:space="preserve"> Click </w:t>
            </w:r>
            <w:r w:rsidR="0028675C" w:rsidRPr="00E821A8">
              <w:rPr>
                <w:rFonts w:eastAsia="MS PGothic" w:cstheme="minorHAnsi"/>
                <w:sz w:val="24"/>
                <w:szCs w:val="24"/>
              </w:rPr>
              <w:t>assign</w:t>
            </w:r>
            <w:r w:rsidRPr="00D07601">
              <w:rPr>
                <w:rFonts w:eastAsia="MS PGothic" w:cstheme="minorHAnsi"/>
                <w:sz w:val="24"/>
                <w:szCs w:val="24"/>
              </w:rPr>
              <w:t xml:space="preserve"> button</w:t>
            </w:r>
          </w:p>
        </w:tc>
        <w:tc>
          <w:tcPr>
            <w:tcW w:w="2885" w:type="dxa"/>
            <w:tcBorders>
              <w:top w:val="single" w:sz="4" w:space="0" w:color="000000"/>
              <w:left w:val="nil"/>
              <w:bottom w:val="single" w:sz="4" w:space="0" w:color="000000"/>
              <w:right w:val="single" w:sz="4" w:space="0" w:color="000000"/>
            </w:tcBorders>
            <w:shd w:val="clear" w:color="000000" w:fill="FFFFFF"/>
            <w:hideMark/>
          </w:tcPr>
          <w:p w:rsidR="003D7084" w:rsidRDefault="00D07601">
            <w:pPr>
              <w:spacing w:after="0" w:line="240" w:lineRule="auto"/>
              <w:rPr>
                <w:rFonts w:eastAsia="MS PGothic" w:cstheme="minorHAnsi"/>
                <w:sz w:val="24"/>
                <w:szCs w:val="24"/>
              </w:rPr>
            </w:pPr>
            <w:r w:rsidRPr="00D07601">
              <w:rPr>
                <w:rFonts w:eastAsia="MS PGothic" w:cstheme="minorHAnsi"/>
                <w:sz w:val="24"/>
                <w:szCs w:val="24"/>
              </w:rPr>
              <w:t xml:space="preserve">1 </w:t>
            </w:r>
            <w:proofErr w:type="spellStart"/>
            <w:r w:rsidR="0028675C" w:rsidRPr="00E821A8">
              <w:rPr>
                <w:rFonts w:eastAsia="MS PGothic" w:cstheme="minorHAnsi"/>
                <w:sz w:val="24"/>
                <w:szCs w:val="24"/>
              </w:rPr>
              <w:t>taskis</w:t>
            </w:r>
            <w:proofErr w:type="spellEnd"/>
            <w:r w:rsidR="0028675C" w:rsidRPr="00E821A8">
              <w:rPr>
                <w:rFonts w:eastAsia="MS PGothic" w:cstheme="minorHAnsi"/>
                <w:sz w:val="24"/>
                <w:szCs w:val="24"/>
              </w:rPr>
              <w:t xml:space="preserve"> assigned</w:t>
            </w:r>
          </w:p>
        </w:tc>
      </w:tr>
    </w:tbl>
    <w:p w:rsidR="003D7084" w:rsidRDefault="003D7084">
      <w:pPr>
        <w:rPr>
          <w:rFonts w:cstheme="minorHAnsi"/>
          <w:sz w:val="24"/>
          <w:szCs w:val="24"/>
        </w:rPr>
      </w:pPr>
    </w:p>
    <w:p w:rsidR="00A41714" w:rsidRPr="00E821A8" w:rsidRDefault="00A41714" w:rsidP="00A41714">
      <w:pPr>
        <w:pStyle w:val="Heading4"/>
        <w:rPr>
          <w:rFonts w:asciiTheme="minorHAnsi" w:hAnsiTheme="minorHAnsi" w:cstheme="minorHAnsi"/>
          <w:sz w:val="24"/>
          <w:szCs w:val="24"/>
        </w:rPr>
      </w:pPr>
      <w:r w:rsidRPr="00E821A8">
        <w:rPr>
          <w:rFonts w:asciiTheme="minorHAnsi" w:hAnsiTheme="minorHAnsi" w:cstheme="minorHAnsi"/>
          <w:sz w:val="24"/>
          <w:szCs w:val="24"/>
        </w:rPr>
        <w:t>5</w:t>
      </w:r>
      <w:r w:rsidR="00D07601" w:rsidRPr="00D07601">
        <w:rPr>
          <w:rFonts w:asciiTheme="minorHAnsi" w:hAnsiTheme="minorHAnsi" w:cstheme="minorHAnsi"/>
          <w:sz w:val="24"/>
          <w:szCs w:val="24"/>
        </w:rPr>
        <w:t>.</w:t>
      </w:r>
      <w:r w:rsidRPr="00E821A8">
        <w:rPr>
          <w:rFonts w:asciiTheme="minorHAnsi" w:hAnsiTheme="minorHAnsi" w:cstheme="minorHAnsi"/>
          <w:sz w:val="24"/>
          <w:szCs w:val="24"/>
        </w:rPr>
        <w:t>2</w:t>
      </w:r>
      <w:r w:rsidR="00D07601" w:rsidRPr="00D07601">
        <w:rPr>
          <w:rFonts w:asciiTheme="minorHAnsi" w:hAnsiTheme="minorHAnsi" w:cstheme="minorHAnsi"/>
          <w:sz w:val="24"/>
          <w:szCs w:val="24"/>
        </w:rPr>
        <w:t>.</w:t>
      </w:r>
      <w:r w:rsidRPr="00E821A8">
        <w:rPr>
          <w:rFonts w:asciiTheme="minorHAnsi" w:hAnsiTheme="minorHAnsi" w:cstheme="minorHAnsi"/>
          <w:sz w:val="24"/>
          <w:szCs w:val="24"/>
        </w:rPr>
        <w:t>7</w:t>
      </w:r>
      <w:r w:rsidR="00D07601" w:rsidRPr="00D07601">
        <w:rPr>
          <w:rFonts w:asciiTheme="minorHAnsi" w:hAnsiTheme="minorHAnsi" w:cstheme="minorHAnsi"/>
          <w:sz w:val="24"/>
          <w:szCs w:val="24"/>
        </w:rPr>
        <w:t>Check team member can update Task</w:t>
      </w:r>
      <w:r w:rsidR="00D07601" w:rsidRPr="00D07601">
        <w:rPr>
          <w:rFonts w:asciiTheme="minorHAnsi" w:hAnsiTheme="minorHAnsi" w:cstheme="minorHAnsi"/>
          <w:sz w:val="24"/>
          <w:szCs w:val="24"/>
        </w:rPr>
        <w:tab/>
      </w:r>
      <w:r w:rsidR="00D07601" w:rsidRPr="00D07601">
        <w:rPr>
          <w:rFonts w:asciiTheme="minorHAnsi" w:hAnsiTheme="minorHAnsi" w:cstheme="minorHAnsi"/>
          <w:sz w:val="24"/>
          <w:szCs w:val="24"/>
        </w:rPr>
        <w:tab/>
      </w:r>
      <w:r w:rsidR="00D07601" w:rsidRPr="00D07601">
        <w:rPr>
          <w:rFonts w:asciiTheme="minorHAnsi" w:hAnsiTheme="minorHAnsi" w:cstheme="minorHAnsi"/>
          <w:sz w:val="24"/>
          <w:szCs w:val="24"/>
        </w:rPr>
        <w:tab/>
      </w:r>
    </w:p>
    <w:tbl>
      <w:tblPr>
        <w:tblW w:w="9379" w:type="dxa"/>
        <w:tblInd w:w="103" w:type="dxa"/>
        <w:tblLayout w:type="fixed"/>
        <w:tblLook w:val="04A0"/>
      </w:tblPr>
      <w:tblGrid>
        <w:gridCol w:w="1537"/>
        <w:gridCol w:w="2163"/>
        <w:gridCol w:w="2794"/>
        <w:gridCol w:w="2885"/>
      </w:tblGrid>
      <w:tr w:rsidR="00A41714" w:rsidRPr="00E821A8" w:rsidTr="003D7084">
        <w:trPr>
          <w:trHeight w:val="114"/>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A41714" w:rsidRPr="00E821A8" w:rsidRDefault="00D07601" w:rsidP="003D7084">
            <w:pPr>
              <w:spacing w:after="0" w:line="240" w:lineRule="auto"/>
              <w:rPr>
                <w:rFonts w:eastAsia="MS PGothic" w:cstheme="minorHAnsi"/>
                <w:b/>
                <w:sz w:val="24"/>
                <w:szCs w:val="24"/>
              </w:rPr>
            </w:pPr>
            <w:r w:rsidRPr="00D07601">
              <w:rPr>
                <w:rFonts w:eastAsia="MS PGothic" w:cstheme="minorHAnsi"/>
                <w:b/>
                <w:sz w:val="24"/>
                <w:szCs w:val="24"/>
              </w:rPr>
              <w:t>Content</w:t>
            </w:r>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A41714" w:rsidRPr="00E821A8" w:rsidRDefault="00D07601" w:rsidP="003D7084">
            <w:pPr>
              <w:spacing w:after="0" w:line="240" w:lineRule="auto"/>
              <w:rPr>
                <w:rFonts w:eastAsia="MS PGothic" w:cstheme="minorHAnsi"/>
                <w:b/>
                <w:bCs/>
                <w:sz w:val="24"/>
                <w:szCs w:val="24"/>
              </w:rPr>
            </w:pPr>
            <w:r w:rsidRPr="00D07601">
              <w:rPr>
                <w:rFonts w:eastAsia="MS PGothic" w:cstheme="minorHAnsi"/>
                <w:b/>
                <w:bCs/>
                <w:sz w:val="24"/>
                <w:szCs w:val="24"/>
              </w:rPr>
              <w:t> Precondition</w:t>
            </w:r>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A41714" w:rsidRPr="00E821A8" w:rsidRDefault="00D07601" w:rsidP="003D7084">
            <w:pPr>
              <w:spacing w:after="0" w:line="240" w:lineRule="auto"/>
              <w:rPr>
                <w:rFonts w:eastAsia="MS PGothic" w:cstheme="minorHAnsi"/>
                <w:b/>
                <w:bCs/>
                <w:sz w:val="24"/>
                <w:szCs w:val="24"/>
              </w:rPr>
            </w:pPr>
            <w:r w:rsidRPr="00D07601">
              <w:rPr>
                <w:rFonts w:eastAsia="MS PGothic" w:cstheme="minorHAnsi"/>
                <w:b/>
                <w:bCs/>
                <w:sz w:val="24"/>
                <w:szCs w:val="24"/>
              </w:rPr>
              <w:t> Test case procedure</w:t>
            </w:r>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A41714" w:rsidRPr="00E821A8" w:rsidRDefault="00D07601" w:rsidP="003D7084">
            <w:pPr>
              <w:spacing w:after="0" w:line="240" w:lineRule="auto"/>
              <w:rPr>
                <w:rFonts w:eastAsia="MS PGothic" w:cstheme="minorHAnsi"/>
                <w:b/>
                <w:bCs/>
                <w:sz w:val="24"/>
                <w:szCs w:val="24"/>
              </w:rPr>
            </w:pPr>
            <w:r w:rsidRPr="00D07601">
              <w:rPr>
                <w:rFonts w:eastAsia="MS PGothic" w:cstheme="minorHAnsi"/>
                <w:b/>
                <w:bCs/>
                <w:sz w:val="24"/>
                <w:szCs w:val="24"/>
              </w:rPr>
              <w:t>Expected output</w:t>
            </w:r>
          </w:p>
        </w:tc>
      </w:tr>
      <w:tr w:rsidR="00A41714" w:rsidRPr="00E821A8" w:rsidTr="003D7084">
        <w:trPr>
          <w:trHeight w:val="1142"/>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A41714" w:rsidRPr="00E821A8" w:rsidRDefault="00A41714" w:rsidP="0028675C">
            <w:pPr>
              <w:spacing w:after="0" w:line="240" w:lineRule="auto"/>
              <w:rPr>
                <w:rFonts w:eastAsia="MS PGothic" w:cstheme="minorHAnsi"/>
                <w:sz w:val="24"/>
                <w:szCs w:val="24"/>
              </w:rPr>
            </w:pPr>
            <w:r w:rsidRPr="00E821A8">
              <w:rPr>
                <w:rFonts w:eastAsia="MS PGothic" w:cstheme="minorHAnsi"/>
                <w:sz w:val="24"/>
                <w:szCs w:val="24"/>
              </w:rPr>
              <w:t xml:space="preserve">Check </w:t>
            </w:r>
            <w:r w:rsidR="0028675C" w:rsidRPr="00E821A8">
              <w:rPr>
                <w:rFonts w:eastAsia="MS PGothic" w:cstheme="minorHAnsi"/>
                <w:sz w:val="24"/>
                <w:szCs w:val="24"/>
              </w:rPr>
              <w:t xml:space="preserve">member can </w:t>
            </w:r>
            <w:proofErr w:type="spellStart"/>
            <w:r w:rsidR="0028675C" w:rsidRPr="00E821A8">
              <w:rPr>
                <w:rFonts w:eastAsia="MS PGothic" w:cstheme="minorHAnsi"/>
                <w:sz w:val="24"/>
                <w:szCs w:val="24"/>
              </w:rPr>
              <w:t>updatetask</w:t>
            </w:r>
            <w:proofErr w:type="spellEnd"/>
          </w:p>
        </w:tc>
        <w:tc>
          <w:tcPr>
            <w:tcW w:w="2163" w:type="dxa"/>
            <w:tcBorders>
              <w:top w:val="single" w:sz="4" w:space="0" w:color="000000"/>
              <w:left w:val="nil"/>
              <w:bottom w:val="single" w:sz="4" w:space="0" w:color="000000"/>
              <w:right w:val="single" w:sz="4" w:space="0" w:color="000000"/>
            </w:tcBorders>
            <w:shd w:val="clear" w:color="000000" w:fill="FFFFFF"/>
            <w:hideMark/>
          </w:tcPr>
          <w:p w:rsidR="0028675C" w:rsidRPr="00E821A8" w:rsidRDefault="00D07601" w:rsidP="0028675C">
            <w:pPr>
              <w:pStyle w:val="ListParagraph"/>
              <w:numPr>
                <w:ilvl w:val="0"/>
                <w:numId w:val="152"/>
              </w:numPr>
              <w:spacing w:after="0" w:line="240" w:lineRule="auto"/>
              <w:rPr>
                <w:rFonts w:eastAsia="MS PGothic" w:cstheme="minorHAnsi"/>
                <w:color w:val="000000"/>
                <w:sz w:val="24"/>
                <w:szCs w:val="24"/>
              </w:rPr>
            </w:pPr>
            <w:r w:rsidRPr="00D07601">
              <w:rPr>
                <w:rFonts w:eastAsia="MS PGothic" w:cstheme="minorHAnsi"/>
                <w:sz w:val="24"/>
                <w:szCs w:val="24"/>
              </w:rPr>
              <w:t>Logged in</w:t>
            </w:r>
          </w:p>
          <w:p w:rsidR="00A41714" w:rsidRPr="00E821A8" w:rsidRDefault="00D07601" w:rsidP="0028675C">
            <w:pPr>
              <w:pStyle w:val="ListParagraph"/>
              <w:numPr>
                <w:ilvl w:val="0"/>
                <w:numId w:val="152"/>
              </w:numPr>
              <w:spacing w:after="0" w:line="240" w:lineRule="auto"/>
              <w:rPr>
                <w:rFonts w:eastAsia="MS PGothic" w:cstheme="minorHAnsi"/>
                <w:color w:val="000000"/>
                <w:sz w:val="24"/>
                <w:szCs w:val="24"/>
              </w:rPr>
            </w:pPr>
            <w:r w:rsidRPr="00D07601">
              <w:rPr>
                <w:rFonts w:eastAsia="MS PGothic" w:cstheme="minorHAnsi"/>
                <w:sz w:val="24"/>
                <w:szCs w:val="24"/>
              </w:rPr>
              <w:t xml:space="preserve">User is </w:t>
            </w:r>
            <w:r w:rsidR="0028675C" w:rsidRPr="00E821A8">
              <w:rPr>
                <w:rFonts w:eastAsia="MS PGothic" w:cstheme="minorHAnsi"/>
                <w:sz w:val="24"/>
                <w:szCs w:val="24"/>
              </w:rPr>
              <w:t>member</w:t>
            </w:r>
            <w:r w:rsidRPr="00D07601">
              <w:rPr>
                <w:rFonts w:eastAsia="MS PGothic" w:cstheme="minorHAnsi"/>
                <w:sz w:val="24"/>
                <w:szCs w:val="24"/>
              </w:rPr>
              <w:t xml:space="preserve"> of at least one project</w:t>
            </w:r>
          </w:p>
        </w:tc>
        <w:tc>
          <w:tcPr>
            <w:tcW w:w="2794" w:type="dxa"/>
            <w:tcBorders>
              <w:top w:val="single" w:sz="4" w:space="0" w:color="000000"/>
              <w:left w:val="nil"/>
              <w:bottom w:val="single" w:sz="4" w:space="0" w:color="000000"/>
              <w:right w:val="single" w:sz="4" w:space="0" w:color="000000"/>
            </w:tcBorders>
            <w:shd w:val="clear" w:color="000000" w:fill="FFFFFF"/>
            <w:hideMark/>
          </w:tcPr>
          <w:p w:rsidR="003D7084" w:rsidRDefault="00D07601">
            <w:pPr>
              <w:pStyle w:val="ListParagraph"/>
              <w:numPr>
                <w:ilvl w:val="0"/>
                <w:numId w:val="153"/>
              </w:numPr>
              <w:spacing w:after="0" w:line="240" w:lineRule="auto"/>
              <w:rPr>
                <w:rFonts w:ascii="Tahoma" w:eastAsia="MS PGothic" w:hAnsi="Tahoma" w:cstheme="minorHAnsi"/>
                <w:color w:val="000000"/>
                <w:sz w:val="24"/>
                <w:szCs w:val="24"/>
              </w:rPr>
            </w:pPr>
            <w:r w:rsidRPr="00D07601">
              <w:rPr>
                <w:rFonts w:eastAsia="MS PGothic" w:cstheme="minorHAnsi"/>
                <w:sz w:val="24"/>
                <w:szCs w:val="24"/>
              </w:rPr>
              <w:t>Log in</w:t>
            </w:r>
          </w:p>
          <w:p w:rsidR="0028675C" w:rsidRPr="00E821A8" w:rsidRDefault="00D07601" w:rsidP="0028675C">
            <w:pPr>
              <w:pStyle w:val="ListParagraph"/>
              <w:numPr>
                <w:ilvl w:val="0"/>
                <w:numId w:val="153"/>
              </w:numPr>
              <w:spacing w:after="0" w:line="240" w:lineRule="auto"/>
              <w:rPr>
                <w:rFonts w:eastAsia="MS PGothic" w:cstheme="minorHAnsi"/>
                <w:sz w:val="24"/>
                <w:szCs w:val="24"/>
              </w:rPr>
            </w:pPr>
            <w:r w:rsidRPr="00D07601">
              <w:rPr>
                <w:rFonts w:eastAsia="MS PGothic" w:cstheme="minorHAnsi"/>
                <w:sz w:val="24"/>
                <w:szCs w:val="24"/>
              </w:rPr>
              <w:t xml:space="preserve">Click on project link that user is </w:t>
            </w:r>
            <w:r w:rsidR="0028675C" w:rsidRPr="00E821A8">
              <w:rPr>
                <w:rFonts w:eastAsia="MS PGothic" w:cstheme="minorHAnsi"/>
                <w:sz w:val="24"/>
                <w:szCs w:val="24"/>
              </w:rPr>
              <w:t>member</w:t>
            </w:r>
          </w:p>
          <w:p w:rsidR="00A41714" w:rsidRPr="00E821A8" w:rsidRDefault="00D07601" w:rsidP="0028675C">
            <w:pPr>
              <w:pStyle w:val="ListParagraph"/>
              <w:numPr>
                <w:ilvl w:val="0"/>
                <w:numId w:val="153"/>
              </w:numPr>
              <w:spacing w:after="0" w:line="240" w:lineRule="auto"/>
              <w:rPr>
                <w:rFonts w:eastAsia="MS PGothic" w:cstheme="minorHAnsi"/>
                <w:sz w:val="24"/>
                <w:szCs w:val="24"/>
              </w:rPr>
            </w:pPr>
            <w:r w:rsidRPr="00D07601">
              <w:rPr>
                <w:rFonts w:eastAsia="MS PGothic" w:cstheme="minorHAnsi"/>
                <w:sz w:val="24"/>
                <w:szCs w:val="24"/>
              </w:rPr>
              <w:t xml:space="preserve">Tick at least one </w:t>
            </w:r>
            <w:proofErr w:type="spellStart"/>
            <w:r w:rsidR="0028675C" w:rsidRPr="00E821A8">
              <w:rPr>
                <w:rFonts w:eastAsia="MS PGothic" w:cstheme="minorHAnsi"/>
                <w:sz w:val="24"/>
                <w:szCs w:val="24"/>
              </w:rPr>
              <w:t>task</w:t>
            </w:r>
            <w:r w:rsidRPr="00D07601">
              <w:rPr>
                <w:rFonts w:eastAsia="MS PGothic" w:cstheme="minorHAnsi"/>
                <w:sz w:val="24"/>
                <w:szCs w:val="24"/>
              </w:rPr>
              <w:t>and</w:t>
            </w:r>
            <w:proofErr w:type="spellEnd"/>
            <w:r w:rsidRPr="00D07601">
              <w:rPr>
                <w:rFonts w:eastAsia="MS PGothic" w:cstheme="minorHAnsi"/>
                <w:sz w:val="24"/>
                <w:szCs w:val="24"/>
              </w:rPr>
              <w:t xml:space="preserve"> Click </w:t>
            </w:r>
            <w:r w:rsidR="0028675C" w:rsidRPr="00E821A8">
              <w:rPr>
                <w:rFonts w:eastAsia="MS PGothic" w:cstheme="minorHAnsi"/>
                <w:sz w:val="24"/>
                <w:szCs w:val="24"/>
              </w:rPr>
              <w:t xml:space="preserve">update </w:t>
            </w:r>
            <w:r w:rsidRPr="00D07601">
              <w:rPr>
                <w:rFonts w:eastAsia="MS PGothic" w:cstheme="minorHAnsi"/>
                <w:sz w:val="24"/>
                <w:szCs w:val="24"/>
              </w:rPr>
              <w:t>button</w:t>
            </w:r>
          </w:p>
        </w:tc>
        <w:tc>
          <w:tcPr>
            <w:tcW w:w="2885" w:type="dxa"/>
            <w:tcBorders>
              <w:top w:val="single" w:sz="4" w:space="0" w:color="000000"/>
              <w:left w:val="nil"/>
              <w:bottom w:val="single" w:sz="4" w:space="0" w:color="000000"/>
              <w:right w:val="single" w:sz="4" w:space="0" w:color="000000"/>
            </w:tcBorders>
            <w:shd w:val="clear" w:color="000000" w:fill="FFFFFF"/>
            <w:hideMark/>
          </w:tcPr>
          <w:p w:rsidR="00A41714" w:rsidRPr="00E821A8" w:rsidRDefault="00A41714" w:rsidP="003D7084">
            <w:pPr>
              <w:pStyle w:val="ListParagraph"/>
              <w:numPr>
                <w:ilvl w:val="0"/>
                <w:numId w:val="140"/>
              </w:numPr>
              <w:spacing w:after="0" w:line="240" w:lineRule="auto"/>
              <w:rPr>
                <w:rFonts w:eastAsia="MS PGothic" w:cstheme="minorHAnsi"/>
                <w:sz w:val="24"/>
                <w:szCs w:val="24"/>
              </w:rPr>
            </w:pPr>
            <w:r w:rsidRPr="00E821A8">
              <w:rPr>
                <w:rFonts w:eastAsia="MS PGothic" w:cstheme="minorHAnsi"/>
                <w:sz w:val="24"/>
                <w:szCs w:val="24"/>
              </w:rPr>
              <w:t>Search action on change of the box.</w:t>
            </w:r>
          </w:p>
        </w:tc>
      </w:tr>
    </w:tbl>
    <w:p w:rsidR="003D7084" w:rsidRDefault="003D7084">
      <w:pPr>
        <w:rPr>
          <w:rFonts w:cstheme="minorHAnsi"/>
          <w:sz w:val="24"/>
          <w:szCs w:val="24"/>
        </w:rPr>
      </w:pPr>
    </w:p>
    <w:p w:rsidR="00A41714" w:rsidRPr="00E821A8" w:rsidRDefault="00A41714" w:rsidP="00A41714">
      <w:pPr>
        <w:pStyle w:val="Heading4"/>
        <w:rPr>
          <w:rFonts w:asciiTheme="minorHAnsi" w:hAnsiTheme="minorHAnsi" w:cstheme="minorHAnsi"/>
          <w:sz w:val="24"/>
          <w:szCs w:val="24"/>
        </w:rPr>
      </w:pPr>
      <w:r w:rsidRPr="00E821A8">
        <w:rPr>
          <w:rFonts w:asciiTheme="minorHAnsi" w:hAnsiTheme="minorHAnsi" w:cstheme="minorHAnsi"/>
          <w:sz w:val="24"/>
          <w:szCs w:val="24"/>
        </w:rPr>
        <w:t>5</w:t>
      </w:r>
      <w:r w:rsidR="00D07601" w:rsidRPr="00D07601">
        <w:rPr>
          <w:rFonts w:asciiTheme="minorHAnsi" w:hAnsiTheme="minorHAnsi" w:cstheme="minorHAnsi"/>
          <w:sz w:val="24"/>
          <w:szCs w:val="24"/>
        </w:rPr>
        <w:t>.</w:t>
      </w:r>
      <w:r w:rsidRPr="00E821A8">
        <w:rPr>
          <w:rFonts w:asciiTheme="minorHAnsi" w:hAnsiTheme="minorHAnsi" w:cstheme="minorHAnsi"/>
          <w:sz w:val="24"/>
          <w:szCs w:val="24"/>
        </w:rPr>
        <w:t>2</w:t>
      </w:r>
      <w:r w:rsidR="00D07601" w:rsidRPr="00D07601">
        <w:rPr>
          <w:rFonts w:asciiTheme="minorHAnsi" w:hAnsiTheme="minorHAnsi" w:cstheme="minorHAnsi"/>
          <w:sz w:val="24"/>
          <w:szCs w:val="24"/>
        </w:rPr>
        <w:t>.</w:t>
      </w:r>
      <w:r w:rsidRPr="00E821A8">
        <w:rPr>
          <w:rFonts w:asciiTheme="minorHAnsi" w:hAnsiTheme="minorHAnsi" w:cstheme="minorHAnsi"/>
          <w:sz w:val="24"/>
          <w:szCs w:val="24"/>
        </w:rPr>
        <w:t>8</w:t>
      </w:r>
      <w:r w:rsidR="00D07601" w:rsidRPr="00D07601">
        <w:rPr>
          <w:rFonts w:asciiTheme="minorHAnsi" w:hAnsiTheme="minorHAnsi" w:cstheme="minorHAnsi"/>
          <w:sz w:val="24"/>
          <w:szCs w:val="24"/>
        </w:rPr>
        <w:t>Check Update Task</w:t>
      </w:r>
    </w:p>
    <w:tbl>
      <w:tblPr>
        <w:tblW w:w="9379" w:type="dxa"/>
        <w:tblInd w:w="103" w:type="dxa"/>
        <w:tblLayout w:type="fixed"/>
        <w:tblLook w:val="04A0"/>
      </w:tblPr>
      <w:tblGrid>
        <w:gridCol w:w="1537"/>
        <w:gridCol w:w="2163"/>
        <w:gridCol w:w="2794"/>
        <w:gridCol w:w="2885"/>
      </w:tblGrid>
      <w:tr w:rsidR="00A41714" w:rsidRPr="00E821A8" w:rsidTr="003D7084">
        <w:trPr>
          <w:trHeight w:val="114"/>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A41714" w:rsidRPr="00E821A8" w:rsidRDefault="00D07601" w:rsidP="003D7084">
            <w:pPr>
              <w:spacing w:after="0" w:line="240" w:lineRule="auto"/>
              <w:rPr>
                <w:rFonts w:eastAsia="MS PGothic" w:cstheme="minorHAnsi"/>
                <w:b/>
                <w:sz w:val="24"/>
                <w:szCs w:val="24"/>
              </w:rPr>
            </w:pPr>
            <w:r w:rsidRPr="00D07601">
              <w:rPr>
                <w:rFonts w:eastAsia="MS PGothic" w:cstheme="minorHAnsi"/>
                <w:b/>
                <w:sz w:val="24"/>
                <w:szCs w:val="24"/>
              </w:rPr>
              <w:t>Content</w:t>
            </w:r>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A41714" w:rsidRPr="00E821A8" w:rsidRDefault="00D07601" w:rsidP="003D7084">
            <w:pPr>
              <w:spacing w:after="0" w:line="240" w:lineRule="auto"/>
              <w:rPr>
                <w:rFonts w:eastAsia="MS PGothic" w:cstheme="minorHAnsi"/>
                <w:b/>
                <w:bCs/>
                <w:sz w:val="24"/>
                <w:szCs w:val="24"/>
              </w:rPr>
            </w:pPr>
            <w:r w:rsidRPr="00D07601">
              <w:rPr>
                <w:rFonts w:eastAsia="MS PGothic" w:cstheme="minorHAnsi"/>
                <w:b/>
                <w:bCs/>
                <w:sz w:val="24"/>
                <w:szCs w:val="24"/>
              </w:rPr>
              <w:t> Precondition</w:t>
            </w:r>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A41714" w:rsidRPr="00E821A8" w:rsidRDefault="00D07601" w:rsidP="003D7084">
            <w:pPr>
              <w:spacing w:after="0" w:line="240" w:lineRule="auto"/>
              <w:rPr>
                <w:rFonts w:eastAsia="MS PGothic" w:cstheme="minorHAnsi"/>
                <w:b/>
                <w:bCs/>
                <w:sz w:val="24"/>
                <w:szCs w:val="24"/>
              </w:rPr>
            </w:pPr>
            <w:r w:rsidRPr="00D07601">
              <w:rPr>
                <w:rFonts w:eastAsia="MS PGothic" w:cstheme="minorHAnsi"/>
                <w:b/>
                <w:bCs/>
                <w:sz w:val="24"/>
                <w:szCs w:val="24"/>
              </w:rPr>
              <w:t> Test case procedure</w:t>
            </w:r>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A41714" w:rsidRPr="00E821A8" w:rsidRDefault="00D07601" w:rsidP="003D7084">
            <w:pPr>
              <w:spacing w:after="0" w:line="240" w:lineRule="auto"/>
              <w:rPr>
                <w:rFonts w:eastAsia="MS PGothic" w:cstheme="minorHAnsi"/>
                <w:b/>
                <w:bCs/>
                <w:sz w:val="24"/>
                <w:szCs w:val="24"/>
              </w:rPr>
            </w:pPr>
            <w:r w:rsidRPr="00D07601">
              <w:rPr>
                <w:rFonts w:eastAsia="MS PGothic" w:cstheme="minorHAnsi"/>
                <w:b/>
                <w:bCs/>
                <w:sz w:val="24"/>
                <w:szCs w:val="24"/>
              </w:rPr>
              <w:t>Expected output</w:t>
            </w:r>
          </w:p>
        </w:tc>
      </w:tr>
      <w:tr w:rsidR="00A41714" w:rsidRPr="00E821A8" w:rsidTr="003D7084">
        <w:trPr>
          <w:trHeight w:val="1142"/>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A41714" w:rsidRPr="00E821A8" w:rsidRDefault="00D07601" w:rsidP="0028675C">
            <w:pPr>
              <w:spacing w:after="0" w:line="240" w:lineRule="auto"/>
              <w:rPr>
                <w:rFonts w:eastAsia="MS PGothic" w:cstheme="minorHAnsi"/>
                <w:sz w:val="24"/>
                <w:szCs w:val="24"/>
              </w:rPr>
            </w:pPr>
            <w:r w:rsidRPr="00D07601">
              <w:rPr>
                <w:rFonts w:eastAsia="MS PGothic" w:cstheme="minorHAnsi"/>
                <w:sz w:val="24"/>
                <w:szCs w:val="24"/>
              </w:rPr>
              <w:t xml:space="preserve">Check </w:t>
            </w:r>
            <w:proofErr w:type="spellStart"/>
            <w:r w:rsidR="0028675C" w:rsidRPr="00E821A8">
              <w:rPr>
                <w:rFonts w:eastAsia="MS PGothic" w:cstheme="minorHAnsi"/>
                <w:sz w:val="24"/>
                <w:szCs w:val="24"/>
              </w:rPr>
              <w:t>updatetask</w:t>
            </w:r>
            <w:proofErr w:type="spellEnd"/>
          </w:p>
        </w:tc>
        <w:tc>
          <w:tcPr>
            <w:tcW w:w="2163" w:type="dxa"/>
            <w:tcBorders>
              <w:top w:val="single" w:sz="4" w:space="0" w:color="000000"/>
              <w:left w:val="nil"/>
              <w:bottom w:val="single" w:sz="4" w:space="0" w:color="000000"/>
              <w:right w:val="single" w:sz="4" w:space="0" w:color="000000"/>
            </w:tcBorders>
            <w:shd w:val="clear" w:color="000000" w:fill="FFFFFF"/>
            <w:hideMark/>
          </w:tcPr>
          <w:p w:rsidR="0028675C" w:rsidRPr="00E821A8" w:rsidRDefault="00D07601" w:rsidP="0028675C">
            <w:pPr>
              <w:pStyle w:val="ListParagraph"/>
              <w:numPr>
                <w:ilvl w:val="0"/>
                <w:numId w:val="155"/>
              </w:numPr>
              <w:spacing w:after="0" w:line="240" w:lineRule="auto"/>
              <w:rPr>
                <w:rFonts w:eastAsia="MS PGothic" w:cstheme="minorHAnsi"/>
                <w:color w:val="000000"/>
                <w:sz w:val="24"/>
                <w:szCs w:val="24"/>
              </w:rPr>
            </w:pPr>
            <w:r w:rsidRPr="00D07601">
              <w:rPr>
                <w:rFonts w:eastAsia="MS PGothic" w:cstheme="minorHAnsi"/>
                <w:sz w:val="24"/>
                <w:szCs w:val="24"/>
              </w:rPr>
              <w:t>Logged in</w:t>
            </w:r>
          </w:p>
          <w:p w:rsidR="00A41714" w:rsidRPr="00E821A8" w:rsidRDefault="00D07601" w:rsidP="0028675C">
            <w:pPr>
              <w:pStyle w:val="ListParagraph"/>
              <w:numPr>
                <w:ilvl w:val="0"/>
                <w:numId w:val="155"/>
              </w:numPr>
              <w:spacing w:after="0" w:line="240" w:lineRule="auto"/>
              <w:rPr>
                <w:rFonts w:eastAsia="MS PGothic" w:cstheme="minorHAnsi"/>
                <w:color w:val="000000"/>
                <w:sz w:val="24"/>
                <w:szCs w:val="24"/>
              </w:rPr>
            </w:pPr>
            <w:r w:rsidRPr="00D07601">
              <w:rPr>
                <w:rFonts w:eastAsia="MS PGothic" w:cstheme="minorHAnsi"/>
                <w:sz w:val="24"/>
                <w:szCs w:val="24"/>
              </w:rPr>
              <w:t xml:space="preserve">User is </w:t>
            </w:r>
            <w:r w:rsidR="0028675C" w:rsidRPr="00E821A8">
              <w:rPr>
                <w:rFonts w:eastAsia="MS PGothic" w:cstheme="minorHAnsi"/>
                <w:sz w:val="24"/>
                <w:szCs w:val="24"/>
              </w:rPr>
              <w:t>member</w:t>
            </w:r>
            <w:r w:rsidRPr="00D07601">
              <w:rPr>
                <w:rFonts w:eastAsia="MS PGothic" w:cstheme="minorHAnsi"/>
                <w:sz w:val="24"/>
                <w:szCs w:val="24"/>
              </w:rPr>
              <w:t xml:space="preserve"> of at least one project</w:t>
            </w:r>
          </w:p>
        </w:tc>
        <w:tc>
          <w:tcPr>
            <w:tcW w:w="2794" w:type="dxa"/>
            <w:tcBorders>
              <w:top w:val="single" w:sz="4" w:space="0" w:color="000000"/>
              <w:left w:val="nil"/>
              <w:bottom w:val="single" w:sz="4" w:space="0" w:color="000000"/>
              <w:right w:val="single" w:sz="4" w:space="0" w:color="000000"/>
            </w:tcBorders>
            <w:shd w:val="clear" w:color="000000" w:fill="FFFFFF"/>
            <w:hideMark/>
          </w:tcPr>
          <w:p w:rsidR="003D7084" w:rsidRDefault="00D07601">
            <w:pPr>
              <w:pStyle w:val="ListParagraph"/>
              <w:numPr>
                <w:ilvl w:val="0"/>
                <w:numId w:val="156"/>
              </w:numPr>
              <w:spacing w:after="0" w:line="240" w:lineRule="auto"/>
              <w:rPr>
                <w:rFonts w:ascii="Tahoma" w:eastAsia="MS PGothic" w:hAnsi="Tahoma" w:cstheme="minorHAnsi"/>
                <w:color w:val="000000"/>
                <w:sz w:val="24"/>
                <w:szCs w:val="24"/>
              </w:rPr>
            </w:pPr>
            <w:r w:rsidRPr="00D07601">
              <w:rPr>
                <w:rFonts w:eastAsia="MS PGothic" w:cstheme="minorHAnsi"/>
                <w:sz w:val="24"/>
                <w:szCs w:val="24"/>
              </w:rPr>
              <w:t>Log in</w:t>
            </w:r>
          </w:p>
          <w:p w:rsidR="0028675C" w:rsidRPr="00E821A8" w:rsidRDefault="00D07601" w:rsidP="0028675C">
            <w:pPr>
              <w:pStyle w:val="ListParagraph"/>
              <w:numPr>
                <w:ilvl w:val="0"/>
                <w:numId w:val="156"/>
              </w:numPr>
              <w:spacing w:after="0" w:line="240" w:lineRule="auto"/>
              <w:rPr>
                <w:rFonts w:eastAsia="MS PGothic" w:cstheme="minorHAnsi"/>
                <w:sz w:val="24"/>
                <w:szCs w:val="24"/>
              </w:rPr>
            </w:pPr>
            <w:r w:rsidRPr="00D07601">
              <w:rPr>
                <w:rFonts w:eastAsia="MS PGothic" w:cstheme="minorHAnsi"/>
                <w:sz w:val="24"/>
                <w:szCs w:val="24"/>
              </w:rPr>
              <w:t>Click on project link that user is</w:t>
            </w:r>
            <w:r w:rsidR="0028675C" w:rsidRPr="00E821A8">
              <w:rPr>
                <w:rFonts w:eastAsia="MS PGothic" w:cstheme="minorHAnsi"/>
                <w:sz w:val="24"/>
                <w:szCs w:val="24"/>
              </w:rPr>
              <w:t xml:space="preserve"> member</w:t>
            </w:r>
          </w:p>
          <w:p w:rsidR="00A41714" w:rsidRPr="00E821A8" w:rsidRDefault="00D07601" w:rsidP="0028675C">
            <w:pPr>
              <w:pStyle w:val="ListParagraph"/>
              <w:numPr>
                <w:ilvl w:val="0"/>
                <w:numId w:val="156"/>
              </w:numPr>
              <w:spacing w:after="0" w:line="240" w:lineRule="auto"/>
              <w:rPr>
                <w:rFonts w:eastAsia="MS PGothic" w:cstheme="minorHAnsi"/>
                <w:sz w:val="24"/>
                <w:szCs w:val="24"/>
              </w:rPr>
            </w:pPr>
            <w:r w:rsidRPr="00D07601">
              <w:rPr>
                <w:rFonts w:eastAsia="MS PGothic" w:cstheme="minorHAnsi"/>
                <w:sz w:val="24"/>
                <w:szCs w:val="24"/>
              </w:rPr>
              <w:t xml:space="preserve">Tick at least one </w:t>
            </w:r>
            <w:proofErr w:type="spellStart"/>
            <w:r w:rsidR="0028675C" w:rsidRPr="00E821A8">
              <w:rPr>
                <w:rFonts w:eastAsia="MS PGothic" w:cstheme="minorHAnsi"/>
                <w:sz w:val="24"/>
                <w:szCs w:val="24"/>
              </w:rPr>
              <w:lastRenderedPageBreak/>
              <w:t>task</w:t>
            </w:r>
            <w:r w:rsidRPr="00D07601">
              <w:rPr>
                <w:rFonts w:eastAsia="MS PGothic" w:cstheme="minorHAnsi"/>
                <w:sz w:val="24"/>
                <w:szCs w:val="24"/>
              </w:rPr>
              <w:t>and</w:t>
            </w:r>
            <w:proofErr w:type="spellEnd"/>
            <w:r w:rsidRPr="00D07601">
              <w:rPr>
                <w:rFonts w:eastAsia="MS PGothic" w:cstheme="minorHAnsi"/>
                <w:sz w:val="24"/>
                <w:szCs w:val="24"/>
              </w:rPr>
              <w:t xml:space="preserve"> Click </w:t>
            </w:r>
            <w:r w:rsidR="0028675C" w:rsidRPr="00E821A8">
              <w:rPr>
                <w:rFonts w:eastAsia="MS PGothic" w:cstheme="minorHAnsi"/>
                <w:sz w:val="24"/>
                <w:szCs w:val="24"/>
              </w:rPr>
              <w:t xml:space="preserve">update </w:t>
            </w:r>
            <w:r w:rsidRPr="00D07601">
              <w:rPr>
                <w:rFonts w:eastAsia="MS PGothic" w:cstheme="minorHAnsi"/>
                <w:sz w:val="24"/>
                <w:szCs w:val="24"/>
              </w:rPr>
              <w:t>button</w:t>
            </w:r>
          </w:p>
        </w:tc>
        <w:tc>
          <w:tcPr>
            <w:tcW w:w="2885" w:type="dxa"/>
            <w:tcBorders>
              <w:top w:val="single" w:sz="4" w:space="0" w:color="000000"/>
              <w:left w:val="nil"/>
              <w:bottom w:val="single" w:sz="4" w:space="0" w:color="000000"/>
              <w:right w:val="single" w:sz="4" w:space="0" w:color="000000"/>
            </w:tcBorders>
            <w:shd w:val="clear" w:color="000000" w:fill="FFFFFF"/>
            <w:hideMark/>
          </w:tcPr>
          <w:p w:rsidR="003D7084" w:rsidRDefault="0028675C">
            <w:pPr>
              <w:pStyle w:val="ListParagraph"/>
              <w:numPr>
                <w:ilvl w:val="0"/>
                <w:numId w:val="154"/>
              </w:numPr>
              <w:spacing w:after="0" w:line="240" w:lineRule="auto"/>
              <w:rPr>
                <w:rFonts w:eastAsia="MS PGothic" w:cstheme="minorHAnsi"/>
                <w:sz w:val="24"/>
                <w:szCs w:val="24"/>
              </w:rPr>
            </w:pPr>
            <w:r w:rsidRPr="00E821A8">
              <w:rPr>
                <w:rFonts w:eastAsia="MS PGothic" w:cstheme="minorHAnsi"/>
                <w:sz w:val="24"/>
                <w:szCs w:val="24"/>
              </w:rPr>
              <w:lastRenderedPageBreak/>
              <w:t xml:space="preserve">See current values, </w:t>
            </w:r>
            <w:r w:rsidR="00D07601" w:rsidRPr="00D07601">
              <w:rPr>
                <w:rFonts w:eastAsia="MS PGothic" w:cstheme="minorHAnsi"/>
                <w:sz w:val="24"/>
                <w:szCs w:val="24"/>
              </w:rPr>
              <w:t>Place to input information.</w:t>
            </w:r>
          </w:p>
          <w:p w:rsidR="003D7084" w:rsidRDefault="00D07601">
            <w:pPr>
              <w:pStyle w:val="ListParagraph"/>
              <w:numPr>
                <w:ilvl w:val="0"/>
                <w:numId w:val="154"/>
              </w:numPr>
              <w:spacing w:after="0" w:line="240" w:lineRule="auto"/>
              <w:rPr>
                <w:rFonts w:eastAsia="MS PGothic" w:cstheme="minorHAnsi"/>
                <w:sz w:val="24"/>
                <w:szCs w:val="24"/>
              </w:rPr>
            </w:pPr>
            <w:r w:rsidRPr="00D07601">
              <w:rPr>
                <w:rFonts w:eastAsia="MS PGothic" w:cstheme="minorHAnsi"/>
                <w:sz w:val="24"/>
                <w:szCs w:val="24"/>
              </w:rPr>
              <w:t>Validation</w:t>
            </w:r>
          </w:p>
          <w:p w:rsidR="00A41714" w:rsidRPr="00E821A8" w:rsidRDefault="00D07601" w:rsidP="0028675C">
            <w:pPr>
              <w:pStyle w:val="ListParagraph"/>
              <w:numPr>
                <w:ilvl w:val="0"/>
                <w:numId w:val="154"/>
              </w:numPr>
              <w:spacing w:after="0" w:line="240" w:lineRule="auto"/>
              <w:rPr>
                <w:rFonts w:eastAsia="MS PGothic" w:cstheme="minorHAnsi"/>
                <w:sz w:val="24"/>
                <w:szCs w:val="24"/>
              </w:rPr>
            </w:pPr>
            <w:r w:rsidRPr="00D07601">
              <w:rPr>
                <w:rFonts w:eastAsia="MS PGothic" w:cstheme="minorHAnsi"/>
                <w:sz w:val="24"/>
                <w:szCs w:val="24"/>
              </w:rPr>
              <w:lastRenderedPageBreak/>
              <w:t>Submit Ok</w:t>
            </w:r>
          </w:p>
        </w:tc>
      </w:tr>
    </w:tbl>
    <w:p w:rsidR="00A41714" w:rsidRPr="00E821A8" w:rsidRDefault="00A41714" w:rsidP="00A41714">
      <w:pPr>
        <w:rPr>
          <w:rFonts w:cstheme="minorHAnsi"/>
          <w:sz w:val="24"/>
          <w:szCs w:val="24"/>
        </w:rPr>
      </w:pPr>
    </w:p>
    <w:p w:rsidR="00A41714" w:rsidRPr="00E821A8" w:rsidRDefault="00D07601" w:rsidP="00A41714">
      <w:pPr>
        <w:pStyle w:val="Heading4"/>
        <w:numPr>
          <w:ilvl w:val="2"/>
          <w:numId w:val="112"/>
        </w:numPr>
        <w:ind w:left="630" w:hanging="630"/>
        <w:rPr>
          <w:rFonts w:asciiTheme="minorHAnsi" w:hAnsiTheme="minorHAnsi" w:cstheme="minorHAnsi"/>
          <w:sz w:val="24"/>
          <w:szCs w:val="24"/>
        </w:rPr>
      </w:pPr>
      <w:r w:rsidRPr="00D07601">
        <w:rPr>
          <w:rFonts w:asciiTheme="minorHAnsi" w:hAnsiTheme="minorHAnsi" w:cstheme="minorHAnsi"/>
          <w:sz w:val="24"/>
          <w:szCs w:val="24"/>
        </w:rPr>
        <w:t>Check Search Task</w:t>
      </w:r>
      <w:r w:rsidRPr="00D07601">
        <w:rPr>
          <w:rFonts w:asciiTheme="minorHAnsi" w:hAnsiTheme="minorHAnsi" w:cstheme="minorHAnsi"/>
          <w:sz w:val="24"/>
          <w:szCs w:val="24"/>
        </w:rPr>
        <w:tab/>
      </w:r>
      <w:r w:rsidRPr="00D07601">
        <w:rPr>
          <w:rFonts w:asciiTheme="minorHAnsi" w:hAnsiTheme="minorHAnsi" w:cstheme="minorHAnsi"/>
          <w:sz w:val="24"/>
          <w:szCs w:val="24"/>
        </w:rPr>
        <w:tab/>
      </w:r>
      <w:r w:rsidRPr="00D07601">
        <w:rPr>
          <w:rFonts w:asciiTheme="minorHAnsi" w:hAnsiTheme="minorHAnsi" w:cstheme="minorHAnsi"/>
          <w:sz w:val="24"/>
          <w:szCs w:val="24"/>
        </w:rPr>
        <w:tab/>
      </w:r>
    </w:p>
    <w:tbl>
      <w:tblPr>
        <w:tblW w:w="9379" w:type="dxa"/>
        <w:tblInd w:w="103" w:type="dxa"/>
        <w:tblLayout w:type="fixed"/>
        <w:tblLook w:val="04A0"/>
      </w:tblPr>
      <w:tblGrid>
        <w:gridCol w:w="1537"/>
        <w:gridCol w:w="2163"/>
        <w:gridCol w:w="2794"/>
        <w:gridCol w:w="2885"/>
      </w:tblGrid>
      <w:tr w:rsidR="00A41714" w:rsidRPr="00E821A8" w:rsidTr="003D7084">
        <w:trPr>
          <w:trHeight w:val="114"/>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A41714" w:rsidRPr="00E821A8" w:rsidRDefault="00D07601" w:rsidP="003D7084">
            <w:pPr>
              <w:spacing w:after="0" w:line="240" w:lineRule="auto"/>
              <w:rPr>
                <w:rFonts w:eastAsia="MS PGothic" w:cstheme="minorHAnsi"/>
                <w:b/>
                <w:sz w:val="24"/>
                <w:szCs w:val="24"/>
              </w:rPr>
            </w:pPr>
            <w:r w:rsidRPr="00D07601">
              <w:rPr>
                <w:rFonts w:eastAsia="MS PGothic" w:cstheme="minorHAnsi"/>
                <w:b/>
                <w:sz w:val="24"/>
                <w:szCs w:val="24"/>
              </w:rPr>
              <w:t>Content</w:t>
            </w:r>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A41714" w:rsidRPr="00E821A8" w:rsidRDefault="00D07601" w:rsidP="003D7084">
            <w:pPr>
              <w:spacing w:after="0" w:line="240" w:lineRule="auto"/>
              <w:rPr>
                <w:rFonts w:eastAsia="MS PGothic" w:cstheme="minorHAnsi"/>
                <w:b/>
                <w:bCs/>
                <w:sz w:val="24"/>
                <w:szCs w:val="24"/>
              </w:rPr>
            </w:pPr>
            <w:r w:rsidRPr="00D07601">
              <w:rPr>
                <w:rFonts w:eastAsia="MS PGothic" w:cstheme="minorHAnsi"/>
                <w:b/>
                <w:bCs/>
                <w:sz w:val="24"/>
                <w:szCs w:val="24"/>
              </w:rPr>
              <w:t> Precondition</w:t>
            </w:r>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A41714" w:rsidRPr="00E821A8" w:rsidRDefault="00D07601" w:rsidP="003D7084">
            <w:pPr>
              <w:spacing w:after="0" w:line="240" w:lineRule="auto"/>
              <w:rPr>
                <w:rFonts w:eastAsia="MS PGothic" w:cstheme="minorHAnsi"/>
                <w:b/>
                <w:bCs/>
                <w:sz w:val="24"/>
                <w:szCs w:val="24"/>
              </w:rPr>
            </w:pPr>
            <w:r w:rsidRPr="00D07601">
              <w:rPr>
                <w:rFonts w:eastAsia="MS PGothic" w:cstheme="minorHAnsi"/>
                <w:b/>
                <w:bCs/>
                <w:sz w:val="24"/>
                <w:szCs w:val="24"/>
              </w:rPr>
              <w:t> Test case procedure</w:t>
            </w:r>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A41714" w:rsidRPr="00E821A8" w:rsidRDefault="00D07601" w:rsidP="003D7084">
            <w:pPr>
              <w:spacing w:after="0" w:line="240" w:lineRule="auto"/>
              <w:rPr>
                <w:rFonts w:eastAsia="MS PGothic" w:cstheme="minorHAnsi"/>
                <w:b/>
                <w:bCs/>
                <w:sz w:val="24"/>
                <w:szCs w:val="24"/>
              </w:rPr>
            </w:pPr>
            <w:r w:rsidRPr="00D07601">
              <w:rPr>
                <w:rFonts w:eastAsia="MS PGothic" w:cstheme="minorHAnsi"/>
                <w:b/>
                <w:bCs/>
                <w:sz w:val="24"/>
                <w:szCs w:val="24"/>
              </w:rPr>
              <w:t>Expected output</w:t>
            </w:r>
          </w:p>
        </w:tc>
      </w:tr>
      <w:tr w:rsidR="00A41714" w:rsidRPr="00E821A8" w:rsidTr="003D7084">
        <w:trPr>
          <w:trHeight w:val="1142"/>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A41714" w:rsidRPr="00E821A8" w:rsidRDefault="00A41714" w:rsidP="003D7084">
            <w:pPr>
              <w:spacing w:after="0" w:line="240" w:lineRule="auto"/>
              <w:rPr>
                <w:rFonts w:eastAsia="MS PGothic" w:cstheme="minorHAnsi"/>
                <w:sz w:val="24"/>
                <w:szCs w:val="24"/>
              </w:rPr>
            </w:pPr>
            <w:r w:rsidRPr="00E821A8">
              <w:rPr>
                <w:rFonts w:eastAsia="MS PGothic" w:cstheme="minorHAnsi"/>
                <w:sz w:val="24"/>
                <w:szCs w:val="24"/>
              </w:rPr>
              <w:t xml:space="preserve">Check search </w:t>
            </w:r>
            <w:r w:rsidR="0028675C" w:rsidRPr="00E821A8">
              <w:rPr>
                <w:rFonts w:eastAsia="MS PGothic" w:cstheme="minorHAnsi"/>
                <w:sz w:val="24"/>
                <w:szCs w:val="24"/>
              </w:rPr>
              <w:t>task</w:t>
            </w:r>
          </w:p>
        </w:tc>
        <w:tc>
          <w:tcPr>
            <w:tcW w:w="2163" w:type="dxa"/>
            <w:tcBorders>
              <w:top w:val="single" w:sz="4" w:space="0" w:color="000000"/>
              <w:left w:val="nil"/>
              <w:bottom w:val="single" w:sz="4" w:space="0" w:color="000000"/>
              <w:right w:val="single" w:sz="4" w:space="0" w:color="000000"/>
            </w:tcBorders>
            <w:shd w:val="clear" w:color="000000" w:fill="FFFFFF"/>
            <w:hideMark/>
          </w:tcPr>
          <w:p w:rsidR="00A41714" w:rsidRPr="00E821A8" w:rsidRDefault="00A41714" w:rsidP="003D7084">
            <w:pPr>
              <w:pStyle w:val="ListParagraph"/>
              <w:numPr>
                <w:ilvl w:val="0"/>
                <w:numId w:val="138"/>
              </w:numPr>
              <w:spacing w:after="0" w:line="240" w:lineRule="auto"/>
              <w:rPr>
                <w:rFonts w:eastAsia="MS PGothic" w:cstheme="minorHAnsi"/>
                <w:sz w:val="24"/>
                <w:szCs w:val="24"/>
              </w:rPr>
            </w:pPr>
            <w:r w:rsidRPr="00E821A8">
              <w:rPr>
                <w:rFonts w:eastAsia="MS PGothic" w:cstheme="minorHAnsi"/>
                <w:sz w:val="24"/>
                <w:szCs w:val="24"/>
              </w:rPr>
              <w:t>Logged in</w:t>
            </w:r>
          </w:p>
          <w:p w:rsidR="00A41714" w:rsidRPr="00E821A8" w:rsidRDefault="00A41714" w:rsidP="003D7084">
            <w:pPr>
              <w:spacing w:after="0" w:line="240" w:lineRule="auto"/>
              <w:rPr>
                <w:rFonts w:eastAsia="MS PGothic" w:cstheme="minorHAnsi"/>
                <w:sz w:val="24"/>
                <w:szCs w:val="24"/>
              </w:rPr>
            </w:pPr>
          </w:p>
        </w:tc>
        <w:tc>
          <w:tcPr>
            <w:tcW w:w="2794" w:type="dxa"/>
            <w:tcBorders>
              <w:top w:val="single" w:sz="4" w:space="0" w:color="000000"/>
              <w:left w:val="nil"/>
              <w:bottom w:val="single" w:sz="4" w:space="0" w:color="000000"/>
              <w:right w:val="single" w:sz="4" w:space="0" w:color="000000"/>
            </w:tcBorders>
            <w:shd w:val="clear" w:color="000000" w:fill="FFFFFF"/>
            <w:hideMark/>
          </w:tcPr>
          <w:p w:rsidR="00A41714" w:rsidRPr="00E821A8" w:rsidRDefault="00A41714" w:rsidP="003D7084">
            <w:pPr>
              <w:pStyle w:val="ListParagraph"/>
              <w:numPr>
                <w:ilvl w:val="0"/>
                <w:numId w:val="139"/>
              </w:numPr>
              <w:spacing w:after="0" w:line="240" w:lineRule="auto"/>
              <w:rPr>
                <w:rFonts w:eastAsia="MS PGothic" w:cstheme="minorHAnsi"/>
                <w:sz w:val="24"/>
                <w:szCs w:val="24"/>
              </w:rPr>
            </w:pPr>
            <w:r w:rsidRPr="00E821A8">
              <w:rPr>
                <w:rFonts w:eastAsia="MS PGothic" w:cstheme="minorHAnsi"/>
                <w:sz w:val="24"/>
                <w:szCs w:val="24"/>
              </w:rPr>
              <w:t>Log in</w:t>
            </w:r>
          </w:p>
          <w:p w:rsidR="00A41714" w:rsidRPr="00E821A8" w:rsidRDefault="00A41714" w:rsidP="003D7084">
            <w:pPr>
              <w:pStyle w:val="ListParagraph"/>
              <w:numPr>
                <w:ilvl w:val="0"/>
                <w:numId w:val="139"/>
              </w:numPr>
              <w:spacing w:after="0" w:line="240" w:lineRule="auto"/>
              <w:rPr>
                <w:rFonts w:eastAsia="MS PGothic" w:cstheme="minorHAnsi"/>
                <w:sz w:val="24"/>
                <w:szCs w:val="24"/>
              </w:rPr>
            </w:pPr>
            <w:r w:rsidRPr="00E821A8">
              <w:rPr>
                <w:rFonts w:eastAsia="MS PGothic" w:cstheme="minorHAnsi"/>
                <w:sz w:val="24"/>
                <w:szCs w:val="24"/>
              </w:rPr>
              <w:t xml:space="preserve">View list </w:t>
            </w:r>
            <w:r w:rsidR="0028675C" w:rsidRPr="00E821A8">
              <w:rPr>
                <w:rFonts w:eastAsia="MS PGothic" w:cstheme="minorHAnsi"/>
                <w:sz w:val="24"/>
                <w:szCs w:val="24"/>
              </w:rPr>
              <w:t xml:space="preserve">task </w:t>
            </w:r>
            <w:r w:rsidRPr="00E821A8">
              <w:rPr>
                <w:rFonts w:eastAsia="MS PGothic" w:cstheme="minorHAnsi"/>
                <w:sz w:val="24"/>
                <w:szCs w:val="24"/>
              </w:rPr>
              <w:t>and type in to search box</w:t>
            </w:r>
          </w:p>
        </w:tc>
        <w:tc>
          <w:tcPr>
            <w:tcW w:w="2885" w:type="dxa"/>
            <w:tcBorders>
              <w:top w:val="single" w:sz="4" w:space="0" w:color="000000"/>
              <w:left w:val="nil"/>
              <w:bottom w:val="single" w:sz="4" w:space="0" w:color="000000"/>
              <w:right w:val="single" w:sz="4" w:space="0" w:color="000000"/>
            </w:tcBorders>
            <w:shd w:val="clear" w:color="000000" w:fill="FFFFFF"/>
            <w:hideMark/>
          </w:tcPr>
          <w:p w:rsidR="00A41714" w:rsidRPr="00E821A8" w:rsidRDefault="00A41714" w:rsidP="003D7084">
            <w:pPr>
              <w:pStyle w:val="ListParagraph"/>
              <w:numPr>
                <w:ilvl w:val="0"/>
                <w:numId w:val="140"/>
              </w:numPr>
              <w:spacing w:after="0" w:line="240" w:lineRule="auto"/>
              <w:rPr>
                <w:rFonts w:eastAsia="MS PGothic" w:cstheme="minorHAnsi"/>
                <w:sz w:val="24"/>
                <w:szCs w:val="24"/>
              </w:rPr>
            </w:pPr>
            <w:r w:rsidRPr="00E821A8">
              <w:rPr>
                <w:rFonts w:eastAsia="MS PGothic" w:cstheme="minorHAnsi"/>
                <w:sz w:val="24"/>
                <w:szCs w:val="24"/>
              </w:rPr>
              <w:t>Search action on change of the box.</w:t>
            </w:r>
          </w:p>
        </w:tc>
      </w:tr>
    </w:tbl>
    <w:p w:rsidR="003D7084" w:rsidRDefault="003D7084">
      <w:pPr>
        <w:rPr>
          <w:rFonts w:cstheme="minorHAnsi"/>
          <w:sz w:val="24"/>
          <w:szCs w:val="24"/>
        </w:rPr>
      </w:pPr>
    </w:p>
    <w:p w:rsidR="00A41714" w:rsidRPr="00E821A8" w:rsidRDefault="00A41714" w:rsidP="00A41714">
      <w:pPr>
        <w:pStyle w:val="Heading4"/>
        <w:rPr>
          <w:rFonts w:asciiTheme="minorHAnsi" w:hAnsiTheme="minorHAnsi" w:cstheme="minorHAnsi"/>
          <w:sz w:val="24"/>
          <w:szCs w:val="24"/>
        </w:rPr>
      </w:pPr>
      <w:r w:rsidRPr="00E821A8">
        <w:rPr>
          <w:rFonts w:asciiTheme="minorHAnsi" w:hAnsiTheme="minorHAnsi" w:cstheme="minorHAnsi"/>
          <w:sz w:val="24"/>
          <w:szCs w:val="24"/>
        </w:rPr>
        <w:t>5</w:t>
      </w:r>
      <w:r w:rsidR="00D07601" w:rsidRPr="00D07601">
        <w:rPr>
          <w:rFonts w:asciiTheme="minorHAnsi" w:hAnsiTheme="minorHAnsi" w:cstheme="minorHAnsi"/>
          <w:sz w:val="24"/>
          <w:szCs w:val="24"/>
        </w:rPr>
        <w:t>.</w:t>
      </w:r>
      <w:r w:rsidRPr="00E821A8">
        <w:rPr>
          <w:rFonts w:asciiTheme="minorHAnsi" w:hAnsiTheme="minorHAnsi" w:cstheme="minorHAnsi"/>
          <w:sz w:val="24"/>
          <w:szCs w:val="24"/>
        </w:rPr>
        <w:t>2</w:t>
      </w:r>
      <w:r w:rsidR="00D07601" w:rsidRPr="00D07601">
        <w:rPr>
          <w:rFonts w:asciiTheme="minorHAnsi" w:hAnsiTheme="minorHAnsi" w:cstheme="minorHAnsi"/>
          <w:sz w:val="24"/>
          <w:szCs w:val="24"/>
        </w:rPr>
        <w:t>.</w:t>
      </w:r>
      <w:r w:rsidRPr="00E821A8">
        <w:rPr>
          <w:rFonts w:asciiTheme="minorHAnsi" w:hAnsiTheme="minorHAnsi" w:cstheme="minorHAnsi"/>
          <w:sz w:val="24"/>
          <w:szCs w:val="24"/>
        </w:rPr>
        <w:t>10</w:t>
      </w:r>
      <w:r w:rsidR="00D07601" w:rsidRPr="00D07601">
        <w:rPr>
          <w:rFonts w:asciiTheme="minorHAnsi" w:hAnsiTheme="minorHAnsi" w:cstheme="minorHAnsi"/>
          <w:sz w:val="24"/>
          <w:szCs w:val="24"/>
        </w:rPr>
        <w:t>Check Sort Task</w:t>
      </w:r>
    </w:p>
    <w:tbl>
      <w:tblPr>
        <w:tblW w:w="9379" w:type="dxa"/>
        <w:tblInd w:w="103" w:type="dxa"/>
        <w:tblLayout w:type="fixed"/>
        <w:tblLook w:val="04A0"/>
      </w:tblPr>
      <w:tblGrid>
        <w:gridCol w:w="1537"/>
        <w:gridCol w:w="2163"/>
        <w:gridCol w:w="2794"/>
        <w:gridCol w:w="2885"/>
      </w:tblGrid>
      <w:tr w:rsidR="00A41714" w:rsidRPr="00E821A8" w:rsidTr="003D7084">
        <w:trPr>
          <w:trHeight w:val="114"/>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A41714" w:rsidRPr="00E821A8" w:rsidRDefault="00D07601" w:rsidP="003D7084">
            <w:pPr>
              <w:spacing w:after="0" w:line="240" w:lineRule="auto"/>
              <w:rPr>
                <w:rFonts w:eastAsia="MS PGothic" w:cstheme="minorHAnsi"/>
                <w:b/>
                <w:sz w:val="24"/>
                <w:szCs w:val="24"/>
              </w:rPr>
            </w:pPr>
            <w:r w:rsidRPr="00D07601">
              <w:rPr>
                <w:rFonts w:eastAsia="MS PGothic" w:cstheme="minorHAnsi"/>
                <w:b/>
                <w:sz w:val="24"/>
                <w:szCs w:val="24"/>
              </w:rPr>
              <w:t>Content</w:t>
            </w:r>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A41714" w:rsidRPr="00E821A8" w:rsidRDefault="00D07601" w:rsidP="003D7084">
            <w:pPr>
              <w:spacing w:after="0" w:line="240" w:lineRule="auto"/>
              <w:rPr>
                <w:rFonts w:eastAsia="MS PGothic" w:cstheme="minorHAnsi"/>
                <w:b/>
                <w:bCs/>
                <w:sz w:val="24"/>
                <w:szCs w:val="24"/>
              </w:rPr>
            </w:pPr>
            <w:r w:rsidRPr="00D07601">
              <w:rPr>
                <w:rFonts w:eastAsia="MS PGothic" w:cstheme="minorHAnsi"/>
                <w:b/>
                <w:bCs/>
                <w:sz w:val="24"/>
                <w:szCs w:val="24"/>
              </w:rPr>
              <w:t> Precondition</w:t>
            </w:r>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A41714" w:rsidRPr="00E821A8" w:rsidRDefault="00D07601" w:rsidP="003D7084">
            <w:pPr>
              <w:spacing w:after="0" w:line="240" w:lineRule="auto"/>
              <w:rPr>
                <w:rFonts w:eastAsia="MS PGothic" w:cstheme="minorHAnsi"/>
                <w:b/>
                <w:bCs/>
                <w:sz w:val="24"/>
                <w:szCs w:val="24"/>
              </w:rPr>
            </w:pPr>
            <w:r w:rsidRPr="00D07601">
              <w:rPr>
                <w:rFonts w:eastAsia="MS PGothic" w:cstheme="minorHAnsi"/>
                <w:b/>
                <w:bCs/>
                <w:sz w:val="24"/>
                <w:szCs w:val="24"/>
              </w:rPr>
              <w:t> Test case procedure</w:t>
            </w:r>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A41714" w:rsidRPr="00E821A8" w:rsidRDefault="00D07601" w:rsidP="003D7084">
            <w:pPr>
              <w:spacing w:after="0" w:line="240" w:lineRule="auto"/>
              <w:rPr>
                <w:rFonts w:eastAsia="MS PGothic" w:cstheme="minorHAnsi"/>
                <w:b/>
                <w:bCs/>
                <w:sz w:val="24"/>
                <w:szCs w:val="24"/>
              </w:rPr>
            </w:pPr>
            <w:r w:rsidRPr="00D07601">
              <w:rPr>
                <w:rFonts w:eastAsia="MS PGothic" w:cstheme="minorHAnsi"/>
                <w:b/>
                <w:bCs/>
                <w:sz w:val="24"/>
                <w:szCs w:val="24"/>
              </w:rPr>
              <w:t>Expected output</w:t>
            </w:r>
          </w:p>
        </w:tc>
      </w:tr>
      <w:tr w:rsidR="00A41714" w:rsidRPr="00E821A8" w:rsidTr="003D7084">
        <w:trPr>
          <w:trHeight w:val="1142"/>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A41714" w:rsidRPr="00E821A8" w:rsidRDefault="00D07601" w:rsidP="003D7084">
            <w:pPr>
              <w:spacing w:after="0" w:line="240" w:lineRule="auto"/>
              <w:rPr>
                <w:rFonts w:eastAsia="MS PGothic" w:cstheme="minorHAnsi"/>
                <w:sz w:val="24"/>
                <w:szCs w:val="24"/>
              </w:rPr>
            </w:pPr>
            <w:r w:rsidRPr="00D07601">
              <w:rPr>
                <w:rFonts w:eastAsia="MS PGothic" w:cstheme="minorHAnsi"/>
                <w:sz w:val="24"/>
                <w:szCs w:val="24"/>
              </w:rPr>
              <w:t xml:space="preserve">Check </w:t>
            </w:r>
            <w:proofErr w:type="spellStart"/>
            <w:r w:rsidRPr="00D07601">
              <w:rPr>
                <w:rFonts w:eastAsia="MS PGothic" w:cstheme="minorHAnsi"/>
                <w:sz w:val="24"/>
                <w:szCs w:val="24"/>
              </w:rPr>
              <w:t>sort</w:t>
            </w:r>
            <w:r w:rsidR="0028675C" w:rsidRPr="00E821A8">
              <w:rPr>
                <w:rFonts w:eastAsia="MS PGothic" w:cstheme="minorHAnsi"/>
                <w:sz w:val="24"/>
                <w:szCs w:val="24"/>
              </w:rPr>
              <w:t>task</w:t>
            </w:r>
            <w:proofErr w:type="spellEnd"/>
          </w:p>
        </w:tc>
        <w:tc>
          <w:tcPr>
            <w:tcW w:w="2163" w:type="dxa"/>
            <w:tcBorders>
              <w:top w:val="single" w:sz="4" w:space="0" w:color="000000"/>
              <w:left w:val="nil"/>
              <w:bottom w:val="single" w:sz="4" w:space="0" w:color="000000"/>
              <w:right w:val="single" w:sz="4" w:space="0" w:color="000000"/>
            </w:tcBorders>
            <w:shd w:val="clear" w:color="000000" w:fill="FFFFFF"/>
            <w:hideMark/>
          </w:tcPr>
          <w:p w:rsidR="003D7084" w:rsidRDefault="00D07601">
            <w:pPr>
              <w:pStyle w:val="ListParagraph"/>
              <w:numPr>
                <w:ilvl w:val="0"/>
                <w:numId w:val="136"/>
              </w:numPr>
              <w:spacing w:after="0" w:line="240" w:lineRule="auto"/>
              <w:rPr>
                <w:rFonts w:eastAsia="MS PGothic" w:cstheme="minorHAnsi"/>
                <w:sz w:val="24"/>
                <w:szCs w:val="24"/>
              </w:rPr>
            </w:pPr>
            <w:r w:rsidRPr="00D07601">
              <w:rPr>
                <w:rFonts w:eastAsia="MS PGothic" w:cstheme="minorHAnsi"/>
                <w:sz w:val="24"/>
                <w:szCs w:val="24"/>
              </w:rPr>
              <w:t>Logged in</w:t>
            </w:r>
          </w:p>
          <w:p w:rsidR="00A41714" w:rsidRPr="00E821A8" w:rsidRDefault="00A41714" w:rsidP="003D7084">
            <w:pPr>
              <w:spacing w:after="0" w:line="240" w:lineRule="auto"/>
              <w:rPr>
                <w:rFonts w:eastAsia="MS PGothic" w:cstheme="minorHAnsi"/>
                <w:sz w:val="24"/>
                <w:szCs w:val="24"/>
              </w:rPr>
            </w:pPr>
          </w:p>
        </w:tc>
        <w:tc>
          <w:tcPr>
            <w:tcW w:w="2794" w:type="dxa"/>
            <w:tcBorders>
              <w:top w:val="single" w:sz="4" w:space="0" w:color="000000"/>
              <w:left w:val="nil"/>
              <w:bottom w:val="single" w:sz="4" w:space="0" w:color="000000"/>
              <w:right w:val="single" w:sz="4" w:space="0" w:color="000000"/>
            </w:tcBorders>
            <w:shd w:val="clear" w:color="000000" w:fill="FFFFFF"/>
            <w:hideMark/>
          </w:tcPr>
          <w:p w:rsidR="003D7084" w:rsidRDefault="00A41714">
            <w:pPr>
              <w:spacing w:after="0" w:line="240" w:lineRule="auto"/>
              <w:rPr>
                <w:rFonts w:eastAsia="MS PGothic" w:cstheme="minorHAnsi"/>
                <w:sz w:val="24"/>
                <w:szCs w:val="24"/>
              </w:rPr>
            </w:pPr>
            <w:r w:rsidRPr="00E821A8">
              <w:rPr>
                <w:rFonts w:eastAsia="MS PGothic" w:cstheme="minorHAnsi"/>
                <w:sz w:val="24"/>
                <w:szCs w:val="24"/>
              </w:rPr>
              <w:t xml:space="preserve">1. </w:t>
            </w:r>
            <w:r w:rsidR="00D07601" w:rsidRPr="00D07601">
              <w:rPr>
                <w:rFonts w:eastAsia="MS PGothic" w:cstheme="minorHAnsi"/>
                <w:sz w:val="24"/>
                <w:szCs w:val="24"/>
              </w:rPr>
              <w:t>Log in</w:t>
            </w:r>
          </w:p>
          <w:p w:rsidR="003D7084" w:rsidRDefault="00A41714">
            <w:pPr>
              <w:spacing w:after="0" w:line="240" w:lineRule="auto"/>
              <w:rPr>
                <w:rFonts w:eastAsia="MS PGothic" w:cstheme="minorHAnsi"/>
                <w:sz w:val="24"/>
                <w:szCs w:val="24"/>
              </w:rPr>
            </w:pPr>
            <w:r w:rsidRPr="00E821A8">
              <w:rPr>
                <w:rFonts w:eastAsia="MS PGothic" w:cstheme="minorHAnsi"/>
                <w:sz w:val="24"/>
                <w:szCs w:val="24"/>
              </w:rPr>
              <w:t xml:space="preserve">2.  </w:t>
            </w:r>
            <w:r w:rsidR="00D07601" w:rsidRPr="00D07601">
              <w:rPr>
                <w:rFonts w:eastAsia="MS PGothic" w:cstheme="minorHAnsi"/>
                <w:sz w:val="24"/>
                <w:szCs w:val="24"/>
              </w:rPr>
              <w:t xml:space="preserve">View list </w:t>
            </w:r>
            <w:r w:rsidR="0028675C" w:rsidRPr="00E821A8">
              <w:rPr>
                <w:rFonts w:eastAsia="MS PGothic" w:cstheme="minorHAnsi"/>
                <w:sz w:val="24"/>
                <w:szCs w:val="24"/>
              </w:rPr>
              <w:t xml:space="preserve">task </w:t>
            </w:r>
            <w:r w:rsidR="00D07601" w:rsidRPr="00D07601">
              <w:rPr>
                <w:rFonts w:eastAsia="MS PGothic" w:cstheme="minorHAnsi"/>
                <w:sz w:val="24"/>
                <w:szCs w:val="24"/>
              </w:rPr>
              <w:t>and click on any column header</w:t>
            </w:r>
          </w:p>
        </w:tc>
        <w:tc>
          <w:tcPr>
            <w:tcW w:w="2885" w:type="dxa"/>
            <w:tcBorders>
              <w:top w:val="single" w:sz="4" w:space="0" w:color="000000"/>
              <w:left w:val="nil"/>
              <w:bottom w:val="single" w:sz="4" w:space="0" w:color="000000"/>
              <w:right w:val="single" w:sz="4" w:space="0" w:color="000000"/>
            </w:tcBorders>
            <w:shd w:val="clear" w:color="000000" w:fill="FFFFFF"/>
            <w:hideMark/>
          </w:tcPr>
          <w:p w:rsidR="003D7084" w:rsidRDefault="00D07601">
            <w:pPr>
              <w:spacing w:after="0" w:line="240" w:lineRule="auto"/>
              <w:rPr>
                <w:rFonts w:eastAsia="MS PGothic" w:cstheme="minorHAnsi"/>
                <w:sz w:val="24"/>
                <w:szCs w:val="24"/>
              </w:rPr>
            </w:pPr>
            <w:r w:rsidRPr="00D07601">
              <w:rPr>
                <w:rFonts w:eastAsia="MS PGothic" w:cstheme="minorHAnsi"/>
                <w:sz w:val="24"/>
                <w:szCs w:val="24"/>
              </w:rPr>
              <w:t xml:space="preserve">1 </w:t>
            </w:r>
            <w:r w:rsidR="0028675C" w:rsidRPr="00E821A8">
              <w:rPr>
                <w:rFonts w:eastAsia="MS PGothic" w:cstheme="minorHAnsi"/>
                <w:sz w:val="24"/>
                <w:szCs w:val="24"/>
              </w:rPr>
              <w:t xml:space="preserve">tasks </w:t>
            </w:r>
            <w:proofErr w:type="spellStart"/>
            <w:r w:rsidR="0028675C" w:rsidRPr="00E821A8">
              <w:rPr>
                <w:rFonts w:eastAsia="MS PGothic" w:cstheme="minorHAnsi"/>
                <w:sz w:val="24"/>
                <w:szCs w:val="24"/>
              </w:rPr>
              <w:t>are</w:t>
            </w:r>
            <w:r w:rsidRPr="00D07601">
              <w:rPr>
                <w:rFonts w:eastAsia="MS PGothic" w:cstheme="minorHAnsi"/>
                <w:sz w:val="24"/>
                <w:szCs w:val="24"/>
              </w:rPr>
              <w:t>sortedby</w:t>
            </w:r>
            <w:proofErr w:type="spellEnd"/>
            <w:r w:rsidRPr="00D07601">
              <w:rPr>
                <w:rFonts w:eastAsia="MS PGothic" w:cstheme="minorHAnsi"/>
                <w:sz w:val="24"/>
                <w:szCs w:val="24"/>
              </w:rPr>
              <w:t xml:space="preserve"> clicked column.</w:t>
            </w:r>
          </w:p>
        </w:tc>
      </w:tr>
    </w:tbl>
    <w:p w:rsidR="00A41714" w:rsidRPr="00E821A8" w:rsidRDefault="00A41714" w:rsidP="00A41714">
      <w:pPr>
        <w:rPr>
          <w:rFonts w:cstheme="minorHAnsi"/>
          <w:sz w:val="24"/>
          <w:szCs w:val="24"/>
        </w:rPr>
      </w:pPr>
    </w:p>
    <w:p w:rsidR="003D7084" w:rsidRDefault="00807668">
      <w:pPr>
        <w:pStyle w:val="Heading3"/>
        <w:numPr>
          <w:ilvl w:val="1"/>
          <w:numId w:val="19"/>
        </w:numPr>
        <w:ind w:left="360" w:hanging="360"/>
        <w:rPr>
          <w:rFonts w:asciiTheme="minorHAnsi" w:hAnsiTheme="minorHAnsi" w:cstheme="minorHAnsi"/>
          <w:sz w:val="24"/>
          <w:szCs w:val="24"/>
        </w:rPr>
      </w:pPr>
      <w:r w:rsidRPr="00E821A8">
        <w:rPr>
          <w:rFonts w:asciiTheme="minorHAnsi" w:hAnsiTheme="minorHAnsi" w:cstheme="minorHAnsi"/>
          <w:sz w:val="24"/>
          <w:szCs w:val="24"/>
        </w:rPr>
        <w:t>Requirement</w:t>
      </w:r>
    </w:p>
    <w:p w:rsidR="00C37105" w:rsidRPr="00E821A8" w:rsidRDefault="00C37105" w:rsidP="00C37105">
      <w:pPr>
        <w:pStyle w:val="Heading4"/>
        <w:rPr>
          <w:rFonts w:asciiTheme="minorHAnsi" w:hAnsiTheme="minorHAnsi" w:cstheme="minorHAnsi"/>
          <w:sz w:val="24"/>
          <w:szCs w:val="24"/>
        </w:rPr>
      </w:pPr>
      <w:r w:rsidRPr="00E821A8">
        <w:rPr>
          <w:rFonts w:asciiTheme="minorHAnsi" w:hAnsiTheme="minorHAnsi" w:cstheme="minorHAnsi"/>
          <w:sz w:val="24"/>
          <w:szCs w:val="24"/>
        </w:rPr>
        <w:t>5</w:t>
      </w:r>
      <w:r w:rsidR="00D07601" w:rsidRPr="00D07601">
        <w:rPr>
          <w:rFonts w:asciiTheme="minorHAnsi" w:hAnsiTheme="minorHAnsi" w:cstheme="minorHAnsi"/>
          <w:sz w:val="24"/>
          <w:szCs w:val="24"/>
        </w:rPr>
        <w:t>.</w:t>
      </w:r>
      <w:r w:rsidRPr="00E821A8">
        <w:rPr>
          <w:rFonts w:asciiTheme="minorHAnsi" w:hAnsiTheme="minorHAnsi" w:cstheme="minorHAnsi"/>
          <w:sz w:val="24"/>
          <w:szCs w:val="24"/>
        </w:rPr>
        <w:t>3</w:t>
      </w:r>
      <w:r w:rsidR="00D07601" w:rsidRPr="00D07601">
        <w:rPr>
          <w:rFonts w:asciiTheme="minorHAnsi" w:hAnsiTheme="minorHAnsi" w:cstheme="minorHAnsi"/>
          <w:sz w:val="24"/>
          <w:szCs w:val="24"/>
        </w:rPr>
        <w:t>.</w:t>
      </w:r>
      <w:r w:rsidRPr="00E821A8">
        <w:rPr>
          <w:rFonts w:asciiTheme="minorHAnsi" w:hAnsiTheme="minorHAnsi" w:cstheme="minorHAnsi"/>
          <w:sz w:val="24"/>
          <w:szCs w:val="24"/>
        </w:rPr>
        <w:t>1</w:t>
      </w:r>
      <w:r w:rsidR="00D07601" w:rsidRPr="00D07601">
        <w:rPr>
          <w:rFonts w:asciiTheme="minorHAnsi" w:hAnsiTheme="minorHAnsi" w:cstheme="minorHAnsi"/>
          <w:sz w:val="24"/>
          <w:szCs w:val="24"/>
        </w:rPr>
        <w:t>Check view project list</w:t>
      </w:r>
    </w:p>
    <w:tbl>
      <w:tblPr>
        <w:tblW w:w="9379" w:type="dxa"/>
        <w:tblInd w:w="103" w:type="dxa"/>
        <w:tblLayout w:type="fixed"/>
        <w:tblLook w:val="04A0"/>
      </w:tblPr>
      <w:tblGrid>
        <w:gridCol w:w="1537"/>
        <w:gridCol w:w="2163"/>
        <w:gridCol w:w="2794"/>
        <w:gridCol w:w="2885"/>
      </w:tblGrid>
      <w:tr w:rsidR="00C37105" w:rsidRPr="00E821A8" w:rsidTr="003D7084">
        <w:trPr>
          <w:trHeight w:val="114"/>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C37105" w:rsidRPr="00E821A8" w:rsidRDefault="00D07601" w:rsidP="003D7084">
            <w:pPr>
              <w:spacing w:after="0" w:line="240" w:lineRule="auto"/>
              <w:rPr>
                <w:rFonts w:eastAsia="MS PGothic" w:cstheme="minorHAnsi"/>
                <w:b/>
                <w:sz w:val="24"/>
                <w:szCs w:val="24"/>
              </w:rPr>
            </w:pPr>
            <w:r w:rsidRPr="00D07601">
              <w:rPr>
                <w:rFonts w:eastAsia="MS PGothic" w:cstheme="minorHAnsi"/>
                <w:b/>
                <w:sz w:val="24"/>
                <w:szCs w:val="24"/>
              </w:rPr>
              <w:t>Content</w:t>
            </w:r>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C37105" w:rsidRPr="00E821A8" w:rsidRDefault="00D07601" w:rsidP="003D7084">
            <w:pPr>
              <w:spacing w:after="0" w:line="240" w:lineRule="auto"/>
              <w:rPr>
                <w:rFonts w:eastAsia="MS PGothic" w:cstheme="minorHAnsi"/>
                <w:b/>
                <w:bCs/>
                <w:sz w:val="24"/>
                <w:szCs w:val="24"/>
              </w:rPr>
            </w:pPr>
            <w:r w:rsidRPr="00D07601">
              <w:rPr>
                <w:rFonts w:eastAsia="MS PGothic" w:cstheme="minorHAnsi"/>
                <w:b/>
                <w:bCs/>
                <w:sz w:val="24"/>
                <w:szCs w:val="24"/>
              </w:rPr>
              <w:t> Precondition</w:t>
            </w:r>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C37105" w:rsidRPr="00E821A8" w:rsidRDefault="00D07601" w:rsidP="003D7084">
            <w:pPr>
              <w:spacing w:after="0" w:line="240" w:lineRule="auto"/>
              <w:rPr>
                <w:rFonts w:eastAsia="MS PGothic" w:cstheme="minorHAnsi"/>
                <w:b/>
                <w:bCs/>
                <w:sz w:val="24"/>
                <w:szCs w:val="24"/>
              </w:rPr>
            </w:pPr>
            <w:r w:rsidRPr="00D07601">
              <w:rPr>
                <w:rFonts w:eastAsia="MS PGothic" w:cstheme="minorHAnsi"/>
                <w:b/>
                <w:bCs/>
                <w:sz w:val="24"/>
                <w:szCs w:val="24"/>
              </w:rPr>
              <w:t> Test case procedure</w:t>
            </w:r>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C37105" w:rsidRPr="00E821A8" w:rsidRDefault="00D07601" w:rsidP="003D7084">
            <w:pPr>
              <w:spacing w:after="0" w:line="240" w:lineRule="auto"/>
              <w:rPr>
                <w:rFonts w:eastAsia="MS PGothic" w:cstheme="minorHAnsi"/>
                <w:b/>
                <w:bCs/>
                <w:sz w:val="24"/>
                <w:szCs w:val="24"/>
              </w:rPr>
            </w:pPr>
            <w:r w:rsidRPr="00D07601">
              <w:rPr>
                <w:rFonts w:eastAsia="MS PGothic" w:cstheme="minorHAnsi"/>
                <w:b/>
                <w:bCs/>
                <w:sz w:val="24"/>
                <w:szCs w:val="24"/>
              </w:rPr>
              <w:t>Expected output</w:t>
            </w:r>
          </w:p>
        </w:tc>
      </w:tr>
      <w:tr w:rsidR="00C37105" w:rsidRPr="00E821A8" w:rsidTr="003D7084">
        <w:trPr>
          <w:trHeight w:val="1142"/>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C37105" w:rsidRPr="00E821A8" w:rsidRDefault="00D07601" w:rsidP="003D7084">
            <w:pPr>
              <w:spacing w:after="0" w:line="240" w:lineRule="auto"/>
              <w:rPr>
                <w:rFonts w:eastAsia="MS PGothic" w:cstheme="minorHAnsi"/>
                <w:sz w:val="24"/>
                <w:szCs w:val="24"/>
              </w:rPr>
            </w:pPr>
            <w:r w:rsidRPr="00D07601">
              <w:rPr>
                <w:rFonts w:eastAsia="MS PGothic" w:cstheme="minorHAnsi"/>
                <w:sz w:val="24"/>
                <w:szCs w:val="24"/>
              </w:rPr>
              <w:t>Check view project list</w:t>
            </w:r>
          </w:p>
        </w:tc>
        <w:tc>
          <w:tcPr>
            <w:tcW w:w="2163" w:type="dxa"/>
            <w:tcBorders>
              <w:top w:val="single" w:sz="4" w:space="0" w:color="000000"/>
              <w:left w:val="nil"/>
              <w:bottom w:val="single" w:sz="4" w:space="0" w:color="000000"/>
              <w:right w:val="single" w:sz="4" w:space="0" w:color="000000"/>
            </w:tcBorders>
            <w:shd w:val="clear" w:color="000000" w:fill="FFFFFF"/>
            <w:hideMark/>
          </w:tcPr>
          <w:p w:rsidR="003D7084" w:rsidRDefault="00C37105">
            <w:pPr>
              <w:spacing w:after="0" w:line="240" w:lineRule="auto"/>
              <w:rPr>
                <w:rFonts w:eastAsia="MS PGothic" w:cstheme="minorHAnsi"/>
                <w:sz w:val="24"/>
                <w:szCs w:val="24"/>
              </w:rPr>
            </w:pPr>
            <w:r w:rsidRPr="00E821A8">
              <w:rPr>
                <w:rFonts w:eastAsia="MS PGothic" w:cstheme="minorHAnsi"/>
                <w:sz w:val="24"/>
                <w:szCs w:val="24"/>
              </w:rPr>
              <w:t>Member of one project</w:t>
            </w:r>
          </w:p>
        </w:tc>
        <w:tc>
          <w:tcPr>
            <w:tcW w:w="2794" w:type="dxa"/>
            <w:tcBorders>
              <w:top w:val="single" w:sz="4" w:space="0" w:color="000000"/>
              <w:left w:val="nil"/>
              <w:bottom w:val="single" w:sz="4" w:space="0" w:color="000000"/>
              <w:right w:val="single" w:sz="4" w:space="0" w:color="000000"/>
            </w:tcBorders>
            <w:shd w:val="clear" w:color="000000" w:fill="FFFFFF"/>
            <w:hideMark/>
          </w:tcPr>
          <w:p w:rsidR="003D7084" w:rsidRDefault="00C37105">
            <w:pPr>
              <w:pStyle w:val="ListParagraph"/>
              <w:numPr>
                <w:ilvl w:val="0"/>
                <w:numId w:val="56"/>
              </w:numPr>
              <w:spacing w:after="0" w:line="240" w:lineRule="auto"/>
              <w:rPr>
                <w:rFonts w:eastAsia="MS PGothic" w:cstheme="minorHAnsi"/>
                <w:sz w:val="24"/>
                <w:szCs w:val="24"/>
              </w:rPr>
            </w:pPr>
            <w:r w:rsidRPr="00E821A8">
              <w:rPr>
                <w:rFonts w:eastAsia="MS PGothic" w:cstheme="minorHAnsi"/>
                <w:sz w:val="24"/>
                <w:szCs w:val="24"/>
              </w:rPr>
              <w:t>Log in</w:t>
            </w:r>
          </w:p>
        </w:tc>
        <w:tc>
          <w:tcPr>
            <w:tcW w:w="2885" w:type="dxa"/>
            <w:tcBorders>
              <w:top w:val="single" w:sz="4" w:space="0" w:color="000000"/>
              <w:left w:val="nil"/>
              <w:bottom w:val="single" w:sz="4" w:space="0" w:color="000000"/>
              <w:right w:val="single" w:sz="4" w:space="0" w:color="000000"/>
            </w:tcBorders>
            <w:shd w:val="clear" w:color="000000" w:fill="FFFFFF"/>
            <w:hideMark/>
          </w:tcPr>
          <w:p w:rsidR="003D7084" w:rsidRDefault="00D07601">
            <w:pPr>
              <w:pStyle w:val="ListParagraph"/>
              <w:numPr>
                <w:ilvl w:val="0"/>
                <w:numId w:val="57"/>
              </w:numPr>
              <w:spacing w:after="0" w:line="240" w:lineRule="auto"/>
              <w:rPr>
                <w:rFonts w:eastAsia="MS PGothic" w:cstheme="minorHAnsi"/>
                <w:sz w:val="24"/>
                <w:szCs w:val="24"/>
              </w:rPr>
            </w:pPr>
            <w:r w:rsidRPr="00D07601">
              <w:rPr>
                <w:rFonts w:eastAsia="MS PGothic" w:cstheme="minorHAnsi"/>
                <w:sz w:val="24"/>
                <w:szCs w:val="24"/>
              </w:rPr>
              <w:t>Able to view list of projects that logged-in user is member.</w:t>
            </w:r>
          </w:p>
        </w:tc>
      </w:tr>
    </w:tbl>
    <w:p w:rsidR="00C37105" w:rsidRPr="00E821A8" w:rsidRDefault="00C37105" w:rsidP="00C37105">
      <w:pPr>
        <w:rPr>
          <w:rFonts w:cstheme="minorHAnsi"/>
          <w:sz w:val="24"/>
          <w:szCs w:val="24"/>
        </w:rPr>
      </w:pPr>
    </w:p>
    <w:p w:rsidR="00C37105" w:rsidRPr="00E821A8" w:rsidRDefault="00C37105" w:rsidP="00C37105">
      <w:pPr>
        <w:pStyle w:val="Heading4"/>
        <w:rPr>
          <w:rFonts w:asciiTheme="minorHAnsi" w:hAnsiTheme="minorHAnsi" w:cstheme="minorHAnsi"/>
          <w:sz w:val="24"/>
          <w:szCs w:val="24"/>
        </w:rPr>
      </w:pPr>
      <w:r w:rsidRPr="00E821A8">
        <w:rPr>
          <w:rFonts w:asciiTheme="minorHAnsi" w:hAnsiTheme="minorHAnsi" w:cstheme="minorHAnsi"/>
          <w:sz w:val="24"/>
          <w:szCs w:val="24"/>
        </w:rPr>
        <w:t>5</w:t>
      </w:r>
      <w:r w:rsidR="00D07601" w:rsidRPr="00D07601">
        <w:rPr>
          <w:rFonts w:asciiTheme="minorHAnsi" w:hAnsiTheme="minorHAnsi" w:cstheme="minorHAnsi"/>
          <w:sz w:val="24"/>
          <w:szCs w:val="24"/>
        </w:rPr>
        <w:t>.</w:t>
      </w:r>
      <w:r w:rsidRPr="00E821A8">
        <w:rPr>
          <w:rFonts w:asciiTheme="minorHAnsi" w:hAnsiTheme="minorHAnsi" w:cstheme="minorHAnsi"/>
          <w:sz w:val="24"/>
          <w:szCs w:val="24"/>
        </w:rPr>
        <w:t>3</w:t>
      </w:r>
      <w:r w:rsidR="00D07601" w:rsidRPr="00D07601">
        <w:rPr>
          <w:rFonts w:asciiTheme="minorHAnsi" w:hAnsiTheme="minorHAnsi" w:cstheme="minorHAnsi"/>
          <w:sz w:val="24"/>
          <w:szCs w:val="24"/>
        </w:rPr>
        <w:t>.2 Check view requirements list of a project</w:t>
      </w:r>
    </w:p>
    <w:tbl>
      <w:tblPr>
        <w:tblW w:w="9379" w:type="dxa"/>
        <w:tblInd w:w="103" w:type="dxa"/>
        <w:tblLayout w:type="fixed"/>
        <w:tblLook w:val="04A0"/>
      </w:tblPr>
      <w:tblGrid>
        <w:gridCol w:w="1537"/>
        <w:gridCol w:w="2163"/>
        <w:gridCol w:w="2794"/>
        <w:gridCol w:w="2885"/>
      </w:tblGrid>
      <w:tr w:rsidR="00C37105" w:rsidRPr="00E821A8" w:rsidTr="003D7084">
        <w:trPr>
          <w:trHeight w:val="114"/>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C37105" w:rsidRPr="00E821A8" w:rsidRDefault="00D07601" w:rsidP="003D7084">
            <w:pPr>
              <w:spacing w:after="0" w:line="240" w:lineRule="auto"/>
              <w:rPr>
                <w:rFonts w:eastAsia="MS PGothic" w:cstheme="minorHAnsi"/>
                <w:b/>
                <w:sz w:val="24"/>
                <w:szCs w:val="24"/>
              </w:rPr>
            </w:pPr>
            <w:r w:rsidRPr="00D07601">
              <w:rPr>
                <w:rFonts w:eastAsia="MS PGothic" w:cstheme="minorHAnsi"/>
                <w:b/>
                <w:sz w:val="24"/>
                <w:szCs w:val="24"/>
              </w:rPr>
              <w:t>Content</w:t>
            </w:r>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C37105" w:rsidRPr="00E821A8" w:rsidRDefault="00D07601" w:rsidP="003D7084">
            <w:pPr>
              <w:spacing w:after="0" w:line="240" w:lineRule="auto"/>
              <w:rPr>
                <w:rFonts w:eastAsia="MS PGothic" w:cstheme="minorHAnsi"/>
                <w:b/>
                <w:bCs/>
                <w:sz w:val="24"/>
                <w:szCs w:val="24"/>
              </w:rPr>
            </w:pPr>
            <w:r w:rsidRPr="00D07601">
              <w:rPr>
                <w:rFonts w:eastAsia="MS PGothic" w:cstheme="minorHAnsi"/>
                <w:b/>
                <w:bCs/>
                <w:sz w:val="24"/>
                <w:szCs w:val="24"/>
              </w:rPr>
              <w:t> Precondition</w:t>
            </w:r>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C37105" w:rsidRPr="00E821A8" w:rsidRDefault="00D07601" w:rsidP="003D7084">
            <w:pPr>
              <w:spacing w:after="0" w:line="240" w:lineRule="auto"/>
              <w:rPr>
                <w:rFonts w:eastAsia="MS PGothic" w:cstheme="minorHAnsi"/>
                <w:b/>
                <w:bCs/>
                <w:sz w:val="24"/>
                <w:szCs w:val="24"/>
              </w:rPr>
            </w:pPr>
            <w:r w:rsidRPr="00D07601">
              <w:rPr>
                <w:rFonts w:eastAsia="MS PGothic" w:cstheme="minorHAnsi"/>
                <w:b/>
                <w:bCs/>
                <w:sz w:val="24"/>
                <w:szCs w:val="24"/>
              </w:rPr>
              <w:t> Test case procedure</w:t>
            </w:r>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C37105" w:rsidRPr="00E821A8" w:rsidRDefault="00D07601" w:rsidP="003D7084">
            <w:pPr>
              <w:spacing w:after="0" w:line="240" w:lineRule="auto"/>
              <w:rPr>
                <w:rFonts w:eastAsia="MS PGothic" w:cstheme="minorHAnsi"/>
                <w:b/>
                <w:bCs/>
                <w:sz w:val="24"/>
                <w:szCs w:val="24"/>
              </w:rPr>
            </w:pPr>
            <w:r w:rsidRPr="00D07601">
              <w:rPr>
                <w:rFonts w:eastAsia="MS PGothic" w:cstheme="minorHAnsi"/>
                <w:b/>
                <w:bCs/>
                <w:sz w:val="24"/>
                <w:szCs w:val="24"/>
              </w:rPr>
              <w:t>Expected output</w:t>
            </w:r>
          </w:p>
        </w:tc>
      </w:tr>
      <w:tr w:rsidR="00C37105" w:rsidRPr="00E821A8" w:rsidTr="003D7084">
        <w:trPr>
          <w:trHeight w:val="1142"/>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C37105" w:rsidRPr="00E821A8" w:rsidRDefault="00D07601" w:rsidP="003D7084">
            <w:pPr>
              <w:spacing w:after="0" w:line="240" w:lineRule="auto"/>
              <w:rPr>
                <w:rFonts w:eastAsia="MS PGothic" w:cstheme="minorHAnsi"/>
                <w:sz w:val="24"/>
                <w:szCs w:val="24"/>
              </w:rPr>
            </w:pPr>
            <w:r w:rsidRPr="00D07601">
              <w:rPr>
                <w:rFonts w:eastAsia="MS PGothic" w:cstheme="minorHAnsi"/>
                <w:sz w:val="24"/>
                <w:szCs w:val="24"/>
              </w:rPr>
              <w:t>Check view requirement list</w:t>
            </w:r>
          </w:p>
        </w:tc>
        <w:tc>
          <w:tcPr>
            <w:tcW w:w="2163" w:type="dxa"/>
            <w:tcBorders>
              <w:top w:val="single" w:sz="4" w:space="0" w:color="000000"/>
              <w:left w:val="nil"/>
              <w:bottom w:val="single" w:sz="4" w:space="0" w:color="000000"/>
              <w:right w:val="single" w:sz="4" w:space="0" w:color="000000"/>
            </w:tcBorders>
            <w:shd w:val="clear" w:color="000000" w:fill="FFFFFF"/>
            <w:hideMark/>
          </w:tcPr>
          <w:p w:rsidR="003D7084" w:rsidRDefault="00D07601">
            <w:pPr>
              <w:pStyle w:val="ListParagraph"/>
              <w:numPr>
                <w:ilvl w:val="0"/>
                <w:numId w:val="81"/>
              </w:numPr>
              <w:spacing w:after="0" w:line="240" w:lineRule="auto"/>
              <w:rPr>
                <w:rFonts w:eastAsia="MS PGothic" w:cstheme="minorHAnsi"/>
                <w:sz w:val="24"/>
                <w:szCs w:val="24"/>
              </w:rPr>
            </w:pPr>
            <w:r w:rsidRPr="00D07601">
              <w:rPr>
                <w:rFonts w:eastAsia="MS PGothic" w:cstheme="minorHAnsi"/>
                <w:sz w:val="24"/>
                <w:szCs w:val="24"/>
              </w:rPr>
              <w:t>Logged in</w:t>
            </w:r>
          </w:p>
        </w:tc>
        <w:tc>
          <w:tcPr>
            <w:tcW w:w="2794" w:type="dxa"/>
            <w:tcBorders>
              <w:top w:val="single" w:sz="4" w:space="0" w:color="000000"/>
              <w:left w:val="nil"/>
              <w:bottom w:val="single" w:sz="4" w:space="0" w:color="000000"/>
              <w:right w:val="single" w:sz="4" w:space="0" w:color="000000"/>
            </w:tcBorders>
            <w:shd w:val="clear" w:color="000000" w:fill="FFFFFF"/>
            <w:hideMark/>
          </w:tcPr>
          <w:p w:rsidR="003D7084" w:rsidRDefault="00D07601">
            <w:pPr>
              <w:pStyle w:val="ListParagraph"/>
              <w:numPr>
                <w:ilvl w:val="0"/>
                <w:numId w:val="56"/>
              </w:numPr>
              <w:spacing w:after="0" w:line="240" w:lineRule="auto"/>
              <w:rPr>
                <w:rFonts w:eastAsia="MS PGothic" w:cstheme="minorHAnsi"/>
                <w:sz w:val="24"/>
                <w:szCs w:val="24"/>
              </w:rPr>
            </w:pPr>
            <w:r w:rsidRPr="00D07601">
              <w:rPr>
                <w:rFonts w:eastAsia="MS PGothic" w:cstheme="minorHAnsi"/>
                <w:sz w:val="24"/>
                <w:szCs w:val="24"/>
              </w:rPr>
              <w:t>Click on one project link</w:t>
            </w:r>
          </w:p>
        </w:tc>
        <w:tc>
          <w:tcPr>
            <w:tcW w:w="2885" w:type="dxa"/>
            <w:tcBorders>
              <w:top w:val="single" w:sz="4" w:space="0" w:color="000000"/>
              <w:left w:val="nil"/>
              <w:bottom w:val="single" w:sz="4" w:space="0" w:color="000000"/>
              <w:right w:val="single" w:sz="4" w:space="0" w:color="000000"/>
            </w:tcBorders>
            <w:shd w:val="clear" w:color="000000" w:fill="FFFFFF"/>
            <w:hideMark/>
          </w:tcPr>
          <w:p w:rsidR="003D7084" w:rsidRDefault="00D07601">
            <w:pPr>
              <w:pStyle w:val="ListParagraph"/>
              <w:numPr>
                <w:ilvl w:val="0"/>
                <w:numId w:val="57"/>
              </w:numPr>
              <w:spacing w:after="0" w:line="240" w:lineRule="auto"/>
              <w:rPr>
                <w:rFonts w:eastAsia="MS PGothic" w:cstheme="minorHAnsi"/>
                <w:sz w:val="24"/>
                <w:szCs w:val="24"/>
              </w:rPr>
            </w:pPr>
            <w:r w:rsidRPr="00D07601">
              <w:rPr>
                <w:rFonts w:eastAsia="MS PGothic" w:cstheme="minorHAnsi"/>
                <w:sz w:val="24"/>
                <w:szCs w:val="24"/>
              </w:rPr>
              <w:t>Able to view list of requirements of that project</w:t>
            </w:r>
          </w:p>
        </w:tc>
      </w:tr>
    </w:tbl>
    <w:p w:rsidR="003D7084" w:rsidRDefault="003D7084">
      <w:pPr>
        <w:rPr>
          <w:rFonts w:cstheme="minorHAnsi"/>
          <w:sz w:val="24"/>
          <w:szCs w:val="24"/>
        </w:rPr>
      </w:pPr>
    </w:p>
    <w:p w:rsidR="00C37105" w:rsidRPr="00E821A8" w:rsidRDefault="00C37105" w:rsidP="00C37105">
      <w:pPr>
        <w:pStyle w:val="Heading4"/>
        <w:rPr>
          <w:rFonts w:asciiTheme="minorHAnsi" w:hAnsiTheme="minorHAnsi" w:cstheme="minorHAnsi"/>
          <w:sz w:val="24"/>
          <w:szCs w:val="24"/>
        </w:rPr>
      </w:pPr>
      <w:r w:rsidRPr="00E821A8">
        <w:rPr>
          <w:rFonts w:asciiTheme="minorHAnsi" w:hAnsiTheme="minorHAnsi" w:cstheme="minorHAnsi"/>
          <w:sz w:val="24"/>
          <w:szCs w:val="24"/>
        </w:rPr>
        <w:t>5</w:t>
      </w:r>
      <w:r w:rsidR="00D07601" w:rsidRPr="00D07601">
        <w:rPr>
          <w:rFonts w:asciiTheme="minorHAnsi" w:hAnsiTheme="minorHAnsi" w:cstheme="minorHAnsi"/>
          <w:sz w:val="24"/>
          <w:szCs w:val="24"/>
        </w:rPr>
        <w:t>.</w:t>
      </w:r>
      <w:r w:rsidRPr="00E821A8">
        <w:rPr>
          <w:rFonts w:asciiTheme="minorHAnsi" w:hAnsiTheme="minorHAnsi" w:cstheme="minorHAnsi"/>
          <w:sz w:val="24"/>
          <w:szCs w:val="24"/>
        </w:rPr>
        <w:t>3</w:t>
      </w:r>
      <w:r w:rsidR="00D07601" w:rsidRPr="00D07601">
        <w:rPr>
          <w:rFonts w:asciiTheme="minorHAnsi" w:hAnsiTheme="minorHAnsi" w:cstheme="minorHAnsi"/>
          <w:sz w:val="24"/>
          <w:szCs w:val="24"/>
        </w:rPr>
        <w:t>.3 Check PM can Add/Update/Delete Requirement</w:t>
      </w:r>
      <w:r w:rsidR="00D07601" w:rsidRPr="00D07601">
        <w:rPr>
          <w:rFonts w:asciiTheme="minorHAnsi" w:hAnsiTheme="minorHAnsi" w:cstheme="minorHAnsi"/>
          <w:sz w:val="24"/>
          <w:szCs w:val="24"/>
        </w:rPr>
        <w:tab/>
      </w:r>
      <w:r w:rsidR="00D07601" w:rsidRPr="00D07601">
        <w:rPr>
          <w:rFonts w:asciiTheme="minorHAnsi" w:hAnsiTheme="minorHAnsi" w:cstheme="minorHAnsi"/>
          <w:sz w:val="24"/>
          <w:szCs w:val="24"/>
        </w:rPr>
        <w:tab/>
      </w:r>
      <w:r w:rsidR="00D07601" w:rsidRPr="00D07601">
        <w:rPr>
          <w:rFonts w:asciiTheme="minorHAnsi" w:hAnsiTheme="minorHAnsi" w:cstheme="minorHAnsi"/>
          <w:sz w:val="24"/>
          <w:szCs w:val="24"/>
        </w:rPr>
        <w:tab/>
      </w:r>
    </w:p>
    <w:tbl>
      <w:tblPr>
        <w:tblW w:w="9379" w:type="dxa"/>
        <w:tblInd w:w="103" w:type="dxa"/>
        <w:tblLayout w:type="fixed"/>
        <w:tblLook w:val="04A0"/>
      </w:tblPr>
      <w:tblGrid>
        <w:gridCol w:w="1537"/>
        <w:gridCol w:w="2163"/>
        <w:gridCol w:w="2794"/>
        <w:gridCol w:w="2885"/>
      </w:tblGrid>
      <w:tr w:rsidR="00C37105" w:rsidRPr="00E821A8" w:rsidTr="003D7084">
        <w:trPr>
          <w:trHeight w:val="114"/>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C37105" w:rsidRPr="00E821A8" w:rsidRDefault="00D07601" w:rsidP="003D7084">
            <w:pPr>
              <w:spacing w:after="0" w:line="240" w:lineRule="auto"/>
              <w:rPr>
                <w:rFonts w:eastAsia="MS PGothic" w:cstheme="minorHAnsi"/>
                <w:b/>
                <w:sz w:val="24"/>
                <w:szCs w:val="24"/>
              </w:rPr>
            </w:pPr>
            <w:r w:rsidRPr="00D07601">
              <w:rPr>
                <w:rFonts w:eastAsia="MS PGothic" w:cstheme="minorHAnsi"/>
                <w:b/>
                <w:sz w:val="24"/>
                <w:szCs w:val="24"/>
              </w:rPr>
              <w:t>Content</w:t>
            </w:r>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C37105" w:rsidRPr="00E821A8" w:rsidRDefault="00D07601" w:rsidP="003D7084">
            <w:pPr>
              <w:spacing w:after="0" w:line="240" w:lineRule="auto"/>
              <w:rPr>
                <w:rFonts w:eastAsia="MS PGothic" w:cstheme="minorHAnsi"/>
                <w:b/>
                <w:bCs/>
                <w:sz w:val="24"/>
                <w:szCs w:val="24"/>
              </w:rPr>
            </w:pPr>
            <w:r w:rsidRPr="00D07601">
              <w:rPr>
                <w:rFonts w:eastAsia="MS PGothic" w:cstheme="minorHAnsi"/>
                <w:b/>
                <w:bCs/>
                <w:sz w:val="24"/>
                <w:szCs w:val="24"/>
              </w:rPr>
              <w:t> Precondition</w:t>
            </w:r>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C37105" w:rsidRPr="00E821A8" w:rsidRDefault="00D07601" w:rsidP="003D7084">
            <w:pPr>
              <w:spacing w:after="0" w:line="240" w:lineRule="auto"/>
              <w:rPr>
                <w:rFonts w:eastAsia="MS PGothic" w:cstheme="minorHAnsi"/>
                <w:b/>
                <w:bCs/>
                <w:sz w:val="24"/>
                <w:szCs w:val="24"/>
              </w:rPr>
            </w:pPr>
            <w:r w:rsidRPr="00D07601">
              <w:rPr>
                <w:rFonts w:eastAsia="MS PGothic" w:cstheme="minorHAnsi"/>
                <w:b/>
                <w:bCs/>
                <w:sz w:val="24"/>
                <w:szCs w:val="24"/>
              </w:rPr>
              <w:t> Test case procedure</w:t>
            </w:r>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C37105" w:rsidRPr="00E821A8" w:rsidRDefault="00D07601" w:rsidP="003D7084">
            <w:pPr>
              <w:spacing w:after="0" w:line="240" w:lineRule="auto"/>
              <w:rPr>
                <w:rFonts w:eastAsia="MS PGothic" w:cstheme="minorHAnsi"/>
                <w:b/>
                <w:bCs/>
                <w:sz w:val="24"/>
                <w:szCs w:val="24"/>
              </w:rPr>
            </w:pPr>
            <w:r w:rsidRPr="00D07601">
              <w:rPr>
                <w:rFonts w:eastAsia="MS PGothic" w:cstheme="minorHAnsi"/>
                <w:b/>
                <w:bCs/>
                <w:sz w:val="24"/>
                <w:szCs w:val="24"/>
              </w:rPr>
              <w:t>Expected output</w:t>
            </w:r>
          </w:p>
        </w:tc>
      </w:tr>
      <w:tr w:rsidR="00C37105" w:rsidRPr="00E821A8" w:rsidTr="003D7084">
        <w:trPr>
          <w:trHeight w:val="1142"/>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C37105" w:rsidRPr="00E821A8" w:rsidRDefault="00D07601" w:rsidP="003D7084">
            <w:pPr>
              <w:spacing w:after="0" w:line="240" w:lineRule="auto"/>
              <w:rPr>
                <w:rFonts w:eastAsia="MS PGothic" w:cstheme="minorHAnsi"/>
                <w:sz w:val="24"/>
                <w:szCs w:val="24"/>
              </w:rPr>
            </w:pPr>
            <w:r w:rsidRPr="00D07601">
              <w:rPr>
                <w:rFonts w:eastAsia="MS PGothic" w:cstheme="minorHAnsi"/>
                <w:sz w:val="24"/>
                <w:szCs w:val="24"/>
              </w:rPr>
              <w:t>Check PM can AUD requirement</w:t>
            </w:r>
          </w:p>
        </w:tc>
        <w:tc>
          <w:tcPr>
            <w:tcW w:w="2163" w:type="dxa"/>
            <w:tcBorders>
              <w:top w:val="single" w:sz="4" w:space="0" w:color="000000"/>
              <w:left w:val="nil"/>
              <w:bottom w:val="single" w:sz="4" w:space="0" w:color="000000"/>
              <w:right w:val="single" w:sz="4" w:space="0" w:color="000000"/>
            </w:tcBorders>
            <w:shd w:val="clear" w:color="000000" w:fill="FFFFFF"/>
            <w:hideMark/>
          </w:tcPr>
          <w:p w:rsidR="003D7084" w:rsidRDefault="00D07601">
            <w:pPr>
              <w:spacing w:after="0" w:line="240" w:lineRule="auto"/>
              <w:ind w:left="360"/>
              <w:rPr>
                <w:rFonts w:eastAsia="MS PGothic" w:cstheme="minorHAnsi"/>
                <w:sz w:val="24"/>
                <w:szCs w:val="24"/>
              </w:rPr>
            </w:pPr>
            <w:r w:rsidRPr="00D07601">
              <w:rPr>
                <w:rFonts w:eastAsia="MS PGothic" w:cstheme="minorHAnsi"/>
                <w:sz w:val="24"/>
                <w:szCs w:val="24"/>
              </w:rPr>
              <w:t>1 Logged in</w:t>
            </w:r>
          </w:p>
          <w:p w:rsidR="003D7084" w:rsidRDefault="00D07601">
            <w:pPr>
              <w:spacing w:after="0" w:line="240" w:lineRule="auto"/>
              <w:ind w:left="360"/>
              <w:rPr>
                <w:rFonts w:eastAsia="MS PGothic" w:cstheme="minorHAnsi"/>
                <w:sz w:val="24"/>
                <w:szCs w:val="24"/>
              </w:rPr>
            </w:pPr>
            <w:r w:rsidRPr="00D07601">
              <w:rPr>
                <w:rFonts w:eastAsia="MS PGothic" w:cstheme="minorHAnsi"/>
                <w:sz w:val="24"/>
                <w:szCs w:val="24"/>
              </w:rPr>
              <w:t>2 User is PM of at least one project</w:t>
            </w:r>
          </w:p>
        </w:tc>
        <w:tc>
          <w:tcPr>
            <w:tcW w:w="2794" w:type="dxa"/>
            <w:tcBorders>
              <w:top w:val="single" w:sz="4" w:space="0" w:color="000000"/>
              <w:left w:val="nil"/>
              <w:bottom w:val="single" w:sz="4" w:space="0" w:color="000000"/>
              <w:right w:val="single" w:sz="4" w:space="0" w:color="000000"/>
            </w:tcBorders>
            <w:shd w:val="clear" w:color="000000" w:fill="FFFFFF"/>
            <w:hideMark/>
          </w:tcPr>
          <w:p w:rsidR="003D7084" w:rsidRDefault="00D07601">
            <w:pPr>
              <w:pStyle w:val="ListParagraph"/>
              <w:numPr>
                <w:ilvl w:val="0"/>
                <w:numId w:val="131"/>
              </w:numPr>
              <w:spacing w:after="0" w:line="240" w:lineRule="auto"/>
              <w:rPr>
                <w:rFonts w:eastAsia="MS PGothic" w:cstheme="minorHAnsi"/>
                <w:sz w:val="24"/>
                <w:szCs w:val="24"/>
              </w:rPr>
            </w:pPr>
            <w:r w:rsidRPr="00D07601">
              <w:rPr>
                <w:rFonts w:eastAsia="MS PGothic" w:cstheme="minorHAnsi"/>
                <w:sz w:val="24"/>
                <w:szCs w:val="24"/>
              </w:rPr>
              <w:t>Log in</w:t>
            </w:r>
          </w:p>
          <w:p w:rsidR="003D7084" w:rsidRDefault="00D07601">
            <w:pPr>
              <w:pStyle w:val="ListParagraph"/>
              <w:numPr>
                <w:ilvl w:val="0"/>
                <w:numId w:val="131"/>
              </w:numPr>
              <w:spacing w:after="0" w:line="240" w:lineRule="auto"/>
              <w:rPr>
                <w:rFonts w:eastAsia="MS PGothic" w:cstheme="minorHAnsi"/>
                <w:sz w:val="24"/>
                <w:szCs w:val="24"/>
              </w:rPr>
            </w:pPr>
            <w:r w:rsidRPr="00D07601">
              <w:rPr>
                <w:rFonts w:eastAsia="MS PGothic" w:cstheme="minorHAnsi"/>
                <w:sz w:val="24"/>
                <w:szCs w:val="24"/>
              </w:rPr>
              <w:t>Click on project link that user is PM</w:t>
            </w:r>
          </w:p>
        </w:tc>
        <w:tc>
          <w:tcPr>
            <w:tcW w:w="2885" w:type="dxa"/>
            <w:tcBorders>
              <w:top w:val="single" w:sz="4" w:space="0" w:color="000000"/>
              <w:left w:val="nil"/>
              <w:bottom w:val="single" w:sz="4" w:space="0" w:color="000000"/>
              <w:right w:val="single" w:sz="4" w:space="0" w:color="000000"/>
            </w:tcBorders>
            <w:shd w:val="clear" w:color="000000" w:fill="FFFFFF"/>
            <w:hideMark/>
          </w:tcPr>
          <w:p w:rsidR="003D7084" w:rsidRDefault="00D07601">
            <w:pPr>
              <w:pStyle w:val="ListParagraph"/>
              <w:numPr>
                <w:ilvl w:val="0"/>
                <w:numId w:val="132"/>
              </w:numPr>
              <w:spacing w:after="0" w:line="240" w:lineRule="auto"/>
              <w:rPr>
                <w:rFonts w:eastAsia="MS PGothic" w:cstheme="minorHAnsi"/>
                <w:sz w:val="24"/>
                <w:szCs w:val="24"/>
              </w:rPr>
            </w:pPr>
            <w:r w:rsidRPr="00D07601">
              <w:rPr>
                <w:rFonts w:eastAsia="MS PGothic" w:cstheme="minorHAnsi"/>
                <w:sz w:val="24"/>
                <w:szCs w:val="24"/>
              </w:rPr>
              <w:t xml:space="preserve">Able to view Add, Update, </w:t>
            </w:r>
            <w:proofErr w:type="gramStart"/>
            <w:r w:rsidRPr="00D07601">
              <w:rPr>
                <w:rFonts w:eastAsia="MS PGothic" w:cstheme="minorHAnsi"/>
                <w:sz w:val="24"/>
                <w:szCs w:val="24"/>
              </w:rPr>
              <w:t>Remove</w:t>
            </w:r>
            <w:proofErr w:type="gramEnd"/>
            <w:r w:rsidRPr="00D07601">
              <w:rPr>
                <w:rFonts w:eastAsia="MS PGothic" w:cstheme="minorHAnsi"/>
                <w:sz w:val="24"/>
                <w:szCs w:val="24"/>
              </w:rPr>
              <w:t xml:space="preserve"> buttons.</w:t>
            </w:r>
          </w:p>
        </w:tc>
      </w:tr>
    </w:tbl>
    <w:p w:rsidR="003D7084" w:rsidRDefault="003D7084">
      <w:pPr>
        <w:rPr>
          <w:rFonts w:cstheme="minorHAnsi"/>
          <w:sz w:val="24"/>
          <w:szCs w:val="24"/>
        </w:rPr>
      </w:pPr>
    </w:p>
    <w:p w:rsidR="00C37105" w:rsidRPr="00E821A8" w:rsidRDefault="00C37105" w:rsidP="00C37105">
      <w:pPr>
        <w:pStyle w:val="Heading4"/>
        <w:rPr>
          <w:rFonts w:asciiTheme="minorHAnsi" w:hAnsiTheme="minorHAnsi" w:cstheme="minorHAnsi"/>
          <w:sz w:val="24"/>
          <w:szCs w:val="24"/>
        </w:rPr>
      </w:pPr>
      <w:r w:rsidRPr="00E821A8">
        <w:rPr>
          <w:rFonts w:asciiTheme="minorHAnsi" w:hAnsiTheme="minorHAnsi" w:cstheme="minorHAnsi"/>
          <w:sz w:val="24"/>
          <w:szCs w:val="24"/>
        </w:rPr>
        <w:t>5</w:t>
      </w:r>
      <w:r w:rsidR="00D07601" w:rsidRPr="00D07601">
        <w:rPr>
          <w:rFonts w:asciiTheme="minorHAnsi" w:hAnsiTheme="minorHAnsi" w:cstheme="minorHAnsi"/>
          <w:sz w:val="24"/>
          <w:szCs w:val="24"/>
        </w:rPr>
        <w:t>.</w:t>
      </w:r>
      <w:r w:rsidRPr="00E821A8">
        <w:rPr>
          <w:rFonts w:asciiTheme="minorHAnsi" w:hAnsiTheme="minorHAnsi" w:cstheme="minorHAnsi"/>
          <w:sz w:val="24"/>
          <w:szCs w:val="24"/>
        </w:rPr>
        <w:t>3</w:t>
      </w:r>
      <w:r w:rsidR="00D07601" w:rsidRPr="00D07601">
        <w:rPr>
          <w:rFonts w:asciiTheme="minorHAnsi" w:hAnsiTheme="minorHAnsi" w:cstheme="minorHAnsi"/>
          <w:sz w:val="24"/>
          <w:szCs w:val="24"/>
        </w:rPr>
        <w:t>.4 Check Add requirement</w:t>
      </w:r>
    </w:p>
    <w:tbl>
      <w:tblPr>
        <w:tblW w:w="9379" w:type="dxa"/>
        <w:tblInd w:w="103" w:type="dxa"/>
        <w:tblLayout w:type="fixed"/>
        <w:tblLook w:val="04A0"/>
      </w:tblPr>
      <w:tblGrid>
        <w:gridCol w:w="1537"/>
        <w:gridCol w:w="2163"/>
        <w:gridCol w:w="2794"/>
        <w:gridCol w:w="2885"/>
      </w:tblGrid>
      <w:tr w:rsidR="00C37105" w:rsidRPr="00E821A8" w:rsidTr="003D7084">
        <w:trPr>
          <w:trHeight w:val="114"/>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C37105" w:rsidRPr="00E821A8" w:rsidRDefault="00D07601" w:rsidP="003D7084">
            <w:pPr>
              <w:spacing w:after="0" w:line="240" w:lineRule="auto"/>
              <w:rPr>
                <w:rFonts w:eastAsia="MS PGothic" w:cstheme="minorHAnsi"/>
                <w:b/>
                <w:sz w:val="24"/>
                <w:szCs w:val="24"/>
              </w:rPr>
            </w:pPr>
            <w:r w:rsidRPr="00D07601">
              <w:rPr>
                <w:rFonts w:eastAsia="MS PGothic" w:cstheme="minorHAnsi"/>
                <w:b/>
                <w:sz w:val="24"/>
                <w:szCs w:val="24"/>
              </w:rPr>
              <w:t>Content</w:t>
            </w:r>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C37105" w:rsidRPr="00E821A8" w:rsidRDefault="00D07601" w:rsidP="003D7084">
            <w:pPr>
              <w:spacing w:after="0" w:line="240" w:lineRule="auto"/>
              <w:rPr>
                <w:rFonts w:eastAsia="MS PGothic" w:cstheme="minorHAnsi"/>
                <w:b/>
                <w:bCs/>
                <w:sz w:val="24"/>
                <w:szCs w:val="24"/>
              </w:rPr>
            </w:pPr>
            <w:r w:rsidRPr="00D07601">
              <w:rPr>
                <w:rFonts w:eastAsia="MS PGothic" w:cstheme="minorHAnsi"/>
                <w:b/>
                <w:bCs/>
                <w:sz w:val="24"/>
                <w:szCs w:val="24"/>
              </w:rPr>
              <w:t> Precondition</w:t>
            </w:r>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C37105" w:rsidRPr="00E821A8" w:rsidRDefault="00D07601" w:rsidP="003D7084">
            <w:pPr>
              <w:spacing w:after="0" w:line="240" w:lineRule="auto"/>
              <w:rPr>
                <w:rFonts w:eastAsia="MS PGothic" w:cstheme="minorHAnsi"/>
                <w:b/>
                <w:bCs/>
                <w:sz w:val="24"/>
                <w:szCs w:val="24"/>
              </w:rPr>
            </w:pPr>
            <w:r w:rsidRPr="00D07601">
              <w:rPr>
                <w:rFonts w:eastAsia="MS PGothic" w:cstheme="minorHAnsi"/>
                <w:b/>
                <w:bCs/>
                <w:sz w:val="24"/>
                <w:szCs w:val="24"/>
              </w:rPr>
              <w:t> Test case procedure</w:t>
            </w:r>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C37105" w:rsidRPr="00E821A8" w:rsidRDefault="00D07601" w:rsidP="003D7084">
            <w:pPr>
              <w:spacing w:after="0" w:line="240" w:lineRule="auto"/>
              <w:rPr>
                <w:rFonts w:eastAsia="MS PGothic" w:cstheme="minorHAnsi"/>
                <w:b/>
                <w:bCs/>
                <w:sz w:val="24"/>
                <w:szCs w:val="24"/>
              </w:rPr>
            </w:pPr>
            <w:r w:rsidRPr="00D07601">
              <w:rPr>
                <w:rFonts w:eastAsia="MS PGothic" w:cstheme="minorHAnsi"/>
                <w:b/>
                <w:bCs/>
                <w:sz w:val="24"/>
                <w:szCs w:val="24"/>
              </w:rPr>
              <w:t>Expected output</w:t>
            </w:r>
          </w:p>
        </w:tc>
      </w:tr>
      <w:tr w:rsidR="00C37105" w:rsidRPr="00E821A8" w:rsidTr="003D7084">
        <w:trPr>
          <w:trHeight w:val="1142"/>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C37105" w:rsidRPr="00E821A8" w:rsidRDefault="00D07601" w:rsidP="003D7084">
            <w:pPr>
              <w:spacing w:after="0" w:line="240" w:lineRule="auto"/>
              <w:rPr>
                <w:rFonts w:eastAsia="MS PGothic" w:cstheme="minorHAnsi"/>
                <w:sz w:val="24"/>
                <w:szCs w:val="24"/>
              </w:rPr>
            </w:pPr>
            <w:r w:rsidRPr="00D07601">
              <w:rPr>
                <w:rFonts w:eastAsia="MS PGothic" w:cstheme="minorHAnsi"/>
                <w:sz w:val="24"/>
                <w:szCs w:val="24"/>
              </w:rPr>
              <w:t>Check add requirement</w:t>
            </w:r>
          </w:p>
        </w:tc>
        <w:tc>
          <w:tcPr>
            <w:tcW w:w="2163" w:type="dxa"/>
            <w:tcBorders>
              <w:top w:val="single" w:sz="4" w:space="0" w:color="000000"/>
              <w:left w:val="nil"/>
              <w:bottom w:val="single" w:sz="4" w:space="0" w:color="000000"/>
              <w:right w:val="single" w:sz="4" w:space="0" w:color="000000"/>
            </w:tcBorders>
            <w:shd w:val="clear" w:color="000000" w:fill="FFFFFF"/>
            <w:hideMark/>
          </w:tcPr>
          <w:p w:rsidR="003D7084" w:rsidRDefault="00D07601">
            <w:pPr>
              <w:spacing w:after="0" w:line="240" w:lineRule="auto"/>
              <w:rPr>
                <w:rFonts w:eastAsia="MS PGothic" w:cstheme="minorHAnsi"/>
                <w:sz w:val="24"/>
                <w:szCs w:val="24"/>
              </w:rPr>
            </w:pPr>
            <w:r w:rsidRPr="00D07601">
              <w:rPr>
                <w:rFonts w:eastAsia="MS PGothic" w:cstheme="minorHAnsi"/>
                <w:sz w:val="24"/>
                <w:szCs w:val="24"/>
              </w:rPr>
              <w:t>1 Logged in</w:t>
            </w:r>
          </w:p>
          <w:p w:rsidR="00C37105" w:rsidRPr="00E821A8" w:rsidRDefault="00D07601" w:rsidP="003D7084">
            <w:pPr>
              <w:spacing w:after="0" w:line="240" w:lineRule="auto"/>
              <w:rPr>
                <w:rFonts w:eastAsia="MS PGothic" w:cstheme="minorHAnsi"/>
                <w:sz w:val="24"/>
                <w:szCs w:val="24"/>
              </w:rPr>
            </w:pPr>
            <w:r w:rsidRPr="00D07601">
              <w:rPr>
                <w:rFonts w:eastAsia="MS PGothic" w:cstheme="minorHAnsi"/>
                <w:sz w:val="24"/>
                <w:szCs w:val="24"/>
              </w:rPr>
              <w:t>2 User is PM of at least one project</w:t>
            </w:r>
          </w:p>
        </w:tc>
        <w:tc>
          <w:tcPr>
            <w:tcW w:w="2794" w:type="dxa"/>
            <w:tcBorders>
              <w:top w:val="single" w:sz="4" w:space="0" w:color="000000"/>
              <w:left w:val="nil"/>
              <w:bottom w:val="single" w:sz="4" w:space="0" w:color="000000"/>
              <w:right w:val="single" w:sz="4" w:space="0" w:color="000000"/>
            </w:tcBorders>
            <w:shd w:val="clear" w:color="000000" w:fill="FFFFFF"/>
            <w:hideMark/>
          </w:tcPr>
          <w:p w:rsidR="003D7084" w:rsidRDefault="00D07601">
            <w:pPr>
              <w:pStyle w:val="ListParagraph"/>
              <w:numPr>
                <w:ilvl w:val="0"/>
                <w:numId w:val="133"/>
              </w:numPr>
              <w:spacing w:after="0" w:line="240" w:lineRule="auto"/>
              <w:rPr>
                <w:rFonts w:eastAsia="MS PGothic" w:cstheme="minorHAnsi"/>
                <w:sz w:val="24"/>
                <w:szCs w:val="24"/>
              </w:rPr>
            </w:pPr>
            <w:r w:rsidRPr="00D07601">
              <w:rPr>
                <w:rFonts w:eastAsia="MS PGothic" w:cstheme="minorHAnsi"/>
                <w:sz w:val="24"/>
                <w:szCs w:val="24"/>
              </w:rPr>
              <w:t>Log in</w:t>
            </w:r>
          </w:p>
          <w:p w:rsidR="003D7084" w:rsidRDefault="00D07601">
            <w:pPr>
              <w:pStyle w:val="ListParagraph"/>
              <w:numPr>
                <w:ilvl w:val="0"/>
                <w:numId w:val="132"/>
              </w:numPr>
              <w:spacing w:after="0" w:line="240" w:lineRule="auto"/>
              <w:rPr>
                <w:rFonts w:eastAsia="MS PGothic" w:cstheme="minorHAnsi"/>
                <w:sz w:val="24"/>
                <w:szCs w:val="24"/>
              </w:rPr>
            </w:pPr>
            <w:r w:rsidRPr="00D07601">
              <w:rPr>
                <w:rFonts w:eastAsia="MS PGothic" w:cstheme="minorHAnsi"/>
                <w:sz w:val="24"/>
                <w:szCs w:val="24"/>
              </w:rPr>
              <w:t>Click on project link that user is PM</w:t>
            </w:r>
          </w:p>
          <w:p w:rsidR="003D7084" w:rsidRDefault="00D07601">
            <w:pPr>
              <w:pStyle w:val="ListParagraph"/>
              <w:numPr>
                <w:ilvl w:val="0"/>
                <w:numId w:val="132"/>
              </w:numPr>
              <w:spacing w:after="0" w:line="240" w:lineRule="auto"/>
              <w:rPr>
                <w:rFonts w:eastAsia="MS PGothic" w:cstheme="minorHAnsi"/>
                <w:sz w:val="24"/>
                <w:szCs w:val="24"/>
              </w:rPr>
            </w:pPr>
            <w:r w:rsidRPr="00D07601">
              <w:rPr>
                <w:rFonts w:eastAsia="MS PGothic" w:cstheme="minorHAnsi"/>
                <w:sz w:val="24"/>
                <w:szCs w:val="24"/>
              </w:rPr>
              <w:t>Click add button</w:t>
            </w:r>
          </w:p>
        </w:tc>
        <w:tc>
          <w:tcPr>
            <w:tcW w:w="2885" w:type="dxa"/>
            <w:tcBorders>
              <w:top w:val="single" w:sz="4" w:space="0" w:color="000000"/>
              <w:left w:val="nil"/>
              <w:bottom w:val="single" w:sz="4" w:space="0" w:color="000000"/>
              <w:right w:val="single" w:sz="4" w:space="0" w:color="000000"/>
            </w:tcBorders>
            <w:shd w:val="clear" w:color="000000" w:fill="FFFFFF"/>
            <w:hideMark/>
          </w:tcPr>
          <w:p w:rsidR="003D7084" w:rsidRDefault="00D07601">
            <w:pPr>
              <w:pStyle w:val="ListParagraph"/>
              <w:numPr>
                <w:ilvl w:val="0"/>
                <w:numId w:val="154"/>
              </w:numPr>
              <w:spacing w:after="0" w:line="240" w:lineRule="auto"/>
              <w:rPr>
                <w:rFonts w:eastAsia="MS PGothic" w:cstheme="minorHAnsi"/>
                <w:sz w:val="24"/>
                <w:szCs w:val="24"/>
              </w:rPr>
            </w:pPr>
            <w:r w:rsidRPr="00D07601">
              <w:rPr>
                <w:rFonts w:eastAsia="MS PGothic" w:cstheme="minorHAnsi"/>
                <w:sz w:val="24"/>
                <w:szCs w:val="24"/>
              </w:rPr>
              <w:t>Place to input information.</w:t>
            </w:r>
          </w:p>
          <w:p w:rsidR="003D7084" w:rsidRDefault="00D07601">
            <w:pPr>
              <w:pStyle w:val="ListParagraph"/>
              <w:numPr>
                <w:ilvl w:val="0"/>
                <w:numId w:val="154"/>
              </w:numPr>
              <w:spacing w:after="0" w:line="240" w:lineRule="auto"/>
              <w:rPr>
                <w:rFonts w:eastAsia="MS PGothic" w:cstheme="minorHAnsi"/>
                <w:sz w:val="24"/>
                <w:szCs w:val="24"/>
              </w:rPr>
            </w:pPr>
            <w:r w:rsidRPr="00D07601">
              <w:rPr>
                <w:rFonts w:eastAsia="MS PGothic" w:cstheme="minorHAnsi"/>
                <w:sz w:val="24"/>
                <w:szCs w:val="24"/>
              </w:rPr>
              <w:t>Validation</w:t>
            </w:r>
          </w:p>
          <w:p w:rsidR="003D7084" w:rsidRDefault="00D07601">
            <w:pPr>
              <w:pStyle w:val="ListParagraph"/>
              <w:numPr>
                <w:ilvl w:val="0"/>
                <w:numId w:val="154"/>
              </w:numPr>
              <w:spacing w:after="0" w:line="240" w:lineRule="auto"/>
              <w:rPr>
                <w:rFonts w:eastAsia="MS PGothic" w:cstheme="minorHAnsi"/>
                <w:sz w:val="24"/>
                <w:szCs w:val="24"/>
              </w:rPr>
            </w:pPr>
            <w:r w:rsidRPr="00D07601">
              <w:rPr>
                <w:rFonts w:eastAsia="MS PGothic" w:cstheme="minorHAnsi"/>
                <w:sz w:val="24"/>
                <w:szCs w:val="24"/>
              </w:rPr>
              <w:t>Submit Ok</w:t>
            </w:r>
          </w:p>
        </w:tc>
      </w:tr>
    </w:tbl>
    <w:p w:rsidR="00C37105" w:rsidRPr="00E821A8" w:rsidRDefault="00C37105" w:rsidP="00C37105">
      <w:pPr>
        <w:rPr>
          <w:rFonts w:cstheme="minorHAnsi"/>
          <w:sz w:val="24"/>
          <w:szCs w:val="24"/>
        </w:rPr>
      </w:pPr>
    </w:p>
    <w:p w:rsidR="0003650E" w:rsidRPr="00E821A8" w:rsidRDefault="0003650E" w:rsidP="0003650E">
      <w:pPr>
        <w:pStyle w:val="Heading4"/>
        <w:rPr>
          <w:rFonts w:asciiTheme="minorHAnsi" w:hAnsiTheme="minorHAnsi" w:cstheme="minorHAnsi"/>
          <w:sz w:val="24"/>
          <w:szCs w:val="24"/>
        </w:rPr>
      </w:pPr>
      <w:r w:rsidRPr="00E821A8">
        <w:rPr>
          <w:rFonts w:asciiTheme="minorHAnsi" w:hAnsiTheme="minorHAnsi" w:cstheme="minorHAnsi"/>
          <w:sz w:val="24"/>
          <w:szCs w:val="24"/>
        </w:rPr>
        <w:t>5</w:t>
      </w:r>
      <w:r w:rsidR="00D07601" w:rsidRPr="00D07601">
        <w:rPr>
          <w:rFonts w:asciiTheme="minorHAnsi" w:hAnsiTheme="minorHAnsi" w:cstheme="minorHAnsi"/>
          <w:sz w:val="24"/>
          <w:szCs w:val="24"/>
        </w:rPr>
        <w:t>.</w:t>
      </w:r>
      <w:r w:rsidRPr="00E821A8">
        <w:rPr>
          <w:rFonts w:asciiTheme="minorHAnsi" w:hAnsiTheme="minorHAnsi" w:cstheme="minorHAnsi"/>
          <w:sz w:val="24"/>
          <w:szCs w:val="24"/>
        </w:rPr>
        <w:t>3</w:t>
      </w:r>
      <w:r w:rsidR="00D07601" w:rsidRPr="00D07601">
        <w:rPr>
          <w:rFonts w:asciiTheme="minorHAnsi" w:hAnsiTheme="minorHAnsi" w:cstheme="minorHAnsi"/>
          <w:sz w:val="24"/>
          <w:szCs w:val="24"/>
        </w:rPr>
        <w:t>.</w:t>
      </w:r>
      <w:r w:rsidRPr="00E821A8">
        <w:rPr>
          <w:rFonts w:asciiTheme="minorHAnsi" w:hAnsiTheme="minorHAnsi" w:cstheme="minorHAnsi"/>
          <w:sz w:val="24"/>
          <w:szCs w:val="24"/>
        </w:rPr>
        <w:t>5</w:t>
      </w:r>
      <w:r w:rsidR="00D07601" w:rsidRPr="00D07601">
        <w:rPr>
          <w:rFonts w:asciiTheme="minorHAnsi" w:hAnsiTheme="minorHAnsi" w:cstheme="minorHAnsi"/>
          <w:sz w:val="24"/>
          <w:szCs w:val="24"/>
        </w:rPr>
        <w:t>Check Update requirement</w:t>
      </w:r>
    </w:p>
    <w:tbl>
      <w:tblPr>
        <w:tblW w:w="9379" w:type="dxa"/>
        <w:tblInd w:w="103" w:type="dxa"/>
        <w:tblLayout w:type="fixed"/>
        <w:tblLook w:val="04A0"/>
      </w:tblPr>
      <w:tblGrid>
        <w:gridCol w:w="1537"/>
        <w:gridCol w:w="2163"/>
        <w:gridCol w:w="2794"/>
        <w:gridCol w:w="2885"/>
      </w:tblGrid>
      <w:tr w:rsidR="0003650E" w:rsidRPr="00E821A8" w:rsidTr="003D7084">
        <w:trPr>
          <w:trHeight w:val="114"/>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03650E" w:rsidRPr="00E821A8" w:rsidRDefault="00D07601" w:rsidP="003D7084">
            <w:pPr>
              <w:spacing w:after="0" w:line="240" w:lineRule="auto"/>
              <w:rPr>
                <w:rFonts w:eastAsia="MS PGothic" w:cstheme="minorHAnsi"/>
                <w:b/>
                <w:sz w:val="24"/>
                <w:szCs w:val="24"/>
              </w:rPr>
            </w:pPr>
            <w:r w:rsidRPr="00D07601">
              <w:rPr>
                <w:rFonts w:eastAsia="MS PGothic" w:cstheme="minorHAnsi"/>
                <w:b/>
                <w:sz w:val="24"/>
                <w:szCs w:val="24"/>
              </w:rPr>
              <w:t>Content</w:t>
            </w:r>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03650E" w:rsidRPr="00E821A8" w:rsidRDefault="00D07601" w:rsidP="003D7084">
            <w:pPr>
              <w:spacing w:after="0" w:line="240" w:lineRule="auto"/>
              <w:rPr>
                <w:rFonts w:eastAsia="MS PGothic" w:cstheme="minorHAnsi"/>
                <w:b/>
                <w:bCs/>
                <w:sz w:val="24"/>
                <w:szCs w:val="24"/>
              </w:rPr>
            </w:pPr>
            <w:r w:rsidRPr="00D07601">
              <w:rPr>
                <w:rFonts w:eastAsia="MS PGothic" w:cstheme="minorHAnsi"/>
                <w:b/>
                <w:bCs/>
                <w:sz w:val="24"/>
                <w:szCs w:val="24"/>
              </w:rPr>
              <w:t> Precondition</w:t>
            </w:r>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03650E" w:rsidRPr="00E821A8" w:rsidRDefault="00D07601" w:rsidP="003D7084">
            <w:pPr>
              <w:spacing w:after="0" w:line="240" w:lineRule="auto"/>
              <w:rPr>
                <w:rFonts w:eastAsia="MS PGothic" w:cstheme="minorHAnsi"/>
                <w:b/>
                <w:bCs/>
                <w:sz w:val="24"/>
                <w:szCs w:val="24"/>
              </w:rPr>
            </w:pPr>
            <w:r w:rsidRPr="00D07601">
              <w:rPr>
                <w:rFonts w:eastAsia="MS PGothic" w:cstheme="minorHAnsi"/>
                <w:b/>
                <w:bCs/>
                <w:sz w:val="24"/>
                <w:szCs w:val="24"/>
              </w:rPr>
              <w:t> Test case procedure</w:t>
            </w:r>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03650E" w:rsidRPr="00E821A8" w:rsidRDefault="00D07601" w:rsidP="003D7084">
            <w:pPr>
              <w:spacing w:after="0" w:line="240" w:lineRule="auto"/>
              <w:rPr>
                <w:rFonts w:eastAsia="MS PGothic" w:cstheme="minorHAnsi"/>
                <w:b/>
                <w:bCs/>
                <w:sz w:val="24"/>
                <w:szCs w:val="24"/>
              </w:rPr>
            </w:pPr>
            <w:r w:rsidRPr="00D07601">
              <w:rPr>
                <w:rFonts w:eastAsia="MS PGothic" w:cstheme="minorHAnsi"/>
                <w:b/>
                <w:bCs/>
                <w:sz w:val="24"/>
                <w:szCs w:val="24"/>
              </w:rPr>
              <w:t>Expected output</w:t>
            </w:r>
          </w:p>
        </w:tc>
      </w:tr>
      <w:tr w:rsidR="0003650E" w:rsidRPr="00E821A8" w:rsidTr="003D7084">
        <w:trPr>
          <w:trHeight w:val="1142"/>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03650E" w:rsidRPr="00E821A8" w:rsidRDefault="00D07601" w:rsidP="003D7084">
            <w:pPr>
              <w:spacing w:after="0" w:line="240" w:lineRule="auto"/>
              <w:rPr>
                <w:rFonts w:eastAsia="MS PGothic" w:cstheme="minorHAnsi"/>
                <w:sz w:val="24"/>
                <w:szCs w:val="24"/>
              </w:rPr>
            </w:pPr>
            <w:r w:rsidRPr="00D07601">
              <w:rPr>
                <w:rFonts w:eastAsia="MS PGothic" w:cstheme="minorHAnsi"/>
                <w:sz w:val="24"/>
                <w:szCs w:val="24"/>
              </w:rPr>
              <w:t>Check update requirement</w:t>
            </w:r>
          </w:p>
        </w:tc>
        <w:tc>
          <w:tcPr>
            <w:tcW w:w="2163" w:type="dxa"/>
            <w:tcBorders>
              <w:top w:val="single" w:sz="4" w:space="0" w:color="000000"/>
              <w:left w:val="nil"/>
              <w:bottom w:val="single" w:sz="4" w:space="0" w:color="000000"/>
              <w:right w:val="single" w:sz="4" w:space="0" w:color="000000"/>
            </w:tcBorders>
            <w:shd w:val="clear" w:color="000000" w:fill="FFFFFF"/>
            <w:hideMark/>
          </w:tcPr>
          <w:p w:rsidR="003D7084" w:rsidRDefault="00D07601">
            <w:pPr>
              <w:pStyle w:val="ListParagraph"/>
              <w:numPr>
                <w:ilvl w:val="0"/>
                <w:numId w:val="153"/>
              </w:numPr>
              <w:spacing w:after="0" w:line="240" w:lineRule="auto"/>
              <w:rPr>
                <w:rFonts w:ascii="Tahoma" w:eastAsia="MS PGothic" w:hAnsi="Tahoma" w:cstheme="minorHAnsi"/>
                <w:color w:val="000000"/>
                <w:sz w:val="24"/>
                <w:szCs w:val="24"/>
              </w:rPr>
            </w:pPr>
            <w:r w:rsidRPr="00D07601">
              <w:rPr>
                <w:rFonts w:eastAsia="MS PGothic" w:cstheme="minorHAnsi"/>
                <w:sz w:val="24"/>
                <w:szCs w:val="24"/>
              </w:rPr>
              <w:t>Logged in</w:t>
            </w:r>
          </w:p>
          <w:p w:rsidR="0003650E" w:rsidRPr="00E821A8" w:rsidRDefault="00D07601" w:rsidP="0028675C">
            <w:pPr>
              <w:pStyle w:val="ListParagraph"/>
              <w:numPr>
                <w:ilvl w:val="0"/>
                <w:numId w:val="153"/>
              </w:numPr>
              <w:spacing w:after="0" w:line="240" w:lineRule="auto"/>
              <w:rPr>
                <w:rFonts w:eastAsia="MS PGothic" w:cstheme="minorHAnsi"/>
                <w:sz w:val="24"/>
                <w:szCs w:val="24"/>
              </w:rPr>
            </w:pPr>
            <w:r w:rsidRPr="00D07601">
              <w:rPr>
                <w:rFonts w:eastAsia="MS PGothic" w:cstheme="minorHAnsi"/>
                <w:sz w:val="24"/>
                <w:szCs w:val="24"/>
              </w:rPr>
              <w:t>User is PM of at least one project</w:t>
            </w:r>
          </w:p>
        </w:tc>
        <w:tc>
          <w:tcPr>
            <w:tcW w:w="2794" w:type="dxa"/>
            <w:tcBorders>
              <w:top w:val="single" w:sz="4" w:space="0" w:color="000000"/>
              <w:left w:val="nil"/>
              <w:bottom w:val="single" w:sz="4" w:space="0" w:color="000000"/>
              <w:right w:val="single" w:sz="4" w:space="0" w:color="000000"/>
            </w:tcBorders>
            <w:shd w:val="clear" w:color="000000" w:fill="FFFFFF"/>
            <w:hideMark/>
          </w:tcPr>
          <w:p w:rsidR="0003650E" w:rsidRPr="00E821A8" w:rsidRDefault="0003650E" w:rsidP="0003650E">
            <w:pPr>
              <w:pStyle w:val="ListParagraph"/>
              <w:numPr>
                <w:ilvl w:val="0"/>
                <w:numId w:val="145"/>
              </w:numPr>
              <w:spacing w:after="0" w:line="240" w:lineRule="auto"/>
              <w:rPr>
                <w:rFonts w:eastAsia="MS PGothic" w:cstheme="minorHAnsi"/>
                <w:sz w:val="24"/>
                <w:szCs w:val="24"/>
              </w:rPr>
            </w:pPr>
            <w:r w:rsidRPr="00E821A8">
              <w:rPr>
                <w:rFonts w:eastAsia="MS PGothic" w:cstheme="minorHAnsi"/>
                <w:sz w:val="24"/>
                <w:szCs w:val="24"/>
              </w:rPr>
              <w:t>Log in</w:t>
            </w:r>
          </w:p>
          <w:p w:rsidR="0003650E" w:rsidRPr="00E821A8" w:rsidRDefault="0003650E" w:rsidP="0003650E">
            <w:pPr>
              <w:pStyle w:val="ListParagraph"/>
              <w:numPr>
                <w:ilvl w:val="0"/>
                <w:numId w:val="145"/>
              </w:numPr>
              <w:spacing w:after="0" w:line="240" w:lineRule="auto"/>
              <w:rPr>
                <w:rFonts w:eastAsia="MS PGothic" w:cstheme="minorHAnsi"/>
                <w:sz w:val="24"/>
                <w:szCs w:val="24"/>
              </w:rPr>
            </w:pPr>
            <w:r w:rsidRPr="00E821A8">
              <w:rPr>
                <w:rFonts w:eastAsia="MS PGothic" w:cstheme="minorHAnsi"/>
                <w:sz w:val="24"/>
                <w:szCs w:val="24"/>
              </w:rPr>
              <w:t>Click on project link that user is PM</w:t>
            </w:r>
          </w:p>
          <w:p w:rsidR="0003650E" w:rsidRPr="00E821A8" w:rsidRDefault="0003650E" w:rsidP="0003650E">
            <w:pPr>
              <w:pStyle w:val="ListParagraph"/>
              <w:numPr>
                <w:ilvl w:val="0"/>
                <w:numId w:val="145"/>
              </w:numPr>
              <w:spacing w:after="0" w:line="240" w:lineRule="auto"/>
              <w:rPr>
                <w:rFonts w:eastAsia="MS PGothic" w:cstheme="minorHAnsi"/>
                <w:sz w:val="24"/>
                <w:szCs w:val="24"/>
              </w:rPr>
            </w:pPr>
            <w:r w:rsidRPr="00E821A8">
              <w:rPr>
                <w:rFonts w:eastAsia="MS PGothic" w:cstheme="minorHAnsi"/>
                <w:sz w:val="24"/>
                <w:szCs w:val="24"/>
              </w:rPr>
              <w:t>Tick one requirement and Click update button</w:t>
            </w:r>
          </w:p>
        </w:tc>
        <w:tc>
          <w:tcPr>
            <w:tcW w:w="2885" w:type="dxa"/>
            <w:tcBorders>
              <w:top w:val="single" w:sz="4" w:space="0" w:color="000000"/>
              <w:left w:val="nil"/>
              <w:bottom w:val="single" w:sz="4" w:space="0" w:color="000000"/>
              <w:right w:val="single" w:sz="4" w:space="0" w:color="000000"/>
            </w:tcBorders>
            <w:shd w:val="clear" w:color="000000" w:fill="FFFFFF"/>
            <w:hideMark/>
          </w:tcPr>
          <w:p w:rsidR="0003650E" w:rsidRPr="00E821A8" w:rsidRDefault="0003650E" w:rsidP="0003650E">
            <w:pPr>
              <w:pStyle w:val="ListParagraph"/>
              <w:numPr>
                <w:ilvl w:val="0"/>
                <w:numId w:val="146"/>
              </w:numPr>
              <w:spacing w:after="0" w:line="240" w:lineRule="auto"/>
              <w:rPr>
                <w:rFonts w:eastAsia="MS PGothic" w:cstheme="minorHAnsi"/>
                <w:sz w:val="24"/>
                <w:szCs w:val="24"/>
              </w:rPr>
            </w:pPr>
            <w:r w:rsidRPr="00E821A8">
              <w:rPr>
                <w:rFonts w:eastAsia="MS PGothic" w:cstheme="minorHAnsi"/>
                <w:sz w:val="24"/>
                <w:szCs w:val="24"/>
              </w:rPr>
              <w:t>See current value and able to input new information.</w:t>
            </w:r>
          </w:p>
          <w:p w:rsidR="0003650E" w:rsidRPr="00E821A8" w:rsidRDefault="0003650E" w:rsidP="0003650E">
            <w:pPr>
              <w:pStyle w:val="ListParagraph"/>
              <w:numPr>
                <w:ilvl w:val="0"/>
                <w:numId w:val="146"/>
              </w:numPr>
              <w:spacing w:after="0" w:line="240" w:lineRule="auto"/>
              <w:rPr>
                <w:rFonts w:eastAsia="MS PGothic" w:cstheme="minorHAnsi"/>
                <w:sz w:val="24"/>
                <w:szCs w:val="24"/>
              </w:rPr>
            </w:pPr>
            <w:r w:rsidRPr="00E821A8">
              <w:rPr>
                <w:rFonts w:eastAsia="MS PGothic" w:cstheme="minorHAnsi"/>
                <w:sz w:val="24"/>
                <w:szCs w:val="24"/>
              </w:rPr>
              <w:t>Validation</w:t>
            </w:r>
          </w:p>
          <w:p w:rsidR="0003650E" w:rsidRPr="00E821A8" w:rsidRDefault="0003650E" w:rsidP="0003650E">
            <w:pPr>
              <w:pStyle w:val="ListParagraph"/>
              <w:numPr>
                <w:ilvl w:val="0"/>
                <w:numId w:val="146"/>
              </w:numPr>
              <w:spacing w:after="0" w:line="240" w:lineRule="auto"/>
              <w:rPr>
                <w:rFonts w:eastAsia="MS PGothic" w:cstheme="minorHAnsi"/>
                <w:sz w:val="24"/>
                <w:szCs w:val="24"/>
              </w:rPr>
            </w:pPr>
            <w:r w:rsidRPr="00E821A8">
              <w:rPr>
                <w:rFonts w:eastAsia="MS PGothic" w:cstheme="minorHAnsi"/>
                <w:sz w:val="24"/>
                <w:szCs w:val="24"/>
              </w:rPr>
              <w:t>Submit Ok</w:t>
            </w:r>
          </w:p>
        </w:tc>
      </w:tr>
    </w:tbl>
    <w:p w:rsidR="0003650E" w:rsidRPr="00E821A8" w:rsidRDefault="0003650E" w:rsidP="0003650E">
      <w:pPr>
        <w:rPr>
          <w:rFonts w:cstheme="minorHAnsi"/>
          <w:sz w:val="24"/>
          <w:szCs w:val="24"/>
        </w:rPr>
      </w:pPr>
    </w:p>
    <w:p w:rsidR="0003650E" w:rsidRPr="00E821A8" w:rsidRDefault="0003650E" w:rsidP="0003650E">
      <w:pPr>
        <w:pStyle w:val="Heading4"/>
        <w:rPr>
          <w:rFonts w:asciiTheme="minorHAnsi" w:hAnsiTheme="minorHAnsi" w:cstheme="minorHAnsi"/>
          <w:sz w:val="24"/>
          <w:szCs w:val="24"/>
        </w:rPr>
      </w:pPr>
      <w:r w:rsidRPr="00E821A8">
        <w:rPr>
          <w:rFonts w:asciiTheme="minorHAnsi" w:hAnsiTheme="minorHAnsi" w:cstheme="minorHAnsi"/>
          <w:sz w:val="24"/>
          <w:szCs w:val="24"/>
        </w:rPr>
        <w:t>5</w:t>
      </w:r>
      <w:r w:rsidR="00D07601" w:rsidRPr="00D07601">
        <w:rPr>
          <w:rFonts w:asciiTheme="minorHAnsi" w:hAnsiTheme="minorHAnsi" w:cstheme="minorHAnsi"/>
          <w:sz w:val="24"/>
          <w:szCs w:val="24"/>
        </w:rPr>
        <w:t>.</w:t>
      </w:r>
      <w:r w:rsidRPr="00E821A8">
        <w:rPr>
          <w:rFonts w:asciiTheme="minorHAnsi" w:hAnsiTheme="minorHAnsi" w:cstheme="minorHAnsi"/>
          <w:sz w:val="24"/>
          <w:szCs w:val="24"/>
        </w:rPr>
        <w:t>3</w:t>
      </w:r>
      <w:r w:rsidR="00D07601" w:rsidRPr="00D07601">
        <w:rPr>
          <w:rFonts w:asciiTheme="minorHAnsi" w:hAnsiTheme="minorHAnsi" w:cstheme="minorHAnsi"/>
          <w:sz w:val="24"/>
          <w:szCs w:val="24"/>
        </w:rPr>
        <w:t>.</w:t>
      </w:r>
      <w:r w:rsidRPr="00E821A8">
        <w:rPr>
          <w:rFonts w:asciiTheme="minorHAnsi" w:hAnsiTheme="minorHAnsi" w:cstheme="minorHAnsi"/>
          <w:sz w:val="24"/>
          <w:szCs w:val="24"/>
        </w:rPr>
        <w:t>6</w:t>
      </w:r>
      <w:r w:rsidR="00D07601" w:rsidRPr="00D07601">
        <w:rPr>
          <w:rFonts w:asciiTheme="minorHAnsi" w:hAnsiTheme="minorHAnsi" w:cstheme="minorHAnsi"/>
          <w:sz w:val="24"/>
          <w:szCs w:val="24"/>
        </w:rPr>
        <w:t>Check Remove requirement</w:t>
      </w:r>
    </w:p>
    <w:tbl>
      <w:tblPr>
        <w:tblW w:w="9379" w:type="dxa"/>
        <w:tblInd w:w="103" w:type="dxa"/>
        <w:tblLayout w:type="fixed"/>
        <w:tblLook w:val="04A0"/>
      </w:tblPr>
      <w:tblGrid>
        <w:gridCol w:w="1537"/>
        <w:gridCol w:w="2163"/>
        <w:gridCol w:w="2794"/>
        <w:gridCol w:w="2885"/>
      </w:tblGrid>
      <w:tr w:rsidR="0003650E" w:rsidRPr="00E821A8" w:rsidTr="003D7084">
        <w:trPr>
          <w:trHeight w:val="114"/>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03650E" w:rsidRPr="00E821A8" w:rsidRDefault="00D07601" w:rsidP="003D7084">
            <w:pPr>
              <w:spacing w:after="0" w:line="240" w:lineRule="auto"/>
              <w:rPr>
                <w:rFonts w:eastAsia="MS PGothic" w:cstheme="minorHAnsi"/>
                <w:b/>
                <w:sz w:val="24"/>
                <w:szCs w:val="24"/>
              </w:rPr>
            </w:pPr>
            <w:r w:rsidRPr="00D07601">
              <w:rPr>
                <w:rFonts w:eastAsia="MS PGothic" w:cstheme="minorHAnsi"/>
                <w:b/>
                <w:sz w:val="24"/>
                <w:szCs w:val="24"/>
              </w:rPr>
              <w:t>Content</w:t>
            </w:r>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03650E" w:rsidRPr="00E821A8" w:rsidRDefault="00D07601" w:rsidP="003D7084">
            <w:pPr>
              <w:spacing w:after="0" w:line="240" w:lineRule="auto"/>
              <w:rPr>
                <w:rFonts w:eastAsia="MS PGothic" w:cstheme="minorHAnsi"/>
                <w:b/>
                <w:bCs/>
                <w:sz w:val="24"/>
                <w:szCs w:val="24"/>
              </w:rPr>
            </w:pPr>
            <w:r w:rsidRPr="00D07601">
              <w:rPr>
                <w:rFonts w:eastAsia="MS PGothic" w:cstheme="minorHAnsi"/>
                <w:b/>
                <w:bCs/>
                <w:sz w:val="24"/>
                <w:szCs w:val="24"/>
              </w:rPr>
              <w:t> Precondition</w:t>
            </w:r>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03650E" w:rsidRPr="00E821A8" w:rsidRDefault="00D07601" w:rsidP="003D7084">
            <w:pPr>
              <w:spacing w:after="0" w:line="240" w:lineRule="auto"/>
              <w:rPr>
                <w:rFonts w:eastAsia="MS PGothic" w:cstheme="minorHAnsi"/>
                <w:b/>
                <w:bCs/>
                <w:sz w:val="24"/>
                <w:szCs w:val="24"/>
              </w:rPr>
            </w:pPr>
            <w:r w:rsidRPr="00D07601">
              <w:rPr>
                <w:rFonts w:eastAsia="MS PGothic" w:cstheme="minorHAnsi"/>
                <w:b/>
                <w:bCs/>
                <w:sz w:val="24"/>
                <w:szCs w:val="24"/>
              </w:rPr>
              <w:t> Test case procedure</w:t>
            </w:r>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03650E" w:rsidRPr="00E821A8" w:rsidRDefault="00D07601" w:rsidP="003D7084">
            <w:pPr>
              <w:spacing w:after="0" w:line="240" w:lineRule="auto"/>
              <w:rPr>
                <w:rFonts w:eastAsia="MS PGothic" w:cstheme="minorHAnsi"/>
                <w:b/>
                <w:bCs/>
                <w:sz w:val="24"/>
                <w:szCs w:val="24"/>
              </w:rPr>
            </w:pPr>
            <w:r w:rsidRPr="00D07601">
              <w:rPr>
                <w:rFonts w:eastAsia="MS PGothic" w:cstheme="minorHAnsi"/>
                <w:b/>
                <w:bCs/>
                <w:sz w:val="24"/>
                <w:szCs w:val="24"/>
              </w:rPr>
              <w:t>Expected output</w:t>
            </w:r>
          </w:p>
        </w:tc>
      </w:tr>
      <w:tr w:rsidR="0003650E" w:rsidRPr="00E821A8" w:rsidTr="003D7084">
        <w:trPr>
          <w:trHeight w:val="1142"/>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03650E" w:rsidRPr="00E821A8" w:rsidRDefault="00D07601" w:rsidP="003D7084">
            <w:pPr>
              <w:spacing w:after="0" w:line="240" w:lineRule="auto"/>
              <w:rPr>
                <w:rFonts w:eastAsia="MS PGothic" w:cstheme="minorHAnsi"/>
                <w:sz w:val="24"/>
                <w:szCs w:val="24"/>
              </w:rPr>
            </w:pPr>
            <w:r w:rsidRPr="00D07601">
              <w:rPr>
                <w:rFonts w:eastAsia="MS PGothic" w:cstheme="minorHAnsi"/>
                <w:sz w:val="24"/>
                <w:szCs w:val="24"/>
              </w:rPr>
              <w:t>Check remove requirement</w:t>
            </w:r>
          </w:p>
        </w:tc>
        <w:tc>
          <w:tcPr>
            <w:tcW w:w="2163" w:type="dxa"/>
            <w:tcBorders>
              <w:top w:val="single" w:sz="4" w:space="0" w:color="000000"/>
              <w:left w:val="nil"/>
              <w:bottom w:val="single" w:sz="4" w:space="0" w:color="000000"/>
              <w:right w:val="single" w:sz="4" w:space="0" w:color="000000"/>
            </w:tcBorders>
            <w:shd w:val="clear" w:color="000000" w:fill="FFFFFF"/>
            <w:hideMark/>
          </w:tcPr>
          <w:p w:rsidR="003D7084" w:rsidRDefault="00D07601">
            <w:pPr>
              <w:pStyle w:val="ListParagraph"/>
              <w:numPr>
                <w:ilvl w:val="0"/>
                <w:numId w:val="153"/>
              </w:numPr>
              <w:spacing w:after="0" w:line="240" w:lineRule="auto"/>
              <w:rPr>
                <w:rFonts w:ascii="Tahoma" w:eastAsia="MS PGothic" w:hAnsi="Tahoma" w:cstheme="minorHAnsi"/>
                <w:color w:val="000000"/>
                <w:sz w:val="24"/>
                <w:szCs w:val="24"/>
              </w:rPr>
            </w:pPr>
            <w:r w:rsidRPr="00D07601">
              <w:rPr>
                <w:rFonts w:eastAsia="MS PGothic" w:cstheme="minorHAnsi"/>
                <w:sz w:val="24"/>
                <w:szCs w:val="24"/>
              </w:rPr>
              <w:t>Logged in</w:t>
            </w:r>
          </w:p>
          <w:p w:rsidR="0003650E" w:rsidRPr="00E821A8" w:rsidRDefault="00D07601" w:rsidP="0028675C">
            <w:pPr>
              <w:pStyle w:val="ListParagraph"/>
              <w:numPr>
                <w:ilvl w:val="0"/>
                <w:numId w:val="153"/>
              </w:numPr>
              <w:spacing w:after="0" w:line="240" w:lineRule="auto"/>
              <w:rPr>
                <w:rFonts w:eastAsia="MS PGothic" w:cstheme="minorHAnsi"/>
                <w:sz w:val="24"/>
                <w:szCs w:val="24"/>
              </w:rPr>
            </w:pPr>
            <w:r w:rsidRPr="00D07601">
              <w:rPr>
                <w:rFonts w:eastAsia="MS PGothic" w:cstheme="minorHAnsi"/>
                <w:sz w:val="24"/>
                <w:szCs w:val="24"/>
              </w:rPr>
              <w:t>User is PM of at least one project</w:t>
            </w:r>
          </w:p>
        </w:tc>
        <w:tc>
          <w:tcPr>
            <w:tcW w:w="2794" w:type="dxa"/>
            <w:tcBorders>
              <w:top w:val="single" w:sz="4" w:space="0" w:color="000000"/>
              <w:left w:val="nil"/>
              <w:bottom w:val="single" w:sz="4" w:space="0" w:color="000000"/>
              <w:right w:val="single" w:sz="4" w:space="0" w:color="000000"/>
            </w:tcBorders>
            <w:shd w:val="clear" w:color="000000" w:fill="FFFFFF"/>
            <w:hideMark/>
          </w:tcPr>
          <w:p w:rsidR="003D7084" w:rsidRDefault="00D07601">
            <w:pPr>
              <w:pStyle w:val="ListParagraph"/>
              <w:numPr>
                <w:ilvl w:val="0"/>
                <w:numId w:val="144"/>
              </w:numPr>
              <w:spacing w:after="0" w:line="240" w:lineRule="auto"/>
              <w:rPr>
                <w:rFonts w:eastAsia="MS PGothic" w:cstheme="minorHAnsi"/>
                <w:sz w:val="24"/>
                <w:szCs w:val="24"/>
              </w:rPr>
            </w:pPr>
            <w:r w:rsidRPr="00D07601">
              <w:rPr>
                <w:rFonts w:eastAsia="MS PGothic" w:cstheme="minorHAnsi"/>
                <w:sz w:val="24"/>
                <w:szCs w:val="24"/>
              </w:rPr>
              <w:t>Log in</w:t>
            </w:r>
          </w:p>
          <w:p w:rsidR="003D7084" w:rsidRDefault="00D07601">
            <w:pPr>
              <w:pStyle w:val="ListParagraph"/>
              <w:numPr>
                <w:ilvl w:val="0"/>
                <w:numId w:val="81"/>
              </w:numPr>
              <w:spacing w:after="0" w:line="240" w:lineRule="auto"/>
              <w:rPr>
                <w:rFonts w:eastAsia="MS PGothic" w:cstheme="minorHAnsi"/>
                <w:sz w:val="24"/>
                <w:szCs w:val="24"/>
              </w:rPr>
            </w:pPr>
            <w:r w:rsidRPr="00D07601">
              <w:rPr>
                <w:rFonts w:eastAsia="MS PGothic" w:cstheme="minorHAnsi"/>
                <w:sz w:val="24"/>
                <w:szCs w:val="24"/>
              </w:rPr>
              <w:t>Click on project link that user is PM</w:t>
            </w:r>
          </w:p>
          <w:p w:rsidR="003D7084" w:rsidRDefault="00D07601">
            <w:pPr>
              <w:pStyle w:val="ListParagraph"/>
              <w:numPr>
                <w:ilvl w:val="0"/>
                <w:numId w:val="81"/>
              </w:numPr>
              <w:spacing w:after="0" w:line="240" w:lineRule="auto"/>
              <w:rPr>
                <w:rFonts w:eastAsia="MS PGothic" w:cstheme="minorHAnsi"/>
                <w:sz w:val="24"/>
                <w:szCs w:val="24"/>
              </w:rPr>
            </w:pPr>
            <w:r w:rsidRPr="00D07601">
              <w:rPr>
                <w:rFonts w:eastAsia="MS PGothic" w:cstheme="minorHAnsi"/>
                <w:sz w:val="24"/>
                <w:szCs w:val="24"/>
              </w:rPr>
              <w:t>Tick at least one requirement and Click remove button</w:t>
            </w:r>
          </w:p>
        </w:tc>
        <w:tc>
          <w:tcPr>
            <w:tcW w:w="2885" w:type="dxa"/>
            <w:tcBorders>
              <w:top w:val="single" w:sz="4" w:space="0" w:color="000000"/>
              <w:left w:val="nil"/>
              <w:bottom w:val="single" w:sz="4" w:space="0" w:color="000000"/>
              <w:right w:val="single" w:sz="4" w:space="0" w:color="000000"/>
            </w:tcBorders>
            <w:shd w:val="clear" w:color="000000" w:fill="FFFFFF"/>
            <w:hideMark/>
          </w:tcPr>
          <w:p w:rsidR="003D7084" w:rsidRDefault="00D07601">
            <w:pPr>
              <w:spacing w:after="0" w:line="240" w:lineRule="auto"/>
              <w:rPr>
                <w:rFonts w:eastAsia="MS PGothic" w:cstheme="minorHAnsi"/>
                <w:sz w:val="24"/>
                <w:szCs w:val="24"/>
              </w:rPr>
            </w:pPr>
            <w:r w:rsidRPr="00D07601">
              <w:rPr>
                <w:rFonts w:eastAsia="MS PGothic" w:cstheme="minorHAnsi"/>
                <w:sz w:val="24"/>
                <w:szCs w:val="24"/>
              </w:rPr>
              <w:t>1 Requirements are removed and the list refresh.</w:t>
            </w:r>
          </w:p>
        </w:tc>
      </w:tr>
    </w:tbl>
    <w:p w:rsidR="003D7084" w:rsidRDefault="003D7084">
      <w:pPr>
        <w:rPr>
          <w:rFonts w:cstheme="minorHAnsi"/>
          <w:sz w:val="24"/>
          <w:szCs w:val="24"/>
        </w:rPr>
      </w:pPr>
    </w:p>
    <w:p w:rsidR="0003650E" w:rsidRPr="00E821A8" w:rsidRDefault="0003650E" w:rsidP="0003650E">
      <w:pPr>
        <w:pStyle w:val="Heading4"/>
        <w:rPr>
          <w:rFonts w:asciiTheme="minorHAnsi" w:hAnsiTheme="minorHAnsi" w:cstheme="minorHAnsi"/>
          <w:sz w:val="24"/>
          <w:szCs w:val="24"/>
        </w:rPr>
      </w:pPr>
      <w:r w:rsidRPr="00E821A8">
        <w:rPr>
          <w:rFonts w:asciiTheme="minorHAnsi" w:hAnsiTheme="minorHAnsi" w:cstheme="minorHAnsi"/>
          <w:sz w:val="24"/>
          <w:szCs w:val="24"/>
        </w:rPr>
        <w:t>5</w:t>
      </w:r>
      <w:r w:rsidR="00D07601" w:rsidRPr="00D07601">
        <w:rPr>
          <w:rFonts w:asciiTheme="minorHAnsi" w:hAnsiTheme="minorHAnsi" w:cstheme="minorHAnsi"/>
          <w:sz w:val="24"/>
          <w:szCs w:val="24"/>
        </w:rPr>
        <w:t>.</w:t>
      </w:r>
      <w:r w:rsidRPr="00E821A8">
        <w:rPr>
          <w:rFonts w:asciiTheme="minorHAnsi" w:hAnsiTheme="minorHAnsi" w:cstheme="minorHAnsi"/>
          <w:sz w:val="24"/>
          <w:szCs w:val="24"/>
        </w:rPr>
        <w:t>3</w:t>
      </w:r>
      <w:r w:rsidR="00D07601" w:rsidRPr="00D07601">
        <w:rPr>
          <w:rFonts w:asciiTheme="minorHAnsi" w:hAnsiTheme="minorHAnsi" w:cstheme="minorHAnsi"/>
          <w:sz w:val="24"/>
          <w:szCs w:val="24"/>
        </w:rPr>
        <w:t>.</w:t>
      </w:r>
      <w:r w:rsidRPr="00E821A8">
        <w:rPr>
          <w:rFonts w:asciiTheme="minorHAnsi" w:hAnsiTheme="minorHAnsi" w:cstheme="minorHAnsi"/>
          <w:sz w:val="24"/>
          <w:szCs w:val="24"/>
        </w:rPr>
        <w:t>7</w:t>
      </w:r>
      <w:r w:rsidR="00D07601" w:rsidRPr="00D07601">
        <w:rPr>
          <w:rFonts w:asciiTheme="minorHAnsi" w:hAnsiTheme="minorHAnsi" w:cstheme="minorHAnsi"/>
          <w:sz w:val="24"/>
          <w:szCs w:val="24"/>
        </w:rPr>
        <w:t>Check Search requirement</w:t>
      </w:r>
      <w:r w:rsidR="00D07601" w:rsidRPr="00D07601">
        <w:rPr>
          <w:rFonts w:asciiTheme="minorHAnsi" w:hAnsiTheme="minorHAnsi" w:cstheme="minorHAnsi"/>
          <w:sz w:val="24"/>
          <w:szCs w:val="24"/>
        </w:rPr>
        <w:tab/>
      </w:r>
      <w:r w:rsidR="00D07601" w:rsidRPr="00D07601">
        <w:rPr>
          <w:rFonts w:asciiTheme="minorHAnsi" w:hAnsiTheme="minorHAnsi" w:cstheme="minorHAnsi"/>
          <w:sz w:val="24"/>
          <w:szCs w:val="24"/>
        </w:rPr>
        <w:tab/>
      </w:r>
      <w:r w:rsidR="00D07601" w:rsidRPr="00D07601">
        <w:rPr>
          <w:rFonts w:asciiTheme="minorHAnsi" w:hAnsiTheme="minorHAnsi" w:cstheme="minorHAnsi"/>
          <w:sz w:val="24"/>
          <w:szCs w:val="24"/>
        </w:rPr>
        <w:tab/>
      </w:r>
    </w:p>
    <w:tbl>
      <w:tblPr>
        <w:tblW w:w="9379" w:type="dxa"/>
        <w:tblInd w:w="103" w:type="dxa"/>
        <w:tblLayout w:type="fixed"/>
        <w:tblLook w:val="04A0"/>
      </w:tblPr>
      <w:tblGrid>
        <w:gridCol w:w="1537"/>
        <w:gridCol w:w="2163"/>
        <w:gridCol w:w="2794"/>
        <w:gridCol w:w="2885"/>
      </w:tblGrid>
      <w:tr w:rsidR="0003650E" w:rsidRPr="00E821A8" w:rsidTr="003D7084">
        <w:trPr>
          <w:trHeight w:val="114"/>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03650E" w:rsidRPr="00E821A8" w:rsidRDefault="00D07601" w:rsidP="003D7084">
            <w:pPr>
              <w:spacing w:after="0" w:line="240" w:lineRule="auto"/>
              <w:rPr>
                <w:rFonts w:eastAsia="MS PGothic" w:cstheme="minorHAnsi"/>
                <w:b/>
                <w:sz w:val="24"/>
                <w:szCs w:val="24"/>
              </w:rPr>
            </w:pPr>
            <w:r w:rsidRPr="00D07601">
              <w:rPr>
                <w:rFonts w:eastAsia="MS PGothic" w:cstheme="minorHAnsi"/>
                <w:b/>
                <w:sz w:val="24"/>
                <w:szCs w:val="24"/>
              </w:rPr>
              <w:t>Content</w:t>
            </w:r>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03650E" w:rsidRPr="00E821A8" w:rsidRDefault="00D07601" w:rsidP="003D7084">
            <w:pPr>
              <w:spacing w:after="0" w:line="240" w:lineRule="auto"/>
              <w:rPr>
                <w:rFonts w:eastAsia="MS PGothic" w:cstheme="minorHAnsi"/>
                <w:b/>
                <w:bCs/>
                <w:sz w:val="24"/>
                <w:szCs w:val="24"/>
              </w:rPr>
            </w:pPr>
            <w:r w:rsidRPr="00D07601">
              <w:rPr>
                <w:rFonts w:eastAsia="MS PGothic" w:cstheme="minorHAnsi"/>
                <w:b/>
                <w:bCs/>
                <w:sz w:val="24"/>
                <w:szCs w:val="24"/>
              </w:rPr>
              <w:t> Precondition</w:t>
            </w:r>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03650E" w:rsidRPr="00E821A8" w:rsidRDefault="00D07601" w:rsidP="003D7084">
            <w:pPr>
              <w:spacing w:after="0" w:line="240" w:lineRule="auto"/>
              <w:rPr>
                <w:rFonts w:eastAsia="MS PGothic" w:cstheme="minorHAnsi"/>
                <w:b/>
                <w:bCs/>
                <w:sz w:val="24"/>
                <w:szCs w:val="24"/>
              </w:rPr>
            </w:pPr>
            <w:r w:rsidRPr="00D07601">
              <w:rPr>
                <w:rFonts w:eastAsia="MS PGothic" w:cstheme="minorHAnsi"/>
                <w:b/>
                <w:bCs/>
                <w:sz w:val="24"/>
                <w:szCs w:val="24"/>
              </w:rPr>
              <w:t> Test case procedure</w:t>
            </w:r>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03650E" w:rsidRPr="00E821A8" w:rsidRDefault="00D07601" w:rsidP="003D7084">
            <w:pPr>
              <w:spacing w:after="0" w:line="240" w:lineRule="auto"/>
              <w:rPr>
                <w:rFonts w:eastAsia="MS PGothic" w:cstheme="minorHAnsi"/>
                <w:b/>
                <w:bCs/>
                <w:sz w:val="24"/>
                <w:szCs w:val="24"/>
              </w:rPr>
            </w:pPr>
            <w:r w:rsidRPr="00D07601">
              <w:rPr>
                <w:rFonts w:eastAsia="MS PGothic" w:cstheme="minorHAnsi"/>
                <w:b/>
                <w:bCs/>
                <w:sz w:val="24"/>
                <w:szCs w:val="24"/>
              </w:rPr>
              <w:t>Expected output</w:t>
            </w:r>
          </w:p>
        </w:tc>
      </w:tr>
      <w:tr w:rsidR="0003650E" w:rsidRPr="00E821A8" w:rsidTr="003D7084">
        <w:trPr>
          <w:trHeight w:val="1142"/>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03650E" w:rsidRPr="00E821A8" w:rsidRDefault="0003650E" w:rsidP="003D7084">
            <w:pPr>
              <w:spacing w:after="0" w:line="240" w:lineRule="auto"/>
              <w:rPr>
                <w:rFonts w:eastAsia="MS PGothic" w:cstheme="minorHAnsi"/>
                <w:sz w:val="24"/>
                <w:szCs w:val="24"/>
              </w:rPr>
            </w:pPr>
            <w:r w:rsidRPr="00E821A8">
              <w:rPr>
                <w:rFonts w:eastAsia="MS PGothic" w:cstheme="minorHAnsi"/>
                <w:sz w:val="24"/>
                <w:szCs w:val="24"/>
              </w:rPr>
              <w:t>Check search requirement</w:t>
            </w:r>
          </w:p>
        </w:tc>
        <w:tc>
          <w:tcPr>
            <w:tcW w:w="2163" w:type="dxa"/>
            <w:tcBorders>
              <w:top w:val="single" w:sz="4" w:space="0" w:color="000000"/>
              <w:left w:val="nil"/>
              <w:bottom w:val="single" w:sz="4" w:space="0" w:color="000000"/>
              <w:right w:val="single" w:sz="4" w:space="0" w:color="000000"/>
            </w:tcBorders>
            <w:shd w:val="clear" w:color="000000" w:fill="FFFFFF"/>
            <w:hideMark/>
          </w:tcPr>
          <w:p w:rsidR="0003650E" w:rsidRPr="00E821A8" w:rsidRDefault="0003650E" w:rsidP="0003650E">
            <w:pPr>
              <w:pStyle w:val="ListParagraph"/>
              <w:numPr>
                <w:ilvl w:val="0"/>
                <w:numId w:val="138"/>
              </w:numPr>
              <w:spacing w:after="0" w:line="240" w:lineRule="auto"/>
              <w:rPr>
                <w:rFonts w:eastAsia="MS PGothic" w:cstheme="minorHAnsi"/>
                <w:sz w:val="24"/>
                <w:szCs w:val="24"/>
              </w:rPr>
            </w:pPr>
            <w:r w:rsidRPr="00E821A8">
              <w:rPr>
                <w:rFonts w:eastAsia="MS PGothic" w:cstheme="minorHAnsi"/>
                <w:sz w:val="24"/>
                <w:szCs w:val="24"/>
              </w:rPr>
              <w:t>Logged in</w:t>
            </w:r>
          </w:p>
          <w:p w:rsidR="0003650E" w:rsidRPr="00E821A8" w:rsidRDefault="0003650E" w:rsidP="003D7084">
            <w:pPr>
              <w:spacing w:after="0" w:line="240" w:lineRule="auto"/>
              <w:rPr>
                <w:rFonts w:eastAsia="MS PGothic" w:cstheme="minorHAnsi"/>
                <w:sz w:val="24"/>
                <w:szCs w:val="24"/>
              </w:rPr>
            </w:pPr>
          </w:p>
        </w:tc>
        <w:tc>
          <w:tcPr>
            <w:tcW w:w="2794" w:type="dxa"/>
            <w:tcBorders>
              <w:top w:val="single" w:sz="4" w:space="0" w:color="000000"/>
              <w:left w:val="nil"/>
              <w:bottom w:val="single" w:sz="4" w:space="0" w:color="000000"/>
              <w:right w:val="single" w:sz="4" w:space="0" w:color="000000"/>
            </w:tcBorders>
            <w:shd w:val="clear" w:color="000000" w:fill="FFFFFF"/>
            <w:hideMark/>
          </w:tcPr>
          <w:p w:rsidR="0003650E" w:rsidRPr="00E821A8" w:rsidRDefault="0003650E" w:rsidP="0003650E">
            <w:pPr>
              <w:pStyle w:val="ListParagraph"/>
              <w:numPr>
                <w:ilvl w:val="0"/>
                <w:numId w:val="139"/>
              </w:numPr>
              <w:spacing w:after="0" w:line="240" w:lineRule="auto"/>
              <w:rPr>
                <w:rFonts w:eastAsia="MS PGothic" w:cstheme="minorHAnsi"/>
                <w:sz w:val="24"/>
                <w:szCs w:val="24"/>
              </w:rPr>
            </w:pPr>
            <w:r w:rsidRPr="00E821A8">
              <w:rPr>
                <w:rFonts w:eastAsia="MS PGothic" w:cstheme="minorHAnsi"/>
                <w:sz w:val="24"/>
                <w:szCs w:val="24"/>
              </w:rPr>
              <w:t>Log in</w:t>
            </w:r>
          </w:p>
          <w:p w:rsidR="0003650E" w:rsidRPr="00E821A8" w:rsidRDefault="0003650E" w:rsidP="0003650E">
            <w:pPr>
              <w:pStyle w:val="ListParagraph"/>
              <w:numPr>
                <w:ilvl w:val="0"/>
                <w:numId w:val="139"/>
              </w:numPr>
              <w:spacing w:after="0" w:line="240" w:lineRule="auto"/>
              <w:rPr>
                <w:rFonts w:eastAsia="MS PGothic" w:cstheme="minorHAnsi"/>
                <w:sz w:val="24"/>
                <w:szCs w:val="24"/>
              </w:rPr>
            </w:pPr>
            <w:r w:rsidRPr="00E821A8">
              <w:rPr>
                <w:rFonts w:eastAsia="MS PGothic" w:cstheme="minorHAnsi"/>
                <w:sz w:val="24"/>
                <w:szCs w:val="24"/>
              </w:rPr>
              <w:t>View list requirements and type in to search box</w:t>
            </w:r>
          </w:p>
        </w:tc>
        <w:tc>
          <w:tcPr>
            <w:tcW w:w="2885" w:type="dxa"/>
            <w:tcBorders>
              <w:top w:val="single" w:sz="4" w:space="0" w:color="000000"/>
              <w:left w:val="nil"/>
              <w:bottom w:val="single" w:sz="4" w:space="0" w:color="000000"/>
              <w:right w:val="single" w:sz="4" w:space="0" w:color="000000"/>
            </w:tcBorders>
            <w:shd w:val="clear" w:color="000000" w:fill="FFFFFF"/>
            <w:hideMark/>
          </w:tcPr>
          <w:p w:rsidR="0003650E" w:rsidRPr="00E821A8" w:rsidRDefault="0003650E" w:rsidP="0003650E">
            <w:pPr>
              <w:pStyle w:val="ListParagraph"/>
              <w:numPr>
                <w:ilvl w:val="0"/>
                <w:numId w:val="140"/>
              </w:numPr>
              <w:spacing w:after="0" w:line="240" w:lineRule="auto"/>
              <w:rPr>
                <w:rFonts w:eastAsia="MS PGothic" w:cstheme="minorHAnsi"/>
                <w:sz w:val="24"/>
                <w:szCs w:val="24"/>
              </w:rPr>
            </w:pPr>
            <w:r w:rsidRPr="00E821A8">
              <w:rPr>
                <w:rFonts w:eastAsia="MS PGothic" w:cstheme="minorHAnsi"/>
                <w:sz w:val="24"/>
                <w:szCs w:val="24"/>
              </w:rPr>
              <w:t>Search action on change of the box.</w:t>
            </w:r>
          </w:p>
        </w:tc>
      </w:tr>
    </w:tbl>
    <w:p w:rsidR="003D7084" w:rsidRDefault="003D7084">
      <w:pPr>
        <w:rPr>
          <w:rFonts w:cstheme="minorHAnsi"/>
          <w:sz w:val="24"/>
          <w:szCs w:val="24"/>
        </w:rPr>
      </w:pPr>
    </w:p>
    <w:p w:rsidR="0003650E" w:rsidRPr="00E821A8" w:rsidRDefault="0003650E" w:rsidP="0003650E">
      <w:pPr>
        <w:pStyle w:val="Heading4"/>
        <w:rPr>
          <w:rFonts w:asciiTheme="minorHAnsi" w:hAnsiTheme="minorHAnsi" w:cstheme="minorHAnsi"/>
          <w:sz w:val="24"/>
          <w:szCs w:val="24"/>
        </w:rPr>
      </w:pPr>
      <w:r w:rsidRPr="00E821A8">
        <w:rPr>
          <w:rFonts w:asciiTheme="minorHAnsi" w:hAnsiTheme="minorHAnsi" w:cstheme="minorHAnsi"/>
          <w:sz w:val="24"/>
          <w:szCs w:val="24"/>
        </w:rPr>
        <w:t>5</w:t>
      </w:r>
      <w:r w:rsidR="00D07601" w:rsidRPr="00D07601">
        <w:rPr>
          <w:rFonts w:asciiTheme="minorHAnsi" w:hAnsiTheme="minorHAnsi" w:cstheme="minorHAnsi"/>
          <w:sz w:val="24"/>
          <w:szCs w:val="24"/>
        </w:rPr>
        <w:t>.</w:t>
      </w:r>
      <w:r w:rsidRPr="00E821A8">
        <w:rPr>
          <w:rFonts w:asciiTheme="minorHAnsi" w:hAnsiTheme="minorHAnsi" w:cstheme="minorHAnsi"/>
          <w:sz w:val="24"/>
          <w:szCs w:val="24"/>
        </w:rPr>
        <w:t>3</w:t>
      </w:r>
      <w:r w:rsidR="00D07601" w:rsidRPr="00D07601">
        <w:rPr>
          <w:rFonts w:asciiTheme="minorHAnsi" w:hAnsiTheme="minorHAnsi" w:cstheme="minorHAnsi"/>
          <w:sz w:val="24"/>
          <w:szCs w:val="24"/>
        </w:rPr>
        <w:t>.</w:t>
      </w:r>
      <w:r w:rsidRPr="00E821A8">
        <w:rPr>
          <w:rFonts w:asciiTheme="minorHAnsi" w:hAnsiTheme="minorHAnsi" w:cstheme="minorHAnsi"/>
          <w:sz w:val="24"/>
          <w:szCs w:val="24"/>
        </w:rPr>
        <w:t>8</w:t>
      </w:r>
      <w:r w:rsidR="00D07601" w:rsidRPr="00D07601">
        <w:rPr>
          <w:rFonts w:asciiTheme="minorHAnsi" w:hAnsiTheme="minorHAnsi" w:cstheme="minorHAnsi"/>
          <w:sz w:val="24"/>
          <w:szCs w:val="24"/>
        </w:rPr>
        <w:t xml:space="preserve"> Check </w:t>
      </w:r>
      <w:proofErr w:type="spellStart"/>
      <w:r w:rsidR="00D07601" w:rsidRPr="00D07601">
        <w:rPr>
          <w:rFonts w:asciiTheme="minorHAnsi" w:hAnsiTheme="minorHAnsi" w:cstheme="minorHAnsi"/>
          <w:sz w:val="24"/>
          <w:szCs w:val="24"/>
        </w:rPr>
        <w:t>Sortrequirement</w:t>
      </w:r>
      <w:proofErr w:type="spellEnd"/>
    </w:p>
    <w:tbl>
      <w:tblPr>
        <w:tblW w:w="9379" w:type="dxa"/>
        <w:tblInd w:w="103" w:type="dxa"/>
        <w:tblLayout w:type="fixed"/>
        <w:tblLook w:val="04A0"/>
      </w:tblPr>
      <w:tblGrid>
        <w:gridCol w:w="1537"/>
        <w:gridCol w:w="2163"/>
        <w:gridCol w:w="2794"/>
        <w:gridCol w:w="2885"/>
      </w:tblGrid>
      <w:tr w:rsidR="0003650E" w:rsidRPr="00E821A8" w:rsidTr="003D7084">
        <w:trPr>
          <w:trHeight w:val="114"/>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03650E" w:rsidRPr="00E821A8" w:rsidRDefault="00D07601" w:rsidP="003D7084">
            <w:pPr>
              <w:spacing w:after="0" w:line="240" w:lineRule="auto"/>
              <w:rPr>
                <w:rFonts w:eastAsia="MS PGothic" w:cstheme="minorHAnsi"/>
                <w:b/>
                <w:sz w:val="24"/>
                <w:szCs w:val="24"/>
              </w:rPr>
            </w:pPr>
            <w:r w:rsidRPr="00D07601">
              <w:rPr>
                <w:rFonts w:eastAsia="MS PGothic" w:cstheme="minorHAnsi"/>
                <w:b/>
                <w:sz w:val="24"/>
                <w:szCs w:val="24"/>
              </w:rPr>
              <w:t>Content</w:t>
            </w:r>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03650E" w:rsidRPr="00E821A8" w:rsidRDefault="00D07601" w:rsidP="003D7084">
            <w:pPr>
              <w:spacing w:after="0" w:line="240" w:lineRule="auto"/>
              <w:rPr>
                <w:rFonts w:eastAsia="MS PGothic" w:cstheme="minorHAnsi"/>
                <w:b/>
                <w:bCs/>
                <w:sz w:val="24"/>
                <w:szCs w:val="24"/>
              </w:rPr>
            </w:pPr>
            <w:r w:rsidRPr="00D07601">
              <w:rPr>
                <w:rFonts w:eastAsia="MS PGothic" w:cstheme="minorHAnsi"/>
                <w:b/>
                <w:bCs/>
                <w:sz w:val="24"/>
                <w:szCs w:val="24"/>
              </w:rPr>
              <w:t> Precondition</w:t>
            </w:r>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03650E" w:rsidRPr="00E821A8" w:rsidRDefault="00D07601" w:rsidP="003D7084">
            <w:pPr>
              <w:spacing w:after="0" w:line="240" w:lineRule="auto"/>
              <w:rPr>
                <w:rFonts w:eastAsia="MS PGothic" w:cstheme="minorHAnsi"/>
                <w:b/>
                <w:bCs/>
                <w:sz w:val="24"/>
                <w:szCs w:val="24"/>
              </w:rPr>
            </w:pPr>
            <w:r w:rsidRPr="00D07601">
              <w:rPr>
                <w:rFonts w:eastAsia="MS PGothic" w:cstheme="minorHAnsi"/>
                <w:b/>
                <w:bCs/>
                <w:sz w:val="24"/>
                <w:szCs w:val="24"/>
              </w:rPr>
              <w:t> Test case procedure</w:t>
            </w:r>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03650E" w:rsidRPr="00E821A8" w:rsidRDefault="00D07601" w:rsidP="003D7084">
            <w:pPr>
              <w:spacing w:after="0" w:line="240" w:lineRule="auto"/>
              <w:rPr>
                <w:rFonts w:eastAsia="MS PGothic" w:cstheme="minorHAnsi"/>
                <w:b/>
                <w:bCs/>
                <w:sz w:val="24"/>
                <w:szCs w:val="24"/>
              </w:rPr>
            </w:pPr>
            <w:r w:rsidRPr="00D07601">
              <w:rPr>
                <w:rFonts w:eastAsia="MS PGothic" w:cstheme="minorHAnsi"/>
                <w:b/>
                <w:bCs/>
                <w:sz w:val="24"/>
                <w:szCs w:val="24"/>
              </w:rPr>
              <w:t>Expected output</w:t>
            </w:r>
          </w:p>
        </w:tc>
      </w:tr>
      <w:tr w:rsidR="0003650E" w:rsidRPr="00E821A8" w:rsidTr="003D7084">
        <w:trPr>
          <w:trHeight w:val="1142"/>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03650E" w:rsidRPr="00E821A8" w:rsidRDefault="00D07601" w:rsidP="003D7084">
            <w:pPr>
              <w:spacing w:after="0" w:line="240" w:lineRule="auto"/>
              <w:rPr>
                <w:rFonts w:eastAsia="MS PGothic" w:cstheme="minorHAnsi"/>
                <w:sz w:val="24"/>
                <w:szCs w:val="24"/>
              </w:rPr>
            </w:pPr>
            <w:r w:rsidRPr="00D07601">
              <w:rPr>
                <w:rFonts w:eastAsia="MS PGothic" w:cstheme="minorHAnsi"/>
                <w:sz w:val="24"/>
                <w:szCs w:val="24"/>
              </w:rPr>
              <w:lastRenderedPageBreak/>
              <w:t>Check sort requirement</w:t>
            </w:r>
          </w:p>
        </w:tc>
        <w:tc>
          <w:tcPr>
            <w:tcW w:w="2163" w:type="dxa"/>
            <w:tcBorders>
              <w:top w:val="single" w:sz="4" w:space="0" w:color="000000"/>
              <w:left w:val="nil"/>
              <w:bottom w:val="single" w:sz="4" w:space="0" w:color="000000"/>
              <w:right w:val="single" w:sz="4" w:space="0" w:color="000000"/>
            </w:tcBorders>
            <w:shd w:val="clear" w:color="000000" w:fill="FFFFFF"/>
            <w:hideMark/>
          </w:tcPr>
          <w:p w:rsidR="003D7084" w:rsidRDefault="00D07601">
            <w:pPr>
              <w:pStyle w:val="ListParagraph"/>
              <w:numPr>
                <w:ilvl w:val="0"/>
                <w:numId w:val="136"/>
              </w:numPr>
              <w:spacing w:after="0" w:line="240" w:lineRule="auto"/>
              <w:rPr>
                <w:rFonts w:eastAsia="MS PGothic" w:cstheme="minorHAnsi"/>
                <w:sz w:val="24"/>
                <w:szCs w:val="24"/>
              </w:rPr>
            </w:pPr>
            <w:r w:rsidRPr="00D07601">
              <w:rPr>
                <w:rFonts w:eastAsia="MS PGothic" w:cstheme="minorHAnsi"/>
                <w:sz w:val="24"/>
                <w:szCs w:val="24"/>
              </w:rPr>
              <w:t>Logged in</w:t>
            </w:r>
          </w:p>
          <w:p w:rsidR="0003650E" w:rsidRPr="00E821A8" w:rsidRDefault="0003650E" w:rsidP="003D7084">
            <w:pPr>
              <w:spacing w:after="0" w:line="240" w:lineRule="auto"/>
              <w:rPr>
                <w:rFonts w:eastAsia="MS PGothic" w:cstheme="minorHAnsi"/>
                <w:sz w:val="24"/>
                <w:szCs w:val="24"/>
              </w:rPr>
            </w:pPr>
          </w:p>
        </w:tc>
        <w:tc>
          <w:tcPr>
            <w:tcW w:w="2794" w:type="dxa"/>
            <w:tcBorders>
              <w:top w:val="single" w:sz="4" w:space="0" w:color="000000"/>
              <w:left w:val="nil"/>
              <w:bottom w:val="single" w:sz="4" w:space="0" w:color="000000"/>
              <w:right w:val="single" w:sz="4" w:space="0" w:color="000000"/>
            </w:tcBorders>
            <w:shd w:val="clear" w:color="000000" w:fill="FFFFFF"/>
            <w:hideMark/>
          </w:tcPr>
          <w:p w:rsidR="003D7084" w:rsidRDefault="0003650E">
            <w:pPr>
              <w:spacing w:after="0" w:line="240" w:lineRule="auto"/>
              <w:rPr>
                <w:rFonts w:eastAsia="MS PGothic" w:cstheme="minorHAnsi"/>
                <w:sz w:val="24"/>
                <w:szCs w:val="24"/>
              </w:rPr>
            </w:pPr>
            <w:r w:rsidRPr="00E821A8">
              <w:rPr>
                <w:rFonts w:eastAsia="MS PGothic" w:cstheme="minorHAnsi"/>
                <w:sz w:val="24"/>
                <w:szCs w:val="24"/>
              </w:rPr>
              <w:t xml:space="preserve">1. </w:t>
            </w:r>
            <w:r w:rsidR="00D07601" w:rsidRPr="00D07601">
              <w:rPr>
                <w:rFonts w:eastAsia="MS PGothic" w:cstheme="minorHAnsi"/>
                <w:sz w:val="24"/>
                <w:szCs w:val="24"/>
              </w:rPr>
              <w:t>Log in</w:t>
            </w:r>
          </w:p>
          <w:p w:rsidR="003D7084" w:rsidRDefault="0003650E">
            <w:pPr>
              <w:spacing w:after="0" w:line="240" w:lineRule="auto"/>
              <w:rPr>
                <w:rFonts w:eastAsia="MS PGothic" w:cstheme="minorHAnsi"/>
                <w:sz w:val="24"/>
                <w:szCs w:val="24"/>
              </w:rPr>
            </w:pPr>
            <w:r w:rsidRPr="00E821A8">
              <w:rPr>
                <w:rFonts w:eastAsia="MS PGothic" w:cstheme="minorHAnsi"/>
                <w:sz w:val="24"/>
                <w:szCs w:val="24"/>
              </w:rPr>
              <w:t xml:space="preserve">2.  </w:t>
            </w:r>
            <w:r w:rsidR="00D07601" w:rsidRPr="00D07601">
              <w:rPr>
                <w:rFonts w:eastAsia="MS PGothic" w:cstheme="minorHAnsi"/>
                <w:sz w:val="24"/>
                <w:szCs w:val="24"/>
              </w:rPr>
              <w:t>View list requirement and click on any column header</w:t>
            </w:r>
          </w:p>
        </w:tc>
        <w:tc>
          <w:tcPr>
            <w:tcW w:w="2885" w:type="dxa"/>
            <w:tcBorders>
              <w:top w:val="single" w:sz="4" w:space="0" w:color="000000"/>
              <w:left w:val="nil"/>
              <w:bottom w:val="single" w:sz="4" w:space="0" w:color="000000"/>
              <w:right w:val="single" w:sz="4" w:space="0" w:color="000000"/>
            </w:tcBorders>
            <w:shd w:val="clear" w:color="000000" w:fill="FFFFFF"/>
            <w:hideMark/>
          </w:tcPr>
          <w:p w:rsidR="003D7084" w:rsidRDefault="00D07601">
            <w:pPr>
              <w:spacing w:after="0" w:line="240" w:lineRule="auto"/>
              <w:rPr>
                <w:rFonts w:eastAsia="MS PGothic" w:cstheme="minorHAnsi"/>
                <w:sz w:val="24"/>
                <w:szCs w:val="24"/>
              </w:rPr>
            </w:pPr>
            <w:r w:rsidRPr="00D07601">
              <w:rPr>
                <w:rFonts w:eastAsia="MS PGothic" w:cstheme="minorHAnsi"/>
                <w:sz w:val="24"/>
                <w:szCs w:val="24"/>
              </w:rPr>
              <w:t xml:space="preserve">1 Requirements are </w:t>
            </w:r>
            <w:proofErr w:type="spellStart"/>
            <w:r w:rsidRPr="00D07601">
              <w:rPr>
                <w:rFonts w:eastAsia="MS PGothic" w:cstheme="minorHAnsi"/>
                <w:sz w:val="24"/>
                <w:szCs w:val="24"/>
              </w:rPr>
              <w:t>sortedby</w:t>
            </w:r>
            <w:proofErr w:type="spellEnd"/>
            <w:r w:rsidRPr="00D07601">
              <w:rPr>
                <w:rFonts w:eastAsia="MS PGothic" w:cstheme="minorHAnsi"/>
                <w:sz w:val="24"/>
                <w:szCs w:val="24"/>
              </w:rPr>
              <w:t xml:space="preserve"> clicked column.</w:t>
            </w:r>
          </w:p>
        </w:tc>
      </w:tr>
    </w:tbl>
    <w:p w:rsidR="0003650E" w:rsidRPr="00E821A8" w:rsidRDefault="0003650E" w:rsidP="00C37105">
      <w:pPr>
        <w:rPr>
          <w:rFonts w:cstheme="minorHAnsi"/>
          <w:sz w:val="24"/>
          <w:szCs w:val="24"/>
        </w:rPr>
      </w:pPr>
    </w:p>
    <w:p w:rsidR="003D7084" w:rsidRDefault="00807668">
      <w:pPr>
        <w:pStyle w:val="Heading3"/>
        <w:rPr>
          <w:rFonts w:asciiTheme="minorHAnsi" w:hAnsiTheme="minorHAnsi" w:cstheme="minorHAnsi"/>
          <w:sz w:val="24"/>
          <w:szCs w:val="24"/>
        </w:rPr>
      </w:pPr>
      <w:r w:rsidRPr="00E821A8">
        <w:rPr>
          <w:rFonts w:asciiTheme="minorHAnsi" w:hAnsiTheme="minorHAnsi" w:cstheme="minorHAnsi"/>
          <w:sz w:val="24"/>
          <w:szCs w:val="24"/>
        </w:rPr>
        <w:t>5.4 Timesheet</w:t>
      </w:r>
    </w:p>
    <w:p w:rsidR="00DC51DE" w:rsidRPr="00E821A8" w:rsidRDefault="000B445B" w:rsidP="00DC51DE">
      <w:pPr>
        <w:pStyle w:val="Heading4"/>
        <w:rPr>
          <w:rFonts w:asciiTheme="minorHAnsi" w:hAnsiTheme="minorHAnsi" w:cstheme="minorHAnsi"/>
          <w:sz w:val="24"/>
          <w:szCs w:val="24"/>
        </w:rPr>
      </w:pPr>
      <w:r w:rsidRPr="00E821A8">
        <w:rPr>
          <w:rFonts w:asciiTheme="minorHAnsi" w:hAnsiTheme="minorHAnsi" w:cstheme="minorHAnsi"/>
          <w:sz w:val="24"/>
          <w:szCs w:val="24"/>
        </w:rPr>
        <w:t>5</w:t>
      </w:r>
      <w:r w:rsidR="00D07601" w:rsidRPr="00D07601">
        <w:rPr>
          <w:rFonts w:asciiTheme="minorHAnsi" w:hAnsiTheme="minorHAnsi" w:cstheme="minorHAnsi"/>
          <w:sz w:val="24"/>
          <w:szCs w:val="24"/>
        </w:rPr>
        <w:t>.</w:t>
      </w:r>
      <w:r w:rsidRPr="00E821A8">
        <w:rPr>
          <w:rFonts w:asciiTheme="minorHAnsi" w:hAnsiTheme="minorHAnsi" w:cstheme="minorHAnsi"/>
          <w:sz w:val="24"/>
          <w:szCs w:val="24"/>
        </w:rPr>
        <w:t>4</w:t>
      </w:r>
      <w:r w:rsidR="00D07601" w:rsidRPr="00D07601">
        <w:rPr>
          <w:rFonts w:asciiTheme="minorHAnsi" w:hAnsiTheme="minorHAnsi" w:cstheme="minorHAnsi"/>
          <w:sz w:val="24"/>
          <w:szCs w:val="24"/>
        </w:rPr>
        <w:t>.</w:t>
      </w:r>
      <w:r w:rsidRPr="00E821A8">
        <w:rPr>
          <w:rFonts w:asciiTheme="minorHAnsi" w:hAnsiTheme="minorHAnsi" w:cstheme="minorHAnsi"/>
          <w:sz w:val="24"/>
          <w:szCs w:val="24"/>
        </w:rPr>
        <w:t>1</w:t>
      </w:r>
      <w:r w:rsidR="00D07601" w:rsidRPr="00D07601">
        <w:rPr>
          <w:rFonts w:asciiTheme="minorHAnsi" w:hAnsiTheme="minorHAnsi" w:cstheme="minorHAnsi"/>
          <w:sz w:val="24"/>
          <w:szCs w:val="24"/>
        </w:rPr>
        <w:t xml:space="preserve">Check PM view </w:t>
      </w:r>
      <w:proofErr w:type="spellStart"/>
      <w:r w:rsidR="00D07601" w:rsidRPr="00D07601">
        <w:rPr>
          <w:rFonts w:asciiTheme="minorHAnsi" w:hAnsiTheme="minorHAnsi" w:cstheme="minorHAnsi"/>
          <w:sz w:val="24"/>
          <w:szCs w:val="24"/>
        </w:rPr>
        <w:t>alltimesheet</w:t>
      </w:r>
      <w:proofErr w:type="spellEnd"/>
      <w:r w:rsidR="00D07601" w:rsidRPr="00D07601">
        <w:rPr>
          <w:rFonts w:asciiTheme="minorHAnsi" w:hAnsiTheme="minorHAnsi" w:cstheme="minorHAnsi"/>
          <w:sz w:val="24"/>
          <w:szCs w:val="24"/>
        </w:rPr>
        <w:t xml:space="preserve"> list</w:t>
      </w:r>
    </w:p>
    <w:tbl>
      <w:tblPr>
        <w:tblW w:w="9379" w:type="dxa"/>
        <w:tblInd w:w="103" w:type="dxa"/>
        <w:tblLayout w:type="fixed"/>
        <w:tblLook w:val="04A0"/>
      </w:tblPr>
      <w:tblGrid>
        <w:gridCol w:w="1537"/>
        <w:gridCol w:w="2163"/>
        <w:gridCol w:w="2794"/>
        <w:gridCol w:w="2885"/>
      </w:tblGrid>
      <w:tr w:rsidR="000B445B" w:rsidRPr="00E821A8" w:rsidTr="003D7084">
        <w:trPr>
          <w:trHeight w:val="114"/>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0B445B" w:rsidRPr="00E821A8" w:rsidRDefault="00D07601" w:rsidP="003D7084">
            <w:pPr>
              <w:spacing w:after="0" w:line="240" w:lineRule="auto"/>
              <w:rPr>
                <w:rFonts w:eastAsia="MS PGothic" w:cstheme="minorHAnsi"/>
                <w:b/>
                <w:sz w:val="24"/>
                <w:szCs w:val="24"/>
              </w:rPr>
            </w:pPr>
            <w:r w:rsidRPr="00D07601">
              <w:rPr>
                <w:rFonts w:eastAsia="MS PGothic" w:cstheme="minorHAnsi"/>
                <w:b/>
                <w:sz w:val="24"/>
                <w:szCs w:val="24"/>
              </w:rPr>
              <w:t>Content</w:t>
            </w:r>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0B445B" w:rsidRPr="00E821A8" w:rsidRDefault="00D07601" w:rsidP="003D7084">
            <w:pPr>
              <w:spacing w:after="0" w:line="240" w:lineRule="auto"/>
              <w:rPr>
                <w:rFonts w:eastAsia="MS PGothic" w:cstheme="minorHAnsi"/>
                <w:b/>
                <w:bCs/>
                <w:sz w:val="24"/>
                <w:szCs w:val="24"/>
              </w:rPr>
            </w:pPr>
            <w:r w:rsidRPr="00D07601">
              <w:rPr>
                <w:rFonts w:eastAsia="MS PGothic" w:cstheme="minorHAnsi"/>
                <w:b/>
                <w:bCs/>
                <w:sz w:val="24"/>
                <w:szCs w:val="24"/>
              </w:rPr>
              <w:t> Precondition</w:t>
            </w:r>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0B445B" w:rsidRPr="00E821A8" w:rsidRDefault="00D07601" w:rsidP="003D7084">
            <w:pPr>
              <w:spacing w:after="0" w:line="240" w:lineRule="auto"/>
              <w:rPr>
                <w:rFonts w:eastAsia="MS PGothic" w:cstheme="minorHAnsi"/>
                <w:b/>
                <w:bCs/>
                <w:sz w:val="24"/>
                <w:szCs w:val="24"/>
              </w:rPr>
            </w:pPr>
            <w:r w:rsidRPr="00D07601">
              <w:rPr>
                <w:rFonts w:eastAsia="MS PGothic" w:cstheme="minorHAnsi"/>
                <w:b/>
                <w:bCs/>
                <w:sz w:val="24"/>
                <w:szCs w:val="24"/>
              </w:rPr>
              <w:t> Test case procedure</w:t>
            </w:r>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0B445B" w:rsidRPr="00E821A8" w:rsidRDefault="00D07601" w:rsidP="003D7084">
            <w:pPr>
              <w:spacing w:after="0" w:line="240" w:lineRule="auto"/>
              <w:rPr>
                <w:rFonts w:eastAsia="MS PGothic" w:cstheme="minorHAnsi"/>
                <w:b/>
                <w:bCs/>
                <w:sz w:val="24"/>
                <w:szCs w:val="24"/>
              </w:rPr>
            </w:pPr>
            <w:r w:rsidRPr="00D07601">
              <w:rPr>
                <w:rFonts w:eastAsia="MS PGothic" w:cstheme="minorHAnsi"/>
                <w:b/>
                <w:bCs/>
                <w:sz w:val="24"/>
                <w:szCs w:val="24"/>
              </w:rPr>
              <w:t>Expected output</w:t>
            </w:r>
          </w:p>
        </w:tc>
      </w:tr>
      <w:tr w:rsidR="000B445B" w:rsidRPr="00E821A8" w:rsidTr="003D7084">
        <w:trPr>
          <w:trHeight w:val="1142"/>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0B445B" w:rsidRPr="00E821A8" w:rsidRDefault="00D07601" w:rsidP="003D7084">
            <w:pPr>
              <w:spacing w:after="0" w:line="240" w:lineRule="auto"/>
              <w:rPr>
                <w:rFonts w:eastAsia="MS PGothic" w:cstheme="minorHAnsi"/>
                <w:sz w:val="24"/>
                <w:szCs w:val="24"/>
              </w:rPr>
            </w:pPr>
            <w:r w:rsidRPr="00D07601">
              <w:rPr>
                <w:rFonts w:eastAsia="MS PGothic" w:cstheme="minorHAnsi"/>
                <w:sz w:val="24"/>
                <w:szCs w:val="24"/>
              </w:rPr>
              <w:t>Check PM view timesheet list</w:t>
            </w:r>
          </w:p>
        </w:tc>
        <w:tc>
          <w:tcPr>
            <w:tcW w:w="2163" w:type="dxa"/>
            <w:tcBorders>
              <w:top w:val="single" w:sz="4" w:space="0" w:color="000000"/>
              <w:left w:val="nil"/>
              <w:bottom w:val="single" w:sz="4" w:space="0" w:color="000000"/>
              <w:right w:val="single" w:sz="4" w:space="0" w:color="000000"/>
            </w:tcBorders>
            <w:shd w:val="clear" w:color="000000" w:fill="FFFFFF"/>
            <w:hideMark/>
          </w:tcPr>
          <w:p w:rsidR="003D7084" w:rsidRDefault="00DC51DE">
            <w:pPr>
              <w:spacing w:after="0" w:line="240" w:lineRule="auto"/>
              <w:rPr>
                <w:rFonts w:eastAsia="MS PGothic" w:cstheme="minorHAnsi"/>
                <w:sz w:val="24"/>
                <w:szCs w:val="24"/>
              </w:rPr>
            </w:pPr>
            <w:r w:rsidRPr="00E821A8">
              <w:rPr>
                <w:rFonts w:eastAsia="MS PGothic" w:cstheme="minorHAnsi"/>
                <w:sz w:val="24"/>
                <w:szCs w:val="24"/>
              </w:rPr>
              <w:t>N/A</w:t>
            </w:r>
          </w:p>
        </w:tc>
        <w:tc>
          <w:tcPr>
            <w:tcW w:w="2794" w:type="dxa"/>
            <w:tcBorders>
              <w:top w:val="single" w:sz="4" w:space="0" w:color="000000"/>
              <w:left w:val="nil"/>
              <w:bottom w:val="single" w:sz="4" w:space="0" w:color="000000"/>
              <w:right w:val="single" w:sz="4" w:space="0" w:color="000000"/>
            </w:tcBorders>
            <w:shd w:val="clear" w:color="000000" w:fill="FFFFFF"/>
            <w:hideMark/>
          </w:tcPr>
          <w:p w:rsidR="003D7084" w:rsidRDefault="000B445B">
            <w:pPr>
              <w:spacing w:after="0" w:line="240" w:lineRule="auto"/>
              <w:rPr>
                <w:rFonts w:eastAsia="MS PGothic" w:cstheme="minorHAnsi"/>
                <w:sz w:val="24"/>
                <w:szCs w:val="24"/>
              </w:rPr>
            </w:pPr>
            <w:r w:rsidRPr="00E821A8">
              <w:rPr>
                <w:rFonts w:eastAsia="MS PGothic" w:cstheme="minorHAnsi"/>
                <w:sz w:val="24"/>
                <w:szCs w:val="24"/>
              </w:rPr>
              <w:t>Log in</w:t>
            </w:r>
            <w:r w:rsidR="00DC51DE" w:rsidRPr="00E821A8">
              <w:rPr>
                <w:rFonts w:eastAsia="MS PGothic" w:cstheme="minorHAnsi"/>
                <w:sz w:val="24"/>
                <w:szCs w:val="24"/>
              </w:rPr>
              <w:t xml:space="preserve"> as PM</w:t>
            </w:r>
          </w:p>
        </w:tc>
        <w:tc>
          <w:tcPr>
            <w:tcW w:w="2885" w:type="dxa"/>
            <w:tcBorders>
              <w:top w:val="single" w:sz="4" w:space="0" w:color="000000"/>
              <w:left w:val="nil"/>
              <w:bottom w:val="single" w:sz="4" w:space="0" w:color="000000"/>
              <w:right w:val="single" w:sz="4" w:space="0" w:color="000000"/>
            </w:tcBorders>
            <w:shd w:val="clear" w:color="000000" w:fill="FFFFFF"/>
            <w:hideMark/>
          </w:tcPr>
          <w:p w:rsidR="003D7084" w:rsidRDefault="00DC51DE">
            <w:pPr>
              <w:spacing w:after="0" w:line="240" w:lineRule="auto"/>
              <w:rPr>
                <w:rFonts w:eastAsia="MS PGothic" w:cstheme="minorHAnsi"/>
                <w:sz w:val="24"/>
                <w:szCs w:val="24"/>
              </w:rPr>
            </w:pPr>
            <w:r w:rsidRPr="00E821A8">
              <w:rPr>
                <w:rFonts w:eastAsia="MS PGothic" w:cstheme="minorHAnsi"/>
                <w:sz w:val="24"/>
                <w:szCs w:val="24"/>
              </w:rPr>
              <w:t xml:space="preserve">1. </w:t>
            </w:r>
            <w:r w:rsidR="00D07601" w:rsidRPr="00D07601">
              <w:rPr>
                <w:rFonts w:eastAsia="MS PGothic" w:cstheme="minorHAnsi"/>
                <w:sz w:val="24"/>
                <w:szCs w:val="24"/>
              </w:rPr>
              <w:t>Able to view all list timesheet.</w:t>
            </w:r>
          </w:p>
        </w:tc>
      </w:tr>
    </w:tbl>
    <w:p w:rsidR="000B445B" w:rsidRPr="00E821A8" w:rsidRDefault="000B445B" w:rsidP="000B445B">
      <w:pPr>
        <w:rPr>
          <w:rFonts w:cstheme="minorHAnsi"/>
          <w:sz w:val="24"/>
          <w:szCs w:val="24"/>
        </w:rPr>
      </w:pPr>
    </w:p>
    <w:p w:rsidR="000B445B" w:rsidRPr="00E821A8" w:rsidRDefault="000B445B" w:rsidP="000B445B">
      <w:pPr>
        <w:pStyle w:val="Heading4"/>
        <w:rPr>
          <w:rFonts w:asciiTheme="minorHAnsi" w:hAnsiTheme="minorHAnsi" w:cstheme="minorHAnsi"/>
          <w:sz w:val="24"/>
          <w:szCs w:val="24"/>
        </w:rPr>
      </w:pPr>
      <w:r w:rsidRPr="00E821A8">
        <w:rPr>
          <w:rFonts w:asciiTheme="minorHAnsi" w:hAnsiTheme="minorHAnsi" w:cstheme="minorHAnsi"/>
          <w:sz w:val="24"/>
          <w:szCs w:val="24"/>
        </w:rPr>
        <w:t>5</w:t>
      </w:r>
      <w:r w:rsidR="00D07601" w:rsidRPr="00D07601">
        <w:rPr>
          <w:rFonts w:asciiTheme="minorHAnsi" w:hAnsiTheme="minorHAnsi" w:cstheme="minorHAnsi"/>
          <w:sz w:val="24"/>
          <w:szCs w:val="24"/>
        </w:rPr>
        <w:t>.</w:t>
      </w:r>
      <w:r w:rsidRPr="00E821A8">
        <w:rPr>
          <w:rFonts w:asciiTheme="minorHAnsi" w:hAnsiTheme="minorHAnsi" w:cstheme="minorHAnsi"/>
          <w:sz w:val="24"/>
          <w:szCs w:val="24"/>
        </w:rPr>
        <w:t>4</w:t>
      </w:r>
      <w:r w:rsidR="00D07601" w:rsidRPr="00D07601">
        <w:rPr>
          <w:rFonts w:asciiTheme="minorHAnsi" w:hAnsiTheme="minorHAnsi" w:cstheme="minorHAnsi"/>
          <w:sz w:val="24"/>
          <w:szCs w:val="24"/>
        </w:rPr>
        <w:t>.2Check team members view their own timesheet</w:t>
      </w:r>
    </w:p>
    <w:tbl>
      <w:tblPr>
        <w:tblW w:w="9379" w:type="dxa"/>
        <w:tblInd w:w="103" w:type="dxa"/>
        <w:tblLayout w:type="fixed"/>
        <w:tblLook w:val="04A0"/>
      </w:tblPr>
      <w:tblGrid>
        <w:gridCol w:w="1537"/>
        <w:gridCol w:w="2163"/>
        <w:gridCol w:w="2794"/>
        <w:gridCol w:w="2885"/>
      </w:tblGrid>
      <w:tr w:rsidR="000B445B" w:rsidRPr="00E821A8" w:rsidTr="003D7084">
        <w:trPr>
          <w:trHeight w:val="114"/>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0B445B" w:rsidRPr="00E821A8" w:rsidRDefault="00D07601" w:rsidP="003D7084">
            <w:pPr>
              <w:spacing w:after="0" w:line="240" w:lineRule="auto"/>
              <w:rPr>
                <w:rFonts w:eastAsia="MS PGothic" w:cstheme="minorHAnsi"/>
                <w:b/>
                <w:sz w:val="24"/>
                <w:szCs w:val="24"/>
              </w:rPr>
            </w:pPr>
            <w:r w:rsidRPr="00D07601">
              <w:rPr>
                <w:rFonts w:eastAsia="MS PGothic" w:cstheme="minorHAnsi"/>
                <w:b/>
                <w:sz w:val="24"/>
                <w:szCs w:val="24"/>
              </w:rPr>
              <w:t>Content</w:t>
            </w:r>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0B445B" w:rsidRPr="00E821A8" w:rsidRDefault="00D07601" w:rsidP="003D7084">
            <w:pPr>
              <w:spacing w:after="0" w:line="240" w:lineRule="auto"/>
              <w:rPr>
                <w:rFonts w:eastAsia="MS PGothic" w:cstheme="minorHAnsi"/>
                <w:b/>
                <w:bCs/>
                <w:sz w:val="24"/>
                <w:szCs w:val="24"/>
              </w:rPr>
            </w:pPr>
            <w:r w:rsidRPr="00D07601">
              <w:rPr>
                <w:rFonts w:eastAsia="MS PGothic" w:cstheme="minorHAnsi"/>
                <w:b/>
                <w:bCs/>
                <w:sz w:val="24"/>
                <w:szCs w:val="24"/>
              </w:rPr>
              <w:t> Precondition</w:t>
            </w:r>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0B445B" w:rsidRPr="00E821A8" w:rsidRDefault="00D07601" w:rsidP="003D7084">
            <w:pPr>
              <w:spacing w:after="0" w:line="240" w:lineRule="auto"/>
              <w:rPr>
                <w:rFonts w:eastAsia="MS PGothic" w:cstheme="minorHAnsi"/>
                <w:b/>
                <w:bCs/>
                <w:sz w:val="24"/>
                <w:szCs w:val="24"/>
              </w:rPr>
            </w:pPr>
            <w:r w:rsidRPr="00D07601">
              <w:rPr>
                <w:rFonts w:eastAsia="MS PGothic" w:cstheme="minorHAnsi"/>
                <w:b/>
                <w:bCs/>
                <w:sz w:val="24"/>
                <w:szCs w:val="24"/>
              </w:rPr>
              <w:t> Test case procedure</w:t>
            </w:r>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0B445B" w:rsidRPr="00E821A8" w:rsidRDefault="00D07601" w:rsidP="003D7084">
            <w:pPr>
              <w:spacing w:after="0" w:line="240" w:lineRule="auto"/>
              <w:rPr>
                <w:rFonts w:eastAsia="MS PGothic" w:cstheme="minorHAnsi"/>
                <w:b/>
                <w:bCs/>
                <w:sz w:val="24"/>
                <w:szCs w:val="24"/>
              </w:rPr>
            </w:pPr>
            <w:r w:rsidRPr="00D07601">
              <w:rPr>
                <w:rFonts w:eastAsia="MS PGothic" w:cstheme="minorHAnsi"/>
                <w:b/>
                <w:bCs/>
                <w:sz w:val="24"/>
                <w:szCs w:val="24"/>
              </w:rPr>
              <w:t>Expected output</w:t>
            </w:r>
          </w:p>
        </w:tc>
      </w:tr>
      <w:tr w:rsidR="00B21998" w:rsidRPr="00E821A8" w:rsidTr="003D7084">
        <w:trPr>
          <w:trHeight w:val="1142"/>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B21998" w:rsidRPr="00E821A8" w:rsidRDefault="00D07601" w:rsidP="003D7084">
            <w:pPr>
              <w:spacing w:after="0" w:line="240" w:lineRule="auto"/>
              <w:rPr>
                <w:rFonts w:eastAsia="MS PGothic" w:cstheme="minorHAnsi"/>
                <w:sz w:val="24"/>
                <w:szCs w:val="24"/>
              </w:rPr>
            </w:pPr>
            <w:r w:rsidRPr="00D07601">
              <w:rPr>
                <w:rFonts w:eastAsia="MS PGothic" w:cstheme="minorHAnsi"/>
                <w:sz w:val="24"/>
                <w:szCs w:val="24"/>
              </w:rPr>
              <w:t>Check team member view timesheet list</w:t>
            </w:r>
          </w:p>
        </w:tc>
        <w:tc>
          <w:tcPr>
            <w:tcW w:w="2163" w:type="dxa"/>
            <w:tcBorders>
              <w:top w:val="single" w:sz="4" w:space="0" w:color="000000"/>
              <w:left w:val="nil"/>
              <w:bottom w:val="single" w:sz="4" w:space="0" w:color="000000"/>
              <w:right w:val="single" w:sz="4" w:space="0" w:color="000000"/>
            </w:tcBorders>
            <w:shd w:val="clear" w:color="000000" w:fill="FFFFFF"/>
            <w:hideMark/>
          </w:tcPr>
          <w:p w:rsidR="003D7084" w:rsidRDefault="00B21998">
            <w:pPr>
              <w:spacing w:after="0" w:line="240" w:lineRule="auto"/>
              <w:rPr>
                <w:rFonts w:eastAsia="MS PGothic" w:cstheme="minorHAnsi"/>
                <w:sz w:val="24"/>
                <w:szCs w:val="24"/>
              </w:rPr>
            </w:pPr>
            <w:r w:rsidRPr="00E821A8">
              <w:rPr>
                <w:rFonts w:eastAsia="MS PGothic" w:cstheme="minorHAnsi"/>
                <w:sz w:val="24"/>
                <w:szCs w:val="24"/>
              </w:rPr>
              <w:t>N/A</w:t>
            </w:r>
          </w:p>
        </w:tc>
        <w:tc>
          <w:tcPr>
            <w:tcW w:w="2794" w:type="dxa"/>
            <w:tcBorders>
              <w:top w:val="single" w:sz="4" w:space="0" w:color="000000"/>
              <w:left w:val="nil"/>
              <w:bottom w:val="single" w:sz="4" w:space="0" w:color="000000"/>
              <w:right w:val="single" w:sz="4" w:space="0" w:color="000000"/>
            </w:tcBorders>
            <w:shd w:val="clear" w:color="000000" w:fill="FFFFFF"/>
            <w:hideMark/>
          </w:tcPr>
          <w:p w:rsidR="00B21998" w:rsidRPr="00E821A8" w:rsidRDefault="00B21998" w:rsidP="003D7084">
            <w:pPr>
              <w:spacing w:after="0" w:line="240" w:lineRule="auto"/>
              <w:rPr>
                <w:rFonts w:eastAsia="MS PGothic" w:cstheme="minorHAnsi"/>
                <w:sz w:val="24"/>
                <w:szCs w:val="24"/>
              </w:rPr>
            </w:pPr>
            <w:r w:rsidRPr="00E821A8">
              <w:rPr>
                <w:rFonts w:eastAsia="MS PGothic" w:cstheme="minorHAnsi"/>
                <w:sz w:val="24"/>
                <w:szCs w:val="24"/>
              </w:rPr>
              <w:t>Log in as team member</w:t>
            </w:r>
          </w:p>
        </w:tc>
        <w:tc>
          <w:tcPr>
            <w:tcW w:w="2885" w:type="dxa"/>
            <w:tcBorders>
              <w:top w:val="single" w:sz="4" w:space="0" w:color="000000"/>
              <w:left w:val="nil"/>
              <w:bottom w:val="single" w:sz="4" w:space="0" w:color="000000"/>
              <w:right w:val="single" w:sz="4" w:space="0" w:color="000000"/>
            </w:tcBorders>
            <w:shd w:val="clear" w:color="000000" w:fill="FFFFFF"/>
            <w:hideMark/>
          </w:tcPr>
          <w:p w:rsidR="003D7084" w:rsidRDefault="00B21998">
            <w:pPr>
              <w:spacing w:after="0" w:line="240" w:lineRule="auto"/>
              <w:rPr>
                <w:rFonts w:eastAsia="MS PGothic" w:cstheme="minorHAnsi"/>
                <w:sz w:val="24"/>
                <w:szCs w:val="24"/>
              </w:rPr>
            </w:pPr>
            <w:r w:rsidRPr="00E821A8">
              <w:rPr>
                <w:rFonts w:eastAsia="MS PGothic" w:cstheme="minorHAnsi"/>
                <w:sz w:val="24"/>
                <w:szCs w:val="24"/>
              </w:rPr>
              <w:t xml:space="preserve">1. </w:t>
            </w:r>
            <w:r w:rsidR="00D07601" w:rsidRPr="00D07601">
              <w:rPr>
                <w:rFonts w:eastAsia="MS PGothic" w:cstheme="minorHAnsi"/>
                <w:sz w:val="24"/>
                <w:szCs w:val="24"/>
              </w:rPr>
              <w:t>Able to view list timesheet of their own.</w:t>
            </w:r>
          </w:p>
        </w:tc>
      </w:tr>
    </w:tbl>
    <w:p w:rsidR="003D7084" w:rsidRDefault="003D7084">
      <w:pPr>
        <w:rPr>
          <w:rFonts w:cstheme="minorHAnsi"/>
          <w:sz w:val="24"/>
          <w:szCs w:val="24"/>
        </w:rPr>
      </w:pPr>
    </w:p>
    <w:p w:rsidR="000B445B" w:rsidRPr="00E821A8" w:rsidRDefault="000B445B" w:rsidP="000B445B">
      <w:pPr>
        <w:pStyle w:val="Heading4"/>
        <w:rPr>
          <w:rFonts w:asciiTheme="minorHAnsi" w:hAnsiTheme="minorHAnsi" w:cstheme="minorHAnsi"/>
          <w:sz w:val="24"/>
          <w:szCs w:val="24"/>
        </w:rPr>
      </w:pPr>
      <w:r w:rsidRPr="00E821A8">
        <w:rPr>
          <w:rFonts w:asciiTheme="minorHAnsi" w:hAnsiTheme="minorHAnsi" w:cstheme="minorHAnsi"/>
          <w:sz w:val="24"/>
          <w:szCs w:val="24"/>
        </w:rPr>
        <w:t>5</w:t>
      </w:r>
      <w:r w:rsidR="00D07601" w:rsidRPr="00D07601">
        <w:rPr>
          <w:rFonts w:asciiTheme="minorHAnsi" w:hAnsiTheme="minorHAnsi" w:cstheme="minorHAnsi"/>
          <w:sz w:val="24"/>
          <w:szCs w:val="24"/>
        </w:rPr>
        <w:t>.</w:t>
      </w:r>
      <w:r w:rsidRPr="00E821A8">
        <w:rPr>
          <w:rFonts w:asciiTheme="minorHAnsi" w:hAnsiTheme="minorHAnsi" w:cstheme="minorHAnsi"/>
          <w:sz w:val="24"/>
          <w:szCs w:val="24"/>
        </w:rPr>
        <w:t>4</w:t>
      </w:r>
      <w:r w:rsidR="00D07601" w:rsidRPr="00D07601">
        <w:rPr>
          <w:rFonts w:asciiTheme="minorHAnsi" w:hAnsiTheme="minorHAnsi" w:cstheme="minorHAnsi"/>
          <w:sz w:val="24"/>
          <w:szCs w:val="24"/>
        </w:rPr>
        <w:t>.3Check team members can Add/Update/Delete their own timesheet</w:t>
      </w:r>
      <w:r w:rsidR="00D07601" w:rsidRPr="00D07601">
        <w:rPr>
          <w:rFonts w:asciiTheme="minorHAnsi" w:hAnsiTheme="minorHAnsi" w:cstheme="minorHAnsi"/>
          <w:sz w:val="24"/>
          <w:szCs w:val="24"/>
        </w:rPr>
        <w:tab/>
      </w:r>
      <w:r w:rsidR="00D07601" w:rsidRPr="00D07601">
        <w:rPr>
          <w:rFonts w:asciiTheme="minorHAnsi" w:hAnsiTheme="minorHAnsi" w:cstheme="minorHAnsi"/>
          <w:sz w:val="24"/>
          <w:szCs w:val="24"/>
        </w:rPr>
        <w:tab/>
      </w:r>
      <w:r w:rsidR="00D07601" w:rsidRPr="00D07601">
        <w:rPr>
          <w:rFonts w:asciiTheme="minorHAnsi" w:hAnsiTheme="minorHAnsi" w:cstheme="minorHAnsi"/>
          <w:sz w:val="24"/>
          <w:szCs w:val="24"/>
        </w:rPr>
        <w:tab/>
      </w:r>
    </w:p>
    <w:tbl>
      <w:tblPr>
        <w:tblW w:w="9379" w:type="dxa"/>
        <w:tblInd w:w="103" w:type="dxa"/>
        <w:tblLayout w:type="fixed"/>
        <w:tblLook w:val="04A0"/>
      </w:tblPr>
      <w:tblGrid>
        <w:gridCol w:w="1537"/>
        <w:gridCol w:w="2163"/>
        <w:gridCol w:w="2794"/>
        <w:gridCol w:w="2885"/>
      </w:tblGrid>
      <w:tr w:rsidR="000B445B" w:rsidRPr="00E821A8" w:rsidTr="003D7084">
        <w:trPr>
          <w:trHeight w:val="114"/>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0B445B" w:rsidRPr="00E821A8" w:rsidRDefault="00D07601" w:rsidP="003D7084">
            <w:pPr>
              <w:spacing w:after="0" w:line="240" w:lineRule="auto"/>
              <w:rPr>
                <w:rFonts w:eastAsia="MS PGothic" w:cstheme="minorHAnsi"/>
                <w:b/>
                <w:sz w:val="24"/>
                <w:szCs w:val="24"/>
              </w:rPr>
            </w:pPr>
            <w:r w:rsidRPr="00D07601">
              <w:rPr>
                <w:rFonts w:eastAsia="MS PGothic" w:cstheme="minorHAnsi"/>
                <w:b/>
                <w:sz w:val="24"/>
                <w:szCs w:val="24"/>
              </w:rPr>
              <w:t>Content</w:t>
            </w:r>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0B445B" w:rsidRPr="00E821A8" w:rsidRDefault="00D07601" w:rsidP="003D7084">
            <w:pPr>
              <w:spacing w:after="0" w:line="240" w:lineRule="auto"/>
              <w:rPr>
                <w:rFonts w:eastAsia="MS PGothic" w:cstheme="minorHAnsi"/>
                <w:b/>
                <w:bCs/>
                <w:sz w:val="24"/>
                <w:szCs w:val="24"/>
              </w:rPr>
            </w:pPr>
            <w:r w:rsidRPr="00D07601">
              <w:rPr>
                <w:rFonts w:eastAsia="MS PGothic" w:cstheme="minorHAnsi"/>
                <w:b/>
                <w:bCs/>
                <w:sz w:val="24"/>
                <w:szCs w:val="24"/>
              </w:rPr>
              <w:t> Precondition</w:t>
            </w:r>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0B445B" w:rsidRPr="00E821A8" w:rsidRDefault="00D07601" w:rsidP="003D7084">
            <w:pPr>
              <w:spacing w:after="0" w:line="240" w:lineRule="auto"/>
              <w:rPr>
                <w:rFonts w:eastAsia="MS PGothic" w:cstheme="minorHAnsi"/>
                <w:b/>
                <w:bCs/>
                <w:sz w:val="24"/>
                <w:szCs w:val="24"/>
              </w:rPr>
            </w:pPr>
            <w:r w:rsidRPr="00D07601">
              <w:rPr>
                <w:rFonts w:eastAsia="MS PGothic" w:cstheme="minorHAnsi"/>
                <w:b/>
                <w:bCs/>
                <w:sz w:val="24"/>
                <w:szCs w:val="24"/>
              </w:rPr>
              <w:t> Test case procedure</w:t>
            </w:r>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0B445B" w:rsidRPr="00E821A8" w:rsidRDefault="00D07601" w:rsidP="003D7084">
            <w:pPr>
              <w:spacing w:after="0" w:line="240" w:lineRule="auto"/>
              <w:rPr>
                <w:rFonts w:eastAsia="MS PGothic" w:cstheme="minorHAnsi"/>
                <w:b/>
                <w:bCs/>
                <w:sz w:val="24"/>
                <w:szCs w:val="24"/>
              </w:rPr>
            </w:pPr>
            <w:r w:rsidRPr="00D07601">
              <w:rPr>
                <w:rFonts w:eastAsia="MS PGothic" w:cstheme="minorHAnsi"/>
                <w:b/>
                <w:bCs/>
                <w:sz w:val="24"/>
                <w:szCs w:val="24"/>
              </w:rPr>
              <w:t>Expected output</w:t>
            </w:r>
          </w:p>
        </w:tc>
      </w:tr>
      <w:tr w:rsidR="000B445B" w:rsidRPr="00E821A8" w:rsidTr="003D7084">
        <w:trPr>
          <w:trHeight w:val="1142"/>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0B445B" w:rsidRPr="00E821A8" w:rsidRDefault="00D07601" w:rsidP="003D7084">
            <w:pPr>
              <w:spacing w:after="0" w:line="240" w:lineRule="auto"/>
              <w:rPr>
                <w:rFonts w:eastAsia="MS PGothic" w:cstheme="minorHAnsi"/>
                <w:sz w:val="24"/>
                <w:szCs w:val="24"/>
              </w:rPr>
            </w:pPr>
            <w:r w:rsidRPr="00D07601">
              <w:rPr>
                <w:rFonts w:eastAsia="MS PGothic" w:cstheme="minorHAnsi"/>
                <w:sz w:val="24"/>
                <w:szCs w:val="24"/>
              </w:rPr>
              <w:t>Check team member can AUD timesheet</w:t>
            </w:r>
          </w:p>
        </w:tc>
        <w:tc>
          <w:tcPr>
            <w:tcW w:w="2163" w:type="dxa"/>
            <w:tcBorders>
              <w:top w:val="single" w:sz="4" w:space="0" w:color="000000"/>
              <w:left w:val="nil"/>
              <w:bottom w:val="single" w:sz="4" w:space="0" w:color="000000"/>
              <w:right w:val="single" w:sz="4" w:space="0" w:color="000000"/>
            </w:tcBorders>
            <w:shd w:val="clear" w:color="000000" w:fill="FFFFFF"/>
            <w:hideMark/>
          </w:tcPr>
          <w:p w:rsidR="003D7084" w:rsidRDefault="00B21998">
            <w:pPr>
              <w:spacing w:after="0" w:line="240" w:lineRule="auto"/>
              <w:rPr>
                <w:rFonts w:eastAsia="MS PGothic" w:cstheme="minorHAnsi"/>
                <w:sz w:val="24"/>
                <w:szCs w:val="24"/>
              </w:rPr>
            </w:pPr>
            <w:r w:rsidRPr="00E821A8">
              <w:rPr>
                <w:rFonts w:eastAsia="MS PGothic" w:cstheme="minorHAnsi"/>
                <w:sz w:val="24"/>
                <w:szCs w:val="24"/>
              </w:rPr>
              <w:t>N/A</w:t>
            </w:r>
          </w:p>
        </w:tc>
        <w:tc>
          <w:tcPr>
            <w:tcW w:w="2794" w:type="dxa"/>
            <w:tcBorders>
              <w:top w:val="single" w:sz="4" w:space="0" w:color="000000"/>
              <w:left w:val="nil"/>
              <w:bottom w:val="single" w:sz="4" w:space="0" w:color="000000"/>
              <w:right w:val="single" w:sz="4" w:space="0" w:color="000000"/>
            </w:tcBorders>
            <w:shd w:val="clear" w:color="000000" w:fill="FFFFFF"/>
            <w:hideMark/>
          </w:tcPr>
          <w:p w:rsidR="003D7084" w:rsidRDefault="00B21998">
            <w:pPr>
              <w:spacing w:after="0" w:line="240" w:lineRule="auto"/>
              <w:rPr>
                <w:rFonts w:eastAsia="MS PGothic" w:cstheme="minorHAnsi"/>
                <w:sz w:val="24"/>
                <w:szCs w:val="24"/>
              </w:rPr>
            </w:pPr>
            <w:r w:rsidRPr="00E821A8">
              <w:rPr>
                <w:rFonts w:eastAsia="MS PGothic" w:cstheme="minorHAnsi"/>
                <w:sz w:val="24"/>
                <w:szCs w:val="24"/>
              </w:rPr>
              <w:t>Log in as team member</w:t>
            </w:r>
          </w:p>
        </w:tc>
        <w:tc>
          <w:tcPr>
            <w:tcW w:w="2885" w:type="dxa"/>
            <w:tcBorders>
              <w:top w:val="single" w:sz="4" w:space="0" w:color="000000"/>
              <w:left w:val="nil"/>
              <w:bottom w:val="single" w:sz="4" w:space="0" w:color="000000"/>
              <w:right w:val="single" w:sz="4" w:space="0" w:color="000000"/>
            </w:tcBorders>
            <w:shd w:val="clear" w:color="000000" w:fill="FFFFFF"/>
            <w:hideMark/>
          </w:tcPr>
          <w:p w:rsidR="003D7084" w:rsidRDefault="00D07601">
            <w:pPr>
              <w:spacing w:after="0" w:line="240" w:lineRule="auto"/>
              <w:rPr>
                <w:rFonts w:eastAsia="MS PGothic" w:cstheme="minorHAnsi"/>
                <w:sz w:val="24"/>
                <w:szCs w:val="24"/>
              </w:rPr>
            </w:pPr>
            <w:r w:rsidRPr="00D07601">
              <w:rPr>
                <w:rFonts w:eastAsia="MS PGothic" w:cstheme="minorHAnsi"/>
                <w:sz w:val="24"/>
                <w:szCs w:val="24"/>
              </w:rPr>
              <w:t xml:space="preserve">Able to view Add, Update, </w:t>
            </w:r>
            <w:proofErr w:type="gramStart"/>
            <w:r w:rsidRPr="00D07601">
              <w:rPr>
                <w:rFonts w:eastAsia="MS PGothic" w:cstheme="minorHAnsi"/>
                <w:sz w:val="24"/>
                <w:szCs w:val="24"/>
              </w:rPr>
              <w:t>Delete</w:t>
            </w:r>
            <w:proofErr w:type="gramEnd"/>
            <w:r w:rsidRPr="00D07601">
              <w:rPr>
                <w:rFonts w:eastAsia="MS PGothic" w:cstheme="minorHAnsi"/>
                <w:sz w:val="24"/>
                <w:szCs w:val="24"/>
              </w:rPr>
              <w:t xml:space="preserve"> buttons of their own timesheet.</w:t>
            </w:r>
          </w:p>
        </w:tc>
      </w:tr>
    </w:tbl>
    <w:p w:rsidR="003D7084" w:rsidRDefault="003D7084">
      <w:pPr>
        <w:rPr>
          <w:rFonts w:cstheme="minorHAnsi"/>
          <w:sz w:val="24"/>
          <w:szCs w:val="24"/>
        </w:rPr>
      </w:pPr>
    </w:p>
    <w:p w:rsidR="000B445B" w:rsidRPr="00E821A8" w:rsidRDefault="000B445B" w:rsidP="000B445B">
      <w:pPr>
        <w:pStyle w:val="Heading4"/>
        <w:rPr>
          <w:rFonts w:asciiTheme="minorHAnsi" w:hAnsiTheme="minorHAnsi" w:cstheme="minorHAnsi"/>
          <w:sz w:val="24"/>
          <w:szCs w:val="24"/>
        </w:rPr>
      </w:pPr>
      <w:r w:rsidRPr="00E821A8">
        <w:rPr>
          <w:rFonts w:asciiTheme="minorHAnsi" w:hAnsiTheme="minorHAnsi" w:cstheme="minorHAnsi"/>
          <w:sz w:val="24"/>
          <w:szCs w:val="24"/>
        </w:rPr>
        <w:t>5</w:t>
      </w:r>
      <w:r w:rsidR="00D07601" w:rsidRPr="00D07601">
        <w:rPr>
          <w:rFonts w:asciiTheme="minorHAnsi" w:hAnsiTheme="minorHAnsi" w:cstheme="minorHAnsi"/>
          <w:sz w:val="24"/>
          <w:szCs w:val="24"/>
        </w:rPr>
        <w:t>.</w:t>
      </w:r>
      <w:r w:rsidRPr="00E821A8">
        <w:rPr>
          <w:rFonts w:asciiTheme="minorHAnsi" w:hAnsiTheme="minorHAnsi" w:cstheme="minorHAnsi"/>
          <w:sz w:val="24"/>
          <w:szCs w:val="24"/>
        </w:rPr>
        <w:t>4</w:t>
      </w:r>
      <w:r w:rsidR="00D07601" w:rsidRPr="00D07601">
        <w:rPr>
          <w:rFonts w:asciiTheme="minorHAnsi" w:hAnsiTheme="minorHAnsi" w:cstheme="minorHAnsi"/>
          <w:sz w:val="24"/>
          <w:szCs w:val="24"/>
        </w:rPr>
        <w:t xml:space="preserve">.4Check PM </w:t>
      </w:r>
      <w:proofErr w:type="spellStart"/>
      <w:proofErr w:type="gramStart"/>
      <w:r w:rsidR="00D07601" w:rsidRPr="00D07601">
        <w:rPr>
          <w:rFonts w:asciiTheme="minorHAnsi" w:hAnsiTheme="minorHAnsi" w:cstheme="minorHAnsi"/>
          <w:sz w:val="24"/>
          <w:szCs w:val="24"/>
        </w:rPr>
        <w:t>canDelete</w:t>
      </w:r>
      <w:proofErr w:type="spellEnd"/>
      <w:proofErr w:type="gramEnd"/>
      <w:r w:rsidR="00D07601" w:rsidRPr="00D07601">
        <w:rPr>
          <w:rFonts w:asciiTheme="minorHAnsi" w:hAnsiTheme="minorHAnsi" w:cstheme="minorHAnsi"/>
          <w:sz w:val="24"/>
          <w:szCs w:val="24"/>
        </w:rPr>
        <w:t xml:space="preserve"> all timesheet</w:t>
      </w:r>
    </w:p>
    <w:tbl>
      <w:tblPr>
        <w:tblW w:w="9379" w:type="dxa"/>
        <w:tblInd w:w="103" w:type="dxa"/>
        <w:tblLayout w:type="fixed"/>
        <w:tblLook w:val="04A0"/>
      </w:tblPr>
      <w:tblGrid>
        <w:gridCol w:w="1537"/>
        <w:gridCol w:w="2163"/>
        <w:gridCol w:w="2794"/>
        <w:gridCol w:w="2885"/>
      </w:tblGrid>
      <w:tr w:rsidR="000B445B" w:rsidRPr="00E821A8" w:rsidTr="003D7084">
        <w:trPr>
          <w:trHeight w:val="114"/>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0B445B" w:rsidRPr="00E821A8" w:rsidRDefault="00D07601" w:rsidP="003D7084">
            <w:pPr>
              <w:spacing w:after="0" w:line="240" w:lineRule="auto"/>
              <w:rPr>
                <w:rFonts w:eastAsia="MS PGothic" w:cstheme="minorHAnsi"/>
                <w:b/>
                <w:sz w:val="24"/>
                <w:szCs w:val="24"/>
              </w:rPr>
            </w:pPr>
            <w:r w:rsidRPr="00D07601">
              <w:rPr>
                <w:rFonts w:eastAsia="MS PGothic" w:cstheme="minorHAnsi"/>
                <w:b/>
                <w:sz w:val="24"/>
                <w:szCs w:val="24"/>
              </w:rPr>
              <w:t>Content</w:t>
            </w:r>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0B445B" w:rsidRPr="00E821A8" w:rsidRDefault="00D07601" w:rsidP="003D7084">
            <w:pPr>
              <w:spacing w:after="0" w:line="240" w:lineRule="auto"/>
              <w:rPr>
                <w:rFonts w:eastAsia="MS PGothic" w:cstheme="minorHAnsi"/>
                <w:b/>
                <w:bCs/>
                <w:sz w:val="24"/>
                <w:szCs w:val="24"/>
              </w:rPr>
            </w:pPr>
            <w:r w:rsidRPr="00D07601">
              <w:rPr>
                <w:rFonts w:eastAsia="MS PGothic" w:cstheme="minorHAnsi"/>
                <w:b/>
                <w:bCs/>
                <w:sz w:val="24"/>
                <w:szCs w:val="24"/>
              </w:rPr>
              <w:t> Precondition</w:t>
            </w:r>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0B445B" w:rsidRPr="00E821A8" w:rsidRDefault="00D07601" w:rsidP="003D7084">
            <w:pPr>
              <w:spacing w:after="0" w:line="240" w:lineRule="auto"/>
              <w:rPr>
                <w:rFonts w:eastAsia="MS PGothic" w:cstheme="minorHAnsi"/>
                <w:b/>
                <w:bCs/>
                <w:sz w:val="24"/>
                <w:szCs w:val="24"/>
              </w:rPr>
            </w:pPr>
            <w:r w:rsidRPr="00D07601">
              <w:rPr>
                <w:rFonts w:eastAsia="MS PGothic" w:cstheme="minorHAnsi"/>
                <w:b/>
                <w:bCs/>
                <w:sz w:val="24"/>
                <w:szCs w:val="24"/>
              </w:rPr>
              <w:t> Test case procedure</w:t>
            </w:r>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0B445B" w:rsidRPr="00E821A8" w:rsidRDefault="00D07601" w:rsidP="003D7084">
            <w:pPr>
              <w:spacing w:after="0" w:line="240" w:lineRule="auto"/>
              <w:rPr>
                <w:rFonts w:eastAsia="MS PGothic" w:cstheme="minorHAnsi"/>
                <w:b/>
                <w:bCs/>
                <w:sz w:val="24"/>
                <w:szCs w:val="24"/>
              </w:rPr>
            </w:pPr>
            <w:r w:rsidRPr="00D07601">
              <w:rPr>
                <w:rFonts w:eastAsia="MS PGothic" w:cstheme="minorHAnsi"/>
                <w:b/>
                <w:bCs/>
                <w:sz w:val="24"/>
                <w:szCs w:val="24"/>
              </w:rPr>
              <w:t>Expected output</w:t>
            </w:r>
          </w:p>
        </w:tc>
      </w:tr>
      <w:tr w:rsidR="000B445B" w:rsidRPr="00E821A8" w:rsidTr="003D7084">
        <w:trPr>
          <w:trHeight w:val="1142"/>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0B445B" w:rsidRPr="00E821A8" w:rsidRDefault="00D07601" w:rsidP="003D7084">
            <w:pPr>
              <w:spacing w:after="0" w:line="240" w:lineRule="auto"/>
              <w:rPr>
                <w:rFonts w:eastAsia="MS PGothic" w:cstheme="minorHAnsi"/>
                <w:sz w:val="24"/>
                <w:szCs w:val="24"/>
              </w:rPr>
            </w:pPr>
            <w:r w:rsidRPr="00D07601">
              <w:rPr>
                <w:rFonts w:eastAsia="MS PGothic" w:cstheme="minorHAnsi"/>
                <w:sz w:val="24"/>
                <w:szCs w:val="24"/>
              </w:rPr>
              <w:t xml:space="preserve">Check PM </w:t>
            </w:r>
            <w:proofErr w:type="spellStart"/>
            <w:r w:rsidRPr="00D07601">
              <w:rPr>
                <w:rFonts w:eastAsia="MS PGothic" w:cstheme="minorHAnsi"/>
                <w:sz w:val="24"/>
                <w:szCs w:val="24"/>
              </w:rPr>
              <w:t>deletetimesheet</w:t>
            </w:r>
            <w:proofErr w:type="spellEnd"/>
          </w:p>
        </w:tc>
        <w:tc>
          <w:tcPr>
            <w:tcW w:w="2163" w:type="dxa"/>
            <w:tcBorders>
              <w:top w:val="single" w:sz="4" w:space="0" w:color="000000"/>
              <w:left w:val="nil"/>
              <w:bottom w:val="single" w:sz="4" w:space="0" w:color="000000"/>
              <w:right w:val="single" w:sz="4" w:space="0" w:color="000000"/>
            </w:tcBorders>
            <w:shd w:val="clear" w:color="000000" w:fill="FFFFFF"/>
            <w:hideMark/>
          </w:tcPr>
          <w:p w:rsidR="003B1CB9" w:rsidRPr="00E821A8" w:rsidRDefault="003B1CB9" w:rsidP="003B1CB9">
            <w:pPr>
              <w:spacing w:after="0" w:line="240" w:lineRule="auto"/>
              <w:rPr>
                <w:rFonts w:eastAsia="MS PGothic" w:cstheme="minorHAnsi"/>
                <w:sz w:val="24"/>
                <w:szCs w:val="24"/>
              </w:rPr>
            </w:pPr>
            <w:r w:rsidRPr="00E821A8">
              <w:rPr>
                <w:rFonts w:eastAsia="MS PGothic" w:cstheme="minorHAnsi"/>
                <w:sz w:val="24"/>
                <w:szCs w:val="24"/>
              </w:rPr>
              <w:t>N/A</w:t>
            </w:r>
          </w:p>
          <w:p w:rsidR="000B445B" w:rsidRPr="00E821A8" w:rsidRDefault="000B445B" w:rsidP="003D7084">
            <w:pPr>
              <w:spacing w:after="0" w:line="240" w:lineRule="auto"/>
              <w:rPr>
                <w:rFonts w:eastAsia="MS PGothic" w:cstheme="minorHAnsi"/>
                <w:sz w:val="24"/>
                <w:szCs w:val="24"/>
              </w:rPr>
            </w:pPr>
          </w:p>
        </w:tc>
        <w:tc>
          <w:tcPr>
            <w:tcW w:w="2794" w:type="dxa"/>
            <w:tcBorders>
              <w:top w:val="single" w:sz="4" w:space="0" w:color="000000"/>
              <w:left w:val="nil"/>
              <w:bottom w:val="single" w:sz="4" w:space="0" w:color="000000"/>
              <w:right w:val="single" w:sz="4" w:space="0" w:color="000000"/>
            </w:tcBorders>
            <w:shd w:val="clear" w:color="000000" w:fill="FFFFFF"/>
            <w:hideMark/>
          </w:tcPr>
          <w:p w:rsidR="003D7084" w:rsidRDefault="003B1CB9">
            <w:pPr>
              <w:spacing w:after="0" w:line="240" w:lineRule="auto"/>
              <w:rPr>
                <w:rFonts w:eastAsia="MS PGothic" w:cstheme="minorHAnsi"/>
                <w:sz w:val="24"/>
                <w:szCs w:val="24"/>
              </w:rPr>
            </w:pPr>
            <w:r w:rsidRPr="00E821A8">
              <w:rPr>
                <w:rFonts w:eastAsia="MS PGothic" w:cstheme="minorHAnsi"/>
                <w:sz w:val="24"/>
                <w:szCs w:val="24"/>
              </w:rPr>
              <w:t>Log in as PM</w:t>
            </w:r>
          </w:p>
        </w:tc>
        <w:tc>
          <w:tcPr>
            <w:tcW w:w="2885" w:type="dxa"/>
            <w:tcBorders>
              <w:top w:val="single" w:sz="4" w:space="0" w:color="000000"/>
              <w:left w:val="nil"/>
              <w:bottom w:val="single" w:sz="4" w:space="0" w:color="000000"/>
              <w:right w:val="single" w:sz="4" w:space="0" w:color="000000"/>
            </w:tcBorders>
            <w:shd w:val="clear" w:color="000000" w:fill="FFFFFF"/>
            <w:hideMark/>
          </w:tcPr>
          <w:p w:rsidR="003D7084" w:rsidRDefault="00D07601">
            <w:pPr>
              <w:spacing w:after="0" w:line="240" w:lineRule="auto"/>
              <w:rPr>
                <w:rFonts w:eastAsia="MS PGothic" w:cstheme="minorHAnsi"/>
                <w:sz w:val="24"/>
                <w:szCs w:val="24"/>
              </w:rPr>
            </w:pPr>
            <w:r w:rsidRPr="00D07601">
              <w:rPr>
                <w:rFonts w:eastAsia="MS PGothic" w:cstheme="minorHAnsi"/>
                <w:sz w:val="24"/>
                <w:szCs w:val="24"/>
              </w:rPr>
              <w:t>Able to view Delete buttons of all timesheet.</w:t>
            </w:r>
          </w:p>
        </w:tc>
      </w:tr>
    </w:tbl>
    <w:p w:rsidR="000B445B" w:rsidRPr="00E821A8" w:rsidRDefault="000B445B" w:rsidP="000B445B">
      <w:pPr>
        <w:rPr>
          <w:rFonts w:cstheme="minorHAnsi"/>
          <w:sz w:val="24"/>
          <w:szCs w:val="24"/>
        </w:rPr>
      </w:pPr>
    </w:p>
    <w:p w:rsidR="000B445B" w:rsidRPr="00E821A8" w:rsidRDefault="000B445B" w:rsidP="000B445B">
      <w:pPr>
        <w:pStyle w:val="Heading4"/>
        <w:rPr>
          <w:rFonts w:asciiTheme="minorHAnsi" w:hAnsiTheme="minorHAnsi" w:cstheme="minorHAnsi"/>
          <w:sz w:val="24"/>
          <w:szCs w:val="24"/>
        </w:rPr>
      </w:pPr>
      <w:r w:rsidRPr="00E821A8">
        <w:rPr>
          <w:rFonts w:asciiTheme="minorHAnsi" w:hAnsiTheme="minorHAnsi" w:cstheme="minorHAnsi"/>
          <w:sz w:val="24"/>
          <w:szCs w:val="24"/>
        </w:rPr>
        <w:t>5</w:t>
      </w:r>
      <w:r w:rsidR="00D07601" w:rsidRPr="00D07601">
        <w:rPr>
          <w:rFonts w:asciiTheme="minorHAnsi" w:hAnsiTheme="minorHAnsi" w:cstheme="minorHAnsi"/>
          <w:sz w:val="24"/>
          <w:szCs w:val="24"/>
        </w:rPr>
        <w:t>.</w:t>
      </w:r>
      <w:r w:rsidRPr="00E821A8">
        <w:rPr>
          <w:rFonts w:asciiTheme="minorHAnsi" w:hAnsiTheme="minorHAnsi" w:cstheme="minorHAnsi"/>
          <w:sz w:val="24"/>
          <w:szCs w:val="24"/>
        </w:rPr>
        <w:t>4</w:t>
      </w:r>
      <w:r w:rsidR="00D07601" w:rsidRPr="00D07601">
        <w:rPr>
          <w:rFonts w:asciiTheme="minorHAnsi" w:hAnsiTheme="minorHAnsi" w:cstheme="minorHAnsi"/>
          <w:sz w:val="24"/>
          <w:szCs w:val="24"/>
        </w:rPr>
        <w:t>.</w:t>
      </w:r>
      <w:r w:rsidRPr="00E821A8">
        <w:rPr>
          <w:rFonts w:asciiTheme="minorHAnsi" w:hAnsiTheme="minorHAnsi" w:cstheme="minorHAnsi"/>
          <w:sz w:val="24"/>
          <w:szCs w:val="24"/>
        </w:rPr>
        <w:t>5</w:t>
      </w:r>
      <w:r w:rsidR="00D07601" w:rsidRPr="00D07601">
        <w:rPr>
          <w:rFonts w:asciiTheme="minorHAnsi" w:hAnsiTheme="minorHAnsi" w:cstheme="minorHAnsi"/>
          <w:sz w:val="24"/>
          <w:szCs w:val="24"/>
        </w:rPr>
        <w:t>Check PM can Approve/Reject all timesheet</w:t>
      </w:r>
    </w:p>
    <w:tbl>
      <w:tblPr>
        <w:tblW w:w="9379" w:type="dxa"/>
        <w:tblInd w:w="103" w:type="dxa"/>
        <w:tblLayout w:type="fixed"/>
        <w:tblLook w:val="04A0"/>
      </w:tblPr>
      <w:tblGrid>
        <w:gridCol w:w="1537"/>
        <w:gridCol w:w="2163"/>
        <w:gridCol w:w="2794"/>
        <w:gridCol w:w="2885"/>
      </w:tblGrid>
      <w:tr w:rsidR="000B445B" w:rsidRPr="00E821A8" w:rsidTr="003D7084">
        <w:trPr>
          <w:trHeight w:val="114"/>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0B445B" w:rsidRPr="00E821A8" w:rsidRDefault="00D07601" w:rsidP="003D7084">
            <w:pPr>
              <w:spacing w:after="0" w:line="240" w:lineRule="auto"/>
              <w:rPr>
                <w:rFonts w:eastAsia="MS PGothic" w:cstheme="minorHAnsi"/>
                <w:b/>
                <w:sz w:val="24"/>
                <w:szCs w:val="24"/>
              </w:rPr>
            </w:pPr>
            <w:r w:rsidRPr="00D07601">
              <w:rPr>
                <w:rFonts w:eastAsia="MS PGothic" w:cstheme="minorHAnsi"/>
                <w:b/>
                <w:sz w:val="24"/>
                <w:szCs w:val="24"/>
              </w:rPr>
              <w:t>Content</w:t>
            </w:r>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0B445B" w:rsidRPr="00E821A8" w:rsidRDefault="00D07601" w:rsidP="003D7084">
            <w:pPr>
              <w:spacing w:after="0" w:line="240" w:lineRule="auto"/>
              <w:rPr>
                <w:rFonts w:eastAsia="MS PGothic" w:cstheme="minorHAnsi"/>
                <w:b/>
                <w:bCs/>
                <w:sz w:val="24"/>
                <w:szCs w:val="24"/>
              </w:rPr>
            </w:pPr>
            <w:r w:rsidRPr="00D07601">
              <w:rPr>
                <w:rFonts w:eastAsia="MS PGothic" w:cstheme="minorHAnsi"/>
                <w:b/>
                <w:bCs/>
                <w:sz w:val="24"/>
                <w:szCs w:val="24"/>
              </w:rPr>
              <w:t> Precondition</w:t>
            </w:r>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0B445B" w:rsidRPr="00E821A8" w:rsidRDefault="00D07601" w:rsidP="003D7084">
            <w:pPr>
              <w:spacing w:after="0" w:line="240" w:lineRule="auto"/>
              <w:rPr>
                <w:rFonts w:eastAsia="MS PGothic" w:cstheme="minorHAnsi"/>
                <w:b/>
                <w:bCs/>
                <w:sz w:val="24"/>
                <w:szCs w:val="24"/>
              </w:rPr>
            </w:pPr>
            <w:r w:rsidRPr="00D07601">
              <w:rPr>
                <w:rFonts w:eastAsia="MS PGothic" w:cstheme="minorHAnsi"/>
                <w:b/>
                <w:bCs/>
                <w:sz w:val="24"/>
                <w:szCs w:val="24"/>
              </w:rPr>
              <w:t> Test case procedure</w:t>
            </w:r>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0B445B" w:rsidRPr="00E821A8" w:rsidRDefault="00D07601" w:rsidP="003D7084">
            <w:pPr>
              <w:spacing w:after="0" w:line="240" w:lineRule="auto"/>
              <w:rPr>
                <w:rFonts w:eastAsia="MS PGothic" w:cstheme="minorHAnsi"/>
                <w:b/>
                <w:bCs/>
                <w:sz w:val="24"/>
                <w:szCs w:val="24"/>
              </w:rPr>
            </w:pPr>
            <w:r w:rsidRPr="00D07601">
              <w:rPr>
                <w:rFonts w:eastAsia="MS PGothic" w:cstheme="minorHAnsi"/>
                <w:b/>
                <w:bCs/>
                <w:sz w:val="24"/>
                <w:szCs w:val="24"/>
              </w:rPr>
              <w:t>Expected output</w:t>
            </w:r>
          </w:p>
        </w:tc>
      </w:tr>
      <w:tr w:rsidR="003B1CB9" w:rsidRPr="00E821A8" w:rsidTr="003D7084">
        <w:trPr>
          <w:trHeight w:val="1142"/>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3B1CB9" w:rsidRPr="00E821A8" w:rsidRDefault="00D07601" w:rsidP="003D7084">
            <w:pPr>
              <w:spacing w:after="0" w:line="240" w:lineRule="auto"/>
              <w:rPr>
                <w:rFonts w:eastAsia="MS PGothic" w:cstheme="minorHAnsi"/>
                <w:sz w:val="24"/>
                <w:szCs w:val="24"/>
              </w:rPr>
            </w:pPr>
            <w:r w:rsidRPr="00D07601">
              <w:rPr>
                <w:rFonts w:eastAsia="MS PGothic" w:cstheme="minorHAnsi"/>
                <w:sz w:val="24"/>
                <w:szCs w:val="24"/>
              </w:rPr>
              <w:lastRenderedPageBreak/>
              <w:t>Check PM approve/reject timesheet</w:t>
            </w:r>
          </w:p>
        </w:tc>
        <w:tc>
          <w:tcPr>
            <w:tcW w:w="2163" w:type="dxa"/>
            <w:tcBorders>
              <w:top w:val="single" w:sz="4" w:space="0" w:color="000000"/>
              <w:left w:val="nil"/>
              <w:bottom w:val="single" w:sz="4" w:space="0" w:color="000000"/>
              <w:right w:val="single" w:sz="4" w:space="0" w:color="000000"/>
            </w:tcBorders>
            <w:shd w:val="clear" w:color="000000" w:fill="FFFFFF"/>
            <w:hideMark/>
          </w:tcPr>
          <w:p w:rsidR="003B1CB9" w:rsidRPr="00E821A8" w:rsidRDefault="003B1CB9" w:rsidP="003D7084">
            <w:pPr>
              <w:spacing w:after="0" w:line="240" w:lineRule="auto"/>
              <w:rPr>
                <w:rFonts w:eastAsia="MS PGothic" w:cstheme="minorHAnsi"/>
                <w:sz w:val="24"/>
                <w:szCs w:val="24"/>
              </w:rPr>
            </w:pPr>
            <w:r w:rsidRPr="00E821A8">
              <w:rPr>
                <w:rFonts w:eastAsia="MS PGothic" w:cstheme="minorHAnsi"/>
                <w:sz w:val="24"/>
                <w:szCs w:val="24"/>
              </w:rPr>
              <w:t>N/A</w:t>
            </w:r>
          </w:p>
          <w:p w:rsidR="003B1CB9" w:rsidRPr="00E821A8" w:rsidRDefault="003B1CB9" w:rsidP="003D7084">
            <w:pPr>
              <w:spacing w:after="0" w:line="240" w:lineRule="auto"/>
              <w:rPr>
                <w:rFonts w:eastAsia="MS PGothic" w:cstheme="minorHAnsi"/>
                <w:sz w:val="24"/>
                <w:szCs w:val="24"/>
              </w:rPr>
            </w:pPr>
          </w:p>
        </w:tc>
        <w:tc>
          <w:tcPr>
            <w:tcW w:w="2794" w:type="dxa"/>
            <w:tcBorders>
              <w:top w:val="single" w:sz="4" w:space="0" w:color="000000"/>
              <w:left w:val="nil"/>
              <w:bottom w:val="single" w:sz="4" w:space="0" w:color="000000"/>
              <w:right w:val="single" w:sz="4" w:space="0" w:color="000000"/>
            </w:tcBorders>
            <w:shd w:val="clear" w:color="000000" w:fill="FFFFFF"/>
            <w:hideMark/>
          </w:tcPr>
          <w:p w:rsidR="003B1CB9" w:rsidRPr="00E821A8" w:rsidRDefault="003B1CB9" w:rsidP="003D7084">
            <w:pPr>
              <w:spacing w:after="0" w:line="240" w:lineRule="auto"/>
              <w:rPr>
                <w:rFonts w:eastAsia="MS PGothic" w:cstheme="minorHAnsi"/>
                <w:sz w:val="24"/>
                <w:szCs w:val="24"/>
              </w:rPr>
            </w:pPr>
            <w:r w:rsidRPr="00E821A8">
              <w:rPr>
                <w:rFonts w:eastAsia="MS PGothic" w:cstheme="minorHAnsi"/>
                <w:sz w:val="24"/>
                <w:szCs w:val="24"/>
              </w:rPr>
              <w:t>Log in as PM</w:t>
            </w:r>
          </w:p>
        </w:tc>
        <w:tc>
          <w:tcPr>
            <w:tcW w:w="2885" w:type="dxa"/>
            <w:tcBorders>
              <w:top w:val="single" w:sz="4" w:space="0" w:color="000000"/>
              <w:left w:val="nil"/>
              <w:bottom w:val="single" w:sz="4" w:space="0" w:color="000000"/>
              <w:right w:val="single" w:sz="4" w:space="0" w:color="000000"/>
            </w:tcBorders>
            <w:shd w:val="clear" w:color="000000" w:fill="FFFFFF"/>
            <w:hideMark/>
          </w:tcPr>
          <w:p w:rsidR="003B1CB9" w:rsidRPr="00E821A8" w:rsidRDefault="00D07601" w:rsidP="003B1CB9">
            <w:pPr>
              <w:spacing w:after="0" w:line="240" w:lineRule="auto"/>
              <w:rPr>
                <w:rFonts w:eastAsia="MS PGothic" w:cstheme="minorHAnsi"/>
                <w:sz w:val="24"/>
                <w:szCs w:val="24"/>
              </w:rPr>
            </w:pPr>
            <w:r w:rsidRPr="00D07601">
              <w:rPr>
                <w:rFonts w:eastAsia="MS PGothic" w:cstheme="minorHAnsi"/>
                <w:sz w:val="24"/>
                <w:szCs w:val="24"/>
              </w:rPr>
              <w:t>Able to view Approve/Reject buttons of all timesheet.</w:t>
            </w:r>
          </w:p>
        </w:tc>
      </w:tr>
    </w:tbl>
    <w:p w:rsidR="000B445B" w:rsidRPr="00E821A8" w:rsidRDefault="000B445B" w:rsidP="000B445B">
      <w:pPr>
        <w:rPr>
          <w:rFonts w:cstheme="minorHAnsi"/>
          <w:sz w:val="24"/>
          <w:szCs w:val="24"/>
        </w:rPr>
      </w:pPr>
    </w:p>
    <w:p w:rsidR="000B445B" w:rsidRPr="00E821A8" w:rsidRDefault="000B445B" w:rsidP="000B445B">
      <w:pPr>
        <w:pStyle w:val="Heading4"/>
        <w:rPr>
          <w:rFonts w:asciiTheme="minorHAnsi" w:hAnsiTheme="minorHAnsi" w:cstheme="minorHAnsi"/>
          <w:sz w:val="24"/>
          <w:szCs w:val="24"/>
        </w:rPr>
      </w:pPr>
      <w:r w:rsidRPr="00E821A8">
        <w:rPr>
          <w:rFonts w:asciiTheme="minorHAnsi" w:hAnsiTheme="minorHAnsi" w:cstheme="minorHAnsi"/>
          <w:sz w:val="24"/>
          <w:szCs w:val="24"/>
        </w:rPr>
        <w:t>5</w:t>
      </w:r>
      <w:r w:rsidR="00D07601" w:rsidRPr="00D07601">
        <w:rPr>
          <w:rFonts w:asciiTheme="minorHAnsi" w:hAnsiTheme="minorHAnsi" w:cstheme="minorHAnsi"/>
          <w:sz w:val="24"/>
          <w:szCs w:val="24"/>
        </w:rPr>
        <w:t>.</w:t>
      </w:r>
      <w:r w:rsidRPr="00E821A8">
        <w:rPr>
          <w:rFonts w:asciiTheme="minorHAnsi" w:hAnsiTheme="minorHAnsi" w:cstheme="minorHAnsi"/>
          <w:sz w:val="24"/>
          <w:szCs w:val="24"/>
        </w:rPr>
        <w:t>4</w:t>
      </w:r>
      <w:r w:rsidR="00D07601" w:rsidRPr="00D07601">
        <w:rPr>
          <w:rFonts w:asciiTheme="minorHAnsi" w:hAnsiTheme="minorHAnsi" w:cstheme="minorHAnsi"/>
          <w:sz w:val="24"/>
          <w:szCs w:val="24"/>
        </w:rPr>
        <w:t>.</w:t>
      </w:r>
      <w:r w:rsidRPr="00E821A8">
        <w:rPr>
          <w:rFonts w:asciiTheme="minorHAnsi" w:hAnsiTheme="minorHAnsi" w:cstheme="minorHAnsi"/>
          <w:sz w:val="24"/>
          <w:szCs w:val="24"/>
        </w:rPr>
        <w:t>6</w:t>
      </w:r>
      <w:r w:rsidR="00D07601" w:rsidRPr="00D07601">
        <w:rPr>
          <w:rFonts w:asciiTheme="minorHAnsi" w:hAnsiTheme="minorHAnsi" w:cstheme="minorHAnsi"/>
          <w:sz w:val="24"/>
          <w:szCs w:val="24"/>
        </w:rPr>
        <w:t xml:space="preserve">Check </w:t>
      </w:r>
      <w:proofErr w:type="spellStart"/>
      <w:r w:rsidR="00D07601" w:rsidRPr="00D07601">
        <w:rPr>
          <w:rFonts w:asciiTheme="minorHAnsi" w:hAnsiTheme="minorHAnsi" w:cstheme="minorHAnsi"/>
          <w:sz w:val="24"/>
          <w:szCs w:val="24"/>
        </w:rPr>
        <w:t>Addtimesheet</w:t>
      </w:r>
      <w:proofErr w:type="spellEnd"/>
    </w:p>
    <w:tbl>
      <w:tblPr>
        <w:tblW w:w="9379" w:type="dxa"/>
        <w:tblInd w:w="103" w:type="dxa"/>
        <w:tblLayout w:type="fixed"/>
        <w:tblLook w:val="04A0"/>
      </w:tblPr>
      <w:tblGrid>
        <w:gridCol w:w="1537"/>
        <w:gridCol w:w="2163"/>
        <w:gridCol w:w="2794"/>
        <w:gridCol w:w="2885"/>
      </w:tblGrid>
      <w:tr w:rsidR="000B445B" w:rsidRPr="00E821A8" w:rsidTr="003D7084">
        <w:trPr>
          <w:trHeight w:val="114"/>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0B445B" w:rsidRPr="00E821A8" w:rsidRDefault="00D07601" w:rsidP="003D7084">
            <w:pPr>
              <w:spacing w:after="0" w:line="240" w:lineRule="auto"/>
              <w:rPr>
                <w:rFonts w:eastAsia="MS PGothic" w:cstheme="minorHAnsi"/>
                <w:b/>
                <w:sz w:val="24"/>
                <w:szCs w:val="24"/>
              </w:rPr>
            </w:pPr>
            <w:r w:rsidRPr="00D07601">
              <w:rPr>
                <w:rFonts w:eastAsia="MS PGothic" w:cstheme="minorHAnsi"/>
                <w:b/>
                <w:sz w:val="24"/>
                <w:szCs w:val="24"/>
              </w:rPr>
              <w:t>Content</w:t>
            </w:r>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0B445B" w:rsidRPr="00E821A8" w:rsidRDefault="00D07601" w:rsidP="003D7084">
            <w:pPr>
              <w:spacing w:after="0" w:line="240" w:lineRule="auto"/>
              <w:rPr>
                <w:rFonts w:eastAsia="MS PGothic" w:cstheme="minorHAnsi"/>
                <w:b/>
                <w:bCs/>
                <w:sz w:val="24"/>
                <w:szCs w:val="24"/>
              </w:rPr>
            </w:pPr>
            <w:r w:rsidRPr="00D07601">
              <w:rPr>
                <w:rFonts w:eastAsia="MS PGothic" w:cstheme="minorHAnsi"/>
                <w:b/>
                <w:bCs/>
                <w:sz w:val="24"/>
                <w:szCs w:val="24"/>
              </w:rPr>
              <w:t> Precondition</w:t>
            </w:r>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0B445B" w:rsidRPr="00E821A8" w:rsidRDefault="00D07601" w:rsidP="003D7084">
            <w:pPr>
              <w:spacing w:after="0" w:line="240" w:lineRule="auto"/>
              <w:rPr>
                <w:rFonts w:eastAsia="MS PGothic" w:cstheme="minorHAnsi"/>
                <w:b/>
                <w:bCs/>
                <w:sz w:val="24"/>
                <w:szCs w:val="24"/>
              </w:rPr>
            </w:pPr>
            <w:r w:rsidRPr="00D07601">
              <w:rPr>
                <w:rFonts w:eastAsia="MS PGothic" w:cstheme="minorHAnsi"/>
                <w:b/>
                <w:bCs/>
                <w:sz w:val="24"/>
                <w:szCs w:val="24"/>
              </w:rPr>
              <w:t> Test case procedure</w:t>
            </w:r>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0B445B" w:rsidRPr="00E821A8" w:rsidRDefault="00D07601" w:rsidP="003D7084">
            <w:pPr>
              <w:spacing w:after="0" w:line="240" w:lineRule="auto"/>
              <w:rPr>
                <w:rFonts w:eastAsia="MS PGothic" w:cstheme="minorHAnsi"/>
                <w:b/>
                <w:bCs/>
                <w:sz w:val="24"/>
                <w:szCs w:val="24"/>
              </w:rPr>
            </w:pPr>
            <w:r w:rsidRPr="00D07601">
              <w:rPr>
                <w:rFonts w:eastAsia="MS PGothic" w:cstheme="minorHAnsi"/>
                <w:b/>
                <w:bCs/>
                <w:sz w:val="24"/>
                <w:szCs w:val="24"/>
              </w:rPr>
              <w:t>Expected output</w:t>
            </w:r>
          </w:p>
        </w:tc>
      </w:tr>
      <w:tr w:rsidR="00F24511" w:rsidRPr="00E821A8" w:rsidTr="003D7084">
        <w:trPr>
          <w:trHeight w:val="1142"/>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F24511" w:rsidRPr="00E821A8" w:rsidRDefault="00D07601" w:rsidP="003D7084">
            <w:pPr>
              <w:spacing w:after="0" w:line="240" w:lineRule="auto"/>
              <w:rPr>
                <w:rFonts w:eastAsia="MS PGothic" w:cstheme="minorHAnsi"/>
                <w:sz w:val="24"/>
                <w:szCs w:val="24"/>
              </w:rPr>
            </w:pPr>
            <w:r w:rsidRPr="00D07601">
              <w:rPr>
                <w:rFonts w:eastAsia="MS PGothic" w:cstheme="minorHAnsi"/>
                <w:sz w:val="24"/>
                <w:szCs w:val="24"/>
              </w:rPr>
              <w:t>Check add timesheet</w:t>
            </w:r>
          </w:p>
        </w:tc>
        <w:tc>
          <w:tcPr>
            <w:tcW w:w="2163" w:type="dxa"/>
            <w:tcBorders>
              <w:top w:val="single" w:sz="4" w:space="0" w:color="000000"/>
              <w:left w:val="nil"/>
              <w:bottom w:val="single" w:sz="4" w:space="0" w:color="000000"/>
              <w:right w:val="single" w:sz="4" w:space="0" w:color="000000"/>
            </w:tcBorders>
            <w:shd w:val="clear" w:color="000000" w:fill="FFFFFF"/>
            <w:hideMark/>
          </w:tcPr>
          <w:p w:rsidR="00F24511" w:rsidRPr="00E821A8" w:rsidRDefault="00D07601" w:rsidP="00F24511">
            <w:pPr>
              <w:shd w:val="clear" w:color="FFFFCC" w:fill="FFFFFF"/>
              <w:spacing w:before="100" w:beforeAutospacing="1" w:after="0" w:afterAutospacing="1" w:line="240" w:lineRule="auto"/>
              <w:rPr>
                <w:rFonts w:eastAsia="MS PGothic" w:cstheme="minorHAnsi"/>
                <w:sz w:val="24"/>
                <w:szCs w:val="24"/>
              </w:rPr>
            </w:pPr>
            <w:r w:rsidRPr="00D07601">
              <w:rPr>
                <w:rFonts w:eastAsia="MS PGothic" w:cstheme="minorHAnsi"/>
                <w:sz w:val="24"/>
                <w:szCs w:val="24"/>
              </w:rPr>
              <w:t xml:space="preserve">User is </w:t>
            </w:r>
            <w:r w:rsidR="00F24511" w:rsidRPr="00E821A8">
              <w:rPr>
                <w:rFonts w:eastAsia="MS PGothic" w:cstheme="minorHAnsi"/>
                <w:sz w:val="24"/>
                <w:szCs w:val="24"/>
              </w:rPr>
              <w:t>team member</w:t>
            </w:r>
            <w:r w:rsidRPr="00D07601">
              <w:rPr>
                <w:rFonts w:eastAsia="MS PGothic" w:cstheme="minorHAnsi"/>
                <w:sz w:val="24"/>
                <w:szCs w:val="24"/>
              </w:rPr>
              <w:t xml:space="preserve"> of at least one project</w:t>
            </w:r>
          </w:p>
        </w:tc>
        <w:tc>
          <w:tcPr>
            <w:tcW w:w="2794" w:type="dxa"/>
            <w:tcBorders>
              <w:top w:val="single" w:sz="4" w:space="0" w:color="000000"/>
              <w:left w:val="nil"/>
              <w:bottom w:val="single" w:sz="4" w:space="0" w:color="000000"/>
              <w:right w:val="single" w:sz="4" w:space="0" w:color="000000"/>
            </w:tcBorders>
            <w:shd w:val="clear" w:color="000000" w:fill="FFFFFF"/>
            <w:hideMark/>
          </w:tcPr>
          <w:p w:rsidR="00F24511" w:rsidRPr="00E821A8" w:rsidRDefault="00F24511" w:rsidP="00F24511">
            <w:pPr>
              <w:pStyle w:val="ListParagraph"/>
              <w:numPr>
                <w:ilvl w:val="0"/>
                <w:numId w:val="147"/>
              </w:numPr>
              <w:spacing w:after="0" w:line="240" w:lineRule="auto"/>
              <w:rPr>
                <w:rFonts w:eastAsia="MS PGothic" w:cstheme="minorHAnsi"/>
                <w:sz w:val="24"/>
                <w:szCs w:val="24"/>
              </w:rPr>
            </w:pPr>
            <w:r w:rsidRPr="00E821A8">
              <w:rPr>
                <w:rFonts w:eastAsia="MS PGothic" w:cstheme="minorHAnsi"/>
                <w:sz w:val="24"/>
                <w:szCs w:val="24"/>
              </w:rPr>
              <w:t>Log in</w:t>
            </w:r>
          </w:p>
          <w:p w:rsidR="00F24511" w:rsidRPr="00E821A8" w:rsidRDefault="00F24511" w:rsidP="00F24511">
            <w:pPr>
              <w:pStyle w:val="ListParagraph"/>
              <w:numPr>
                <w:ilvl w:val="0"/>
                <w:numId w:val="147"/>
              </w:numPr>
              <w:spacing w:after="0" w:line="240" w:lineRule="auto"/>
              <w:rPr>
                <w:rFonts w:eastAsia="MS PGothic" w:cstheme="minorHAnsi"/>
                <w:sz w:val="24"/>
                <w:szCs w:val="24"/>
              </w:rPr>
            </w:pPr>
            <w:r w:rsidRPr="00E821A8">
              <w:rPr>
                <w:rFonts w:eastAsia="MS PGothic" w:cstheme="minorHAnsi"/>
                <w:sz w:val="24"/>
                <w:szCs w:val="24"/>
              </w:rPr>
              <w:t>Click add button</w:t>
            </w:r>
          </w:p>
        </w:tc>
        <w:tc>
          <w:tcPr>
            <w:tcW w:w="2885" w:type="dxa"/>
            <w:tcBorders>
              <w:top w:val="single" w:sz="4" w:space="0" w:color="000000"/>
              <w:left w:val="nil"/>
              <w:bottom w:val="single" w:sz="4" w:space="0" w:color="000000"/>
              <w:right w:val="single" w:sz="4" w:space="0" w:color="000000"/>
            </w:tcBorders>
            <w:shd w:val="clear" w:color="000000" w:fill="FFFFFF"/>
            <w:hideMark/>
          </w:tcPr>
          <w:p w:rsidR="00F24511" w:rsidRPr="00E821A8" w:rsidRDefault="00F24511" w:rsidP="00F24511">
            <w:pPr>
              <w:pStyle w:val="ListParagraph"/>
              <w:numPr>
                <w:ilvl w:val="0"/>
                <w:numId w:val="148"/>
              </w:numPr>
              <w:spacing w:after="0" w:line="240" w:lineRule="auto"/>
              <w:rPr>
                <w:rFonts w:eastAsia="MS PGothic" w:cstheme="minorHAnsi"/>
                <w:sz w:val="24"/>
                <w:szCs w:val="24"/>
              </w:rPr>
            </w:pPr>
            <w:r w:rsidRPr="00E821A8">
              <w:rPr>
                <w:rFonts w:eastAsia="MS PGothic" w:cstheme="minorHAnsi"/>
                <w:sz w:val="24"/>
                <w:szCs w:val="24"/>
              </w:rPr>
              <w:t>Place to input information.</w:t>
            </w:r>
          </w:p>
          <w:p w:rsidR="00F24511" w:rsidRPr="00E821A8" w:rsidRDefault="00F24511" w:rsidP="00F24511">
            <w:pPr>
              <w:pStyle w:val="ListParagraph"/>
              <w:numPr>
                <w:ilvl w:val="0"/>
                <w:numId w:val="148"/>
              </w:numPr>
              <w:spacing w:after="0" w:line="240" w:lineRule="auto"/>
              <w:rPr>
                <w:rFonts w:eastAsia="MS PGothic" w:cstheme="minorHAnsi"/>
                <w:sz w:val="24"/>
                <w:szCs w:val="24"/>
              </w:rPr>
            </w:pPr>
            <w:r w:rsidRPr="00E821A8">
              <w:rPr>
                <w:rFonts w:eastAsia="MS PGothic" w:cstheme="minorHAnsi"/>
                <w:sz w:val="24"/>
                <w:szCs w:val="24"/>
              </w:rPr>
              <w:t>Validation</w:t>
            </w:r>
          </w:p>
          <w:p w:rsidR="00F24511" w:rsidRPr="00E821A8" w:rsidRDefault="00F24511" w:rsidP="00F24511">
            <w:pPr>
              <w:pStyle w:val="ListParagraph"/>
              <w:numPr>
                <w:ilvl w:val="0"/>
                <w:numId w:val="148"/>
              </w:numPr>
              <w:spacing w:after="0" w:line="240" w:lineRule="auto"/>
              <w:rPr>
                <w:rFonts w:eastAsia="MS PGothic" w:cstheme="minorHAnsi"/>
                <w:sz w:val="24"/>
                <w:szCs w:val="24"/>
              </w:rPr>
            </w:pPr>
            <w:r w:rsidRPr="00E821A8">
              <w:rPr>
                <w:rFonts w:eastAsia="MS PGothic" w:cstheme="minorHAnsi"/>
                <w:sz w:val="24"/>
                <w:szCs w:val="24"/>
              </w:rPr>
              <w:t>Submit Ok</w:t>
            </w:r>
          </w:p>
        </w:tc>
      </w:tr>
    </w:tbl>
    <w:p w:rsidR="000B445B" w:rsidRPr="00E821A8" w:rsidRDefault="000B445B" w:rsidP="00F24511">
      <w:pPr>
        <w:rPr>
          <w:rFonts w:cstheme="minorHAnsi"/>
          <w:sz w:val="24"/>
          <w:szCs w:val="24"/>
        </w:rPr>
      </w:pPr>
    </w:p>
    <w:p w:rsidR="00F24511" w:rsidRPr="00E821A8" w:rsidRDefault="00F24511" w:rsidP="00F24511">
      <w:pPr>
        <w:pStyle w:val="Heading4"/>
        <w:rPr>
          <w:rFonts w:asciiTheme="minorHAnsi" w:hAnsiTheme="minorHAnsi" w:cstheme="minorHAnsi"/>
          <w:sz w:val="24"/>
          <w:szCs w:val="24"/>
        </w:rPr>
      </w:pPr>
      <w:r w:rsidRPr="00E821A8">
        <w:rPr>
          <w:rFonts w:asciiTheme="minorHAnsi" w:hAnsiTheme="minorHAnsi" w:cstheme="minorHAnsi"/>
          <w:sz w:val="24"/>
          <w:szCs w:val="24"/>
        </w:rPr>
        <w:t>5</w:t>
      </w:r>
      <w:r w:rsidR="00D07601" w:rsidRPr="00D07601">
        <w:rPr>
          <w:rFonts w:asciiTheme="minorHAnsi" w:hAnsiTheme="minorHAnsi" w:cstheme="minorHAnsi"/>
          <w:sz w:val="24"/>
          <w:szCs w:val="24"/>
        </w:rPr>
        <w:t>.</w:t>
      </w:r>
      <w:r w:rsidRPr="00E821A8">
        <w:rPr>
          <w:rFonts w:asciiTheme="minorHAnsi" w:hAnsiTheme="minorHAnsi" w:cstheme="minorHAnsi"/>
          <w:sz w:val="24"/>
          <w:szCs w:val="24"/>
        </w:rPr>
        <w:t>4</w:t>
      </w:r>
      <w:r w:rsidR="00D07601" w:rsidRPr="00D07601">
        <w:rPr>
          <w:rFonts w:asciiTheme="minorHAnsi" w:hAnsiTheme="minorHAnsi" w:cstheme="minorHAnsi"/>
          <w:sz w:val="24"/>
          <w:szCs w:val="24"/>
        </w:rPr>
        <w:t>.</w:t>
      </w:r>
      <w:r w:rsidRPr="00E821A8">
        <w:rPr>
          <w:rFonts w:asciiTheme="minorHAnsi" w:hAnsiTheme="minorHAnsi" w:cstheme="minorHAnsi"/>
          <w:sz w:val="24"/>
          <w:szCs w:val="24"/>
        </w:rPr>
        <w:t>7</w:t>
      </w:r>
      <w:r w:rsidR="00D07601" w:rsidRPr="00D07601">
        <w:rPr>
          <w:rFonts w:asciiTheme="minorHAnsi" w:hAnsiTheme="minorHAnsi" w:cstheme="minorHAnsi"/>
          <w:sz w:val="24"/>
          <w:szCs w:val="24"/>
        </w:rPr>
        <w:t>Check update timesheet</w:t>
      </w:r>
      <w:r w:rsidR="00D07601" w:rsidRPr="00D07601">
        <w:rPr>
          <w:rFonts w:asciiTheme="minorHAnsi" w:hAnsiTheme="minorHAnsi" w:cstheme="minorHAnsi"/>
          <w:sz w:val="24"/>
          <w:szCs w:val="24"/>
        </w:rPr>
        <w:tab/>
      </w:r>
      <w:r w:rsidR="00D07601" w:rsidRPr="00D07601">
        <w:rPr>
          <w:rFonts w:asciiTheme="minorHAnsi" w:hAnsiTheme="minorHAnsi" w:cstheme="minorHAnsi"/>
          <w:sz w:val="24"/>
          <w:szCs w:val="24"/>
        </w:rPr>
        <w:tab/>
      </w:r>
      <w:r w:rsidR="00D07601" w:rsidRPr="00D07601">
        <w:rPr>
          <w:rFonts w:asciiTheme="minorHAnsi" w:hAnsiTheme="minorHAnsi" w:cstheme="minorHAnsi"/>
          <w:sz w:val="24"/>
          <w:szCs w:val="24"/>
        </w:rPr>
        <w:tab/>
      </w:r>
    </w:p>
    <w:tbl>
      <w:tblPr>
        <w:tblW w:w="9379" w:type="dxa"/>
        <w:tblInd w:w="103" w:type="dxa"/>
        <w:tblLayout w:type="fixed"/>
        <w:tblLook w:val="04A0"/>
      </w:tblPr>
      <w:tblGrid>
        <w:gridCol w:w="1537"/>
        <w:gridCol w:w="2163"/>
        <w:gridCol w:w="2794"/>
        <w:gridCol w:w="2885"/>
      </w:tblGrid>
      <w:tr w:rsidR="00F24511" w:rsidRPr="00E821A8" w:rsidTr="003D7084">
        <w:trPr>
          <w:trHeight w:val="114"/>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F24511" w:rsidRPr="00E821A8" w:rsidRDefault="00D07601" w:rsidP="003D7084">
            <w:pPr>
              <w:spacing w:after="0" w:line="240" w:lineRule="auto"/>
              <w:rPr>
                <w:rFonts w:eastAsia="MS PGothic" w:cstheme="minorHAnsi"/>
                <w:b/>
                <w:sz w:val="24"/>
                <w:szCs w:val="24"/>
              </w:rPr>
            </w:pPr>
            <w:r w:rsidRPr="00D07601">
              <w:rPr>
                <w:rFonts w:eastAsia="MS PGothic" w:cstheme="minorHAnsi"/>
                <w:b/>
                <w:sz w:val="24"/>
                <w:szCs w:val="24"/>
              </w:rPr>
              <w:t>Content</w:t>
            </w:r>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F24511" w:rsidRPr="00E821A8" w:rsidRDefault="00D07601" w:rsidP="003D7084">
            <w:pPr>
              <w:spacing w:after="0" w:line="240" w:lineRule="auto"/>
              <w:rPr>
                <w:rFonts w:eastAsia="MS PGothic" w:cstheme="minorHAnsi"/>
                <w:b/>
                <w:bCs/>
                <w:sz w:val="24"/>
                <w:szCs w:val="24"/>
              </w:rPr>
            </w:pPr>
            <w:r w:rsidRPr="00D07601">
              <w:rPr>
                <w:rFonts w:eastAsia="MS PGothic" w:cstheme="minorHAnsi"/>
                <w:b/>
                <w:bCs/>
                <w:sz w:val="24"/>
                <w:szCs w:val="24"/>
              </w:rPr>
              <w:t> Precondition</w:t>
            </w:r>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F24511" w:rsidRPr="00E821A8" w:rsidRDefault="00D07601" w:rsidP="003D7084">
            <w:pPr>
              <w:spacing w:after="0" w:line="240" w:lineRule="auto"/>
              <w:rPr>
                <w:rFonts w:eastAsia="MS PGothic" w:cstheme="minorHAnsi"/>
                <w:b/>
                <w:bCs/>
                <w:sz w:val="24"/>
                <w:szCs w:val="24"/>
              </w:rPr>
            </w:pPr>
            <w:r w:rsidRPr="00D07601">
              <w:rPr>
                <w:rFonts w:eastAsia="MS PGothic" w:cstheme="minorHAnsi"/>
                <w:b/>
                <w:bCs/>
                <w:sz w:val="24"/>
                <w:szCs w:val="24"/>
              </w:rPr>
              <w:t> Test case procedure</w:t>
            </w:r>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F24511" w:rsidRPr="00E821A8" w:rsidRDefault="00D07601" w:rsidP="003D7084">
            <w:pPr>
              <w:spacing w:after="0" w:line="240" w:lineRule="auto"/>
              <w:rPr>
                <w:rFonts w:eastAsia="MS PGothic" w:cstheme="minorHAnsi"/>
                <w:b/>
                <w:bCs/>
                <w:sz w:val="24"/>
                <w:szCs w:val="24"/>
              </w:rPr>
            </w:pPr>
            <w:r w:rsidRPr="00D07601">
              <w:rPr>
                <w:rFonts w:eastAsia="MS PGothic" w:cstheme="minorHAnsi"/>
                <w:b/>
                <w:bCs/>
                <w:sz w:val="24"/>
                <w:szCs w:val="24"/>
              </w:rPr>
              <w:t>Expected output</w:t>
            </w:r>
          </w:p>
        </w:tc>
      </w:tr>
      <w:tr w:rsidR="00A808D6" w:rsidRPr="00E821A8" w:rsidTr="003D7084">
        <w:trPr>
          <w:trHeight w:val="1142"/>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A808D6" w:rsidRPr="00E821A8" w:rsidRDefault="00D07601" w:rsidP="003D7084">
            <w:pPr>
              <w:spacing w:after="0" w:line="240" w:lineRule="auto"/>
              <w:rPr>
                <w:rFonts w:eastAsia="MS PGothic" w:cstheme="minorHAnsi"/>
                <w:sz w:val="24"/>
                <w:szCs w:val="24"/>
              </w:rPr>
            </w:pPr>
            <w:r w:rsidRPr="00D07601">
              <w:rPr>
                <w:rFonts w:eastAsia="MS PGothic" w:cstheme="minorHAnsi"/>
                <w:sz w:val="24"/>
                <w:szCs w:val="24"/>
              </w:rPr>
              <w:t>Check update timesheet</w:t>
            </w:r>
          </w:p>
        </w:tc>
        <w:tc>
          <w:tcPr>
            <w:tcW w:w="2163" w:type="dxa"/>
            <w:tcBorders>
              <w:top w:val="single" w:sz="4" w:space="0" w:color="000000"/>
              <w:left w:val="nil"/>
              <w:bottom w:val="single" w:sz="4" w:space="0" w:color="000000"/>
              <w:right w:val="single" w:sz="4" w:space="0" w:color="000000"/>
            </w:tcBorders>
            <w:shd w:val="clear" w:color="000000" w:fill="FFFFFF"/>
            <w:hideMark/>
          </w:tcPr>
          <w:p w:rsidR="00A808D6" w:rsidRPr="00E821A8" w:rsidRDefault="00D07601" w:rsidP="00A808D6">
            <w:pPr>
              <w:spacing w:after="0" w:line="240" w:lineRule="auto"/>
              <w:rPr>
                <w:rFonts w:eastAsia="MS PGothic" w:cstheme="minorHAnsi"/>
                <w:sz w:val="24"/>
                <w:szCs w:val="24"/>
              </w:rPr>
            </w:pPr>
            <w:r w:rsidRPr="00D07601">
              <w:rPr>
                <w:rFonts w:eastAsia="MS PGothic" w:cstheme="minorHAnsi"/>
                <w:sz w:val="24"/>
                <w:szCs w:val="24"/>
              </w:rPr>
              <w:t xml:space="preserve">User is </w:t>
            </w:r>
            <w:r w:rsidR="00A808D6" w:rsidRPr="00E821A8">
              <w:rPr>
                <w:rFonts w:eastAsia="MS PGothic" w:cstheme="minorHAnsi"/>
                <w:sz w:val="24"/>
                <w:szCs w:val="24"/>
              </w:rPr>
              <w:t>team member</w:t>
            </w:r>
            <w:r w:rsidRPr="00D07601">
              <w:rPr>
                <w:rFonts w:eastAsia="MS PGothic" w:cstheme="minorHAnsi"/>
                <w:sz w:val="24"/>
                <w:szCs w:val="24"/>
              </w:rPr>
              <w:t xml:space="preserve"> of at least one project</w:t>
            </w:r>
          </w:p>
        </w:tc>
        <w:tc>
          <w:tcPr>
            <w:tcW w:w="2794" w:type="dxa"/>
            <w:tcBorders>
              <w:top w:val="single" w:sz="4" w:space="0" w:color="000000"/>
              <w:left w:val="nil"/>
              <w:bottom w:val="single" w:sz="4" w:space="0" w:color="000000"/>
              <w:right w:val="single" w:sz="4" w:space="0" w:color="000000"/>
            </w:tcBorders>
            <w:shd w:val="clear" w:color="000000" w:fill="FFFFFF"/>
            <w:hideMark/>
          </w:tcPr>
          <w:p w:rsidR="00A808D6" w:rsidRPr="00E821A8" w:rsidRDefault="00A808D6" w:rsidP="00A808D6">
            <w:pPr>
              <w:pStyle w:val="ListParagraph"/>
              <w:numPr>
                <w:ilvl w:val="0"/>
                <w:numId w:val="149"/>
              </w:numPr>
              <w:spacing w:after="0" w:line="240" w:lineRule="auto"/>
              <w:rPr>
                <w:rFonts w:eastAsia="MS PGothic" w:cstheme="minorHAnsi"/>
                <w:sz w:val="24"/>
                <w:szCs w:val="24"/>
              </w:rPr>
            </w:pPr>
            <w:r w:rsidRPr="00E821A8">
              <w:rPr>
                <w:rFonts w:eastAsia="MS PGothic" w:cstheme="minorHAnsi"/>
                <w:sz w:val="24"/>
                <w:szCs w:val="24"/>
              </w:rPr>
              <w:t>Log in</w:t>
            </w:r>
          </w:p>
          <w:p w:rsidR="00A808D6" w:rsidRPr="00E821A8" w:rsidRDefault="00A808D6" w:rsidP="00A808D6">
            <w:pPr>
              <w:pStyle w:val="ListParagraph"/>
              <w:numPr>
                <w:ilvl w:val="0"/>
                <w:numId w:val="149"/>
              </w:numPr>
              <w:spacing w:after="0" w:line="240" w:lineRule="auto"/>
              <w:rPr>
                <w:rFonts w:eastAsia="MS PGothic" w:cstheme="minorHAnsi"/>
                <w:sz w:val="24"/>
                <w:szCs w:val="24"/>
              </w:rPr>
            </w:pPr>
            <w:r w:rsidRPr="00E821A8">
              <w:rPr>
                <w:rFonts w:eastAsia="MS PGothic" w:cstheme="minorHAnsi"/>
                <w:sz w:val="24"/>
                <w:szCs w:val="24"/>
              </w:rPr>
              <w:t>Tick at least one timesheet and Click update button</w:t>
            </w:r>
          </w:p>
        </w:tc>
        <w:tc>
          <w:tcPr>
            <w:tcW w:w="2885" w:type="dxa"/>
            <w:tcBorders>
              <w:top w:val="single" w:sz="4" w:space="0" w:color="000000"/>
              <w:left w:val="nil"/>
              <w:bottom w:val="single" w:sz="4" w:space="0" w:color="000000"/>
              <w:right w:val="single" w:sz="4" w:space="0" w:color="000000"/>
            </w:tcBorders>
            <w:shd w:val="clear" w:color="000000" w:fill="FFFFFF"/>
            <w:hideMark/>
          </w:tcPr>
          <w:p w:rsidR="00A808D6" w:rsidRPr="00E821A8" w:rsidRDefault="00A808D6" w:rsidP="00A808D6">
            <w:pPr>
              <w:spacing w:after="0" w:line="240" w:lineRule="auto"/>
              <w:rPr>
                <w:rFonts w:eastAsia="MS PGothic" w:cstheme="minorHAnsi"/>
                <w:sz w:val="24"/>
                <w:szCs w:val="24"/>
              </w:rPr>
            </w:pPr>
            <w:r w:rsidRPr="00E821A8">
              <w:rPr>
                <w:rFonts w:eastAsia="MS PGothic" w:cstheme="minorHAnsi"/>
                <w:sz w:val="24"/>
                <w:szCs w:val="24"/>
              </w:rPr>
              <w:t>1. View current value and Place to input new information.</w:t>
            </w:r>
          </w:p>
          <w:p w:rsidR="00A808D6" w:rsidRPr="00E821A8" w:rsidRDefault="00A808D6" w:rsidP="00A808D6">
            <w:pPr>
              <w:spacing w:after="0" w:line="240" w:lineRule="auto"/>
              <w:rPr>
                <w:rFonts w:eastAsia="MS PGothic" w:cstheme="minorHAnsi"/>
                <w:sz w:val="24"/>
                <w:szCs w:val="24"/>
              </w:rPr>
            </w:pPr>
            <w:r w:rsidRPr="00E821A8">
              <w:rPr>
                <w:rFonts w:eastAsia="MS PGothic" w:cstheme="minorHAnsi"/>
                <w:sz w:val="24"/>
                <w:szCs w:val="24"/>
              </w:rPr>
              <w:t>2.Validation</w:t>
            </w:r>
          </w:p>
          <w:p w:rsidR="00A808D6" w:rsidRPr="00E821A8" w:rsidRDefault="00A808D6" w:rsidP="00A808D6">
            <w:pPr>
              <w:spacing w:after="0" w:line="240" w:lineRule="auto"/>
              <w:rPr>
                <w:rFonts w:eastAsia="MS PGothic" w:cstheme="minorHAnsi"/>
                <w:sz w:val="24"/>
                <w:szCs w:val="24"/>
              </w:rPr>
            </w:pPr>
            <w:r w:rsidRPr="00E821A8">
              <w:rPr>
                <w:rFonts w:eastAsia="MS PGothic" w:cstheme="minorHAnsi"/>
                <w:sz w:val="24"/>
                <w:szCs w:val="24"/>
              </w:rPr>
              <w:t>3.Submit Ok</w:t>
            </w:r>
          </w:p>
        </w:tc>
      </w:tr>
    </w:tbl>
    <w:p w:rsidR="003D7084" w:rsidRDefault="003D7084">
      <w:pPr>
        <w:rPr>
          <w:rFonts w:cstheme="minorHAnsi"/>
          <w:sz w:val="24"/>
          <w:szCs w:val="24"/>
        </w:rPr>
      </w:pPr>
    </w:p>
    <w:p w:rsidR="00F24511" w:rsidRPr="00E821A8" w:rsidRDefault="00F24511" w:rsidP="00F24511">
      <w:pPr>
        <w:pStyle w:val="Heading4"/>
        <w:rPr>
          <w:rFonts w:asciiTheme="minorHAnsi" w:hAnsiTheme="minorHAnsi" w:cstheme="minorHAnsi"/>
          <w:sz w:val="24"/>
          <w:szCs w:val="24"/>
        </w:rPr>
      </w:pPr>
      <w:r w:rsidRPr="00E821A8">
        <w:rPr>
          <w:rFonts w:asciiTheme="minorHAnsi" w:hAnsiTheme="minorHAnsi" w:cstheme="minorHAnsi"/>
          <w:sz w:val="24"/>
          <w:szCs w:val="24"/>
        </w:rPr>
        <w:t>5</w:t>
      </w:r>
      <w:r w:rsidR="00D07601" w:rsidRPr="00D07601">
        <w:rPr>
          <w:rFonts w:asciiTheme="minorHAnsi" w:hAnsiTheme="minorHAnsi" w:cstheme="minorHAnsi"/>
          <w:sz w:val="24"/>
          <w:szCs w:val="24"/>
        </w:rPr>
        <w:t>.</w:t>
      </w:r>
      <w:r w:rsidRPr="00E821A8">
        <w:rPr>
          <w:rFonts w:asciiTheme="minorHAnsi" w:hAnsiTheme="minorHAnsi" w:cstheme="minorHAnsi"/>
          <w:sz w:val="24"/>
          <w:szCs w:val="24"/>
        </w:rPr>
        <w:t>4</w:t>
      </w:r>
      <w:r w:rsidR="00D07601" w:rsidRPr="00D07601">
        <w:rPr>
          <w:rFonts w:asciiTheme="minorHAnsi" w:hAnsiTheme="minorHAnsi" w:cstheme="minorHAnsi"/>
          <w:sz w:val="24"/>
          <w:szCs w:val="24"/>
        </w:rPr>
        <w:t>.</w:t>
      </w:r>
      <w:r w:rsidRPr="00E821A8">
        <w:rPr>
          <w:rFonts w:asciiTheme="minorHAnsi" w:hAnsiTheme="minorHAnsi" w:cstheme="minorHAnsi"/>
          <w:sz w:val="24"/>
          <w:szCs w:val="24"/>
        </w:rPr>
        <w:t>8</w:t>
      </w:r>
      <w:r w:rsidR="00D07601" w:rsidRPr="00D07601">
        <w:rPr>
          <w:rFonts w:asciiTheme="minorHAnsi" w:hAnsiTheme="minorHAnsi" w:cstheme="minorHAnsi"/>
          <w:sz w:val="24"/>
          <w:szCs w:val="24"/>
        </w:rPr>
        <w:t>Check Delete timesheet</w:t>
      </w:r>
    </w:p>
    <w:tbl>
      <w:tblPr>
        <w:tblW w:w="9379" w:type="dxa"/>
        <w:tblInd w:w="103" w:type="dxa"/>
        <w:tblLayout w:type="fixed"/>
        <w:tblLook w:val="04A0"/>
      </w:tblPr>
      <w:tblGrid>
        <w:gridCol w:w="1537"/>
        <w:gridCol w:w="2163"/>
        <w:gridCol w:w="2794"/>
        <w:gridCol w:w="2885"/>
      </w:tblGrid>
      <w:tr w:rsidR="00F24511" w:rsidRPr="00E821A8" w:rsidTr="003D7084">
        <w:trPr>
          <w:trHeight w:val="114"/>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F24511" w:rsidRPr="00E821A8" w:rsidRDefault="00D07601" w:rsidP="003D7084">
            <w:pPr>
              <w:spacing w:after="0" w:line="240" w:lineRule="auto"/>
              <w:rPr>
                <w:rFonts w:eastAsia="MS PGothic" w:cstheme="minorHAnsi"/>
                <w:b/>
                <w:sz w:val="24"/>
                <w:szCs w:val="24"/>
              </w:rPr>
            </w:pPr>
            <w:r w:rsidRPr="00D07601">
              <w:rPr>
                <w:rFonts w:eastAsia="MS PGothic" w:cstheme="minorHAnsi"/>
                <w:b/>
                <w:sz w:val="24"/>
                <w:szCs w:val="24"/>
              </w:rPr>
              <w:t>Content</w:t>
            </w:r>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F24511" w:rsidRPr="00E821A8" w:rsidRDefault="00D07601" w:rsidP="003D7084">
            <w:pPr>
              <w:spacing w:after="0" w:line="240" w:lineRule="auto"/>
              <w:rPr>
                <w:rFonts w:eastAsia="MS PGothic" w:cstheme="minorHAnsi"/>
                <w:b/>
                <w:bCs/>
                <w:sz w:val="24"/>
                <w:szCs w:val="24"/>
              </w:rPr>
            </w:pPr>
            <w:r w:rsidRPr="00D07601">
              <w:rPr>
                <w:rFonts w:eastAsia="MS PGothic" w:cstheme="minorHAnsi"/>
                <w:b/>
                <w:bCs/>
                <w:sz w:val="24"/>
                <w:szCs w:val="24"/>
              </w:rPr>
              <w:t> Precondition</w:t>
            </w:r>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F24511" w:rsidRPr="00E821A8" w:rsidRDefault="00D07601" w:rsidP="003D7084">
            <w:pPr>
              <w:spacing w:after="0" w:line="240" w:lineRule="auto"/>
              <w:rPr>
                <w:rFonts w:eastAsia="MS PGothic" w:cstheme="minorHAnsi"/>
                <w:b/>
                <w:bCs/>
                <w:sz w:val="24"/>
                <w:szCs w:val="24"/>
              </w:rPr>
            </w:pPr>
            <w:r w:rsidRPr="00D07601">
              <w:rPr>
                <w:rFonts w:eastAsia="MS PGothic" w:cstheme="minorHAnsi"/>
                <w:b/>
                <w:bCs/>
                <w:sz w:val="24"/>
                <w:szCs w:val="24"/>
              </w:rPr>
              <w:t> Test case procedure</w:t>
            </w:r>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F24511" w:rsidRPr="00E821A8" w:rsidRDefault="00D07601" w:rsidP="003D7084">
            <w:pPr>
              <w:spacing w:after="0" w:line="240" w:lineRule="auto"/>
              <w:rPr>
                <w:rFonts w:eastAsia="MS PGothic" w:cstheme="minorHAnsi"/>
                <w:b/>
                <w:bCs/>
                <w:sz w:val="24"/>
                <w:szCs w:val="24"/>
              </w:rPr>
            </w:pPr>
            <w:r w:rsidRPr="00D07601">
              <w:rPr>
                <w:rFonts w:eastAsia="MS PGothic" w:cstheme="minorHAnsi"/>
                <w:b/>
                <w:bCs/>
                <w:sz w:val="24"/>
                <w:szCs w:val="24"/>
              </w:rPr>
              <w:t>Expected output</w:t>
            </w:r>
          </w:p>
        </w:tc>
      </w:tr>
      <w:tr w:rsidR="00F24511" w:rsidRPr="00E821A8" w:rsidTr="003D7084">
        <w:trPr>
          <w:trHeight w:val="1142"/>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F24511" w:rsidRPr="00E821A8" w:rsidRDefault="00D07601" w:rsidP="003D7084">
            <w:pPr>
              <w:spacing w:after="0" w:line="240" w:lineRule="auto"/>
              <w:rPr>
                <w:rFonts w:eastAsia="MS PGothic" w:cstheme="minorHAnsi"/>
                <w:sz w:val="24"/>
                <w:szCs w:val="24"/>
              </w:rPr>
            </w:pPr>
            <w:r w:rsidRPr="00D07601">
              <w:rPr>
                <w:rFonts w:eastAsia="MS PGothic" w:cstheme="minorHAnsi"/>
                <w:sz w:val="24"/>
                <w:szCs w:val="24"/>
              </w:rPr>
              <w:t>Check delete timesheet</w:t>
            </w:r>
          </w:p>
        </w:tc>
        <w:tc>
          <w:tcPr>
            <w:tcW w:w="2163" w:type="dxa"/>
            <w:tcBorders>
              <w:top w:val="single" w:sz="4" w:space="0" w:color="000000"/>
              <w:left w:val="nil"/>
              <w:bottom w:val="single" w:sz="4" w:space="0" w:color="000000"/>
              <w:right w:val="single" w:sz="4" w:space="0" w:color="000000"/>
            </w:tcBorders>
            <w:shd w:val="clear" w:color="000000" w:fill="FFFFFF"/>
            <w:hideMark/>
          </w:tcPr>
          <w:p w:rsidR="00F24511" w:rsidRPr="00E821A8" w:rsidRDefault="00D07601" w:rsidP="000643C8">
            <w:pPr>
              <w:shd w:val="clear" w:color="FFFFCC" w:fill="FFFFFF"/>
              <w:spacing w:before="100" w:beforeAutospacing="1" w:after="0" w:afterAutospacing="1" w:line="240" w:lineRule="auto"/>
              <w:rPr>
                <w:rFonts w:eastAsia="MS PGothic" w:cstheme="minorHAnsi"/>
                <w:sz w:val="24"/>
                <w:szCs w:val="24"/>
              </w:rPr>
            </w:pPr>
            <w:r w:rsidRPr="00D07601">
              <w:rPr>
                <w:rFonts w:eastAsia="MS PGothic" w:cstheme="minorHAnsi"/>
                <w:sz w:val="24"/>
                <w:szCs w:val="24"/>
              </w:rPr>
              <w:t>User is team member or PM</w:t>
            </w:r>
          </w:p>
        </w:tc>
        <w:tc>
          <w:tcPr>
            <w:tcW w:w="2794" w:type="dxa"/>
            <w:tcBorders>
              <w:top w:val="single" w:sz="4" w:space="0" w:color="000000"/>
              <w:left w:val="nil"/>
              <w:bottom w:val="single" w:sz="4" w:space="0" w:color="000000"/>
              <w:right w:val="single" w:sz="4" w:space="0" w:color="000000"/>
            </w:tcBorders>
            <w:shd w:val="clear" w:color="000000" w:fill="FFFFFF"/>
            <w:hideMark/>
          </w:tcPr>
          <w:p w:rsidR="003D7084" w:rsidRDefault="00F24511">
            <w:pPr>
              <w:spacing w:after="0" w:line="240" w:lineRule="auto"/>
              <w:rPr>
                <w:rFonts w:eastAsia="MS PGothic" w:cstheme="minorHAnsi"/>
                <w:sz w:val="24"/>
                <w:szCs w:val="24"/>
              </w:rPr>
            </w:pPr>
            <w:r w:rsidRPr="00E821A8">
              <w:rPr>
                <w:rFonts w:eastAsia="MS PGothic" w:cstheme="minorHAnsi"/>
                <w:sz w:val="24"/>
                <w:szCs w:val="24"/>
              </w:rPr>
              <w:t xml:space="preserve">1. </w:t>
            </w:r>
            <w:r w:rsidR="00D07601" w:rsidRPr="00D07601">
              <w:rPr>
                <w:rFonts w:eastAsia="MS PGothic" w:cstheme="minorHAnsi"/>
                <w:sz w:val="24"/>
                <w:szCs w:val="24"/>
              </w:rPr>
              <w:t>Log in</w:t>
            </w:r>
          </w:p>
          <w:p w:rsidR="003D7084" w:rsidRDefault="00F24511">
            <w:pPr>
              <w:spacing w:after="0" w:line="240" w:lineRule="auto"/>
              <w:rPr>
                <w:rFonts w:eastAsia="MS PGothic" w:cstheme="minorHAnsi"/>
                <w:sz w:val="24"/>
                <w:szCs w:val="24"/>
              </w:rPr>
            </w:pPr>
            <w:r w:rsidRPr="00E821A8">
              <w:rPr>
                <w:rFonts w:eastAsia="MS PGothic" w:cstheme="minorHAnsi"/>
                <w:sz w:val="24"/>
                <w:szCs w:val="24"/>
              </w:rPr>
              <w:t xml:space="preserve">2.  </w:t>
            </w:r>
            <w:r w:rsidR="00D07601" w:rsidRPr="00D07601">
              <w:rPr>
                <w:rFonts w:eastAsia="MS PGothic" w:cstheme="minorHAnsi"/>
                <w:sz w:val="24"/>
                <w:szCs w:val="24"/>
              </w:rPr>
              <w:t>Tick at least one timesheet and Click delete button</w:t>
            </w:r>
          </w:p>
        </w:tc>
        <w:tc>
          <w:tcPr>
            <w:tcW w:w="2885" w:type="dxa"/>
            <w:tcBorders>
              <w:top w:val="single" w:sz="4" w:space="0" w:color="000000"/>
              <w:left w:val="nil"/>
              <w:bottom w:val="single" w:sz="4" w:space="0" w:color="000000"/>
              <w:right w:val="single" w:sz="4" w:space="0" w:color="000000"/>
            </w:tcBorders>
            <w:shd w:val="clear" w:color="000000" w:fill="FFFFFF"/>
            <w:hideMark/>
          </w:tcPr>
          <w:p w:rsidR="003D7084" w:rsidRDefault="00D07601">
            <w:pPr>
              <w:spacing w:after="0" w:line="240" w:lineRule="auto"/>
              <w:rPr>
                <w:rFonts w:eastAsia="MS PGothic" w:cstheme="minorHAnsi"/>
                <w:sz w:val="24"/>
                <w:szCs w:val="24"/>
              </w:rPr>
            </w:pPr>
            <w:r w:rsidRPr="00D07601">
              <w:rPr>
                <w:rFonts w:eastAsia="MS PGothic" w:cstheme="minorHAnsi"/>
                <w:sz w:val="24"/>
                <w:szCs w:val="24"/>
              </w:rPr>
              <w:t>1 PM is able to delete all timesheet of that project / team member can delete their own timesheet.</w:t>
            </w:r>
          </w:p>
        </w:tc>
      </w:tr>
    </w:tbl>
    <w:p w:rsidR="00F24511" w:rsidRPr="00E821A8" w:rsidRDefault="00F24511" w:rsidP="00F24511">
      <w:pPr>
        <w:rPr>
          <w:rFonts w:cstheme="minorHAnsi"/>
          <w:sz w:val="24"/>
          <w:szCs w:val="24"/>
        </w:rPr>
      </w:pPr>
    </w:p>
    <w:p w:rsidR="00F24511" w:rsidRPr="00E821A8" w:rsidRDefault="00F24511" w:rsidP="00F24511">
      <w:pPr>
        <w:pStyle w:val="Heading4"/>
        <w:rPr>
          <w:rFonts w:asciiTheme="minorHAnsi" w:hAnsiTheme="minorHAnsi" w:cstheme="minorHAnsi"/>
          <w:sz w:val="24"/>
          <w:szCs w:val="24"/>
        </w:rPr>
      </w:pPr>
      <w:r w:rsidRPr="00E821A8">
        <w:rPr>
          <w:rFonts w:asciiTheme="minorHAnsi" w:hAnsiTheme="minorHAnsi" w:cstheme="minorHAnsi"/>
          <w:sz w:val="24"/>
          <w:szCs w:val="24"/>
        </w:rPr>
        <w:t>5</w:t>
      </w:r>
      <w:r w:rsidR="00D07601" w:rsidRPr="00D07601">
        <w:rPr>
          <w:rFonts w:asciiTheme="minorHAnsi" w:hAnsiTheme="minorHAnsi" w:cstheme="minorHAnsi"/>
          <w:sz w:val="24"/>
          <w:szCs w:val="24"/>
        </w:rPr>
        <w:t>.</w:t>
      </w:r>
      <w:r w:rsidRPr="00E821A8">
        <w:rPr>
          <w:rFonts w:asciiTheme="minorHAnsi" w:hAnsiTheme="minorHAnsi" w:cstheme="minorHAnsi"/>
          <w:sz w:val="24"/>
          <w:szCs w:val="24"/>
        </w:rPr>
        <w:t>4</w:t>
      </w:r>
      <w:r w:rsidR="00D07601" w:rsidRPr="00D07601">
        <w:rPr>
          <w:rFonts w:asciiTheme="minorHAnsi" w:hAnsiTheme="minorHAnsi" w:cstheme="minorHAnsi"/>
          <w:sz w:val="24"/>
          <w:szCs w:val="24"/>
        </w:rPr>
        <w:t>.</w:t>
      </w:r>
      <w:r w:rsidR="000643C8" w:rsidRPr="00E821A8">
        <w:rPr>
          <w:rFonts w:asciiTheme="minorHAnsi" w:hAnsiTheme="minorHAnsi" w:cstheme="minorHAnsi"/>
          <w:sz w:val="24"/>
          <w:szCs w:val="24"/>
        </w:rPr>
        <w:t>9</w:t>
      </w:r>
      <w:r w:rsidR="00D07601" w:rsidRPr="00D07601">
        <w:rPr>
          <w:rFonts w:asciiTheme="minorHAnsi" w:hAnsiTheme="minorHAnsi" w:cstheme="minorHAnsi"/>
          <w:sz w:val="24"/>
          <w:szCs w:val="24"/>
        </w:rPr>
        <w:t>Check approve timesheet</w:t>
      </w:r>
      <w:r w:rsidR="00D07601" w:rsidRPr="00D07601">
        <w:rPr>
          <w:rFonts w:asciiTheme="minorHAnsi" w:hAnsiTheme="minorHAnsi" w:cstheme="minorHAnsi"/>
          <w:sz w:val="24"/>
          <w:szCs w:val="24"/>
        </w:rPr>
        <w:tab/>
      </w:r>
      <w:r w:rsidR="00D07601" w:rsidRPr="00D07601">
        <w:rPr>
          <w:rFonts w:asciiTheme="minorHAnsi" w:hAnsiTheme="minorHAnsi" w:cstheme="minorHAnsi"/>
          <w:sz w:val="24"/>
          <w:szCs w:val="24"/>
        </w:rPr>
        <w:tab/>
      </w:r>
      <w:r w:rsidR="00D07601" w:rsidRPr="00D07601">
        <w:rPr>
          <w:rFonts w:asciiTheme="minorHAnsi" w:hAnsiTheme="minorHAnsi" w:cstheme="minorHAnsi"/>
          <w:sz w:val="24"/>
          <w:szCs w:val="24"/>
        </w:rPr>
        <w:tab/>
      </w:r>
    </w:p>
    <w:tbl>
      <w:tblPr>
        <w:tblW w:w="9379" w:type="dxa"/>
        <w:tblInd w:w="103" w:type="dxa"/>
        <w:tblLayout w:type="fixed"/>
        <w:tblLook w:val="04A0"/>
      </w:tblPr>
      <w:tblGrid>
        <w:gridCol w:w="1537"/>
        <w:gridCol w:w="2163"/>
        <w:gridCol w:w="2794"/>
        <w:gridCol w:w="2885"/>
      </w:tblGrid>
      <w:tr w:rsidR="00F24511" w:rsidRPr="00E821A8" w:rsidTr="003D7084">
        <w:trPr>
          <w:trHeight w:val="114"/>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F24511" w:rsidRPr="00E821A8" w:rsidRDefault="00D07601" w:rsidP="003D7084">
            <w:pPr>
              <w:spacing w:after="0" w:line="240" w:lineRule="auto"/>
              <w:rPr>
                <w:rFonts w:eastAsia="MS PGothic" w:cstheme="minorHAnsi"/>
                <w:b/>
                <w:sz w:val="24"/>
                <w:szCs w:val="24"/>
              </w:rPr>
            </w:pPr>
            <w:r w:rsidRPr="00D07601">
              <w:rPr>
                <w:rFonts w:eastAsia="MS PGothic" w:cstheme="minorHAnsi"/>
                <w:b/>
                <w:sz w:val="24"/>
                <w:szCs w:val="24"/>
              </w:rPr>
              <w:t>Content</w:t>
            </w:r>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F24511" w:rsidRPr="00E821A8" w:rsidRDefault="00D07601" w:rsidP="003D7084">
            <w:pPr>
              <w:spacing w:after="0" w:line="240" w:lineRule="auto"/>
              <w:rPr>
                <w:rFonts w:eastAsia="MS PGothic" w:cstheme="minorHAnsi"/>
                <w:b/>
                <w:bCs/>
                <w:sz w:val="24"/>
                <w:szCs w:val="24"/>
              </w:rPr>
            </w:pPr>
            <w:r w:rsidRPr="00D07601">
              <w:rPr>
                <w:rFonts w:eastAsia="MS PGothic" w:cstheme="minorHAnsi"/>
                <w:b/>
                <w:bCs/>
                <w:sz w:val="24"/>
                <w:szCs w:val="24"/>
              </w:rPr>
              <w:t> Precondition</w:t>
            </w:r>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F24511" w:rsidRPr="00E821A8" w:rsidRDefault="00D07601" w:rsidP="003D7084">
            <w:pPr>
              <w:spacing w:after="0" w:line="240" w:lineRule="auto"/>
              <w:rPr>
                <w:rFonts w:eastAsia="MS PGothic" w:cstheme="minorHAnsi"/>
                <w:b/>
                <w:bCs/>
                <w:sz w:val="24"/>
                <w:szCs w:val="24"/>
              </w:rPr>
            </w:pPr>
            <w:r w:rsidRPr="00D07601">
              <w:rPr>
                <w:rFonts w:eastAsia="MS PGothic" w:cstheme="minorHAnsi"/>
                <w:b/>
                <w:bCs/>
                <w:sz w:val="24"/>
                <w:szCs w:val="24"/>
              </w:rPr>
              <w:t> Test case procedure</w:t>
            </w:r>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F24511" w:rsidRPr="00E821A8" w:rsidRDefault="00D07601" w:rsidP="003D7084">
            <w:pPr>
              <w:spacing w:after="0" w:line="240" w:lineRule="auto"/>
              <w:rPr>
                <w:rFonts w:eastAsia="MS PGothic" w:cstheme="minorHAnsi"/>
                <w:b/>
                <w:bCs/>
                <w:sz w:val="24"/>
                <w:szCs w:val="24"/>
              </w:rPr>
            </w:pPr>
            <w:r w:rsidRPr="00D07601">
              <w:rPr>
                <w:rFonts w:eastAsia="MS PGothic" w:cstheme="minorHAnsi"/>
                <w:b/>
                <w:bCs/>
                <w:sz w:val="24"/>
                <w:szCs w:val="24"/>
              </w:rPr>
              <w:t>Expected output</w:t>
            </w:r>
          </w:p>
        </w:tc>
      </w:tr>
      <w:tr w:rsidR="00F24511" w:rsidRPr="00E821A8" w:rsidTr="003D7084">
        <w:trPr>
          <w:trHeight w:val="1142"/>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F24511" w:rsidRPr="00E821A8" w:rsidRDefault="00D07601" w:rsidP="003D7084">
            <w:pPr>
              <w:spacing w:after="0" w:line="240" w:lineRule="auto"/>
              <w:rPr>
                <w:rFonts w:eastAsia="MS PGothic" w:cstheme="minorHAnsi"/>
                <w:sz w:val="24"/>
                <w:szCs w:val="24"/>
              </w:rPr>
            </w:pPr>
            <w:r w:rsidRPr="00D07601">
              <w:rPr>
                <w:rFonts w:eastAsia="MS PGothic" w:cstheme="minorHAnsi"/>
                <w:sz w:val="24"/>
                <w:szCs w:val="24"/>
              </w:rPr>
              <w:t>Check approve timesheet</w:t>
            </w:r>
          </w:p>
        </w:tc>
        <w:tc>
          <w:tcPr>
            <w:tcW w:w="2163" w:type="dxa"/>
            <w:tcBorders>
              <w:top w:val="single" w:sz="4" w:space="0" w:color="000000"/>
              <w:left w:val="nil"/>
              <w:bottom w:val="single" w:sz="4" w:space="0" w:color="000000"/>
              <w:right w:val="single" w:sz="4" w:space="0" w:color="000000"/>
            </w:tcBorders>
            <w:shd w:val="clear" w:color="000000" w:fill="FFFFFF"/>
            <w:hideMark/>
          </w:tcPr>
          <w:p w:rsidR="00F24511" w:rsidRPr="00E821A8" w:rsidRDefault="00D07601" w:rsidP="000643C8">
            <w:pPr>
              <w:spacing w:after="0" w:line="240" w:lineRule="auto"/>
              <w:rPr>
                <w:rFonts w:eastAsia="MS PGothic" w:cstheme="minorHAnsi"/>
                <w:sz w:val="24"/>
                <w:szCs w:val="24"/>
              </w:rPr>
            </w:pPr>
            <w:r w:rsidRPr="00D07601">
              <w:rPr>
                <w:rFonts w:eastAsia="MS PGothic" w:cstheme="minorHAnsi"/>
                <w:sz w:val="24"/>
                <w:szCs w:val="24"/>
              </w:rPr>
              <w:t>User is PM of one project</w:t>
            </w:r>
          </w:p>
        </w:tc>
        <w:tc>
          <w:tcPr>
            <w:tcW w:w="2794" w:type="dxa"/>
            <w:tcBorders>
              <w:top w:val="single" w:sz="4" w:space="0" w:color="000000"/>
              <w:left w:val="nil"/>
              <w:bottom w:val="single" w:sz="4" w:space="0" w:color="000000"/>
              <w:right w:val="single" w:sz="4" w:space="0" w:color="000000"/>
            </w:tcBorders>
            <w:shd w:val="clear" w:color="000000" w:fill="FFFFFF"/>
            <w:hideMark/>
          </w:tcPr>
          <w:p w:rsidR="000643C8" w:rsidRPr="00E821A8" w:rsidRDefault="00D07601" w:rsidP="000643C8">
            <w:pPr>
              <w:pStyle w:val="ListParagraph"/>
              <w:numPr>
                <w:ilvl w:val="0"/>
                <w:numId w:val="150"/>
              </w:numPr>
              <w:spacing w:after="0" w:line="240" w:lineRule="auto"/>
              <w:rPr>
                <w:rFonts w:eastAsia="MS PGothic" w:cstheme="minorHAnsi"/>
                <w:sz w:val="24"/>
                <w:szCs w:val="24"/>
              </w:rPr>
            </w:pPr>
            <w:r w:rsidRPr="00D07601">
              <w:rPr>
                <w:rFonts w:eastAsia="MS PGothic" w:cstheme="minorHAnsi"/>
                <w:sz w:val="24"/>
                <w:szCs w:val="24"/>
              </w:rPr>
              <w:t>Log in</w:t>
            </w:r>
          </w:p>
          <w:p w:rsidR="00F24511" w:rsidRPr="00E821A8" w:rsidRDefault="00D07601" w:rsidP="000643C8">
            <w:pPr>
              <w:pStyle w:val="ListParagraph"/>
              <w:numPr>
                <w:ilvl w:val="0"/>
                <w:numId w:val="150"/>
              </w:numPr>
              <w:spacing w:after="0" w:line="240" w:lineRule="auto"/>
              <w:rPr>
                <w:rFonts w:eastAsia="MS PGothic" w:cstheme="minorHAnsi"/>
                <w:sz w:val="24"/>
                <w:szCs w:val="24"/>
              </w:rPr>
            </w:pPr>
            <w:r w:rsidRPr="00D07601">
              <w:rPr>
                <w:rFonts w:eastAsia="MS PGothic" w:cstheme="minorHAnsi"/>
                <w:sz w:val="24"/>
                <w:szCs w:val="24"/>
              </w:rPr>
              <w:t>Tick timesheet and click Approve button.</w:t>
            </w:r>
          </w:p>
        </w:tc>
        <w:tc>
          <w:tcPr>
            <w:tcW w:w="2885" w:type="dxa"/>
            <w:tcBorders>
              <w:top w:val="single" w:sz="4" w:space="0" w:color="000000"/>
              <w:left w:val="nil"/>
              <w:bottom w:val="single" w:sz="4" w:space="0" w:color="000000"/>
              <w:right w:val="single" w:sz="4" w:space="0" w:color="000000"/>
            </w:tcBorders>
            <w:shd w:val="clear" w:color="000000" w:fill="FFFFFF"/>
            <w:hideMark/>
          </w:tcPr>
          <w:p w:rsidR="00F24511" w:rsidRPr="00E821A8" w:rsidRDefault="00D07601" w:rsidP="000643C8">
            <w:pPr>
              <w:spacing w:after="0" w:line="240" w:lineRule="auto"/>
              <w:rPr>
                <w:rFonts w:eastAsia="MS PGothic" w:cstheme="minorHAnsi"/>
                <w:sz w:val="24"/>
                <w:szCs w:val="24"/>
              </w:rPr>
            </w:pPr>
            <w:proofErr w:type="gramStart"/>
            <w:r w:rsidRPr="00D07601">
              <w:rPr>
                <w:rFonts w:eastAsia="MS PGothic" w:cstheme="minorHAnsi"/>
                <w:sz w:val="24"/>
                <w:szCs w:val="24"/>
              </w:rPr>
              <w:t>timesheet</w:t>
            </w:r>
            <w:proofErr w:type="gramEnd"/>
            <w:r w:rsidRPr="00D07601">
              <w:rPr>
                <w:rFonts w:eastAsia="MS PGothic" w:cstheme="minorHAnsi"/>
                <w:sz w:val="24"/>
                <w:szCs w:val="24"/>
              </w:rPr>
              <w:t xml:space="preserve"> approved and status changed.</w:t>
            </w:r>
          </w:p>
        </w:tc>
      </w:tr>
    </w:tbl>
    <w:p w:rsidR="003D7084" w:rsidRDefault="003D7084">
      <w:pPr>
        <w:rPr>
          <w:rFonts w:cstheme="minorHAnsi"/>
          <w:sz w:val="24"/>
          <w:szCs w:val="24"/>
        </w:rPr>
      </w:pPr>
    </w:p>
    <w:p w:rsidR="00F24511" w:rsidRPr="00E821A8" w:rsidRDefault="00F24511" w:rsidP="00F24511">
      <w:pPr>
        <w:pStyle w:val="Heading4"/>
        <w:rPr>
          <w:rFonts w:asciiTheme="minorHAnsi" w:hAnsiTheme="minorHAnsi" w:cstheme="minorHAnsi"/>
          <w:sz w:val="24"/>
          <w:szCs w:val="24"/>
        </w:rPr>
      </w:pPr>
      <w:r w:rsidRPr="00E821A8">
        <w:rPr>
          <w:rFonts w:asciiTheme="minorHAnsi" w:hAnsiTheme="minorHAnsi" w:cstheme="minorHAnsi"/>
          <w:sz w:val="24"/>
          <w:szCs w:val="24"/>
        </w:rPr>
        <w:t>5</w:t>
      </w:r>
      <w:r w:rsidR="00D07601" w:rsidRPr="00D07601">
        <w:rPr>
          <w:rFonts w:asciiTheme="minorHAnsi" w:hAnsiTheme="minorHAnsi" w:cstheme="minorHAnsi"/>
          <w:sz w:val="24"/>
          <w:szCs w:val="24"/>
        </w:rPr>
        <w:t>.</w:t>
      </w:r>
      <w:r w:rsidRPr="00E821A8">
        <w:rPr>
          <w:rFonts w:asciiTheme="minorHAnsi" w:hAnsiTheme="minorHAnsi" w:cstheme="minorHAnsi"/>
          <w:sz w:val="24"/>
          <w:szCs w:val="24"/>
        </w:rPr>
        <w:t>4</w:t>
      </w:r>
      <w:r w:rsidR="00D07601" w:rsidRPr="00D07601">
        <w:rPr>
          <w:rFonts w:asciiTheme="minorHAnsi" w:hAnsiTheme="minorHAnsi" w:cstheme="minorHAnsi"/>
          <w:sz w:val="24"/>
          <w:szCs w:val="24"/>
        </w:rPr>
        <w:t>.</w:t>
      </w:r>
      <w:r w:rsidR="000643C8" w:rsidRPr="00E821A8">
        <w:rPr>
          <w:rFonts w:asciiTheme="minorHAnsi" w:hAnsiTheme="minorHAnsi" w:cstheme="minorHAnsi"/>
          <w:sz w:val="24"/>
          <w:szCs w:val="24"/>
        </w:rPr>
        <w:t>10</w:t>
      </w:r>
      <w:r w:rsidR="00D07601" w:rsidRPr="00D07601">
        <w:rPr>
          <w:rFonts w:asciiTheme="minorHAnsi" w:hAnsiTheme="minorHAnsi" w:cstheme="minorHAnsi"/>
          <w:sz w:val="24"/>
          <w:szCs w:val="24"/>
        </w:rPr>
        <w:t>Check reject timesheet</w:t>
      </w:r>
    </w:p>
    <w:tbl>
      <w:tblPr>
        <w:tblW w:w="9379" w:type="dxa"/>
        <w:tblInd w:w="103" w:type="dxa"/>
        <w:tblLayout w:type="fixed"/>
        <w:tblLook w:val="04A0"/>
      </w:tblPr>
      <w:tblGrid>
        <w:gridCol w:w="1537"/>
        <w:gridCol w:w="2163"/>
        <w:gridCol w:w="2794"/>
        <w:gridCol w:w="2885"/>
      </w:tblGrid>
      <w:tr w:rsidR="00F24511" w:rsidRPr="00E821A8" w:rsidTr="003D7084">
        <w:trPr>
          <w:trHeight w:val="114"/>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F24511" w:rsidRPr="00E821A8" w:rsidRDefault="00D07601" w:rsidP="003D7084">
            <w:pPr>
              <w:spacing w:after="0" w:line="240" w:lineRule="auto"/>
              <w:rPr>
                <w:rFonts w:eastAsia="MS PGothic" w:cstheme="minorHAnsi"/>
                <w:b/>
                <w:sz w:val="24"/>
                <w:szCs w:val="24"/>
              </w:rPr>
            </w:pPr>
            <w:r w:rsidRPr="00D07601">
              <w:rPr>
                <w:rFonts w:eastAsia="MS PGothic" w:cstheme="minorHAnsi"/>
                <w:b/>
                <w:sz w:val="24"/>
                <w:szCs w:val="24"/>
              </w:rPr>
              <w:t>Content</w:t>
            </w:r>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F24511" w:rsidRPr="00E821A8" w:rsidRDefault="00D07601" w:rsidP="003D7084">
            <w:pPr>
              <w:spacing w:after="0" w:line="240" w:lineRule="auto"/>
              <w:rPr>
                <w:rFonts w:eastAsia="MS PGothic" w:cstheme="minorHAnsi"/>
                <w:b/>
                <w:bCs/>
                <w:sz w:val="24"/>
                <w:szCs w:val="24"/>
              </w:rPr>
            </w:pPr>
            <w:r w:rsidRPr="00D07601">
              <w:rPr>
                <w:rFonts w:eastAsia="MS PGothic" w:cstheme="minorHAnsi"/>
                <w:b/>
                <w:bCs/>
                <w:sz w:val="24"/>
                <w:szCs w:val="24"/>
              </w:rPr>
              <w:t> Precondition</w:t>
            </w:r>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F24511" w:rsidRPr="00E821A8" w:rsidRDefault="00D07601" w:rsidP="003D7084">
            <w:pPr>
              <w:spacing w:after="0" w:line="240" w:lineRule="auto"/>
              <w:rPr>
                <w:rFonts w:eastAsia="MS PGothic" w:cstheme="minorHAnsi"/>
                <w:b/>
                <w:bCs/>
                <w:sz w:val="24"/>
                <w:szCs w:val="24"/>
              </w:rPr>
            </w:pPr>
            <w:r w:rsidRPr="00D07601">
              <w:rPr>
                <w:rFonts w:eastAsia="MS PGothic" w:cstheme="minorHAnsi"/>
                <w:b/>
                <w:bCs/>
                <w:sz w:val="24"/>
                <w:szCs w:val="24"/>
              </w:rPr>
              <w:t> Test case procedure</w:t>
            </w:r>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F24511" w:rsidRPr="00E821A8" w:rsidRDefault="00D07601" w:rsidP="003D7084">
            <w:pPr>
              <w:spacing w:after="0" w:line="240" w:lineRule="auto"/>
              <w:rPr>
                <w:rFonts w:eastAsia="MS PGothic" w:cstheme="minorHAnsi"/>
                <w:b/>
                <w:bCs/>
                <w:sz w:val="24"/>
                <w:szCs w:val="24"/>
              </w:rPr>
            </w:pPr>
            <w:r w:rsidRPr="00D07601">
              <w:rPr>
                <w:rFonts w:eastAsia="MS PGothic" w:cstheme="minorHAnsi"/>
                <w:b/>
                <w:bCs/>
                <w:sz w:val="24"/>
                <w:szCs w:val="24"/>
              </w:rPr>
              <w:t>Expected output</w:t>
            </w:r>
          </w:p>
        </w:tc>
      </w:tr>
      <w:tr w:rsidR="000643C8" w:rsidRPr="00E821A8" w:rsidTr="003D7084">
        <w:trPr>
          <w:trHeight w:val="1142"/>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0643C8" w:rsidRPr="00E821A8" w:rsidRDefault="00D07601" w:rsidP="003D7084">
            <w:pPr>
              <w:spacing w:after="0" w:line="240" w:lineRule="auto"/>
              <w:rPr>
                <w:rFonts w:eastAsia="MS PGothic" w:cstheme="minorHAnsi"/>
                <w:sz w:val="24"/>
                <w:szCs w:val="24"/>
              </w:rPr>
            </w:pPr>
            <w:r w:rsidRPr="00D07601">
              <w:rPr>
                <w:rFonts w:eastAsia="MS PGothic" w:cstheme="minorHAnsi"/>
                <w:sz w:val="24"/>
                <w:szCs w:val="24"/>
              </w:rPr>
              <w:t>Check reject timesheet</w:t>
            </w:r>
          </w:p>
        </w:tc>
        <w:tc>
          <w:tcPr>
            <w:tcW w:w="2163" w:type="dxa"/>
            <w:tcBorders>
              <w:top w:val="single" w:sz="4" w:space="0" w:color="000000"/>
              <w:left w:val="nil"/>
              <w:bottom w:val="single" w:sz="4" w:space="0" w:color="000000"/>
              <w:right w:val="single" w:sz="4" w:space="0" w:color="000000"/>
            </w:tcBorders>
            <w:shd w:val="clear" w:color="000000" w:fill="FFFFFF"/>
            <w:hideMark/>
          </w:tcPr>
          <w:p w:rsidR="000643C8" w:rsidRPr="00E821A8" w:rsidRDefault="000643C8" w:rsidP="003D7084">
            <w:pPr>
              <w:spacing w:after="0" w:line="240" w:lineRule="auto"/>
              <w:rPr>
                <w:rFonts w:eastAsia="MS PGothic" w:cstheme="minorHAnsi"/>
                <w:sz w:val="24"/>
                <w:szCs w:val="24"/>
              </w:rPr>
            </w:pPr>
            <w:r w:rsidRPr="00E821A8">
              <w:rPr>
                <w:rFonts w:eastAsia="MS PGothic" w:cstheme="minorHAnsi"/>
                <w:sz w:val="24"/>
                <w:szCs w:val="24"/>
              </w:rPr>
              <w:t>User is PM of one project</w:t>
            </w:r>
          </w:p>
        </w:tc>
        <w:tc>
          <w:tcPr>
            <w:tcW w:w="2794" w:type="dxa"/>
            <w:tcBorders>
              <w:top w:val="single" w:sz="4" w:space="0" w:color="000000"/>
              <w:left w:val="nil"/>
              <w:bottom w:val="single" w:sz="4" w:space="0" w:color="000000"/>
              <w:right w:val="single" w:sz="4" w:space="0" w:color="000000"/>
            </w:tcBorders>
            <w:shd w:val="clear" w:color="000000" w:fill="FFFFFF"/>
            <w:hideMark/>
          </w:tcPr>
          <w:p w:rsidR="000643C8" w:rsidRPr="00E821A8" w:rsidRDefault="000643C8" w:rsidP="003D7084">
            <w:pPr>
              <w:pStyle w:val="ListParagraph"/>
              <w:numPr>
                <w:ilvl w:val="0"/>
                <w:numId w:val="150"/>
              </w:numPr>
              <w:spacing w:after="0" w:line="240" w:lineRule="auto"/>
              <w:rPr>
                <w:rFonts w:eastAsia="MS PGothic" w:cstheme="minorHAnsi"/>
                <w:sz w:val="24"/>
                <w:szCs w:val="24"/>
              </w:rPr>
            </w:pPr>
            <w:r w:rsidRPr="00E821A8">
              <w:rPr>
                <w:rFonts w:eastAsia="MS PGothic" w:cstheme="minorHAnsi"/>
                <w:sz w:val="24"/>
                <w:szCs w:val="24"/>
              </w:rPr>
              <w:t>Log in</w:t>
            </w:r>
          </w:p>
          <w:p w:rsidR="000643C8" w:rsidRPr="00E821A8" w:rsidRDefault="000643C8" w:rsidP="003D7084">
            <w:pPr>
              <w:pStyle w:val="ListParagraph"/>
              <w:numPr>
                <w:ilvl w:val="0"/>
                <w:numId w:val="150"/>
              </w:numPr>
              <w:spacing w:after="0" w:line="240" w:lineRule="auto"/>
              <w:rPr>
                <w:rFonts w:eastAsia="MS PGothic" w:cstheme="minorHAnsi"/>
                <w:sz w:val="24"/>
                <w:szCs w:val="24"/>
              </w:rPr>
            </w:pPr>
            <w:r w:rsidRPr="00E821A8">
              <w:rPr>
                <w:rFonts w:eastAsia="MS PGothic" w:cstheme="minorHAnsi"/>
                <w:sz w:val="24"/>
                <w:szCs w:val="24"/>
              </w:rPr>
              <w:t xml:space="preserve">Tick timesheet and click </w:t>
            </w:r>
            <w:r w:rsidR="00D07601" w:rsidRPr="00D07601">
              <w:rPr>
                <w:rFonts w:eastAsia="MS PGothic" w:cstheme="minorHAnsi"/>
                <w:sz w:val="24"/>
                <w:szCs w:val="24"/>
              </w:rPr>
              <w:t xml:space="preserve">reject </w:t>
            </w:r>
            <w:r w:rsidRPr="00E821A8">
              <w:rPr>
                <w:rFonts w:eastAsia="MS PGothic" w:cstheme="minorHAnsi"/>
                <w:sz w:val="24"/>
                <w:szCs w:val="24"/>
              </w:rPr>
              <w:t>button.</w:t>
            </w:r>
          </w:p>
        </w:tc>
        <w:tc>
          <w:tcPr>
            <w:tcW w:w="2885" w:type="dxa"/>
            <w:tcBorders>
              <w:top w:val="single" w:sz="4" w:space="0" w:color="000000"/>
              <w:left w:val="nil"/>
              <w:bottom w:val="single" w:sz="4" w:space="0" w:color="000000"/>
              <w:right w:val="single" w:sz="4" w:space="0" w:color="000000"/>
            </w:tcBorders>
            <w:shd w:val="clear" w:color="000000" w:fill="FFFFFF"/>
            <w:hideMark/>
          </w:tcPr>
          <w:p w:rsidR="000643C8" w:rsidRPr="00E821A8" w:rsidRDefault="000643C8" w:rsidP="003D7084">
            <w:pPr>
              <w:spacing w:after="0" w:line="240" w:lineRule="auto"/>
              <w:rPr>
                <w:rFonts w:eastAsia="MS PGothic" w:cstheme="minorHAnsi"/>
                <w:sz w:val="24"/>
                <w:szCs w:val="24"/>
              </w:rPr>
            </w:pPr>
            <w:proofErr w:type="spellStart"/>
            <w:proofErr w:type="gramStart"/>
            <w:r w:rsidRPr="00E821A8">
              <w:rPr>
                <w:rFonts w:eastAsia="MS PGothic" w:cstheme="minorHAnsi"/>
                <w:sz w:val="24"/>
                <w:szCs w:val="24"/>
              </w:rPr>
              <w:t>timesheet</w:t>
            </w:r>
            <w:r w:rsidR="00D07601" w:rsidRPr="00D07601">
              <w:rPr>
                <w:rFonts w:eastAsia="MS PGothic" w:cstheme="minorHAnsi"/>
                <w:sz w:val="24"/>
                <w:szCs w:val="24"/>
              </w:rPr>
              <w:t>reject</w:t>
            </w:r>
            <w:r w:rsidRPr="00E821A8">
              <w:rPr>
                <w:rFonts w:eastAsia="MS PGothic" w:cstheme="minorHAnsi"/>
                <w:sz w:val="24"/>
                <w:szCs w:val="24"/>
              </w:rPr>
              <w:t>ed</w:t>
            </w:r>
            <w:proofErr w:type="spellEnd"/>
            <w:proofErr w:type="gramEnd"/>
            <w:r w:rsidRPr="00E821A8">
              <w:rPr>
                <w:rFonts w:eastAsia="MS PGothic" w:cstheme="minorHAnsi"/>
                <w:sz w:val="24"/>
                <w:szCs w:val="24"/>
              </w:rPr>
              <w:t xml:space="preserve"> and status changed.</w:t>
            </w:r>
          </w:p>
        </w:tc>
      </w:tr>
    </w:tbl>
    <w:p w:rsidR="003D7084" w:rsidRDefault="003D7084">
      <w:pPr>
        <w:rPr>
          <w:rFonts w:cstheme="minorHAnsi"/>
          <w:sz w:val="24"/>
          <w:szCs w:val="24"/>
        </w:rPr>
      </w:pPr>
    </w:p>
    <w:p w:rsidR="000B445B" w:rsidRPr="00E821A8" w:rsidRDefault="000B445B" w:rsidP="000B445B">
      <w:pPr>
        <w:pStyle w:val="Heading4"/>
        <w:rPr>
          <w:rFonts w:asciiTheme="minorHAnsi" w:hAnsiTheme="minorHAnsi" w:cstheme="minorHAnsi"/>
          <w:sz w:val="24"/>
          <w:szCs w:val="24"/>
        </w:rPr>
      </w:pPr>
      <w:r w:rsidRPr="00E821A8">
        <w:rPr>
          <w:rFonts w:asciiTheme="minorHAnsi" w:hAnsiTheme="minorHAnsi" w:cstheme="minorHAnsi"/>
          <w:sz w:val="24"/>
          <w:szCs w:val="24"/>
        </w:rPr>
        <w:t>5</w:t>
      </w:r>
      <w:r w:rsidR="00D07601" w:rsidRPr="00D07601">
        <w:rPr>
          <w:rFonts w:asciiTheme="minorHAnsi" w:hAnsiTheme="minorHAnsi" w:cstheme="minorHAnsi"/>
          <w:sz w:val="24"/>
          <w:szCs w:val="24"/>
        </w:rPr>
        <w:t>.</w:t>
      </w:r>
      <w:r w:rsidRPr="00E821A8">
        <w:rPr>
          <w:rFonts w:asciiTheme="minorHAnsi" w:hAnsiTheme="minorHAnsi" w:cstheme="minorHAnsi"/>
          <w:sz w:val="24"/>
          <w:szCs w:val="24"/>
        </w:rPr>
        <w:t>4</w:t>
      </w:r>
      <w:r w:rsidR="00D07601" w:rsidRPr="00D07601">
        <w:rPr>
          <w:rFonts w:asciiTheme="minorHAnsi" w:hAnsiTheme="minorHAnsi" w:cstheme="minorHAnsi"/>
          <w:sz w:val="24"/>
          <w:szCs w:val="24"/>
        </w:rPr>
        <w:t>.</w:t>
      </w:r>
      <w:r w:rsidR="000643C8" w:rsidRPr="00E821A8">
        <w:rPr>
          <w:rFonts w:asciiTheme="minorHAnsi" w:hAnsiTheme="minorHAnsi" w:cstheme="minorHAnsi"/>
          <w:sz w:val="24"/>
          <w:szCs w:val="24"/>
        </w:rPr>
        <w:t>11</w:t>
      </w:r>
      <w:r w:rsidR="00D07601" w:rsidRPr="00D07601">
        <w:rPr>
          <w:rFonts w:asciiTheme="minorHAnsi" w:hAnsiTheme="minorHAnsi" w:cstheme="minorHAnsi"/>
          <w:sz w:val="24"/>
          <w:szCs w:val="24"/>
        </w:rPr>
        <w:t xml:space="preserve">Check </w:t>
      </w:r>
      <w:proofErr w:type="spellStart"/>
      <w:r w:rsidR="00D07601" w:rsidRPr="00D07601">
        <w:rPr>
          <w:rFonts w:asciiTheme="minorHAnsi" w:hAnsiTheme="minorHAnsi" w:cstheme="minorHAnsi"/>
          <w:sz w:val="24"/>
          <w:szCs w:val="24"/>
        </w:rPr>
        <w:t>Searchtimesheet</w:t>
      </w:r>
      <w:proofErr w:type="spellEnd"/>
      <w:r w:rsidR="00D07601" w:rsidRPr="00D07601">
        <w:rPr>
          <w:rFonts w:asciiTheme="minorHAnsi" w:hAnsiTheme="minorHAnsi" w:cstheme="minorHAnsi"/>
          <w:sz w:val="24"/>
          <w:szCs w:val="24"/>
        </w:rPr>
        <w:tab/>
      </w:r>
      <w:r w:rsidR="00D07601" w:rsidRPr="00D07601">
        <w:rPr>
          <w:rFonts w:asciiTheme="minorHAnsi" w:hAnsiTheme="minorHAnsi" w:cstheme="minorHAnsi"/>
          <w:sz w:val="24"/>
          <w:szCs w:val="24"/>
        </w:rPr>
        <w:tab/>
      </w:r>
      <w:r w:rsidR="00D07601" w:rsidRPr="00D07601">
        <w:rPr>
          <w:rFonts w:asciiTheme="minorHAnsi" w:hAnsiTheme="minorHAnsi" w:cstheme="minorHAnsi"/>
          <w:sz w:val="24"/>
          <w:szCs w:val="24"/>
        </w:rPr>
        <w:tab/>
      </w:r>
    </w:p>
    <w:tbl>
      <w:tblPr>
        <w:tblW w:w="9379" w:type="dxa"/>
        <w:tblInd w:w="103" w:type="dxa"/>
        <w:tblLayout w:type="fixed"/>
        <w:tblLook w:val="04A0"/>
      </w:tblPr>
      <w:tblGrid>
        <w:gridCol w:w="1537"/>
        <w:gridCol w:w="2163"/>
        <w:gridCol w:w="2794"/>
        <w:gridCol w:w="2885"/>
      </w:tblGrid>
      <w:tr w:rsidR="000B445B" w:rsidRPr="00E821A8" w:rsidTr="003D7084">
        <w:trPr>
          <w:trHeight w:val="114"/>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0B445B" w:rsidRPr="00E821A8" w:rsidRDefault="00D07601" w:rsidP="003D7084">
            <w:pPr>
              <w:spacing w:after="0" w:line="240" w:lineRule="auto"/>
              <w:rPr>
                <w:rFonts w:eastAsia="MS PGothic" w:cstheme="minorHAnsi"/>
                <w:b/>
                <w:sz w:val="24"/>
                <w:szCs w:val="24"/>
              </w:rPr>
            </w:pPr>
            <w:r w:rsidRPr="00D07601">
              <w:rPr>
                <w:rFonts w:eastAsia="MS PGothic" w:cstheme="minorHAnsi"/>
                <w:b/>
                <w:sz w:val="24"/>
                <w:szCs w:val="24"/>
              </w:rPr>
              <w:t>Content</w:t>
            </w:r>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0B445B" w:rsidRPr="00E821A8" w:rsidRDefault="00D07601" w:rsidP="003D7084">
            <w:pPr>
              <w:spacing w:after="0" w:line="240" w:lineRule="auto"/>
              <w:rPr>
                <w:rFonts w:eastAsia="MS PGothic" w:cstheme="minorHAnsi"/>
                <w:b/>
                <w:bCs/>
                <w:sz w:val="24"/>
                <w:szCs w:val="24"/>
              </w:rPr>
            </w:pPr>
            <w:r w:rsidRPr="00D07601">
              <w:rPr>
                <w:rFonts w:eastAsia="MS PGothic" w:cstheme="minorHAnsi"/>
                <w:b/>
                <w:bCs/>
                <w:sz w:val="24"/>
                <w:szCs w:val="24"/>
              </w:rPr>
              <w:t> Precondition</w:t>
            </w:r>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0B445B" w:rsidRPr="00E821A8" w:rsidRDefault="00D07601" w:rsidP="003D7084">
            <w:pPr>
              <w:spacing w:after="0" w:line="240" w:lineRule="auto"/>
              <w:rPr>
                <w:rFonts w:eastAsia="MS PGothic" w:cstheme="minorHAnsi"/>
                <w:b/>
                <w:bCs/>
                <w:sz w:val="24"/>
                <w:szCs w:val="24"/>
              </w:rPr>
            </w:pPr>
            <w:r w:rsidRPr="00D07601">
              <w:rPr>
                <w:rFonts w:eastAsia="MS PGothic" w:cstheme="minorHAnsi"/>
                <w:b/>
                <w:bCs/>
                <w:sz w:val="24"/>
                <w:szCs w:val="24"/>
              </w:rPr>
              <w:t> Test case procedure</w:t>
            </w:r>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0B445B" w:rsidRPr="00E821A8" w:rsidRDefault="00D07601" w:rsidP="003D7084">
            <w:pPr>
              <w:spacing w:after="0" w:line="240" w:lineRule="auto"/>
              <w:rPr>
                <w:rFonts w:eastAsia="MS PGothic" w:cstheme="minorHAnsi"/>
                <w:b/>
                <w:bCs/>
                <w:sz w:val="24"/>
                <w:szCs w:val="24"/>
              </w:rPr>
            </w:pPr>
            <w:r w:rsidRPr="00D07601">
              <w:rPr>
                <w:rFonts w:eastAsia="MS PGothic" w:cstheme="minorHAnsi"/>
                <w:b/>
                <w:bCs/>
                <w:sz w:val="24"/>
                <w:szCs w:val="24"/>
              </w:rPr>
              <w:t>Expected output</w:t>
            </w:r>
          </w:p>
        </w:tc>
      </w:tr>
      <w:tr w:rsidR="000B445B" w:rsidRPr="00E821A8" w:rsidTr="003D7084">
        <w:trPr>
          <w:trHeight w:val="1142"/>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0B445B" w:rsidRPr="00E821A8" w:rsidRDefault="000B445B" w:rsidP="003D7084">
            <w:pPr>
              <w:spacing w:after="0" w:line="240" w:lineRule="auto"/>
              <w:rPr>
                <w:rFonts w:eastAsia="MS PGothic" w:cstheme="minorHAnsi"/>
                <w:sz w:val="24"/>
                <w:szCs w:val="24"/>
              </w:rPr>
            </w:pPr>
            <w:r w:rsidRPr="00E821A8">
              <w:rPr>
                <w:rFonts w:eastAsia="MS PGothic" w:cstheme="minorHAnsi"/>
                <w:sz w:val="24"/>
                <w:szCs w:val="24"/>
              </w:rPr>
              <w:t xml:space="preserve">Check search </w:t>
            </w:r>
            <w:r w:rsidR="00D07601" w:rsidRPr="00D07601">
              <w:rPr>
                <w:rFonts w:eastAsia="MS PGothic" w:cstheme="minorHAnsi"/>
                <w:sz w:val="24"/>
                <w:szCs w:val="24"/>
              </w:rPr>
              <w:t>timesheet</w:t>
            </w:r>
          </w:p>
        </w:tc>
        <w:tc>
          <w:tcPr>
            <w:tcW w:w="2163" w:type="dxa"/>
            <w:tcBorders>
              <w:top w:val="single" w:sz="4" w:space="0" w:color="000000"/>
              <w:left w:val="nil"/>
              <w:bottom w:val="single" w:sz="4" w:space="0" w:color="000000"/>
              <w:right w:val="single" w:sz="4" w:space="0" w:color="000000"/>
            </w:tcBorders>
            <w:shd w:val="clear" w:color="000000" w:fill="FFFFFF"/>
            <w:hideMark/>
          </w:tcPr>
          <w:p w:rsidR="000B445B" w:rsidRPr="00E821A8" w:rsidRDefault="000B445B" w:rsidP="00A41714">
            <w:pPr>
              <w:spacing w:after="0" w:line="240" w:lineRule="auto"/>
              <w:rPr>
                <w:rFonts w:eastAsia="MS PGothic" w:cstheme="minorHAnsi"/>
                <w:sz w:val="24"/>
                <w:szCs w:val="24"/>
              </w:rPr>
            </w:pPr>
            <w:r w:rsidRPr="00E821A8">
              <w:rPr>
                <w:rFonts w:eastAsia="MS PGothic" w:cstheme="minorHAnsi"/>
                <w:sz w:val="24"/>
                <w:szCs w:val="24"/>
              </w:rPr>
              <w:t>Logged in</w:t>
            </w:r>
          </w:p>
          <w:p w:rsidR="000B445B" w:rsidRPr="00E821A8" w:rsidRDefault="000B445B" w:rsidP="003D7084">
            <w:pPr>
              <w:spacing w:after="0" w:line="240" w:lineRule="auto"/>
              <w:rPr>
                <w:rFonts w:eastAsia="MS PGothic" w:cstheme="minorHAnsi"/>
                <w:sz w:val="24"/>
                <w:szCs w:val="24"/>
              </w:rPr>
            </w:pPr>
          </w:p>
        </w:tc>
        <w:tc>
          <w:tcPr>
            <w:tcW w:w="2794" w:type="dxa"/>
            <w:tcBorders>
              <w:top w:val="single" w:sz="4" w:space="0" w:color="000000"/>
              <w:left w:val="nil"/>
              <w:bottom w:val="single" w:sz="4" w:space="0" w:color="000000"/>
              <w:right w:val="single" w:sz="4" w:space="0" w:color="000000"/>
            </w:tcBorders>
            <w:shd w:val="clear" w:color="000000" w:fill="FFFFFF"/>
            <w:hideMark/>
          </w:tcPr>
          <w:p w:rsidR="000B445B" w:rsidRPr="00E821A8" w:rsidRDefault="000B445B" w:rsidP="00A41714">
            <w:pPr>
              <w:pStyle w:val="ListParagraph"/>
              <w:numPr>
                <w:ilvl w:val="0"/>
                <w:numId w:val="151"/>
              </w:numPr>
              <w:spacing w:after="0" w:line="240" w:lineRule="auto"/>
              <w:rPr>
                <w:rFonts w:eastAsia="MS PGothic" w:cstheme="minorHAnsi"/>
                <w:sz w:val="24"/>
                <w:szCs w:val="24"/>
              </w:rPr>
            </w:pPr>
            <w:r w:rsidRPr="00E821A8">
              <w:rPr>
                <w:rFonts w:eastAsia="MS PGothic" w:cstheme="minorHAnsi"/>
                <w:sz w:val="24"/>
                <w:szCs w:val="24"/>
              </w:rPr>
              <w:t>Log in</w:t>
            </w:r>
          </w:p>
          <w:p w:rsidR="000B445B" w:rsidRPr="00E821A8" w:rsidRDefault="000B445B" w:rsidP="00A41714">
            <w:pPr>
              <w:pStyle w:val="ListParagraph"/>
              <w:numPr>
                <w:ilvl w:val="0"/>
                <w:numId w:val="151"/>
              </w:numPr>
              <w:spacing w:after="0" w:line="240" w:lineRule="auto"/>
              <w:rPr>
                <w:rFonts w:eastAsia="MS PGothic" w:cstheme="minorHAnsi"/>
                <w:sz w:val="24"/>
                <w:szCs w:val="24"/>
              </w:rPr>
            </w:pPr>
            <w:r w:rsidRPr="00E821A8">
              <w:rPr>
                <w:rFonts w:eastAsia="MS PGothic" w:cstheme="minorHAnsi"/>
                <w:sz w:val="24"/>
                <w:szCs w:val="24"/>
              </w:rPr>
              <w:t xml:space="preserve">View list </w:t>
            </w:r>
            <w:proofErr w:type="spellStart"/>
            <w:r w:rsidR="00D07601" w:rsidRPr="00D07601">
              <w:rPr>
                <w:rFonts w:eastAsia="MS PGothic" w:cstheme="minorHAnsi"/>
                <w:sz w:val="24"/>
                <w:szCs w:val="24"/>
              </w:rPr>
              <w:t>timesheet</w:t>
            </w:r>
            <w:r w:rsidRPr="00E821A8">
              <w:rPr>
                <w:rFonts w:eastAsia="MS PGothic" w:cstheme="minorHAnsi"/>
                <w:sz w:val="24"/>
                <w:szCs w:val="24"/>
              </w:rPr>
              <w:t>and</w:t>
            </w:r>
            <w:proofErr w:type="spellEnd"/>
            <w:r w:rsidRPr="00E821A8">
              <w:rPr>
                <w:rFonts w:eastAsia="MS PGothic" w:cstheme="minorHAnsi"/>
                <w:sz w:val="24"/>
                <w:szCs w:val="24"/>
              </w:rPr>
              <w:t xml:space="preserve"> type in to search box</w:t>
            </w:r>
          </w:p>
        </w:tc>
        <w:tc>
          <w:tcPr>
            <w:tcW w:w="2885" w:type="dxa"/>
            <w:tcBorders>
              <w:top w:val="single" w:sz="4" w:space="0" w:color="000000"/>
              <w:left w:val="nil"/>
              <w:bottom w:val="single" w:sz="4" w:space="0" w:color="000000"/>
              <w:right w:val="single" w:sz="4" w:space="0" w:color="000000"/>
            </w:tcBorders>
            <w:shd w:val="clear" w:color="000000" w:fill="FFFFFF"/>
            <w:hideMark/>
          </w:tcPr>
          <w:p w:rsidR="000B445B" w:rsidRPr="00E821A8" w:rsidRDefault="000B445B" w:rsidP="000643C8">
            <w:pPr>
              <w:spacing w:after="0" w:line="240" w:lineRule="auto"/>
              <w:rPr>
                <w:rFonts w:eastAsia="MS PGothic" w:cstheme="minorHAnsi"/>
                <w:sz w:val="24"/>
                <w:szCs w:val="24"/>
              </w:rPr>
            </w:pPr>
            <w:r w:rsidRPr="00E821A8">
              <w:rPr>
                <w:rFonts w:eastAsia="MS PGothic" w:cstheme="minorHAnsi"/>
                <w:sz w:val="24"/>
                <w:szCs w:val="24"/>
              </w:rPr>
              <w:t>Search action on change of the box.</w:t>
            </w:r>
          </w:p>
        </w:tc>
      </w:tr>
    </w:tbl>
    <w:p w:rsidR="003D7084" w:rsidRDefault="003D7084">
      <w:pPr>
        <w:rPr>
          <w:rFonts w:cstheme="minorHAnsi"/>
          <w:sz w:val="24"/>
          <w:szCs w:val="24"/>
        </w:rPr>
      </w:pPr>
    </w:p>
    <w:p w:rsidR="000B445B" w:rsidRPr="00E821A8" w:rsidRDefault="000B445B" w:rsidP="000B445B">
      <w:pPr>
        <w:pStyle w:val="Heading4"/>
        <w:rPr>
          <w:rFonts w:asciiTheme="minorHAnsi" w:hAnsiTheme="minorHAnsi" w:cstheme="minorHAnsi"/>
          <w:sz w:val="24"/>
          <w:szCs w:val="24"/>
        </w:rPr>
      </w:pPr>
      <w:r w:rsidRPr="00E821A8">
        <w:rPr>
          <w:rFonts w:asciiTheme="minorHAnsi" w:hAnsiTheme="minorHAnsi" w:cstheme="minorHAnsi"/>
          <w:sz w:val="24"/>
          <w:szCs w:val="24"/>
        </w:rPr>
        <w:t>5</w:t>
      </w:r>
      <w:r w:rsidR="00D07601" w:rsidRPr="00D07601">
        <w:rPr>
          <w:rFonts w:asciiTheme="minorHAnsi" w:hAnsiTheme="minorHAnsi" w:cstheme="minorHAnsi"/>
          <w:sz w:val="24"/>
          <w:szCs w:val="24"/>
        </w:rPr>
        <w:t>.</w:t>
      </w:r>
      <w:r w:rsidRPr="00E821A8">
        <w:rPr>
          <w:rFonts w:asciiTheme="minorHAnsi" w:hAnsiTheme="minorHAnsi" w:cstheme="minorHAnsi"/>
          <w:sz w:val="24"/>
          <w:szCs w:val="24"/>
        </w:rPr>
        <w:t>4</w:t>
      </w:r>
      <w:r w:rsidR="00D07601" w:rsidRPr="00D07601">
        <w:rPr>
          <w:rFonts w:asciiTheme="minorHAnsi" w:hAnsiTheme="minorHAnsi" w:cstheme="minorHAnsi"/>
          <w:sz w:val="24"/>
          <w:szCs w:val="24"/>
        </w:rPr>
        <w:t>.</w:t>
      </w:r>
      <w:r w:rsidR="000643C8" w:rsidRPr="00E821A8">
        <w:rPr>
          <w:rFonts w:asciiTheme="minorHAnsi" w:hAnsiTheme="minorHAnsi" w:cstheme="minorHAnsi"/>
          <w:sz w:val="24"/>
          <w:szCs w:val="24"/>
        </w:rPr>
        <w:t>12</w:t>
      </w:r>
      <w:r w:rsidR="00D07601" w:rsidRPr="00D07601">
        <w:rPr>
          <w:rFonts w:asciiTheme="minorHAnsi" w:hAnsiTheme="minorHAnsi" w:cstheme="minorHAnsi"/>
          <w:sz w:val="24"/>
          <w:szCs w:val="24"/>
        </w:rPr>
        <w:t xml:space="preserve"> Check </w:t>
      </w:r>
      <w:proofErr w:type="spellStart"/>
      <w:r w:rsidR="00D07601" w:rsidRPr="00D07601">
        <w:rPr>
          <w:rFonts w:asciiTheme="minorHAnsi" w:hAnsiTheme="minorHAnsi" w:cstheme="minorHAnsi"/>
          <w:sz w:val="24"/>
          <w:szCs w:val="24"/>
        </w:rPr>
        <w:t>Sorttimesheet</w:t>
      </w:r>
      <w:proofErr w:type="spellEnd"/>
    </w:p>
    <w:tbl>
      <w:tblPr>
        <w:tblW w:w="9379" w:type="dxa"/>
        <w:tblInd w:w="103" w:type="dxa"/>
        <w:tblLayout w:type="fixed"/>
        <w:tblLook w:val="04A0"/>
      </w:tblPr>
      <w:tblGrid>
        <w:gridCol w:w="1537"/>
        <w:gridCol w:w="2163"/>
        <w:gridCol w:w="2794"/>
        <w:gridCol w:w="2885"/>
      </w:tblGrid>
      <w:tr w:rsidR="000B445B" w:rsidRPr="00E821A8" w:rsidTr="003D7084">
        <w:trPr>
          <w:trHeight w:val="114"/>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0B445B" w:rsidRPr="00E821A8" w:rsidRDefault="00D07601" w:rsidP="003D7084">
            <w:pPr>
              <w:spacing w:after="0" w:line="240" w:lineRule="auto"/>
              <w:rPr>
                <w:rFonts w:eastAsia="MS PGothic" w:cstheme="minorHAnsi"/>
                <w:b/>
                <w:sz w:val="24"/>
                <w:szCs w:val="24"/>
              </w:rPr>
            </w:pPr>
            <w:r w:rsidRPr="00D07601">
              <w:rPr>
                <w:rFonts w:eastAsia="MS PGothic" w:cstheme="minorHAnsi"/>
                <w:b/>
                <w:sz w:val="24"/>
                <w:szCs w:val="24"/>
              </w:rPr>
              <w:t>Content</w:t>
            </w:r>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0B445B" w:rsidRPr="00E821A8" w:rsidRDefault="00D07601" w:rsidP="003D7084">
            <w:pPr>
              <w:spacing w:after="0" w:line="240" w:lineRule="auto"/>
              <w:rPr>
                <w:rFonts w:eastAsia="MS PGothic" w:cstheme="minorHAnsi"/>
                <w:b/>
                <w:bCs/>
                <w:sz w:val="24"/>
                <w:szCs w:val="24"/>
              </w:rPr>
            </w:pPr>
            <w:r w:rsidRPr="00D07601">
              <w:rPr>
                <w:rFonts w:eastAsia="MS PGothic" w:cstheme="minorHAnsi"/>
                <w:b/>
                <w:bCs/>
                <w:sz w:val="24"/>
                <w:szCs w:val="24"/>
              </w:rPr>
              <w:t> Precondition</w:t>
            </w:r>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0B445B" w:rsidRPr="00E821A8" w:rsidRDefault="00D07601" w:rsidP="003D7084">
            <w:pPr>
              <w:spacing w:after="0" w:line="240" w:lineRule="auto"/>
              <w:rPr>
                <w:rFonts w:eastAsia="MS PGothic" w:cstheme="minorHAnsi"/>
                <w:b/>
                <w:bCs/>
                <w:sz w:val="24"/>
                <w:szCs w:val="24"/>
              </w:rPr>
            </w:pPr>
            <w:r w:rsidRPr="00D07601">
              <w:rPr>
                <w:rFonts w:eastAsia="MS PGothic" w:cstheme="minorHAnsi"/>
                <w:b/>
                <w:bCs/>
                <w:sz w:val="24"/>
                <w:szCs w:val="24"/>
              </w:rPr>
              <w:t> Test case procedure</w:t>
            </w:r>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0B445B" w:rsidRPr="00E821A8" w:rsidRDefault="00D07601" w:rsidP="003D7084">
            <w:pPr>
              <w:spacing w:after="0" w:line="240" w:lineRule="auto"/>
              <w:rPr>
                <w:rFonts w:eastAsia="MS PGothic" w:cstheme="minorHAnsi"/>
                <w:b/>
                <w:bCs/>
                <w:sz w:val="24"/>
                <w:szCs w:val="24"/>
              </w:rPr>
            </w:pPr>
            <w:r w:rsidRPr="00D07601">
              <w:rPr>
                <w:rFonts w:eastAsia="MS PGothic" w:cstheme="minorHAnsi"/>
                <w:b/>
                <w:bCs/>
                <w:sz w:val="24"/>
                <w:szCs w:val="24"/>
              </w:rPr>
              <w:t>Expected output</w:t>
            </w:r>
          </w:p>
        </w:tc>
      </w:tr>
      <w:tr w:rsidR="000B445B" w:rsidRPr="00E821A8" w:rsidTr="003D7084">
        <w:trPr>
          <w:trHeight w:val="1142"/>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0B445B" w:rsidRPr="00E821A8" w:rsidRDefault="00D07601" w:rsidP="003D7084">
            <w:pPr>
              <w:spacing w:after="0" w:line="240" w:lineRule="auto"/>
              <w:rPr>
                <w:rFonts w:eastAsia="MS PGothic" w:cstheme="minorHAnsi"/>
                <w:sz w:val="24"/>
                <w:szCs w:val="24"/>
              </w:rPr>
            </w:pPr>
            <w:r w:rsidRPr="00D07601">
              <w:rPr>
                <w:rFonts w:eastAsia="MS PGothic" w:cstheme="minorHAnsi"/>
                <w:sz w:val="24"/>
                <w:szCs w:val="24"/>
              </w:rPr>
              <w:t xml:space="preserve">Check </w:t>
            </w:r>
            <w:proofErr w:type="spellStart"/>
            <w:r w:rsidRPr="00D07601">
              <w:rPr>
                <w:rFonts w:eastAsia="MS PGothic" w:cstheme="minorHAnsi"/>
                <w:sz w:val="24"/>
                <w:szCs w:val="24"/>
              </w:rPr>
              <w:t>sorttimesheet</w:t>
            </w:r>
            <w:proofErr w:type="spellEnd"/>
          </w:p>
        </w:tc>
        <w:tc>
          <w:tcPr>
            <w:tcW w:w="2163" w:type="dxa"/>
            <w:tcBorders>
              <w:top w:val="single" w:sz="4" w:space="0" w:color="000000"/>
              <w:left w:val="nil"/>
              <w:bottom w:val="single" w:sz="4" w:space="0" w:color="000000"/>
              <w:right w:val="single" w:sz="4" w:space="0" w:color="000000"/>
            </w:tcBorders>
            <w:shd w:val="clear" w:color="000000" w:fill="FFFFFF"/>
            <w:hideMark/>
          </w:tcPr>
          <w:p w:rsidR="003D7084" w:rsidRDefault="00D07601">
            <w:pPr>
              <w:spacing w:after="0" w:line="240" w:lineRule="auto"/>
              <w:rPr>
                <w:rFonts w:eastAsia="MS PGothic" w:cstheme="minorHAnsi"/>
                <w:sz w:val="24"/>
                <w:szCs w:val="24"/>
              </w:rPr>
            </w:pPr>
            <w:r w:rsidRPr="00D07601">
              <w:rPr>
                <w:rFonts w:eastAsia="MS PGothic" w:cstheme="minorHAnsi"/>
                <w:sz w:val="24"/>
                <w:szCs w:val="24"/>
              </w:rPr>
              <w:t>Logged in</w:t>
            </w:r>
          </w:p>
          <w:p w:rsidR="000B445B" w:rsidRPr="00E821A8" w:rsidRDefault="000B445B" w:rsidP="003D7084">
            <w:pPr>
              <w:spacing w:after="0" w:line="240" w:lineRule="auto"/>
              <w:rPr>
                <w:rFonts w:eastAsia="MS PGothic" w:cstheme="minorHAnsi"/>
                <w:sz w:val="24"/>
                <w:szCs w:val="24"/>
              </w:rPr>
            </w:pPr>
          </w:p>
        </w:tc>
        <w:tc>
          <w:tcPr>
            <w:tcW w:w="2794" w:type="dxa"/>
            <w:tcBorders>
              <w:top w:val="single" w:sz="4" w:space="0" w:color="000000"/>
              <w:left w:val="nil"/>
              <w:bottom w:val="single" w:sz="4" w:space="0" w:color="000000"/>
              <w:right w:val="single" w:sz="4" w:space="0" w:color="000000"/>
            </w:tcBorders>
            <w:shd w:val="clear" w:color="000000" w:fill="FFFFFF"/>
            <w:hideMark/>
          </w:tcPr>
          <w:p w:rsidR="003D7084" w:rsidRDefault="000B445B">
            <w:pPr>
              <w:spacing w:after="0" w:line="240" w:lineRule="auto"/>
              <w:rPr>
                <w:rFonts w:eastAsia="MS PGothic" w:cstheme="minorHAnsi"/>
                <w:sz w:val="24"/>
                <w:szCs w:val="24"/>
              </w:rPr>
            </w:pPr>
            <w:r w:rsidRPr="00E821A8">
              <w:rPr>
                <w:rFonts w:eastAsia="MS PGothic" w:cstheme="minorHAnsi"/>
                <w:sz w:val="24"/>
                <w:szCs w:val="24"/>
              </w:rPr>
              <w:t xml:space="preserve">1. </w:t>
            </w:r>
            <w:r w:rsidR="00D07601" w:rsidRPr="00D07601">
              <w:rPr>
                <w:rFonts w:eastAsia="MS PGothic" w:cstheme="minorHAnsi"/>
                <w:sz w:val="24"/>
                <w:szCs w:val="24"/>
              </w:rPr>
              <w:t>Log in</w:t>
            </w:r>
          </w:p>
          <w:p w:rsidR="003D7084" w:rsidRDefault="000B445B">
            <w:pPr>
              <w:spacing w:after="0" w:line="240" w:lineRule="auto"/>
              <w:rPr>
                <w:rFonts w:eastAsia="MS PGothic" w:cstheme="minorHAnsi"/>
                <w:sz w:val="24"/>
                <w:szCs w:val="24"/>
              </w:rPr>
            </w:pPr>
            <w:r w:rsidRPr="00E821A8">
              <w:rPr>
                <w:rFonts w:eastAsia="MS PGothic" w:cstheme="minorHAnsi"/>
                <w:sz w:val="24"/>
                <w:szCs w:val="24"/>
              </w:rPr>
              <w:t xml:space="preserve">2.  </w:t>
            </w:r>
            <w:r w:rsidR="00D07601" w:rsidRPr="00D07601">
              <w:rPr>
                <w:rFonts w:eastAsia="MS PGothic" w:cstheme="minorHAnsi"/>
                <w:sz w:val="24"/>
                <w:szCs w:val="24"/>
              </w:rPr>
              <w:t xml:space="preserve">View list </w:t>
            </w:r>
            <w:proofErr w:type="spellStart"/>
            <w:r w:rsidR="00D07601" w:rsidRPr="00D07601">
              <w:rPr>
                <w:rFonts w:eastAsia="MS PGothic" w:cstheme="minorHAnsi"/>
                <w:sz w:val="24"/>
                <w:szCs w:val="24"/>
              </w:rPr>
              <w:t>timesheetand</w:t>
            </w:r>
            <w:proofErr w:type="spellEnd"/>
            <w:r w:rsidR="00D07601" w:rsidRPr="00D07601">
              <w:rPr>
                <w:rFonts w:eastAsia="MS PGothic" w:cstheme="minorHAnsi"/>
                <w:sz w:val="24"/>
                <w:szCs w:val="24"/>
              </w:rPr>
              <w:t xml:space="preserve"> click on any column header</w:t>
            </w:r>
          </w:p>
        </w:tc>
        <w:tc>
          <w:tcPr>
            <w:tcW w:w="2885" w:type="dxa"/>
            <w:tcBorders>
              <w:top w:val="single" w:sz="4" w:space="0" w:color="000000"/>
              <w:left w:val="nil"/>
              <w:bottom w:val="single" w:sz="4" w:space="0" w:color="000000"/>
              <w:right w:val="single" w:sz="4" w:space="0" w:color="000000"/>
            </w:tcBorders>
            <w:shd w:val="clear" w:color="000000" w:fill="FFFFFF"/>
            <w:hideMark/>
          </w:tcPr>
          <w:p w:rsidR="003D7084" w:rsidRDefault="00D07601">
            <w:pPr>
              <w:spacing w:after="0" w:line="240" w:lineRule="auto"/>
              <w:rPr>
                <w:rFonts w:eastAsia="MS PGothic" w:cstheme="minorHAnsi"/>
                <w:sz w:val="24"/>
                <w:szCs w:val="24"/>
              </w:rPr>
            </w:pPr>
            <w:r w:rsidRPr="00D07601">
              <w:rPr>
                <w:rFonts w:eastAsia="MS PGothic" w:cstheme="minorHAnsi"/>
                <w:sz w:val="24"/>
                <w:szCs w:val="24"/>
              </w:rPr>
              <w:t xml:space="preserve">1 </w:t>
            </w:r>
            <w:proofErr w:type="spellStart"/>
            <w:r w:rsidRPr="00D07601">
              <w:rPr>
                <w:rFonts w:eastAsia="MS PGothic" w:cstheme="minorHAnsi"/>
                <w:sz w:val="24"/>
                <w:szCs w:val="24"/>
              </w:rPr>
              <w:t>timesheetare</w:t>
            </w:r>
            <w:proofErr w:type="spellEnd"/>
            <w:r w:rsidRPr="00D07601">
              <w:rPr>
                <w:rFonts w:eastAsia="MS PGothic" w:cstheme="minorHAnsi"/>
                <w:sz w:val="24"/>
                <w:szCs w:val="24"/>
              </w:rPr>
              <w:t xml:space="preserve"> </w:t>
            </w:r>
            <w:proofErr w:type="spellStart"/>
            <w:r w:rsidRPr="00D07601">
              <w:rPr>
                <w:rFonts w:eastAsia="MS PGothic" w:cstheme="minorHAnsi"/>
                <w:sz w:val="24"/>
                <w:szCs w:val="24"/>
              </w:rPr>
              <w:t>sortedby</w:t>
            </w:r>
            <w:proofErr w:type="spellEnd"/>
            <w:r w:rsidRPr="00D07601">
              <w:rPr>
                <w:rFonts w:eastAsia="MS PGothic" w:cstheme="minorHAnsi"/>
                <w:sz w:val="24"/>
                <w:szCs w:val="24"/>
              </w:rPr>
              <w:t xml:space="preserve"> clicked column.</w:t>
            </w:r>
          </w:p>
        </w:tc>
      </w:tr>
    </w:tbl>
    <w:p w:rsidR="00A06F92" w:rsidRPr="00E821A8" w:rsidRDefault="00A06F92" w:rsidP="00A06F92">
      <w:pPr>
        <w:rPr>
          <w:rFonts w:cstheme="minorHAnsi"/>
          <w:sz w:val="24"/>
          <w:szCs w:val="24"/>
        </w:rPr>
      </w:pPr>
    </w:p>
    <w:p w:rsidR="003D7084" w:rsidRDefault="00807668">
      <w:pPr>
        <w:pStyle w:val="Heading3"/>
        <w:rPr>
          <w:rFonts w:asciiTheme="minorHAnsi" w:hAnsiTheme="minorHAnsi" w:cstheme="minorHAnsi"/>
          <w:sz w:val="24"/>
          <w:szCs w:val="24"/>
        </w:rPr>
      </w:pPr>
      <w:r w:rsidRPr="00E821A8">
        <w:rPr>
          <w:rFonts w:asciiTheme="minorHAnsi" w:hAnsiTheme="minorHAnsi" w:cstheme="minorHAnsi"/>
          <w:sz w:val="24"/>
          <w:szCs w:val="24"/>
        </w:rPr>
        <w:t>5.5 DMS</w:t>
      </w:r>
    </w:p>
    <w:p w:rsidR="00227BA2" w:rsidRPr="00E821A8" w:rsidRDefault="00227BA2" w:rsidP="00227BA2">
      <w:pPr>
        <w:pStyle w:val="Heading4"/>
        <w:rPr>
          <w:rFonts w:asciiTheme="minorHAnsi" w:hAnsiTheme="minorHAnsi" w:cstheme="minorHAnsi"/>
          <w:sz w:val="24"/>
          <w:szCs w:val="24"/>
        </w:rPr>
      </w:pPr>
      <w:r w:rsidRPr="00E821A8">
        <w:rPr>
          <w:rFonts w:asciiTheme="minorHAnsi" w:hAnsiTheme="minorHAnsi" w:cstheme="minorHAnsi"/>
          <w:sz w:val="24"/>
          <w:szCs w:val="24"/>
        </w:rPr>
        <w:t>5</w:t>
      </w:r>
      <w:r w:rsidR="00D07601" w:rsidRPr="00D07601">
        <w:rPr>
          <w:rFonts w:asciiTheme="minorHAnsi" w:hAnsiTheme="minorHAnsi" w:cstheme="minorHAnsi"/>
          <w:sz w:val="24"/>
          <w:szCs w:val="24"/>
        </w:rPr>
        <w:t>.</w:t>
      </w:r>
      <w:r w:rsidRPr="00E821A8">
        <w:rPr>
          <w:rFonts w:asciiTheme="minorHAnsi" w:hAnsiTheme="minorHAnsi" w:cstheme="minorHAnsi"/>
          <w:sz w:val="24"/>
          <w:szCs w:val="24"/>
        </w:rPr>
        <w:t>5</w:t>
      </w:r>
      <w:r w:rsidR="00D07601" w:rsidRPr="00D07601">
        <w:rPr>
          <w:rFonts w:asciiTheme="minorHAnsi" w:hAnsiTheme="minorHAnsi" w:cstheme="minorHAnsi"/>
          <w:sz w:val="24"/>
          <w:szCs w:val="24"/>
        </w:rPr>
        <w:t xml:space="preserve">.1 Check view </w:t>
      </w:r>
      <w:r w:rsidRPr="00E821A8">
        <w:rPr>
          <w:rFonts w:asciiTheme="minorHAnsi" w:hAnsiTheme="minorHAnsi" w:cstheme="minorHAnsi"/>
          <w:sz w:val="24"/>
          <w:szCs w:val="24"/>
        </w:rPr>
        <w:t>Defect</w:t>
      </w:r>
      <w:r w:rsidR="00D07601" w:rsidRPr="00D07601">
        <w:rPr>
          <w:rFonts w:asciiTheme="minorHAnsi" w:hAnsiTheme="minorHAnsi" w:cstheme="minorHAnsi"/>
          <w:sz w:val="24"/>
          <w:szCs w:val="24"/>
        </w:rPr>
        <w:t xml:space="preserve"> list</w:t>
      </w:r>
    </w:p>
    <w:tbl>
      <w:tblPr>
        <w:tblW w:w="9379" w:type="dxa"/>
        <w:tblInd w:w="103" w:type="dxa"/>
        <w:tblLayout w:type="fixed"/>
        <w:tblLook w:val="04A0"/>
      </w:tblPr>
      <w:tblGrid>
        <w:gridCol w:w="1537"/>
        <w:gridCol w:w="2163"/>
        <w:gridCol w:w="2794"/>
        <w:gridCol w:w="2885"/>
      </w:tblGrid>
      <w:tr w:rsidR="00227BA2" w:rsidRPr="00E821A8" w:rsidTr="00227BA2">
        <w:trPr>
          <w:trHeight w:val="114"/>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227BA2" w:rsidRPr="00E821A8" w:rsidRDefault="00D07601" w:rsidP="00227BA2">
            <w:pPr>
              <w:spacing w:after="0" w:line="240" w:lineRule="auto"/>
              <w:rPr>
                <w:rFonts w:eastAsia="MS PGothic" w:cstheme="minorHAnsi"/>
                <w:b/>
                <w:sz w:val="24"/>
                <w:szCs w:val="24"/>
              </w:rPr>
            </w:pPr>
            <w:r w:rsidRPr="00D07601">
              <w:rPr>
                <w:rFonts w:eastAsia="MS PGothic" w:cstheme="minorHAnsi"/>
                <w:b/>
                <w:sz w:val="24"/>
                <w:szCs w:val="24"/>
              </w:rPr>
              <w:t>Content</w:t>
            </w:r>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227BA2" w:rsidRPr="00E821A8" w:rsidRDefault="00D07601" w:rsidP="00227BA2">
            <w:pPr>
              <w:spacing w:after="0" w:line="240" w:lineRule="auto"/>
              <w:rPr>
                <w:rFonts w:eastAsia="MS PGothic" w:cstheme="minorHAnsi"/>
                <w:b/>
                <w:bCs/>
                <w:sz w:val="24"/>
                <w:szCs w:val="24"/>
              </w:rPr>
            </w:pPr>
            <w:r w:rsidRPr="00D07601">
              <w:rPr>
                <w:rFonts w:eastAsia="MS PGothic" w:cstheme="minorHAnsi"/>
                <w:b/>
                <w:bCs/>
                <w:sz w:val="24"/>
                <w:szCs w:val="24"/>
              </w:rPr>
              <w:t> Precondition</w:t>
            </w:r>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227BA2" w:rsidRPr="00E821A8" w:rsidRDefault="00D07601" w:rsidP="00227BA2">
            <w:pPr>
              <w:spacing w:after="0" w:line="240" w:lineRule="auto"/>
              <w:rPr>
                <w:rFonts w:eastAsia="MS PGothic" w:cstheme="minorHAnsi"/>
                <w:b/>
                <w:bCs/>
                <w:sz w:val="24"/>
                <w:szCs w:val="24"/>
              </w:rPr>
            </w:pPr>
            <w:r w:rsidRPr="00D07601">
              <w:rPr>
                <w:rFonts w:eastAsia="MS PGothic" w:cstheme="minorHAnsi"/>
                <w:b/>
                <w:bCs/>
                <w:sz w:val="24"/>
                <w:szCs w:val="24"/>
              </w:rPr>
              <w:t> Test case procedure</w:t>
            </w:r>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227BA2" w:rsidRPr="00E821A8" w:rsidRDefault="00D07601" w:rsidP="00227BA2">
            <w:pPr>
              <w:spacing w:after="0" w:line="240" w:lineRule="auto"/>
              <w:rPr>
                <w:rFonts w:eastAsia="MS PGothic" w:cstheme="minorHAnsi"/>
                <w:b/>
                <w:bCs/>
                <w:sz w:val="24"/>
                <w:szCs w:val="24"/>
              </w:rPr>
            </w:pPr>
            <w:r w:rsidRPr="00D07601">
              <w:rPr>
                <w:rFonts w:eastAsia="MS PGothic" w:cstheme="minorHAnsi"/>
                <w:b/>
                <w:bCs/>
                <w:sz w:val="24"/>
                <w:szCs w:val="24"/>
              </w:rPr>
              <w:t>Expected output</w:t>
            </w:r>
          </w:p>
        </w:tc>
      </w:tr>
      <w:tr w:rsidR="00227BA2" w:rsidRPr="00E821A8" w:rsidTr="00227BA2">
        <w:trPr>
          <w:trHeight w:val="1142"/>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227BA2" w:rsidRPr="00E821A8" w:rsidRDefault="00D07601" w:rsidP="00227BA2">
            <w:pPr>
              <w:spacing w:after="0" w:line="240" w:lineRule="auto"/>
              <w:rPr>
                <w:rFonts w:eastAsia="MS PGothic" w:cstheme="minorHAnsi"/>
                <w:sz w:val="24"/>
                <w:szCs w:val="24"/>
              </w:rPr>
            </w:pPr>
            <w:r w:rsidRPr="00D07601">
              <w:rPr>
                <w:rFonts w:eastAsia="MS PGothic" w:cstheme="minorHAnsi"/>
                <w:sz w:val="24"/>
                <w:szCs w:val="24"/>
              </w:rPr>
              <w:t xml:space="preserve">Check view </w:t>
            </w:r>
            <w:proofErr w:type="spellStart"/>
            <w:r w:rsidR="00227BA2" w:rsidRPr="00E821A8">
              <w:rPr>
                <w:rFonts w:eastAsia="MS PGothic" w:cstheme="minorHAnsi"/>
                <w:sz w:val="24"/>
                <w:szCs w:val="24"/>
              </w:rPr>
              <w:t>Defect</w:t>
            </w:r>
            <w:r w:rsidRPr="00D07601">
              <w:rPr>
                <w:rFonts w:eastAsia="MS PGothic" w:cstheme="minorHAnsi"/>
                <w:sz w:val="24"/>
                <w:szCs w:val="24"/>
              </w:rPr>
              <w:t>list</w:t>
            </w:r>
            <w:proofErr w:type="spellEnd"/>
          </w:p>
        </w:tc>
        <w:tc>
          <w:tcPr>
            <w:tcW w:w="2163" w:type="dxa"/>
            <w:tcBorders>
              <w:top w:val="single" w:sz="4" w:space="0" w:color="000000"/>
              <w:left w:val="nil"/>
              <w:bottom w:val="single" w:sz="4" w:space="0" w:color="000000"/>
              <w:right w:val="single" w:sz="4" w:space="0" w:color="000000"/>
            </w:tcBorders>
            <w:shd w:val="clear" w:color="000000" w:fill="FFFFFF"/>
            <w:hideMark/>
          </w:tcPr>
          <w:p w:rsidR="00227BA2" w:rsidRPr="00E821A8" w:rsidRDefault="00100AAD" w:rsidP="00227BA2">
            <w:pPr>
              <w:shd w:val="clear" w:color="FFFFCC" w:fill="FFFFFF"/>
              <w:spacing w:before="100" w:beforeAutospacing="1" w:after="0" w:afterAutospacing="1" w:line="240" w:lineRule="auto"/>
              <w:rPr>
                <w:rFonts w:eastAsia="MS PGothic" w:cstheme="minorHAnsi"/>
                <w:sz w:val="24"/>
                <w:szCs w:val="24"/>
              </w:rPr>
            </w:pPr>
            <w:r w:rsidRPr="00E821A8">
              <w:rPr>
                <w:rFonts w:eastAsia="MS PGothic" w:cstheme="minorHAnsi"/>
                <w:sz w:val="24"/>
                <w:szCs w:val="24"/>
              </w:rPr>
              <w:t>Team member of  a project</w:t>
            </w:r>
          </w:p>
        </w:tc>
        <w:tc>
          <w:tcPr>
            <w:tcW w:w="2794" w:type="dxa"/>
            <w:tcBorders>
              <w:top w:val="single" w:sz="4" w:space="0" w:color="000000"/>
              <w:left w:val="nil"/>
              <w:bottom w:val="single" w:sz="4" w:space="0" w:color="000000"/>
              <w:right w:val="single" w:sz="4" w:space="0" w:color="000000"/>
            </w:tcBorders>
            <w:shd w:val="clear" w:color="000000" w:fill="FFFFFF"/>
            <w:hideMark/>
          </w:tcPr>
          <w:p w:rsidR="003D7084" w:rsidRDefault="00D07601">
            <w:pPr>
              <w:pStyle w:val="ListParagraph"/>
              <w:numPr>
                <w:ilvl w:val="0"/>
                <w:numId w:val="122"/>
              </w:numPr>
              <w:spacing w:after="0" w:line="240" w:lineRule="auto"/>
              <w:rPr>
                <w:rFonts w:ascii="Tahoma" w:eastAsia="MS PGothic" w:hAnsi="Tahoma" w:cstheme="minorHAnsi"/>
                <w:color w:val="000000"/>
                <w:sz w:val="24"/>
                <w:szCs w:val="24"/>
              </w:rPr>
            </w:pPr>
            <w:r w:rsidRPr="00D07601">
              <w:rPr>
                <w:rFonts w:eastAsia="MS PGothic" w:cstheme="minorHAnsi"/>
                <w:sz w:val="24"/>
                <w:szCs w:val="24"/>
              </w:rPr>
              <w:t>Log in</w:t>
            </w:r>
          </w:p>
          <w:p w:rsidR="00100AAD" w:rsidRPr="00E821A8" w:rsidRDefault="00100AAD" w:rsidP="00100AAD">
            <w:pPr>
              <w:pStyle w:val="ListParagraph"/>
              <w:numPr>
                <w:ilvl w:val="0"/>
                <w:numId w:val="122"/>
              </w:numPr>
              <w:spacing w:after="0" w:line="240" w:lineRule="auto"/>
              <w:rPr>
                <w:rFonts w:eastAsia="MS PGothic" w:cstheme="minorHAnsi"/>
                <w:sz w:val="24"/>
                <w:szCs w:val="24"/>
              </w:rPr>
            </w:pPr>
            <w:r w:rsidRPr="00E821A8">
              <w:rPr>
                <w:rFonts w:eastAsia="MS PGothic" w:cstheme="minorHAnsi"/>
                <w:sz w:val="24"/>
                <w:szCs w:val="24"/>
              </w:rPr>
              <w:t>Click on project link</w:t>
            </w:r>
          </w:p>
        </w:tc>
        <w:tc>
          <w:tcPr>
            <w:tcW w:w="2885" w:type="dxa"/>
            <w:tcBorders>
              <w:top w:val="single" w:sz="4" w:space="0" w:color="000000"/>
              <w:left w:val="nil"/>
              <w:bottom w:val="single" w:sz="4" w:space="0" w:color="000000"/>
              <w:right w:val="single" w:sz="4" w:space="0" w:color="000000"/>
            </w:tcBorders>
            <w:shd w:val="clear" w:color="000000" w:fill="FFFFFF"/>
            <w:hideMark/>
          </w:tcPr>
          <w:p w:rsidR="003D7084" w:rsidRDefault="00D07601">
            <w:pPr>
              <w:pStyle w:val="ListParagraph"/>
              <w:numPr>
                <w:ilvl w:val="0"/>
                <w:numId w:val="123"/>
              </w:numPr>
              <w:spacing w:after="0" w:line="240" w:lineRule="auto"/>
              <w:rPr>
                <w:rFonts w:eastAsia="MS PGothic" w:cstheme="minorHAnsi"/>
                <w:sz w:val="24"/>
                <w:szCs w:val="24"/>
              </w:rPr>
            </w:pPr>
            <w:r w:rsidRPr="00D07601">
              <w:rPr>
                <w:rFonts w:eastAsia="MS PGothic" w:cstheme="minorHAnsi"/>
                <w:sz w:val="24"/>
                <w:szCs w:val="24"/>
              </w:rPr>
              <w:t xml:space="preserve">Able to view </w:t>
            </w:r>
            <w:proofErr w:type="spellStart"/>
            <w:r w:rsidRPr="00D07601">
              <w:rPr>
                <w:rFonts w:eastAsia="MS PGothic" w:cstheme="minorHAnsi"/>
                <w:sz w:val="24"/>
                <w:szCs w:val="24"/>
              </w:rPr>
              <w:t>list</w:t>
            </w:r>
            <w:r w:rsidR="00100AAD" w:rsidRPr="00E821A8">
              <w:rPr>
                <w:rFonts w:eastAsia="MS PGothic" w:cstheme="minorHAnsi"/>
                <w:sz w:val="24"/>
                <w:szCs w:val="24"/>
              </w:rPr>
              <w:t>of</w:t>
            </w:r>
            <w:proofErr w:type="spellEnd"/>
            <w:r w:rsidR="00100AAD" w:rsidRPr="00E821A8">
              <w:rPr>
                <w:rFonts w:eastAsia="MS PGothic" w:cstheme="minorHAnsi"/>
                <w:sz w:val="24"/>
                <w:szCs w:val="24"/>
              </w:rPr>
              <w:t xml:space="preserve"> Defect.</w:t>
            </w:r>
          </w:p>
        </w:tc>
      </w:tr>
    </w:tbl>
    <w:p w:rsidR="00227BA2" w:rsidRPr="00E821A8" w:rsidRDefault="00227BA2" w:rsidP="00227BA2">
      <w:pPr>
        <w:rPr>
          <w:rFonts w:cstheme="minorHAnsi"/>
          <w:sz w:val="24"/>
          <w:szCs w:val="24"/>
        </w:rPr>
      </w:pPr>
    </w:p>
    <w:p w:rsidR="00100AAD" w:rsidRPr="00E821A8" w:rsidRDefault="00100AAD" w:rsidP="00100AAD">
      <w:pPr>
        <w:pStyle w:val="Heading4"/>
        <w:rPr>
          <w:rFonts w:asciiTheme="minorHAnsi" w:hAnsiTheme="minorHAnsi" w:cstheme="minorHAnsi"/>
          <w:sz w:val="24"/>
          <w:szCs w:val="24"/>
        </w:rPr>
      </w:pPr>
      <w:r w:rsidRPr="00E821A8">
        <w:rPr>
          <w:rFonts w:asciiTheme="minorHAnsi" w:hAnsiTheme="minorHAnsi" w:cstheme="minorHAnsi"/>
          <w:sz w:val="24"/>
          <w:szCs w:val="24"/>
        </w:rPr>
        <w:t>5</w:t>
      </w:r>
      <w:r w:rsidR="00D07601" w:rsidRPr="00D07601">
        <w:rPr>
          <w:rFonts w:asciiTheme="minorHAnsi" w:hAnsiTheme="minorHAnsi" w:cstheme="minorHAnsi"/>
          <w:sz w:val="24"/>
          <w:szCs w:val="24"/>
        </w:rPr>
        <w:t>.</w:t>
      </w:r>
      <w:r w:rsidRPr="00E821A8">
        <w:rPr>
          <w:rFonts w:asciiTheme="minorHAnsi" w:hAnsiTheme="minorHAnsi" w:cstheme="minorHAnsi"/>
          <w:sz w:val="24"/>
          <w:szCs w:val="24"/>
        </w:rPr>
        <w:t>5</w:t>
      </w:r>
      <w:r w:rsidR="00D07601" w:rsidRPr="00D07601">
        <w:rPr>
          <w:rFonts w:asciiTheme="minorHAnsi" w:hAnsiTheme="minorHAnsi" w:cstheme="minorHAnsi"/>
          <w:sz w:val="24"/>
          <w:szCs w:val="24"/>
        </w:rPr>
        <w:t>.</w:t>
      </w:r>
      <w:r w:rsidRPr="00E821A8">
        <w:rPr>
          <w:rFonts w:asciiTheme="minorHAnsi" w:hAnsiTheme="minorHAnsi" w:cstheme="minorHAnsi"/>
          <w:sz w:val="24"/>
          <w:szCs w:val="24"/>
        </w:rPr>
        <w:t>2</w:t>
      </w:r>
      <w:r w:rsidR="00D07601" w:rsidRPr="00D07601">
        <w:rPr>
          <w:rFonts w:asciiTheme="minorHAnsi" w:hAnsiTheme="minorHAnsi" w:cstheme="minorHAnsi"/>
          <w:sz w:val="24"/>
          <w:szCs w:val="24"/>
        </w:rPr>
        <w:t xml:space="preserve"> Check </w:t>
      </w:r>
      <w:proofErr w:type="spellStart"/>
      <w:r w:rsidRPr="00E821A8">
        <w:rPr>
          <w:rFonts w:asciiTheme="minorHAnsi" w:hAnsiTheme="minorHAnsi" w:cstheme="minorHAnsi"/>
          <w:sz w:val="24"/>
          <w:szCs w:val="24"/>
        </w:rPr>
        <w:t>createDefect</w:t>
      </w:r>
      <w:proofErr w:type="spellEnd"/>
    </w:p>
    <w:tbl>
      <w:tblPr>
        <w:tblW w:w="9379" w:type="dxa"/>
        <w:tblInd w:w="103" w:type="dxa"/>
        <w:tblLayout w:type="fixed"/>
        <w:tblLook w:val="04A0"/>
      </w:tblPr>
      <w:tblGrid>
        <w:gridCol w:w="1537"/>
        <w:gridCol w:w="2163"/>
        <w:gridCol w:w="2794"/>
        <w:gridCol w:w="2885"/>
      </w:tblGrid>
      <w:tr w:rsidR="00100AAD" w:rsidRPr="00E821A8" w:rsidTr="003D7084">
        <w:trPr>
          <w:trHeight w:val="114"/>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100AAD" w:rsidRPr="00E821A8" w:rsidRDefault="00D07601" w:rsidP="003D7084">
            <w:pPr>
              <w:spacing w:after="0" w:line="240" w:lineRule="auto"/>
              <w:rPr>
                <w:rFonts w:eastAsia="MS PGothic" w:cstheme="minorHAnsi"/>
                <w:b/>
                <w:sz w:val="24"/>
                <w:szCs w:val="24"/>
              </w:rPr>
            </w:pPr>
            <w:r w:rsidRPr="00D07601">
              <w:rPr>
                <w:rFonts w:eastAsia="MS PGothic" w:cstheme="minorHAnsi"/>
                <w:b/>
                <w:sz w:val="24"/>
                <w:szCs w:val="24"/>
              </w:rPr>
              <w:t>Content</w:t>
            </w:r>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100AAD" w:rsidRPr="00E821A8" w:rsidRDefault="00D07601" w:rsidP="003D7084">
            <w:pPr>
              <w:spacing w:after="0" w:line="240" w:lineRule="auto"/>
              <w:rPr>
                <w:rFonts w:eastAsia="MS PGothic" w:cstheme="minorHAnsi"/>
                <w:b/>
                <w:bCs/>
                <w:sz w:val="24"/>
                <w:szCs w:val="24"/>
              </w:rPr>
            </w:pPr>
            <w:r w:rsidRPr="00D07601">
              <w:rPr>
                <w:rFonts w:eastAsia="MS PGothic" w:cstheme="minorHAnsi"/>
                <w:b/>
                <w:bCs/>
                <w:sz w:val="24"/>
                <w:szCs w:val="24"/>
              </w:rPr>
              <w:t> Precondition</w:t>
            </w:r>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100AAD" w:rsidRPr="00E821A8" w:rsidRDefault="00D07601" w:rsidP="003D7084">
            <w:pPr>
              <w:spacing w:after="0" w:line="240" w:lineRule="auto"/>
              <w:rPr>
                <w:rFonts w:eastAsia="MS PGothic" w:cstheme="minorHAnsi"/>
                <w:b/>
                <w:bCs/>
                <w:sz w:val="24"/>
                <w:szCs w:val="24"/>
              </w:rPr>
            </w:pPr>
            <w:r w:rsidRPr="00D07601">
              <w:rPr>
                <w:rFonts w:eastAsia="MS PGothic" w:cstheme="minorHAnsi"/>
                <w:b/>
                <w:bCs/>
                <w:sz w:val="24"/>
                <w:szCs w:val="24"/>
              </w:rPr>
              <w:t> Test case procedure</w:t>
            </w:r>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100AAD" w:rsidRPr="00E821A8" w:rsidRDefault="00D07601" w:rsidP="003D7084">
            <w:pPr>
              <w:spacing w:after="0" w:line="240" w:lineRule="auto"/>
              <w:rPr>
                <w:rFonts w:eastAsia="MS PGothic" w:cstheme="minorHAnsi"/>
                <w:b/>
                <w:bCs/>
                <w:sz w:val="24"/>
                <w:szCs w:val="24"/>
              </w:rPr>
            </w:pPr>
            <w:r w:rsidRPr="00D07601">
              <w:rPr>
                <w:rFonts w:eastAsia="MS PGothic" w:cstheme="minorHAnsi"/>
                <w:b/>
                <w:bCs/>
                <w:sz w:val="24"/>
                <w:szCs w:val="24"/>
              </w:rPr>
              <w:t>Expected output</w:t>
            </w:r>
          </w:p>
        </w:tc>
      </w:tr>
      <w:tr w:rsidR="00100AAD" w:rsidRPr="00E821A8" w:rsidTr="003D7084">
        <w:trPr>
          <w:trHeight w:val="1142"/>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100AAD" w:rsidRPr="00E821A8" w:rsidRDefault="00D07601" w:rsidP="00100AAD">
            <w:pPr>
              <w:spacing w:after="0" w:line="240" w:lineRule="auto"/>
              <w:rPr>
                <w:rFonts w:eastAsia="MS PGothic" w:cstheme="minorHAnsi"/>
                <w:sz w:val="24"/>
                <w:szCs w:val="24"/>
              </w:rPr>
            </w:pPr>
            <w:r w:rsidRPr="00D07601">
              <w:rPr>
                <w:rFonts w:eastAsia="MS PGothic" w:cstheme="minorHAnsi"/>
                <w:sz w:val="24"/>
                <w:szCs w:val="24"/>
              </w:rPr>
              <w:t xml:space="preserve">Check </w:t>
            </w:r>
            <w:proofErr w:type="spellStart"/>
            <w:r w:rsidR="00100AAD" w:rsidRPr="00E821A8">
              <w:rPr>
                <w:rFonts w:eastAsia="MS PGothic" w:cstheme="minorHAnsi"/>
                <w:sz w:val="24"/>
                <w:szCs w:val="24"/>
              </w:rPr>
              <w:t>createDefect</w:t>
            </w:r>
            <w:proofErr w:type="spellEnd"/>
          </w:p>
        </w:tc>
        <w:tc>
          <w:tcPr>
            <w:tcW w:w="2163" w:type="dxa"/>
            <w:tcBorders>
              <w:top w:val="single" w:sz="4" w:space="0" w:color="000000"/>
              <w:left w:val="nil"/>
              <w:bottom w:val="single" w:sz="4" w:space="0" w:color="000000"/>
              <w:right w:val="single" w:sz="4" w:space="0" w:color="000000"/>
            </w:tcBorders>
            <w:shd w:val="clear" w:color="000000" w:fill="FFFFFF"/>
            <w:hideMark/>
          </w:tcPr>
          <w:p w:rsidR="00100AAD" w:rsidRPr="00E821A8" w:rsidRDefault="00100AAD" w:rsidP="003D7084">
            <w:pPr>
              <w:shd w:val="clear" w:color="FFFFCC" w:fill="FFFFFF"/>
              <w:spacing w:before="100" w:beforeAutospacing="1" w:after="0" w:afterAutospacing="1" w:line="240" w:lineRule="auto"/>
              <w:rPr>
                <w:rFonts w:eastAsia="MS PGothic" w:cstheme="minorHAnsi"/>
                <w:sz w:val="24"/>
                <w:szCs w:val="24"/>
              </w:rPr>
            </w:pPr>
            <w:r w:rsidRPr="00E821A8">
              <w:rPr>
                <w:rFonts w:eastAsia="MS PGothic" w:cstheme="minorHAnsi"/>
                <w:sz w:val="24"/>
                <w:szCs w:val="24"/>
              </w:rPr>
              <w:t>Team member of  a project</w:t>
            </w:r>
          </w:p>
        </w:tc>
        <w:tc>
          <w:tcPr>
            <w:tcW w:w="2794" w:type="dxa"/>
            <w:tcBorders>
              <w:top w:val="single" w:sz="4" w:space="0" w:color="000000"/>
              <w:left w:val="nil"/>
              <w:bottom w:val="single" w:sz="4" w:space="0" w:color="000000"/>
              <w:right w:val="single" w:sz="4" w:space="0" w:color="000000"/>
            </w:tcBorders>
            <w:shd w:val="clear" w:color="000000" w:fill="FFFFFF"/>
            <w:hideMark/>
          </w:tcPr>
          <w:p w:rsidR="003D7084" w:rsidRDefault="00D07601">
            <w:pPr>
              <w:pStyle w:val="ListParagraph"/>
              <w:numPr>
                <w:ilvl w:val="0"/>
                <w:numId w:val="122"/>
              </w:numPr>
              <w:spacing w:after="0" w:line="240" w:lineRule="auto"/>
              <w:rPr>
                <w:rFonts w:ascii="Tahoma" w:eastAsia="MS PGothic" w:hAnsi="Tahoma" w:cstheme="minorHAnsi"/>
                <w:color w:val="000000"/>
                <w:sz w:val="24"/>
                <w:szCs w:val="24"/>
              </w:rPr>
            </w:pPr>
            <w:r w:rsidRPr="00D07601">
              <w:rPr>
                <w:rFonts w:eastAsia="MS PGothic" w:cstheme="minorHAnsi"/>
                <w:sz w:val="24"/>
                <w:szCs w:val="24"/>
              </w:rPr>
              <w:t>Log in</w:t>
            </w:r>
          </w:p>
          <w:p w:rsidR="00100AAD" w:rsidRPr="00E821A8" w:rsidRDefault="00100AAD" w:rsidP="003D7084">
            <w:pPr>
              <w:pStyle w:val="ListParagraph"/>
              <w:numPr>
                <w:ilvl w:val="0"/>
                <w:numId w:val="122"/>
              </w:numPr>
              <w:spacing w:after="0" w:line="240" w:lineRule="auto"/>
              <w:rPr>
                <w:rFonts w:eastAsia="MS PGothic" w:cstheme="minorHAnsi"/>
                <w:sz w:val="24"/>
                <w:szCs w:val="24"/>
              </w:rPr>
            </w:pPr>
            <w:r w:rsidRPr="00E821A8">
              <w:rPr>
                <w:rFonts w:eastAsia="MS PGothic" w:cstheme="minorHAnsi"/>
                <w:sz w:val="24"/>
                <w:szCs w:val="24"/>
              </w:rPr>
              <w:t>Click on project link</w:t>
            </w:r>
          </w:p>
        </w:tc>
        <w:tc>
          <w:tcPr>
            <w:tcW w:w="2885" w:type="dxa"/>
            <w:tcBorders>
              <w:top w:val="single" w:sz="4" w:space="0" w:color="000000"/>
              <w:left w:val="nil"/>
              <w:bottom w:val="single" w:sz="4" w:space="0" w:color="000000"/>
              <w:right w:val="single" w:sz="4" w:space="0" w:color="000000"/>
            </w:tcBorders>
            <w:shd w:val="clear" w:color="000000" w:fill="FFFFFF"/>
            <w:hideMark/>
          </w:tcPr>
          <w:p w:rsidR="003D7084" w:rsidRDefault="00D07601">
            <w:pPr>
              <w:pStyle w:val="ListParagraph"/>
              <w:numPr>
                <w:ilvl w:val="0"/>
                <w:numId w:val="123"/>
              </w:numPr>
              <w:spacing w:after="0" w:line="240" w:lineRule="auto"/>
              <w:rPr>
                <w:rFonts w:eastAsia="MS PGothic" w:cstheme="minorHAnsi"/>
                <w:sz w:val="24"/>
                <w:szCs w:val="24"/>
              </w:rPr>
            </w:pPr>
            <w:r w:rsidRPr="00D07601">
              <w:rPr>
                <w:rFonts w:eastAsia="MS PGothic" w:cstheme="minorHAnsi"/>
                <w:sz w:val="24"/>
                <w:szCs w:val="24"/>
              </w:rPr>
              <w:t xml:space="preserve">Able to </w:t>
            </w:r>
            <w:r w:rsidR="00100AAD" w:rsidRPr="00E821A8">
              <w:rPr>
                <w:rFonts w:eastAsia="MS PGothic" w:cstheme="minorHAnsi"/>
                <w:sz w:val="24"/>
                <w:szCs w:val="24"/>
              </w:rPr>
              <w:t>create</w:t>
            </w:r>
          </w:p>
        </w:tc>
      </w:tr>
    </w:tbl>
    <w:p w:rsidR="00100AAD" w:rsidRPr="00E821A8" w:rsidRDefault="00100AAD" w:rsidP="00227BA2">
      <w:pPr>
        <w:rPr>
          <w:rFonts w:cstheme="minorHAnsi"/>
          <w:sz w:val="24"/>
          <w:szCs w:val="24"/>
        </w:rPr>
      </w:pPr>
    </w:p>
    <w:p w:rsidR="00100AAD" w:rsidRPr="00E821A8" w:rsidRDefault="00100AAD" w:rsidP="00100AAD">
      <w:pPr>
        <w:pStyle w:val="Heading4"/>
        <w:rPr>
          <w:rFonts w:asciiTheme="minorHAnsi" w:hAnsiTheme="minorHAnsi" w:cstheme="minorHAnsi"/>
          <w:sz w:val="24"/>
          <w:szCs w:val="24"/>
        </w:rPr>
      </w:pPr>
      <w:r w:rsidRPr="00E821A8">
        <w:rPr>
          <w:rFonts w:asciiTheme="minorHAnsi" w:hAnsiTheme="minorHAnsi" w:cstheme="minorHAnsi"/>
          <w:sz w:val="24"/>
          <w:szCs w:val="24"/>
        </w:rPr>
        <w:t>5</w:t>
      </w:r>
      <w:r w:rsidR="00D07601" w:rsidRPr="00D07601">
        <w:rPr>
          <w:rFonts w:asciiTheme="minorHAnsi" w:hAnsiTheme="minorHAnsi" w:cstheme="minorHAnsi"/>
          <w:sz w:val="24"/>
          <w:szCs w:val="24"/>
        </w:rPr>
        <w:t>.</w:t>
      </w:r>
      <w:r w:rsidRPr="00E821A8">
        <w:rPr>
          <w:rFonts w:asciiTheme="minorHAnsi" w:hAnsiTheme="minorHAnsi" w:cstheme="minorHAnsi"/>
          <w:sz w:val="24"/>
          <w:szCs w:val="24"/>
        </w:rPr>
        <w:t>5</w:t>
      </w:r>
      <w:r w:rsidR="00D07601" w:rsidRPr="00D07601">
        <w:rPr>
          <w:rFonts w:asciiTheme="minorHAnsi" w:hAnsiTheme="minorHAnsi" w:cstheme="minorHAnsi"/>
          <w:sz w:val="24"/>
          <w:szCs w:val="24"/>
        </w:rPr>
        <w:t>.</w:t>
      </w:r>
      <w:r w:rsidR="002B1030" w:rsidRPr="00E821A8">
        <w:rPr>
          <w:rFonts w:asciiTheme="minorHAnsi" w:hAnsiTheme="minorHAnsi" w:cstheme="minorHAnsi"/>
          <w:sz w:val="24"/>
          <w:szCs w:val="24"/>
        </w:rPr>
        <w:t>3</w:t>
      </w:r>
      <w:r w:rsidR="00D07601" w:rsidRPr="00D07601">
        <w:rPr>
          <w:rFonts w:asciiTheme="minorHAnsi" w:hAnsiTheme="minorHAnsi" w:cstheme="minorHAnsi"/>
          <w:sz w:val="24"/>
          <w:szCs w:val="24"/>
        </w:rPr>
        <w:t xml:space="preserve"> Check </w:t>
      </w:r>
      <w:proofErr w:type="spellStart"/>
      <w:r w:rsidRPr="00E821A8">
        <w:rPr>
          <w:rFonts w:asciiTheme="minorHAnsi" w:hAnsiTheme="minorHAnsi" w:cstheme="minorHAnsi"/>
          <w:sz w:val="24"/>
          <w:szCs w:val="24"/>
        </w:rPr>
        <w:t>assignDefect</w:t>
      </w:r>
      <w:proofErr w:type="spellEnd"/>
    </w:p>
    <w:tbl>
      <w:tblPr>
        <w:tblW w:w="9379" w:type="dxa"/>
        <w:tblInd w:w="103" w:type="dxa"/>
        <w:tblLayout w:type="fixed"/>
        <w:tblLook w:val="04A0"/>
      </w:tblPr>
      <w:tblGrid>
        <w:gridCol w:w="1537"/>
        <w:gridCol w:w="2163"/>
        <w:gridCol w:w="2794"/>
        <w:gridCol w:w="2885"/>
      </w:tblGrid>
      <w:tr w:rsidR="00100AAD" w:rsidRPr="00E821A8" w:rsidTr="003D7084">
        <w:trPr>
          <w:trHeight w:val="114"/>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100AAD" w:rsidRPr="00E821A8" w:rsidRDefault="00D07601" w:rsidP="003D7084">
            <w:pPr>
              <w:spacing w:after="0" w:line="240" w:lineRule="auto"/>
              <w:rPr>
                <w:rFonts w:eastAsia="MS PGothic" w:cstheme="minorHAnsi"/>
                <w:b/>
                <w:sz w:val="24"/>
                <w:szCs w:val="24"/>
              </w:rPr>
            </w:pPr>
            <w:r w:rsidRPr="00D07601">
              <w:rPr>
                <w:rFonts w:eastAsia="MS PGothic" w:cstheme="minorHAnsi"/>
                <w:b/>
                <w:sz w:val="24"/>
                <w:szCs w:val="24"/>
              </w:rPr>
              <w:t>Content</w:t>
            </w:r>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100AAD" w:rsidRPr="00E821A8" w:rsidRDefault="00D07601" w:rsidP="003D7084">
            <w:pPr>
              <w:spacing w:after="0" w:line="240" w:lineRule="auto"/>
              <w:rPr>
                <w:rFonts w:eastAsia="MS PGothic" w:cstheme="minorHAnsi"/>
                <w:b/>
                <w:bCs/>
                <w:sz w:val="24"/>
                <w:szCs w:val="24"/>
              </w:rPr>
            </w:pPr>
            <w:r w:rsidRPr="00D07601">
              <w:rPr>
                <w:rFonts w:eastAsia="MS PGothic" w:cstheme="minorHAnsi"/>
                <w:b/>
                <w:bCs/>
                <w:sz w:val="24"/>
                <w:szCs w:val="24"/>
              </w:rPr>
              <w:t> Precondition</w:t>
            </w:r>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100AAD" w:rsidRPr="00E821A8" w:rsidRDefault="00D07601" w:rsidP="003D7084">
            <w:pPr>
              <w:spacing w:after="0" w:line="240" w:lineRule="auto"/>
              <w:rPr>
                <w:rFonts w:eastAsia="MS PGothic" w:cstheme="minorHAnsi"/>
                <w:b/>
                <w:bCs/>
                <w:sz w:val="24"/>
                <w:szCs w:val="24"/>
              </w:rPr>
            </w:pPr>
            <w:r w:rsidRPr="00D07601">
              <w:rPr>
                <w:rFonts w:eastAsia="MS PGothic" w:cstheme="minorHAnsi"/>
                <w:b/>
                <w:bCs/>
                <w:sz w:val="24"/>
                <w:szCs w:val="24"/>
              </w:rPr>
              <w:t> Test case procedure</w:t>
            </w:r>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100AAD" w:rsidRPr="00E821A8" w:rsidRDefault="00D07601" w:rsidP="003D7084">
            <w:pPr>
              <w:spacing w:after="0" w:line="240" w:lineRule="auto"/>
              <w:rPr>
                <w:rFonts w:eastAsia="MS PGothic" w:cstheme="minorHAnsi"/>
                <w:b/>
                <w:bCs/>
                <w:sz w:val="24"/>
                <w:szCs w:val="24"/>
              </w:rPr>
            </w:pPr>
            <w:r w:rsidRPr="00D07601">
              <w:rPr>
                <w:rFonts w:eastAsia="MS PGothic" w:cstheme="minorHAnsi"/>
                <w:b/>
                <w:bCs/>
                <w:sz w:val="24"/>
                <w:szCs w:val="24"/>
              </w:rPr>
              <w:t>Expected output</w:t>
            </w:r>
          </w:p>
        </w:tc>
      </w:tr>
      <w:tr w:rsidR="00100AAD" w:rsidRPr="00E821A8" w:rsidTr="003D7084">
        <w:trPr>
          <w:trHeight w:val="1142"/>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100AAD" w:rsidRPr="00E821A8" w:rsidRDefault="00D07601" w:rsidP="00100AAD">
            <w:pPr>
              <w:spacing w:after="0" w:line="240" w:lineRule="auto"/>
              <w:rPr>
                <w:rFonts w:eastAsia="MS PGothic" w:cstheme="minorHAnsi"/>
                <w:sz w:val="24"/>
                <w:szCs w:val="24"/>
              </w:rPr>
            </w:pPr>
            <w:r w:rsidRPr="00D07601">
              <w:rPr>
                <w:rFonts w:eastAsia="MS PGothic" w:cstheme="minorHAnsi"/>
                <w:sz w:val="24"/>
                <w:szCs w:val="24"/>
              </w:rPr>
              <w:t xml:space="preserve">Check </w:t>
            </w:r>
            <w:proofErr w:type="spellStart"/>
            <w:r w:rsidR="00100AAD" w:rsidRPr="00E821A8">
              <w:rPr>
                <w:rFonts w:eastAsia="MS PGothic" w:cstheme="minorHAnsi"/>
                <w:sz w:val="24"/>
                <w:szCs w:val="24"/>
              </w:rPr>
              <w:t>assignDefect</w:t>
            </w:r>
            <w:proofErr w:type="spellEnd"/>
          </w:p>
        </w:tc>
        <w:tc>
          <w:tcPr>
            <w:tcW w:w="2163" w:type="dxa"/>
            <w:tcBorders>
              <w:top w:val="single" w:sz="4" w:space="0" w:color="000000"/>
              <w:left w:val="nil"/>
              <w:bottom w:val="single" w:sz="4" w:space="0" w:color="000000"/>
              <w:right w:val="single" w:sz="4" w:space="0" w:color="000000"/>
            </w:tcBorders>
            <w:shd w:val="clear" w:color="000000" w:fill="FFFFFF"/>
            <w:hideMark/>
          </w:tcPr>
          <w:p w:rsidR="00100AAD" w:rsidRPr="00E821A8" w:rsidRDefault="00100AAD" w:rsidP="003D7084">
            <w:pPr>
              <w:shd w:val="clear" w:color="FFFFCC" w:fill="FFFFFF"/>
              <w:spacing w:before="100" w:beforeAutospacing="1" w:after="0" w:afterAutospacing="1" w:line="240" w:lineRule="auto"/>
              <w:rPr>
                <w:rFonts w:eastAsia="MS PGothic" w:cstheme="minorHAnsi"/>
                <w:sz w:val="24"/>
                <w:szCs w:val="24"/>
              </w:rPr>
            </w:pPr>
            <w:r w:rsidRPr="00E821A8">
              <w:rPr>
                <w:rFonts w:eastAsia="MS PGothic" w:cstheme="minorHAnsi"/>
                <w:sz w:val="24"/>
                <w:szCs w:val="24"/>
              </w:rPr>
              <w:t>Team member of  a project</w:t>
            </w:r>
          </w:p>
        </w:tc>
        <w:tc>
          <w:tcPr>
            <w:tcW w:w="2794" w:type="dxa"/>
            <w:tcBorders>
              <w:top w:val="single" w:sz="4" w:space="0" w:color="000000"/>
              <w:left w:val="nil"/>
              <w:bottom w:val="single" w:sz="4" w:space="0" w:color="000000"/>
              <w:right w:val="single" w:sz="4" w:space="0" w:color="000000"/>
            </w:tcBorders>
            <w:shd w:val="clear" w:color="000000" w:fill="FFFFFF"/>
            <w:hideMark/>
          </w:tcPr>
          <w:p w:rsidR="003D7084" w:rsidRDefault="00D07601">
            <w:pPr>
              <w:pStyle w:val="ListParagraph"/>
              <w:numPr>
                <w:ilvl w:val="0"/>
                <w:numId w:val="122"/>
              </w:numPr>
              <w:spacing w:after="0" w:line="240" w:lineRule="auto"/>
              <w:rPr>
                <w:rFonts w:ascii="Tahoma" w:eastAsia="MS PGothic" w:hAnsi="Tahoma" w:cstheme="minorHAnsi"/>
                <w:color w:val="000000"/>
                <w:sz w:val="24"/>
                <w:szCs w:val="24"/>
              </w:rPr>
            </w:pPr>
            <w:r w:rsidRPr="00D07601">
              <w:rPr>
                <w:rFonts w:eastAsia="MS PGothic" w:cstheme="minorHAnsi"/>
                <w:sz w:val="24"/>
                <w:szCs w:val="24"/>
              </w:rPr>
              <w:t>Log in</w:t>
            </w:r>
          </w:p>
          <w:p w:rsidR="00100AAD" w:rsidRPr="00E821A8" w:rsidRDefault="00100AAD" w:rsidP="003D7084">
            <w:pPr>
              <w:pStyle w:val="ListParagraph"/>
              <w:numPr>
                <w:ilvl w:val="0"/>
                <w:numId w:val="122"/>
              </w:numPr>
              <w:spacing w:after="0" w:line="240" w:lineRule="auto"/>
              <w:rPr>
                <w:rFonts w:eastAsia="MS PGothic" w:cstheme="minorHAnsi"/>
                <w:sz w:val="24"/>
                <w:szCs w:val="24"/>
              </w:rPr>
            </w:pPr>
            <w:r w:rsidRPr="00E821A8">
              <w:rPr>
                <w:rFonts w:eastAsia="MS PGothic" w:cstheme="minorHAnsi"/>
                <w:sz w:val="24"/>
                <w:szCs w:val="24"/>
              </w:rPr>
              <w:t>Click on project link</w:t>
            </w:r>
          </w:p>
        </w:tc>
        <w:tc>
          <w:tcPr>
            <w:tcW w:w="2885" w:type="dxa"/>
            <w:tcBorders>
              <w:top w:val="single" w:sz="4" w:space="0" w:color="000000"/>
              <w:left w:val="nil"/>
              <w:bottom w:val="single" w:sz="4" w:space="0" w:color="000000"/>
              <w:right w:val="single" w:sz="4" w:space="0" w:color="000000"/>
            </w:tcBorders>
            <w:shd w:val="clear" w:color="000000" w:fill="FFFFFF"/>
            <w:hideMark/>
          </w:tcPr>
          <w:p w:rsidR="003D7084" w:rsidRDefault="00D07601">
            <w:pPr>
              <w:pStyle w:val="ListParagraph"/>
              <w:numPr>
                <w:ilvl w:val="0"/>
                <w:numId w:val="123"/>
              </w:numPr>
              <w:spacing w:after="0" w:line="240" w:lineRule="auto"/>
              <w:rPr>
                <w:rFonts w:eastAsia="MS PGothic" w:cstheme="minorHAnsi"/>
                <w:sz w:val="24"/>
                <w:szCs w:val="24"/>
              </w:rPr>
            </w:pPr>
            <w:r w:rsidRPr="00D07601">
              <w:rPr>
                <w:rFonts w:eastAsia="MS PGothic" w:cstheme="minorHAnsi"/>
                <w:sz w:val="24"/>
                <w:szCs w:val="24"/>
              </w:rPr>
              <w:t>Able to</w:t>
            </w:r>
            <w:r w:rsidR="00100AAD" w:rsidRPr="00E821A8">
              <w:rPr>
                <w:rFonts w:eastAsia="MS PGothic" w:cstheme="minorHAnsi"/>
                <w:sz w:val="24"/>
                <w:szCs w:val="24"/>
              </w:rPr>
              <w:t xml:space="preserve"> assign</w:t>
            </w:r>
          </w:p>
        </w:tc>
      </w:tr>
    </w:tbl>
    <w:p w:rsidR="00100AAD" w:rsidRPr="00E821A8" w:rsidRDefault="00100AAD" w:rsidP="00227BA2">
      <w:pPr>
        <w:rPr>
          <w:rFonts w:cstheme="minorHAnsi"/>
          <w:sz w:val="24"/>
          <w:szCs w:val="24"/>
        </w:rPr>
      </w:pPr>
    </w:p>
    <w:p w:rsidR="00100AAD" w:rsidRPr="00E821A8" w:rsidRDefault="00100AAD" w:rsidP="00100AAD">
      <w:pPr>
        <w:pStyle w:val="Heading4"/>
        <w:rPr>
          <w:rFonts w:asciiTheme="minorHAnsi" w:hAnsiTheme="minorHAnsi" w:cstheme="minorHAnsi"/>
          <w:sz w:val="24"/>
          <w:szCs w:val="24"/>
        </w:rPr>
      </w:pPr>
      <w:r w:rsidRPr="00E821A8">
        <w:rPr>
          <w:rFonts w:asciiTheme="minorHAnsi" w:hAnsiTheme="minorHAnsi" w:cstheme="minorHAnsi"/>
          <w:sz w:val="24"/>
          <w:szCs w:val="24"/>
        </w:rPr>
        <w:t>5</w:t>
      </w:r>
      <w:r w:rsidR="00D07601" w:rsidRPr="00D07601">
        <w:rPr>
          <w:rFonts w:asciiTheme="minorHAnsi" w:hAnsiTheme="minorHAnsi" w:cstheme="minorHAnsi"/>
          <w:sz w:val="24"/>
          <w:szCs w:val="24"/>
        </w:rPr>
        <w:t>.</w:t>
      </w:r>
      <w:r w:rsidRPr="00E821A8">
        <w:rPr>
          <w:rFonts w:asciiTheme="minorHAnsi" w:hAnsiTheme="minorHAnsi" w:cstheme="minorHAnsi"/>
          <w:sz w:val="24"/>
          <w:szCs w:val="24"/>
        </w:rPr>
        <w:t>5</w:t>
      </w:r>
      <w:r w:rsidR="00D07601" w:rsidRPr="00D07601">
        <w:rPr>
          <w:rFonts w:asciiTheme="minorHAnsi" w:hAnsiTheme="minorHAnsi" w:cstheme="minorHAnsi"/>
          <w:sz w:val="24"/>
          <w:szCs w:val="24"/>
        </w:rPr>
        <w:t>.</w:t>
      </w:r>
      <w:r w:rsidR="002B1030" w:rsidRPr="00E821A8">
        <w:rPr>
          <w:rFonts w:asciiTheme="minorHAnsi" w:hAnsiTheme="minorHAnsi" w:cstheme="minorHAnsi"/>
          <w:sz w:val="24"/>
          <w:szCs w:val="24"/>
        </w:rPr>
        <w:t>4</w:t>
      </w:r>
      <w:r w:rsidR="00D07601" w:rsidRPr="00D07601">
        <w:rPr>
          <w:rFonts w:asciiTheme="minorHAnsi" w:hAnsiTheme="minorHAnsi" w:cstheme="minorHAnsi"/>
          <w:sz w:val="24"/>
          <w:szCs w:val="24"/>
        </w:rPr>
        <w:t xml:space="preserve"> Check </w:t>
      </w:r>
      <w:proofErr w:type="spellStart"/>
      <w:r w:rsidRPr="00E821A8">
        <w:rPr>
          <w:rFonts w:asciiTheme="minorHAnsi" w:hAnsiTheme="minorHAnsi" w:cstheme="minorHAnsi"/>
          <w:sz w:val="24"/>
          <w:szCs w:val="24"/>
        </w:rPr>
        <w:t>updateDefect</w:t>
      </w:r>
      <w:proofErr w:type="spellEnd"/>
    </w:p>
    <w:tbl>
      <w:tblPr>
        <w:tblW w:w="9379" w:type="dxa"/>
        <w:tblInd w:w="103" w:type="dxa"/>
        <w:tblLayout w:type="fixed"/>
        <w:tblLook w:val="04A0"/>
      </w:tblPr>
      <w:tblGrid>
        <w:gridCol w:w="1537"/>
        <w:gridCol w:w="2163"/>
        <w:gridCol w:w="2794"/>
        <w:gridCol w:w="2885"/>
      </w:tblGrid>
      <w:tr w:rsidR="00100AAD" w:rsidRPr="00E821A8" w:rsidTr="003D7084">
        <w:trPr>
          <w:trHeight w:val="114"/>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100AAD" w:rsidRPr="00E821A8" w:rsidRDefault="00D07601" w:rsidP="003D7084">
            <w:pPr>
              <w:spacing w:after="0" w:line="240" w:lineRule="auto"/>
              <w:rPr>
                <w:rFonts w:eastAsia="MS PGothic" w:cstheme="minorHAnsi"/>
                <w:b/>
                <w:sz w:val="24"/>
                <w:szCs w:val="24"/>
              </w:rPr>
            </w:pPr>
            <w:r w:rsidRPr="00D07601">
              <w:rPr>
                <w:rFonts w:eastAsia="MS PGothic" w:cstheme="minorHAnsi"/>
                <w:b/>
                <w:sz w:val="24"/>
                <w:szCs w:val="24"/>
              </w:rPr>
              <w:t>Content</w:t>
            </w:r>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100AAD" w:rsidRPr="00E821A8" w:rsidRDefault="00D07601" w:rsidP="003D7084">
            <w:pPr>
              <w:spacing w:after="0" w:line="240" w:lineRule="auto"/>
              <w:rPr>
                <w:rFonts w:eastAsia="MS PGothic" w:cstheme="minorHAnsi"/>
                <w:b/>
                <w:bCs/>
                <w:sz w:val="24"/>
                <w:szCs w:val="24"/>
              </w:rPr>
            </w:pPr>
            <w:r w:rsidRPr="00D07601">
              <w:rPr>
                <w:rFonts w:eastAsia="MS PGothic" w:cstheme="minorHAnsi"/>
                <w:b/>
                <w:bCs/>
                <w:sz w:val="24"/>
                <w:szCs w:val="24"/>
              </w:rPr>
              <w:t> Precondition</w:t>
            </w:r>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100AAD" w:rsidRPr="00E821A8" w:rsidRDefault="00D07601" w:rsidP="003D7084">
            <w:pPr>
              <w:spacing w:after="0" w:line="240" w:lineRule="auto"/>
              <w:rPr>
                <w:rFonts w:eastAsia="MS PGothic" w:cstheme="minorHAnsi"/>
                <w:b/>
                <w:bCs/>
                <w:sz w:val="24"/>
                <w:szCs w:val="24"/>
              </w:rPr>
            </w:pPr>
            <w:r w:rsidRPr="00D07601">
              <w:rPr>
                <w:rFonts w:eastAsia="MS PGothic" w:cstheme="minorHAnsi"/>
                <w:b/>
                <w:bCs/>
                <w:sz w:val="24"/>
                <w:szCs w:val="24"/>
              </w:rPr>
              <w:t> Test case procedure</w:t>
            </w:r>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100AAD" w:rsidRPr="00E821A8" w:rsidRDefault="00D07601" w:rsidP="003D7084">
            <w:pPr>
              <w:spacing w:after="0" w:line="240" w:lineRule="auto"/>
              <w:rPr>
                <w:rFonts w:eastAsia="MS PGothic" w:cstheme="minorHAnsi"/>
                <w:b/>
                <w:bCs/>
                <w:sz w:val="24"/>
                <w:szCs w:val="24"/>
              </w:rPr>
            </w:pPr>
            <w:r w:rsidRPr="00D07601">
              <w:rPr>
                <w:rFonts w:eastAsia="MS PGothic" w:cstheme="minorHAnsi"/>
                <w:b/>
                <w:bCs/>
                <w:sz w:val="24"/>
                <w:szCs w:val="24"/>
              </w:rPr>
              <w:t>Expected output</w:t>
            </w:r>
          </w:p>
        </w:tc>
      </w:tr>
      <w:tr w:rsidR="00100AAD" w:rsidRPr="00E821A8" w:rsidTr="003D7084">
        <w:trPr>
          <w:trHeight w:val="1142"/>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100AAD" w:rsidRPr="00E821A8" w:rsidRDefault="00D07601" w:rsidP="00100AAD">
            <w:pPr>
              <w:spacing w:after="0" w:line="240" w:lineRule="auto"/>
              <w:rPr>
                <w:rFonts w:eastAsia="MS PGothic" w:cstheme="minorHAnsi"/>
                <w:sz w:val="24"/>
                <w:szCs w:val="24"/>
              </w:rPr>
            </w:pPr>
            <w:r w:rsidRPr="00D07601">
              <w:rPr>
                <w:rFonts w:eastAsia="MS PGothic" w:cstheme="minorHAnsi"/>
                <w:sz w:val="24"/>
                <w:szCs w:val="24"/>
              </w:rPr>
              <w:lastRenderedPageBreak/>
              <w:t xml:space="preserve">Check </w:t>
            </w:r>
            <w:proofErr w:type="spellStart"/>
            <w:r w:rsidR="00100AAD" w:rsidRPr="00E821A8">
              <w:rPr>
                <w:rFonts w:eastAsia="MS PGothic" w:cstheme="minorHAnsi"/>
                <w:sz w:val="24"/>
                <w:szCs w:val="24"/>
              </w:rPr>
              <w:t>updateDefect</w:t>
            </w:r>
            <w:proofErr w:type="spellEnd"/>
          </w:p>
        </w:tc>
        <w:tc>
          <w:tcPr>
            <w:tcW w:w="2163" w:type="dxa"/>
            <w:tcBorders>
              <w:top w:val="single" w:sz="4" w:space="0" w:color="000000"/>
              <w:left w:val="nil"/>
              <w:bottom w:val="single" w:sz="4" w:space="0" w:color="000000"/>
              <w:right w:val="single" w:sz="4" w:space="0" w:color="000000"/>
            </w:tcBorders>
            <w:shd w:val="clear" w:color="000000" w:fill="FFFFFF"/>
            <w:hideMark/>
          </w:tcPr>
          <w:p w:rsidR="00100AAD" w:rsidRPr="00E821A8" w:rsidRDefault="00100AAD" w:rsidP="003D7084">
            <w:pPr>
              <w:shd w:val="clear" w:color="FFFFCC" w:fill="FFFFFF"/>
              <w:spacing w:before="100" w:beforeAutospacing="1" w:after="0" w:afterAutospacing="1" w:line="240" w:lineRule="auto"/>
              <w:rPr>
                <w:rFonts w:eastAsia="MS PGothic" w:cstheme="minorHAnsi"/>
                <w:sz w:val="24"/>
                <w:szCs w:val="24"/>
              </w:rPr>
            </w:pPr>
            <w:r w:rsidRPr="00E821A8">
              <w:rPr>
                <w:rFonts w:eastAsia="MS PGothic" w:cstheme="minorHAnsi"/>
                <w:sz w:val="24"/>
                <w:szCs w:val="24"/>
              </w:rPr>
              <w:t>Team member of  a project</w:t>
            </w:r>
          </w:p>
        </w:tc>
        <w:tc>
          <w:tcPr>
            <w:tcW w:w="2794" w:type="dxa"/>
            <w:tcBorders>
              <w:top w:val="single" w:sz="4" w:space="0" w:color="000000"/>
              <w:left w:val="nil"/>
              <w:bottom w:val="single" w:sz="4" w:space="0" w:color="000000"/>
              <w:right w:val="single" w:sz="4" w:space="0" w:color="000000"/>
            </w:tcBorders>
            <w:shd w:val="clear" w:color="000000" w:fill="FFFFFF"/>
            <w:hideMark/>
          </w:tcPr>
          <w:p w:rsidR="003D7084" w:rsidRDefault="00D07601">
            <w:pPr>
              <w:pStyle w:val="ListParagraph"/>
              <w:numPr>
                <w:ilvl w:val="0"/>
                <w:numId w:val="122"/>
              </w:numPr>
              <w:spacing w:after="0" w:line="240" w:lineRule="auto"/>
              <w:rPr>
                <w:rFonts w:ascii="Tahoma" w:eastAsia="MS PGothic" w:hAnsi="Tahoma" w:cstheme="minorHAnsi"/>
                <w:color w:val="000000"/>
                <w:sz w:val="24"/>
                <w:szCs w:val="24"/>
              </w:rPr>
            </w:pPr>
            <w:r w:rsidRPr="00D07601">
              <w:rPr>
                <w:rFonts w:eastAsia="MS PGothic" w:cstheme="minorHAnsi"/>
                <w:sz w:val="24"/>
                <w:szCs w:val="24"/>
              </w:rPr>
              <w:t>Log in</w:t>
            </w:r>
          </w:p>
          <w:p w:rsidR="00100AAD" w:rsidRPr="00E821A8" w:rsidRDefault="00100AAD" w:rsidP="003D7084">
            <w:pPr>
              <w:pStyle w:val="ListParagraph"/>
              <w:numPr>
                <w:ilvl w:val="0"/>
                <w:numId w:val="122"/>
              </w:numPr>
              <w:spacing w:after="0" w:line="240" w:lineRule="auto"/>
              <w:rPr>
                <w:rFonts w:eastAsia="MS PGothic" w:cstheme="minorHAnsi"/>
                <w:sz w:val="24"/>
                <w:szCs w:val="24"/>
              </w:rPr>
            </w:pPr>
            <w:r w:rsidRPr="00E821A8">
              <w:rPr>
                <w:rFonts w:eastAsia="MS PGothic" w:cstheme="minorHAnsi"/>
                <w:sz w:val="24"/>
                <w:szCs w:val="24"/>
              </w:rPr>
              <w:t>Click on project link</w:t>
            </w:r>
          </w:p>
        </w:tc>
        <w:tc>
          <w:tcPr>
            <w:tcW w:w="2885" w:type="dxa"/>
            <w:tcBorders>
              <w:top w:val="single" w:sz="4" w:space="0" w:color="000000"/>
              <w:left w:val="nil"/>
              <w:bottom w:val="single" w:sz="4" w:space="0" w:color="000000"/>
              <w:right w:val="single" w:sz="4" w:space="0" w:color="000000"/>
            </w:tcBorders>
            <w:shd w:val="clear" w:color="000000" w:fill="FFFFFF"/>
            <w:hideMark/>
          </w:tcPr>
          <w:p w:rsidR="003D7084" w:rsidRDefault="00D07601">
            <w:pPr>
              <w:pStyle w:val="ListParagraph"/>
              <w:numPr>
                <w:ilvl w:val="0"/>
                <w:numId w:val="123"/>
              </w:numPr>
              <w:spacing w:after="0" w:line="240" w:lineRule="auto"/>
              <w:rPr>
                <w:rFonts w:eastAsia="MS PGothic" w:cstheme="minorHAnsi"/>
                <w:sz w:val="24"/>
                <w:szCs w:val="24"/>
              </w:rPr>
            </w:pPr>
            <w:r w:rsidRPr="00D07601">
              <w:rPr>
                <w:rFonts w:eastAsia="MS PGothic" w:cstheme="minorHAnsi"/>
                <w:sz w:val="24"/>
                <w:szCs w:val="24"/>
              </w:rPr>
              <w:t xml:space="preserve">Able to </w:t>
            </w:r>
            <w:r w:rsidR="00100AAD" w:rsidRPr="00E821A8">
              <w:rPr>
                <w:rFonts w:eastAsia="MS PGothic" w:cstheme="minorHAnsi"/>
                <w:sz w:val="24"/>
                <w:szCs w:val="24"/>
              </w:rPr>
              <w:t>update</w:t>
            </w:r>
          </w:p>
        </w:tc>
      </w:tr>
    </w:tbl>
    <w:p w:rsidR="00100AAD" w:rsidRPr="00E821A8" w:rsidRDefault="00100AAD" w:rsidP="00227BA2">
      <w:pPr>
        <w:rPr>
          <w:rFonts w:cstheme="minorHAnsi"/>
          <w:sz w:val="24"/>
          <w:szCs w:val="24"/>
        </w:rPr>
      </w:pPr>
    </w:p>
    <w:p w:rsidR="00100AAD" w:rsidRPr="00E821A8" w:rsidRDefault="00100AAD" w:rsidP="00100AAD">
      <w:pPr>
        <w:pStyle w:val="Heading4"/>
        <w:rPr>
          <w:rFonts w:asciiTheme="minorHAnsi" w:hAnsiTheme="minorHAnsi" w:cstheme="minorHAnsi"/>
          <w:sz w:val="24"/>
          <w:szCs w:val="24"/>
        </w:rPr>
      </w:pPr>
      <w:r w:rsidRPr="00E821A8">
        <w:rPr>
          <w:rFonts w:asciiTheme="minorHAnsi" w:hAnsiTheme="minorHAnsi" w:cstheme="minorHAnsi"/>
          <w:sz w:val="24"/>
          <w:szCs w:val="24"/>
        </w:rPr>
        <w:t>5</w:t>
      </w:r>
      <w:r w:rsidR="00D07601" w:rsidRPr="00D07601">
        <w:rPr>
          <w:rFonts w:asciiTheme="minorHAnsi" w:hAnsiTheme="minorHAnsi" w:cstheme="minorHAnsi"/>
          <w:sz w:val="24"/>
          <w:szCs w:val="24"/>
        </w:rPr>
        <w:t>.</w:t>
      </w:r>
      <w:r w:rsidRPr="00E821A8">
        <w:rPr>
          <w:rFonts w:asciiTheme="minorHAnsi" w:hAnsiTheme="minorHAnsi" w:cstheme="minorHAnsi"/>
          <w:sz w:val="24"/>
          <w:szCs w:val="24"/>
        </w:rPr>
        <w:t>5</w:t>
      </w:r>
      <w:r w:rsidR="00D07601" w:rsidRPr="00D07601">
        <w:rPr>
          <w:rFonts w:asciiTheme="minorHAnsi" w:hAnsiTheme="minorHAnsi" w:cstheme="minorHAnsi"/>
          <w:sz w:val="24"/>
          <w:szCs w:val="24"/>
        </w:rPr>
        <w:t>.</w:t>
      </w:r>
      <w:r w:rsidR="002B1030" w:rsidRPr="00E821A8">
        <w:rPr>
          <w:rFonts w:asciiTheme="minorHAnsi" w:hAnsiTheme="minorHAnsi" w:cstheme="minorHAnsi"/>
          <w:sz w:val="24"/>
          <w:szCs w:val="24"/>
        </w:rPr>
        <w:t>5</w:t>
      </w:r>
      <w:r w:rsidR="00D07601" w:rsidRPr="00D07601">
        <w:rPr>
          <w:rFonts w:asciiTheme="minorHAnsi" w:hAnsiTheme="minorHAnsi" w:cstheme="minorHAnsi"/>
          <w:sz w:val="24"/>
          <w:szCs w:val="24"/>
        </w:rPr>
        <w:t xml:space="preserve"> Check </w:t>
      </w:r>
      <w:proofErr w:type="spellStart"/>
      <w:r w:rsidRPr="00E821A8">
        <w:rPr>
          <w:rFonts w:asciiTheme="minorHAnsi" w:hAnsiTheme="minorHAnsi" w:cstheme="minorHAnsi"/>
          <w:sz w:val="24"/>
          <w:szCs w:val="24"/>
        </w:rPr>
        <w:t>deleteDefect</w:t>
      </w:r>
      <w:proofErr w:type="spellEnd"/>
    </w:p>
    <w:tbl>
      <w:tblPr>
        <w:tblW w:w="9379" w:type="dxa"/>
        <w:tblInd w:w="103" w:type="dxa"/>
        <w:tblLayout w:type="fixed"/>
        <w:tblLook w:val="04A0"/>
      </w:tblPr>
      <w:tblGrid>
        <w:gridCol w:w="1537"/>
        <w:gridCol w:w="2163"/>
        <w:gridCol w:w="2794"/>
        <w:gridCol w:w="2885"/>
      </w:tblGrid>
      <w:tr w:rsidR="00100AAD" w:rsidRPr="00E821A8" w:rsidTr="003D7084">
        <w:trPr>
          <w:trHeight w:val="114"/>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100AAD" w:rsidRPr="00E821A8" w:rsidRDefault="00D07601" w:rsidP="003D7084">
            <w:pPr>
              <w:spacing w:after="0" w:line="240" w:lineRule="auto"/>
              <w:rPr>
                <w:rFonts w:eastAsia="MS PGothic" w:cstheme="minorHAnsi"/>
                <w:b/>
                <w:sz w:val="24"/>
                <w:szCs w:val="24"/>
              </w:rPr>
            </w:pPr>
            <w:r w:rsidRPr="00D07601">
              <w:rPr>
                <w:rFonts w:eastAsia="MS PGothic" w:cstheme="minorHAnsi"/>
                <w:b/>
                <w:sz w:val="24"/>
                <w:szCs w:val="24"/>
              </w:rPr>
              <w:t>Content</w:t>
            </w:r>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100AAD" w:rsidRPr="00E821A8" w:rsidRDefault="00D07601" w:rsidP="003D7084">
            <w:pPr>
              <w:spacing w:after="0" w:line="240" w:lineRule="auto"/>
              <w:rPr>
                <w:rFonts w:eastAsia="MS PGothic" w:cstheme="minorHAnsi"/>
                <w:b/>
                <w:bCs/>
                <w:sz w:val="24"/>
                <w:szCs w:val="24"/>
              </w:rPr>
            </w:pPr>
            <w:r w:rsidRPr="00D07601">
              <w:rPr>
                <w:rFonts w:eastAsia="MS PGothic" w:cstheme="minorHAnsi"/>
                <w:b/>
                <w:bCs/>
                <w:sz w:val="24"/>
                <w:szCs w:val="24"/>
              </w:rPr>
              <w:t> Precondition</w:t>
            </w:r>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100AAD" w:rsidRPr="00E821A8" w:rsidRDefault="00D07601" w:rsidP="003D7084">
            <w:pPr>
              <w:spacing w:after="0" w:line="240" w:lineRule="auto"/>
              <w:rPr>
                <w:rFonts w:eastAsia="MS PGothic" w:cstheme="minorHAnsi"/>
                <w:b/>
                <w:bCs/>
                <w:sz w:val="24"/>
                <w:szCs w:val="24"/>
              </w:rPr>
            </w:pPr>
            <w:r w:rsidRPr="00D07601">
              <w:rPr>
                <w:rFonts w:eastAsia="MS PGothic" w:cstheme="minorHAnsi"/>
                <w:b/>
                <w:bCs/>
                <w:sz w:val="24"/>
                <w:szCs w:val="24"/>
              </w:rPr>
              <w:t> Test case procedure</w:t>
            </w:r>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100AAD" w:rsidRPr="00E821A8" w:rsidRDefault="00D07601" w:rsidP="003D7084">
            <w:pPr>
              <w:spacing w:after="0" w:line="240" w:lineRule="auto"/>
              <w:rPr>
                <w:rFonts w:eastAsia="MS PGothic" w:cstheme="minorHAnsi"/>
                <w:b/>
                <w:bCs/>
                <w:sz w:val="24"/>
                <w:szCs w:val="24"/>
              </w:rPr>
            </w:pPr>
            <w:r w:rsidRPr="00D07601">
              <w:rPr>
                <w:rFonts w:eastAsia="MS PGothic" w:cstheme="minorHAnsi"/>
                <w:b/>
                <w:bCs/>
                <w:sz w:val="24"/>
                <w:szCs w:val="24"/>
              </w:rPr>
              <w:t>Expected output</w:t>
            </w:r>
          </w:p>
        </w:tc>
      </w:tr>
      <w:tr w:rsidR="00100AAD" w:rsidRPr="00E821A8" w:rsidTr="003D7084">
        <w:trPr>
          <w:trHeight w:val="1142"/>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100AAD" w:rsidRPr="00E821A8" w:rsidRDefault="00D07601" w:rsidP="00100AAD">
            <w:pPr>
              <w:spacing w:after="0" w:line="240" w:lineRule="auto"/>
              <w:rPr>
                <w:rFonts w:eastAsia="MS PGothic" w:cstheme="minorHAnsi"/>
                <w:sz w:val="24"/>
                <w:szCs w:val="24"/>
              </w:rPr>
            </w:pPr>
            <w:r w:rsidRPr="00D07601">
              <w:rPr>
                <w:rFonts w:eastAsia="MS PGothic" w:cstheme="minorHAnsi"/>
                <w:sz w:val="24"/>
                <w:szCs w:val="24"/>
              </w:rPr>
              <w:t xml:space="preserve">Check </w:t>
            </w:r>
            <w:proofErr w:type="spellStart"/>
            <w:r w:rsidR="00100AAD" w:rsidRPr="00E821A8">
              <w:rPr>
                <w:rFonts w:eastAsia="MS PGothic" w:cstheme="minorHAnsi"/>
                <w:sz w:val="24"/>
                <w:szCs w:val="24"/>
              </w:rPr>
              <w:t>deleteDefect</w:t>
            </w:r>
            <w:proofErr w:type="spellEnd"/>
          </w:p>
        </w:tc>
        <w:tc>
          <w:tcPr>
            <w:tcW w:w="2163" w:type="dxa"/>
            <w:tcBorders>
              <w:top w:val="single" w:sz="4" w:space="0" w:color="000000"/>
              <w:left w:val="nil"/>
              <w:bottom w:val="single" w:sz="4" w:space="0" w:color="000000"/>
              <w:right w:val="single" w:sz="4" w:space="0" w:color="000000"/>
            </w:tcBorders>
            <w:shd w:val="clear" w:color="000000" w:fill="FFFFFF"/>
            <w:hideMark/>
          </w:tcPr>
          <w:p w:rsidR="00100AAD" w:rsidRPr="00E821A8" w:rsidRDefault="00100AAD" w:rsidP="003D7084">
            <w:pPr>
              <w:shd w:val="clear" w:color="FFFFCC" w:fill="FFFFFF"/>
              <w:spacing w:before="100" w:beforeAutospacing="1" w:after="0" w:afterAutospacing="1" w:line="240" w:lineRule="auto"/>
              <w:rPr>
                <w:rFonts w:eastAsia="MS PGothic" w:cstheme="minorHAnsi"/>
                <w:sz w:val="24"/>
                <w:szCs w:val="24"/>
              </w:rPr>
            </w:pPr>
            <w:r w:rsidRPr="00E821A8">
              <w:rPr>
                <w:rFonts w:eastAsia="MS PGothic" w:cstheme="minorHAnsi"/>
                <w:sz w:val="24"/>
                <w:szCs w:val="24"/>
              </w:rPr>
              <w:t>Team member of  a project</w:t>
            </w:r>
          </w:p>
        </w:tc>
        <w:tc>
          <w:tcPr>
            <w:tcW w:w="2794" w:type="dxa"/>
            <w:tcBorders>
              <w:top w:val="single" w:sz="4" w:space="0" w:color="000000"/>
              <w:left w:val="nil"/>
              <w:bottom w:val="single" w:sz="4" w:space="0" w:color="000000"/>
              <w:right w:val="single" w:sz="4" w:space="0" w:color="000000"/>
            </w:tcBorders>
            <w:shd w:val="clear" w:color="000000" w:fill="FFFFFF"/>
            <w:hideMark/>
          </w:tcPr>
          <w:p w:rsidR="003D7084" w:rsidRDefault="00D07601">
            <w:pPr>
              <w:pStyle w:val="ListParagraph"/>
              <w:numPr>
                <w:ilvl w:val="0"/>
                <w:numId w:val="122"/>
              </w:numPr>
              <w:spacing w:after="0" w:line="240" w:lineRule="auto"/>
              <w:rPr>
                <w:rFonts w:ascii="Tahoma" w:eastAsia="MS PGothic" w:hAnsi="Tahoma" w:cstheme="minorHAnsi"/>
                <w:color w:val="000000"/>
                <w:sz w:val="24"/>
                <w:szCs w:val="24"/>
              </w:rPr>
            </w:pPr>
            <w:r w:rsidRPr="00D07601">
              <w:rPr>
                <w:rFonts w:eastAsia="MS PGothic" w:cstheme="minorHAnsi"/>
                <w:sz w:val="24"/>
                <w:szCs w:val="24"/>
              </w:rPr>
              <w:t>Log in</w:t>
            </w:r>
          </w:p>
          <w:p w:rsidR="00100AAD" w:rsidRPr="00E821A8" w:rsidRDefault="00100AAD" w:rsidP="003D7084">
            <w:pPr>
              <w:pStyle w:val="ListParagraph"/>
              <w:numPr>
                <w:ilvl w:val="0"/>
                <w:numId w:val="122"/>
              </w:numPr>
              <w:spacing w:after="0" w:line="240" w:lineRule="auto"/>
              <w:rPr>
                <w:rFonts w:eastAsia="MS PGothic" w:cstheme="minorHAnsi"/>
                <w:sz w:val="24"/>
                <w:szCs w:val="24"/>
              </w:rPr>
            </w:pPr>
            <w:r w:rsidRPr="00E821A8">
              <w:rPr>
                <w:rFonts w:eastAsia="MS PGothic" w:cstheme="minorHAnsi"/>
                <w:sz w:val="24"/>
                <w:szCs w:val="24"/>
              </w:rPr>
              <w:t>Click on project link</w:t>
            </w:r>
          </w:p>
        </w:tc>
        <w:tc>
          <w:tcPr>
            <w:tcW w:w="2885" w:type="dxa"/>
            <w:tcBorders>
              <w:top w:val="single" w:sz="4" w:space="0" w:color="000000"/>
              <w:left w:val="nil"/>
              <w:bottom w:val="single" w:sz="4" w:space="0" w:color="000000"/>
              <w:right w:val="single" w:sz="4" w:space="0" w:color="000000"/>
            </w:tcBorders>
            <w:shd w:val="clear" w:color="000000" w:fill="FFFFFF"/>
            <w:hideMark/>
          </w:tcPr>
          <w:p w:rsidR="003D7084" w:rsidRDefault="00D07601">
            <w:pPr>
              <w:pStyle w:val="ListParagraph"/>
              <w:numPr>
                <w:ilvl w:val="0"/>
                <w:numId w:val="123"/>
              </w:numPr>
              <w:spacing w:after="0" w:line="240" w:lineRule="auto"/>
              <w:rPr>
                <w:rFonts w:eastAsia="MS PGothic" w:cstheme="minorHAnsi"/>
                <w:sz w:val="24"/>
                <w:szCs w:val="24"/>
              </w:rPr>
            </w:pPr>
            <w:r w:rsidRPr="00D07601">
              <w:rPr>
                <w:rFonts w:eastAsia="MS PGothic" w:cstheme="minorHAnsi"/>
                <w:sz w:val="24"/>
                <w:szCs w:val="24"/>
              </w:rPr>
              <w:t xml:space="preserve">Able to </w:t>
            </w:r>
            <w:r w:rsidR="00100AAD" w:rsidRPr="00E821A8">
              <w:rPr>
                <w:rFonts w:eastAsia="MS PGothic" w:cstheme="minorHAnsi"/>
                <w:sz w:val="24"/>
                <w:szCs w:val="24"/>
              </w:rPr>
              <w:t>delete</w:t>
            </w:r>
          </w:p>
        </w:tc>
      </w:tr>
    </w:tbl>
    <w:p w:rsidR="00100AAD" w:rsidRPr="00E821A8" w:rsidRDefault="00100AAD" w:rsidP="00227BA2">
      <w:pPr>
        <w:rPr>
          <w:rFonts w:cstheme="minorHAnsi"/>
          <w:sz w:val="24"/>
          <w:szCs w:val="24"/>
        </w:rPr>
      </w:pPr>
    </w:p>
    <w:p w:rsidR="00100AAD" w:rsidRPr="00E821A8" w:rsidRDefault="00100AAD" w:rsidP="00100AAD">
      <w:pPr>
        <w:pStyle w:val="Heading4"/>
        <w:rPr>
          <w:rFonts w:asciiTheme="minorHAnsi" w:hAnsiTheme="minorHAnsi" w:cstheme="minorHAnsi"/>
          <w:sz w:val="24"/>
          <w:szCs w:val="24"/>
        </w:rPr>
      </w:pPr>
      <w:r w:rsidRPr="00E821A8">
        <w:rPr>
          <w:rFonts w:asciiTheme="minorHAnsi" w:hAnsiTheme="minorHAnsi" w:cstheme="minorHAnsi"/>
          <w:sz w:val="24"/>
          <w:szCs w:val="24"/>
        </w:rPr>
        <w:t>5</w:t>
      </w:r>
      <w:r w:rsidR="00D07601" w:rsidRPr="00D07601">
        <w:rPr>
          <w:rFonts w:asciiTheme="minorHAnsi" w:hAnsiTheme="minorHAnsi" w:cstheme="minorHAnsi"/>
          <w:sz w:val="24"/>
          <w:szCs w:val="24"/>
        </w:rPr>
        <w:t>.</w:t>
      </w:r>
      <w:r w:rsidRPr="00E821A8">
        <w:rPr>
          <w:rFonts w:asciiTheme="minorHAnsi" w:hAnsiTheme="minorHAnsi" w:cstheme="minorHAnsi"/>
          <w:sz w:val="24"/>
          <w:szCs w:val="24"/>
        </w:rPr>
        <w:t>5</w:t>
      </w:r>
      <w:r w:rsidR="00D07601" w:rsidRPr="00D07601">
        <w:rPr>
          <w:rFonts w:asciiTheme="minorHAnsi" w:hAnsiTheme="minorHAnsi" w:cstheme="minorHAnsi"/>
          <w:sz w:val="24"/>
          <w:szCs w:val="24"/>
        </w:rPr>
        <w:t>.</w:t>
      </w:r>
      <w:r w:rsidR="002B1030" w:rsidRPr="00E821A8">
        <w:rPr>
          <w:rFonts w:asciiTheme="minorHAnsi" w:hAnsiTheme="minorHAnsi" w:cstheme="minorHAnsi"/>
          <w:sz w:val="24"/>
          <w:szCs w:val="24"/>
        </w:rPr>
        <w:t>6</w:t>
      </w:r>
      <w:r w:rsidR="00D07601" w:rsidRPr="00D07601">
        <w:rPr>
          <w:rFonts w:asciiTheme="minorHAnsi" w:hAnsiTheme="minorHAnsi" w:cstheme="minorHAnsi"/>
          <w:sz w:val="24"/>
          <w:szCs w:val="24"/>
        </w:rPr>
        <w:t xml:space="preserve"> Check </w:t>
      </w:r>
      <w:proofErr w:type="spellStart"/>
      <w:r w:rsidRPr="00E821A8">
        <w:rPr>
          <w:rFonts w:asciiTheme="minorHAnsi" w:hAnsiTheme="minorHAnsi" w:cstheme="minorHAnsi"/>
          <w:sz w:val="24"/>
          <w:szCs w:val="24"/>
        </w:rPr>
        <w:t>searchDefect</w:t>
      </w:r>
      <w:proofErr w:type="spellEnd"/>
    </w:p>
    <w:tbl>
      <w:tblPr>
        <w:tblW w:w="9379" w:type="dxa"/>
        <w:tblInd w:w="103" w:type="dxa"/>
        <w:tblLayout w:type="fixed"/>
        <w:tblLook w:val="04A0"/>
      </w:tblPr>
      <w:tblGrid>
        <w:gridCol w:w="1537"/>
        <w:gridCol w:w="2163"/>
        <w:gridCol w:w="2794"/>
        <w:gridCol w:w="2885"/>
      </w:tblGrid>
      <w:tr w:rsidR="00100AAD" w:rsidRPr="00E821A8" w:rsidTr="003D7084">
        <w:trPr>
          <w:trHeight w:val="114"/>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100AAD" w:rsidRPr="00E821A8" w:rsidRDefault="00D07601" w:rsidP="003D7084">
            <w:pPr>
              <w:spacing w:after="0" w:line="240" w:lineRule="auto"/>
              <w:rPr>
                <w:rFonts w:eastAsia="MS PGothic" w:cstheme="minorHAnsi"/>
                <w:b/>
                <w:sz w:val="24"/>
                <w:szCs w:val="24"/>
              </w:rPr>
            </w:pPr>
            <w:r w:rsidRPr="00D07601">
              <w:rPr>
                <w:rFonts w:eastAsia="MS PGothic" w:cstheme="minorHAnsi"/>
                <w:b/>
                <w:sz w:val="24"/>
                <w:szCs w:val="24"/>
              </w:rPr>
              <w:t>Content</w:t>
            </w:r>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100AAD" w:rsidRPr="00E821A8" w:rsidRDefault="00D07601" w:rsidP="003D7084">
            <w:pPr>
              <w:spacing w:after="0" w:line="240" w:lineRule="auto"/>
              <w:rPr>
                <w:rFonts w:eastAsia="MS PGothic" w:cstheme="minorHAnsi"/>
                <w:b/>
                <w:bCs/>
                <w:sz w:val="24"/>
                <w:szCs w:val="24"/>
              </w:rPr>
            </w:pPr>
            <w:r w:rsidRPr="00D07601">
              <w:rPr>
                <w:rFonts w:eastAsia="MS PGothic" w:cstheme="minorHAnsi"/>
                <w:b/>
                <w:bCs/>
                <w:sz w:val="24"/>
                <w:szCs w:val="24"/>
              </w:rPr>
              <w:t> Precondition</w:t>
            </w:r>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100AAD" w:rsidRPr="00E821A8" w:rsidRDefault="00D07601" w:rsidP="003D7084">
            <w:pPr>
              <w:spacing w:after="0" w:line="240" w:lineRule="auto"/>
              <w:rPr>
                <w:rFonts w:eastAsia="MS PGothic" w:cstheme="minorHAnsi"/>
                <w:b/>
                <w:bCs/>
                <w:sz w:val="24"/>
                <w:szCs w:val="24"/>
              </w:rPr>
            </w:pPr>
            <w:r w:rsidRPr="00D07601">
              <w:rPr>
                <w:rFonts w:eastAsia="MS PGothic" w:cstheme="minorHAnsi"/>
                <w:b/>
                <w:bCs/>
                <w:sz w:val="24"/>
                <w:szCs w:val="24"/>
              </w:rPr>
              <w:t> Test case procedure</w:t>
            </w:r>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100AAD" w:rsidRPr="00E821A8" w:rsidRDefault="00D07601" w:rsidP="003D7084">
            <w:pPr>
              <w:spacing w:after="0" w:line="240" w:lineRule="auto"/>
              <w:rPr>
                <w:rFonts w:eastAsia="MS PGothic" w:cstheme="minorHAnsi"/>
                <w:b/>
                <w:bCs/>
                <w:sz w:val="24"/>
                <w:szCs w:val="24"/>
              </w:rPr>
            </w:pPr>
            <w:r w:rsidRPr="00D07601">
              <w:rPr>
                <w:rFonts w:eastAsia="MS PGothic" w:cstheme="minorHAnsi"/>
                <w:b/>
                <w:bCs/>
                <w:sz w:val="24"/>
                <w:szCs w:val="24"/>
              </w:rPr>
              <w:t>Expected output</w:t>
            </w:r>
          </w:p>
        </w:tc>
      </w:tr>
      <w:tr w:rsidR="00100AAD" w:rsidRPr="00E821A8" w:rsidTr="003D7084">
        <w:trPr>
          <w:trHeight w:val="1142"/>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100AAD" w:rsidRPr="00E821A8" w:rsidRDefault="00D07601" w:rsidP="00100AAD">
            <w:pPr>
              <w:spacing w:after="0" w:line="240" w:lineRule="auto"/>
              <w:rPr>
                <w:rFonts w:eastAsia="MS PGothic" w:cstheme="minorHAnsi"/>
                <w:sz w:val="24"/>
                <w:szCs w:val="24"/>
              </w:rPr>
            </w:pPr>
            <w:r w:rsidRPr="00D07601">
              <w:rPr>
                <w:rFonts w:eastAsia="MS PGothic" w:cstheme="minorHAnsi"/>
                <w:sz w:val="24"/>
                <w:szCs w:val="24"/>
              </w:rPr>
              <w:t xml:space="preserve">Check </w:t>
            </w:r>
            <w:r w:rsidR="00100AAD" w:rsidRPr="00E821A8">
              <w:rPr>
                <w:rFonts w:eastAsia="MS PGothic" w:cstheme="minorHAnsi"/>
                <w:sz w:val="24"/>
                <w:szCs w:val="24"/>
              </w:rPr>
              <w:t>search Defect</w:t>
            </w:r>
          </w:p>
        </w:tc>
        <w:tc>
          <w:tcPr>
            <w:tcW w:w="2163" w:type="dxa"/>
            <w:tcBorders>
              <w:top w:val="single" w:sz="4" w:space="0" w:color="000000"/>
              <w:left w:val="nil"/>
              <w:bottom w:val="single" w:sz="4" w:space="0" w:color="000000"/>
              <w:right w:val="single" w:sz="4" w:space="0" w:color="000000"/>
            </w:tcBorders>
            <w:shd w:val="clear" w:color="000000" w:fill="FFFFFF"/>
            <w:hideMark/>
          </w:tcPr>
          <w:p w:rsidR="00100AAD" w:rsidRPr="00E821A8" w:rsidRDefault="00100AAD" w:rsidP="003D7084">
            <w:pPr>
              <w:shd w:val="clear" w:color="FFFFCC" w:fill="FFFFFF"/>
              <w:spacing w:before="100" w:beforeAutospacing="1" w:after="0" w:afterAutospacing="1" w:line="240" w:lineRule="auto"/>
              <w:rPr>
                <w:rFonts w:eastAsia="MS PGothic" w:cstheme="minorHAnsi"/>
                <w:sz w:val="24"/>
                <w:szCs w:val="24"/>
              </w:rPr>
            </w:pPr>
            <w:r w:rsidRPr="00E821A8">
              <w:rPr>
                <w:rFonts w:eastAsia="MS PGothic" w:cstheme="minorHAnsi"/>
                <w:sz w:val="24"/>
                <w:szCs w:val="24"/>
              </w:rPr>
              <w:t>Team member of  a project</w:t>
            </w:r>
          </w:p>
        </w:tc>
        <w:tc>
          <w:tcPr>
            <w:tcW w:w="2794" w:type="dxa"/>
            <w:tcBorders>
              <w:top w:val="single" w:sz="4" w:space="0" w:color="000000"/>
              <w:left w:val="nil"/>
              <w:bottom w:val="single" w:sz="4" w:space="0" w:color="000000"/>
              <w:right w:val="single" w:sz="4" w:space="0" w:color="000000"/>
            </w:tcBorders>
            <w:shd w:val="clear" w:color="000000" w:fill="FFFFFF"/>
            <w:hideMark/>
          </w:tcPr>
          <w:p w:rsidR="003D7084" w:rsidRDefault="00D07601">
            <w:pPr>
              <w:pStyle w:val="ListParagraph"/>
              <w:numPr>
                <w:ilvl w:val="0"/>
                <w:numId w:val="122"/>
              </w:numPr>
              <w:spacing w:after="0" w:line="240" w:lineRule="auto"/>
              <w:rPr>
                <w:rFonts w:ascii="Tahoma" w:eastAsia="MS PGothic" w:hAnsi="Tahoma" w:cstheme="minorHAnsi"/>
                <w:color w:val="000000"/>
                <w:sz w:val="24"/>
                <w:szCs w:val="24"/>
              </w:rPr>
            </w:pPr>
            <w:r w:rsidRPr="00D07601">
              <w:rPr>
                <w:rFonts w:eastAsia="MS PGothic" w:cstheme="minorHAnsi"/>
                <w:sz w:val="24"/>
                <w:szCs w:val="24"/>
              </w:rPr>
              <w:t>Log in</w:t>
            </w:r>
          </w:p>
          <w:p w:rsidR="00100AAD" w:rsidRPr="00E821A8" w:rsidRDefault="00100AAD" w:rsidP="003D7084">
            <w:pPr>
              <w:pStyle w:val="ListParagraph"/>
              <w:numPr>
                <w:ilvl w:val="0"/>
                <w:numId w:val="122"/>
              </w:numPr>
              <w:spacing w:after="0" w:line="240" w:lineRule="auto"/>
              <w:rPr>
                <w:rFonts w:eastAsia="MS PGothic" w:cstheme="minorHAnsi"/>
                <w:sz w:val="24"/>
                <w:szCs w:val="24"/>
              </w:rPr>
            </w:pPr>
            <w:r w:rsidRPr="00E821A8">
              <w:rPr>
                <w:rFonts w:eastAsia="MS PGothic" w:cstheme="minorHAnsi"/>
                <w:sz w:val="24"/>
                <w:szCs w:val="24"/>
              </w:rPr>
              <w:t>Click on project link</w:t>
            </w:r>
          </w:p>
        </w:tc>
        <w:tc>
          <w:tcPr>
            <w:tcW w:w="2885" w:type="dxa"/>
            <w:tcBorders>
              <w:top w:val="single" w:sz="4" w:space="0" w:color="000000"/>
              <w:left w:val="nil"/>
              <w:bottom w:val="single" w:sz="4" w:space="0" w:color="000000"/>
              <w:right w:val="single" w:sz="4" w:space="0" w:color="000000"/>
            </w:tcBorders>
            <w:shd w:val="clear" w:color="000000" w:fill="FFFFFF"/>
            <w:hideMark/>
          </w:tcPr>
          <w:p w:rsidR="003D7084" w:rsidRDefault="00D07601">
            <w:pPr>
              <w:pStyle w:val="ListParagraph"/>
              <w:numPr>
                <w:ilvl w:val="0"/>
                <w:numId w:val="123"/>
              </w:numPr>
              <w:spacing w:after="0" w:line="240" w:lineRule="auto"/>
              <w:rPr>
                <w:rFonts w:eastAsia="MS PGothic" w:cstheme="minorHAnsi"/>
                <w:sz w:val="24"/>
                <w:szCs w:val="24"/>
              </w:rPr>
            </w:pPr>
            <w:r w:rsidRPr="00D07601">
              <w:rPr>
                <w:rFonts w:eastAsia="MS PGothic" w:cstheme="minorHAnsi"/>
                <w:sz w:val="24"/>
                <w:szCs w:val="24"/>
              </w:rPr>
              <w:t xml:space="preserve">Able to </w:t>
            </w:r>
            <w:r w:rsidR="00100AAD" w:rsidRPr="00E821A8">
              <w:rPr>
                <w:rFonts w:eastAsia="MS PGothic" w:cstheme="minorHAnsi"/>
                <w:sz w:val="24"/>
                <w:szCs w:val="24"/>
              </w:rPr>
              <w:t>search</w:t>
            </w:r>
          </w:p>
        </w:tc>
      </w:tr>
    </w:tbl>
    <w:p w:rsidR="00100AAD" w:rsidRPr="00E821A8" w:rsidRDefault="00100AAD" w:rsidP="00227BA2">
      <w:pPr>
        <w:rPr>
          <w:rFonts w:cstheme="minorHAnsi"/>
          <w:sz w:val="24"/>
          <w:szCs w:val="24"/>
        </w:rPr>
      </w:pPr>
    </w:p>
    <w:p w:rsidR="003D7084" w:rsidRDefault="00807668">
      <w:pPr>
        <w:pStyle w:val="Heading3"/>
        <w:rPr>
          <w:rFonts w:asciiTheme="minorHAnsi" w:hAnsiTheme="minorHAnsi" w:cstheme="minorHAnsi"/>
          <w:sz w:val="24"/>
          <w:szCs w:val="24"/>
        </w:rPr>
      </w:pPr>
      <w:r w:rsidRPr="00E821A8">
        <w:rPr>
          <w:rFonts w:asciiTheme="minorHAnsi" w:hAnsiTheme="minorHAnsi" w:cstheme="minorHAnsi"/>
          <w:sz w:val="24"/>
          <w:szCs w:val="24"/>
        </w:rPr>
        <w:t>5.6 Dashboard</w:t>
      </w:r>
    </w:p>
    <w:p w:rsidR="00CF778C" w:rsidRPr="00E821A8" w:rsidRDefault="00CF778C" w:rsidP="00CF778C">
      <w:pPr>
        <w:pStyle w:val="Heading4"/>
        <w:rPr>
          <w:rFonts w:asciiTheme="minorHAnsi" w:hAnsiTheme="minorHAnsi" w:cstheme="minorHAnsi"/>
          <w:sz w:val="24"/>
          <w:szCs w:val="24"/>
        </w:rPr>
      </w:pPr>
      <w:r w:rsidRPr="00E821A8">
        <w:rPr>
          <w:rFonts w:asciiTheme="minorHAnsi" w:hAnsiTheme="minorHAnsi" w:cstheme="minorHAnsi"/>
          <w:sz w:val="24"/>
          <w:szCs w:val="24"/>
        </w:rPr>
        <w:t>5</w:t>
      </w:r>
      <w:r w:rsidR="00D07601" w:rsidRPr="00D07601">
        <w:rPr>
          <w:rFonts w:asciiTheme="minorHAnsi" w:hAnsiTheme="minorHAnsi" w:cstheme="minorHAnsi"/>
          <w:sz w:val="24"/>
          <w:szCs w:val="24"/>
        </w:rPr>
        <w:t>.6.1 Check view project status list</w:t>
      </w:r>
    </w:p>
    <w:tbl>
      <w:tblPr>
        <w:tblW w:w="9379" w:type="dxa"/>
        <w:tblInd w:w="103" w:type="dxa"/>
        <w:tblLayout w:type="fixed"/>
        <w:tblLook w:val="04A0"/>
      </w:tblPr>
      <w:tblGrid>
        <w:gridCol w:w="1537"/>
        <w:gridCol w:w="2163"/>
        <w:gridCol w:w="2794"/>
        <w:gridCol w:w="2885"/>
      </w:tblGrid>
      <w:tr w:rsidR="00CF778C" w:rsidRPr="00E821A8" w:rsidTr="00227BA2">
        <w:trPr>
          <w:trHeight w:val="114"/>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CF778C" w:rsidRPr="00E821A8" w:rsidRDefault="00D07601" w:rsidP="00227BA2">
            <w:pPr>
              <w:spacing w:after="0" w:line="240" w:lineRule="auto"/>
              <w:rPr>
                <w:rFonts w:eastAsia="MS PGothic" w:cstheme="minorHAnsi"/>
                <w:b/>
                <w:sz w:val="24"/>
                <w:szCs w:val="24"/>
              </w:rPr>
            </w:pPr>
            <w:r w:rsidRPr="00D07601">
              <w:rPr>
                <w:rFonts w:eastAsia="MS PGothic" w:cstheme="minorHAnsi"/>
                <w:b/>
                <w:sz w:val="24"/>
                <w:szCs w:val="24"/>
              </w:rPr>
              <w:t>Content</w:t>
            </w:r>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CF778C" w:rsidRPr="00E821A8" w:rsidRDefault="00D07601" w:rsidP="00227BA2">
            <w:pPr>
              <w:spacing w:after="0" w:line="240" w:lineRule="auto"/>
              <w:rPr>
                <w:rFonts w:eastAsia="MS PGothic" w:cstheme="minorHAnsi"/>
                <w:b/>
                <w:bCs/>
                <w:sz w:val="24"/>
                <w:szCs w:val="24"/>
              </w:rPr>
            </w:pPr>
            <w:r w:rsidRPr="00D07601">
              <w:rPr>
                <w:rFonts w:eastAsia="MS PGothic" w:cstheme="minorHAnsi"/>
                <w:b/>
                <w:bCs/>
                <w:sz w:val="24"/>
                <w:szCs w:val="24"/>
              </w:rPr>
              <w:t> Precondition</w:t>
            </w:r>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CF778C" w:rsidRPr="00E821A8" w:rsidRDefault="00D07601" w:rsidP="00227BA2">
            <w:pPr>
              <w:spacing w:after="0" w:line="240" w:lineRule="auto"/>
              <w:rPr>
                <w:rFonts w:eastAsia="MS PGothic" w:cstheme="minorHAnsi"/>
                <w:b/>
                <w:bCs/>
                <w:sz w:val="24"/>
                <w:szCs w:val="24"/>
              </w:rPr>
            </w:pPr>
            <w:r w:rsidRPr="00D07601">
              <w:rPr>
                <w:rFonts w:eastAsia="MS PGothic" w:cstheme="minorHAnsi"/>
                <w:b/>
                <w:bCs/>
                <w:sz w:val="24"/>
                <w:szCs w:val="24"/>
              </w:rPr>
              <w:t> Test case procedure</w:t>
            </w:r>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CF778C" w:rsidRPr="00E821A8" w:rsidRDefault="00D07601" w:rsidP="00227BA2">
            <w:pPr>
              <w:spacing w:after="0" w:line="240" w:lineRule="auto"/>
              <w:rPr>
                <w:rFonts w:eastAsia="MS PGothic" w:cstheme="minorHAnsi"/>
                <w:b/>
                <w:bCs/>
                <w:sz w:val="24"/>
                <w:szCs w:val="24"/>
              </w:rPr>
            </w:pPr>
            <w:r w:rsidRPr="00D07601">
              <w:rPr>
                <w:rFonts w:eastAsia="MS PGothic" w:cstheme="minorHAnsi"/>
                <w:b/>
                <w:bCs/>
                <w:sz w:val="24"/>
                <w:szCs w:val="24"/>
              </w:rPr>
              <w:t>Expected output</w:t>
            </w:r>
          </w:p>
        </w:tc>
      </w:tr>
      <w:tr w:rsidR="00CF778C" w:rsidRPr="00E821A8" w:rsidTr="00227BA2">
        <w:trPr>
          <w:trHeight w:val="1142"/>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CF778C" w:rsidRPr="00E821A8" w:rsidRDefault="00D07601" w:rsidP="00227BA2">
            <w:pPr>
              <w:spacing w:after="0" w:line="240" w:lineRule="auto"/>
              <w:rPr>
                <w:rFonts w:eastAsia="MS PGothic" w:cstheme="minorHAnsi"/>
                <w:sz w:val="24"/>
                <w:szCs w:val="24"/>
              </w:rPr>
            </w:pPr>
            <w:r w:rsidRPr="00D07601">
              <w:rPr>
                <w:rFonts w:eastAsia="MS PGothic" w:cstheme="minorHAnsi"/>
                <w:sz w:val="24"/>
                <w:szCs w:val="24"/>
              </w:rPr>
              <w:t>Check view project status list</w:t>
            </w:r>
          </w:p>
        </w:tc>
        <w:tc>
          <w:tcPr>
            <w:tcW w:w="2163" w:type="dxa"/>
            <w:tcBorders>
              <w:top w:val="single" w:sz="4" w:space="0" w:color="000000"/>
              <w:left w:val="nil"/>
              <w:bottom w:val="single" w:sz="4" w:space="0" w:color="000000"/>
              <w:right w:val="single" w:sz="4" w:space="0" w:color="000000"/>
            </w:tcBorders>
            <w:shd w:val="clear" w:color="000000" w:fill="FFFFFF"/>
            <w:hideMark/>
          </w:tcPr>
          <w:p w:rsidR="00CF778C" w:rsidRPr="00E821A8" w:rsidRDefault="00CF778C" w:rsidP="00227BA2">
            <w:pPr>
              <w:spacing w:after="0" w:line="240" w:lineRule="auto"/>
              <w:rPr>
                <w:rFonts w:eastAsia="MS PGothic" w:cstheme="minorHAnsi"/>
                <w:sz w:val="24"/>
                <w:szCs w:val="24"/>
              </w:rPr>
            </w:pPr>
          </w:p>
        </w:tc>
        <w:tc>
          <w:tcPr>
            <w:tcW w:w="2794" w:type="dxa"/>
            <w:tcBorders>
              <w:top w:val="single" w:sz="4" w:space="0" w:color="000000"/>
              <w:left w:val="nil"/>
              <w:bottom w:val="single" w:sz="4" w:space="0" w:color="000000"/>
              <w:right w:val="single" w:sz="4" w:space="0" w:color="000000"/>
            </w:tcBorders>
            <w:shd w:val="clear" w:color="000000" w:fill="FFFFFF"/>
            <w:hideMark/>
          </w:tcPr>
          <w:p w:rsidR="003D7084" w:rsidRDefault="00D07601">
            <w:pPr>
              <w:pStyle w:val="ListParagraph"/>
              <w:numPr>
                <w:ilvl w:val="0"/>
                <w:numId w:val="122"/>
              </w:numPr>
              <w:spacing w:after="0" w:line="240" w:lineRule="auto"/>
              <w:rPr>
                <w:rFonts w:eastAsia="MS PGothic" w:cstheme="minorHAnsi"/>
                <w:sz w:val="24"/>
                <w:szCs w:val="24"/>
              </w:rPr>
            </w:pPr>
            <w:r w:rsidRPr="00D07601">
              <w:rPr>
                <w:rFonts w:eastAsia="MS PGothic" w:cstheme="minorHAnsi"/>
                <w:sz w:val="24"/>
                <w:szCs w:val="24"/>
              </w:rPr>
              <w:t>Log in</w:t>
            </w:r>
          </w:p>
        </w:tc>
        <w:tc>
          <w:tcPr>
            <w:tcW w:w="2885" w:type="dxa"/>
            <w:tcBorders>
              <w:top w:val="single" w:sz="4" w:space="0" w:color="000000"/>
              <w:left w:val="nil"/>
              <w:bottom w:val="single" w:sz="4" w:space="0" w:color="000000"/>
              <w:right w:val="single" w:sz="4" w:space="0" w:color="000000"/>
            </w:tcBorders>
            <w:shd w:val="clear" w:color="000000" w:fill="FFFFFF"/>
            <w:hideMark/>
          </w:tcPr>
          <w:p w:rsidR="003D7084" w:rsidRDefault="00D07601">
            <w:pPr>
              <w:pStyle w:val="ListParagraph"/>
              <w:numPr>
                <w:ilvl w:val="0"/>
                <w:numId w:val="123"/>
              </w:numPr>
              <w:spacing w:after="0" w:line="240" w:lineRule="auto"/>
              <w:rPr>
                <w:rFonts w:eastAsia="MS PGothic" w:cstheme="minorHAnsi"/>
                <w:sz w:val="24"/>
                <w:szCs w:val="24"/>
              </w:rPr>
            </w:pPr>
            <w:r w:rsidRPr="00D07601">
              <w:rPr>
                <w:rFonts w:eastAsia="MS PGothic" w:cstheme="minorHAnsi"/>
                <w:sz w:val="24"/>
                <w:szCs w:val="24"/>
              </w:rPr>
              <w:t>Able to view list status of projects that logged-in user is member.</w:t>
            </w:r>
          </w:p>
        </w:tc>
      </w:tr>
    </w:tbl>
    <w:p w:rsidR="00CF778C" w:rsidRPr="00E821A8" w:rsidRDefault="00CF778C" w:rsidP="00CF778C">
      <w:pPr>
        <w:rPr>
          <w:rFonts w:cstheme="minorHAnsi"/>
          <w:sz w:val="24"/>
          <w:szCs w:val="24"/>
        </w:rPr>
      </w:pPr>
    </w:p>
    <w:p w:rsidR="00CF778C" w:rsidRPr="00E821A8" w:rsidRDefault="00CF778C" w:rsidP="00CF778C">
      <w:pPr>
        <w:pStyle w:val="Heading4"/>
        <w:rPr>
          <w:rFonts w:asciiTheme="minorHAnsi" w:hAnsiTheme="minorHAnsi" w:cstheme="minorHAnsi"/>
          <w:sz w:val="24"/>
          <w:szCs w:val="24"/>
        </w:rPr>
      </w:pPr>
      <w:r w:rsidRPr="00E821A8">
        <w:rPr>
          <w:rFonts w:asciiTheme="minorHAnsi" w:hAnsiTheme="minorHAnsi" w:cstheme="minorHAnsi"/>
          <w:sz w:val="24"/>
          <w:szCs w:val="24"/>
        </w:rPr>
        <w:t>5</w:t>
      </w:r>
      <w:r w:rsidR="00D07601" w:rsidRPr="00D07601">
        <w:rPr>
          <w:rFonts w:asciiTheme="minorHAnsi" w:hAnsiTheme="minorHAnsi" w:cstheme="minorHAnsi"/>
          <w:sz w:val="24"/>
          <w:szCs w:val="24"/>
        </w:rPr>
        <w:t>.6.2 Check view detail status of a project</w:t>
      </w:r>
    </w:p>
    <w:tbl>
      <w:tblPr>
        <w:tblW w:w="9379" w:type="dxa"/>
        <w:tblInd w:w="103" w:type="dxa"/>
        <w:tblLayout w:type="fixed"/>
        <w:tblLook w:val="04A0"/>
      </w:tblPr>
      <w:tblGrid>
        <w:gridCol w:w="1537"/>
        <w:gridCol w:w="2163"/>
        <w:gridCol w:w="2794"/>
        <w:gridCol w:w="2885"/>
      </w:tblGrid>
      <w:tr w:rsidR="00CF778C" w:rsidRPr="00E821A8" w:rsidTr="00227BA2">
        <w:trPr>
          <w:trHeight w:val="114"/>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CF778C" w:rsidRPr="00E821A8" w:rsidRDefault="00D07601" w:rsidP="00227BA2">
            <w:pPr>
              <w:spacing w:after="0" w:line="240" w:lineRule="auto"/>
              <w:rPr>
                <w:rFonts w:eastAsia="MS PGothic" w:cstheme="minorHAnsi"/>
                <w:b/>
                <w:sz w:val="24"/>
                <w:szCs w:val="24"/>
              </w:rPr>
            </w:pPr>
            <w:r w:rsidRPr="00D07601">
              <w:rPr>
                <w:rFonts w:eastAsia="MS PGothic" w:cstheme="minorHAnsi"/>
                <w:b/>
                <w:sz w:val="24"/>
                <w:szCs w:val="24"/>
              </w:rPr>
              <w:t>Content</w:t>
            </w:r>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CF778C" w:rsidRPr="00E821A8" w:rsidRDefault="00D07601" w:rsidP="00227BA2">
            <w:pPr>
              <w:spacing w:after="0" w:line="240" w:lineRule="auto"/>
              <w:rPr>
                <w:rFonts w:eastAsia="MS PGothic" w:cstheme="minorHAnsi"/>
                <w:b/>
                <w:bCs/>
                <w:sz w:val="24"/>
                <w:szCs w:val="24"/>
              </w:rPr>
            </w:pPr>
            <w:r w:rsidRPr="00D07601">
              <w:rPr>
                <w:rFonts w:eastAsia="MS PGothic" w:cstheme="minorHAnsi"/>
                <w:b/>
                <w:bCs/>
                <w:sz w:val="24"/>
                <w:szCs w:val="24"/>
              </w:rPr>
              <w:t> Precondition</w:t>
            </w:r>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CF778C" w:rsidRPr="00E821A8" w:rsidRDefault="00D07601" w:rsidP="00227BA2">
            <w:pPr>
              <w:spacing w:after="0" w:line="240" w:lineRule="auto"/>
              <w:rPr>
                <w:rFonts w:eastAsia="MS PGothic" w:cstheme="minorHAnsi"/>
                <w:b/>
                <w:bCs/>
                <w:sz w:val="24"/>
                <w:szCs w:val="24"/>
              </w:rPr>
            </w:pPr>
            <w:r w:rsidRPr="00D07601">
              <w:rPr>
                <w:rFonts w:eastAsia="MS PGothic" w:cstheme="minorHAnsi"/>
                <w:b/>
                <w:bCs/>
                <w:sz w:val="24"/>
                <w:szCs w:val="24"/>
              </w:rPr>
              <w:t> Test case procedure</w:t>
            </w:r>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CF778C" w:rsidRPr="00E821A8" w:rsidRDefault="00D07601" w:rsidP="00227BA2">
            <w:pPr>
              <w:spacing w:after="0" w:line="240" w:lineRule="auto"/>
              <w:rPr>
                <w:rFonts w:eastAsia="MS PGothic" w:cstheme="minorHAnsi"/>
                <w:b/>
                <w:bCs/>
                <w:sz w:val="24"/>
                <w:szCs w:val="24"/>
              </w:rPr>
            </w:pPr>
            <w:r w:rsidRPr="00D07601">
              <w:rPr>
                <w:rFonts w:eastAsia="MS PGothic" w:cstheme="minorHAnsi"/>
                <w:b/>
                <w:bCs/>
                <w:sz w:val="24"/>
                <w:szCs w:val="24"/>
              </w:rPr>
              <w:t>Expected output</w:t>
            </w:r>
          </w:p>
        </w:tc>
      </w:tr>
      <w:tr w:rsidR="00CF778C" w:rsidRPr="00E821A8" w:rsidTr="00227BA2">
        <w:trPr>
          <w:trHeight w:val="1142"/>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CF778C" w:rsidRPr="00E821A8" w:rsidRDefault="00D07601" w:rsidP="00227BA2">
            <w:pPr>
              <w:spacing w:after="0" w:line="240" w:lineRule="auto"/>
              <w:rPr>
                <w:rFonts w:eastAsia="MS PGothic" w:cstheme="minorHAnsi"/>
                <w:sz w:val="24"/>
                <w:szCs w:val="24"/>
              </w:rPr>
            </w:pPr>
            <w:r w:rsidRPr="00D07601">
              <w:rPr>
                <w:rFonts w:eastAsia="MS PGothic" w:cstheme="minorHAnsi"/>
                <w:sz w:val="24"/>
                <w:szCs w:val="24"/>
              </w:rPr>
              <w:t>Check view detail project status</w:t>
            </w:r>
          </w:p>
        </w:tc>
        <w:tc>
          <w:tcPr>
            <w:tcW w:w="2163" w:type="dxa"/>
            <w:tcBorders>
              <w:top w:val="single" w:sz="4" w:space="0" w:color="000000"/>
              <w:left w:val="nil"/>
              <w:bottom w:val="single" w:sz="4" w:space="0" w:color="000000"/>
              <w:right w:val="single" w:sz="4" w:space="0" w:color="000000"/>
            </w:tcBorders>
            <w:shd w:val="clear" w:color="000000" w:fill="FFFFFF"/>
            <w:hideMark/>
          </w:tcPr>
          <w:p w:rsidR="003D7084" w:rsidRDefault="00D07601">
            <w:pPr>
              <w:pStyle w:val="ListParagraph"/>
              <w:numPr>
                <w:ilvl w:val="0"/>
                <w:numId w:val="124"/>
              </w:numPr>
              <w:spacing w:after="0" w:line="240" w:lineRule="auto"/>
              <w:rPr>
                <w:rFonts w:eastAsia="MS PGothic" w:cstheme="minorHAnsi"/>
                <w:sz w:val="24"/>
                <w:szCs w:val="24"/>
              </w:rPr>
            </w:pPr>
            <w:r w:rsidRPr="00D07601">
              <w:rPr>
                <w:rFonts w:eastAsia="MS PGothic" w:cstheme="minorHAnsi"/>
                <w:sz w:val="24"/>
                <w:szCs w:val="24"/>
              </w:rPr>
              <w:t>Logged in</w:t>
            </w:r>
          </w:p>
        </w:tc>
        <w:tc>
          <w:tcPr>
            <w:tcW w:w="2794" w:type="dxa"/>
            <w:tcBorders>
              <w:top w:val="single" w:sz="4" w:space="0" w:color="000000"/>
              <w:left w:val="nil"/>
              <w:bottom w:val="single" w:sz="4" w:space="0" w:color="000000"/>
              <w:right w:val="single" w:sz="4" w:space="0" w:color="000000"/>
            </w:tcBorders>
            <w:shd w:val="clear" w:color="000000" w:fill="FFFFFF"/>
            <w:hideMark/>
          </w:tcPr>
          <w:p w:rsidR="003D7084" w:rsidRDefault="00D07601">
            <w:pPr>
              <w:pStyle w:val="ListParagraph"/>
              <w:numPr>
                <w:ilvl w:val="0"/>
                <w:numId w:val="125"/>
              </w:numPr>
              <w:spacing w:after="0" w:line="240" w:lineRule="auto"/>
              <w:rPr>
                <w:rFonts w:eastAsia="MS PGothic" w:cstheme="minorHAnsi"/>
                <w:sz w:val="24"/>
                <w:szCs w:val="24"/>
              </w:rPr>
            </w:pPr>
            <w:r w:rsidRPr="00D07601">
              <w:rPr>
                <w:rFonts w:eastAsia="MS PGothic" w:cstheme="minorHAnsi"/>
                <w:sz w:val="24"/>
                <w:szCs w:val="24"/>
              </w:rPr>
              <w:t>Click on one project link</w:t>
            </w:r>
          </w:p>
        </w:tc>
        <w:tc>
          <w:tcPr>
            <w:tcW w:w="2885" w:type="dxa"/>
            <w:tcBorders>
              <w:top w:val="single" w:sz="4" w:space="0" w:color="000000"/>
              <w:left w:val="nil"/>
              <w:bottom w:val="single" w:sz="4" w:space="0" w:color="000000"/>
              <w:right w:val="single" w:sz="4" w:space="0" w:color="000000"/>
            </w:tcBorders>
            <w:shd w:val="clear" w:color="000000" w:fill="FFFFFF"/>
            <w:hideMark/>
          </w:tcPr>
          <w:p w:rsidR="003D7084" w:rsidRDefault="00D07601">
            <w:pPr>
              <w:pStyle w:val="ListParagraph"/>
              <w:numPr>
                <w:ilvl w:val="0"/>
                <w:numId w:val="126"/>
              </w:numPr>
              <w:spacing w:after="0" w:line="240" w:lineRule="auto"/>
              <w:rPr>
                <w:rFonts w:eastAsia="MS PGothic" w:cstheme="minorHAnsi"/>
                <w:sz w:val="24"/>
                <w:szCs w:val="24"/>
              </w:rPr>
            </w:pPr>
            <w:r w:rsidRPr="00D07601">
              <w:rPr>
                <w:rFonts w:eastAsia="MS PGothic" w:cstheme="minorHAnsi"/>
                <w:sz w:val="24"/>
                <w:szCs w:val="24"/>
              </w:rPr>
              <w:t>Able to view detail status of that project</w:t>
            </w:r>
          </w:p>
        </w:tc>
      </w:tr>
    </w:tbl>
    <w:p w:rsidR="00CF778C" w:rsidRPr="00E821A8" w:rsidRDefault="00CF778C" w:rsidP="00CF778C">
      <w:pPr>
        <w:rPr>
          <w:rFonts w:cstheme="minorHAnsi"/>
          <w:sz w:val="24"/>
          <w:szCs w:val="24"/>
        </w:rPr>
      </w:pPr>
    </w:p>
    <w:p w:rsidR="003D7084" w:rsidRDefault="00AF541B">
      <w:pPr>
        <w:pStyle w:val="Heading3"/>
        <w:numPr>
          <w:ilvl w:val="1"/>
          <w:numId w:val="114"/>
        </w:numPr>
        <w:tabs>
          <w:tab w:val="left" w:pos="450"/>
        </w:tabs>
        <w:ind w:hanging="1080"/>
        <w:rPr>
          <w:rFonts w:asciiTheme="minorHAnsi" w:hAnsiTheme="minorHAnsi" w:cstheme="minorHAnsi"/>
          <w:sz w:val="24"/>
          <w:szCs w:val="24"/>
        </w:rPr>
      </w:pPr>
      <w:r w:rsidRPr="00E821A8">
        <w:rPr>
          <w:rFonts w:asciiTheme="minorHAnsi" w:hAnsiTheme="minorHAnsi" w:cstheme="minorHAnsi"/>
          <w:sz w:val="24"/>
          <w:szCs w:val="24"/>
        </w:rPr>
        <w:t>Admin</w:t>
      </w:r>
    </w:p>
    <w:p w:rsidR="00F667E9" w:rsidRPr="00E821A8" w:rsidRDefault="00F667E9" w:rsidP="00F667E9">
      <w:pPr>
        <w:pStyle w:val="Heading4"/>
        <w:rPr>
          <w:rFonts w:asciiTheme="minorHAnsi" w:hAnsiTheme="minorHAnsi" w:cstheme="minorHAnsi"/>
          <w:sz w:val="24"/>
          <w:szCs w:val="24"/>
        </w:rPr>
      </w:pPr>
      <w:r w:rsidRPr="00E821A8">
        <w:rPr>
          <w:rFonts w:asciiTheme="minorHAnsi" w:hAnsiTheme="minorHAnsi" w:cstheme="minorHAnsi"/>
          <w:sz w:val="24"/>
          <w:szCs w:val="24"/>
        </w:rPr>
        <w:t>5.7.1 Create User</w:t>
      </w:r>
    </w:p>
    <w:tbl>
      <w:tblPr>
        <w:tblW w:w="9379" w:type="dxa"/>
        <w:tblInd w:w="103" w:type="dxa"/>
        <w:tblLayout w:type="fixed"/>
        <w:tblLook w:val="04A0"/>
      </w:tblPr>
      <w:tblGrid>
        <w:gridCol w:w="1537"/>
        <w:gridCol w:w="2163"/>
        <w:gridCol w:w="2794"/>
        <w:gridCol w:w="2885"/>
      </w:tblGrid>
      <w:tr w:rsidR="00F667E9" w:rsidRPr="00E821A8" w:rsidTr="00227BA2">
        <w:trPr>
          <w:trHeight w:val="114"/>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F667E9" w:rsidRPr="00E821A8" w:rsidRDefault="00F667E9" w:rsidP="00227BA2">
            <w:pPr>
              <w:spacing w:after="0" w:line="240" w:lineRule="auto"/>
              <w:rPr>
                <w:rFonts w:eastAsia="MS PGothic" w:cstheme="minorHAnsi"/>
                <w:b/>
                <w:sz w:val="24"/>
                <w:szCs w:val="24"/>
              </w:rPr>
            </w:pPr>
            <w:r w:rsidRPr="00E821A8">
              <w:rPr>
                <w:rFonts w:eastAsia="MS PGothic" w:cstheme="minorHAnsi"/>
                <w:b/>
                <w:sz w:val="24"/>
                <w:szCs w:val="24"/>
              </w:rPr>
              <w:t>Content</w:t>
            </w:r>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F667E9" w:rsidRPr="00E821A8" w:rsidRDefault="00F667E9" w:rsidP="00227BA2">
            <w:pPr>
              <w:spacing w:after="0" w:line="240" w:lineRule="auto"/>
              <w:rPr>
                <w:rFonts w:eastAsia="MS PGothic" w:cstheme="minorHAnsi"/>
                <w:b/>
                <w:bCs/>
                <w:sz w:val="24"/>
                <w:szCs w:val="24"/>
              </w:rPr>
            </w:pPr>
            <w:r w:rsidRPr="00E821A8">
              <w:rPr>
                <w:rFonts w:eastAsia="MS PGothic" w:cstheme="minorHAnsi"/>
                <w:b/>
                <w:bCs/>
                <w:sz w:val="24"/>
                <w:szCs w:val="24"/>
              </w:rPr>
              <w:t> Precondition</w:t>
            </w:r>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F667E9" w:rsidRPr="00E821A8" w:rsidRDefault="00F667E9" w:rsidP="00227BA2">
            <w:pPr>
              <w:spacing w:after="0" w:line="240" w:lineRule="auto"/>
              <w:rPr>
                <w:rFonts w:eastAsia="MS PGothic" w:cstheme="minorHAnsi"/>
                <w:b/>
                <w:bCs/>
                <w:sz w:val="24"/>
                <w:szCs w:val="24"/>
              </w:rPr>
            </w:pPr>
            <w:r w:rsidRPr="00E821A8">
              <w:rPr>
                <w:rFonts w:eastAsia="MS PGothic" w:cstheme="minorHAnsi"/>
                <w:b/>
                <w:bCs/>
                <w:sz w:val="24"/>
                <w:szCs w:val="24"/>
              </w:rPr>
              <w:t> Test case procedure</w:t>
            </w:r>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F667E9" w:rsidRPr="00E821A8" w:rsidRDefault="00F667E9" w:rsidP="00227BA2">
            <w:pPr>
              <w:spacing w:after="0" w:line="240" w:lineRule="auto"/>
              <w:rPr>
                <w:rFonts w:eastAsia="MS PGothic" w:cstheme="minorHAnsi"/>
                <w:b/>
                <w:bCs/>
                <w:sz w:val="24"/>
                <w:szCs w:val="24"/>
              </w:rPr>
            </w:pPr>
            <w:r w:rsidRPr="00E821A8">
              <w:rPr>
                <w:rFonts w:eastAsia="MS PGothic" w:cstheme="minorHAnsi"/>
                <w:b/>
                <w:bCs/>
                <w:sz w:val="24"/>
                <w:szCs w:val="24"/>
              </w:rPr>
              <w:t>Expected output</w:t>
            </w:r>
          </w:p>
        </w:tc>
      </w:tr>
      <w:tr w:rsidR="00F667E9" w:rsidRPr="00E821A8" w:rsidTr="00227BA2">
        <w:trPr>
          <w:trHeight w:val="1142"/>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F667E9" w:rsidRPr="00E821A8" w:rsidRDefault="00D07601" w:rsidP="00227BA2">
            <w:pPr>
              <w:spacing w:after="0" w:line="240" w:lineRule="auto"/>
              <w:rPr>
                <w:rFonts w:eastAsia="MS PGothic" w:cstheme="minorHAnsi"/>
                <w:sz w:val="24"/>
                <w:szCs w:val="24"/>
              </w:rPr>
            </w:pPr>
            <w:r w:rsidRPr="00D07601">
              <w:rPr>
                <w:rFonts w:eastAsia="MS PGothic" w:cstheme="minorHAnsi"/>
                <w:sz w:val="24"/>
                <w:szCs w:val="24"/>
              </w:rPr>
              <w:lastRenderedPageBreak/>
              <w:t>Create User</w:t>
            </w:r>
          </w:p>
        </w:tc>
        <w:tc>
          <w:tcPr>
            <w:tcW w:w="2163" w:type="dxa"/>
            <w:tcBorders>
              <w:top w:val="single" w:sz="4" w:space="0" w:color="000000"/>
              <w:left w:val="nil"/>
              <w:bottom w:val="single" w:sz="4" w:space="0" w:color="000000"/>
              <w:right w:val="single" w:sz="4" w:space="0" w:color="000000"/>
            </w:tcBorders>
            <w:shd w:val="clear" w:color="000000" w:fill="FFFFFF"/>
            <w:hideMark/>
          </w:tcPr>
          <w:p w:rsidR="00F667E9" w:rsidRPr="00E821A8" w:rsidRDefault="00F667E9" w:rsidP="00227BA2">
            <w:pPr>
              <w:spacing w:after="0" w:line="240" w:lineRule="auto"/>
              <w:rPr>
                <w:rFonts w:eastAsia="MS PGothic" w:cstheme="minorHAnsi"/>
                <w:sz w:val="24"/>
                <w:szCs w:val="24"/>
              </w:rPr>
            </w:pPr>
            <w:r w:rsidRPr="00E821A8">
              <w:rPr>
                <w:rFonts w:eastAsia="MS PGothic" w:cstheme="minorHAnsi"/>
                <w:sz w:val="24"/>
                <w:szCs w:val="24"/>
              </w:rPr>
              <w:t>System Admin</w:t>
            </w:r>
          </w:p>
        </w:tc>
        <w:tc>
          <w:tcPr>
            <w:tcW w:w="2794" w:type="dxa"/>
            <w:tcBorders>
              <w:top w:val="single" w:sz="4" w:space="0" w:color="000000"/>
              <w:left w:val="nil"/>
              <w:bottom w:val="single" w:sz="4" w:space="0" w:color="000000"/>
              <w:right w:val="single" w:sz="4" w:space="0" w:color="000000"/>
            </w:tcBorders>
            <w:shd w:val="clear" w:color="000000" w:fill="FFFFFF"/>
            <w:hideMark/>
          </w:tcPr>
          <w:p w:rsidR="00F667E9" w:rsidRPr="00E821A8" w:rsidRDefault="00F667E9" w:rsidP="00F667E9">
            <w:pPr>
              <w:pStyle w:val="ListParagraph"/>
              <w:numPr>
                <w:ilvl w:val="0"/>
                <w:numId w:val="127"/>
              </w:numPr>
              <w:spacing w:after="0" w:line="240" w:lineRule="auto"/>
              <w:rPr>
                <w:rFonts w:eastAsia="MS PGothic" w:cstheme="minorHAnsi"/>
                <w:sz w:val="24"/>
                <w:szCs w:val="24"/>
              </w:rPr>
            </w:pPr>
            <w:r w:rsidRPr="00E821A8">
              <w:rPr>
                <w:rFonts w:eastAsia="MS PGothic" w:cstheme="minorHAnsi"/>
                <w:sz w:val="24"/>
                <w:szCs w:val="24"/>
              </w:rPr>
              <w:t>Log in as System admin.</w:t>
            </w:r>
          </w:p>
          <w:p w:rsidR="00F667E9" w:rsidRPr="00E821A8" w:rsidRDefault="00F667E9" w:rsidP="00F667E9">
            <w:pPr>
              <w:pStyle w:val="ListParagraph"/>
              <w:numPr>
                <w:ilvl w:val="0"/>
                <w:numId w:val="127"/>
              </w:numPr>
              <w:spacing w:after="0" w:line="240" w:lineRule="auto"/>
              <w:rPr>
                <w:rFonts w:eastAsia="MS PGothic" w:cstheme="minorHAnsi"/>
                <w:sz w:val="24"/>
                <w:szCs w:val="24"/>
              </w:rPr>
            </w:pPr>
            <w:r w:rsidRPr="00E821A8">
              <w:rPr>
                <w:rFonts w:eastAsia="MS PGothic" w:cstheme="minorHAnsi"/>
                <w:sz w:val="24"/>
                <w:szCs w:val="24"/>
              </w:rPr>
              <w:t>Go to Create User</w:t>
            </w:r>
          </w:p>
        </w:tc>
        <w:tc>
          <w:tcPr>
            <w:tcW w:w="2885" w:type="dxa"/>
            <w:tcBorders>
              <w:top w:val="single" w:sz="4" w:space="0" w:color="000000"/>
              <w:left w:val="nil"/>
              <w:bottom w:val="single" w:sz="4" w:space="0" w:color="000000"/>
              <w:right w:val="single" w:sz="4" w:space="0" w:color="000000"/>
            </w:tcBorders>
            <w:shd w:val="clear" w:color="000000" w:fill="FFFFFF"/>
            <w:hideMark/>
          </w:tcPr>
          <w:p w:rsidR="00F667E9" w:rsidRPr="00E821A8" w:rsidRDefault="00F667E9" w:rsidP="00F667E9">
            <w:pPr>
              <w:pStyle w:val="ListParagraph"/>
              <w:numPr>
                <w:ilvl w:val="0"/>
                <w:numId w:val="128"/>
              </w:numPr>
              <w:spacing w:after="0" w:line="240" w:lineRule="auto"/>
              <w:rPr>
                <w:rFonts w:eastAsia="MS PGothic" w:cstheme="minorHAnsi"/>
                <w:sz w:val="24"/>
                <w:szCs w:val="24"/>
              </w:rPr>
            </w:pPr>
            <w:r w:rsidRPr="00E821A8">
              <w:rPr>
                <w:rFonts w:eastAsia="MS PGothic" w:cstheme="minorHAnsi"/>
                <w:sz w:val="24"/>
                <w:szCs w:val="24"/>
              </w:rPr>
              <w:t>Input information.</w:t>
            </w:r>
          </w:p>
          <w:p w:rsidR="00F667E9" w:rsidRPr="00E821A8" w:rsidRDefault="00F667E9" w:rsidP="00F667E9">
            <w:pPr>
              <w:pStyle w:val="ListParagraph"/>
              <w:numPr>
                <w:ilvl w:val="0"/>
                <w:numId w:val="128"/>
              </w:numPr>
              <w:spacing w:after="0" w:line="240" w:lineRule="auto"/>
              <w:rPr>
                <w:rFonts w:eastAsia="MS PGothic" w:cstheme="minorHAnsi"/>
                <w:sz w:val="24"/>
                <w:szCs w:val="24"/>
              </w:rPr>
            </w:pPr>
            <w:r w:rsidRPr="00E821A8">
              <w:rPr>
                <w:rFonts w:eastAsia="MS PGothic" w:cstheme="minorHAnsi"/>
                <w:sz w:val="24"/>
                <w:szCs w:val="24"/>
              </w:rPr>
              <w:t>Submit ok</w:t>
            </w:r>
          </w:p>
        </w:tc>
      </w:tr>
    </w:tbl>
    <w:p w:rsidR="00F667E9" w:rsidRPr="00E821A8" w:rsidRDefault="00F667E9" w:rsidP="00F667E9">
      <w:pPr>
        <w:pStyle w:val="ListParagraph"/>
        <w:ind w:left="1080" w:hanging="1080"/>
        <w:rPr>
          <w:rFonts w:cstheme="minorHAnsi"/>
          <w:sz w:val="24"/>
          <w:szCs w:val="24"/>
        </w:rPr>
      </w:pPr>
    </w:p>
    <w:p w:rsidR="00F667E9" w:rsidRPr="00E821A8" w:rsidRDefault="00F667E9" w:rsidP="00F667E9">
      <w:pPr>
        <w:pStyle w:val="Heading4"/>
        <w:rPr>
          <w:rFonts w:asciiTheme="minorHAnsi" w:hAnsiTheme="minorHAnsi" w:cstheme="minorHAnsi"/>
          <w:sz w:val="24"/>
          <w:szCs w:val="24"/>
        </w:rPr>
      </w:pPr>
      <w:r w:rsidRPr="00E821A8">
        <w:rPr>
          <w:rFonts w:asciiTheme="minorHAnsi" w:hAnsiTheme="minorHAnsi" w:cstheme="minorHAnsi"/>
          <w:sz w:val="24"/>
          <w:szCs w:val="24"/>
        </w:rPr>
        <w:t>5.7.1 Update User</w:t>
      </w:r>
    </w:p>
    <w:tbl>
      <w:tblPr>
        <w:tblW w:w="9379" w:type="dxa"/>
        <w:tblInd w:w="103" w:type="dxa"/>
        <w:tblLayout w:type="fixed"/>
        <w:tblLook w:val="04A0"/>
      </w:tblPr>
      <w:tblGrid>
        <w:gridCol w:w="1537"/>
        <w:gridCol w:w="2163"/>
        <w:gridCol w:w="2794"/>
        <w:gridCol w:w="2885"/>
      </w:tblGrid>
      <w:tr w:rsidR="00F667E9" w:rsidRPr="00E821A8" w:rsidTr="00227BA2">
        <w:trPr>
          <w:trHeight w:val="114"/>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F667E9" w:rsidRPr="00E821A8" w:rsidRDefault="00F667E9" w:rsidP="00227BA2">
            <w:pPr>
              <w:spacing w:after="0" w:line="240" w:lineRule="auto"/>
              <w:rPr>
                <w:rFonts w:eastAsia="MS PGothic" w:cstheme="minorHAnsi"/>
                <w:b/>
                <w:sz w:val="24"/>
                <w:szCs w:val="24"/>
              </w:rPr>
            </w:pPr>
            <w:r w:rsidRPr="00E821A8">
              <w:rPr>
                <w:rFonts w:eastAsia="MS PGothic" w:cstheme="minorHAnsi"/>
                <w:b/>
                <w:sz w:val="24"/>
                <w:szCs w:val="24"/>
              </w:rPr>
              <w:t>Content</w:t>
            </w:r>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F667E9" w:rsidRPr="00E821A8" w:rsidRDefault="00F667E9" w:rsidP="00227BA2">
            <w:pPr>
              <w:spacing w:after="0" w:line="240" w:lineRule="auto"/>
              <w:rPr>
                <w:rFonts w:eastAsia="MS PGothic" w:cstheme="minorHAnsi"/>
                <w:b/>
                <w:bCs/>
                <w:sz w:val="24"/>
                <w:szCs w:val="24"/>
              </w:rPr>
            </w:pPr>
            <w:r w:rsidRPr="00E821A8">
              <w:rPr>
                <w:rFonts w:eastAsia="MS PGothic" w:cstheme="minorHAnsi"/>
                <w:b/>
                <w:bCs/>
                <w:sz w:val="24"/>
                <w:szCs w:val="24"/>
              </w:rPr>
              <w:t> Precondition</w:t>
            </w:r>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F667E9" w:rsidRPr="00E821A8" w:rsidRDefault="00F667E9" w:rsidP="00227BA2">
            <w:pPr>
              <w:spacing w:after="0" w:line="240" w:lineRule="auto"/>
              <w:rPr>
                <w:rFonts w:eastAsia="MS PGothic" w:cstheme="minorHAnsi"/>
                <w:b/>
                <w:bCs/>
                <w:sz w:val="24"/>
                <w:szCs w:val="24"/>
              </w:rPr>
            </w:pPr>
            <w:r w:rsidRPr="00E821A8">
              <w:rPr>
                <w:rFonts w:eastAsia="MS PGothic" w:cstheme="minorHAnsi"/>
                <w:b/>
                <w:bCs/>
                <w:sz w:val="24"/>
                <w:szCs w:val="24"/>
              </w:rPr>
              <w:t> Test case procedure</w:t>
            </w:r>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F667E9" w:rsidRPr="00E821A8" w:rsidRDefault="00F667E9" w:rsidP="00227BA2">
            <w:pPr>
              <w:spacing w:after="0" w:line="240" w:lineRule="auto"/>
              <w:rPr>
                <w:rFonts w:eastAsia="MS PGothic" w:cstheme="minorHAnsi"/>
                <w:b/>
                <w:bCs/>
                <w:sz w:val="24"/>
                <w:szCs w:val="24"/>
              </w:rPr>
            </w:pPr>
            <w:r w:rsidRPr="00E821A8">
              <w:rPr>
                <w:rFonts w:eastAsia="MS PGothic" w:cstheme="minorHAnsi"/>
                <w:b/>
                <w:bCs/>
                <w:sz w:val="24"/>
                <w:szCs w:val="24"/>
              </w:rPr>
              <w:t>Expected output</w:t>
            </w:r>
          </w:p>
        </w:tc>
      </w:tr>
      <w:tr w:rsidR="00F667E9" w:rsidRPr="00E821A8" w:rsidTr="00227BA2">
        <w:trPr>
          <w:trHeight w:val="1142"/>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F667E9" w:rsidRPr="00E821A8" w:rsidRDefault="00F667E9" w:rsidP="00227BA2">
            <w:pPr>
              <w:spacing w:after="0" w:line="240" w:lineRule="auto"/>
              <w:rPr>
                <w:rFonts w:eastAsia="MS PGothic" w:cstheme="minorHAnsi"/>
                <w:sz w:val="24"/>
                <w:szCs w:val="24"/>
              </w:rPr>
            </w:pPr>
            <w:r w:rsidRPr="00E821A8">
              <w:rPr>
                <w:rFonts w:eastAsia="MS PGothic" w:cstheme="minorHAnsi"/>
                <w:sz w:val="24"/>
                <w:szCs w:val="24"/>
              </w:rPr>
              <w:t>Update</w:t>
            </w:r>
            <w:r w:rsidR="00D07601" w:rsidRPr="00D07601">
              <w:rPr>
                <w:rFonts w:eastAsia="MS PGothic" w:cstheme="minorHAnsi"/>
                <w:sz w:val="24"/>
                <w:szCs w:val="24"/>
              </w:rPr>
              <w:t xml:space="preserve"> User</w:t>
            </w:r>
          </w:p>
        </w:tc>
        <w:tc>
          <w:tcPr>
            <w:tcW w:w="2163" w:type="dxa"/>
            <w:tcBorders>
              <w:top w:val="single" w:sz="4" w:space="0" w:color="000000"/>
              <w:left w:val="nil"/>
              <w:bottom w:val="single" w:sz="4" w:space="0" w:color="000000"/>
              <w:right w:val="single" w:sz="4" w:space="0" w:color="000000"/>
            </w:tcBorders>
            <w:shd w:val="clear" w:color="000000" w:fill="FFFFFF"/>
            <w:hideMark/>
          </w:tcPr>
          <w:p w:rsidR="00F667E9" w:rsidRPr="00E821A8" w:rsidRDefault="00F667E9" w:rsidP="00227BA2">
            <w:pPr>
              <w:spacing w:after="0" w:line="240" w:lineRule="auto"/>
              <w:rPr>
                <w:rFonts w:eastAsia="MS PGothic" w:cstheme="minorHAnsi"/>
                <w:sz w:val="24"/>
                <w:szCs w:val="24"/>
              </w:rPr>
            </w:pPr>
            <w:r w:rsidRPr="00E821A8">
              <w:rPr>
                <w:rFonts w:eastAsia="MS PGothic" w:cstheme="minorHAnsi"/>
                <w:sz w:val="24"/>
                <w:szCs w:val="24"/>
              </w:rPr>
              <w:t>System Admin</w:t>
            </w:r>
          </w:p>
        </w:tc>
        <w:tc>
          <w:tcPr>
            <w:tcW w:w="2794" w:type="dxa"/>
            <w:tcBorders>
              <w:top w:val="single" w:sz="4" w:space="0" w:color="000000"/>
              <w:left w:val="nil"/>
              <w:bottom w:val="single" w:sz="4" w:space="0" w:color="000000"/>
              <w:right w:val="single" w:sz="4" w:space="0" w:color="000000"/>
            </w:tcBorders>
            <w:shd w:val="clear" w:color="000000" w:fill="FFFFFF"/>
            <w:hideMark/>
          </w:tcPr>
          <w:p w:rsidR="00F667E9" w:rsidRPr="00E821A8" w:rsidRDefault="00F667E9" w:rsidP="00F667E9">
            <w:pPr>
              <w:pStyle w:val="ListParagraph"/>
              <w:numPr>
                <w:ilvl w:val="0"/>
                <w:numId w:val="130"/>
              </w:numPr>
              <w:spacing w:after="0" w:line="240" w:lineRule="auto"/>
              <w:rPr>
                <w:rFonts w:eastAsia="MS PGothic" w:cstheme="minorHAnsi"/>
                <w:sz w:val="24"/>
                <w:szCs w:val="24"/>
              </w:rPr>
            </w:pPr>
            <w:r w:rsidRPr="00E821A8">
              <w:rPr>
                <w:rFonts w:eastAsia="MS PGothic" w:cstheme="minorHAnsi"/>
                <w:sz w:val="24"/>
                <w:szCs w:val="24"/>
              </w:rPr>
              <w:t>Log in as System admin.</w:t>
            </w:r>
          </w:p>
          <w:p w:rsidR="00F667E9" w:rsidRPr="00E821A8" w:rsidRDefault="00F667E9" w:rsidP="00F667E9">
            <w:pPr>
              <w:pStyle w:val="ListParagraph"/>
              <w:numPr>
                <w:ilvl w:val="0"/>
                <w:numId w:val="130"/>
              </w:numPr>
              <w:spacing w:after="0" w:line="240" w:lineRule="auto"/>
              <w:rPr>
                <w:rFonts w:eastAsia="MS PGothic" w:cstheme="minorHAnsi"/>
                <w:sz w:val="24"/>
                <w:szCs w:val="24"/>
              </w:rPr>
            </w:pPr>
            <w:r w:rsidRPr="00E821A8">
              <w:rPr>
                <w:rFonts w:eastAsia="MS PGothic" w:cstheme="minorHAnsi"/>
                <w:sz w:val="24"/>
                <w:szCs w:val="24"/>
              </w:rPr>
              <w:t xml:space="preserve">Go to </w:t>
            </w:r>
            <w:proofErr w:type="spellStart"/>
            <w:r w:rsidRPr="00E821A8">
              <w:rPr>
                <w:rFonts w:eastAsia="MS PGothic" w:cstheme="minorHAnsi"/>
                <w:sz w:val="24"/>
                <w:szCs w:val="24"/>
              </w:rPr>
              <w:t>UpdateUser</w:t>
            </w:r>
            <w:proofErr w:type="spellEnd"/>
          </w:p>
        </w:tc>
        <w:tc>
          <w:tcPr>
            <w:tcW w:w="2885" w:type="dxa"/>
            <w:tcBorders>
              <w:top w:val="single" w:sz="4" w:space="0" w:color="000000"/>
              <w:left w:val="nil"/>
              <w:bottom w:val="single" w:sz="4" w:space="0" w:color="000000"/>
              <w:right w:val="single" w:sz="4" w:space="0" w:color="000000"/>
            </w:tcBorders>
            <w:shd w:val="clear" w:color="000000" w:fill="FFFFFF"/>
            <w:hideMark/>
          </w:tcPr>
          <w:p w:rsidR="00F667E9" w:rsidRPr="00E821A8" w:rsidRDefault="00F667E9" w:rsidP="00F667E9">
            <w:pPr>
              <w:pStyle w:val="ListParagraph"/>
              <w:numPr>
                <w:ilvl w:val="0"/>
                <w:numId w:val="129"/>
              </w:numPr>
              <w:spacing w:after="0" w:line="240" w:lineRule="auto"/>
              <w:rPr>
                <w:rFonts w:eastAsia="MS PGothic" w:cstheme="minorHAnsi"/>
                <w:sz w:val="24"/>
                <w:szCs w:val="24"/>
              </w:rPr>
            </w:pPr>
            <w:r w:rsidRPr="00E821A8">
              <w:rPr>
                <w:rFonts w:eastAsia="MS PGothic" w:cstheme="minorHAnsi"/>
                <w:sz w:val="24"/>
                <w:szCs w:val="24"/>
              </w:rPr>
              <w:t>Input information.</w:t>
            </w:r>
          </w:p>
          <w:p w:rsidR="00F667E9" w:rsidRPr="00E821A8" w:rsidRDefault="00F667E9" w:rsidP="00F667E9">
            <w:pPr>
              <w:pStyle w:val="ListParagraph"/>
              <w:numPr>
                <w:ilvl w:val="0"/>
                <w:numId w:val="129"/>
              </w:numPr>
              <w:spacing w:after="0" w:line="240" w:lineRule="auto"/>
              <w:rPr>
                <w:rFonts w:eastAsia="MS PGothic" w:cstheme="minorHAnsi"/>
                <w:sz w:val="24"/>
                <w:szCs w:val="24"/>
              </w:rPr>
            </w:pPr>
            <w:r w:rsidRPr="00E821A8">
              <w:rPr>
                <w:rFonts w:eastAsia="MS PGothic" w:cstheme="minorHAnsi"/>
                <w:sz w:val="24"/>
                <w:szCs w:val="24"/>
              </w:rPr>
              <w:t>Submit ok</w:t>
            </w:r>
          </w:p>
        </w:tc>
      </w:tr>
    </w:tbl>
    <w:p w:rsidR="00F667E9" w:rsidRPr="00E821A8" w:rsidRDefault="00F667E9" w:rsidP="00F667E9">
      <w:pPr>
        <w:pStyle w:val="ListParagraph"/>
        <w:ind w:left="1080" w:hanging="1080"/>
        <w:rPr>
          <w:rFonts w:cstheme="minorHAnsi"/>
          <w:sz w:val="24"/>
          <w:szCs w:val="24"/>
        </w:rPr>
      </w:pPr>
    </w:p>
    <w:p w:rsidR="00F667E9" w:rsidRPr="00E821A8" w:rsidRDefault="00F667E9" w:rsidP="00F667E9">
      <w:pPr>
        <w:pStyle w:val="Heading4"/>
        <w:rPr>
          <w:rFonts w:asciiTheme="minorHAnsi" w:hAnsiTheme="minorHAnsi" w:cstheme="minorHAnsi"/>
          <w:sz w:val="24"/>
          <w:szCs w:val="24"/>
        </w:rPr>
      </w:pPr>
      <w:r w:rsidRPr="00E821A8">
        <w:rPr>
          <w:rFonts w:asciiTheme="minorHAnsi" w:hAnsiTheme="minorHAnsi" w:cstheme="minorHAnsi"/>
          <w:sz w:val="24"/>
          <w:szCs w:val="24"/>
        </w:rPr>
        <w:t>5.7.1 Delete User</w:t>
      </w:r>
    </w:p>
    <w:tbl>
      <w:tblPr>
        <w:tblW w:w="9379" w:type="dxa"/>
        <w:tblInd w:w="103" w:type="dxa"/>
        <w:tblLayout w:type="fixed"/>
        <w:tblLook w:val="04A0"/>
      </w:tblPr>
      <w:tblGrid>
        <w:gridCol w:w="1537"/>
        <w:gridCol w:w="2163"/>
        <w:gridCol w:w="2794"/>
        <w:gridCol w:w="2885"/>
      </w:tblGrid>
      <w:tr w:rsidR="00F667E9" w:rsidRPr="00E821A8" w:rsidTr="00227BA2">
        <w:trPr>
          <w:trHeight w:val="114"/>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F667E9" w:rsidRPr="00E821A8" w:rsidRDefault="00F667E9" w:rsidP="00227BA2">
            <w:pPr>
              <w:spacing w:after="0" w:line="240" w:lineRule="auto"/>
              <w:rPr>
                <w:rFonts w:eastAsia="MS PGothic" w:cstheme="minorHAnsi"/>
                <w:b/>
                <w:sz w:val="24"/>
                <w:szCs w:val="24"/>
              </w:rPr>
            </w:pPr>
            <w:r w:rsidRPr="00E821A8">
              <w:rPr>
                <w:rFonts w:eastAsia="MS PGothic" w:cstheme="minorHAnsi"/>
                <w:b/>
                <w:sz w:val="24"/>
                <w:szCs w:val="24"/>
              </w:rPr>
              <w:t>Content</w:t>
            </w:r>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F667E9" w:rsidRPr="00E821A8" w:rsidRDefault="00F667E9" w:rsidP="00227BA2">
            <w:pPr>
              <w:spacing w:after="0" w:line="240" w:lineRule="auto"/>
              <w:rPr>
                <w:rFonts w:eastAsia="MS PGothic" w:cstheme="minorHAnsi"/>
                <w:b/>
                <w:bCs/>
                <w:sz w:val="24"/>
                <w:szCs w:val="24"/>
              </w:rPr>
            </w:pPr>
            <w:r w:rsidRPr="00E821A8">
              <w:rPr>
                <w:rFonts w:eastAsia="MS PGothic" w:cstheme="minorHAnsi"/>
                <w:b/>
                <w:bCs/>
                <w:sz w:val="24"/>
                <w:szCs w:val="24"/>
              </w:rPr>
              <w:t> Precondition</w:t>
            </w:r>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F667E9" w:rsidRPr="00E821A8" w:rsidRDefault="00F667E9" w:rsidP="00227BA2">
            <w:pPr>
              <w:spacing w:after="0" w:line="240" w:lineRule="auto"/>
              <w:rPr>
                <w:rFonts w:eastAsia="MS PGothic" w:cstheme="minorHAnsi"/>
                <w:b/>
                <w:bCs/>
                <w:sz w:val="24"/>
                <w:szCs w:val="24"/>
              </w:rPr>
            </w:pPr>
            <w:r w:rsidRPr="00E821A8">
              <w:rPr>
                <w:rFonts w:eastAsia="MS PGothic" w:cstheme="minorHAnsi"/>
                <w:b/>
                <w:bCs/>
                <w:sz w:val="24"/>
                <w:szCs w:val="24"/>
              </w:rPr>
              <w:t> Test case procedure</w:t>
            </w:r>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F667E9" w:rsidRPr="00E821A8" w:rsidRDefault="00F667E9" w:rsidP="00227BA2">
            <w:pPr>
              <w:spacing w:after="0" w:line="240" w:lineRule="auto"/>
              <w:rPr>
                <w:rFonts w:eastAsia="MS PGothic" w:cstheme="minorHAnsi"/>
                <w:b/>
                <w:bCs/>
                <w:sz w:val="24"/>
                <w:szCs w:val="24"/>
              </w:rPr>
            </w:pPr>
            <w:r w:rsidRPr="00E821A8">
              <w:rPr>
                <w:rFonts w:eastAsia="MS PGothic" w:cstheme="minorHAnsi"/>
                <w:b/>
                <w:bCs/>
                <w:sz w:val="24"/>
                <w:szCs w:val="24"/>
              </w:rPr>
              <w:t>Expected output</w:t>
            </w:r>
          </w:p>
        </w:tc>
      </w:tr>
      <w:tr w:rsidR="00F667E9" w:rsidRPr="00E821A8" w:rsidTr="00227BA2">
        <w:trPr>
          <w:trHeight w:val="1142"/>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F667E9" w:rsidRPr="00E821A8" w:rsidRDefault="00F667E9" w:rsidP="00227BA2">
            <w:pPr>
              <w:spacing w:after="0" w:line="240" w:lineRule="auto"/>
              <w:rPr>
                <w:rFonts w:eastAsia="MS PGothic" w:cstheme="minorHAnsi"/>
                <w:sz w:val="24"/>
                <w:szCs w:val="24"/>
              </w:rPr>
            </w:pPr>
            <w:r w:rsidRPr="00E821A8">
              <w:rPr>
                <w:rFonts w:eastAsia="MS PGothic" w:cstheme="minorHAnsi"/>
                <w:sz w:val="24"/>
                <w:szCs w:val="24"/>
              </w:rPr>
              <w:t>Delete</w:t>
            </w:r>
            <w:r w:rsidR="00D07601" w:rsidRPr="00D07601">
              <w:rPr>
                <w:rFonts w:eastAsia="MS PGothic" w:cstheme="minorHAnsi"/>
                <w:sz w:val="24"/>
                <w:szCs w:val="24"/>
              </w:rPr>
              <w:t xml:space="preserve"> User</w:t>
            </w:r>
          </w:p>
        </w:tc>
        <w:tc>
          <w:tcPr>
            <w:tcW w:w="2163" w:type="dxa"/>
            <w:tcBorders>
              <w:top w:val="single" w:sz="4" w:space="0" w:color="000000"/>
              <w:left w:val="nil"/>
              <w:bottom w:val="single" w:sz="4" w:space="0" w:color="000000"/>
              <w:right w:val="single" w:sz="4" w:space="0" w:color="000000"/>
            </w:tcBorders>
            <w:shd w:val="clear" w:color="000000" w:fill="FFFFFF"/>
            <w:hideMark/>
          </w:tcPr>
          <w:p w:rsidR="00F667E9" w:rsidRPr="00E821A8" w:rsidRDefault="00F667E9" w:rsidP="00227BA2">
            <w:pPr>
              <w:spacing w:after="0" w:line="240" w:lineRule="auto"/>
              <w:rPr>
                <w:rFonts w:eastAsia="MS PGothic" w:cstheme="minorHAnsi"/>
                <w:sz w:val="24"/>
                <w:szCs w:val="24"/>
              </w:rPr>
            </w:pPr>
            <w:r w:rsidRPr="00E821A8">
              <w:rPr>
                <w:rFonts w:eastAsia="MS PGothic" w:cstheme="minorHAnsi"/>
                <w:sz w:val="24"/>
                <w:szCs w:val="24"/>
              </w:rPr>
              <w:t>System Admin</w:t>
            </w:r>
          </w:p>
        </w:tc>
        <w:tc>
          <w:tcPr>
            <w:tcW w:w="2794" w:type="dxa"/>
            <w:tcBorders>
              <w:top w:val="single" w:sz="4" w:space="0" w:color="000000"/>
              <w:left w:val="nil"/>
              <w:bottom w:val="single" w:sz="4" w:space="0" w:color="000000"/>
              <w:right w:val="single" w:sz="4" w:space="0" w:color="000000"/>
            </w:tcBorders>
            <w:shd w:val="clear" w:color="000000" w:fill="FFFFFF"/>
            <w:hideMark/>
          </w:tcPr>
          <w:p w:rsidR="00F667E9" w:rsidRPr="00E821A8" w:rsidRDefault="00F667E9" w:rsidP="00F667E9">
            <w:pPr>
              <w:spacing w:after="0" w:line="240" w:lineRule="auto"/>
              <w:rPr>
                <w:rFonts w:eastAsia="MS PGothic" w:cstheme="minorHAnsi"/>
                <w:sz w:val="24"/>
                <w:szCs w:val="24"/>
              </w:rPr>
            </w:pPr>
            <w:r w:rsidRPr="00E821A8">
              <w:rPr>
                <w:rFonts w:eastAsia="MS PGothic" w:cstheme="minorHAnsi"/>
                <w:sz w:val="24"/>
                <w:szCs w:val="24"/>
              </w:rPr>
              <w:t>1.  Log in as System admin.</w:t>
            </w:r>
          </w:p>
          <w:p w:rsidR="00F667E9" w:rsidRPr="00E821A8" w:rsidRDefault="00F667E9" w:rsidP="00F667E9">
            <w:pPr>
              <w:spacing w:after="0" w:line="240" w:lineRule="auto"/>
              <w:rPr>
                <w:rFonts w:eastAsia="MS PGothic" w:cstheme="minorHAnsi"/>
                <w:sz w:val="24"/>
                <w:szCs w:val="24"/>
              </w:rPr>
            </w:pPr>
            <w:r w:rsidRPr="00E821A8">
              <w:rPr>
                <w:rFonts w:eastAsia="MS PGothic" w:cstheme="minorHAnsi"/>
                <w:sz w:val="24"/>
                <w:szCs w:val="24"/>
              </w:rPr>
              <w:t xml:space="preserve">2. Go to </w:t>
            </w:r>
            <w:proofErr w:type="spellStart"/>
            <w:r w:rsidRPr="00E821A8">
              <w:rPr>
                <w:rFonts w:eastAsia="MS PGothic" w:cstheme="minorHAnsi"/>
                <w:sz w:val="24"/>
                <w:szCs w:val="24"/>
              </w:rPr>
              <w:t>DeleteUser</w:t>
            </w:r>
            <w:proofErr w:type="spellEnd"/>
          </w:p>
        </w:tc>
        <w:tc>
          <w:tcPr>
            <w:tcW w:w="2885" w:type="dxa"/>
            <w:tcBorders>
              <w:top w:val="single" w:sz="4" w:space="0" w:color="000000"/>
              <w:left w:val="nil"/>
              <w:bottom w:val="single" w:sz="4" w:space="0" w:color="000000"/>
              <w:right w:val="single" w:sz="4" w:space="0" w:color="000000"/>
            </w:tcBorders>
            <w:shd w:val="clear" w:color="000000" w:fill="FFFFFF"/>
            <w:hideMark/>
          </w:tcPr>
          <w:p w:rsidR="00F667E9" w:rsidRPr="00E821A8" w:rsidRDefault="00F667E9" w:rsidP="00F667E9">
            <w:pPr>
              <w:spacing w:after="0" w:line="240" w:lineRule="auto"/>
              <w:rPr>
                <w:rFonts w:eastAsia="MS PGothic" w:cstheme="minorHAnsi"/>
                <w:sz w:val="24"/>
                <w:szCs w:val="24"/>
              </w:rPr>
            </w:pPr>
            <w:r w:rsidRPr="00E821A8">
              <w:rPr>
                <w:rFonts w:eastAsia="MS PGothic" w:cstheme="minorHAnsi"/>
                <w:sz w:val="24"/>
                <w:szCs w:val="24"/>
              </w:rPr>
              <w:t>1.  Submit ok</w:t>
            </w:r>
          </w:p>
        </w:tc>
      </w:tr>
    </w:tbl>
    <w:p w:rsidR="00F667E9" w:rsidRPr="00E821A8" w:rsidRDefault="00F667E9" w:rsidP="00F667E9">
      <w:pPr>
        <w:pStyle w:val="ListParagraph"/>
        <w:ind w:left="1080" w:hanging="1080"/>
        <w:rPr>
          <w:rFonts w:cstheme="minorHAnsi"/>
          <w:sz w:val="24"/>
          <w:szCs w:val="24"/>
        </w:rPr>
      </w:pPr>
    </w:p>
    <w:p w:rsidR="003D7084" w:rsidRDefault="00807668">
      <w:pPr>
        <w:pStyle w:val="Heading3"/>
        <w:rPr>
          <w:rFonts w:asciiTheme="minorHAnsi" w:hAnsiTheme="minorHAnsi" w:cstheme="minorHAnsi"/>
          <w:sz w:val="24"/>
          <w:szCs w:val="24"/>
        </w:rPr>
      </w:pPr>
      <w:r w:rsidRPr="00E821A8">
        <w:rPr>
          <w:rFonts w:asciiTheme="minorHAnsi" w:hAnsiTheme="minorHAnsi" w:cstheme="minorHAnsi"/>
          <w:sz w:val="24"/>
          <w:szCs w:val="24"/>
        </w:rPr>
        <w:t xml:space="preserve">5.8 </w:t>
      </w:r>
      <w:r w:rsidR="00AF541B" w:rsidRPr="00E821A8">
        <w:rPr>
          <w:rFonts w:asciiTheme="minorHAnsi" w:hAnsiTheme="minorHAnsi" w:cstheme="minorHAnsi"/>
          <w:sz w:val="24"/>
          <w:szCs w:val="24"/>
        </w:rPr>
        <w:t>Report</w:t>
      </w:r>
    </w:p>
    <w:p w:rsidR="006C7325" w:rsidRPr="00E821A8" w:rsidRDefault="00463174" w:rsidP="00463174">
      <w:pPr>
        <w:pStyle w:val="Heading4"/>
        <w:rPr>
          <w:rFonts w:asciiTheme="minorHAnsi" w:hAnsiTheme="minorHAnsi" w:cstheme="minorHAnsi"/>
          <w:sz w:val="24"/>
          <w:szCs w:val="24"/>
        </w:rPr>
      </w:pPr>
      <w:r w:rsidRPr="00E821A8">
        <w:rPr>
          <w:rFonts w:asciiTheme="minorHAnsi" w:hAnsiTheme="minorHAnsi" w:cstheme="minorHAnsi"/>
          <w:sz w:val="24"/>
          <w:szCs w:val="24"/>
        </w:rPr>
        <w:t>5.8.2 Check Report Project Status</w:t>
      </w:r>
    </w:p>
    <w:tbl>
      <w:tblPr>
        <w:tblW w:w="9379" w:type="dxa"/>
        <w:tblInd w:w="103" w:type="dxa"/>
        <w:tblLayout w:type="fixed"/>
        <w:tblLook w:val="04A0"/>
      </w:tblPr>
      <w:tblGrid>
        <w:gridCol w:w="1537"/>
        <w:gridCol w:w="2163"/>
        <w:gridCol w:w="2794"/>
        <w:gridCol w:w="2885"/>
      </w:tblGrid>
      <w:tr w:rsidR="006C7325" w:rsidRPr="00E821A8" w:rsidTr="00227BA2">
        <w:trPr>
          <w:trHeight w:val="114"/>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6C7325" w:rsidRPr="00E821A8" w:rsidRDefault="006C7325" w:rsidP="00227BA2">
            <w:pPr>
              <w:spacing w:after="0" w:line="240" w:lineRule="auto"/>
              <w:rPr>
                <w:rFonts w:eastAsia="MS PGothic" w:cstheme="minorHAnsi"/>
                <w:b/>
                <w:sz w:val="24"/>
                <w:szCs w:val="24"/>
              </w:rPr>
            </w:pPr>
            <w:r w:rsidRPr="00E821A8">
              <w:rPr>
                <w:rFonts w:eastAsia="MS PGothic" w:cstheme="minorHAnsi"/>
                <w:b/>
                <w:sz w:val="24"/>
                <w:szCs w:val="24"/>
              </w:rPr>
              <w:t>Content</w:t>
            </w:r>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6C7325" w:rsidRPr="00E821A8" w:rsidRDefault="006C7325" w:rsidP="00227BA2">
            <w:pPr>
              <w:spacing w:after="0" w:line="240" w:lineRule="auto"/>
              <w:rPr>
                <w:rFonts w:eastAsia="MS PGothic" w:cstheme="minorHAnsi"/>
                <w:b/>
                <w:bCs/>
                <w:sz w:val="24"/>
                <w:szCs w:val="24"/>
              </w:rPr>
            </w:pPr>
            <w:r w:rsidRPr="00E821A8">
              <w:rPr>
                <w:rFonts w:eastAsia="MS PGothic" w:cstheme="minorHAnsi"/>
                <w:b/>
                <w:bCs/>
                <w:sz w:val="24"/>
                <w:szCs w:val="24"/>
              </w:rPr>
              <w:t> Precondition</w:t>
            </w:r>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6C7325" w:rsidRPr="00E821A8" w:rsidRDefault="006C7325" w:rsidP="00227BA2">
            <w:pPr>
              <w:spacing w:after="0" w:line="240" w:lineRule="auto"/>
              <w:rPr>
                <w:rFonts w:eastAsia="MS PGothic" w:cstheme="minorHAnsi"/>
                <w:b/>
                <w:bCs/>
                <w:sz w:val="24"/>
                <w:szCs w:val="24"/>
              </w:rPr>
            </w:pPr>
            <w:r w:rsidRPr="00E821A8">
              <w:rPr>
                <w:rFonts w:eastAsia="MS PGothic" w:cstheme="minorHAnsi"/>
                <w:b/>
                <w:bCs/>
                <w:sz w:val="24"/>
                <w:szCs w:val="24"/>
              </w:rPr>
              <w:t> Test case procedure</w:t>
            </w:r>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6C7325" w:rsidRPr="00E821A8" w:rsidRDefault="006C7325" w:rsidP="00227BA2">
            <w:pPr>
              <w:spacing w:after="0" w:line="240" w:lineRule="auto"/>
              <w:rPr>
                <w:rFonts w:eastAsia="MS PGothic" w:cstheme="minorHAnsi"/>
                <w:b/>
                <w:bCs/>
                <w:sz w:val="24"/>
                <w:szCs w:val="24"/>
              </w:rPr>
            </w:pPr>
            <w:r w:rsidRPr="00E821A8">
              <w:rPr>
                <w:rFonts w:eastAsia="MS PGothic" w:cstheme="minorHAnsi"/>
                <w:b/>
                <w:bCs/>
                <w:sz w:val="24"/>
                <w:szCs w:val="24"/>
              </w:rPr>
              <w:t>Expected output</w:t>
            </w:r>
          </w:p>
        </w:tc>
      </w:tr>
      <w:tr w:rsidR="006C7325" w:rsidRPr="00E821A8" w:rsidTr="00227BA2">
        <w:trPr>
          <w:trHeight w:val="1142"/>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6C7325" w:rsidRPr="00E821A8" w:rsidRDefault="00D07601" w:rsidP="00227BA2">
            <w:pPr>
              <w:spacing w:after="0" w:line="240" w:lineRule="auto"/>
              <w:rPr>
                <w:rFonts w:eastAsia="MS PGothic" w:cstheme="minorHAnsi"/>
                <w:sz w:val="24"/>
                <w:szCs w:val="24"/>
              </w:rPr>
            </w:pPr>
            <w:r w:rsidRPr="00D07601">
              <w:rPr>
                <w:rFonts w:eastAsia="MS PGothic" w:cstheme="minorHAnsi"/>
                <w:sz w:val="24"/>
                <w:szCs w:val="24"/>
              </w:rPr>
              <w:t>Check report project status</w:t>
            </w:r>
          </w:p>
        </w:tc>
        <w:tc>
          <w:tcPr>
            <w:tcW w:w="2163" w:type="dxa"/>
            <w:tcBorders>
              <w:top w:val="single" w:sz="4" w:space="0" w:color="000000"/>
              <w:left w:val="nil"/>
              <w:bottom w:val="single" w:sz="4" w:space="0" w:color="000000"/>
              <w:right w:val="single" w:sz="4" w:space="0" w:color="000000"/>
            </w:tcBorders>
            <w:shd w:val="clear" w:color="000000" w:fill="FFFFFF"/>
            <w:hideMark/>
          </w:tcPr>
          <w:p w:rsidR="006C7325" w:rsidRPr="00E821A8" w:rsidRDefault="006C7325" w:rsidP="00227BA2">
            <w:pPr>
              <w:spacing w:after="0" w:line="240" w:lineRule="auto"/>
              <w:rPr>
                <w:rFonts w:eastAsia="MS PGothic" w:cstheme="minorHAnsi"/>
                <w:sz w:val="24"/>
                <w:szCs w:val="24"/>
              </w:rPr>
            </w:pPr>
            <w:r w:rsidRPr="00E821A8">
              <w:rPr>
                <w:rFonts w:eastAsia="MS PGothic" w:cstheme="minorHAnsi"/>
                <w:sz w:val="24"/>
                <w:szCs w:val="24"/>
              </w:rPr>
              <w:t>N/A</w:t>
            </w:r>
          </w:p>
        </w:tc>
        <w:tc>
          <w:tcPr>
            <w:tcW w:w="2794" w:type="dxa"/>
            <w:tcBorders>
              <w:top w:val="single" w:sz="4" w:space="0" w:color="000000"/>
              <w:left w:val="nil"/>
              <w:bottom w:val="single" w:sz="4" w:space="0" w:color="000000"/>
              <w:right w:val="single" w:sz="4" w:space="0" w:color="000000"/>
            </w:tcBorders>
            <w:shd w:val="clear" w:color="000000" w:fill="FFFFFF"/>
            <w:hideMark/>
          </w:tcPr>
          <w:p w:rsidR="006C7325" w:rsidRPr="00E821A8" w:rsidRDefault="006C7325" w:rsidP="00227BA2">
            <w:pPr>
              <w:spacing w:after="0" w:line="240" w:lineRule="auto"/>
              <w:rPr>
                <w:rFonts w:eastAsia="MS PGothic" w:cstheme="minorHAnsi"/>
                <w:sz w:val="24"/>
                <w:szCs w:val="24"/>
              </w:rPr>
            </w:pPr>
            <w:r w:rsidRPr="00E821A8">
              <w:rPr>
                <w:rFonts w:eastAsia="MS PGothic" w:cstheme="minorHAnsi"/>
                <w:sz w:val="24"/>
                <w:szCs w:val="24"/>
              </w:rPr>
              <w:t>1 Go to report.</w:t>
            </w:r>
          </w:p>
          <w:p w:rsidR="006C7325" w:rsidRPr="00E821A8" w:rsidRDefault="006C7325" w:rsidP="00227BA2">
            <w:pPr>
              <w:spacing w:after="0" w:line="240" w:lineRule="auto"/>
              <w:rPr>
                <w:rFonts w:eastAsia="MS PGothic" w:cstheme="minorHAnsi"/>
                <w:sz w:val="24"/>
                <w:szCs w:val="24"/>
              </w:rPr>
            </w:pPr>
            <w:r w:rsidRPr="00E821A8">
              <w:rPr>
                <w:rFonts w:eastAsia="MS PGothic" w:cstheme="minorHAnsi"/>
                <w:sz w:val="24"/>
                <w:szCs w:val="24"/>
              </w:rPr>
              <w:t>2 Choose report project status</w:t>
            </w:r>
          </w:p>
        </w:tc>
        <w:tc>
          <w:tcPr>
            <w:tcW w:w="2885" w:type="dxa"/>
            <w:tcBorders>
              <w:top w:val="single" w:sz="4" w:space="0" w:color="000000"/>
              <w:left w:val="nil"/>
              <w:bottom w:val="single" w:sz="4" w:space="0" w:color="000000"/>
              <w:right w:val="single" w:sz="4" w:space="0" w:color="000000"/>
            </w:tcBorders>
            <w:shd w:val="clear" w:color="000000" w:fill="FFFFFF"/>
            <w:hideMark/>
          </w:tcPr>
          <w:p w:rsidR="006C7325" w:rsidRPr="00E821A8" w:rsidRDefault="006C7325" w:rsidP="00227BA2">
            <w:pPr>
              <w:spacing w:after="0" w:line="240" w:lineRule="auto"/>
              <w:rPr>
                <w:rFonts w:eastAsia="MS PGothic" w:cstheme="minorHAnsi"/>
                <w:sz w:val="24"/>
                <w:szCs w:val="24"/>
              </w:rPr>
            </w:pPr>
            <w:r w:rsidRPr="00E821A8">
              <w:rPr>
                <w:rFonts w:eastAsia="MS PGothic" w:cstheme="minorHAnsi"/>
                <w:sz w:val="24"/>
                <w:szCs w:val="24"/>
              </w:rPr>
              <w:t>1 Get report printed out</w:t>
            </w:r>
          </w:p>
        </w:tc>
      </w:tr>
    </w:tbl>
    <w:p w:rsidR="006C7325" w:rsidRPr="00E821A8" w:rsidRDefault="006C7325" w:rsidP="006C7325">
      <w:pPr>
        <w:rPr>
          <w:rFonts w:cstheme="minorHAnsi"/>
          <w:sz w:val="24"/>
          <w:szCs w:val="24"/>
        </w:rPr>
      </w:pPr>
    </w:p>
    <w:p w:rsidR="00463174" w:rsidRPr="00E821A8" w:rsidRDefault="00463174" w:rsidP="00463174">
      <w:pPr>
        <w:pStyle w:val="Heading4"/>
        <w:rPr>
          <w:rFonts w:asciiTheme="minorHAnsi" w:hAnsiTheme="minorHAnsi" w:cstheme="minorHAnsi"/>
          <w:sz w:val="24"/>
          <w:szCs w:val="24"/>
        </w:rPr>
      </w:pPr>
      <w:r w:rsidRPr="00E821A8">
        <w:rPr>
          <w:rFonts w:asciiTheme="minorHAnsi" w:hAnsiTheme="minorHAnsi" w:cstheme="minorHAnsi"/>
          <w:sz w:val="24"/>
          <w:szCs w:val="24"/>
        </w:rPr>
        <w:t>5.8.2 Check Report Task Status</w:t>
      </w:r>
    </w:p>
    <w:tbl>
      <w:tblPr>
        <w:tblW w:w="9379" w:type="dxa"/>
        <w:tblInd w:w="103" w:type="dxa"/>
        <w:tblLayout w:type="fixed"/>
        <w:tblLook w:val="04A0"/>
      </w:tblPr>
      <w:tblGrid>
        <w:gridCol w:w="1537"/>
        <w:gridCol w:w="2163"/>
        <w:gridCol w:w="2794"/>
        <w:gridCol w:w="2885"/>
      </w:tblGrid>
      <w:tr w:rsidR="00463174" w:rsidRPr="00E821A8" w:rsidTr="00227BA2">
        <w:trPr>
          <w:trHeight w:val="114"/>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463174" w:rsidRPr="00E821A8" w:rsidRDefault="00463174" w:rsidP="00227BA2">
            <w:pPr>
              <w:spacing w:after="0" w:line="240" w:lineRule="auto"/>
              <w:rPr>
                <w:rFonts w:eastAsia="MS PGothic" w:cstheme="minorHAnsi"/>
                <w:b/>
                <w:sz w:val="24"/>
                <w:szCs w:val="24"/>
              </w:rPr>
            </w:pPr>
            <w:r w:rsidRPr="00E821A8">
              <w:rPr>
                <w:rFonts w:eastAsia="MS PGothic" w:cstheme="minorHAnsi"/>
                <w:b/>
                <w:sz w:val="24"/>
                <w:szCs w:val="24"/>
              </w:rPr>
              <w:t>Content</w:t>
            </w:r>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463174" w:rsidRPr="00E821A8" w:rsidRDefault="00463174" w:rsidP="00227BA2">
            <w:pPr>
              <w:spacing w:after="0" w:line="240" w:lineRule="auto"/>
              <w:rPr>
                <w:rFonts w:eastAsia="MS PGothic" w:cstheme="minorHAnsi"/>
                <w:b/>
                <w:bCs/>
                <w:sz w:val="24"/>
                <w:szCs w:val="24"/>
              </w:rPr>
            </w:pPr>
            <w:r w:rsidRPr="00E821A8">
              <w:rPr>
                <w:rFonts w:eastAsia="MS PGothic" w:cstheme="minorHAnsi"/>
                <w:b/>
                <w:bCs/>
                <w:sz w:val="24"/>
                <w:szCs w:val="24"/>
              </w:rPr>
              <w:t> Precondition</w:t>
            </w:r>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463174" w:rsidRPr="00E821A8" w:rsidRDefault="00463174" w:rsidP="00227BA2">
            <w:pPr>
              <w:spacing w:after="0" w:line="240" w:lineRule="auto"/>
              <w:rPr>
                <w:rFonts w:eastAsia="MS PGothic" w:cstheme="minorHAnsi"/>
                <w:b/>
                <w:bCs/>
                <w:sz w:val="24"/>
                <w:szCs w:val="24"/>
              </w:rPr>
            </w:pPr>
            <w:r w:rsidRPr="00E821A8">
              <w:rPr>
                <w:rFonts w:eastAsia="MS PGothic" w:cstheme="minorHAnsi"/>
                <w:b/>
                <w:bCs/>
                <w:sz w:val="24"/>
                <w:szCs w:val="24"/>
              </w:rPr>
              <w:t> Test case procedure</w:t>
            </w:r>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463174" w:rsidRPr="00E821A8" w:rsidRDefault="00463174" w:rsidP="00227BA2">
            <w:pPr>
              <w:spacing w:after="0" w:line="240" w:lineRule="auto"/>
              <w:rPr>
                <w:rFonts w:eastAsia="MS PGothic" w:cstheme="minorHAnsi"/>
                <w:b/>
                <w:bCs/>
                <w:sz w:val="24"/>
                <w:szCs w:val="24"/>
              </w:rPr>
            </w:pPr>
            <w:r w:rsidRPr="00E821A8">
              <w:rPr>
                <w:rFonts w:eastAsia="MS PGothic" w:cstheme="minorHAnsi"/>
                <w:b/>
                <w:bCs/>
                <w:sz w:val="24"/>
                <w:szCs w:val="24"/>
              </w:rPr>
              <w:t>Expected output</w:t>
            </w:r>
          </w:p>
        </w:tc>
      </w:tr>
      <w:tr w:rsidR="00463174" w:rsidRPr="00E821A8" w:rsidTr="00227BA2">
        <w:trPr>
          <w:trHeight w:val="1142"/>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463174" w:rsidRPr="00E821A8" w:rsidRDefault="00D07601" w:rsidP="00463174">
            <w:pPr>
              <w:spacing w:after="0" w:line="240" w:lineRule="auto"/>
              <w:rPr>
                <w:rFonts w:eastAsia="MS PGothic" w:cstheme="minorHAnsi"/>
                <w:sz w:val="24"/>
                <w:szCs w:val="24"/>
              </w:rPr>
            </w:pPr>
            <w:r w:rsidRPr="00D07601">
              <w:rPr>
                <w:rFonts w:eastAsia="MS PGothic" w:cstheme="minorHAnsi"/>
                <w:sz w:val="24"/>
                <w:szCs w:val="24"/>
              </w:rPr>
              <w:t xml:space="preserve">Check </w:t>
            </w:r>
            <w:proofErr w:type="spellStart"/>
            <w:r w:rsidRPr="00D07601">
              <w:rPr>
                <w:rFonts w:eastAsia="MS PGothic" w:cstheme="minorHAnsi"/>
                <w:sz w:val="24"/>
                <w:szCs w:val="24"/>
              </w:rPr>
              <w:t>report</w:t>
            </w:r>
            <w:r w:rsidR="00463174" w:rsidRPr="00E821A8">
              <w:rPr>
                <w:rFonts w:eastAsia="MS PGothic" w:cstheme="minorHAnsi"/>
                <w:sz w:val="24"/>
                <w:szCs w:val="24"/>
              </w:rPr>
              <w:t>task</w:t>
            </w:r>
            <w:proofErr w:type="spellEnd"/>
            <w:r w:rsidRPr="00D07601">
              <w:rPr>
                <w:rFonts w:eastAsia="MS PGothic" w:cstheme="minorHAnsi"/>
                <w:sz w:val="24"/>
                <w:szCs w:val="24"/>
              </w:rPr>
              <w:t xml:space="preserve"> status</w:t>
            </w:r>
          </w:p>
        </w:tc>
        <w:tc>
          <w:tcPr>
            <w:tcW w:w="2163" w:type="dxa"/>
            <w:tcBorders>
              <w:top w:val="single" w:sz="4" w:space="0" w:color="000000"/>
              <w:left w:val="nil"/>
              <w:bottom w:val="single" w:sz="4" w:space="0" w:color="000000"/>
              <w:right w:val="single" w:sz="4" w:space="0" w:color="000000"/>
            </w:tcBorders>
            <w:shd w:val="clear" w:color="000000" w:fill="FFFFFF"/>
            <w:hideMark/>
          </w:tcPr>
          <w:p w:rsidR="00463174" w:rsidRPr="00E821A8" w:rsidRDefault="00463174" w:rsidP="00227BA2">
            <w:pPr>
              <w:spacing w:after="0" w:line="240" w:lineRule="auto"/>
              <w:rPr>
                <w:rFonts w:eastAsia="MS PGothic" w:cstheme="minorHAnsi"/>
                <w:sz w:val="24"/>
                <w:szCs w:val="24"/>
              </w:rPr>
            </w:pPr>
            <w:r w:rsidRPr="00E821A8">
              <w:rPr>
                <w:rFonts w:eastAsia="MS PGothic" w:cstheme="minorHAnsi"/>
                <w:sz w:val="24"/>
                <w:szCs w:val="24"/>
              </w:rPr>
              <w:t>N/A</w:t>
            </w:r>
          </w:p>
        </w:tc>
        <w:tc>
          <w:tcPr>
            <w:tcW w:w="2794" w:type="dxa"/>
            <w:tcBorders>
              <w:top w:val="single" w:sz="4" w:space="0" w:color="000000"/>
              <w:left w:val="nil"/>
              <w:bottom w:val="single" w:sz="4" w:space="0" w:color="000000"/>
              <w:right w:val="single" w:sz="4" w:space="0" w:color="000000"/>
            </w:tcBorders>
            <w:shd w:val="clear" w:color="000000" w:fill="FFFFFF"/>
            <w:hideMark/>
          </w:tcPr>
          <w:p w:rsidR="00463174" w:rsidRPr="00E821A8" w:rsidRDefault="00463174" w:rsidP="00227BA2">
            <w:pPr>
              <w:spacing w:after="0" w:line="240" w:lineRule="auto"/>
              <w:rPr>
                <w:rFonts w:eastAsia="MS PGothic" w:cstheme="minorHAnsi"/>
                <w:sz w:val="24"/>
                <w:szCs w:val="24"/>
              </w:rPr>
            </w:pPr>
            <w:r w:rsidRPr="00E821A8">
              <w:rPr>
                <w:rFonts w:eastAsia="MS PGothic" w:cstheme="minorHAnsi"/>
                <w:sz w:val="24"/>
                <w:szCs w:val="24"/>
              </w:rPr>
              <w:t>1 Go to report.</w:t>
            </w:r>
          </w:p>
          <w:p w:rsidR="00463174" w:rsidRPr="00E821A8" w:rsidRDefault="00463174" w:rsidP="00227BA2">
            <w:pPr>
              <w:spacing w:after="0" w:line="240" w:lineRule="auto"/>
              <w:rPr>
                <w:rFonts w:eastAsia="MS PGothic" w:cstheme="minorHAnsi"/>
                <w:sz w:val="24"/>
                <w:szCs w:val="24"/>
              </w:rPr>
            </w:pPr>
            <w:r w:rsidRPr="00E821A8">
              <w:rPr>
                <w:rFonts w:eastAsia="MS PGothic" w:cstheme="minorHAnsi"/>
                <w:sz w:val="24"/>
                <w:szCs w:val="24"/>
              </w:rPr>
              <w:t xml:space="preserve">2 Choose report </w:t>
            </w:r>
            <w:proofErr w:type="spellStart"/>
            <w:r w:rsidRPr="00E821A8">
              <w:rPr>
                <w:rFonts w:eastAsia="MS PGothic" w:cstheme="minorHAnsi"/>
                <w:sz w:val="24"/>
                <w:szCs w:val="24"/>
              </w:rPr>
              <w:t>taskstatus</w:t>
            </w:r>
            <w:proofErr w:type="spellEnd"/>
          </w:p>
        </w:tc>
        <w:tc>
          <w:tcPr>
            <w:tcW w:w="2885" w:type="dxa"/>
            <w:tcBorders>
              <w:top w:val="single" w:sz="4" w:space="0" w:color="000000"/>
              <w:left w:val="nil"/>
              <w:bottom w:val="single" w:sz="4" w:space="0" w:color="000000"/>
              <w:right w:val="single" w:sz="4" w:space="0" w:color="000000"/>
            </w:tcBorders>
            <w:shd w:val="clear" w:color="000000" w:fill="FFFFFF"/>
            <w:hideMark/>
          </w:tcPr>
          <w:p w:rsidR="00463174" w:rsidRPr="00E821A8" w:rsidRDefault="00463174" w:rsidP="00227BA2">
            <w:pPr>
              <w:spacing w:after="0" w:line="240" w:lineRule="auto"/>
              <w:rPr>
                <w:rFonts w:eastAsia="MS PGothic" w:cstheme="minorHAnsi"/>
                <w:sz w:val="24"/>
                <w:szCs w:val="24"/>
              </w:rPr>
            </w:pPr>
            <w:r w:rsidRPr="00E821A8">
              <w:rPr>
                <w:rFonts w:eastAsia="MS PGothic" w:cstheme="minorHAnsi"/>
                <w:sz w:val="24"/>
                <w:szCs w:val="24"/>
              </w:rPr>
              <w:t>1 Get report printed out</w:t>
            </w:r>
          </w:p>
        </w:tc>
      </w:tr>
    </w:tbl>
    <w:p w:rsidR="00463174" w:rsidRPr="00E821A8" w:rsidRDefault="00463174" w:rsidP="006C7325">
      <w:pPr>
        <w:rPr>
          <w:rFonts w:cstheme="minorHAnsi"/>
          <w:sz w:val="24"/>
          <w:szCs w:val="24"/>
        </w:rPr>
      </w:pPr>
    </w:p>
    <w:p w:rsidR="00463174" w:rsidRPr="00E821A8" w:rsidRDefault="00463174" w:rsidP="00463174">
      <w:pPr>
        <w:pStyle w:val="Heading4"/>
        <w:rPr>
          <w:rFonts w:asciiTheme="minorHAnsi" w:hAnsiTheme="minorHAnsi" w:cstheme="minorHAnsi"/>
          <w:sz w:val="24"/>
          <w:szCs w:val="24"/>
        </w:rPr>
      </w:pPr>
      <w:r w:rsidRPr="00E821A8">
        <w:rPr>
          <w:rFonts w:asciiTheme="minorHAnsi" w:hAnsiTheme="minorHAnsi" w:cstheme="minorHAnsi"/>
          <w:sz w:val="24"/>
          <w:szCs w:val="24"/>
        </w:rPr>
        <w:t>5.8.3 Check Report Timesheet Status</w:t>
      </w:r>
    </w:p>
    <w:tbl>
      <w:tblPr>
        <w:tblW w:w="9379" w:type="dxa"/>
        <w:tblInd w:w="103" w:type="dxa"/>
        <w:tblLayout w:type="fixed"/>
        <w:tblLook w:val="04A0"/>
      </w:tblPr>
      <w:tblGrid>
        <w:gridCol w:w="1537"/>
        <w:gridCol w:w="2163"/>
        <w:gridCol w:w="2794"/>
        <w:gridCol w:w="2885"/>
      </w:tblGrid>
      <w:tr w:rsidR="00463174" w:rsidRPr="00E821A8" w:rsidTr="00227BA2">
        <w:trPr>
          <w:trHeight w:val="114"/>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463174" w:rsidRPr="00E821A8" w:rsidRDefault="00463174" w:rsidP="00227BA2">
            <w:pPr>
              <w:spacing w:after="0" w:line="240" w:lineRule="auto"/>
              <w:rPr>
                <w:rFonts w:eastAsia="MS PGothic" w:cstheme="minorHAnsi"/>
                <w:b/>
                <w:sz w:val="24"/>
                <w:szCs w:val="24"/>
              </w:rPr>
            </w:pPr>
            <w:r w:rsidRPr="00E821A8">
              <w:rPr>
                <w:rFonts w:eastAsia="MS PGothic" w:cstheme="minorHAnsi"/>
                <w:b/>
                <w:sz w:val="24"/>
                <w:szCs w:val="24"/>
              </w:rPr>
              <w:t>Content</w:t>
            </w:r>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463174" w:rsidRPr="00E821A8" w:rsidRDefault="00463174" w:rsidP="00227BA2">
            <w:pPr>
              <w:spacing w:after="0" w:line="240" w:lineRule="auto"/>
              <w:rPr>
                <w:rFonts w:eastAsia="MS PGothic" w:cstheme="minorHAnsi"/>
                <w:b/>
                <w:bCs/>
                <w:sz w:val="24"/>
                <w:szCs w:val="24"/>
              </w:rPr>
            </w:pPr>
            <w:r w:rsidRPr="00E821A8">
              <w:rPr>
                <w:rFonts w:eastAsia="MS PGothic" w:cstheme="minorHAnsi"/>
                <w:b/>
                <w:bCs/>
                <w:sz w:val="24"/>
                <w:szCs w:val="24"/>
              </w:rPr>
              <w:t> Precondition</w:t>
            </w:r>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463174" w:rsidRPr="00E821A8" w:rsidRDefault="00463174" w:rsidP="00227BA2">
            <w:pPr>
              <w:spacing w:after="0" w:line="240" w:lineRule="auto"/>
              <w:rPr>
                <w:rFonts w:eastAsia="MS PGothic" w:cstheme="minorHAnsi"/>
                <w:b/>
                <w:bCs/>
                <w:sz w:val="24"/>
                <w:szCs w:val="24"/>
              </w:rPr>
            </w:pPr>
            <w:r w:rsidRPr="00E821A8">
              <w:rPr>
                <w:rFonts w:eastAsia="MS PGothic" w:cstheme="minorHAnsi"/>
                <w:b/>
                <w:bCs/>
                <w:sz w:val="24"/>
                <w:szCs w:val="24"/>
              </w:rPr>
              <w:t> Test case procedure</w:t>
            </w:r>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463174" w:rsidRPr="00E821A8" w:rsidRDefault="00463174" w:rsidP="00227BA2">
            <w:pPr>
              <w:spacing w:after="0" w:line="240" w:lineRule="auto"/>
              <w:rPr>
                <w:rFonts w:eastAsia="MS PGothic" w:cstheme="minorHAnsi"/>
                <w:b/>
                <w:bCs/>
                <w:sz w:val="24"/>
                <w:szCs w:val="24"/>
              </w:rPr>
            </w:pPr>
            <w:r w:rsidRPr="00E821A8">
              <w:rPr>
                <w:rFonts w:eastAsia="MS PGothic" w:cstheme="minorHAnsi"/>
                <w:b/>
                <w:bCs/>
                <w:sz w:val="24"/>
                <w:szCs w:val="24"/>
              </w:rPr>
              <w:t>Expected output</w:t>
            </w:r>
          </w:p>
        </w:tc>
      </w:tr>
      <w:tr w:rsidR="00463174" w:rsidRPr="00E821A8" w:rsidTr="00227BA2">
        <w:trPr>
          <w:trHeight w:val="1142"/>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463174" w:rsidRPr="00E821A8" w:rsidRDefault="00D07601" w:rsidP="00463174">
            <w:pPr>
              <w:spacing w:after="0" w:line="240" w:lineRule="auto"/>
              <w:rPr>
                <w:rFonts w:eastAsia="MS PGothic" w:cstheme="minorHAnsi"/>
                <w:sz w:val="24"/>
                <w:szCs w:val="24"/>
              </w:rPr>
            </w:pPr>
            <w:r w:rsidRPr="00D07601">
              <w:rPr>
                <w:rFonts w:eastAsia="MS PGothic" w:cstheme="minorHAnsi"/>
                <w:sz w:val="24"/>
                <w:szCs w:val="24"/>
              </w:rPr>
              <w:t xml:space="preserve">Check </w:t>
            </w:r>
            <w:proofErr w:type="spellStart"/>
            <w:r w:rsidRPr="00D07601">
              <w:rPr>
                <w:rFonts w:eastAsia="MS PGothic" w:cstheme="minorHAnsi"/>
                <w:sz w:val="24"/>
                <w:szCs w:val="24"/>
              </w:rPr>
              <w:t>report</w:t>
            </w:r>
            <w:r w:rsidR="00463174" w:rsidRPr="00E821A8">
              <w:rPr>
                <w:rFonts w:eastAsia="MS PGothic" w:cstheme="minorHAnsi"/>
                <w:sz w:val="24"/>
                <w:szCs w:val="24"/>
              </w:rPr>
              <w:t>timesheet</w:t>
            </w:r>
            <w:proofErr w:type="spellEnd"/>
            <w:r w:rsidRPr="00D07601">
              <w:rPr>
                <w:rFonts w:eastAsia="MS PGothic" w:cstheme="minorHAnsi"/>
                <w:sz w:val="24"/>
                <w:szCs w:val="24"/>
              </w:rPr>
              <w:t xml:space="preserve"> status</w:t>
            </w:r>
          </w:p>
        </w:tc>
        <w:tc>
          <w:tcPr>
            <w:tcW w:w="2163" w:type="dxa"/>
            <w:tcBorders>
              <w:top w:val="single" w:sz="4" w:space="0" w:color="000000"/>
              <w:left w:val="nil"/>
              <w:bottom w:val="single" w:sz="4" w:space="0" w:color="000000"/>
              <w:right w:val="single" w:sz="4" w:space="0" w:color="000000"/>
            </w:tcBorders>
            <w:shd w:val="clear" w:color="000000" w:fill="FFFFFF"/>
            <w:hideMark/>
          </w:tcPr>
          <w:p w:rsidR="00463174" w:rsidRPr="00E821A8" w:rsidRDefault="00463174" w:rsidP="00227BA2">
            <w:pPr>
              <w:spacing w:after="0" w:line="240" w:lineRule="auto"/>
              <w:rPr>
                <w:rFonts w:eastAsia="MS PGothic" w:cstheme="minorHAnsi"/>
                <w:sz w:val="24"/>
                <w:szCs w:val="24"/>
              </w:rPr>
            </w:pPr>
            <w:r w:rsidRPr="00E821A8">
              <w:rPr>
                <w:rFonts w:eastAsia="MS PGothic" w:cstheme="minorHAnsi"/>
                <w:sz w:val="24"/>
                <w:szCs w:val="24"/>
              </w:rPr>
              <w:t>N/A</w:t>
            </w:r>
          </w:p>
        </w:tc>
        <w:tc>
          <w:tcPr>
            <w:tcW w:w="2794" w:type="dxa"/>
            <w:tcBorders>
              <w:top w:val="single" w:sz="4" w:space="0" w:color="000000"/>
              <w:left w:val="nil"/>
              <w:bottom w:val="single" w:sz="4" w:space="0" w:color="000000"/>
              <w:right w:val="single" w:sz="4" w:space="0" w:color="000000"/>
            </w:tcBorders>
            <w:shd w:val="clear" w:color="000000" w:fill="FFFFFF"/>
            <w:hideMark/>
          </w:tcPr>
          <w:p w:rsidR="00463174" w:rsidRPr="00E821A8" w:rsidRDefault="00463174" w:rsidP="00227BA2">
            <w:pPr>
              <w:spacing w:after="0" w:line="240" w:lineRule="auto"/>
              <w:rPr>
                <w:rFonts w:eastAsia="MS PGothic" w:cstheme="minorHAnsi"/>
                <w:sz w:val="24"/>
                <w:szCs w:val="24"/>
              </w:rPr>
            </w:pPr>
            <w:r w:rsidRPr="00E821A8">
              <w:rPr>
                <w:rFonts w:eastAsia="MS PGothic" w:cstheme="minorHAnsi"/>
                <w:sz w:val="24"/>
                <w:szCs w:val="24"/>
              </w:rPr>
              <w:t>1 Go to report.</w:t>
            </w:r>
          </w:p>
          <w:p w:rsidR="00463174" w:rsidRPr="00E821A8" w:rsidRDefault="00463174" w:rsidP="00227BA2">
            <w:pPr>
              <w:spacing w:after="0" w:line="240" w:lineRule="auto"/>
              <w:rPr>
                <w:rFonts w:eastAsia="MS PGothic" w:cstheme="minorHAnsi"/>
                <w:sz w:val="24"/>
                <w:szCs w:val="24"/>
              </w:rPr>
            </w:pPr>
            <w:r w:rsidRPr="00E821A8">
              <w:rPr>
                <w:rFonts w:eastAsia="MS PGothic" w:cstheme="minorHAnsi"/>
                <w:sz w:val="24"/>
                <w:szCs w:val="24"/>
              </w:rPr>
              <w:t xml:space="preserve">2 Choose report </w:t>
            </w:r>
            <w:proofErr w:type="spellStart"/>
            <w:r w:rsidRPr="00E821A8">
              <w:rPr>
                <w:rFonts w:eastAsia="MS PGothic" w:cstheme="minorHAnsi"/>
                <w:sz w:val="24"/>
                <w:szCs w:val="24"/>
              </w:rPr>
              <w:t>timesheetstatus</w:t>
            </w:r>
            <w:proofErr w:type="spellEnd"/>
          </w:p>
        </w:tc>
        <w:tc>
          <w:tcPr>
            <w:tcW w:w="2885" w:type="dxa"/>
            <w:tcBorders>
              <w:top w:val="single" w:sz="4" w:space="0" w:color="000000"/>
              <w:left w:val="nil"/>
              <w:bottom w:val="single" w:sz="4" w:space="0" w:color="000000"/>
              <w:right w:val="single" w:sz="4" w:space="0" w:color="000000"/>
            </w:tcBorders>
            <w:shd w:val="clear" w:color="000000" w:fill="FFFFFF"/>
            <w:hideMark/>
          </w:tcPr>
          <w:p w:rsidR="00463174" w:rsidRPr="00E821A8" w:rsidRDefault="00463174" w:rsidP="00227BA2">
            <w:pPr>
              <w:spacing w:after="0" w:line="240" w:lineRule="auto"/>
              <w:rPr>
                <w:rFonts w:eastAsia="MS PGothic" w:cstheme="minorHAnsi"/>
                <w:sz w:val="24"/>
                <w:szCs w:val="24"/>
              </w:rPr>
            </w:pPr>
            <w:r w:rsidRPr="00E821A8">
              <w:rPr>
                <w:rFonts w:eastAsia="MS PGothic" w:cstheme="minorHAnsi"/>
                <w:sz w:val="24"/>
                <w:szCs w:val="24"/>
              </w:rPr>
              <w:t>1 Get report printed out</w:t>
            </w:r>
          </w:p>
        </w:tc>
      </w:tr>
    </w:tbl>
    <w:p w:rsidR="00463174" w:rsidRPr="00E821A8" w:rsidRDefault="00463174" w:rsidP="006C7325">
      <w:pPr>
        <w:rPr>
          <w:rFonts w:cstheme="minorHAnsi"/>
          <w:sz w:val="24"/>
          <w:szCs w:val="24"/>
        </w:rPr>
      </w:pPr>
    </w:p>
    <w:p w:rsidR="00463174" w:rsidRPr="00E821A8" w:rsidRDefault="00463174" w:rsidP="00463174">
      <w:pPr>
        <w:pStyle w:val="Heading4"/>
        <w:rPr>
          <w:rFonts w:asciiTheme="minorHAnsi" w:hAnsiTheme="minorHAnsi" w:cstheme="minorHAnsi"/>
          <w:sz w:val="24"/>
          <w:szCs w:val="24"/>
        </w:rPr>
      </w:pPr>
      <w:r w:rsidRPr="00E821A8">
        <w:rPr>
          <w:rFonts w:asciiTheme="minorHAnsi" w:hAnsiTheme="minorHAnsi" w:cstheme="minorHAnsi"/>
          <w:sz w:val="24"/>
          <w:szCs w:val="24"/>
        </w:rPr>
        <w:lastRenderedPageBreak/>
        <w:t>5.8.4 Check Report Requirement Status</w:t>
      </w:r>
    </w:p>
    <w:tbl>
      <w:tblPr>
        <w:tblW w:w="9379" w:type="dxa"/>
        <w:tblInd w:w="103" w:type="dxa"/>
        <w:tblLayout w:type="fixed"/>
        <w:tblLook w:val="04A0"/>
      </w:tblPr>
      <w:tblGrid>
        <w:gridCol w:w="1537"/>
        <w:gridCol w:w="2163"/>
        <w:gridCol w:w="2794"/>
        <w:gridCol w:w="2885"/>
      </w:tblGrid>
      <w:tr w:rsidR="00463174" w:rsidRPr="00E821A8" w:rsidTr="00227BA2">
        <w:trPr>
          <w:trHeight w:val="114"/>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463174" w:rsidRPr="00E821A8" w:rsidRDefault="00463174" w:rsidP="00227BA2">
            <w:pPr>
              <w:spacing w:after="0" w:line="240" w:lineRule="auto"/>
              <w:rPr>
                <w:rFonts w:eastAsia="MS PGothic" w:cstheme="minorHAnsi"/>
                <w:b/>
                <w:sz w:val="24"/>
                <w:szCs w:val="24"/>
              </w:rPr>
            </w:pPr>
            <w:r w:rsidRPr="00E821A8">
              <w:rPr>
                <w:rFonts w:eastAsia="MS PGothic" w:cstheme="minorHAnsi"/>
                <w:b/>
                <w:sz w:val="24"/>
                <w:szCs w:val="24"/>
              </w:rPr>
              <w:t>Content</w:t>
            </w:r>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463174" w:rsidRPr="00E821A8" w:rsidRDefault="00463174" w:rsidP="00227BA2">
            <w:pPr>
              <w:spacing w:after="0" w:line="240" w:lineRule="auto"/>
              <w:rPr>
                <w:rFonts w:eastAsia="MS PGothic" w:cstheme="minorHAnsi"/>
                <w:b/>
                <w:bCs/>
                <w:sz w:val="24"/>
                <w:szCs w:val="24"/>
              </w:rPr>
            </w:pPr>
            <w:r w:rsidRPr="00E821A8">
              <w:rPr>
                <w:rFonts w:eastAsia="MS PGothic" w:cstheme="minorHAnsi"/>
                <w:b/>
                <w:bCs/>
                <w:sz w:val="24"/>
                <w:szCs w:val="24"/>
              </w:rPr>
              <w:t> Precondition</w:t>
            </w:r>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463174" w:rsidRPr="00E821A8" w:rsidRDefault="00463174" w:rsidP="00227BA2">
            <w:pPr>
              <w:spacing w:after="0" w:line="240" w:lineRule="auto"/>
              <w:rPr>
                <w:rFonts w:eastAsia="MS PGothic" w:cstheme="minorHAnsi"/>
                <w:b/>
                <w:bCs/>
                <w:sz w:val="24"/>
                <w:szCs w:val="24"/>
              </w:rPr>
            </w:pPr>
            <w:r w:rsidRPr="00E821A8">
              <w:rPr>
                <w:rFonts w:eastAsia="MS PGothic" w:cstheme="minorHAnsi"/>
                <w:b/>
                <w:bCs/>
                <w:sz w:val="24"/>
                <w:szCs w:val="24"/>
              </w:rPr>
              <w:t> Test case procedure</w:t>
            </w:r>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463174" w:rsidRPr="00E821A8" w:rsidRDefault="00463174" w:rsidP="00227BA2">
            <w:pPr>
              <w:spacing w:after="0" w:line="240" w:lineRule="auto"/>
              <w:rPr>
                <w:rFonts w:eastAsia="MS PGothic" w:cstheme="minorHAnsi"/>
                <w:b/>
                <w:bCs/>
                <w:sz w:val="24"/>
                <w:szCs w:val="24"/>
              </w:rPr>
            </w:pPr>
            <w:r w:rsidRPr="00E821A8">
              <w:rPr>
                <w:rFonts w:eastAsia="MS PGothic" w:cstheme="minorHAnsi"/>
                <w:b/>
                <w:bCs/>
                <w:sz w:val="24"/>
                <w:szCs w:val="24"/>
              </w:rPr>
              <w:t>Expected output</w:t>
            </w:r>
          </w:p>
        </w:tc>
      </w:tr>
      <w:tr w:rsidR="00463174" w:rsidRPr="00E821A8" w:rsidTr="00227BA2">
        <w:trPr>
          <w:trHeight w:val="1142"/>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463174" w:rsidRPr="00E821A8" w:rsidRDefault="00D07601" w:rsidP="00463174">
            <w:pPr>
              <w:spacing w:after="0" w:line="240" w:lineRule="auto"/>
              <w:rPr>
                <w:rFonts w:eastAsia="MS PGothic" w:cstheme="minorHAnsi"/>
                <w:sz w:val="24"/>
                <w:szCs w:val="24"/>
              </w:rPr>
            </w:pPr>
            <w:r w:rsidRPr="00D07601">
              <w:rPr>
                <w:rFonts w:eastAsia="MS PGothic" w:cstheme="minorHAnsi"/>
                <w:sz w:val="24"/>
                <w:szCs w:val="24"/>
              </w:rPr>
              <w:t xml:space="preserve">Check </w:t>
            </w:r>
            <w:proofErr w:type="spellStart"/>
            <w:r w:rsidRPr="00D07601">
              <w:rPr>
                <w:rFonts w:eastAsia="MS PGothic" w:cstheme="minorHAnsi"/>
                <w:sz w:val="24"/>
                <w:szCs w:val="24"/>
              </w:rPr>
              <w:t>report</w:t>
            </w:r>
            <w:r w:rsidR="00463174" w:rsidRPr="00E821A8">
              <w:rPr>
                <w:rFonts w:eastAsia="MS PGothic" w:cstheme="minorHAnsi"/>
                <w:sz w:val="24"/>
                <w:szCs w:val="24"/>
              </w:rPr>
              <w:t>requirement</w:t>
            </w:r>
            <w:proofErr w:type="spellEnd"/>
            <w:r w:rsidRPr="00D07601">
              <w:rPr>
                <w:rFonts w:eastAsia="MS PGothic" w:cstheme="minorHAnsi"/>
                <w:sz w:val="24"/>
                <w:szCs w:val="24"/>
              </w:rPr>
              <w:t xml:space="preserve"> status</w:t>
            </w:r>
          </w:p>
        </w:tc>
        <w:tc>
          <w:tcPr>
            <w:tcW w:w="2163" w:type="dxa"/>
            <w:tcBorders>
              <w:top w:val="single" w:sz="4" w:space="0" w:color="000000"/>
              <w:left w:val="nil"/>
              <w:bottom w:val="single" w:sz="4" w:space="0" w:color="000000"/>
              <w:right w:val="single" w:sz="4" w:space="0" w:color="000000"/>
            </w:tcBorders>
            <w:shd w:val="clear" w:color="000000" w:fill="FFFFFF"/>
            <w:hideMark/>
          </w:tcPr>
          <w:p w:rsidR="00463174" w:rsidRPr="00E821A8" w:rsidRDefault="00463174" w:rsidP="00227BA2">
            <w:pPr>
              <w:spacing w:after="0" w:line="240" w:lineRule="auto"/>
              <w:rPr>
                <w:rFonts w:eastAsia="MS PGothic" w:cstheme="minorHAnsi"/>
                <w:sz w:val="24"/>
                <w:szCs w:val="24"/>
              </w:rPr>
            </w:pPr>
            <w:r w:rsidRPr="00E821A8">
              <w:rPr>
                <w:rFonts w:eastAsia="MS PGothic" w:cstheme="minorHAnsi"/>
                <w:sz w:val="24"/>
                <w:szCs w:val="24"/>
              </w:rPr>
              <w:t>N/A</w:t>
            </w:r>
          </w:p>
        </w:tc>
        <w:tc>
          <w:tcPr>
            <w:tcW w:w="2794" w:type="dxa"/>
            <w:tcBorders>
              <w:top w:val="single" w:sz="4" w:space="0" w:color="000000"/>
              <w:left w:val="nil"/>
              <w:bottom w:val="single" w:sz="4" w:space="0" w:color="000000"/>
              <w:right w:val="single" w:sz="4" w:space="0" w:color="000000"/>
            </w:tcBorders>
            <w:shd w:val="clear" w:color="000000" w:fill="FFFFFF"/>
            <w:hideMark/>
          </w:tcPr>
          <w:p w:rsidR="00463174" w:rsidRPr="00E821A8" w:rsidRDefault="00463174" w:rsidP="00227BA2">
            <w:pPr>
              <w:spacing w:after="0" w:line="240" w:lineRule="auto"/>
              <w:rPr>
                <w:rFonts w:eastAsia="MS PGothic" w:cstheme="minorHAnsi"/>
                <w:sz w:val="24"/>
                <w:szCs w:val="24"/>
              </w:rPr>
            </w:pPr>
            <w:r w:rsidRPr="00E821A8">
              <w:rPr>
                <w:rFonts w:eastAsia="MS PGothic" w:cstheme="minorHAnsi"/>
                <w:sz w:val="24"/>
                <w:szCs w:val="24"/>
              </w:rPr>
              <w:t>1 Go to report.</w:t>
            </w:r>
          </w:p>
          <w:p w:rsidR="00463174" w:rsidRPr="00E821A8" w:rsidRDefault="00463174" w:rsidP="00227BA2">
            <w:pPr>
              <w:spacing w:after="0" w:line="240" w:lineRule="auto"/>
              <w:rPr>
                <w:rFonts w:eastAsia="MS PGothic" w:cstheme="minorHAnsi"/>
                <w:sz w:val="24"/>
                <w:szCs w:val="24"/>
              </w:rPr>
            </w:pPr>
            <w:r w:rsidRPr="00E821A8">
              <w:rPr>
                <w:rFonts w:eastAsia="MS PGothic" w:cstheme="minorHAnsi"/>
                <w:sz w:val="24"/>
                <w:szCs w:val="24"/>
              </w:rPr>
              <w:t xml:space="preserve">2 Choose report </w:t>
            </w:r>
            <w:proofErr w:type="spellStart"/>
            <w:r w:rsidRPr="00E821A8">
              <w:rPr>
                <w:rFonts w:eastAsia="MS PGothic" w:cstheme="minorHAnsi"/>
                <w:sz w:val="24"/>
                <w:szCs w:val="24"/>
              </w:rPr>
              <w:t>requirementstatus</w:t>
            </w:r>
            <w:proofErr w:type="spellEnd"/>
          </w:p>
        </w:tc>
        <w:tc>
          <w:tcPr>
            <w:tcW w:w="2885" w:type="dxa"/>
            <w:tcBorders>
              <w:top w:val="single" w:sz="4" w:space="0" w:color="000000"/>
              <w:left w:val="nil"/>
              <w:bottom w:val="single" w:sz="4" w:space="0" w:color="000000"/>
              <w:right w:val="single" w:sz="4" w:space="0" w:color="000000"/>
            </w:tcBorders>
            <w:shd w:val="clear" w:color="000000" w:fill="FFFFFF"/>
            <w:hideMark/>
          </w:tcPr>
          <w:p w:rsidR="00463174" w:rsidRPr="00E821A8" w:rsidRDefault="00463174" w:rsidP="00227BA2">
            <w:pPr>
              <w:spacing w:after="0" w:line="240" w:lineRule="auto"/>
              <w:rPr>
                <w:rFonts w:eastAsia="MS PGothic" w:cstheme="minorHAnsi"/>
                <w:sz w:val="24"/>
                <w:szCs w:val="24"/>
              </w:rPr>
            </w:pPr>
            <w:r w:rsidRPr="00E821A8">
              <w:rPr>
                <w:rFonts w:eastAsia="MS PGothic" w:cstheme="minorHAnsi"/>
                <w:sz w:val="24"/>
                <w:szCs w:val="24"/>
              </w:rPr>
              <w:t>1 Get report printed out</w:t>
            </w:r>
          </w:p>
        </w:tc>
      </w:tr>
    </w:tbl>
    <w:p w:rsidR="00463174" w:rsidRPr="00E821A8" w:rsidRDefault="00463174" w:rsidP="006C7325">
      <w:pPr>
        <w:rPr>
          <w:rFonts w:cstheme="minorHAnsi"/>
          <w:sz w:val="24"/>
          <w:szCs w:val="24"/>
        </w:rPr>
      </w:pPr>
    </w:p>
    <w:p w:rsidR="00463174" w:rsidRPr="00E821A8" w:rsidRDefault="00463174" w:rsidP="00463174">
      <w:pPr>
        <w:pStyle w:val="Heading4"/>
        <w:rPr>
          <w:rFonts w:asciiTheme="minorHAnsi" w:hAnsiTheme="minorHAnsi" w:cstheme="minorHAnsi"/>
          <w:sz w:val="24"/>
          <w:szCs w:val="24"/>
        </w:rPr>
      </w:pPr>
      <w:r w:rsidRPr="00E821A8">
        <w:rPr>
          <w:rFonts w:asciiTheme="minorHAnsi" w:hAnsiTheme="minorHAnsi" w:cstheme="minorHAnsi"/>
          <w:sz w:val="24"/>
          <w:szCs w:val="24"/>
        </w:rPr>
        <w:t>5.8.5 Check Report DMS Status</w:t>
      </w:r>
    </w:p>
    <w:tbl>
      <w:tblPr>
        <w:tblW w:w="9379" w:type="dxa"/>
        <w:tblInd w:w="103" w:type="dxa"/>
        <w:tblLayout w:type="fixed"/>
        <w:tblLook w:val="04A0"/>
      </w:tblPr>
      <w:tblGrid>
        <w:gridCol w:w="1537"/>
        <w:gridCol w:w="2163"/>
        <w:gridCol w:w="2794"/>
        <w:gridCol w:w="2885"/>
      </w:tblGrid>
      <w:tr w:rsidR="00463174" w:rsidRPr="00E821A8" w:rsidTr="00227BA2">
        <w:trPr>
          <w:trHeight w:val="114"/>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463174" w:rsidRPr="00E821A8" w:rsidRDefault="00463174" w:rsidP="00227BA2">
            <w:pPr>
              <w:spacing w:after="0" w:line="240" w:lineRule="auto"/>
              <w:rPr>
                <w:rFonts w:eastAsia="MS PGothic" w:cstheme="minorHAnsi"/>
                <w:b/>
                <w:sz w:val="24"/>
                <w:szCs w:val="24"/>
              </w:rPr>
            </w:pPr>
            <w:r w:rsidRPr="00E821A8">
              <w:rPr>
                <w:rFonts w:eastAsia="MS PGothic" w:cstheme="minorHAnsi"/>
                <w:b/>
                <w:sz w:val="24"/>
                <w:szCs w:val="24"/>
              </w:rPr>
              <w:t>Content</w:t>
            </w:r>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463174" w:rsidRPr="00E821A8" w:rsidRDefault="00463174" w:rsidP="00227BA2">
            <w:pPr>
              <w:spacing w:after="0" w:line="240" w:lineRule="auto"/>
              <w:rPr>
                <w:rFonts w:eastAsia="MS PGothic" w:cstheme="minorHAnsi"/>
                <w:b/>
                <w:bCs/>
                <w:sz w:val="24"/>
                <w:szCs w:val="24"/>
              </w:rPr>
            </w:pPr>
            <w:r w:rsidRPr="00E821A8">
              <w:rPr>
                <w:rFonts w:eastAsia="MS PGothic" w:cstheme="minorHAnsi"/>
                <w:b/>
                <w:bCs/>
                <w:sz w:val="24"/>
                <w:szCs w:val="24"/>
              </w:rPr>
              <w:t> Precondition</w:t>
            </w:r>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463174" w:rsidRPr="00E821A8" w:rsidRDefault="00463174" w:rsidP="00227BA2">
            <w:pPr>
              <w:spacing w:after="0" w:line="240" w:lineRule="auto"/>
              <w:rPr>
                <w:rFonts w:eastAsia="MS PGothic" w:cstheme="minorHAnsi"/>
                <w:b/>
                <w:bCs/>
                <w:sz w:val="24"/>
                <w:szCs w:val="24"/>
              </w:rPr>
            </w:pPr>
            <w:r w:rsidRPr="00E821A8">
              <w:rPr>
                <w:rFonts w:eastAsia="MS PGothic" w:cstheme="minorHAnsi"/>
                <w:b/>
                <w:bCs/>
                <w:sz w:val="24"/>
                <w:szCs w:val="24"/>
              </w:rPr>
              <w:t> Test case procedure</w:t>
            </w:r>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463174" w:rsidRPr="00E821A8" w:rsidRDefault="00463174" w:rsidP="00227BA2">
            <w:pPr>
              <w:spacing w:after="0" w:line="240" w:lineRule="auto"/>
              <w:rPr>
                <w:rFonts w:eastAsia="MS PGothic" w:cstheme="minorHAnsi"/>
                <w:b/>
                <w:bCs/>
                <w:sz w:val="24"/>
                <w:szCs w:val="24"/>
              </w:rPr>
            </w:pPr>
            <w:r w:rsidRPr="00E821A8">
              <w:rPr>
                <w:rFonts w:eastAsia="MS PGothic" w:cstheme="minorHAnsi"/>
                <w:b/>
                <w:bCs/>
                <w:sz w:val="24"/>
                <w:szCs w:val="24"/>
              </w:rPr>
              <w:t>Expected output</w:t>
            </w:r>
          </w:p>
        </w:tc>
      </w:tr>
      <w:tr w:rsidR="00463174" w:rsidRPr="00E821A8" w:rsidTr="00227BA2">
        <w:trPr>
          <w:trHeight w:val="1142"/>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463174" w:rsidRPr="00E821A8" w:rsidRDefault="00D07601" w:rsidP="00463174">
            <w:pPr>
              <w:spacing w:after="0" w:line="240" w:lineRule="auto"/>
              <w:rPr>
                <w:rFonts w:eastAsia="MS PGothic" w:cstheme="minorHAnsi"/>
                <w:sz w:val="24"/>
                <w:szCs w:val="24"/>
              </w:rPr>
            </w:pPr>
            <w:r w:rsidRPr="00D07601">
              <w:rPr>
                <w:rFonts w:eastAsia="MS PGothic" w:cstheme="minorHAnsi"/>
                <w:sz w:val="24"/>
                <w:szCs w:val="24"/>
              </w:rPr>
              <w:t xml:space="preserve">Check </w:t>
            </w:r>
            <w:proofErr w:type="spellStart"/>
            <w:r w:rsidRPr="00D07601">
              <w:rPr>
                <w:rFonts w:eastAsia="MS PGothic" w:cstheme="minorHAnsi"/>
                <w:sz w:val="24"/>
                <w:szCs w:val="24"/>
              </w:rPr>
              <w:t>report</w:t>
            </w:r>
            <w:r w:rsidR="00463174" w:rsidRPr="00E821A8">
              <w:rPr>
                <w:rFonts w:eastAsia="MS PGothic" w:cstheme="minorHAnsi"/>
                <w:sz w:val="24"/>
                <w:szCs w:val="24"/>
              </w:rPr>
              <w:t>DMS</w:t>
            </w:r>
            <w:proofErr w:type="spellEnd"/>
            <w:r w:rsidRPr="00D07601">
              <w:rPr>
                <w:rFonts w:eastAsia="MS PGothic" w:cstheme="minorHAnsi"/>
                <w:sz w:val="24"/>
                <w:szCs w:val="24"/>
              </w:rPr>
              <w:t xml:space="preserve"> status</w:t>
            </w:r>
          </w:p>
        </w:tc>
        <w:tc>
          <w:tcPr>
            <w:tcW w:w="2163" w:type="dxa"/>
            <w:tcBorders>
              <w:top w:val="single" w:sz="4" w:space="0" w:color="000000"/>
              <w:left w:val="nil"/>
              <w:bottom w:val="single" w:sz="4" w:space="0" w:color="000000"/>
              <w:right w:val="single" w:sz="4" w:space="0" w:color="000000"/>
            </w:tcBorders>
            <w:shd w:val="clear" w:color="000000" w:fill="FFFFFF"/>
            <w:hideMark/>
          </w:tcPr>
          <w:p w:rsidR="00463174" w:rsidRPr="00E821A8" w:rsidRDefault="00463174" w:rsidP="00227BA2">
            <w:pPr>
              <w:spacing w:after="0" w:line="240" w:lineRule="auto"/>
              <w:rPr>
                <w:rFonts w:eastAsia="MS PGothic" w:cstheme="minorHAnsi"/>
                <w:sz w:val="24"/>
                <w:szCs w:val="24"/>
              </w:rPr>
            </w:pPr>
            <w:r w:rsidRPr="00E821A8">
              <w:rPr>
                <w:rFonts w:eastAsia="MS PGothic" w:cstheme="minorHAnsi"/>
                <w:sz w:val="24"/>
                <w:szCs w:val="24"/>
              </w:rPr>
              <w:t>N/A</w:t>
            </w:r>
          </w:p>
        </w:tc>
        <w:tc>
          <w:tcPr>
            <w:tcW w:w="2794" w:type="dxa"/>
            <w:tcBorders>
              <w:top w:val="single" w:sz="4" w:space="0" w:color="000000"/>
              <w:left w:val="nil"/>
              <w:bottom w:val="single" w:sz="4" w:space="0" w:color="000000"/>
              <w:right w:val="single" w:sz="4" w:space="0" w:color="000000"/>
            </w:tcBorders>
            <w:shd w:val="clear" w:color="000000" w:fill="FFFFFF"/>
            <w:hideMark/>
          </w:tcPr>
          <w:p w:rsidR="00463174" w:rsidRPr="00E821A8" w:rsidRDefault="00463174" w:rsidP="00227BA2">
            <w:pPr>
              <w:spacing w:after="0" w:line="240" w:lineRule="auto"/>
              <w:rPr>
                <w:rFonts w:eastAsia="MS PGothic" w:cstheme="minorHAnsi"/>
                <w:sz w:val="24"/>
                <w:szCs w:val="24"/>
              </w:rPr>
            </w:pPr>
            <w:r w:rsidRPr="00E821A8">
              <w:rPr>
                <w:rFonts w:eastAsia="MS PGothic" w:cstheme="minorHAnsi"/>
                <w:sz w:val="24"/>
                <w:szCs w:val="24"/>
              </w:rPr>
              <w:t>1 Go to report.</w:t>
            </w:r>
          </w:p>
          <w:p w:rsidR="00463174" w:rsidRPr="00E821A8" w:rsidRDefault="00463174" w:rsidP="00227BA2">
            <w:pPr>
              <w:spacing w:after="0" w:line="240" w:lineRule="auto"/>
              <w:rPr>
                <w:rFonts w:eastAsia="MS PGothic" w:cstheme="minorHAnsi"/>
                <w:sz w:val="24"/>
                <w:szCs w:val="24"/>
              </w:rPr>
            </w:pPr>
            <w:r w:rsidRPr="00E821A8">
              <w:rPr>
                <w:rFonts w:eastAsia="MS PGothic" w:cstheme="minorHAnsi"/>
                <w:sz w:val="24"/>
                <w:szCs w:val="24"/>
              </w:rPr>
              <w:t xml:space="preserve">2 Choose report </w:t>
            </w:r>
            <w:proofErr w:type="spellStart"/>
            <w:r w:rsidRPr="00E821A8">
              <w:rPr>
                <w:rFonts w:eastAsia="MS PGothic" w:cstheme="minorHAnsi"/>
                <w:sz w:val="24"/>
                <w:szCs w:val="24"/>
              </w:rPr>
              <w:t>DMSstatus</w:t>
            </w:r>
            <w:proofErr w:type="spellEnd"/>
          </w:p>
        </w:tc>
        <w:tc>
          <w:tcPr>
            <w:tcW w:w="2885" w:type="dxa"/>
            <w:tcBorders>
              <w:top w:val="single" w:sz="4" w:space="0" w:color="000000"/>
              <w:left w:val="nil"/>
              <w:bottom w:val="single" w:sz="4" w:space="0" w:color="000000"/>
              <w:right w:val="single" w:sz="4" w:space="0" w:color="000000"/>
            </w:tcBorders>
            <w:shd w:val="clear" w:color="000000" w:fill="FFFFFF"/>
            <w:hideMark/>
          </w:tcPr>
          <w:p w:rsidR="00463174" w:rsidRPr="00E821A8" w:rsidRDefault="00463174" w:rsidP="00227BA2">
            <w:pPr>
              <w:spacing w:after="0" w:line="240" w:lineRule="auto"/>
              <w:rPr>
                <w:rFonts w:eastAsia="MS PGothic" w:cstheme="minorHAnsi"/>
                <w:sz w:val="24"/>
                <w:szCs w:val="24"/>
              </w:rPr>
            </w:pPr>
            <w:r w:rsidRPr="00E821A8">
              <w:rPr>
                <w:rFonts w:eastAsia="MS PGothic" w:cstheme="minorHAnsi"/>
                <w:sz w:val="24"/>
                <w:szCs w:val="24"/>
              </w:rPr>
              <w:t>1 Get report printed out</w:t>
            </w:r>
          </w:p>
        </w:tc>
      </w:tr>
    </w:tbl>
    <w:p w:rsidR="00463174" w:rsidRPr="00E821A8" w:rsidRDefault="00463174" w:rsidP="006C7325">
      <w:pPr>
        <w:rPr>
          <w:rFonts w:cstheme="minorHAnsi"/>
          <w:sz w:val="24"/>
          <w:szCs w:val="24"/>
        </w:rPr>
      </w:pPr>
    </w:p>
    <w:p w:rsidR="003D7084" w:rsidRDefault="00AF541B">
      <w:pPr>
        <w:pStyle w:val="Heading3"/>
        <w:rPr>
          <w:rFonts w:asciiTheme="minorHAnsi" w:eastAsiaTheme="minorHAnsi" w:hAnsiTheme="minorHAnsi" w:cstheme="minorHAnsi"/>
          <w:color w:val="auto"/>
          <w:sz w:val="24"/>
          <w:szCs w:val="24"/>
        </w:rPr>
      </w:pPr>
      <w:r w:rsidRPr="00E821A8">
        <w:rPr>
          <w:rFonts w:asciiTheme="minorHAnsi" w:hAnsiTheme="minorHAnsi" w:cstheme="minorHAnsi"/>
          <w:sz w:val="24"/>
          <w:szCs w:val="24"/>
        </w:rPr>
        <w:t>5.9 Android</w:t>
      </w:r>
    </w:p>
    <w:p w:rsidR="00896FE0" w:rsidRPr="00E821A8" w:rsidRDefault="00896FE0" w:rsidP="00896FE0">
      <w:pPr>
        <w:pStyle w:val="Heading4"/>
        <w:rPr>
          <w:rFonts w:asciiTheme="minorHAnsi" w:hAnsiTheme="minorHAnsi" w:cstheme="minorHAnsi"/>
          <w:sz w:val="24"/>
          <w:szCs w:val="24"/>
        </w:rPr>
      </w:pPr>
      <w:r w:rsidRPr="00E821A8">
        <w:rPr>
          <w:rFonts w:asciiTheme="minorHAnsi" w:hAnsiTheme="minorHAnsi" w:cstheme="minorHAnsi"/>
          <w:sz w:val="24"/>
          <w:szCs w:val="24"/>
        </w:rPr>
        <w:t>5</w:t>
      </w:r>
      <w:r w:rsidR="00D07601" w:rsidRPr="00D07601">
        <w:rPr>
          <w:rFonts w:asciiTheme="minorHAnsi" w:hAnsiTheme="minorHAnsi" w:cstheme="minorHAnsi"/>
          <w:sz w:val="24"/>
          <w:szCs w:val="24"/>
        </w:rPr>
        <w:t>.</w:t>
      </w:r>
      <w:r w:rsidRPr="00E821A8">
        <w:rPr>
          <w:rFonts w:asciiTheme="minorHAnsi" w:hAnsiTheme="minorHAnsi" w:cstheme="minorHAnsi"/>
          <w:sz w:val="24"/>
          <w:szCs w:val="24"/>
        </w:rPr>
        <w:t>9</w:t>
      </w:r>
      <w:r w:rsidR="00D07601" w:rsidRPr="00D07601">
        <w:rPr>
          <w:rFonts w:asciiTheme="minorHAnsi" w:hAnsiTheme="minorHAnsi" w:cstheme="minorHAnsi"/>
          <w:sz w:val="24"/>
          <w:szCs w:val="24"/>
        </w:rPr>
        <w:t>.1 Check view project status list</w:t>
      </w:r>
    </w:p>
    <w:tbl>
      <w:tblPr>
        <w:tblW w:w="9379" w:type="dxa"/>
        <w:tblInd w:w="103" w:type="dxa"/>
        <w:tblLayout w:type="fixed"/>
        <w:tblLook w:val="04A0"/>
      </w:tblPr>
      <w:tblGrid>
        <w:gridCol w:w="1537"/>
        <w:gridCol w:w="2163"/>
        <w:gridCol w:w="2794"/>
        <w:gridCol w:w="2885"/>
      </w:tblGrid>
      <w:tr w:rsidR="00896FE0" w:rsidRPr="00E821A8" w:rsidTr="00227BA2">
        <w:trPr>
          <w:trHeight w:val="114"/>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896FE0" w:rsidRPr="00E821A8" w:rsidRDefault="00D07601" w:rsidP="00227BA2">
            <w:pPr>
              <w:spacing w:after="0" w:line="240" w:lineRule="auto"/>
              <w:rPr>
                <w:rFonts w:eastAsia="MS PGothic" w:cstheme="minorHAnsi"/>
                <w:b/>
                <w:sz w:val="24"/>
                <w:szCs w:val="24"/>
              </w:rPr>
            </w:pPr>
            <w:r w:rsidRPr="00D07601">
              <w:rPr>
                <w:rFonts w:eastAsia="MS PGothic" w:cstheme="minorHAnsi"/>
                <w:b/>
                <w:sz w:val="24"/>
                <w:szCs w:val="24"/>
              </w:rPr>
              <w:t>Content</w:t>
            </w:r>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896FE0" w:rsidRPr="00E821A8" w:rsidRDefault="00D07601" w:rsidP="00227BA2">
            <w:pPr>
              <w:spacing w:after="0" w:line="240" w:lineRule="auto"/>
              <w:rPr>
                <w:rFonts w:eastAsia="MS PGothic" w:cstheme="minorHAnsi"/>
                <w:b/>
                <w:bCs/>
                <w:sz w:val="24"/>
                <w:szCs w:val="24"/>
              </w:rPr>
            </w:pPr>
            <w:r w:rsidRPr="00D07601">
              <w:rPr>
                <w:rFonts w:eastAsia="MS PGothic" w:cstheme="minorHAnsi"/>
                <w:b/>
                <w:bCs/>
                <w:sz w:val="24"/>
                <w:szCs w:val="24"/>
              </w:rPr>
              <w:t> Precondition</w:t>
            </w:r>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896FE0" w:rsidRPr="00E821A8" w:rsidRDefault="00D07601" w:rsidP="00227BA2">
            <w:pPr>
              <w:spacing w:after="0" w:line="240" w:lineRule="auto"/>
              <w:rPr>
                <w:rFonts w:eastAsia="MS PGothic" w:cstheme="minorHAnsi"/>
                <w:b/>
                <w:bCs/>
                <w:sz w:val="24"/>
                <w:szCs w:val="24"/>
              </w:rPr>
            </w:pPr>
            <w:r w:rsidRPr="00D07601">
              <w:rPr>
                <w:rFonts w:eastAsia="MS PGothic" w:cstheme="minorHAnsi"/>
                <w:b/>
                <w:bCs/>
                <w:sz w:val="24"/>
                <w:szCs w:val="24"/>
              </w:rPr>
              <w:t> Test case procedure</w:t>
            </w:r>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896FE0" w:rsidRPr="00E821A8" w:rsidRDefault="00D07601" w:rsidP="00227BA2">
            <w:pPr>
              <w:spacing w:after="0" w:line="240" w:lineRule="auto"/>
              <w:rPr>
                <w:rFonts w:eastAsia="MS PGothic" w:cstheme="minorHAnsi"/>
                <w:b/>
                <w:bCs/>
                <w:sz w:val="24"/>
                <w:szCs w:val="24"/>
              </w:rPr>
            </w:pPr>
            <w:r w:rsidRPr="00D07601">
              <w:rPr>
                <w:rFonts w:eastAsia="MS PGothic" w:cstheme="minorHAnsi"/>
                <w:b/>
                <w:bCs/>
                <w:sz w:val="24"/>
                <w:szCs w:val="24"/>
              </w:rPr>
              <w:t>Expected output</w:t>
            </w:r>
          </w:p>
        </w:tc>
      </w:tr>
      <w:tr w:rsidR="00896FE0" w:rsidRPr="00E821A8" w:rsidTr="00227BA2">
        <w:trPr>
          <w:trHeight w:val="1142"/>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896FE0" w:rsidRPr="00E821A8" w:rsidRDefault="00D07601" w:rsidP="00227BA2">
            <w:pPr>
              <w:spacing w:after="0" w:line="240" w:lineRule="auto"/>
              <w:rPr>
                <w:rFonts w:eastAsia="MS PGothic" w:cstheme="minorHAnsi"/>
                <w:sz w:val="24"/>
                <w:szCs w:val="24"/>
              </w:rPr>
            </w:pPr>
            <w:r w:rsidRPr="00D07601">
              <w:rPr>
                <w:rFonts w:eastAsia="MS PGothic" w:cstheme="minorHAnsi"/>
                <w:sz w:val="24"/>
                <w:szCs w:val="24"/>
              </w:rPr>
              <w:t>Check view project status list</w:t>
            </w:r>
          </w:p>
        </w:tc>
        <w:tc>
          <w:tcPr>
            <w:tcW w:w="2163" w:type="dxa"/>
            <w:tcBorders>
              <w:top w:val="single" w:sz="4" w:space="0" w:color="000000"/>
              <w:left w:val="nil"/>
              <w:bottom w:val="single" w:sz="4" w:space="0" w:color="000000"/>
              <w:right w:val="single" w:sz="4" w:space="0" w:color="000000"/>
            </w:tcBorders>
            <w:shd w:val="clear" w:color="000000" w:fill="FFFFFF"/>
            <w:hideMark/>
          </w:tcPr>
          <w:p w:rsidR="00896FE0" w:rsidRPr="00E821A8" w:rsidRDefault="00896FE0" w:rsidP="00227BA2">
            <w:pPr>
              <w:spacing w:after="0" w:line="240" w:lineRule="auto"/>
              <w:rPr>
                <w:rFonts w:eastAsia="MS PGothic" w:cstheme="minorHAnsi"/>
                <w:sz w:val="24"/>
                <w:szCs w:val="24"/>
              </w:rPr>
            </w:pPr>
          </w:p>
        </w:tc>
        <w:tc>
          <w:tcPr>
            <w:tcW w:w="2794" w:type="dxa"/>
            <w:tcBorders>
              <w:top w:val="single" w:sz="4" w:space="0" w:color="000000"/>
              <w:left w:val="nil"/>
              <w:bottom w:val="single" w:sz="4" w:space="0" w:color="000000"/>
              <w:right w:val="single" w:sz="4" w:space="0" w:color="000000"/>
            </w:tcBorders>
            <w:shd w:val="clear" w:color="000000" w:fill="FFFFFF"/>
            <w:hideMark/>
          </w:tcPr>
          <w:p w:rsidR="003D7084" w:rsidRDefault="00D07601">
            <w:pPr>
              <w:pStyle w:val="ListParagraph"/>
              <w:numPr>
                <w:ilvl w:val="0"/>
                <w:numId w:val="122"/>
              </w:numPr>
              <w:spacing w:after="0" w:line="240" w:lineRule="auto"/>
              <w:rPr>
                <w:rFonts w:eastAsia="MS PGothic" w:cstheme="minorHAnsi"/>
                <w:sz w:val="24"/>
                <w:szCs w:val="24"/>
              </w:rPr>
            </w:pPr>
            <w:r w:rsidRPr="00D07601">
              <w:rPr>
                <w:rFonts w:eastAsia="MS PGothic" w:cstheme="minorHAnsi"/>
                <w:sz w:val="24"/>
                <w:szCs w:val="24"/>
              </w:rPr>
              <w:t>Log in</w:t>
            </w:r>
          </w:p>
        </w:tc>
        <w:tc>
          <w:tcPr>
            <w:tcW w:w="2885" w:type="dxa"/>
            <w:tcBorders>
              <w:top w:val="single" w:sz="4" w:space="0" w:color="000000"/>
              <w:left w:val="nil"/>
              <w:bottom w:val="single" w:sz="4" w:space="0" w:color="000000"/>
              <w:right w:val="single" w:sz="4" w:space="0" w:color="000000"/>
            </w:tcBorders>
            <w:shd w:val="clear" w:color="000000" w:fill="FFFFFF"/>
            <w:hideMark/>
          </w:tcPr>
          <w:p w:rsidR="003D7084" w:rsidRDefault="00D07601">
            <w:pPr>
              <w:pStyle w:val="ListParagraph"/>
              <w:numPr>
                <w:ilvl w:val="0"/>
                <w:numId w:val="123"/>
              </w:numPr>
              <w:spacing w:after="0" w:line="240" w:lineRule="auto"/>
              <w:rPr>
                <w:rFonts w:eastAsia="MS PGothic" w:cstheme="minorHAnsi"/>
                <w:sz w:val="24"/>
                <w:szCs w:val="24"/>
              </w:rPr>
            </w:pPr>
            <w:r w:rsidRPr="00D07601">
              <w:rPr>
                <w:rFonts w:eastAsia="MS PGothic" w:cstheme="minorHAnsi"/>
                <w:sz w:val="24"/>
                <w:szCs w:val="24"/>
              </w:rPr>
              <w:t>Able to view list status of projects that logged-in user is member.</w:t>
            </w:r>
          </w:p>
        </w:tc>
      </w:tr>
    </w:tbl>
    <w:p w:rsidR="00896FE0" w:rsidRPr="00E821A8" w:rsidRDefault="00896FE0" w:rsidP="00896FE0">
      <w:pPr>
        <w:rPr>
          <w:rFonts w:cstheme="minorHAnsi"/>
          <w:sz w:val="24"/>
          <w:szCs w:val="24"/>
        </w:rPr>
      </w:pPr>
    </w:p>
    <w:p w:rsidR="00896FE0" w:rsidRPr="00E821A8" w:rsidRDefault="00896FE0" w:rsidP="00896FE0">
      <w:pPr>
        <w:pStyle w:val="Heading4"/>
        <w:rPr>
          <w:rFonts w:asciiTheme="minorHAnsi" w:hAnsiTheme="minorHAnsi" w:cstheme="minorHAnsi"/>
          <w:sz w:val="24"/>
          <w:szCs w:val="24"/>
        </w:rPr>
      </w:pPr>
      <w:r w:rsidRPr="00E821A8">
        <w:rPr>
          <w:rFonts w:asciiTheme="minorHAnsi" w:hAnsiTheme="minorHAnsi" w:cstheme="minorHAnsi"/>
          <w:sz w:val="24"/>
          <w:szCs w:val="24"/>
        </w:rPr>
        <w:t>5</w:t>
      </w:r>
      <w:r w:rsidR="00D07601" w:rsidRPr="00D07601">
        <w:rPr>
          <w:rFonts w:asciiTheme="minorHAnsi" w:hAnsiTheme="minorHAnsi" w:cstheme="minorHAnsi"/>
          <w:sz w:val="24"/>
          <w:szCs w:val="24"/>
        </w:rPr>
        <w:t>.</w:t>
      </w:r>
      <w:r w:rsidRPr="00E821A8">
        <w:rPr>
          <w:rFonts w:asciiTheme="minorHAnsi" w:hAnsiTheme="minorHAnsi" w:cstheme="minorHAnsi"/>
          <w:sz w:val="24"/>
          <w:szCs w:val="24"/>
        </w:rPr>
        <w:t>9</w:t>
      </w:r>
      <w:r w:rsidR="00D07601" w:rsidRPr="00D07601">
        <w:rPr>
          <w:rFonts w:asciiTheme="minorHAnsi" w:hAnsiTheme="minorHAnsi" w:cstheme="minorHAnsi"/>
          <w:sz w:val="24"/>
          <w:szCs w:val="24"/>
        </w:rPr>
        <w:t>.2 Check view detail status of a project</w:t>
      </w:r>
    </w:p>
    <w:tbl>
      <w:tblPr>
        <w:tblW w:w="9379" w:type="dxa"/>
        <w:tblInd w:w="103" w:type="dxa"/>
        <w:tblLayout w:type="fixed"/>
        <w:tblLook w:val="04A0"/>
      </w:tblPr>
      <w:tblGrid>
        <w:gridCol w:w="1537"/>
        <w:gridCol w:w="2163"/>
        <w:gridCol w:w="2794"/>
        <w:gridCol w:w="2885"/>
      </w:tblGrid>
      <w:tr w:rsidR="00896FE0" w:rsidRPr="00E821A8" w:rsidTr="00227BA2">
        <w:trPr>
          <w:trHeight w:val="114"/>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896FE0" w:rsidRPr="00E821A8" w:rsidRDefault="00D07601" w:rsidP="00227BA2">
            <w:pPr>
              <w:spacing w:after="0" w:line="240" w:lineRule="auto"/>
              <w:rPr>
                <w:rFonts w:eastAsia="MS PGothic" w:cstheme="minorHAnsi"/>
                <w:b/>
                <w:sz w:val="24"/>
                <w:szCs w:val="24"/>
              </w:rPr>
            </w:pPr>
            <w:r w:rsidRPr="00D07601">
              <w:rPr>
                <w:rFonts w:eastAsia="MS PGothic" w:cstheme="minorHAnsi"/>
                <w:b/>
                <w:sz w:val="24"/>
                <w:szCs w:val="24"/>
              </w:rPr>
              <w:t>Content</w:t>
            </w:r>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896FE0" w:rsidRPr="00E821A8" w:rsidRDefault="00D07601" w:rsidP="00227BA2">
            <w:pPr>
              <w:spacing w:after="0" w:line="240" w:lineRule="auto"/>
              <w:rPr>
                <w:rFonts w:eastAsia="MS PGothic" w:cstheme="minorHAnsi"/>
                <w:b/>
                <w:bCs/>
                <w:sz w:val="24"/>
                <w:szCs w:val="24"/>
              </w:rPr>
            </w:pPr>
            <w:r w:rsidRPr="00D07601">
              <w:rPr>
                <w:rFonts w:eastAsia="MS PGothic" w:cstheme="minorHAnsi"/>
                <w:b/>
                <w:bCs/>
                <w:sz w:val="24"/>
                <w:szCs w:val="24"/>
              </w:rPr>
              <w:t> Precondition</w:t>
            </w:r>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896FE0" w:rsidRPr="00E821A8" w:rsidRDefault="00D07601" w:rsidP="00227BA2">
            <w:pPr>
              <w:spacing w:after="0" w:line="240" w:lineRule="auto"/>
              <w:rPr>
                <w:rFonts w:eastAsia="MS PGothic" w:cstheme="minorHAnsi"/>
                <w:b/>
                <w:bCs/>
                <w:sz w:val="24"/>
                <w:szCs w:val="24"/>
              </w:rPr>
            </w:pPr>
            <w:r w:rsidRPr="00D07601">
              <w:rPr>
                <w:rFonts w:eastAsia="MS PGothic" w:cstheme="minorHAnsi"/>
                <w:b/>
                <w:bCs/>
                <w:sz w:val="24"/>
                <w:szCs w:val="24"/>
              </w:rPr>
              <w:t> Test case procedure</w:t>
            </w:r>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896FE0" w:rsidRPr="00E821A8" w:rsidRDefault="00D07601" w:rsidP="00227BA2">
            <w:pPr>
              <w:spacing w:after="0" w:line="240" w:lineRule="auto"/>
              <w:rPr>
                <w:rFonts w:eastAsia="MS PGothic" w:cstheme="minorHAnsi"/>
                <w:b/>
                <w:bCs/>
                <w:sz w:val="24"/>
                <w:szCs w:val="24"/>
              </w:rPr>
            </w:pPr>
            <w:r w:rsidRPr="00D07601">
              <w:rPr>
                <w:rFonts w:eastAsia="MS PGothic" w:cstheme="minorHAnsi"/>
                <w:b/>
                <w:bCs/>
                <w:sz w:val="24"/>
                <w:szCs w:val="24"/>
              </w:rPr>
              <w:t>Expected output</w:t>
            </w:r>
          </w:p>
        </w:tc>
      </w:tr>
      <w:tr w:rsidR="00896FE0" w:rsidRPr="00E821A8" w:rsidTr="00227BA2">
        <w:trPr>
          <w:trHeight w:val="1142"/>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896FE0" w:rsidRPr="00E821A8" w:rsidRDefault="00D07601" w:rsidP="00227BA2">
            <w:pPr>
              <w:spacing w:after="0" w:line="240" w:lineRule="auto"/>
              <w:rPr>
                <w:rFonts w:eastAsia="MS PGothic" w:cstheme="minorHAnsi"/>
                <w:sz w:val="24"/>
                <w:szCs w:val="24"/>
              </w:rPr>
            </w:pPr>
            <w:r w:rsidRPr="00D07601">
              <w:rPr>
                <w:rFonts w:eastAsia="MS PGothic" w:cstheme="minorHAnsi"/>
                <w:sz w:val="24"/>
                <w:szCs w:val="24"/>
              </w:rPr>
              <w:t>Check view detail project status</w:t>
            </w:r>
          </w:p>
        </w:tc>
        <w:tc>
          <w:tcPr>
            <w:tcW w:w="2163" w:type="dxa"/>
            <w:tcBorders>
              <w:top w:val="single" w:sz="4" w:space="0" w:color="000000"/>
              <w:left w:val="nil"/>
              <w:bottom w:val="single" w:sz="4" w:space="0" w:color="000000"/>
              <w:right w:val="single" w:sz="4" w:space="0" w:color="000000"/>
            </w:tcBorders>
            <w:shd w:val="clear" w:color="000000" w:fill="FFFFFF"/>
            <w:hideMark/>
          </w:tcPr>
          <w:p w:rsidR="003D7084" w:rsidRDefault="00D07601">
            <w:pPr>
              <w:pStyle w:val="ListParagraph"/>
              <w:numPr>
                <w:ilvl w:val="0"/>
                <w:numId w:val="124"/>
              </w:numPr>
              <w:spacing w:after="0" w:line="240" w:lineRule="auto"/>
              <w:rPr>
                <w:rFonts w:eastAsia="MS PGothic" w:cstheme="minorHAnsi"/>
                <w:sz w:val="24"/>
                <w:szCs w:val="24"/>
              </w:rPr>
            </w:pPr>
            <w:r w:rsidRPr="00D07601">
              <w:rPr>
                <w:rFonts w:eastAsia="MS PGothic" w:cstheme="minorHAnsi"/>
                <w:sz w:val="24"/>
                <w:szCs w:val="24"/>
              </w:rPr>
              <w:t>Logged in</w:t>
            </w:r>
          </w:p>
        </w:tc>
        <w:tc>
          <w:tcPr>
            <w:tcW w:w="2794" w:type="dxa"/>
            <w:tcBorders>
              <w:top w:val="single" w:sz="4" w:space="0" w:color="000000"/>
              <w:left w:val="nil"/>
              <w:bottom w:val="single" w:sz="4" w:space="0" w:color="000000"/>
              <w:right w:val="single" w:sz="4" w:space="0" w:color="000000"/>
            </w:tcBorders>
            <w:shd w:val="clear" w:color="000000" w:fill="FFFFFF"/>
            <w:hideMark/>
          </w:tcPr>
          <w:p w:rsidR="003D7084" w:rsidRDefault="00D07601">
            <w:pPr>
              <w:pStyle w:val="ListParagraph"/>
              <w:numPr>
                <w:ilvl w:val="0"/>
                <w:numId w:val="125"/>
              </w:numPr>
              <w:spacing w:after="0" w:line="240" w:lineRule="auto"/>
              <w:rPr>
                <w:rFonts w:eastAsia="MS PGothic" w:cstheme="minorHAnsi"/>
                <w:sz w:val="24"/>
                <w:szCs w:val="24"/>
              </w:rPr>
            </w:pPr>
            <w:r w:rsidRPr="00D07601">
              <w:rPr>
                <w:rFonts w:eastAsia="MS PGothic" w:cstheme="minorHAnsi"/>
                <w:sz w:val="24"/>
                <w:szCs w:val="24"/>
              </w:rPr>
              <w:t>Click on one project link</w:t>
            </w:r>
          </w:p>
        </w:tc>
        <w:tc>
          <w:tcPr>
            <w:tcW w:w="2885" w:type="dxa"/>
            <w:tcBorders>
              <w:top w:val="single" w:sz="4" w:space="0" w:color="000000"/>
              <w:left w:val="nil"/>
              <w:bottom w:val="single" w:sz="4" w:space="0" w:color="000000"/>
              <w:right w:val="single" w:sz="4" w:space="0" w:color="000000"/>
            </w:tcBorders>
            <w:shd w:val="clear" w:color="000000" w:fill="FFFFFF"/>
            <w:hideMark/>
          </w:tcPr>
          <w:p w:rsidR="003D7084" w:rsidRDefault="00D07601">
            <w:pPr>
              <w:pStyle w:val="ListParagraph"/>
              <w:numPr>
                <w:ilvl w:val="0"/>
                <w:numId w:val="126"/>
              </w:numPr>
              <w:spacing w:after="0" w:line="240" w:lineRule="auto"/>
              <w:rPr>
                <w:rFonts w:eastAsia="MS PGothic" w:cstheme="minorHAnsi"/>
                <w:sz w:val="24"/>
                <w:szCs w:val="24"/>
              </w:rPr>
            </w:pPr>
            <w:r w:rsidRPr="00D07601">
              <w:rPr>
                <w:rFonts w:eastAsia="MS PGothic" w:cstheme="minorHAnsi"/>
                <w:sz w:val="24"/>
                <w:szCs w:val="24"/>
              </w:rPr>
              <w:t>Able to view detail status of that project</w:t>
            </w:r>
          </w:p>
        </w:tc>
      </w:tr>
    </w:tbl>
    <w:p w:rsidR="00AF541B" w:rsidRPr="00E821A8" w:rsidRDefault="00AF541B" w:rsidP="00AF541B">
      <w:pPr>
        <w:rPr>
          <w:rFonts w:cstheme="minorHAnsi"/>
          <w:sz w:val="24"/>
          <w:szCs w:val="24"/>
        </w:rPr>
      </w:pPr>
    </w:p>
    <w:p w:rsidR="00807668" w:rsidRPr="00E821A8" w:rsidRDefault="00807668" w:rsidP="00807668">
      <w:pPr>
        <w:pStyle w:val="ListParagraph"/>
        <w:ind w:left="840"/>
        <w:rPr>
          <w:rFonts w:cstheme="minorHAnsi"/>
          <w:sz w:val="24"/>
          <w:szCs w:val="24"/>
        </w:rPr>
      </w:pPr>
    </w:p>
    <w:p w:rsidR="003D7084" w:rsidRDefault="003D7084">
      <w:pPr>
        <w:rPr>
          <w:rFonts w:cstheme="minorHAnsi"/>
          <w:sz w:val="24"/>
          <w:szCs w:val="24"/>
        </w:rPr>
      </w:pPr>
    </w:p>
    <w:p w:rsidR="003D7084" w:rsidRDefault="00D07601">
      <w:pPr>
        <w:pStyle w:val="Heading2"/>
        <w:numPr>
          <w:ilvl w:val="0"/>
          <w:numId w:val="19"/>
        </w:numPr>
        <w:spacing w:before="120"/>
        <w:ind w:left="360"/>
        <w:rPr>
          <w:rFonts w:asciiTheme="minorHAnsi" w:hAnsiTheme="minorHAnsi" w:cstheme="minorHAnsi"/>
          <w:sz w:val="24"/>
          <w:szCs w:val="24"/>
        </w:rPr>
      </w:pPr>
      <w:bookmarkStart w:id="1559" w:name="_Toc319824982"/>
      <w:bookmarkStart w:id="1560" w:name="_Toc332351406"/>
      <w:r w:rsidRPr="00D07601">
        <w:rPr>
          <w:rFonts w:asciiTheme="minorHAnsi" w:hAnsiTheme="minorHAnsi" w:cstheme="minorHAnsi"/>
          <w:sz w:val="24"/>
          <w:szCs w:val="24"/>
        </w:rPr>
        <w:t>Checklists</w:t>
      </w:r>
      <w:bookmarkEnd w:id="1559"/>
      <w:bookmarkEnd w:id="1560"/>
    </w:p>
    <w:p w:rsidR="003D7084" w:rsidRDefault="003D7084">
      <w:pPr>
        <w:pStyle w:val="ListParagraph"/>
        <w:keepNext/>
        <w:keepLines/>
        <w:numPr>
          <w:ilvl w:val="0"/>
          <w:numId w:val="19"/>
        </w:numPr>
        <w:spacing w:before="120" w:after="0"/>
        <w:contextualSpacing w:val="0"/>
        <w:outlineLvl w:val="2"/>
        <w:rPr>
          <w:rFonts w:eastAsiaTheme="majorEastAsia" w:cstheme="minorHAnsi"/>
          <w:b/>
          <w:bCs/>
          <w:vanish/>
          <w:color w:val="4F81BD" w:themeColor="accent1"/>
          <w:sz w:val="24"/>
          <w:szCs w:val="24"/>
        </w:rPr>
      </w:pPr>
      <w:bookmarkStart w:id="1561" w:name="_Toc289763161"/>
      <w:bookmarkStart w:id="1562" w:name="_Toc289901152"/>
      <w:bookmarkStart w:id="1563" w:name="_Toc289958705"/>
      <w:bookmarkStart w:id="1564" w:name="_Toc290062564"/>
      <w:bookmarkStart w:id="1565" w:name="_Toc290062630"/>
      <w:bookmarkStart w:id="1566" w:name="_Toc290067638"/>
      <w:bookmarkStart w:id="1567" w:name="_Toc290067702"/>
      <w:bookmarkStart w:id="1568" w:name="_Toc290908777"/>
      <w:bookmarkStart w:id="1569" w:name="_Toc319525998"/>
      <w:bookmarkStart w:id="1570" w:name="_Toc319824983"/>
      <w:bookmarkStart w:id="1571" w:name="_Toc332349647"/>
      <w:bookmarkStart w:id="1572" w:name="_Toc332350002"/>
      <w:bookmarkStart w:id="1573" w:name="_Toc332350355"/>
      <w:bookmarkStart w:id="1574" w:name="_Toc332350706"/>
      <w:bookmarkStart w:id="1575" w:name="_Toc332351056"/>
      <w:bookmarkStart w:id="1576" w:name="_Toc332351407"/>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p>
    <w:p w:rsidR="003D7084" w:rsidRDefault="00D07601">
      <w:pPr>
        <w:pStyle w:val="Heading3"/>
        <w:numPr>
          <w:ilvl w:val="1"/>
          <w:numId w:val="6"/>
        </w:numPr>
        <w:spacing w:before="120"/>
        <w:rPr>
          <w:rFonts w:asciiTheme="minorHAnsi" w:hAnsiTheme="minorHAnsi" w:cstheme="minorHAnsi"/>
          <w:sz w:val="24"/>
          <w:szCs w:val="24"/>
        </w:rPr>
      </w:pPr>
      <w:bookmarkStart w:id="1577" w:name="_Toc319824984"/>
      <w:bookmarkStart w:id="1578" w:name="_Toc332351408"/>
      <w:r w:rsidRPr="00D07601">
        <w:rPr>
          <w:rFonts w:asciiTheme="minorHAnsi" w:hAnsiTheme="minorHAnsi" w:cstheme="minorHAnsi"/>
          <w:sz w:val="24"/>
          <w:szCs w:val="24"/>
        </w:rPr>
        <w:t>Checklist of Validation</w:t>
      </w:r>
      <w:bookmarkEnd w:id="1577"/>
      <w:bookmarkEnd w:id="1578"/>
    </w:p>
    <w:tbl>
      <w:tblPr>
        <w:tblStyle w:val="LightList-Accent5"/>
        <w:tblW w:w="8475" w:type="dxa"/>
        <w:tblInd w:w="468" w:type="dxa"/>
        <w:tblLayout w:type="fixed"/>
        <w:tblLook w:val="04A0"/>
      </w:tblPr>
      <w:tblGrid>
        <w:gridCol w:w="5103"/>
        <w:gridCol w:w="1124"/>
        <w:gridCol w:w="1124"/>
        <w:gridCol w:w="1124"/>
      </w:tblGrid>
      <w:tr w:rsidR="009C0AD9" w:rsidRPr="00E821A8" w:rsidTr="00E26716">
        <w:trPr>
          <w:cnfStyle w:val="100000000000"/>
        </w:trPr>
        <w:tc>
          <w:tcPr>
            <w:cnfStyle w:val="001000000000"/>
            <w:tcW w:w="5103" w:type="dxa"/>
          </w:tcPr>
          <w:p w:rsidR="009C0AD9" w:rsidRPr="00E821A8" w:rsidRDefault="00D07601" w:rsidP="00227BA2">
            <w:pPr>
              <w:spacing w:before="120" w:after="200" w:line="276" w:lineRule="auto"/>
              <w:jc w:val="center"/>
              <w:rPr>
                <w:rFonts w:cstheme="minorHAnsi"/>
                <w:sz w:val="24"/>
                <w:szCs w:val="24"/>
              </w:rPr>
            </w:pPr>
            <w:r w:rsidRPr="00D07601">
              <w:rPr>
                <w:rFonts w:cstheme="minorHAnsi"/>
                <w:b w:val="0"/>
                <w:bCs w:val="0"/>
                <w:color w:val="auto"/>
                <w:sz w:val="24"/>
                <w:szCs w:val="24"/>
              </w:rPr>
              <w:t>Question</w:t>
            </w:r>
          </w:p>
        </w:tc>
        <w:tc>
          <w:tcPr>
            <w:tcW w:w="1124" w:type="dxa"/>
          </w:tcPr>
          <w:p w:rsidR="009C0AD9" w:rsidRPr="00E821A8" w:rsidRDefault="00D07601" w:rsidP="00227BA2">
            <w:pPr>
              <w:spacing w:before="120" w:after="200" w:line="276" w:lineRule="auto"/>
              <w:jc w:val="center"/>
              <w:cnfStyle w:val="100000000000"/>
              <w:rPr>
                <w:rFonts w:cstheme="minorHAnsi"/>
                <w:sz w:val="24"/>
                <w:szCs w:val="24"/>
              </w:rPr>
            </w:pPr>
            <w:r w:rsidRPr="00D07601">
              <w:rPr>
                <w:rFonts w:cstheme="minorHAnsi"/>
                <w:b w:val="0"/>
                <w:bCs w:val="0"/>
                <w:color w:val="auto"/>
                <w:sz w:val="24"/>
                <w:szCs w:val="24"/>
              </w:rPr>
              <w:t>Yes</w:t>
            </w:r>
          </w:p>
        </w:tc>
        <w:tc>
          <w:tcPr>
            <w:tcW w:w="1124" w:type="dxa"/>
          </w:tcPr>
          <w:p w:rsidR="009C0AD9" w:rsidRPr="00E821A8" w:rsidRDefault="00D07601" w:rsidP="00227BA2">
            <w:pPr>
              <w:spacing w:before="120" w:after="200" w:line="276" w:lineRule="auto"/>
              <w:jc w:val="center"/>
              <w:cnfStyle w:val="100000000000"/>
              <w:rPr>
                <w:rFonts w:cstheme="minorHAnsi"/>
                <w:sz w:val="24"/>
                <w:szCs w:val="24"/>
              </w:rPr>
            </w:pPr>
            <w:r w:rsidRPr="00D07601">
              <w:rPr>
                <w:rFonts w:cstheme="minorHAnsi"/>
                <w:b w:val="0"/>
                <w:bCs w:val="0"/>
                <w:color w:val="auto"/>
                <w:sz w:val="24"/>
                <w:szCs w:val="24"/>
              </w:rPr>
              <w:t>No</w:t>
            </w:r>
          </w:p>
        </w:tc>
        <w:tc>
          <w:tcPr>
            <w:tcW w:w="1124" w:type="dxa"/>
          </w:tcPr>
          <w:p w:rsidR="009C0AD9" w:rsidRPr="00E821A8" w:rsidRDefault="00D07601" w:rsidP="00227BA2">
            <w:pPr>
              <w:spacing w:before="120" w:after="200" w:line="276" w:lineRule="auto"/>
              <w:jc w:val="center"/>
              <w:cnfStyle w:val="100000000000"/>
              <w:rPr>
                <w:rFonts w:cstheme="minorHAnsi"/>
                <w:sz w:val="24"/>
                <w:szCs w:val="24"/>
              </w:rPr>
            </w:pPr>
            <w:r w:rsidRPr="00D07601">
              <w:rPr>
                <w:rFonts w:cstheme="minorHAnsi"/>
                <w:b w:val="0"/>
                <w:bCs w:val="0"/>
                <w:color w:val="auto"/>
                <w:sz w:val="24"/>
                <w:szCs w:val="24"/>
              </w:rPr>
              <w:t>N/A</w:t>
            </w:r>
          </w:p>
        </w:tc>
      </w:tr>
      <w:tr w:rsidR="009C0AD9" w:rsidRPr="00E821A8" w:rsidTr="00E26716">
        <w:trPr>
          <w:cnfStyle w:val="000000100000"/>
        </w:trPr>
        <w:tc>
          <w:tcPr>
            <w:cnfStyle w:val="001000000000"/>
            <w:tcW w:w="5103" w:type="dxa"/>
          </w:tcPr>
          <w:p w:rsidR="009C0AD9" w:rsidRPr="00E821A8" w:rsidRDefault="00D07601" w:rsidP="00227BA2">
            <w:pPr>
              <w:spacing w:before="120" w:after="200" w:line="276" w:lineRule="auto"/>
              <w:rPr>
                <w:rFonts w:cstheme="minorHAnsi"/>
                <w:b w:val="0"/>
                <w:sz w:val="24"/>
                <w:szCs w:val="24"/>
              </w:rPr>
            </w:pPr>
            <w:r w:rsidRPr="00D07601">
              <w:rPr>
                <w:rFonts w:cstheme="minorHAnsi"/>
                <w:bCs w:val="0"/>
                <w:sz w:val="24"/>
                <w:szCs w:val="24"/>
              </w:rPr>
              <w:t>1. Does a failure of validation on every field cause a sensible user error message?</w:t>
            </w:r>
          </w:p>
        </w:tc>
        <w:tc>
          <w:tcPr>
            <w:tcW w:w="1124" w:type="dxa"/>
          </w:tcPr>
          <w:p w:rsidR="009C0AD9" w:rsidRPr="00E821A8" w:rsidRDefault="00E524BC" w:rsidP="00227BA2">
            <w:pPr>
              <w:shd w:val="clear" w:color="FFFFCC" w:fill="FFFFFF"/>
              <w:spacing w:before="120" w:beforeAutospacing="1" w:after="200" w:afterAutospacing="1" w:line="276" w:lineRule="auto"/>
              <w:cnfStyle w:val="000000100000"/>
              <w:rPr>
                <w:rFonts w:cstheme="minorHAnsi"/>
                <w:sz w:val="24"/>
                <w:szCs w:val="24"/>
              </w:rPr>
            </w:pPr>
            <w:r w:rsidRPr="00E821A8">
              <w:rPr>
                <w:rFonts w:cstheme="minorHAnsi"/>
                <w:sz w:val="24"/>
                <w:szCs w:val="24"/>
              </w:rPr>
              <w:t>x</w:t>
            </w:r>
          </w:p>
        </w:tc>
        <w:tc>
          <w:tcPr>
            <w:tcW w:w="1124" w:type="dxa"/>
          </w:tcPr>
          <w:p w:rsidR="009C0AD9" w:rsidRPr="00E821A8" w:rsidRDefault="009C0AD9" w:rsidP="00227BA2">
            <w:pPr>
              <w:spacing w:before="120" w:after="200" w:line="276" w:lineRule="auto"/>
              <w:cnfStyle w:val="000000100000"/>
              <w:rPr>
                <w:rFonts w:cstheme="minorHAnsi"/>
                <w:sz w:val="24"/>
                <w:szCs w:val="24"/>
              </w:rPr>
            </w:pPr>
          </w:p>
        </w:tc>
        <w:tc>
          <w:tcPr>
            <w:tcW w:w="1124" w:type="dxa"/>
          </w:tcPr>
          <w:p w:rsidR="009C0AD9" w:rsidRPr="00E821A8" w:rsidRDefault="009C0AD9" w:rsidP="00227BA2">
            <w:pPr>
              <w:spacing w:before="120" w:after="200" w:line="276" w:lineRule="auto"/>
              <w:cnfStyle w:val="000000100000"/>
              <w:rPr>
                <w:rFonts w:cstheme="minorHAnsi"/>
                <w:sz w:val="24"/>
                <w:szCs w:val="24"/>
              </w:rPr>
            </w:pPr>
          </w:p>
        </w:tc>
      </w:tr>
      <w:tr w:rsidR="009C0AD9" w:rsidRPr="00E821A8" w:rsidTr="00E26716">
        <w:tc>
          <w:tcPr>
            <w:cnfStyle w:val="001000000000"/>
            <w:tcW w:w="5103" w:type="dxa"/>
          </w:tcPr>
          <w:p w:rsidR="009C0AD9" w:rsidRPr="00E821A8" w:rsidRDefault="00D07601" w:rsidP="00227BA2">
            <w:pPr>
              <w:spacing w:after="200" w:line="276" w:lineRule="auto"/>
              <w:rPr>
                <w:rFonts w:cstheme="minorHAnsi"/>
                <w:b w:val="0"/>
                <w:sz w:val="24"/>
                <w:szCs w:val="24"/>
              </w:rPr>
            </w:pPr>
            <w:r w:rsidRPr="00D07601">
              <w:rPr>
                <w:rFonts w:cstheme="minorHAnsi"/>
                <w:bCs w:val="0"/>
                <w:sz w:val="24"/>
                <w:szCs w:val="24"/>
              </w:rPr>
              <w:lastRenderedPageBreak/>
              <w:t>2. Is the user required to fix entries which have failed validation tests?</w:t>
            </w:r>
          </w:p>
        </w:tc>
        <w:tc>
          <w:tcPr>
            <w:tcW w:w="1124" w:type="dxa"/>
          </w:tcPr>
          <w:p w:rsidR="009C0AD9" w:rsidRPr="00E821A8" w:rsidRDefault="00E524BC" w:rsidP="00227BA2">
            <w:pPr>
              <w:shd w:val="clear" w:color="FFFFCC" w:fill="FFFFFF"/>
              <w:spacing w:before="100" w:beforeAutospacing="1" w:after="200" w:afterAutospacing="1" w:line="276" w:lineRule="auto"/>
              <w:cnfStyle w:val="000000000000"/>
              <w:rPr>
                <w:rFonts w:cstheme="minorHAnsi"/>
                <w:sz w:val="24"/>
                <w:szCs w:val="24"/>
              </w:rPr>
            </w:pPr>
            <w:r w:rsidRPr="00E821A8">
              <w:rPr>
                <w:rFonts w:cstheme="minorHAnsi"/>
                <w:sz w:val="24"/>
                <w:szCs w:val="24"/>
              </w:rPr>
              <w:t>X</w:t>
            </w:r>
          </w:p>
        </w:tc>
        <w:tc>
          <w:tcPr>
            <w:tcW w:w="1124" w:type="dxa"/>
          </w:tcPr>
          <w:p w:rsidR="009C0AD9" w:rsidRPr="00E821A8" w:rsidRDefault="009C0AD9" w:rsidP="00227BA2">
            <w:pPr>
              <w:spacing w:after="200" w:line="276" w:lineRule="auto"/>
              <w:cnfStyle w:val="000000000000"/>
              <w:rPr>
                <w:rFonts w:cstheme="minorHAnsi"/>
                <w:sz w:val="24"/>
                <w:szCs w:val="24"/>
              </w:rPr>
            </w:pPr>
          </w:p>
        </w:tc>
        <w:tc>
          <w:tcPr>
            <w:tcW w:w="1124" w:type="dxa"/>
          </w:tcPr>
          <w:p w:rsidR="009C0AD9" w:rsidRPr="00E821A8" w:rsidRDefault="009C0AD9" w:rsidP="00227BA2">
            <w:pPr>
              <w:spacing w:after="200" w:line="276" w:lineRule="auto"/>
              <w:cnfStyle w:val="000000000000"/>
              <w:rPr>
                <w:rFonts w:cstheme="minorHAnsi"/>
                <w:sz w:val="24"/>
                <w:szCs w:val="24"/>
              </w:rPr>
            </w:pPr>
          </w:p>
        </w:tc>
      </w:tr>
      <w:tr w:rsidR="009C0AD9" w:rsidRPr="00E821A8" w:rsidTr="00E26716">
        <w:trPr>
          <w:cnfStyle w:val="000000100000"/>
        </w:trPr>
        <w:tc>
          <w:tcPr>
            <w:cnfStyle w:val="001000000000"/>
            <w:tcW w:w="5103" w:type="dxa"/>
          </w:tcPr>
          <w:p w:rsidR="009C0AD9" w:rsidRPr="00E821A8" w:rsidRDefault="00D07601" w:rsidP="00227BA2">
            <w:pPr>
              <w:spacing w:after="200" w:line="276" w:lineRule="auto"/>
              <w:rPr>
                <w:rFonts w:cstheme="minorHAnsi"/>
                <w:b w:val="0"/>
                <w:sz w:val="24"/>
                <w:szCs w:val="24"/>
              </w:rPr>
            </w:pPr>
            <w:r w:rsidRPr="00D07601">
              <w:rPr>
                <w:rFonts w:cstheme="minorHAnsi"/>
                <w:bCs w:val="0"/>
                <w:sz w:val="24"/>
                <w:szCs w:val="24"/>
              </w:rPr>
              <w:t>3. Have any fields got multiple validation rules and if so are all rules being applied?</w:t>
            </w:r>
          </w:p>
        </w:tc>
        <w:tc>
          <w:tcPr>
            <w:tcW w:w="1124" w:type="dxa"/>
          </w:tcPr>
          <w:p w:rsidR="009C0AD9" w:rsidRPr="00E821A8" w:rsidRDefault="00E524BC" w:rsidP="00227BA2">
            <w:pPr>
              <w:shd w:val="clear" w:color="FFFFCC" w:fill="FFFFFF"/>
              <w:spacing w:before="100" w:beforeAutospacing="1" w:after="200" w:afterAutospacing="1" w:line="276" w:lineRule="auto"/>
              <w:cnfStyle w:val="000000100000"/>
              <w:rPr>
                <w:rFonts w:cstheme="minorHAnsi"/>
                <w:sz w:val="24"/>
                <w:szCs w:val="24"/>
              </w:rPr>
            </w:pPr>
            <w:r w:rsidRPr="00E821A8">
              <w:rPr>
                <w:rFonts w:cstheme="minorHAnsi"/>
                <w:sz w:val="24"/>
                <w:szCs w:val="24"/>
              </w:rPr>
              <w:t>X</w:t>
            </w:r>
          </w:p>
        </w:tc>
        <w:tc>
          <w:tcPr>
            <w:tcW w:w="1124" w:type="dxa"/>
          </w:tcPr>
          <w:p w:rsidR="009C0AD9" w:rsidRPr="00E821A8" w:rsidRDefault="009C0AD9" w:rsidP="00227BA2">
            <w:pPr>
              <w:spacing w:after="200" w:line="276" w:lineRule="auto"/>
              <w:cnfStyle w:val="000000100000"/>
              <w:rPr>
                <w:rFonts w:cstheme="minorHAnsi"/>
                <w:sz w:val="24"/>
                <w:szCs w:val="24"/>
              </w:rPr>
            </w:pPr>
          </w:p>
        </w:tc>
        <w:tc>
          <w:tcPr>
            <w:tcW w:w="1124" w:type="dxa"/>
          </w:tcPr>
          <w:p w:rsidR="009C0AD9" w:rsidRPr="00E821A8" w:rsidRDefault="009C0AD9" w:rsidP="00227BA2">
            <w:pPr>
              <w:spacing w:after="200" w:line="276" w:lineRule="auto"/>
              <w:cnfStyle w:val="000000100000"/>
              <w:rPr>
                <w:rFonts w:cstheme="minorHAnsi"/>
                <w:sz w:val="24"/>
                <w:szCs w:val="24"/>
              </w:rPr>
            </w:pPr>
          </w:p>
        </w:tc>
      </w:tr>
      <w:tr w:rsidR="009C0AD9" w:rsidRPr="00E821A8" w:rsidTr="00E26716">
        <w:tc>
          <w:tcPr>
            <w:cnfStyle w:val="001000000000"/>
            <w:tcW w:w="5103" w:type="dxa"/>
            <w:vAlign w:val="bottom"/>
          </w:tcPr>
          <w:p w:rsidR="009C0AD9" w:rsidRPr="00E821A8" w:rsidRDefault="00D07601" w:rsidP="00227BA2">
            <w:pPr>
              <w:spacing w:after="200" w:line="276" w:lineRule="auto"/>
              <w:rPr>
                <w:rFonts w:cstheme="minorHAnsi"/>
                <w:b w:val="0"/>
                <w:sz w:val="24"/>
                <w:szCs w:val="24"/>
                <w:lang w:eastAsia="ja-JP"/>
              </w:rPr>
            </w:pPr>
            <w:r w:rsidRPr="00D07601">
              <w:rPr>
                <w:rFonts w:cstheme="minorHAnsi"/>
                <w:bCs w:val="0"/>
                <w:sz w:val="24"/>
                <w:szCs w:val="24"/>
                <w:lang w:eastAsia="ja-JP"/>
              </w:rPr>
              <w:t>4. If the user enters an invalid value and clicks on the SAVE button (i.e. does not TAB off the field) is the invalid entry identified and highlighted correctly with an error message?</w:t>
            </w:r>
          </w:p>
        </w:tc>
        <w:tc>
          <w:tcPr>
            <w:tcW w:w="1124" w:type="dxa"/>
            <w:vAlign w:val="bottom"/>
          </w:tcPr>
          <w:p w:rsidR="009C0AD9" w:rsidRPr="00E821A8" w:rsidRDefault="00E524BC" w:rsidP="00227BA2">
            <w:pPr>
              <w:shd w:val="clear" w:color="FFFFCC" w:fill="FFFFFF"/>
              <w:spacing w:before="100" w:beforeAutospacing="1" w:after="200" w:afterAutospacing="1" w:line="276" w:lineRule="auto"/>
              <w:jc w:val="center"/>
              <w:cnfStyle w:val="000000000000"/>
              <w:rPr>
                <w:rFonts w:cstheme="minorHAnsi"/>
                <w:sz w:val="24"/>
                <w:szCs w:val="24"/>
                <w:lang w:eastAsia="ja-JP"/>
              </w:rPr>
            </w:pPr>
            <w:r w:rsidRPr="00E821A8">
              <w:rPr>
                <w:rFonts w:cstheme="minorHAnsi"/>
                <w:sz w:val="24"/>
                <w:szCs w:val="24"/>
                <w:lang w:eastAsia="ja-JP"/>
              </w:rPr>
              <w:t>X</w:t>
            </w:r>
          </w:p>
        </w:tc>
        <w:tc>
          <w:tcPr>
            <w:tcW w:w="1124" w:type="dxa"/>
            <w:vAlign w:val="bottom"/>
          </w:tcPr>
          <w:p w:rsidR="009C0AD9" w:rsidRPr="00E821A8" w:rsidRDefault="009C0AD9" w:rsidP="00227BA2">
            <w:pPr>
              <w:keepNext/>
              <w:keepLines/>
              <w:spacing w:before="480" w:after="200" w:line="276" w:lineRule="auto"/>
              <w:jc w:val="center"/>
              <w:outlineLvl w:val="0"/>
              <w:cnfStyle w:val="000000000000"/>
              <w:rPr>
                <w:rFonts w:cstheme="minorHAnsi"/>
                <w:sz w:val="24"/>
                <w:szCs w:val="24"/>
                <w:lang w:eastAsia="ja-JP"/>
              </w:rPr>
            </w:pPr>
          </w:p>
        </w:tc>
        <w:tc>
          <w:tcPr>
            <w:tcW w:w="1124" w:type="dxa"/>
            <w:vAlign w:val="bottom"/>
          </w:tcPr>
          <w:p w:rsidR="009C0AD9" w:rsidRPr="00E821A8" w:rsidRDefault="009C0AD9" w:rsidP="00227BA2">
            <w:pPr>
              <w:keepNext/>
              <w:keepLines/>
              <w:spacing w:before="480" w:after="200" w:line="276" w:lineRule="auto"/>
              <w:jc w:val="center"/>
              <w:outlineLvl w:val="0"/>
              <w:cnfStyle w:val="000000000000"/>
              <w:rPr>
                <w:rFonts w:cstheme="minorHAnsi"/>
                <w:sz w:val="24"/>
                <w:szCs w:val="24"/>
                <w:lang w:eastAsia="ja-JP"/>
              </w:rPr>
            </w:pPr>
          </w:p>
        </w:tc>
      </w:tr>
      <w:tr w:rsidR="009C0AD9" w:rsidRPr="00E821A8" w:rsidTr="00E26716">
        <w:trPr>
          <w:cnfStyle w:val="000000100000"/>
        </w:trPr>
        <w:tc>
          <w:tcPr>
            <w:cnfStyle w:val="001000000000"/>
            <w:tcW w:w="5103" w:type="dxa"/>
          </w:tcPr>
          <w:p w:rsidR="009C0AD9" w:rsidRPr="00E821A8" w:rsidRDefault="00D07601" w:rsidP="00227BA2">
            <w:pPr>
              <w:spacing w:after="200" w:line="276" w:lineRule="auto"/>
              <w:rPr>
                <w:rFonts w:cstheme="minorHAnsi"/>
                <w:b w:val="0"/>
                <w:color w:val="000000"/>
                <w:sz w:val="24"/>
                <w:szCs w:val="24"/>
                <w:lang w:eastAsia="ja-JP"/>
              </w:rPr>
            </w:pPr>
            <w:r w:rsidRPr="00D07601">
              <w:rPr>
                <w:rFonts w:cstheme="minorHAnsi"/>
                <w:bCs w:val="0"/>
                <w:color w:val="000000"/>
                <w:sz w:val="24"/>
                <w:szCs w:val="24"/>
                <w:lang w:eastAsia="ja-JP"/>
              </w:rPr>
              <w:t>5. Is validation consistently applied at screen level unless specifically required at field level?</w:t>
            </w:r>
          </w:p>
        </w:tc>
        <w:tc>
          <w:tcPr>
            <w:tcW w:w="1124" w:type="dxa"/>
            <w:vAlign w:val="bottom"/>
          </w:tcPr>
          <w:p w:rsidR="009C0AD9" w:rsidRPr="00E821A8" w:rsidRDefault="00E524BC" w:rsidP="00227BA2">
            <w:pPr>
              <w:shd w:val="clear" w:color="FFFFCC" w:fill="FFFFFF"/>
              <w:spacing w:before="100" w:beforeAutospacing="1" w:after="200" w:afterAutospacing="1" w:line="276" w:lineRule="auto"/>
              <w:jc w:val="center"/>
              <w:cnfStyle w:val="000000100000"/>
              <w:rPr>
                <w:rFonts w:cstheme="minorHAnsi"/>
                <w:sz w:val="24"/>
                <w:szCs w:val="24"/>
                <w:lang w:eastAsia="ja-JP"/>
              </w:rPr>
            </w:pPr>
            <w:r w:rsidRPr="00E821A8">
              <w:rPr>
                <w:rFonts w:cstheme="minorHAnsi"/>
                <w:sz w:val="24"/>
                <w:szCs w:val="24"/>
                <w:lang w:eastAsia="ja-JP"/>
              </w:rPr>
              <w:t>X</w:t>
            </w:r>
          </w:p>
        </w:tc>
        <w:tc>
          <w:tcPr>
            <w:tcW w:w="1124" w:type="dxa"/>
            <w:vAlign w:val="bottom"/>
          </w:tcPr>
          <w:p w:rsidR="009C0AD9" w:rsidRPr="00E821A8" w:rsidRDefault="009C0AD9" w:rsidP="00227BA2">
            <w:pPr>
              <w:keepNext/>
              <w:keepLines/>
              <w:spacing w:before="480" w:after="200" w:line="276" w:lineRule="auto"/>
              <w:jc w:val="center"/>
              <w:outlineLvl w:val="0"/>
              <w:cnfStyle w:val="000000100000"/>
              <w:rPr>
                <w:rFonts w:cstheme="minorHAnsi"/>
                <w:sz w:val="24"/>
                <w:szCs w:val="24"/>
                <w:lang w:eastAsia="ja-JP"/>
              </w:rPr>
            </w:pPr>
          </w:p>
        </w:tc>
        <w:tc>
          <w:tcPr>
            <w:tcW w:w="1124" w:type="dxa"/>
            <w:vAlign w:val="bottom"/>
          </w:tcPr>
          <w:p w:rsidR="009C0AD9" w:rsidRPr="00E821A8" w:rsidRDefault="009C0AD9" w:rsidP="00227BA2">
            <w:pPr>
              <w:keepNext/>
              <w:keepLines/>
              <w:spacing w:before="480" w:after="200" w:line="276" w:lineRule="auto"/>
              <w:jc w:val="center"/>
              <w:outlineLvl w:val="0"/>
              <w:cnfStyle w:val="000000100000"/>
              <w:rPr>
                <w:rFonts w:cstheme="minorHAnsi"/>
                <w:sz w:val="24"/>
                <w:szCs w:val="24"/>
                <w:lang w:eastAsia="ja-JP"/>
              </w:rPr>
            </w:pPr>
          </w:p>
        </w:tc>
      </w:tr>
      <w:tr w:rsidR="009C0AD9" w:rsidRPr="00E821A8" w:rsidTr="00E26716">
        <w:tc>
          <w:tcPr>
            <w:cnfStyle w:val="001000000000"/>
            <w:tcW w:w="5103" w:type="dxa"/>
            <w:vAlign w:val="bottom"/>
          </w:tcPr>
          <w:p w:rsidR="009C0AD9" w:rsidRPr="00E821A8" w:rsidRDefault="00D07601" w:rsidP="00227BA2">
            <w:pPr>
              <w:spacing w:after="200" w:line="276" w:lineRule="auto"/>
              <w:rPr>
                <w:rFonts w:cstheme="minorHAnsi"/>
                <w:b w:val="0"/>
                <w:sz w:val="24"/>
                <w:szCs w:val="24"/>
                <w:lang w:eastAsia="ja-JP"/>
              </w:rPr>
            </w:pPr>
            <w:r w:rsidRPr="00D07601">
              <w:rPr>
                <w:rFonts w:cstheme="minorHAnsi"/>
                <w:bCs w:val="0"/>
                <w:sz w:val="24"/>
                <w:szCs w:val="24"/>
                <w:lang w:eastAsia="ja-JP"/>
              </w:rPr>
              <w:t>6. For all numeric fields check whether negative numbers can and should be able to be entered.</w:t>
            </w:r>
          </w:p>
        </w:tc>
        <w:tc>
          <w:tcPr>
            <w:tcW w:w="1124" w:type="dxa"/>
            <w:vAlign w:val="bottom"/>
          </w:tcPr>
          <w:p w:rsidR="009C0AD9" w:rsidRPr="00E821A8" w:rsidRDefault="00E524BC" w:rsidP="00227BA2">
            <w:pPr>
              <w:shd w:val="clear" w:color="FFFFCC" w:fill="FFFFFF"/>
              <w:spacing w:before="100" w:beforeAutospacing="1" w:after="200" w:afterAutospacing="1" w:line="276" w:lineRule="auto"/>
              <w:jc w:val="center"/>
              <w:cnfStyle w:val="000000000000"/>
              <w:rPr>
                <w:rFonts w:cstheme="minorHAnsi"/>
                <w:sz w:val="24"/>
                <w:szCs w:val="24"/>
                <w:lang w:eastAsia="ja-JP"/>
              </w:rPr>
            </w:pPr>
            <w:r w:rsidRPr="00E821A8">
              <w:rPr>
                <w:rFonts w:cstheme="minorHAnsi"/>
                <w:sz w:val="24"/>
                <w:szCs w:val="24"/>
                <w:lang w:eastAsia="ja-JP"/>
              </w:rPr>
              <w:t>X</w:t>
            </w:r>
          </w:p>
        </w:tc>
        <w:tc>
          <w:tcPr>
            <w:tcW w:w="1124" w:type="dxa"/>
            <w:vAlign w:val="bottom"/>
          </w:tcPr>
          <w:p w:rsidR="009C0AD9" w:rsidRPr="00E821A8" w:rsidRDefault="009C0AD9" w:rsidP="00227BA2">
            <w:pPr>
              <w:keepNext/>
              <w:keepLines/>
              <w:spacing w:before="480" w:after="200" w:line="276" w:lineRule="auto"/>
              <w:jc w:val="center"/>
              <w:outlineLvl w:val="0"/>
              <w:cnfStyle w:val="000000000000"/>
              <w:rPr>
                <w:rFonts w:cstheme="minorHAnsi"/>
                <w:sz w:val="24"/>
                <w:szCs w:val="24"/>
                <w:lang w:eastAsia="ja-JP"/>
              </w:rPr>
            </w:pPr>
          </w:p>
        </w:tc>
        <w:tc>
          <w:tcPr>
            <w:tcW w:w="1124" w:type="dxa"/>
            <w:vAlign w:val="bottom"/>
          </w:tcPr>
          <w:p w:rsidR="009C0AD9" w:rsidRPr="00E821A8" w:rsidRDefault="009C0AD9" w:rsidP="00227BA2">
            <w:pPr>
              <w:keepNext/>
              <w:keepLines/>
              <w:spacing w:before="480" w:after="200" w:line="276" w:lineRule="auto"/>
              <w:jc w:val="center"/>
              <w:outlineLvl w:val="0"/>
              <w:cnfStyle w:val="000000000000"/>
              <w:rPr>
                <w:rFonts w:cstheme="minorHAnsi"/>
                <w:sz w:val="24"/>
                <w:szCs w:val="24"/>
                <w:lang w:eastAsia="ja-JP"/>
              </w:rPr>
            </w:pPr>
          </w:p>
        </w:tc>
      </w:tr>
      <w:tr w:rsidR="009C0AD9" w:rsidRPr="00E821A8" w:rsidTr="00E26716">
        <w:trPr>
          <w:cnfStyle w:val="000000100000"/>
        </w:trPr>
        <w:tc>
          <w:tcPr>
            <w:cnfStyle w:val="001000000000"/>
            <w:tcW w:w="5103" w:type="dxa"/>
            <w:vAlign w:val="bottom"/>
          </w:tcPr>
          <w:p w:rsidR="009C0AD9" w:rsidRPr="00E821A8" w:rsidRDefault="00D07601" w:rsidP="00227BA2">
            <w:pPr>
              <w:spacing w:after="200" w:line="276" w:lineRule="auto"/>
              <w:rPr>
                <w:rFonts w:cstheme="minorHAnsi"/>
                <w:b w:val="0"/>
                <w:sz w:val="24"/>
                <w:szCs w:val="24"/>
                <w:lang w:eastAsia="ja-JP"/>
              </w:rPr>
            </w:pPr>
            <w:r w:rsidRPr="00D07601">
              <w:rPr>
                <w:rFonts w:cstheme="minorHAnsi"/>
                <w:bCs w:val="0"/>
                <w:sz w:val="24"/>
                <w:szCs w:val="24"/>
                <w:lang w:eastAsia="ja-JP"/>
              </w:rPr>
              <w:t>7. For all numeric fields check the minimum and maximum values and also some mid-range values allowable?</w:t>
            </w:r>
          </w:p>
        </w:tc>
        <w:tc>
          <w:tcPr>
            <w:tcW w:w="1124" w:type="dxa"/>
            <w:vAlign w:val="bottom"/>
          </w:tcPr>
          <w:p w:rsidR="009C0AD9" w:rsidRPr="00E821A8" w:rsidRDefault="00E524BC" w:rsidP="00227BA2">
            <w:pPr>
              <w:shd w:val="clear" w:color="FFFFCC" w:fill="FFFFFF"/>
              <w:spacing w:before="100" w:beforeAutospacing="1" w:after="200" w:afterAutospacing="1" w:line="276" w:lineRule="auto"/>
              <w:jc w:val="center"/>
              <w:cnfStyle w:val="000000100000"/>
              <w:rPr>
                <w:rFonts w:cstheme="minorHAnsi"/>
                <w:sz w:val="24"/>
                <w:szCs w:val="24"/>
                <w:lang w:eastAsia="ja-JP"/>
              </w:rPr>
            </w:pPr>
            <w:r w:rsidRPr="00E821A8">
              <w:rPr>
                <w:rFonts w:cstheme="minorHAnsi"/>
                <w:sz w:val="24"/>
                <w:szCs w:val="24"/>
                <w:lang w:eastAsia="ja-JP"/>
              </w:rPr>
              <w:t>X</w:t>
            </w:r>
          </w:p>
        </w:tc>
        <w:tc>
          <w:tcPr>
            <w:tcW w:w="1124" w:type="dxa"/>
            <w:vAlign w:val="bottom"/>
          </w:tcPr>
          <w:p w:rsidR="009C0AD9" w:rsidRPr="00E821A8" w:rsidRDefault="009C0AD9" w:rsidP="00227BA2">
            <w:pPr>
              <w:keepNext/>
              <w:keepLines/>
              <w:spacing w:before="480" w:after="200" w:line="276" w:lineRule="auto"/>
              <w:jc w:val="center"/>
              <w:outlineLvl w:val="0"/>
              <w:cnfStyle w:val="000000100000"/>
              <w:rPr>
                <w:rFonts w:cstheme="minorHAnsi"/>
                <w:sz w:val="24"/>
                <w:szCs w:val="24"/>
                <w:lang w:eastAsia="ja-JP"/>
              </w:rPr>
            </w:pPr>
          </w:p>
        </w:tc>
        <w:tc>
          <w:tcPr>
            <w:tcW w:w="1124" w:type="dxa"/>
            <w:vAlign w:val="bottom"/>
          </w:tcPr>
          <w:p w:rsidR="009C0AD9" w:rsidRPr="00E821A8" w:rsidRDefault="009C0AD9" w:rsidP="00227BA2">
            <w:pPr>
              <w:keepNext/>
              <w:keepLines/>
              <w:spacing w:before="480" w:after="200" w:line="276" w:lineRule="auto"/>
              <w:jc w:val="center"/>
              <w:outlineLvl w:val="0"/>
              <w:cnfStyle w:val="000000100000"/>
              <w:rPr>
                <w:rFonts w:cstheme="minorHAnsi"/>
                <w:sz w:val="24"/>
                <w:szCs w:val="24"/>
                <w:lang w:eastAsia="ja-JP"/>
              </w:rPr>
            </w:pPr>
          </w:p>
        </w:tc>
      </w:tr>
      <w:tr w:rsidR="009C0AD9" w:rsidRPr="00E821A8" w:rsidTr="00E26716">
        <w:tc>
          <w:tcPr>
            <w:cnfStyle w:val="001000000000"/>
            <w:tcW w:w="5103" w:type="dxa"/>
            <w:vAlign w:val="bottom"/>
          </w:tcPr>
          <w:p w:rsidR="009C0AD9" w:rsidRPr="00E821A8" w:rsidRDefault="00D07601" w:rsidP="00227BA2">
            <w:pPr>
              <w:spacing w:after="200" w:line="276" w:lineRule="auto"/>
              <w:rPr>
                <w:rFonts w:cstheme="minorHAnsi"/>
                <w:b w:val="0"/>
                <w:sz w:val="24"/>
                <w:szCs w:val="24"/>
                <w:lang w:eastAsia="ja-JP"/>
              </w:rPr>
            </w:pPr>
            <w:r w:rsidRPr="00D07601">
              <w:rPr>
                <w:rFonts w:cstheme="minorHAnsi"/>
                <w:bCs w:val="0"/>
                <w:sz w:val="24"/>
                <w:szCs w:val="24"/>
                <w:lang w:eastAsia="ja-JP"/>
              </w:rPr>
              <w:t>8. For all character/alphanumeric fields check the field to ensure that there is a character limit specified and that this limit is exactly correct for the specified database size?</w:t>
            </w:r>
          </w:p>
        </w:tc>
        <w:tc>
          <w:tcPr>
            <w:tcW w:w="1124" w:type="dxa"/>
            <w:vAlign w:val="bottom"/>
          </w:tcPr>
          <w:p w:rsidR="009C0AD9" w:rsidRPr="00E821A8" w:rsidRDefault="00E524BC" w:rsidP="00227BA2">
            <w:pPr>
              <w:shd w:val="clear" w:color="FFFFCC" w:fill="FFFFFF"/>
              <w:spacing w:before="100" w:beforeAutospacing="1" w:after="200" w:afterAutospacing="1" w:line="276" w:lineRule="auto"/>
              <w:jc w:val="center"/>
              <w:cnfStyle w:val="000000000000"/>
              <w:rPr>
                <w:rFonts w:cstheme="minorHAnsi"/>
                <w:sz w:val="24"/>
                <w:szCs w:val="24"/>
                <w:lang w:eastAsia="ja-JP"/>
              </w:rPr>
            </w:pPr>
            <w:r w:rsidRPr="00E821A8">
              <w:rPr>
                <w:rFonts w:cstheme="minorHAnsi"/>
                <w:sz w:val="24"/>
                <w:szCs w:val="24"/>
                <w:lang w:eastAsia="ja-JP"/>
              </w:rPr>
              <w:t>X</w:t>
            </w:r>
          </w:p>
        </w:tc>
        <w:tc>
          <w:tcPr>
            <w:tcW w:w="1124" w:type="dxa"/>
            <w:vAlign w:val="bottom"/>
          </w:tcPr>
          <w:p w:rsidR="009C0AD9" w:rsidRPr="00E821A8" w:rsidRDefault="009C0AD9" w:rsidP="00227BA2">
            <w:pPr>
              <w:keepNext/>
              <w:keepLines/>
              <w:spacing w:before="480" w:after="200" w:line="276" w:lineRule="auto"/>
              <w:jc w:val="center"/>
              <w:outlineLvl w:val="0"/>
              <w:cnfStyle w:val="000000000000"/>
              <w:rPr>
                <w:rFonts w:cstheme="minorHAnsi"/>
                <w:sz w:val="24"/>
                <w:szCs w:val="24"/>
                <w:lang w:eastAsia="ja-JP"/>
              </w:rPr>
            </w:pPr>
          </w:p>
        </w:tc>
        <w:tc>
          <w:tcPr>
            <w:tcW w:w="1124" w:type="dxa"/>
            <w:vAlign w:val="bottom"/>
          </w:tcPr>
          <w:p w:rsidR="009C0AD9" w:rsidRPr="00E821A8" w:rsidRDefault="009C0AD9" w:rsidP="00227BA2">
            <w:pPr>
              <w:keepNext/>
              <w:keepLines/>
              <w:spacing w:before="480" w:after="200" w:line="276" w:lineRule="auto"/>
              <w:jc w:val="center"/>
              <w:outlineLvl w:val="0"/>
              <w:cnfStyle w:val="000000000000"/>
              <w:rPr>
                <w:rFonts w:cstheme="minorHAnsi"/>
                <w:sz w:val="24"/>
                <w:szCs w:val="24"/>
                <w:lang w:eastAsia="ja-JP"/>
              </w:rPr>
            </w:pPr>
          </w:p>
        </w:tc>
      </w:tr>
      <w:tr w:rsidR="009C0AD9" w:rsidRPr="00E821A8" w:rsidTr="00E26716">
        <w:trPr>
          <w:cnfStyle w:val="000000100000"/>
        </w:trPr>
        <w:tc>
          <w:tcPr>
            <w:cnfStyle w:val="001000000000"/>
            <w:tcW w:w="5103" w:type="dxa"/>
            <w:vAlign w:val="bottom"/>
          </w:tcPr>
          <w:p w:rsidR="009C0AD9" w:rsidRPr="00E821A8" w:rsidRDefault="00D07601" w:rsidP="00227BA2">
            <w:pPr>
              <w:spacing w:after="200" w:line="276" w:lineRule="auto"/>
              <w:rPr>
                <w:rFonts w:cstheme="minorHAnsi"/>
                <w:b w:val="0"/>
                <w:sz w:val="24"/>
                <w:szCs w:val="24"/>
                <w:lang w:eastAsia="ja-JP"/>
              </w:rPr>
            </w:pPr>
            <w:r w:rsidRPr="00D07601">
              <w:rPr>
                <w:rFonts w:cstheme="minorHAnsi"/>
                <w:bCs w:val="0"/>
                <w:sz w:val="24"/>
                <w:szCs w:val="24"/>
                <w:lang w:eastAsia="ja-JP"/>
              </w:rPr>
              <w:t>9. Do all mandatory fields require user input?</w:t>
            </w:r>
          </w:p>
        </w:tc>
        <w:tc>
          <w:tcPr>
            <w:tcW w:w="1124" w:type="dxa"/>
            <w:vAlign w:val="bottom"/>
          </w:tcPr>
          <w:p w:rsidR="009C0AD9" w:rsidRPr="00E821A8" w:rsidRDefault="00E524BC" w:rsidP="00227BA2">
            <w:pPr>
              <w:shd w:val="clear" w:color="FFFFCC" w:fill="FFFFFF"/>
              <w:spacing w:before="100" w:beforeAutospacing="1" w:after="200" w:afterAutospacing="1" w:line="276" w:lineRule="auto"/>
              <w:jc w:val="center"/>
              <w:cnfStyle w:val="000000100000"/>
              <w:rPr>
                <w:rFonts w:cstheme="minorHAnsi"/>
                <w:sz w:val="24"/>
                <w:szCs w:val="24"/>
                <w:lang w:eastAsia="ja-JP"/>
              </w:rPr>
            </w:pPr>
            <w:r w:rsidRPr="00E821A8">
              <w:rPr>
                <w:rFonts w:cstheme="minorHAnsi"/>
                <w:sz w:val="24"/>
                <w:szCs w:val="24"/>
                <w:lang w:eastAsia="ja-JP"/>
              </w:rPr>
              <w:t>X</w:t>
            </w:r>
          </w:p>
        </w:tc>
        <w:tc>
          <w:tcPr>
            <w:tcW w:w="1124" w:type="dxa"/>
            <w:vAlign w:val="bottom"/>
          </w:tcPr>
          <w:p w:rsidR="009C0AD9" w:rsidRPr="00E821A8" w:rsidRDefault="009C0AD9" w:rsidP="00227BA2">
            <w:pPr>
              <w:keepNext/>
              <w:keepLines/>
              <w:spacing w:before="480" w:after="200" w:line="276" w:lineRule="auto"/>
              <w:jc w:val="center"/>
              <w:outlineLvl w:val="0"/>
              <w:cnfStyle w:val="000000100000"/>
              <w:rPr>
                <w:rFonts w:cstheme="minorHAnsi"/>
                <w:sz w:val="24"/>
                <w:szCs w:val="24"/>
                <w:lang w:eastAsia="ja-JP"/>
              </w:rPr>
            </w:pPr>
          </w:p>
        </w:tc>
        <w:tc>
          <w:tcPr>
            <w:tcW w:w="1124" w:type="dxa"/>
            <w:vAlign w:val="bottom"/>
          </w:tcPr>
          <w:p w:rsidR="009C0AD9" w:rsidRPr="00E821A8" w:rsidRDefault="009C0AD9" w:rsidP="00227BA2">
            <w:pPr>
              <w:keepNext/>
              <w:keepLines/>
              <w:spacing w:before="480" w:after="200" w:line="276" w:lineRule="auto"/>
              <w:jc w:val="center"/>
              <w:outlineLvl w:val="0"/>
              <w:cnfStyle w:val="000000100000"/>
              <w:rPr>
                <w:rFonts w:cstheme="minorHAnsi"/>
                <w:sz w:val="24"/>
                <w:szCs w:val="24"/>
                <w:lang w:eastAsia="ja-JP"/>
              </w:rPr>
            </w:pPr>
          </w:p>
        </w:tc>
      </w:tr>
      <w:tr w:rsidR="009C0AD9" w:rsidRPr="00E821A8" w:rsidTr="00E26716">
        <w:tc>
          <w:tcPr>
            <w:cnfStyle w:val="001000000000"/>
            <w:tcW w:w="5103" w:type="dxa"/>
            <w:vAlign w:val="bottom"/>
          </w:tcPr>
          <w:p w:rsidR="009C0AD9" w:rsidRPr="00E821A8" w:rsidRDefault="00D07601" w:rsidP="00227BA2">
            <w:pPr>
              <w:spacing w:after="200" w:line="276" w:lineRule="auto"/>
              <w:rPr>
                <w:rFonts w:cstheme="minorHAnsi"/>
                <w:b w:val="0"/>
                <w:sz w:val="24"/>
                <w:szCs w:val="24"/>
                <w:lang w:eastAsia="ja-JP"/>
              </w:rPr>
            </w:pPr>
            <w:r w:rsidRPr="00D07601">
              <w:rPr>
                <w:rFonts w:cstheme="minorHAnsi"/>
                <w:bCs w:val="0"/>
                <w:sz w:val="24"/>
                <w:szCs w:val="24"/>
                <w:lang w:eastAsia="ja-JP"/>
              </w:rPr>
              <w:t>10. If any of the database columns don't allow null values then the corresponding screen fields must be mandatory. (If any field which initially was mandatory has become optional then check whether null values are allowed in this field.)</w:t>
            </w:r>
          </w:p>
        </w:tc>
        <w:tc>
          <w:tcPr>
            <w:tcW w:w="1124" w:type="dxa"/>
            <w:vAlign w:val="bottom"/>
          </w:tcPr>
          <w:p w:rsidR="009C0AD9" w:rsidRPr="00E821A8" w:rsidRDefault="00E524BC" w:rsidP="00227BA2">
            <w:pPr>
              <w:shd w:val="clear" w:color="FFFFCC" w:fill="FFFFFF"/>
              <w:spacing w:before="100" w:beforeAutospacing="1" w:after="200" w:afterAutospacing="1" w:line="276" w:lineRule="auto"/>
              <w:jc w:val="center"/>
              <w:cnfStyle w:val="000000000000"/>
              <w:rPr>
                <w:rFonts w:cstheme="minorHAnsi"/>
                <w:sz w:val="24"/>
                <w:szCs w:val="24"/>
                <w:lang w:eastAsia="ja-JP"/>
              </w:rPr>
            </w:pPr>
            <w:r w:rsidRPr="00E821A8">
              <w:rPr>
                <w:rFonts w:cstheme="minorHAnsi"/>
                <w:sz w:val="24"/>
                <w:szCs w:val="24"/>
                <w:lang w:eastAsia="ja-JP"/>
              </w:rPr>
              <w:t>X</w:t>
            </w:r>
          </w:p>
        </w:tc>
        <w:tc>
          <w:tcPr>
            <w:tcW w:w="1124" w:type="dxa"/>
            <w:vAlign w:val="bottom"/>
          </w:tcPr>
          <w:p w:rsidR="009C0AD9" w:rsidRPr="00E821A8" w:rsidRDefault="009C0AD9" w:rsidP="00227BA2">
            <w:pPr>
              <w:keepNext/>
              <w:keepLines/>
              <w:spacing w:before="480" w:after="200" w:line="276" w:lineRule="auto"/>
              <w:jc w:val="center"/>
              <w:outlineLvl w:val="0"/>
              <w:cnfStyle w:val="000000000000"/>
              <w:rPr>
                <w:rFonts w:cstheme="minorHAnsi"/>
                <w:sz w:val="24"/>
                <w:szCs w:val="24"/>
                <w:lang w:eastAsia="ja-JP"/>
              </w:rPr>
            </w:pPr>
          </w:p>
        </w:tc>
        <w:tc>
          <w:tcPr>
            <w:tcW w:w="1124" w:type="dxa"/>
            <w:vAlign w:val="bottom"/>
          </w:tcPr>
          <w:p w:rsidR="009C0AD9" w:rsidRPr="00E821A8" w:rsidRDefault="009C0AD9" w:rsidP="00227BA2">
            <w:pPr>
              <w:keepNext/>
              <w:keepLines/>
              <w:spacing w:before="480" w:after="200" w:line="276" w:lineRule="auto"/>
              <w:jc w:val="center"/>
              <w:outlineLvl w:val="0"/>
              <w:cnfStyle w:val="000000000000"/>
              <w:rPr>
                <w:rFonts w:cstheme="minorHAnsi"/>
                <w:sz w:val="24"/>
                <w:szCs w:val="24"/>
                <w:lang w:eastAsia="ja-JP"/>
              </w:rPr>
            </w:pPr>
          </w:p>
        </w:tc>
      </w:tr>
    </w:tbl>
    <w:p w:rsidR="009C0AD9" w:rsidRPr="00E821A8" w:rsidRDefault="009C0AD9" w:rsidP="009C0AD9">
      <w:pPr>
        <w:rPr>
          <w:rFonts w:cstheme="minorHAnsi"/>
          <w:sz w:val="24"/>
          <w:szCs w:val="24"/>
        </w:rPr>
      </w:pPr>
    </w:p>
    <w:p w:rsidR="003D7084" w:rsidRDefault="00D07601">
      <w:pPr>
        <w:pStyle w:val="Heading3"/>
        <w:numPr>
          <w:ilvl w:val="1"/>
          <w:numId w:val="6"/>
        </w:numPr>
        <w:spacing w:before="120"/>
        <w:rPr>
          <w:rFonts w:asciiTheme="minorHAnsi" w:hAnsiTheme="minorHAnsi" w:cstheme="minorHAnsi"/>
          <w:sz w:val="24"/>
          <w:szCs w:val="24"/>
        </w:rPr>
      </w:pPr>
      <w:bookmarkStart w:id="1579" w:name="_Toc319824985"/>
      <w:bookmarkStart w:id="1580" w:name="_Toc332351409"/>
      <w:r w:rsidRPr="00D07601">
        <w:rPr>
          <w:rFonts w:asciiTheme="minorHAnsi" w:hAnsiTheme="minorHAnsi" w:cstheme="minorHAnsi"/>
          <w:sz w:val="24"/>
          <w:szCs w:val="24"/>
        </w:rPr>
        <w:t>Submission Checklist</w:t>
      </w:r>
      <w:bookmarkEnd w:id="1579"/>
      <w:bookmarkEnd w:id="1580"/>
    </w:p>
    <w:tbl>
      <w:tblPr>
        <w:tblStyle w:val="LightList-Accent5"/>
        <w:tblW w:w="0" w:type="auto"/>
        <w:tblInd w:w="468" w:type="dxa"/>
        <w:tblLayout w:type="fixed"/>
        <w:tblLook w:val="04A0"/>
      </w:tblPr>
      <w:tblGrid>
        <w:gridCol w:w="850"/>
        <w:gridCol w:w="5348"/>
        <w:gridCol w:w="759"/>
        <w:gridCol w:w="759"/>
        <w:gridCol w:w="759"/>
      </w:tblGrid>
      <w:tr w:rsidR="009C0AD9" w:rsidRPr="00E821A8" w:rsidTr="00BA0282">
        <w:trPr>
          <w:cnfStyle w:val="100000000000"/>
        </w:trPr>
        <w:tc>
          <w:tcPr>
            <w:cnfStyle w:val="001000000000"/>
            <w:tcW w:w="6198" w:type="dxa"/>
            <w:gridSpan w:val="2"/>
          </w:tcPr>
          <w:p w:rsidR="003D7084" w:rsidRDefault="00D07601">
            <w:pPr>
              <w:spacing w:before="120" w:line="360" w:lineRule="auto"/>
              <w:jc w:val="center"/>
              <w:rPr>
                <w:rFonts w:cstheme="minorHAnsi"/>
                <w:sz w:val="24"/>
                <w:szCs w:val="24"/>
              </w:rPr>
            </w:pPr>
            <w:r w:rsidRPr="00D07601">
              <w:rPr>
                <w:rFonts w:cstheme="minorHAnsi"/>
                <w:sz w:val="24"/>
                <w:szCs w:val="24"/>
              </w:rPr>
              <w:t>Question</w:t>
            </w:r>
          </w:p>
        </w:tc>
        <w:tc>
          <w:tcPr>
            <w:tcW w:w="759" w:type="dxa"/>
          </w:tcPr>
          <w:p w:rsidR="003D7084" w:rsidRDefault="00D07601">
            <w:pPr>
              <w:spacing w:before="120" w:line="360" w:lineRule="auto"/>
              <w:jc w:val="center"/>
              <w:cnfStyle w:val="100000000000"/>
              <w:rPr>
                <w:rFonts w:cstheme="minorHAnsi"/>
                <w:sz w:val="24"/>
                <w:szCs w:val="24"/>
              </w:rPr>
            </w:pPr>
            <w:r w:rsidRPr="00D07601">
              <w:rPr>
                <w:rFonts w:cstheme="minorHAnsi"/>
                <w:sz w:val="24"/>
                <w:szCs w:val="24"/>
              </w:rPr>
              <w:t>Yes</w:t>
            </w:r>
          </w:p>
        </w:tc>
        <w:tc>
          <w:tcPr>
            <w:tcW w:w="759" w:type="dxa"/>
          </w:tcPr>
          <w:p w:rsidR="003D7084" w:rsidRDefault="00D07601">
            <w:pPr>
              <w:spacing w:before="120" w:line="360" w:lineRule="auto"/>
              <w:jc w:val="center"/>
              <w:cnfStyle w:val="100000000000"/>
              <w:rPr>
                <w:rFonts w:cstheme="minorHAnsi"/>
                <w:sz w:val="24"/>
                <w:szCs w:val="24"/>
              </w:rPr>
            </w:pPr>
            <w:r w:rsidRPr="00D07601">
              <w:rPr>
                <w:rFonts w:cstheme="minorHAnsi"/>
                <w:sz w:val="24"/>
                <w:szCs w:val="24"/>
              </w:rPr>
              <w:t>No</w:t>
            </w:r>
          </w:p>
        </w:tc>
        <w:tc>
          <w:tcPr>
            <w:tcW w:w="759" w:type="dxa"/>
          </w:tcPr>
          <w:p w:rsidR="003D7084" w:rsidRDefault="00D07601">
            <w:pPr>
              <w:spacing w:before="120" w:line="360" w:lineRule="auto"/>
              <w:jc w:val="center"/>
              <w:cnfStyle w:val="100000000000"/>
              <w:rPr>
                <w:rFonts w:cstheme="minorHAnsi"/>
                <w:sz w:val="24"/>
                <w:szCs w:val="24"/>
              </w:rPr>
            </w:pPr>
            <w:r w:rsidRPr="00D07601">
              <w:rPr>
                <w:rFonts w:cstheme="minorHAnsi"/>
                <w:sz w:val="24"/>
                <w:szCs w:val="24"/>
              </w:rPr>
              <w:t>N/A</w:t>
            </w:r>
          </w:p>
        </w:tc>
      </w:tr>
      <w:tr w:rsidR="009C0AD9" w:rsidRPr="00E821A8" w:rsidTr="00BA0282">
        <w:trPr>
          <w:cnfStyle w:val="000000100000"/>
        </w:trPr>
        <w:tc>
          <w:tcPr>
            <w:cnfStyle w:val="001000000000"/>
            <w:tcW w:w="8475" w:type="dxa"/>
            <w:gridSpan w:val="5"/>
          </w:tcPr>
          <w:p w:rsidR="003D7084" w:rsidRDefault="00D07601">
            <w:pPr>
              <w:spacing w:before="120" w:line="276" w:lineRule="auto"/>
              <w:rPr>
                <w:rFonts w:cstheme="minorHAnsi"/>
                <w:sz w:val="24"/>
                <w:szCs w:val="24"/>
              </w:rPr>
            </w:pPr>
            <w:r w:rsidRPr="00D07601">
              <w:rPr>
                <w:rFonts w:cstheme="minorHAnsi"/>
                <w:sz w:val="24"/>
                <w:szCs w:val="24"/>
              </w:rPr>
              <w:t>TABLES AND FIGURES</w:t>
            </w:r>
          </w:p>
        </w:tc>
      </w:tr>
      <w:tr w:rsidR="009C0AD9" w:rsidRPr="00E821A8" w:rsidTr="00BA0282">
        <w:tc>
          <w:tcPr>
            <w:cnfStyle w:val="001000000000"/>
            <w:tcW w:w="850" w:type="dxa"/>
          </w:tcPr>
          <w:p w:rsidR="003D7084" w:rsidRDefault="00D07601">
            <w:pPr>
              <w:jc w:val="center"/>
              <w:rPr>
                <w:rFonts w:cstheme="minorHAnsi"/>
                <w:b w:val="0"/>
                <w:sz w:val="24"/>
                <w:szCs w:val="24"/>
                <w:lang w:eastAsia="ja-JP"/>
              </w:rPr>
            </w:pPr>
            <w:r w:rsidRPr="00D07601">
              <w:rPr>
                <w:rFonts w:cstheme="minorHAnsi"/>
                <w:sz w:val="24"/>
                <w:szCs w:val="24"/>
                <w:lang w:eastAsia="ja-JP"/>
              </w:rPr>
              <w:t>1</w:t>
            </w:r>
          </w:p>
        </w:tc>
        <w:tc>
          <w:tcPr>
            <w:tcW w:w="5348" w:type="dxa"/>
            <w:vAlign w:val="bottom"/>
          </w:tcPr>
          <w:p w:rsidR="003D7084" w:rsidRDefault="00D07601">
            <w:pPr>
              <w:cnfStyle w:val="000000000000"/>
              <w:rPr>
                <w:rFonts w:cstheme="minorHAnsi"/>
                <w:sz w:val="24"/>
                <w:szCs w:val="24"/>
                <w:lang w:eastAsia="ja-JP"/>
              </w:rPr>
            </w:pPr>
            <w:r w:rsidRPr="00D07601">
              <w:rPr>
                <w:rFonts w:cstheme="minorHAnsi"/>
                <w:sz w:val="24"/>
                <w:szCs w:val="24"/>
                <w:lang w:eastAsia="ja-JP"/>
              </w:rPr>
              <w:t>Does every table column, including the stub column, have a heading?</w:t>
            </w:r>
          </w:p>
        </w:tc>
        <w:tc>
          <w:tcPr>
            <w:tcW w:w="759" w:type="dxa"/>
            <w:vAlign w:val="bottom"/>
          </w:tcPr>
          <w:p w:rsidR="003D7084" w:rsidRDefault="00E524BC">
            <w:pPr>
              <w:cnfStyle w:val="000000000000"/>
              <w:rPr>
                <w:rFonts w:cstheme="minorHAnsi"/>
                <w:sz w:val="24"/>
                <w:szCs w:val="24"/>
                <w:lang w:eastAsia="ja-JP"/>
              </w:rPr>
            </w:pPr>
            <w:r w:rsidRPr="00E821A8">
              <w:rPr>
                <w:rFonts w:cstheme="minorHAnsi"/>
                <w:sz w:val="24"/>
                <w:szCs w:val="24"/>
                <w:lang w:eastAsia="ja-JP"/>
              </w:rPr>
              <w:t>X</w:t>
            </w:r>
          </w:p>
        </w:tc>
        <w:tc>
          <w:tcPr>
            <w:tcW w:w="759" w:type="dxa"/>
            <w:vAlign w:val="bottom"/>
          </w:tcPr>
          <w:p w:rsidR="003D7084" w:rsidRDefault="003D7084">
            <w:pPr>
              <w:cnfStyle w:val="000000000000"/>
              <w:rPr>
                <w:rFonts w:cstheme="minorHAnsi"/>
                <w:sz w:val="24"/>
                <w:szCs w:val="24"/>
                <w:lang w:eastAsia="ja-JP"/>
              </w:rPr>
            </w:pPr>
          </w:p>
        </w:tc>
        <w:tc>
          <w:tcPr>
            <w:tcW w:w="759" w:type="dxa"/>
            <w:vAlign w:val="bottom"/>
          </w:tcPr>
          <w:p w:rsidR="003D7084" w:rsidRDefault="003D7084">
            <w:pPr>
              <w:cnfStyle w:val="000000000000"/>
              <w:rPr>
                <w:rFonts w:cstheme="minorHAnsi"/>
                <w:sz w:val="24"/>
                <w:szCs w:val="24"/>
                <w:lang w:eastAsia="ja-JP"/>
              </w:rPr>
            </w:pPr>
          </w:p>
        </w:tc>
      </w:tr>
      <w:tr w:rsidR="009C0AD9" w:rsidRPr="00E821A8" w:rsidTr="00BA0282">
        <w:trPr>
          <w:cnfStyle w:val="000000100000"/>
        </w:trPr>
        <w:tc>
          <w:tcPr>
            <w:cnfStyle w:val="001000000000"/>
            <w:tcW w:w="850" w:type="dxa"/>
          </w:tcPr>
          <w:p w:rsidR="003D7084" w:rsidRDefault="00D07601">
            <w:pPr>
              <w:jc w:val="center"/>
              <w:rPr>
                <w:rFonts w:cstheme="minorHAnsi"/>
                <w:b w:val="0"/>
                <w:sz w:val="24"/>
                <w:szCs w:val="24"/>
                <w:lang w:eastAsia="ja-JP"/>
              </w:rPr>
            </w:pPr>
            <w:r w:rsidRPr="00D07601">
              <w:rPr>
                <w:rFonts w:cstheme="minorHAnsi"/>
                <w:sz w:val="24"/>
                <w:szCs w:val="24"/>
                <w:lang w:eastAsia="ja-JP"/>
              </w:rPr>
              <w:lastRenderedPageBreak/>
              <w:t>2</w:t>
            </w:r>
          </w:p>
        </w:tc>
        <w:tc>
          <w:tcPr>
            <w:tcW w:w="5348" w:type="dxa"/>
            <w:vAlign w:val="bottom"/>
          </w:tcPr>
          <w:p w:rsidR="003D7084" w:rsidRDefault="00D07601">
            <w:pPr>
              <w:cnfStyle w:val="000000100000"/>
              <w:rPr>
                <w:rFonts w:cstheme="minorHAnsi"/>
                <w:sz w:val="24"/>
                <w:szCs w:val="24"/>
                <w:lang w:eastAsia="ja-JP"/>
              </w:rPr>
            </w:pPr>
            <w:r w:rsidRPr="00D07601">
              <w:rPr>
                <w:rFonts w:cstheme="minorHAnsi"/>
                <w:sz w:val="24"/>
                <w:szCs w:val="24"/>
                <w:lang w:eastAsia="ja-JP"/>
              </w:rPr>
              <w:t>Are all tables referred to in text?</w:t>
            </w:r>
          </w:p>
        </w:tc>
        <w:tc>
          <w:tcPr>
            <w:tcW w:w="759" w:type="dxa"/>
            <w:vAlign w:val="bottom"/>
          </w:tcPr>
          <w:p w:rsidR="003D7084" w:rsidRDefault="00E524BC">
            <w:pPr>
              <w:cnfStyle w:val="000000100000"/>
              <w:rPr>
                <w:rFonts w:cstheme="minorHAnsi"/>
                <w:sz w:val="24"/>
                <w:szCs w:val="24"/>
                <w:lang w:eastAsia="ja-JP"/>
              </w:rPr>
            </w:pPr>
            <w:r w:rsidRPr="00E821A8">
              <w:rPr>
                <w:rFonts w:cstheme="minorHAnsi"/>
                <w:sz w:val="24"/>
                <w:szCs w:val="24"/>
                <w:lang w:eastAsia="ja-JP"/>
              </w:rPr>
              <w:t>X</w:t>
            </w:r>
          </w:p>
        </w:tc>
        <w:tc>
          <w:tcPr>
            <w:tcW w:w="759" w:type="dxa"/>
            <w:vAlign w:val="bottom"/>
          </w:tcPr>
          <w:p w:rsidR="003D7084" w:rsidRDefault="003D7084">
            <w:pPr>
              <w:cnfStyle w:val="000000100000"/>
              <w:rPr>
                <w:rFonts w:cstheme="minorHAnsi"/>
                <w:sz w:val="24"/>
                <w:szCs w:val="24"/>
                <w:lang w:eastAsia="ja-JP"/>
              </w:rPr>
            </w:pPr>
          </w:p>
        </w:tc>
        <w:tc>
          <w:tcPr>
            <w:tcW w:w="759" w:type="dxa"/>
            <w:vAlign w:val="bottom"/>
          </w:tcPr>
          <w:p w:rsidR="003D7084" w:rsidRDefault="003D7084">
            <w:pPr>
              <w:cnfStyle w:val="000000100000"/>
              <w:rPr>
                <w:rFonts w:cstheme="minorHAnsi"/>
                <w:sz w:val="24"/>
                <w:szCs w:val="24"/>
                <w:lang w:eastAsia="ja-JP"/>
              </w:rPr>
            </w:pPr>
          </w:p>
        </w:tc>
      </w:tr>
      <w:tr w:rsidR="009C0AD9" w:rsidRPr="00E821A8" w:rsidTr="00BA0282">
        <w:tc>
          <w:tcPr>
            <w:cnfStyle w:val="001000000000"/>
            <w:tcW w:w="850" w:type="dxa"/>
          </w:tcPr>
          <w:p w:rsidR="003D7084" w:rsidRDefault="00D07601">
            <w:pPr>
              <w:jc w:val="center"/>
              <w:rPr>
                <w:rFonts w:cstheme="minorHAnsi"/>
                <w:b w:val="0"/>
                <w:sz w:val="24"/>
                <w:szCs w:val="24"/>
                <w:lang w:eastAsia="ja-JP"/>
              </w:rPr>
            </w:pPr>
            <w:r w:rsidRPr="00D07601">
              <w:rPr>
                <w:rFonts w:cstheme="minorHAnsi"/>
                <w:sz w:val="24"/>
                <w:szCs w:val="24"/>
                <w:lang w:eastAsia="ja-JP"/>
              </w:rPr>
              <w:t>3</w:t>
            </w:r>
          </w:p>
        </w:tc>
        <w:tc>
          <w:tcPr>
            <w:tcW w:w="5348" w:type="dxa"/>
            <w:vAlign w:val="bottom"/>
          </w:tcPr>
          <w:p w:rsidR="003D7084" w:rsidRDefault="00D07601">
            <w:pPr>
              <w:cnfStyle w:val="000000000000"/>
              <w:rPr>
                <w:rFonts w:cstheme="minorHAnsi"/>
                <w:sz w:val="24"/>
                <w:szCs w:val="24"/>
                <w:lang w:eastAsia="ja-JP"/>
              </w:rPr>
            </w:pPr>
            <w:r w:rsidRPr="00D07601">
              <w:rPr>
                <w:rFonts w:cstheme="minorHAnsi"/>
                <w:sz w:val="24"/>
                <w:szCs w:val="24"/>
                <w:lang w:eastAsia="ja-JP"/>
              </w:rPr>
              <w:t>Are the elements in the figures large enough to remain legible after the figure has been reduced to the width of a journal column or page?</w:t>
            </w:r>
          </w:p>
        </w:tc>
        <w:tc>
          <w:tcPr>
            <w:tcW w:w="759" w:type="dxa"/>
            <w:vAlign w:val="bottom"/>
          </w:tcPr>
          <w:p w:rsidR="003D7084" w:rsidRDefault="00E524BC">
            <w:pPr>
              <w:cnfStyle w:val="000000000000"/>
              <w:rPr>
                <w:rFonts w:cstheme="minorHAnsi"/>
                <w:sz w:val="24"/>
                <w:szCs w:val="24"/>
                <w:lang w:eastAsia="ja-JP"/>
              </w:rPr>
            </w:pPr>
            <w:r w:rsidRPr="00E821A8">
              <w:rPr>
                <w:rFonts w:cstheme="minorHAnsi"/>
                <w:sz w:val="24"/>
                <w:szCs w:val="24"/>
                <w:lang w:eastAsia="ja-JP"/>
              </w:rPr>
              <w:t>X</w:t>
            </w:r>
          </w:p>
        </w:tc>
        <w:tc>
          <w:tcPr>
            <w:tcW w:w="759" w:type="dxa"/>
            <w:vAlign w:val="bottom"/>
          </w:tcPr>
          <w:p w:rsidR="003D7084" w:rsidRDefault="003D7084">
            <w:pPr>
              <w:cnfStyle w:val="000000000000"/>
              <w:rPr>
                <w:rFonts w:cstheme="minorHAnsi"/>
                <w:sz w:val="24"/>
                <w:szCs w:val="24"/>
                <w:lang w:eastAsia="ja-JP"/>
              </w:rPr>
            </w:pPr>
          </w:p>
        </w:tc>
        <w:tc>
          <w:tcPr>
            <w:tcW w:w="759" w:type="dxa"/>
            <w:vAlign w:val="bottom"/>
          </w:tcPr>
          <w:p w:rsidR="003D7084" w:rsidRDefault="003D7084">
            <w:pPr>
              <w:cnfStyle w:val="000000000000"/>
              <w:rPr>
                <w:rFonts w:cstheme="minorHAnsi"/>
                <w:sz w:val="24"/>
                <w:szCs w:val="24"/>
                <w:lang w:eastAsia="ja-JP"/>
              </w:rPr>
            </w:pPr>
          </w:p>
        </w:tc>
      </w:tr>
      <w:tr w:rsidR="009C0AD9" w:rsidRPr="00E821A8" w:rsidTr="00BA0282">
        <w:trPr>
          <w:cnfStyle w:val="000000100000"/>
        </w:trPr>
        <w:tc>
          <w:tcPr>
            <w:cnfStyle w:val="001000000000"/>
            <w:tcW w:w="850" w:type="dxa"/>
          </w:tcPr>
          <w:p w:rsidR="003D7084" w:rsidRDefault="00D07601">
            <w:pPr>
              <w:jc w:val="center"/>
              <w:rPr>
                <w:rFonts w:cstheme="minorHAnsi"/>
                <w:b w:val="0"/>
                <w:sz w:val="24"/>
                <w:szCs w:val="24"/>
                <w:lang w:eastAsia="ja-JP"/>
              </w:rPr>
            </w:pPr>
            <w:r w:rsidRPr="00D07601">
              <w:rPr>
                <w:rFonts w:cstheme="minorHAnsi"/>
                <w:sz w:val="24"/>
                <w:szCs w:val="24"/>
                <w:lang w:eastAsia="ja-JP"/>
              </w:rPr>
              <w:t>4</w:t>
            </w:r>
          </w:p>
        </w:tc>
        <w:tc>
          <w:tcPr>
            <w:tcW w:w="5348" w:type="dxa"/>
            <w:vAlign w:val="bottom"/>
          </w:tcPr>
          <w:p w:rsidR="003D7084" w:rsidRDefault="00D07601">
            <w:pPr>
              <w:cnfStyle w:val="000000100000"/>
              <w:rPr>
                <w:rFonts w:cstheme="minorHAnsi"/>
                <w:sz w:val="24"/>
                <w:szCs w:val="24"/>
                <w:lang w:eastAsia="ja-JP"/>
              </w:rPr>
            </w:pPr>
            <w:r w:rsidRPr="00D07601">
              <w:rPr>
                <w:rFonts w:cstheme="minorHAnsi"/>
                <w:sz w:val="24"/>
                <w:szCs w:val="24"/>
                <w:lang w:eastAsia="ja-JP"/>
              </w:rPr>
              <w:t>Is lettering in a figure no smaller than 8 points and no larger than 14 points?</w:t>
            </w:r>
          </w:p>
        </w:tc>
        <w:tc>
          <w:tcPr>
            <w:tcW w:w="759" w:type="dxa"/>
            <w:vAlign w:val="bottom"/>
          </w:tcPr>
          <w:p w:rsidR="003D7084" w:rsidRDefault="00E524BC">
            <w:pPr>
              <w:cnfStyle w:val="000000100000"/>
              <w:rPr>
                <w:rFonts w:cstheme="minorHAnsi"/>
                <w:sz w:val="24"/>
                <w:szCs w:val="24"/>
                <w:lang w:eastAsia="ja-JP"/>
              </w:rPr>
            </w:pPr>
            <w:r w:rsidRPr="00E821A8">
              <w:rPr>
                <w:rFonts w:cstheme="minorHAnsi"/>
                <w:sz w:val="24"/>
                <w:szCs w:val="24"/>
                <w:lang w:eastAsia="ja-JP"/>
              </w:rPr>
              <w:t>X</w:t>
            </w:r>
          </w:p>
        </w:tc>
        <w:tc>
          <w:tcPr>
            <w:tcW w:w="759" w:type="dxa"/>
            <w:vAlign w:val="bottom"/>
          </w:tcPr>
          <w:p w:rsidR="003D7084" w:rsidRDefault="003D7084">
            <w:pPr>
              <w:cnfStyle w:val="000000100000"/>
              <w:rPr>
                <w:rFonts w:cstheme="minorHAnsi"/>
                <w:sz w:val="24"/>
                <w:szCs w:val="24"/>
                <w:lang w:eastAsia="ja-JP"/>
              </w:rPr>
            </w:pPr>
          </w:p>
        </w:tc>
        <w:tc>
          <w:tcPr>
            <w:tcW w:w="759" w:type="dxa"/>
            <w:vAlign w:val="bottom"/>
          </w:tcPr>
          <w:p w:rsidR="003D7084" w:rsidRDefault="003D7084">
            <w:pPr>
              <w:cnfStyle w:val="000000100000"/>
              <w:rPr>
                <w:rFonts w:cstheme="minorHAnsi"/>
                <w:sz w:val="24"/>
                <w:szCs w:val="24"/>
                <w:lang w:eastAsia="ja-JP"/>
              </w:rPr>
            </w:pPr>
          </w:p>
        </w:tc>
      </w:tr>
      <w:tr w:rsidR="009C0AD9" w:rsidRPr="00E821A8" w:rsidTr="00BA0282">
        <w:tc>
          <w:tcPr>
            <w:cnfStyle w:val="001000000000"/>
            <w:tcW w:w="850" w:type="dxa"/>
          </w:tcPr>
          <w:p w:rsidR="003D7084" w:rsidRDefault="00D07601">
            <w:pPr>
              <w:jc w:val="center"/>
              <w:rPr>
                <w:rFonts w:cstheme="minorHAnsi"/>
                <w:b w:val="0"/>
                <w:sz w:val="24"/>
                <w:szCs w:val="24"/>
                <w:lang w:eastAsia="ja-JP"/>
              </w:rPr>
            </w:pPr>
            <w:r w:rsidRPr="00D07601">
              <w:rPr>
                <w:rFonts w:cstheme="minorHAnsi"/>
                <w:sz w:val="24"/>
                <w:szCs w:val="24"/>
                <w:lang w:eastAsia="ja-JP"/>
              </w:rPr>
              <w:t>5</w:t>
            </w:r>
          </w:p>
        </w:tc>
        <w:tc>
          <w:tcPr>
            <w:tcW w:w="5348" w:type="dxa"/>
            <w:vAlign w:val="bottom"/>
          </w:tcPr>
          <w:p w:rsidR="003D7084" w:rsidRDefault="00D07601">
            <w:pPr>
              <w:cnfStyle w:val="000000000000"/>
              <w:rPr>
                <w:rFonts w:cstheme="minorHAnsi"/>
                <w:sz w:val="24"/>
                <w:szCs w:val="24"/>
                <w:lang w:eastAsia="ja-JP"/>
              </w:rPr>
            </w:pPr>
            <w:r w:rsidRPr="00D07601">
              <w:rPr>
                <w:rFonts w:cstheme="minorHAnsi"/>
                <w:sz w:val="24"/>
                <w:szCs w:val="24"/>
                <w:lang w:eastAsia="ja-JP"/>
              </w:rPr>
              <w:t>Are the figures being submitted in a file format acceptable to the publisher?</w:t>
            </w:r>
          </w:p>
        </w:tc>
        <w:tc>
          <w:tcPr>
            <w:tcW w:w="759" w:type="dxa"/>
            <w:vAlign w:val="bottom"/>
          </w:tcPr>
          <w:p w:rsidR="003D7084" w:rsidRDefault="00E524BC">
            <w:pPr>
              <w:cnfStyle w:val="000000000000"/>
              <w:rPr>
                <w:rFonts w:cstheme="minorHAnsi"/>
                <w:sz w:val="24"/>
                <w:szCs w:val="24"/>
                <w:lang w:eastAsia="ja-JP"/>
              </w:rPr>
            </w:pPr>
            <w:r w:rsidRPr="00E821A8">
              <w:rPr>
                <w:rFonts w:cstheme="minorHAnsi"/>
                <w:sz w:val="24"/>
                <w:szCs w:val="24"/>
                <w:lang w:eastAsia="ja-JP"/>
              </w:rPr>
              <w:t>X</w:t>
            </w:r>
          </w:p>
        </w:tc>
        <w:tc>
          <w:tcPr>
            <w:tcW w:w="759" w:type="dxa"/>
            <w:vAlign w:val="bottom"/>
          </w:tcPr>
          <w:p w:rsidR="003D7084" w:rsidRDefault="003D7084">
            <w:pPr>
              <w:cnfStyle w:val="000000000000"/>
              <w:rPr>
                <w:rFonts w:cstheme="minorHAnsi"/>
                <w:sz w:val="24"/>
                <w:szCs w:val="24"/>
                <w:lang w:eastAsia="ja-JP"/>
              </w:rPr>
            </w:pPr>
          </w:p>
        </w:tc>
        <w:tc>
          <w:tcPr>
            <w:tcW w:w="759" w:type="dxa"/>
            <w:vAlign w:val="bottom"/>
          </w:tcPr>
          <w:p w:rsidR="003D7084" w:rsidRDefault="003D7084">
            <w:pPr>
              <w:cnfStyle w:val="000000000000"/>
              <w:rPr>
                <w:rFonts w:cstheme="minorHAnsi"/>
                <w:sz w:val="24"/>
                <w:szCs w:val="24"/>
                <w:lang w:eastAsia="ja-JP"/>
              </w:rPr>
            </w:pPr>
          </w:p>
        </w:tc>
      </w:tr>
      <w:tr w:rsidR="009C0AD9" w:rsidRPr="00E821A8" w:rsidTr="00BA0282">
        <w:trPr>
          <w:cnfStyle w:val="000000100000"/>
        </w:trPr>
        <w:tc>
          <w:tcPr>
            <w:cnfStyle w:val="001000000000"/>
            <w:tcW w:w="850" w:type="dxa"/>
          </w:tcPr>
          <w:p w:rsidR="003D7084" w:rsidRDefault="00D07601">
            <w:pPr>
              <w:jc w:val="center"/>
              <w:rPr>
                <w:rFonts w:cstheme="minorHAnsi"/>
                <w:b w:val="0"/>
                <w:sz w:val="24"/>
                <w:szCs w:val="24"/>
                <w:lang w:eastAsia="ja-JP"/>
              </w:rPr>
            </w:pPr>
            <w:r w:rsidRPr="00D07601">
              <w:rPr>
                <w:rFonts w:cstheme="minorHAnsi"/>
                <w:sz w:val="24"/>
                <w:szCs w:val="24"/>
                <w:lang w:eastAsia="ja-JP"/>
              </w:rPr>
              <w:t>6</w:t>
            </w:r>
          </w:p>
        </w:tc>
        <w:tc>
          <w:tcPr>
            <w:tcW w:w="5348" w:type="dxa"/>
            <w:vAlign w:val="bottom"/>
          </w:tcPr>
          <w:p w:rsidR="003D7084" w:rsidRDefault="00D07601">
            <w:pPr>
              <w:cnfStyle w:val="000000100000"/>
              <w:rPr>
                <w:rFonts w:cstheme="minorHAnsi"/>
                <w:sz w:val="24"/>
                <w:szCs w:val="24"/>
                <w:lang w:eastAsia="ja-JP"/>
              </w:rPr>
            </w:pPr>
            <w:r w:rsidRPr="00D07601">
              <w:rPr>
                <w:rFonts w:cstheme="minorHAnsi"/>
                <w:sz w:val="24"/>
                <w:szCs w:val="24"/>
                <w:lang w:eastAsia="ja-JP"/>
              </w:rPr>
              <w:t>Has the figure been prepared at a resolution sufficient to produce a high-quality image?</w:t>
            </w:r>
          </w:p>
        </w:tc>
        <w:tc>
          <w:tcPr>
            <w:tcW w:w="759" w:type="dxa"/>
            <w:vAlign w:val="bottom"/>
          </w:tcPr>
          <w:p w:rsidR="003D7084" w:rsidRDefault="00E524BC">
            <w:pPr>
              <w:cnfStyle w:val="000000100000"/>
              <w:rPr>
                <w:rFonts w:cstheme="minorHAnsi"/>
                <w:sz w:val="24"/>
                <w:szCs w:val="24"/>
                <w:lang w:eastAsia="ja-JP"/>
              </w:rPr>
            </w:pPr>
            <w:r w:rsidRPr="00E821A8">
              <w:rPr>
                <w:rFonts w:cstheme="minorHAnsi"/>
                <w:sz w:val="24"/>
                <w:szCs w:val="24"/>
                <w:lang w:eastAsia="ja-JP"/>
              </w:rPr>
              <w:t>X</w:t>
            </w:r>
          </w:p>
        </w:tc>
        <w:tc>
          <w:tcPr>
            <w:tcW w:w="759" w:type="dxa"/>
            <w:vAlign w:val="bottom"/>
          </w:tcPr>
          <w:p w:rsidR="003D7084" w:rsidRDefault="003D7084">
            <w:pPr>
              <w:cnfStyle w:val="000000100000"/>
              <w:rPr>
                <w:rFonts w:cstheme="minorHAnsi"/>
                <w:sz w:val="24"/>
                <w:szCs w:val="24"/>
                <w:lang w:eastAsia="ja-JP"/>
              </w:rPr>
            </w:pPr>
          </w:p>
        </w:tc>
        <w:tc>
          <w:tcPr>
            <w:tcW w:w="759" w:type="dxa"/>
            <w:vAlign w:val="bottom"/>
          </w:tcPr>
          <w:p w:rsidR="003D7084" w:rsidRDefault="003D7084">
            <w:pPr>
              <w:cnfStyle w:val="000000100000"/>
              <w:rPr>
                <w:rFonts w:cstheme="minorHAnsi"/>
                <w:sz w:val="24"/>
                <w:szCs w:val="24"/>
                <w:lang w:eastAsia="ja-JP"/>
              </w:rPr>
            </w:pPr>
          </w:p>
        </w:tc>
      </w:tr>
      <w:tr w:rsidR="009C0AD9" w:rsidRPr="00E821A8" w:rsidTr="00BA0282">
        <w:tc>
          <w:tcPr>
            <w:cnfStyle w:val="001000000000"/>
            <w:tcW w:w="850" w:type="dxa"/>
          </w:tcPr>
          <w:p w:rsidR="003D7084" w:rsidRDefault="00D07601">
            <w:pPr>
              <w:jc w:val="center"/>
              <w:rPr>
                <w:rFonts w:cstheme="minorHAnsi"/>
                <w:b w:val="0"/>
                <w:sz w:val="24"/>
                <w:szCs w:val="24"/>
                <w:lang w:eastAsia="ja-JP"/>
              </w:rPr>
            </w:pPr>
            <w:r w:rsidRPr="00D07601">
              <w:rPr>
                <w:rFonts w:cstheme="minorHAnsi"/>
                <w:sz w:val="24"/>
                <w:szCs w:val="24"/>
                <w:lang w:eastAsia="ja-JP"/>
              </w:rPr>
              <w:t>7</w:t>
            </w:r>
          </w:p>
        </w:tc>
        <w:tc>
          <w:tcPr>
            <w:tcW w:w="5348" w:type="dxa"/>
            <w:vAlign w:val="bottom"/>
          </w:tcPr>
          <w:p w:rsidR="003D7084" w:rsidRDefault="00D07601">
            <w:pPr>
              <w:cnfStyle w:val="000000000000"/>
              <w:rPr>
                <w:rFonts w:cstheme="minorHAnsi"/>
                <w:sz w:val="24"/>
                <w:szCs w:val="24"/>
                <w:lang w:eastAsia="ja-JP"/>
              </w:rPr>
            </w:pPr>
            <w:r w:rsidRPr="00D07601">
              <w:rPr>
                <w:rFonts w:cstheme="minorHAnsi"/>
                <w:sz w:val="24"/>
                <w:szCs w:val="24"/>
                <w:lang w:eastAsia="ja-JP"/>
              </w:rPr>
              <w:t>Are all figures numbered consecutively with Arabic numerals?</w:t>
            </w:r>
          </w:p>
        </w:tc>
        <w:tc>
          <w:tcPr>
            <w:tcW w:w="759" w:type="dxa"/>
            <w:vAlign w:val="bottom"/>
          </w:tcPr>
          <w:p w:rsidR="003D7084" w:rsidRDefault="00E524BC">
            <w:pPr>
              <w:cnfStyle w:val="000000000000"/>
              <w:rPr>
                <w:rFonts w:cstheme="minorHAnsi"/>
                <w:sz w:val="24"/>
                <w:szCs w:val="24"/>
                <w:lang w:eastAsia="ja-JP"/>
              </w:rPr>
            </w:pPr>
            <w:r w:rsidRPr="00E821A8">
              <w:rPr>
                <w:rFonts w:cstheme="minorHAnsi"/>
                <w:sz w:val="24"/>
                <w:szCs w:val="24"/>
                <w:lang w:eastAsia="ja-JP"/>
              </w:rPr>
              <w:t>X</w:t>
            </w:r>
          </w:p>
        </w:tc>
        <w:tc>
          <w:tcPr>
            <w:tcW w:w="759" w:type="dxa"/>
            <w:vAlign w:val="bottom"/>
          </w:tcPr>
          <w:p w:rsidR="003D7084" w:rsidRDefault="003D7084">
            <w:pPr>
              <w:cnfStyle w:val="000000000000"/>
              <w:rPr>
                <w:rFonts w:cstheme="minorHAnsi"/>
                <w:sz w:val="24"/>
                <w:szCs w:val="24"/>
                <w:lang w:eastAsia="ja-JP"/>
              </w:rPr>
            </w:pPr>
          </w:p>
        </w:tc>
        <w:tc>
          <w:tcPr>
            <w:tcW w:w="759" w:type="dxa"/>
            <w:vAlign w:val="bottom"/>
          </w:tcPr>
          <w:p w:rsidR="003D7084" w:rsidRDefault="003D7084">
            <w:pPr>
              <w:cnfStyle w:val="000000000000"/>
              <w:rPr>
                <w:rFonts w:cstheme="minorHAnsi"/>
                <w:sz w:val="24"/>
                <w:szCs w:val="24"/>
                <w:lang w:eastAsia="ja-JP"/>
              </w:rPr>
            </w:pPr>
          </w:p>
        </w:tc>
      </w:tr>
      <w:tr w:rsidR="009C0AD9" w:rsidRPr="00E821A8" w:rsidTr="00BA0282">
        <w:trPr>
          <w:cnfStyle w:val="000000100000"/>
        </w:trPr>
        <w:tc>
          <w:tcPr>
            <w:cnfStyle w:val="001000000000"/>
            <w:tcW w:w="850" w:type="dxa"/>
          </w:tcPr>
          <w:p w:rsidR="003D7084" w:rsidRDefault="00D07601">
            <w:pPr>
              <w:jc w:val="center"/>
              <w:rPr>
                <w:rFonts w:cstheme="minorHAnsi"/>
                <w:b w:val="0"/>
                <w:sz w:val="24"/>
                <w:szCs w:val="24"/>
                <w:lang w:eastAsia="ja-JP"/>
              </w:rPr>
            </w:pPr>
            <w:r w:rsidRPr="00D07601">
              <w:rPr>
                <w:rFonts w:cstheme="minorHAnsi"/>
                <w:sz w:val="24"/>
                <w:szCs w:val="24"/>
                <w:lang w:eastAsia="ja-JP"/>
              </w:rPr>
              <w:t>8</w:t>
            </w:r>
          </w:p>
        </w:tc>
        <w:tc>
          <w:tcPr>
            <w:tcW w:w="5348" w:type="dxa"/>
            <w:vAlign w:val="bottom"/>
          </w:tcPr>
          <w:p w:rsidR="003D7084" w:rsidRDefault="00D07601">
            <w:pPr>
              <w:cnfStyle w:val="000000100000"/>
              <w:rPr>
                <w:rFonts w:cstheme="minorHAnsi"/>
                <w:sz w:val="24"/>
                <w:szCs w:val="24"/>
                <w:lang w:eastAsia="ja-JP"/>
              </w:rPr>
            </w:pPr>
            <w:r w:rsidRPr="00D07601">
              <w:rPr>
                <w:rFonts w:cstheme="minorHAnsi"/>
                <w:sz w:val="24"/>
                <w:szCs w:val="24"/>
                <w:lang w:eastAsia="ja-JP"/>
              </w:rPr>
              <w:t>Are all figures and tables mentioned in the text and numbered in the order in which they are mentioned?</w:t>
            </w:r>
          </w:p>
        </w:tc>
        <w:tc>
          <w:tcPr>
            <w:tcW w:w="759" w:type="dxa"/>
            <w:vAlign w:val="bottom"/>
          </w:tcPr>
          <w:p w:rsidR="003D7084" w:rsidRDefault="00E524BC">
            <w:pPr>
              <w:cnfStyle w:val="000000100000"/>
              <w:rPr>
                <w:rFonts w:cstheme="minorHAnsi"/>
                <w:sz w:val="24"/>
                <w:szCs w:val="24"/>
                <w:lang w:eastAsia="ja-JP"/>
              </w:rPr>
            </w:pPr>
            <w:r w:rsidRPr="00E821A8">
              <w:rPr>
                <w:rFonts w:cstheme="minorHAnsi"/>
                <w:sz w:val="24"/>
                <w:szCs w:val="24"/>
                <w:lang w:eastAsia="ja-JP"/>
              </w:rPr>
              <w:t>X</w:t>
            </w:r>
          </w:p>
        </w:tc>
        <w:tc>
          <w:tcPr>
            <w:tcW w:w="759" w:type="dxa"/>
            <w:vAlign w:val="bottom"/>
          </w:tcPr>
          <w:p w:rsidR="003D7084" w:rsidRDefault="003D7084">
            <w:pPr>
              <w:cnfStyle w:val="000000100000"/>
              <w:rPr>
                <w:rFonts w:cstheme="minorHAnsi"/>
                <w:sz w:val="24"/>
                <w:szCs w:val="24"/>
                <w:lang w:eastAsia="ja-JP"/>
              </w:rPr>
            </w:pPr>
          </w:p>
        </w:tc>
        <w:tc>
          <w:tcPr>
            <w:tcW w:w="759" w:type="dxa"/>
            <w:vAlign w:val="bottom"/>
          </w:tcPr>
          <w:p w:rsidR="003D7084" w:rsidRDefault="003D7084">
            <w:pPr>
              <w:cnfStyle w:val="000000100000"/>
              <w:rPr>
                <w:rFonts w:cstheme="minorHAnsi"/>
                <w:sz w:val="24"/>
                <w:szCs w:val="24"/>
                <w:lang w:eastAsia="ja-JP"/>
              </w:rPr>
            </w:pPr>
          </w:p>
        </w:tc>
      </w:tr>
      <w:tr w:rsidR="009C0AD9" w:rsidRPr="00E821A8" w:rsidTr="00BA0282">
        <w:tc>
          <w:tcPr>
            <w:cnfStyle w:val="001000000000"/>
            <w:tcW w:w="8475" w:type="dxa"/>
            <w:gridSpan w:val="5"/>
          </w:tcPr>
          <w:p w:rsidR="003D7084" w:rsidRDefault="00D07601">
            <w:pPr>
              <w:spacing w:before="120" w:line="276" w:lineRule="auto"/>
              <w:rPr>
                <w:rFonts w:cstheme="minorHAnsi"/>
                <w:sz w:val="24"/>
                <w:szCs w:val="24"/>
              </w:rPr>
            </w:pPr>
            <w:r w:rsidRPr="00D07601">
              <w:rPr>
                <w:rFonts w:cstheme="minorHAnsi"/>
                <w:sz w:val="24"/>
                <w:szCs w:val="24"/>
              </w:rPr>
              <w:t>REFERENCES</w:t>
            </w:r>
          </w:p>
        </w:tc>
      </w:tr>
      <w:tr w:rsidR="009C0AD9" w:rsidRPr="00E821A8" w:rsidTr="00BA0282">
        <w:trPr>
          <w:cnfStyle w:val="000000100000"/>
        </w:trPr>
        <w:tc>
          <w:tcPr>
            <w:cnfStyle w:val="001000000000"/>
            <w:tcW w:w="850" w:type="dxa"/>
          </w:tcPr>
          <w:p w:rsidR="003D7084" w:rsidRDefault="00D07601">
            <w:pPr>
              <w:jc w:val="center"/>
              <w:rPr>
                <w:rFonts w:cstheme="minorHAnsi"/>
                <w:b w:val="0"/>
                <w:sz w:val="24"/>
                <w:szCs w:val="24"/>
                <w:lang w:eastAsia="ja-JP"/>
              </w:rPr>
            </w:pPr>
            <w:r w:rsidRPr="00D07601">
              <w:rPr>
                <w:rFonts w:cstheme="minorHAnsi"/>
                <w:sz w:val="24"/>
                <w:szCs w:val="24"/>
                <w:lang w:eastAsia="ja-JP"/>
              </w:rPr>
              <w:t>1</w:t>
            </w:r>
          </w:p>
        </w:tc>
        <w:tc>
          <w:tcPr>
            <w:tcW w:w="5348" w:type="dxa"/>
            <w:vAlign w:val="bottom"/>
          </w:tcPr>
          <w:p w:rsidR="003D7084" w:rsidRDefault="00D07601">
            <w:pPr>
              <w:cnfStyle w:val="000000100000"/>
              <w:rPr>
                <w:rFonts w:cstheme="minorHAnsi"/>
                <w:sz w:val="24"/>
                <w:szCs w:val="24"/>
                <w:lang w:eastAsia="ja-JP"/>
              </w:rPr>
            </w:pPr>
            <w:r w:rsidRPr="00D07601">
              <w:rPr>
                <w:rFonts w:cstheme="minorHAnsi"/>
                <w:sz w:val="24"/>
                <w:szCs w:val="24"/>
                <w:lang w:eastAsia="ja-JP"/>
              </w:rPr>
              <w:t>Are references cited both in text and in the reference list?</w:t>
            </w:r>
          </w:p>
        </w:tc>
        <w:tc>
          <w:tcPr>
            <w:tcW w:w="759" w:type="dxa"/>
            <w:vAlign w:val="bottom"/>
          </w:tcPr>
          <w:p w:rsidR="003D7084" w:rsidRDefault="00D07601">
            <w:pPr>
              <w:jc w:val="center"/>
              <w:cnfStyle w:val="000000100000"/>
              <w:rPr>
                <w:rFonts w:cstheme="minorHAnsi"/>
                <w:sz w:val="24"/>
                <w:szCs w:val="24"/>
                <w:lang w:eastAsia="ja-JP"/>
              </w:rPr>
            </w:pPr>
            <w:r w:rsidRPr="00D07601">
              <w:rPr>
                <w:rFonts w:cstheme="minorHAnsi"/>
                <w:sz w:val="24"/>
                <w:szCs w:val="24"/>
                <w:lang w:eastAsia="ja-JP"/>
              </w:rPr>
              <w:t> </w:t>
            </w:r>
          </w:p>
        </w:tc>
        <w:tc>
          <w:tcPr>
            <w:tcW w:w="759" w:type="dxa"/>
            <w:vAlign w:val="bottom"/>
          </w:tcPr>
          <w:p w:rsidR="003D7084" w:rsidRDefault="00D07601">
            <w:pPr>
              <w:jc w:val="center"/>
              <w:cnfStyle w:val="000000100000"/>
              <w:rPr>
                <w:rFonts w:cstheme="minorHAnsi"/>
                <w:sz w:val="24"/>
                <w:szCs w:val="24"/>
                <w:lang w:eastAsia="ja-JP"/>
              </w:rPr>
            </w:pPr>
            <w:r w:rsidRPr="00D07601">
              <w:rPr>
                <w:rFonts w:cstheme="minorHAnsi"/>
                <w:sz w:val="24"/>
                <w:szCs w:val="24"/>
                <w:lang w:eastAsia="ja-JP"/>
              </w:rPr>
              <w:t> </w:t>
            </w:r>
          </w:p>
        </w:tc>
        <w:tc>
          <w:tcPr>
            <w:tcW w:w="759" w:type="dxa"/>
            <w:vAlign w:val="bottom"/>
          </w:tcPr>
          <w:p w:rsidR="003D7084" w:rsidRDefault="00D07601">
            <w:pPr>
              <w:jc w:val="center"/>
              <w:cnfStyle w:val="000000100000"/>
              <w:rPr>
                <w:rFonts w:cstheme="minorHAnsi"/>
                <w:sz w:val="24"/>
                <w:szCs w:val="24"/>
                <w:lang w:eastAsia="ja-JP"/>
              </w:rPr>
            </w:pPr>
            <w:r w:rsidRPr="00D07601">
              <w:rPr>
                <w:rFonts w:cstheme="minorHAnsi"/>
                <w:sz w:val="24"/>
                <w:szCs w:val="24"/>
                <w:lang w:eastAsia="ja-JP"/>
              </w:rPr>
              <w:t>x</w:t>
            </w:r>
          </w:p>
        </w:tc>
      </w:tr>
      <w:tr w:rsidR="009C0AD9" w:rsidRPr="00E821A8" w:rsidTr="00BA0282">
        <w:tc>
          <w:tcPr>
            <w:cnfStyle w:val="001000000000"/>
            <w:tcW w:w="850" w:type="dxa"/>
          </w:tcPr>
          <w:p w:rsidR="003D7084" w:rsidRDefault="00D07601">
            <w:pPr>
              <w:jc w:val="center"/>
              <w:rPr>
                <w:rFonts w:cstheme="minorHAnsi"/>
                <w:b w:val="0"/>
                <w:sz w:val="24"/>
                <w:szCs w:val="24"/>
                <w:lang w:eastAsia="ja-JP"/>
              </w:rPr>
            </w:pPr>
            <w:r w:rsidRPr="00D07601">
              <w:rPr>
                <w:rFonts w:cstheme="minorHAnsi"/>
                <w:sz w:val="24"/>
                <w:szCs w:val="24"/>
                <w:lang w:eastAsia="ja-JP"/>
              </w:rPr>
              <w:t>2</w:t>
            </w:r>
          </w:p>
        </w:tc>
        <w:tc>
          <w:tcPr>
            <w:tcW w:w="5348" w:type="dxa"/>
            <w:vAlign w:val="bottom"/>
          </w:tcPr>
          <w:p w:rsidR="003D7084" w:rsidRDefault="00D07601">
            <w:pPr>
              <w:cnfStyle w:val="000000000000"/>
              <w:rPr>
                <w:rFonts w:cstheme="minorHAnsi"/>
                <w:sz w:val="24"/>
                <w:szCs w:val="24"/>
                <w:lang w:eastAsia="ja-JP"/>
              </w:rPr>
            </w:pPr>
            <w:r w:rsidRPr="00D07601">
              <w:rPr>
                <w:rFonts w:cstheme="minorHAnsi"/>
                <w:sz w:val="24"/>
                <w:szCs w:val="24"/>
                <w:lang w:eastAsia="ja-JP"/>
              </w:rPr>
              <w:t>Do the text citations and reference list entries agree both in spelling and in date?</w:t>
            </w:r>
          </w:p>
        </w:tc>
        <w:tc>
          <w:tcPr>
            <w:tcW w:w="759" w:type="dxa"/>
            <w:vAlign w:val="bottom"/>
          </w:tcPr>
          <w:p w:rsidR="003D7084" w:rsidRDefault="00D07601">
            <w:pPr>
              <w:jc w:val="center"/>
              <w:cnfStyle w:val="000000000000"/>
              <w:rPr>
                <w:rFonts w:cstheme="minorHAnsi"/>
                <w:sz w:val="24"/>
                <w:szCs w:val="24"/>
                <w:lang w:eastAsia="ja-JP"/>
              </w:rPr>
            </w:pPr>
            <w:r w:rsidRPr="00D07601">
              <w:rPr>
                <w:rFonts w:cstheme="minorHAnsi"/>
                <w:sz w:val="24"/>
                <w:szCs w:val="24"/>
                <w:lang w:eastAsia="ja-JP"/>
              </w:rPr>
              <w:t> </w:t>
            </w:r>
          </w:p>
        </w:tc>
        <w:tc>
          <w:tcPr>
            <w:tcW w:w="759" w:type="dxa"/>
            <w:vAlign w:val="bottom"/>
          </w:tcPr>
          <w:p w:rsidR="003D7084" w:rsidRDefault="00D07601">
            <w:pPr>
              <w:jc w:val="center"/>
              <w:cnfStyle w:val="000000000000"/>
              <w:rPr>
                <w:rFonts w:cstheme="minorHAnsi"/>
                <w:sz w:val="24"/>
                <w:szCs w:val="24"/>
                <w:lang w:eastAsia="ja-JP"/>
              </w:rPr>
            </w:pPr>
            <w:r w:rsidRPr="00D07601">
              <w:rPr>
                <w:rFonts w:cstheme="minorHAnsi"/>
                <w:sz w:val="24"/>
                <w:szCs w:val="24"/>
                <w:lang w:eastAsia="ja-JP"/>
              </w:rPr>
              <w:t> </w:t>
            </w:r>
          </w:p>
        </w:tc>
        <w:tc>
          <w:tcPr>
            <w:tcW w:w="759" w:type="dxa"/>
            <w:vAlign w:val="bottom"/>
          </w:tcPr>
          <w:p w:rsidR="003D7084" w:rsidRDefault="00D07601">
            <w:pPr>
              <w:jc w:val="center"/>
              <w:cnfStyle w:val="000000000000"/>
              <w:rPr>
                <w:rFonts w:cstheme="minorHAnsi"/>
                <w:sz w:val="24"/>
                <w:szCs w:val="24"/>
                <w:lang w:eastAsia="ja-JP"/>
              </w:rPr>
            </w:pPr>
            <w:r w:rsidRPr="00D07601">
              <w:rPr>
                <w:rFonts w:cstheme="minorHAnsi"/>
                <w:sz w:val="24"/>
                <w:szCs w:val="24"/>
                <w:lang w:eastAsia="ja-JP"/>
              </w:rPr>
              <w:t>x</w:t>
            </w:r>
          </w:p>
        </w:tc>
      </w:tr>
      <w:tr w:rsidR="009C0AD9" w:rsidRPr="00E821A8" w:rsidTr="00BA0282">
        <w:trPr>
          <w:cnfStyle w:val="000000100000"/>
        </w:trPr>
        <w:tc>
          <w:tcPr>
            <w:cnfStyle w:val="001000000000"/>
            <w:tcW w:w="850" w:type="dxa"/>
          </w:tcPr>
          <w:p w:rsidR="003D7084" w:rsidRDefault="00D07601">
            <w:pPr>
              <w:jc w:val="center"/>
              <w:rPr>
                <w:rFonts w:cstheme="minorHAnsi"/>
                <w:b w:val="0"/>
                <w:sz w:val="24"/>
                <w:szCs w:val="24"/>
                <w:lang w:eastAsia="ja-JP"/>
              </w:rPr>
            </w:pPr>
            <w:r w:rsidRPr="00D07601">
              <w:rPr>
                <w:rFonts w:cstheme="minorHAnsi"/>
                <w:sz w:val="24"/>
                <w:szCs w:val="24"/>
                <w:lang w:eastAsia="ja-JP"/>
              </w:rPr>
              <w:t>3</w:t>
            </w:r>
          </w:p>
        </w:tc>
        <w:tc>
          <w:tcPr>
            <w:tcW w:w="5348" w:type="dxa"/>
            <w:vAlign w:val="bottom"/>
          </w:tcPr>
          <w:p w:rsidR="003D7084" w:rsidRDefault="00D07601">
            <w:pPr>
              <w:cnfStyle w:val="000000100000"/>
              <w:rPr>
                <w:rFonts w:cstheme="minorHAnsi"/>
                <w:sz w:val="24"/>
                <w:szCs w:val="24"/>
                <w:lang w:eastAsia="ja-JP"/>
              </w:rPr>
            </w:pPr>
            <w:r w:rsidRPr="00D07601">
              <w:rPr>
                <w:rFonts w:cstheme="minorHAnsi"/>
                <w:sz w:val="24"/>
                <w:szCs w:val="24"/>
                <w:lang w:eastAsia="ja-JP"/>
              </w:rPr>
              <w:t>Are journal titles in the reference list spelled out fully?</w:t>
            </w:r>
          </w:p>
        </w:tc>
        <w:tc>
          <w:tcPr>
            <w:tcW w:w="759" w:type="dxa"/>
            <w:vAlign w:val="bottom"/>
          </w:tcPr>
          <w:p w:rsidR="003D7084" w:rsidRDefault="00D07601">
            <w:pPr>
              <w:jc w:val="center"/>
              <w:cnfStyle w:val="000000100000"/>
              <w:rPr>
                <w:rFonts w:cstheme="minorHAnsi"/>
                <w:sz w:val="24"/>
                <w:szCs w:val="24"/>
                <w:lang w:eastAsia="ja-JP"/>
              </w:rPr>
            </w:pPr>
            <w:r w:rsidRPr="00D07601">
              <w:rPr>
                <w:rFonts w:cstheme="minorHAnsi"/>
                <w:sz w:val="24"/>
                <w:szCs w:val="24"/>
                <w:lang w:eastAsia="ja-JP"/>
              </w:rPr>
              <w:t> </w:t>
            </w:r>
          </w:p>
        </w:tc>
        <w:tc>
          <w:tcPr>
            <w:tcW w:w="759" w:type="dxa"/>
            <w:vAlign w:val="bottom"/>
          </w:tcPr>
          <w:p w:rsidR="003D7084" w:rsidRDefault="00D07601">
            <w:pPr>
              <w:jc w:val="center"/>
              <w:cnfStyle w:val="000000100000"/>
              <w:rPr>
                <w:rFonts w:cstheme="minorHAnsi"/>
                <w:sz w:val="24"/>
                <w:szCs w:val="24"/>
                <w:lang w:eastAsia="ja-JP"/>
              </w:rPr>
            </w:pPr>
            <w:r w:rsidRPr="00D07601">
              <w:rPr>
                <w:rFonts w:cstheme="minorHAnsi"/>
                <w:sz w:val="24"/>
                <w:szCs w:val="24"/>
                <w:lang w:eastAsia="ja-JP"/>
              </w:rPr>
              <w:t>x</w:t>
            </w:r>
          </w:p>
        </w:tc>
        <w:tc>
          <w:tcPr>
            <w:tcW w:w="759" w:type="dxa"/>
            <w:vAlign w:val="bottom"/>
          </w:tcPr>
          <w:p w:rsidR="003D7084" w:rsidRDefault="00D07601">
            <w:pPr>
              <w:jc w:val="center"/>
              <w:cnfStyle w:val="000000100000"/>
              <w:rPr>
                <w:rFonts w:cstheme="minorHAnsi"/>
                <w:sz w:val="24"/>
                <w:szCs w:val="24"/>
                <w:lang w:eastAsia="ja-JP"/>
              </w:rPr>
            </w:pPr>
            <w:r w:rsidRPr="00D07601">
              <w:rPr>
                <w:rFonts w:cstheme="minorHAnsi"/>
                <w:sz w:val="24"/>
                <w:szCs w:val="24"/>
                <w:lang w:eastAsia="ja-JP"/>
              </w:rPr>
              <w:t> </w:t>
            </w:r>
          </w:p>
        </w:tc>
      </w:tr>
      <w:tr w:rsidR="009C0AD9" w:rsidRPr="00E821A8" w:rsidTr="00BA0282">
        <w:tc>
          <w:tcPr>
            <w:cnfStyle w:val="001000000000"/>
            <w:tcW w:w="850" w:type="dxa"/>
          </w:tcPr>
          <w:p w:rsidR="003D7084" w:rsidRDefault="00D07601">
            <w:pPr>
              <w:jc w:val="center"/>
              <w:rPr>
                <w:rFonts w:cstheme="minorHAnsi"/>
                <w:b w:val="0"/>
                <w:sz w:val="24"/>
                <w:szCs w:val="24"/>
                <w:lang w:eastAsia="ja-JP"/>
              </w:rPr>
            </w:pPr>
            <w:r w:rsidRPr="00D07601">
              <w:rPr>
                <w:rFonts w:cstheme="minorHAnsi"/>
                <w:sz w:val="24"/>
                <w:szCs w:val="24"/>
                <w:lang w:eastAsia="ja-JP"/>
              </w:rPr>
              <w:t>4</w:t>
            </w:r>
          </w:p>
        </w:tc>
        <w:tc>
          <w:tcPr>
            <w:tcW w:w="5348" w:type="dxa"/>
            <w:vAlign w:val="bottom"/>
          </w:tcPr>
          <w:p w:rsidR="003D7084" w:rsidRDefault="00D07601">
            <w:pPr>
              <w:cnfStyle w:val="000000000000"/>
              <w:rPr>
                <w:rFonts w:cstheme="minorHAnsi"/>
                <w:sz w:val="24"/>
                <w:szCs w:val="24"/>
                <w:lang w:eastAsia="ja-JP"/>
              </w:rPr>
            </w:pPr>
            <w:r w:rsidRPr="00D07601">
              <w:rPr>
                <w:rFonts w:cstheme="minorHAnsi"/>
                <w:sz w:val="24"/>
                <w:szCs w:val="24"/>
                <w:lang w:eastAsia="ja-JP"/>
              </w:rPr>
              <w:t>Are the references (both in the parenthetical text citations and in the reference list) ordered alphabetically by the authors’ surnames?</w:t>
            </w:r>
          </w:p>
        </w:tc>
        <w:tc>
          <w:tcPr>
            <w:tcW w:w="759" w:type="dxa"/>
            <w:vAlign w:val="bottom"/>
          </w:tcPr>
          <w:p w:rsidR="003D7084" w:rsidRDefault="00D07601">
            <w:pPr>
              <w:jc w:val="center"/>
              <w:cnfStyle w:val="000000000000"/>
              <w:rPr>
                <w:rFonts w:cstheme="minorHAnsi"/>
                <w:sz w:val="24"/>
                <w:szCs w:val="24"/>
                <w:lang w:eastAsia="ja-JP"/>
              </w:rPr>
            </w:pPr>
            <w:r w:rsidRPr="00D07601">
              <w:rPr>
                <w:rFonts w:cstheme="minorHAnsi"/>
                <w:sz w:val="24"/>
                <w:szCs w:val="24"/>
                <w:lang w:eastAsia="ja-JP"/>
              </w:rPr>
              <w:t> </w:t>
            </w:r>
          </w:p>
        </w:tc>
        <w:tc>
          <w:tcPr>
            <w:tcW w:w="759" w:type="dxa"/>
            <w:vAlign w:val="bottom"/>
          </w:tcPr>
          <w:p w:rsidR="003D7084" w:rsidRDefault="00D07601">
            <w:pPr>
              <w:jc w:val="center"/>
              <w:cnfStyle w:val="000000000000"/>
              <w:rPr>
                <w:rFonts w:cstheme="minorHAnsi"/>
                <w:sz w:val="24"/>
                <w:szCs w:val="24"/>
                <w:lang w:eastAsia="ja-JP"/>
              </w:rPr>
            </w:pPr>
            <w:r w:rsidRPr="00D07601">
              <w:rPr>
                <w:rFonts w:cstheme="minorHAnsi"/>
                <w:sz w:val="24"/>
                <w:szCs w:val="24"/>
                <w:lang w:eastAsia="ja-JP"/>
              </w:rPr>
              <w:t>x</w:t>
            </w:r>
          </w:p>
        </w:tc>
        <w:tc>
          <w:tcPr>
            <w:tcW w:w="759" w:type="dxa"/>
            <w:vAlign w:val="bottom"/>
          </w:tcPr>
          <w:p w:rsidR="003D7084" w:rsidRDefault="00D07601">
            <w:pPr>
              <w:jc w:val="center"/>
              <w:cnfStyle w:val="000000000000"/>
              <w:rPr>
                <w:rFonts w:cstheme="minorHAnsi"/>
                <w:sz w:val="24"/>
                <w:szCs w:val="24"/>
                <w:lang w:eastAsia="ja-JP"/>
              </w:rPr>
            </w:pPr>
            <w:r w:rsidRPr="00D07601">
              <w:rPr>
                <w:rFonts w:cstheme="minorHAnsi"/>
                <w:sz w:val="24"/>
                <w:szCs w:val="24"/>
                <w:lang w:eastAsia="ja-JP"/>
              </w:rPr>
              <w:t> </w:t>
            </w:r>
          </w:p>
        </w:tc>
      </w:tr>
      <w:tr w:rsidR="009C0AD9" w:rsidRPr="00E821A8" w:rsidTr="00BA0282">
        <w:trPr>
          <w:cnfStyle w:val="000000100000"/>
        </w:trPr>
        <w:tc>
          <w:tcPr>
            <w:cnfStyle w:val="001000000000"/>
            <w:tcW w:w="850" w:type="dxa"/>
          </w:tcPr>
          <w:p w:rsidR="003D7084" w:rsidRDefault="00D07601">
            <w:pPr>
              <w:jc w:val="center"/>
              <w:rPr>
                <w:rFonts w:cstheme="minorHAnsi"/>
                <w:b w:val="0"/>
                <w:sz w:val="24"/>
                <w:szCs w:val="24"/>
                <w:lang w:eastAsia="ja-JP"/>
              </w:rPr>
            </w:pPr>
            <w:r w:rsidRPr="00D07601">
              <w:rPr>
                <w:rFonts w:cstheme="minorHAnsi"/>
                <w:sz w:val="24"/>
                <w:szCs w:val="24"/>
                <w:lang w:eastAsia="ja-JP"/>
              </w:rPr>
              <w:t>5</w:t>
            </w:r>
          </w:p>
        </w:tc>
        <w:tc>
          <w:tcPr>
            <w:tcW w:w="5348" w:type="dxa"/>
            <w:vAlign w:val="bottom"/>
          </w:tcPr>
          <w:p w:rsidR="003D7084" w:rsidRDefault="00D07601">
            <w:pPr>
              <w:cnfStyle w:val="000000100000"/>
              <w:rPr>
                <w:rFonts w:cstheme="minorHAnsi"/>
                <w:sz w:val="24"/>
                <w:szCs w:val="24"/>
                <w:lang w:eastAsia="ja-JP"/>
              </w:rPr>
            </w:pPr>
            <w:r w:rsidRPr="00D07601">
              <w:rPr>
                <w:rFonts w:cstheme="minorHAnsi"/>
                <w:sz w:val="24"/>
                <w:szCs w:val="24"/>
                <w:lang w:eastAsia="ja-JP"/>
              </w:rPr>
              <w:t>Are inclusive page numbers for all articles or chapters in books provided in the reference list?</w:t>
            </w:r>
          </w:p>
        </w:tc>
        <w:tc>
          <w:tcPr>
            <w:tcW w:w="759" w:type="dxa"/>
            <w:vAlign w:val="bottom"/>
          </w:tcPr>
          <w:p w:rsidR="003D7084" w:rsidRDefault="00D07601">
            <w:pPr>
              <w:jc w:val="center"/>
              <w:cnfStyle w:val="000000100000"/>
              <w:rPr>
                <w:rFonts w:cstheme="minorHAnsi"/>
                <w:sz w:val="24"/>
                <w:szCs w:val="24"/>
                <w:lang w:eastAsia="ja-JP"/>
              </w:rPr>
            </w:pPr>
            <w:r w:rsidRPr="00D07601">
              <w:rPr>
                <w:rFonts w:cstheme="minorHAnsi"/>
                <w:sz w:val="24"/>
                <w:szCs w:val="24"/>
                <w:lang w:eastAsia="ja-JP"/>
              </w:rPr>
              <w:t> </w:t>
            </w:r>
          </w:p>
        </w:tc>
        <w:tc>
          <w:tcPr>
            <w:tcW w:w="759" w:type="dxa"/>
            <w:vAlign w:val="bottom"/>
          </w:tcPr>
          <w:p w:rsidR="003D7084" w:rsidRDefault="00D07601">
            <w:pPr>
              <w:jc w:val="center"/>
              <w:cnfStyle w:val="000000100000"/>
              <w:rPr>
                <w:rFonts w:cstheme="minorHAnsi"/>
                <w:sz w:val="24"/>
                <w:szCs w:val="24"/>
                <w:lang w:eastAsia="ja-JP"/>
              </w:rPr>
            </w:pPr>
            <w:r w:rsidRPr="00D07601">
              <w:rPr>
                <w:rFonts w:cstheme="minorHAnsi"/>
                <w:sz w:val="24"/>
                <w:szCs w:val="24"/>
                <w:lang w:eastAsia="ja-JP"/>
              </w:rPr>
              <w:t>x</w:t>
            </w:r>
          </w:p>
        </w:tc>
        <w:tc>
          <w:tcPr>
            <w:tcW w:w="759" w:type="dxa"/>
            <w:vAlign w:val="bottom"/>
          </w:tcPr>
          <w:p w:rsidR="003D7084" w:rsidRDefault="00D07601">
            <w:pPr>
              <w:jc w:val="center"/>
              <w:cnfStyle w:val="000000100000"/>
              <w:rPr>
                <w:rFonts w:cstheme="minorHAnsi"/>
                <w:sz w:val="24"/>
                <w:szCs w:val="24"/>
                <w:lang w:eastAsia="ja-JP"/>
              </w:rPr>
            </w:pPr>
            <w:r w:rsidRPr="00D07601">
              <w:rPr>
                <w:rFonts w:cstheme="minorHAnsi"/>
                <w:sz w:val="24"/>
                <w:szCs w:val="24"/>
                <w:lang w:eastAsia="ja-JP"/>
              </w:rPr>
              <w:t> </w:t>
            </w:r>
          </w:p>
        </w:tc>
      </w:tr>
      <w:tr w:rsidR="009C0AD9" w:rsidRPr="00E821A8" w:rsidTr="00BA0282">
        <w:tc>
          <w:tcPr>
            <w:cnfStyle w:val="001000000000"/>
            <w:tcW w:w="850" w:type="dxa"/>
          </w:tcPr>
          <w:p w:rsidR="003D7084" w:rsidRDefault="00D07601">
            <w:pPr>
              <w:jc w:val="center"/>
              <w:rPr>
                <w:rFonts w:cstheme="minorHAnsi"/>
                <w:b w:val="0"/>
                <w:sz w:val="24"/>
                <w:szCs w:val="24"/>
                <w:lang w:eastAsia="ja-JP"/>
              </w:rPr>
            </w:pPr>
            <w:r w:rsidRPr="00D07601">
              <w:rPr>
                <w:rFonts w:cstheme="minorHAnsi"/>
                <w:sz w:val="24"/>
                <w:szCs w:val="24"/>
                <w:lang w:eastAsia="ja-JP"/>
              </w:rPr>
              <w:t>6</w:t>
            </w:r>
          </w:p>
        </w:tc>
        <w:tc>
          <w:tcPr>
            <w:tcW w:w="5348" w:type="dxa"/>
            <w:vAlign w:val="bottom"/>
          </w:tcPr>
          <w:p w:rsidR="003D7084" w:rsidRDefault="00D07601">
            <w:pPr>
              <w:cnfStyle w:val="000000000000"/>
              <w:rPr>
                <w:rFonts w:cstheme="minorHAnsi"/>
                <w:sz w:val="24"/>
                <w:szCs w:val="24"/>
                <w:lang w:eastAsia="ja-JP"/>
              </w:rPr>
            </w:pPr>
            <w:r w:rsidRPr="00D07601">
              <w:rPr>
                <w:rFonts w:cstheme="minorHAnsi"/>
                <w:sz w:val="24"/>
                <w:szCs w:val="24"/>
                <w:lang w:eastAsia="ja-JP"/>
              </w:rPr>
              <w:t>Are references to studies included in your meta-analysis preceded by an asterisk?</w:t>
            </w:r>
          </w:p>
        </w:tc>
        <w:tc>
          <w:tcPr>
            <w:tcW w:w="759" w:type="dxa"/>
            <w:vAlign w:val="bottom"/>
          </w:tcPr>
          <w:p w:rsidR="003D7084" w:rsidRDefault="00D07601">
            <w:pPr>
              <w:jc w:val="center"/>
              <w:cnfStyle w:val="000000000000"/>
              <w:rPr>
                <w:rFonts w:cstheme="minorHAnsi"/>
                <w:sz w:val="24"/>
                <w:szCs w:val="24"/>
                <w:lang w:eastAsia="ja-JP"/>
              </w:rPr>
            </w:pPr>
            <w:r w:rsidRPr="00D07601">
              <w:rPr>
                <w:rFonts w:cstheme="minorHAnsi"/>
                <w:sz w:val="24"/>
                <w:szCs w:val="24"/>
                <w:lang w:eastAsia="ja-JP"/>
              </w:rPr>
              <w:t> </w:t>
            </w:r>
          </w:p>
        </w:tc>
        <w:tc>
          <w:tcPr>
            <w:tcW w:w="759" w:type="dxa"/>
            <w:vAlign w:val="bottom"/>
          </w:tcPr>
          <w:p w:rsidR="003D7084" w:rsidRDefault="00D07601">
            <w:pPr>
              <w:jc w:val="center"/>
              <w:cnfStyle w:val="000000000000"/>
              <w:rPr>
                <w:rFonts w:cstheme="minorHAnsi"/>
                <w:sz w:val="24"/>
                <w:szCs w:val="24"/>
                <w:lang w:eastAsia="ja-JP"/>
              </w:rPr>
            </w:pPr>
            <w:r w:rsidRPr="00D07601">
              <w:rPr>
                <w:rFonts w:cstheme="minorHAnsi"/>
                <w:sz w:val="24"/>
                <w:szCs w:val="24"/>
                <w:lang w:eastAsia="ja-JP"/>
              </w:rPr>
              <w:t>x</w:t>
            </w:r>
          </w:p>
        </w:tc>
        <w:tc>
          <w:tcPr>
            <w:tcW w:w="759" w:type="dxa"/>
            <w:vAlign w:val="bottom"/>
          </w:tcPr>
          <w:p w:rsidR="003D7084" w:rsidRDefault="00D07601">
            <w:pPr>
              <w:jc w:val="center"/>
              <w:cnfStyle w:val="000000000000"/>
              <w:rPr>
                <w:rFonts w:cstheme="minorHAnsi"/>
                <w:sz w:val="24"/>
                <w:szCs w:val="24"/>
                <w:lang w:eastAsia="ja-JP"/>
              </w:rPr>
            </w:pPr>
            <w:r w:rsidRPr="00D07601">
              <w:rPr>
                <w:rFonts w:cstheme="minorHAnsi"/>
                <w:sz w:val="24"/>
                <w:szCs w:val="24"/>
                <w:lang w:eastAsia="ja-JP"/>
              </w:rPr>
              <w:t> </w:t>
            </w:r>
          </w:p>
        </w:tc>
      </w:tr>
      <w:tr w:rsidR="009C0AD9" w:rsidRPr="00E821A8" w:rsidTr="00BA0282">
        <w:trPr>
          <w:cnfStyle w:val="000000100000"/>
        </w:trPr>
        <w:tc>
          <w:tcPr>
            <w:cnfStyle w:val="001000000000"/>
            <w:tcW w:w="8475" w:type="dxa"/>
            <w:gridSpan w:val="5"/>
          </w:tcPr>
          <w:p w:rsidR="003D7084" w:rsidRDefault="00D07601">
            <w:pPr>
              <w:spacing w:before="120" w:line="276" w:lineRule="auto"/>
              <w:rPr>
                <w:rFonts w:cstheme="minorHAnsi"/>
                <w:sz w:val="24"/>
                <w:szCs w:val="24"/>
              </w:rPr>
            </w:pPr>
            <w:r w:rsidRPr="00D07601">
              <w:rPr>
                <w:rFonts w:cstheme="minorHAnsi"/>
                <w:sz w:val="24"/>
                <w:szCs w:val="24"/>
              </w:rPr>
              <w:t>FORMAT</w:t>
            </w:r>
          </w:p>
        </w:tc>
      </w:tr>
      <w:tr w:rsidR="009C0AD9" w:rsidRPr="00E821A8" w:rsidTr="00BA0282">
        <w:tc>
          <w:tcPr>
            <w:cnfStyle w:val="001000000000"/>
            <w:tcW w:w="850" w:type="dxa"/>
          </w:tcPr>
          <w:p w:rsidR="003D7084" w:rsidRDefault="00D07601" w:rsidP="00F04746">
            <w:pPr>
              <w:ind w:firstLineChars="100" w:firstLine="241"/>
              <w:rPr>
                <w:rFonts w:cstheme="minorHAnsi"/>
                <w:b w:val="0"/>
                <w:sz w:val="24"/>
                <w:szCs w:val="24"/>
                <w:lang w:eastAsia="ja-JP"/>
              </w:rPr>
            </w:pPr>
            <w:r w:rsidRPr="00D07601">
              <w:rPr>
                <w:rFonts w:cstheme="minorHAnsi"/>
                <w:sz w:val="24"/>
                <w:szCs w:val="24"/>
                <w:lang w:eastAsia="ja-JP"/>
              </w:rPr>
              <w:t>1</w:t>
            </w:r>
          </w:p>
        </w:tc>
        <w:tc>
          <w:tcPr>
            <w:tcW w:w="5348" w:type="dxa"/>
            <w:vAlign w:val="bottom"/>
          </w:tcPr>
          <w:p w:rsidR="003D7084" w:rsidRDefault="00D07601">
            <w:pPr>
              <w:cnfStyle w:val="000000000000"/>
              <w:rPr>
                <w:rFonts w:cstheme="minorHAnsi"/>
                <w:sz w:val="24"/>
                <w:szCs w:val="24"/>
                <w:lang w:eastAsia="ja-JP"/>
              </w:rPr>
            </w:pPr>
            <w:r w:rsidRPr="00D07601">
              <w:rPr>
                <w:rFonts w:cstheme="minorHAnsi"/>
                <w:sz w:val="24"/>
                <w:szCs w:val="24"/>
                <w:lang w:eastAsia="ja-JP"/>
              </w:rPr>
              <w:t>Have you checked the journal’s website for instructions to authors regarding specific formatting requirements for submission?</w:t>
            </w:r>
          </w:p>
        </w:tc>
        <w:tc>
          <w:tcPr>
            <w:tcW w:w="759" w:type="dxa"/>
            <w:vAlign w:val="bottom"/>
          </w:tcPr>
          <w:p w:rsidR="003D7084" w:rsidRDefault="00D07601">
            <w:pPr>
              <w:jc w:val="center"/>
              <w:cnfStyle w:val="000000000000"/>
              <w:rPr>
                <w:rFonts w:cstheme="minorHAnsi"/>
                <w:sz w:val="24"/>
                <w:szCs w:val="24"/>
                <w:lang w:eastAsia="ja-JP"/>
              </w:rPr>
            </w:pPr>
            <w:r w:rsidRPr="00D07601">
              <w:rPr>
                <w:rFonts w:cstheme="minorHAnsi"/>
                <w:sz w:val="24"/>
                <w:szCs w:val="24"/>
                <w:lang w:eastAsia="ja-JP"/>
              </w:rPr>
              <w:t> </w:t>
            </w:r>
          </w:p>
        </w:tc>
        <w:tc>
          <w:tcPr>
            <w:tcW w:w="759" w:type="dxa"/>
            <w:vAlign w:val="bottom"/>
          </w:tcPr>
          <w:p w:rsidR="003D7084" w:rsidRDefault="00D07601">
            <w:pPr>
              <w:jc w:val="center"/>
              <w:cnfStyle w:val="000000000000"/>
              <w:rPr>
                <w:rFonts w:cstheme="minorHAnsi"/>
                <w:sz w:val="24"/>
                <w:szCs w:val="24"/>
                <w:lang w:eastAsia="ja-JP"/>
              </w:rPr>
            </w:pPr>
            <w:r w:rsidRPr="00D07601">
              <w:rPr>
                <w:rFonts w:cstheme="minorHAnsi"/>
                <w:sz w:val="24"/>
                <w:szCs w:val="24"/>
                <w:lang w:eastAsia="ja-JP"/>
              </w:rPr>
              <w:t>x</w:t>
            </w:r>
          </w:p>
        </w:tc>
        <w:tc>
          <w:tcPr>
            <w:tcW w:w="759" w:type="dxa"/>
            <w:vAlign w:val="bottom"/>
          </w:tcPr>
          <w:p w:rsidR="003D7084" w:rsidRDefault="00D07601">
            <w:pPr>
              <w:jc w:val="center"/>
              <w:cnfStyle w:val="000000000000"/>
              <w:rPr>
                <w:rFonts w:cstheme="minorHAnsi"/>
                <w:sz w:val="24"/>
                <w:szCs w:val="24"/>
                <w:lang w:eastAsia="ja-JP"/>
              </w:rPr>
            </w:pPr>
            <w:r w:rsidRPr="00D07601">
              <w:rPr>
                <w:rFonts w:cstheme="minorHAnsi"/>
                <w:sz w:val="24"/>
                <w:szCs w:val="24"/>
                <w:lang w:eastAsia="ja-JP"/>
              </w:rPr>
              <w:t> </w:t>
            </w:r>
          </w:p>
        </w:tc>
      </w:tr>
      <w:tr w:rsidR="009C0AD9" w:rsidRPr="00E821A8" w:rsidTr="00BA0282">
        <w:trPr>
          <w:cnfStyle w:val="000000100000"/>
        </w:trPr>
        <w:tc>
          <w:tcPr>
            <w:cnfStyle w:val="001000000000"/>
            <w:tcW w:w="850" w:type="dxa"/>
          </w:tcPr>
          <w:p w:rsidR="003D7084" w:rsidRDefault="00D07601" w:rsidP="00F04746">
            <w:pPr>
              <w:ind w:firstLineChars="100" w:firstLine="241"/>
              <w:rPr>
                <w:rFonts w:cstheme="minorHAnsi"/>
                <w:b w:val="0"/>
                <w:sz w:val="24"/>
                <w:szCs w:val="24"/>
                <w:lang w:eastAsia="ja-JP"/>
              </w:rPr>
            </w:pPr>
            <w:r w:rsidRPr="00D07601">
              <w:rPr>
                <w:rFonts w:cstheme="minorHAnsi"/>
                <w:sz w:val="24"/>
                <w:szCs w:val="24"/>
                <w:lang w:eastAsia="ja-JP"/>
              </w:rPr>
              <w:t>2</w:t>
            </w:r>
          </w:p>
        </w:tc>
        <w:tc>
          <w:tcPr>
            <w:tcW w:w="5348" w:type="dxa"/>
            <w:vAlign w:val="bottom"/>
          </w:tcPr>
          <w:p w:rsidR="003D7084" w:rsidRDefault="00D07601">
            <w:pPr>
              <w:cnfStyle w:val="000000100000"/>
              <w:rPr>
                <w:rFonts w:cstheme="minorHAnsi"/>
                <w:sz w:val="24"/>
                <w:szCs w:val="24"/>
                <w:lang w:eastAsia="ja-JP"/>
              </w:rPr>
            </w:pPr>
            <w:r w:rsidRPr="00D07601">
              <w:rPr>
                <w:rFonts w:cstheme="minorHAnsi"/>
                <w:sz w:val="24"/>
                <w:szCs w:val="24"/>
                <w:lang w:eastAsia="ja-JP"/>
              </w:rPr>
              <w:t>Is the entire manuscript—including quotations, references, author note, content footnotes, and figure captions—double-spaced? Is the manuscript neatly prepared?</w:t>
            </w:r>
          </w:p>
        </w:tc>
        <w:tc>
          <w:tcPr>
            <w:tcW w:w="759" w:type="dxa"/>
            <w:vAlign w:val="bottom"/>
          </w:tcPr>
          <w:p w:rsidR="003D7084" w:rsidRDefault="00D07601">
            <w:pPr>
              <w:jc w:val="center"/>
              <w:cnfStyle w:val="000000100000"/>
              <w:rPr>
                <w:rFonts w:cstheme="minorHAnsi"/>
                <w:sz w:val="24"/>
                <w:szCs w:val="24"/>
                <w:lang w:eastAsia="ja-JP"/>
              </w:rPr>
            </w:pPr>
            <w:r w:rsidRPr="00D07601">
              <w:rPr>
                <w:rFonts w:cstheme="minorHAnsi"/>
                <w:sz w:val="24"/>
                <w:szCs w:val="24"/>
                <w:lang w:eastAsia="ja-JP"/>
              </w:rPr>
              <w:t> </w:t>
            </w:r>
          </w:p>
        </w:tc>
        <w:tc>
          <w:tcPr>
            <w:tcW w:w="759" w:type="dxa"/>
            <w:vAlign w:val="bottom"/>
          </w:tcPr>
          <w:p w:rsidR="003D7084" w:rsidRDefault="00D07601">
            <w:pPr>
              <w:jc w:val="center"/>
              <w:cnfStyle w:val="000000100000"/>
              <w:rPr>
                <w:rFonts w:cstheme="minorHAnsi"/>
                <w:sz w:val="24"/>
                <w:szCs w:val="24"/>
                <w:lang w:eastAsia="ja-JP"/>
              </w:rPr>
            </w:pPr>
            <w:r w:rsidRPr="00D07601">
              <w:rPr>
                <w:rFonts w:cstheme="minorHAnsi"/>
                <w:sz w:val="24"/>
                <w:szCs w:val="24"/>
                <w:lang w:eastAsia="ja-JP"/>
              </w:rPr>
              <w:t>x</w:t>
            </w:r>
          </w:p>
        </w:tc>
        <w:tc>
          <w:tcPr>
            <w:tcW w:w="759" w:type="dxa"/>
            <w:vAlign w:val="bottom"/>
          </w:tcPr>
          <w:p w:rsidR="003D7084" w:rsidRDefault="00D07601">
            <w:pPr>
              <w:jc w:val="center"/>
              <w:cnfStyle w:val="000000100000"/>
              <w:rPr>
                <w:rFonts w:cstheme="minorHAnsi"/>
                <w:sz w:val="24"/>
                <w:szCs w:val="24"/>
                <w:lang w:eastAsia="ja-JP"/>
              </w:rPr>
            </w:pPr>
            <w:r w:rsidRPr="00D07601">
              <w:rPr>
                <w:rFonts w:cstheme="minorHAnsi"/>
                <w:sz w:val="24"/>
                <w:szCs w:val="24"/>
                <w:lang w:eastAsia="ja-JP"/>
              </w:rPr>
              <w:t> </w:t>
            </w:r>
          </w:p>
        </w:tc>
      </w:tr>
      <w:tr w:rsidR="009C0AD9" w:rsidRPr="00E821A8" w:rsidTr="00BA0282">
        <w:tc>
          <w:tcPr>
            <w:cnfStyle w:val="001000000000"/>
            <w:tcW w:w="850" w:type="dxa"/>
          </w:tcPr>
          <w:p w:rsidR="003D7084" w:rsidRDefault="00D07601" w:rsidP="00F04746">
            <w:pPr>
              <w:ind w:firstLineChars="100" w:firstLine="241"/>
              <w:rPr>
                <w:rFonts w:cstheme="minorHAnsi"/>
                <w:b w:val="0"/>
                <w:sz w:val="24"/>
                <w:szCs w:val="24"/>
                <w:lang w:eastAsia="ja-JP"/>
              </w:rPr>
            </w:pPr>
            <w:r w:rsidRPr="00D07601">
              <w:rPr>
                <w:rFonts w:cstheme="minorHAnsi"/>
                <w:sz w:val="24"/>
                <w:szCs w:val="24"/>
                <w:lang w:eastAsia="ja-JP"/>
              </w:rPr>
              <w:t>3</w:t>
            </w:r>
          </w:p>
        </w:tc>
        <w:tc>
          <w:tcPr>
            <w:tcW w:w="5348" w:type="dxa"/>
            <w:vAlign w:val="bottom"/>
          </w:tcPr>
          <w:p w:rsidR="003D7084" w:rsidRDefault="00D07601">
            <w:pPr>
              <w:cnfStyle w:val="000000000000"/>
              <w:rPr>
                <w:rFonts w:cstheme="minorHAnsi"/>
                <w:sz w:val="24"/>
                <w:szCs w:val="24"/>
                <w:lang w:eastAsia="ja-JP"/>
              </w:rPr>
            </w:pPr>
            <w:r w:rsidRPr="00D07601">
              <w:rPr>
                <w:rFonts w:cstheme="minorHAnsi"/>
                <w:sz w:val="24"/>
                <w:szCs w:val="24"/>
                <w:lang w:eastAsia="ja-JP"/>
              </w:rPr>
              <w:t>Are the margins at least 1 in. (2.54 cm)?</w:t>
            </w:r>
          </w:p>
        </w:tc>
        <w:tc>
          <w:tcPr>
            <w:tcW w:w="759" w:type="dxa"/>
            <w:vAlign w:val="bottom"/>
          </w:tcPr>
          <w:p w:rsidR="003D7084" w:rsidRDefault="00D07601">
            <w:pPr>
              <w:jc w:val="center"/>
              <w:cnfStyle w:val="000000000000"/>
              <w:rPr>
                <w:rFonts w:cstheme="minorHAnsi"/>
                <w:sz w:val="24"/>
                <w:szCs w:val="24"/>
                <w:lang w:eastAsia="ja-JP"/>
              </w:rPr>
            </w:pPr>
            <w:r w:rsidRPr="00D07601">
              <w:rPr>
                <w:rFonts w:cstheme="minorHAnsi"/>
                <w:sz w:val="24"/>
                <w:szCs w:val="24"/>
                <w:lang w:eastAsia="ja-JP"/>
              </w:rPr>
              <w:t> </w:t>
            </w:r>
          </w:p>
        </w:tc>
        <w:tc>
          <w:tcPr>
            <w:tcW w:w="759" w:type="dxa"/>
            <w:vAlign w:val="bottom"/>
          </w:tcPr>
          <w:p w:rsidR="003D7084" w:rsidRDefault="00D07601">
            <w:pPr>
              <w:jc w:val="center"/>
              <w:cnfStyle w:val="000000000000"/>
              <w:rPr>
                <w:rFonts w:cstheme="minorHAnsi"/>
                <w:sz w:val="24"/>
                <w:szCs w:val="24"/>
                <w:lang w:eastAsia="ja-JP"/>
              </w:rPr>
            </w:pPr>
            <w:r w:rsidRPr="00D07601">
              <w:rPr>
                <w:rFonts w:cstheme="minorHAnsi"/>
                <w:sz w:val="24"/>
                <w:szCs w:val="24"/>
                <w:lang w:eastAsia="ja-JP"/>
              </w:rPr>
              <w:t> </w:t>
            </w:r>
          </w:p>
        </w:tc>
        <w:tc>
          <w:tcPr>
            <w:tcW w:w="759" w:type="dxa"/>
            <w:vAlign w:val="bottom"/>
          </w:tcPr>
          <w:p w:rsidR="003D7084" w:rsidRDefault="00D07601">
            <w:pPr>
              <w:jc w:val="center"/>
              <w:cnfStyle w:val="000000000000"/>
              <w:rPr>
                <w:rFonts w:cstheme="minorHAnsi"/>
                <w:sz w:val="24"/>
                <w:szCs w:val="24"/>
                <w:lang w:eastAsia="ja-JP"/>
              </w:rPr>
            </w:pPr>
            <w:r w:rsidRPr="00D07601">
              <w:rPr>
                <w:rFonts w:cstheme="minorHAnsi"/>
                <w:sz w:val="24"/>
                <w:szCs w:val="24"/>
                <w:lang w:eastAsia="ja-JP"/>
              </w:rPr>
              <w:t>x</w:t>
            </w:r>
          </w:p>
        </w:tc>
      </w:tr>
      <w:tr w:rsidR="009C0AD9" w:rsidRPr="00E821A8" w:rsidTr="00BA0282">
        <w:trPr>
          <w:cnfStyle w:val="000000100000"/>
        </w:trPr>
        <w:tc>
          <w:tcPr>
            <w:cnfStyle w:val="001000000000"/>
            <w:tcW w:w="850" w:type="dxa"/>
          </w:tcPr>
          <w:p w:rsidR="003D7084" w:rsidRDefault="00D07601" w:rsidP="00F04746">
            <w:pPr>
              <w:ind w:firstLineChars="100" w:firstLine="241"/>
              <w:rPr>
                <w:rFonts w:cstheme="minorHAnsi"/>
                <w:b w:val="0"/>
                <w:sz w:val="24"/>
                <w:szCs w:val="24"/>
                <w:lang w:eastAsia="ja-JP"/>
              </w:rPr>
            </w:pPr>
            <w:r w:rsidRPr="00D07601">
              <w:rPr>
                <w:rFonts w:cstheme="minorHAnsi"/>
                <w:sz w:val="24"/>
                <w:szCs w:val="24"/>
                <w:lang w:eastAsia="ja-JP"/>
              </w:rPr>
              <w:t>4</w:t>
            </w:r>
          </w:p>
        </w:tc>
        <w:tc>
          <w:tcPr>
            <w:tcW w:w="5348" w:type="dxa"/>
            <w:vAlign w:val="bottom"/>
          </w:tcPr>
          <w:p w:rsidR="003D7084" w:rsidRDefault="00D07601">
            <w:pPr>
              <w:cnfStyle w:val="000000100000"/>
              <w:rPr>
                <w:rFonts w:cstheme="minorHAnsi"/>
                <w:sz w:val="24"/>
                <w:szCs w:val="24"/>
                <w:lang w:eastAsia="ja-JP"/>
              </w:rPr>
            </w:pPr>
            <w:r w:rsidRPr="00D07601">
              <w:rPr>
                <w:rFonts w:cstheme="minorHAnsi"/>
                <w:sz w:val="24"/>
                <w:szCs w:val="24"/>
                <w:lang w:eastAsia="ja-JP"/>
              </w:rPr>
              <w:t xml:space="preserve">Are the title pages, abstracts, references, appendices, content footnotes, tables, and figures on separate pages (with only one table or figure per page)? Are the figure captions on the same page as the figures? Are manuscript elements ordered in sequence, with the text pages between the abstract </w:t>
            </w:r>
            <w:r w:rsidRPr="00D07601">
              <w:rPr>
                <w:rFonts w:cstheme="minorHAnsi"/>
                <w:sz w:val="24"/>
                <w:szCs w:val="24"/>
                <w:lang w:eastAsia="ja-JP"/>
              </w:rPr>
              <w:lastRenderedPageBreak/>
              <w:t>and the references?</w:t>
            </w:r>
          </w:p>
        </w:tc>
        <w:tc>
          <w:tcPr>
            <w:tcW w:w="759" w:type="dxa"/>
            <w:vAlign w:val="bottom"/>
          </w:tcPr>
          <w:p w:rsidR="003D7084" w:rsidRDefault="00D07601">
            <w:pPr>
              <w:jc w:val="center"/>
              <w:cnfStyle w:val="000000100000"/>
              <w:rPr>
                <w:rFonts w:cstheme="minorHAnsi"/>
                <w:sz w:val="24"/>
                <w:szCs w:val="24"/>
                <w:lang w:eastAsia="ja-JP"/>
              </w:rPr>
            </w:pPr>
            <w:r w:rsidRPr="00D07601">
              <w:rPr>
                <w:rFonts w:cstheme="minorHAnsi"/>
                <w:sz w:val="24"/>
                <w:szCs w:val="24"/>
                <w:lang w:eastAsia="ja-JP"/>
              </w:rPr>
              <w:lastRenderedPageBreak/>
              <w:t> </w:t>
            </w:r>
          </w:p>
        </w:tc>
        <w:tc>
          <w:tcPr>
            <w:tcW w:w="759" w:type="dxa"/>
            <w:vAlign w:val="bottom"/>
          </w:tcPr>
          <w:p w:rsidR="003D7084" w:rsidRDefault="00D07601">
            <w:pPr>
              <w:jc w:val="center"/>
              <w:cnfStyle w:val="000000100000"/>
              <w:rPr>
                <w:rFonts w:cstheme="minorHAnsi"/>
                <w:sz w:val="24"/>
                <w:szCs w:val="24"/>
                <w:lang w:eastAsia="ja-JP"/>
              </w:rPr>
            </w:pPr>
            <w:r w:rsidRPr="00D07601">
              <w:rPr>
                <w:rFonts w:cstheme="minorHAnsi"/>
                <w:sz w:val="24"/>
                <w:szCs w:val="24"/>
                <w:lang w:eastAsia="ja-JP"/>
              </w:rPr>
              <w:t> </w:t>
            </w:r>
          </w:p>
        </w:tc>
        <w:tc>
          <w:tcPr>
            <w:tcW w:w="759" w:type="dxa"/>
            <w:vAlign w:val="bottom"/>
          </w:tcPr>
          <w:p w:rsidR="003D7084" w:rsidRDefault="00D07601">
            <w:pPr>
              <w:jc w:val="center"/>
              <w:cnfStyle w:val="000000100000"/>
              <w:rPr>
                <w:rFonts w:cstheme="minorHAnsi"/>
                <w:sz w:val="24"/>
                <w:szCs w:val="24"/>
                <w:lang w:eastAsia="ja-JP"/>
              </w:rPr>
            </w:pPr>
            <w:r w:rsidRPr="00D07601">
              <w:rPr>
                <w:rFonts w:cstheme="minorHAnsi"/>
                <w:sz w:val="24"/>
                <w:szCs w:val="24"/>
                <w:lang w:eastAsia="ja-JP"/>
              </w:rPr>
              <w:t>x</w:t>
            </w:r>
          </w:p>
        </w:tc>
      </w:tr>
      <w:tr w:rsidR="009C0AD9" w:rsidRPr="00E821A8" w:rsidTr="00BA0282">
        <w:tc>
          <w:tcPr>
            <w:cnfStyle w:val="001000000000"/>
            <w:tcW w:w="850" w:type="dxa"/>
          </w:tcPr>
          <w:p w:rsidR="003D7084" w:rsidRDefault="00D07601" w:rsidP="00F04746">
            <w:pPr>
              <w:ind w:firstLineChars="100" w:firstLine="241"/>
              <w:rPr>
                <w:rFonts w:cstheme="minorHAnsi"/>
                <w:b w:val="0"/>
                <w:sz w:val="24"/>
                <w:szCs w:val="24"/>
                <w:lang w:eastAsia="ja-JP"/>
              </w:rPr>
            </w:pPr>
            <w:r w:rsidRPr="00D07601">
              <w:rPr>
                <w:rFonts w:cstheme="minorHAnsi"/>
                <w:sz w:val="24"/>
                <w:szCs w:val="24"/>
                <w:lang w:eastAsia="ja-JP"/>
              </w:rPr>
              <w:lastRenderedPageBreak/>
              <w:t>5</w:t>
            </w:r>
          </w:p>
        </w:tc>
        <w:tc>
          <w:tcPr>
            <w:tcW w:w="5348" w:type="dxa"/>
            <w:vAlign w:val="bottom"/>
          </w:tcPr>
          <w:p w:rsidR="003D7084" w:rsidRDefault="00D07601">
            <w:pPr>
              <w:cnfStyle w:val="000000000000"/>
              <w:rPr>
                <w:rFonts w:cstheme="minorHAnsi"/>
                <w:sz w:val="24"/>
                <w:szCs w:val="24"/>
                <w:lang w:eastAsia="ja-JP"/>
              </w:rPr>
            </w:pPr>
            <w:r w:rsidRPr="00D07601">
              <w:rPr>
                <w:rFonts w:cstheme="minorHAnsi"/>
                <w:sz w:val="24"/>
                <w:szCs w:val="24"/>
                <w:lang w:eastAsia="ja-JP"/>
              </w:rPr>
              <w:t>Are all pages numbered in sequence, starting with the title page?</w:t>
            </w:r>
          </w:p>
        </w:tc>
        <w:tc>
          <w:tcPr>
            <w:tcW w:w="759" w:type="dxa"/>
            <w:vAlign w:val="bottom"/>
          </w:tcPr>
          <w:p w:rsidR="003D7084" w:rsidRDefault="00D07601">
            <w:pPr>
              <w:jc w:val="center"/>
              <w:cnfStyle w:val="000000000000"/>
              <w:rPr>
                <w:rFonts w:cstheme="minorHAnsi"/>
                <w:sz w:val="24"/>
                <w:szCs w:val="24"/>
                <w:lang w:eastAsia="ja-JP"/>
              </w:rPr>
            </w:pPr>
            <w:r w:rsidRPr="00D07601">
              <w:rPr>
                <w:rFonts w:cstheme="minorHAnsi"/>
                <w:sz w:val="24"/>
                <w:szCs w:val="24"/>
                <w:lang w:eastAsia="ja-JP"/>
              </w:rPr>
              <w:t>x</w:t>
            </w:r>
          </w:p>
        </w:tc>
        <w:tc>
          <w:tcPr>
            <w:tcW w:w="759" w:type="dxa"/>
            <w:vAlign w:val="bottom"/>
          </w:tcPr>
          <w:p w:rsidR="003D7084" w:rsidRDefault="00D07601">
            <w:pPr>
              <w:jc w:val="center"/>
              <w:cnfStyle w:val="000000000000"/>
              <w:rPr>
                <w:rFonts w:cstheme="minorHAnsi"/>
                <w:sz w:val="24"/>
                <w:szCs w:val="24"/>
                <w:lang w:eastAsia="ja-JP"/>
              </w:rPr>
            </w:pPr>
            <w:r w:rsidRPr="00D07601">
              <w:rPr>
                <w:rFonts w:cstheme="minorHAnsi"/>
                <w:sz w:val="24"/>
                <w:szCs w:val="24"/>
                <w:lang w:eastAsia="ja-JP"/>
              </w:rPr>
              <w:t> </w:t>
            </w:r>
          </w:p>
        </w:tc>
        <w:tc>
          <w:tcPr>
            <w:tcW w:w="759" w:type="dxa"/>
            <w:vAlign w:val="bottom"/>
          </w:tcPr>
          <w:p w:rsidR="003D7084" w:rsidRDefault="00D07601">
            <w:pPr>
              <w:jc w:val="center"/>
              <w:cnfStyle w:val="000000000000"/>
              <w:rPr>
                <w:rFonts w:cstheme="minorHAnsi"/>
                <w:sz w:val="24"/>
                <w:szCs w:val="24"/>
                <w:lang w:eastAsia="ja-JP"/>
              </w:rPr>
            </w:pPr>
            <w:r w:rsidRPr="00D07601">
              <w:rPr>
                <w:rFonts w:cstheme="minorHAnsi"/>
                <w:sz w:val="24"/>
                <w:szCs w:val="24"/>
                <w:lang w:eastAsia="ja-JP"/>
              </w:rPr>
              <w:t> </w:t>
            </w:r>
          </w:p>
        </w:tc>
      </w:tr>
      <w:tr w:rsidR="009C0AD9" w:rsidRPr="00E821A8" w:rsidTr="00BA0282">
        <w:trPr>
          <w:cnfStyle w:val="000000100000"/>
        </w:trPr>
        <w:tc>
          <w:tcPr>
            <w:cnfStyle w:val="001000000000"/>
            <w:tcW w:w="8475" w:type="dxa"/>
            <w:gridSpan w:val="5"/>
          </w:tcPr>
          <w:p w:rsidR="003D7084" w:rsidRDefault="00D07601">
            <w:pPr>
              <w:spacing w:before="120" w:line="276" w:lineRule="auto"/>
              <w:rPr>
                <w:rFonts w:cstheme="minorHAnsi"/>
                <w:sz w:val="24"/>
                <w:szCs w:val="24"/>
              </w:rPr>
            </w:pPr>
            <w:r w:rsidRPr="00D07601">
              <w:rPr>
                <w:rFonts w:cstheme="minorHAnsi"/>
                <w:sz w:val="24"/>
                <w:szCs w:val="24"/>
              </w:rPr>
              <w:t>PARAGRAPHS AND HEADINGS</w:t>
            </w:r>
          </w:p>
        </w:tc>
      </w:tr>
      <w:tr w:rsidR="009C0AD9" w:rsidRPr="00E821A8" w:rsidTr="00BA0282">
        <w:tc>
          <w:tcPr>
            <w:cnfStyle w:val="001000000000"/>
            <w:tcW w:w="850" w:type="dxa"/>
          </w:tcPr>
          <w:p w:rsidR="003D7084" w:rsidRDefault="00D07601" w:rsidP="00F04746">
            <w:pPr>
              <w:ind w:firstLineChars="100" w:firstLine="241"/>
              <w:rPr>
                <w:rFonts w:cstheme="minorHAnsi"/>
                <w:b w:val="0"/>
                <w:sz w:val="24"/>
                <w:szCs w:val="24"/>
                <w:lang w:eastAsia="ja-JP"/>
              </w:rPr>
            </w:pPr>
            <w:r w:rsidRPr="00D07601">
              <w:rPr>
                <w:rFonts w:cstheme="minorHAnsi"/>
                <w:sz w:val="24"/>
                <w:szCs w:val="24"/>
                <w:lang w:eastAsia="ja-JP"/>
              </w:rPr>
              <w:t>1</w:t>
            </w:r>
          </w:p>
        </w:tc>
        <w:tc>
          <w:tcPr>
            <w:tcW w:w="5348" w:type="dxa"/>
            <w:vAlign w:val="bottom"/>
          </w:tcPr>
          <w:p w:rsidR="003D7084" w:rsidRDefault="00D07601">
            <w:pPr>
              <w:ind w:leftChars="-49" w:left="-108"/>
              <w:cnfStyle w:val="000000000000"/>
              <w:rPr>
                <w:rFonts w:cstheme="minorHAnsi"/>
                <w:sz w:val="24"/>
                <w:szCs w:val="24"/>
                <w:lang w:eastAsia="ja-JP"/>
              </w:rPr>
            </w:pPr>
            <w:r w:rsidRPr="00D07601">
              <w:rPr>
                <w:rFonts w:cstheme="minorHAnsi"/>
                <w:sz w:val="24"/>
                <w:szCs w:val="24"/>
                <w:lang w:eastAsia="ja-JP"/>
              </w:rPr>
              <w:t>Is each paragraph longer than a single sentence but not longer than one manuscript page?</w:t>
            </w:r>
          </w:p>
        </w:tc>
        <w:tc>
          <w:tcPr>
            <w:tcW w:w="759" w:type="dxa"/>
            <w:vAlign w:val="bottom"/>
          </w:tcPr>
          <w:p w:rsidR="003D7084" w:rsidRDefault="00D07601">
            <w:pPr>
              <w:jc w:val="center"/>
              <w:cnfStyle w:val="000000000000"/>
              <w:rPr>
                <w:rFonts w:cstheme="minorHAnsi"/>
                <w:sz w:val="24"/>
                <w:szCs w:val="24"/>
                <w:lang w:eastAsia="ja-JP"/>
              </w:rPr>
            </w:pPr>
            <w:r w:rsidRPr="00D07601">
              <w:rPr>
                <w:rFonts w:cstheme="minorHAnsi"/>
                <w:sz w:val="24"/>
                <w:szCs w:val="24"/>
                <w:lang w:eastAsia="ja-JP"/>
              </w:rPr>
              <w:t> </w:t>
            </w:r>
          </w:p>
        </w:tc>
        <w:tc>
          <w:tcPr>
            <w:tcW w:w="759" w:type="dxa"/>
            <w:vAlign w:val="bottom"/>
          </w:tcPr>
          <w:p w:rsidR="003D7084" w:rsidRDefault="00D07601">
            <w:pPr>
              <w:jc w:val="center"/>
              <w:cnfStyle w:val="000000000000"/>
              <w:rPr>
                <w:rFonts w:cstheme="minorHAnsi"/>
                <w:sz w:val="24"/>
                <w:szCs w:val="24"/>
                <w:lang w:eastAsia="ja-JP"/>
              </w:rPr>
            </w:pPr>
            <w:r w:rsidRPr="00D07601">
              <w:rPr>
                <w:rFonts w:cstheme="minorHAnsi"/>
                <w:sz w:val="24"/>
                <w:szCs w:val="24"/>
                <w:lang w:eastAsia="ja-JP"/>
              </w:rPr>
              <w:t> </w:t>
            </w:r>
          </w:p>
        </w:tc>
        <w:tc>
          <w:tcPr>
            <w:tcW w:w="759" w:type="dxa"/>
            <w:vAlign w:val="bottom"/>
          </w:tcPr>
          <w:p w:rsidR="003D7084" w:rsidRDefault="00D07601">
            <w:pPr>
              <w:jc w:val="center"/>
              <w:cnfStyle w:val="000000000000"/>
              <w:rPr>
                <w:rFonts w:cstheme="minorHAnsi"/>
                <w:sz w:val="24"/>
                <w:szCs w:val="24"/>
                <w:lang w:eastAsia="ja-JP"/>
              </w:rPr>
            </w:pPr>
            <w:r w:rsidRPr="00D07601">
              <w:rPr>
                <w:rFonts w:cstheme="minorHAnsi"/>
                <w:sz w:val="24"/>
                <w:szCs w:val="24"/>
                <w:lang w:eastAsia="ja-JP"/>
              </w:rPr>
              <w:t>x</w:t>
            </w:r>
          </w:p>
        </w:tc>
      </w:tr>
      <w:tr w:rsidR="009C0AD9" w:rsidRPr="00E821A8" w:rsidTr="00BA0282">
        <w:trPr>
          <w:cnfStyle w:val="000000100000"/>
        </w:trPr>
        <w:tc>
          <w:tcPr>
            <w:cnfStyle w:val="001000000000"/>
            <w:tcW w:w="850" w:type="dxa"/>
          </w:tcPr>
          <w:p w:rsidR="003D7084" w:rsidRDefault="00D07601" w:rsidP="00F04746">
            <w:pPr>
              <w:ind w:firstLineChars="100" w:firstLine="241"/>
              <w:rPr>
                <w:rFonts w:cstheme="minorHAnsi"/>
                <w:b w:val="0"/>
                <w:sz w:val="24"/>
                <w:szCs w:val="24"/>
                <w:lang w:eastAsia="ja-JP"/>
              </w:rPr>
            </w:pPr>
            <w:r w:rsidRPr="00D07601">
              <w:rPr>
                <w:rFonts w:cstheme="minorHAnsi"/>
                <w:sz w:val="24"/>
                <w:szCs w:val="24"/>
                <w:lang w:eastAsia="ja-JP"/>
              </w:rPr>
              <w:t>2</w:t>
            </w:r>
          </w:p>
        </w:tc>
        <w:tc>
          <w:tcPr>
            <w:tcW w:w="5348" w:type="dxa"/>
            <w:vAlign w:val="bottom"/>
          </w:tcPr>
          <w:p w:rsidR="003D7084" w:rsidRDefault="00D07601">
            <w:pPr>
              <w:ind w:leftChars="-49" w:left="-108"/>
              <w:cnfStyle w:val="000000100000"/>
              <w:rPr>
                <w:rFonts w:cstheme="minorHAnsi"/>
                <w:sz w:val="24"/>
                <w:szCs w:val="24"/>
                <w:lang w:eastAsia="ja-JP"/>
              </w:rPr>
            </w:pPr>
            <w:r w:rsidRPr="00D07601">
              <w:rPr>
                <w:rFonts w:cstheme="minorHAnsi"/>
                <w:sz w:val="24"/>
                <w:szCs w:val="24"/>
                <w:lang w:eastAsia="ja-JP"/>
              </w:rPr>
              <w:t>Do the levels of headings accurately reflect the organization of the paper?</w:t>
            </w:r>
          </w:p>
        </w:tc>
        <w:tc>
          <w:tcPr>
            <w:tcW w:w="759" w:type="dxa"/>
            <w:vAlign w:val="bottom"/>
          </w:tcPr>
          <w:p w:rsidR="003D7084" w:rsidRDefault="00D07601">
            <w:pPr>
              <w:jc w:val="center"/>
              <w:cnfStyle w:val="000000100000"/>
              <w:rPr>
                <w:rFonts w:cstheme="minorHAnsi"/>
                <w:sz w:val="24"/>
                <w:szCs w:val="24"/>
                <w:lang w:eastAsia="ja-JP"/>
              </w:rPr>
            </w:pPr>
            <w:r w:rsidRPr="00D07601">
              <w:rPr>
                <w:rFonts w:cstheme="minorHAnsi"/>
                <w:sz w:val="24"/>
                <w:szCs w:val="24"/>
                <w:lang w:eastAsia="ja-JP"/>
              </w:rPr>
              <w:t>x</w:t>
            </w:r>
          </w:p>
        </w:tc>
        <w:tc>
          <w:tcPr>
            <w:tcW w:w="759" w:type="dxa"/>
            <w:vAlign w:val="bottom"/>
          </w:tcPr>
          <w:p w:rsidR="003D7084" w:rsidRDefault="00D07601">
            <w:pPr>
              <w:jc w:val="center"/>
              <w:cnfStyle w:val="000000100000"/>
              <w:rPr>
                <w:rFonts w:cstheme="minorHAnsi"/>
                <w:color w:val="0000FF"/>
                <w:sz w:val="24"/>
                <w:szCs w:val="24"/>
                <w:lang w:eastAsia="ja-JP"/>
              </w:rPr>
            </w:pPr>
            <w:r w:rsidRPr="00D07601">
              <w:rPr>
                <w:rFonts w:cstheme="minorHAnsi"/>
                <w:color w:val="0000FF"/>
                <w:sz w:val="24"/>
                <w:szCs w:val="24"/>
                <w:lang w:eastAsia="ja-JP"/>
              </w:rPr>
              <w:t> </w:t>
            </w:r>
          </w:p>
        </w:tc>
        <w:tc>
          <w:tcPr>
            <w:tcW w:w="759" w:type="dxa"/>
            <w:vAlign w:val="bottom"/>
          </w:tcPr>
          <w:p w:rsidR="003D7084" w:rsidRDefault="00D07601">
            <w:pPr>
              <w:jc w:val="center"/>
              <w:cnfStyle w:val="000000100000"/>
              <w:rPr>
                <w:rFonts w:cstheme="minorHAnsi"/>
                <w:color w:val="0000FF"/>
                <w:sz w:val="24"/>
                <w:szCs w:val="24"/>
                <w:lang w:eastAsia="ja-JP"/>
              </w:rPr>
            </w:pPr>
            <w:r w:rsidRPr="00D07601">
              <w:rPr>
                <w:rFonts w:cstheme="minorHAnsi"/>
                <w:color w:val="0000FF"/>
                <w:sz w:val="24"/>
                <w:szCs w:val="24"/>
                <w:lang w:eastAsia="ja-JP"/>
              </w:rPr>
              <w:t> </w:t>
            </w:r>
          </w:p>
        </w:tc>
      </w:tr>
      <w:tr w:rsidR="009C0AD9" w:rsidRPr="00E821A8" w:rsidTr="00BA0282">
        <w:tc>
          <w:tcPr>
            <w:cnfStyle w:val="001000000000"/>
            <w:tcW w:w="850" w:type="dxa"/>
          </w:tcPr>
          <w:p w:rsidR="003D7084" w:rsidRDefault="00D07601" w:rsidP="00F04746">
            <w:pPr>
              <w:ind w:firstLineChars="100" w:firstLine="241"/>
              <w:rPr>
                <w:rFonts w:cstheme="minorHAnsi"/>
                <w:b w:val="0"/>
                <w:sz w:val="24"/>
                <w:szCs w:val="24"/>
                <w:lang w:eastAsia="ja-JP"/>
              </w:rPr>
            </w:pPr>
            <w:r w:rsidRPr="00D07601">
              <w:rPr>
                <w:rFonts w:cstheme="minorHAnsi"/>
                <w:sz w:val="24"/>
                <w:szCs w:val="24"/>
                <w:lang w:eastAsia="ja-JP"/>
              </w:rPr>
              <w:t>3</w:t>
            </w:r>
          </w:p>
        </w:tc>
        <w:tc>
          <w:tcPr>
            <w:tcW w:w="5348" w:type="dxa"/>
            <w:vAlign w:val="bottom"/>
          </w:tcPr>
          <w:p w:rsidR="003D7084" w:rsidRDefault="00D07601">
            <w:pPr>
              <w:ind w:leftChars="-49" w:left="-108"/>
              <w:cnfStyle w:val="000000000000"/>
              <w:rPr>
                <w:rFonts w:cstheme="minorHAnsi"/>
                <w:sz w:val="24"/>
                <w:szCs w:val="24"/>
                <w:lang w:eastAsia="ja-JP"/>
              </w:rPr>
            </w:pPr>
            <w:r w:rsidRPr="00D07601">
              <w:rPr>
                <w:rFonts w:cstheme="minorHAnsi"/>
                <w:sz w:val="24"/>
                <w:szCs w:val="24"/>
                <w:lang w:eastAsia="ja-JP"/>
              </w:rPr>
              <w:t>Do all headings of the same level appear in the same format?</w:t>
            </w:r>
          </w:p>
        </w:tc>
        <w:tc>
          <w:tcPr>
            <w:tcW w:w="759" w:type="dxa"/>
            <w:vAlign w:val="bottom"/>
          </w:tcPr>
          <w:p w:rsidR="003D7084" w:rsidRDefault="00D07601">
            <w:pPr>
              <w:jc w:val="center"/>
              <w:cnfStyle w:val="000000000000"/>
              <w:rPr>
                <w:rFonts w:cstheme="minorHAnsi"/>
                <w:sz w:val="24"/>
                <w:szCs w:val="24"/>
                <w:lang w:eastAsia="ja-JP"/>
              </w:rPr>
            </w:pPr>
            <w:r w:rsidRPr="00D07601">
              <w:rPr>
                <w:rFonts w:cstheme="minorHAnsi"/>
                <w:sz w:val="24"/>
                <w:szCs w:val="24"/>
                <w:lang w:eastAsia="ja-JP"/>
              </w:rPr>
              <w:t>x</w:t>
            </w:r>
          </w:p>
        </w:tc>
        <w:tc>
          <w:tcPr>
            <w:tcW w:w="759" w:type="dxa"/>
            <w:vAlign w:val="bottom"/>
          </w:tcPr>
          <w:p w:rsidR="003D7084" w:rsidRDefault="00D07601">
            <w:pPr>
              <w:jc w:val="center"/>
              <w:cnfStyle w:val="000000000000"/>
              <w:rPr>
                <w:rFonts w:cstheme="minorHAnsi"/>
                <w:sz w:val="24"/>
                <w:szCs w:val="24"/>
                <w:lang w:eastAsia="ja-JP"/>
              </w:rPr>
            </w:pPr>
            <w:r w:rsidRPr="00D07601">
              <w:rPr>
                <w:rFonts w:cstheme="minorHAnsi"/>
                <w:sz w:val="24"/>
                <w:szCs w:val="24"/>
                <w:lang w:eastAsia="ja-JP"/>
              </w:rPr>
              <w:t> </w:t>
            </w:r>
          </w:p>
        </w:tc>
        <w:tc>
          <w:tcPr>
            <w:tcW w:w="759" w:type="dxa"/>
            <w:vAlign w:val="bottom"/>
          </w:tcPr>
          <w:p w:rsidR="003D7084" w:rsidRDefault="00D07601">
            <w:pPr>
              <w:jc w:val="center"/>
              <w:cnfStyle w:val="000000000000"/>
              <w:rPr>
                <w:rFonts w:cstheme="minorHAnsi"/>
                <w:sz w:val="24"/>
                <w:szCs w:val="24"/>
                <w:lang w:eastAsia="ja-JP"/>
              </w:rPr>
            </w:pPr>
            <w:r w:rsidRPr="00D07601">
              <w:rPr>
                <w:rFonts w:cstheme="minorHAnsi"/>
                <w:sz w:val="24"/>
                <w:szCs w:val="24"/>
                <w:lang w:eastAsia="ja-JP"/>
              </w:rPr>
              <w:t> </w:t>
            </w:r>
          </w:p>
        </w:tc>
      </w:tr>
    </w:tbl>
    <w:p w:rsidR="003D7084" w:rsidRDefault="003D7084">
      <w:pPr>
        <w:rPr>
          <w:rFonts w:cstheme="minorHAnsi"/>
          <w:sz w:val="24"/>
          <w:szCs w:val="24"/>
        </w:rPr>
      </w:pPr>
    </w:p>
    <w:p w:rsidR="003D7084" w:rsidRDefault="00D07601">
      <w:pPr>
        <w:pStyle w:val="Heading2"/>
        <w:rPr>
          <w:rFonts w:asciiTheme="minorHAnsi" w:hAnsiTheme="minorHAnsi" w:cstheme="minorHAnsi"/>
          <w:sz w:val="24"/>
          <w:szCs w:val="24"/>
        </w:rPr>
      </w:pPr>
      <w:bookmarkStart w:id="1581" w:name="_Toc332351410"/>
      <w:r w:rsidRPr="00D07601">
        <w:rPr>
          <w:rFonts w:asciiTheme="minorHAnsi" w:hAnsiTheme="minorHAnsi" w:cstheme="minorHAnsi"/>
          <w:sz w:val="24"/>
          <w:szCs w:val="24"/>
        </w:rPr>
        <w:t>7. Defect Log</w:t>
      </w:r>
      <w:bookmarkEnd w:id="1581"/>
    </w:p>
    <w:p w:rsidR="00E13723" w:rsidRPr="00E821A8" w:rsidRDefault="00D07601" w:rsidP="00E13723">
      <w:pPr>
        <w:spacing w:after="0"/>
        <w:ind w:left="360"/>
        <w:rPr>
          <w:rFonts w:cstheme="minorHAnsi"/>
          <w:sz w:val="24"/>
          <w:szCs w:val="24"/>
        </w:rPr>
      </w:pPr>
      <w:r w:rsidRPr="00D07601">
        <w:rPr>
          <w:rFonts w:cstheme="minorHAnsi"/>
          <w:sz w:val="24"/>
          <w:szCs w:val="24"/>
        </w:rPr>
        <w:t xml:space="preserve">Refer to </w:t>
      </w:r>
      <w:proofErr w:type="spellStart"/>
      <w:r w:rsidRPr="00D07601">
        <w:rPr>
          <w:rFonts w:cstheme="minorHAnsi"/>
          <w:sz w:val="24"/>
          <w:szCs w:val="24"/>
        </w:rPr>
        <w:t>OOPMS_Defects</w:t>
      </w:r>
      <w:proofErr w:type="spellEnd"/>
      <w:r w:rsidRPr="00D07601">
        <w:rPr>
          <w:rFonts w:cstheme="minorHAnsi"/>
          <w:sz w:val="24"/>
          <w:szCs w:val="24"/>
        </w:rPr>
        <w:t>.</w:t>
      </w:r>
    </w:p>
    <w:tbl>
      <w:tblPr>
        <w:tblW w:w="17731" w:type="dxa"/>
        <w:tblInd w:w="-522" w:type="dxa"/>
        <w:tblLook w:val="04A0"/>
      </w:tblPr>
      <w:tblGrid>
        <w:gridCol w:w="630"/>
        <w:gridCol w:w="921"/>
        <w:gridCol w:w="1143"/>
        <w:gridCol w:w="1040"/>
        <w:gridCol w:w="2077"/>
        <w:gridCol w:w="12498"/>
      </w:tblGrid>
      <w:tr w:rsidR="00E13723" w:rsidRPr="00E821A8" w:rsidTr="00E13723">
        <w:trPr>
          <w:trHeight w:val="300"/>
        </w:trPr>
        <w:tc>
          <w:tcPr>
            <w:tcW w:w="630" w:type="dxa"/>
            <w:tcBorders>
              <w:top w:val="nil"/>
              <w:left w:val="nil"/>
              <w:bottom w:val="nil"/>
              <w:right w:val="nil"/>
            </w:tcBorders>
            <w:shd w:val="clear" w:color="auto" w:fill="auto"/>
            <w:noWrap/>
            <w:vAlign w:val="bottom"/>
            <w:hideMark/>
          </w:tcPr>
          <w:p w:rsidR="00E13723" w:rsidRPr="00E821A8" w:rsidRDefault="00D07601" w:rsidP="00227BA2">
            <w:pPr>
              <w:spacing w:after="0" w:line="240" w:lineRule="auto"/>
              <w:rPr>
                <w:rFonts w:eastAsia="Times New Roman" w:cstheme="minorHAnsi"/>
                <w:color w:val="000000"/>
                <w:sz w:val="24"/>
                <w:szCs w:val="24"/>
                <w:lang w:eastAsia="ja-JP"/>
              </w:rPr>
            </w:pPr>
            <w:r w:rsidRPr="00D07601">
              <w:rPr>
                <w:rFonts w:eastAsia="Times New Roman" w:cstheme="minorHAnsi"/>
                <w:color w:val="000000"/>
                <w:sz w:val="24"/>
                <w:szCs w:val="24"/>
                <w:lang w:eastAsia="ja-JP"/>
              </w:rPr>
              <w:t>ID</w:t>
            </w:r>
          </w:p>
        </w:tc>
        <w:tc>
          <w:tcPr>
            <w:tcW w:w="862" w:type="dxa"/>
            <w:tcBorders>
              <w:top w:val="nil"/>
              <w:left w:val="nil"/>
              <w:bottom w:val="nil"/>
              <w:right w:val="nil"/>
            </w:tcBorders>
            <w:shd w:val="clear" w:color="auto" w:fill="auto"/>
            <w:noWrap/>
            <w:vAlign w:val="bottom"/>
            <w:hideMark/>
          </w:tcPr>
          <w:p w:rsidR="00E13723" w:rsidRPr="00E821A8" w:rsidRDefault="00D07601" w:rsidP="00227BA2">
            <w:pPr>
              <w:spacing w:after="0" w:line="240" w:lineRule="auto"/>
              <w:rPr>
                <w:rFonts w:eastAsia="Times New Roman" w:cstheme="minorHAnsi"/>
                <w:color w:val="000000"/>
                <w:sz w:val="24"/>
                <w:szCs w:val="24"/>
                <w:lang w:eastAsia="ja-JP"/>
              </w:rPr>
            </w:pPr>
            <w:r w:rsidRPr="00D07601">
              <w:rPr>
                <w:rFonts w:eastAsia="Times New Roman" w:cstheme="minorHAnsi"/>
                <w:color w:val="000000"/>
                <w:sz w:val="24"/>
                <w:szCs w:val="24"/>
                <w:lang w:eastAsia="ja-JP"/>
              </w:rPr>
              <w:t>Type</w:t>
            </w:r>
          </w:p>
        </w:tc>
        <w:tc>
          <w:tcPr>
            <w:tcW w:w="848" w:type="dxa"/>
            <w:tcBorders>
              <w:top w:val="nil"/>
              <w:left w:val="nil"/>
              <w:bottom w:val="nil"/>
              <w:right w:val="nil"/>
            </w:tcBorders>
            <w:shd w:val="clear" w:color="auto" w:fill="auto"/>
            <w:noWrap/>
            <w:vAlign w:val="bottom"/>
            <w:hideMark/>
          </w:tcPr>
          <w:p w:rsidR="00E13723" w:rsidRPr="00E821A8" w:rsidRDefault="00D07601" w:rsidP="00227BA2">
            <w:pPr>
              <w:spacing w:after="0" w:line="240" w:lineRule="auto"/>
              <w:rPr>
                <w:rFonts w:eastAsia="Times New Roman" w:cstheme="minorHAnsi"/>
                <w:color w:val="000000"/>
                <w:sz w:val="24"/>
                <w:szCs w:val="24"/>
                <w:lang w:eastAsia="ja-JP"/>
              </w:rPr>
            </w:pPr>
            <w:r w:rsidRPr="00D07601">
              <w:rPr>
                <w:rFonts w:eastAsia="Times New Roman" w:cstheme="minorHAnsi"/>
                <w:color w:val="000000"/>
                <w:sz w:val="24"/>
                <w:szCs w:val="24"/>
                <w:lang w:eastAsia="ja-JP"/>
              </w:rPr>
              <w:t>Status</w:t>
            </w:r>
          </w:p>
        </w:tc>
        <w:tc>
          <w:tcPr>
            <w:tcW w:w="971" w:type="dxa"/>
            <w:tcBorders>
              <w:top w:val="nil"/>
              <w:left w:val="nil"/>
              <w:bottom w:val="nil"/>
              <w:right w:val="nil"/>
            </w:tcBorders>
            <w:shd w:val="clear" w:color="auto" w:fill="auto"/>
            <w:noWrap/>
            <w:vAlign w:val="bottom"/>
            <w:hideMark/>
          </w:tcPr>
          <w:p w:rsidR="00E13723" w:rsidRPr="00E821A8" w:rsidRDefault="00D07601" w:rsidP="00227BA2">
            <w:pPr>
              <w:spacing w:after="0" w:line="240" w:lineRule="auto"/>
              <w:rPr>
                <w:rFonts w:eastAsia="Times New Roman" w:cstheme="minorHAnsi"/>
                <w:color w:val="000000"/>
                <w:sz w:val="24"/>
                <w:szCs w:val="24"/>
                <w:lang w:eastAsia="ja-JP"/>
              </w:rPr>
            </w:pPr>
            <w:r w:rsidRPr="00D07601">
              <w:rPr>
                <w:rFonts w:eastAsia="Times New Roman" w:cstheme="minorHAnsi"/>
                <w:color w:val="000000"/>
                <w:sz w:val="24"/>
                <w:szCs w:val="24"/>
                <w:lang w:eastAsia="ja-JP"/>
              </w:rPr>
              <w:t>Priority</w:t>
            </w:r>
          </w:p>
        </w:tc>
        <w:tc>
          <w:tcPr>
            <w:tcW w:w="1922" w:type="dxa"/>
            <w:tcBorders>
              <w:top w:val="nil"/>
              <w:left w:val="nil"/>
              <w:bottom w:val="nil"/>
              <w:right w:val="nil"/>
            </w:tcBorders>
            <w:shd w:val="clear" w:color="auto" w:fill="auto"/>
            <w:noWrap/>
            <w:vAlign w:val="bottom"/>
            <w:hideMark/>
          </w:tcPr>
          <w:p w:rsidR="00E13723" w:rsidRPr="00E821A8" w:rsidRDefault="00D07601" w:rsidP="00227BA2">
            <w:pPr>
              <w:spacing w:after="0" w:line="240" w:lineRule="auto"/>
              <w:rPr>
                <w:rFonts w:eastAsia="Times New Roman" w:cstheme="minorHAnsi"/>
                <w:color w:val="000000"/>
                <w:sz w:val="24"/>
                <w:szCs w:val="24"/>
                <w:lang w:eastAsia="ja-JP"/>
              </w:rPr>
            </w:pPr>
            <w:r w:rsidRPr="00D07601">
              <w:rPr>
                <w:rFonts w:eastAsia="Times New Roman" w:cstheme="minorHAnsi"/>
                <w:color w:val="000000"/>
                <w:sz w:val="24"/>
                <w:szCs w:val="24"/>
                <w:lang w:eastAsia="ja-JP"/>
              </w:rPr>
              <w:t>Owner</w:t>
            </w:r>
          </w:p>
        </w:tc>
        <w:tc>
          <w:tcPr>
            <w:tcW w:w="12498" w:type="dxa"/>
            <w:tcBorders>
              <w:top w:val="nil"/>
              <w:left w:val="nil"/>
              <w:bottom w:val="nil"/>
              <w:right w:val="nil"/>
            </w:tcBorders>
            <w:shd w:val="clear" w:color="auto" w:fill="auto"/>
            <w:noWrap/>
            <w:vAlign w:val="bottom"/>
            <w:hideMark/>
          </w:tcPr>
          <w:p w:rsidR="00E13723" w:rsidRPr="00E821A8" w:rsidRDefault="00D07601" w:rsidP="00227BA2">
            <w:pPr>
              <w:spacing w:after="0" w:line="240" w:lineRule="auto"/>
              <w:rPr>
                <w:rFonts w:eastAsia="Times New Roman" w:cstheme="minorHAnsi"/>
                <w:color w:val="000000"/>
                <w:sz w:val="24"/>
                <w:szCs w:val="24"/>
                <w:lang w:eastAsia="ja-JP"/>
              </w:rPr>
            </w:pPr>
            <w:r w:rsidRPr="00D07601">
              <w:rPr>
                <w:rFonts w:eastAsia="Times New Roman" w:cstheme="minorHAnsi"/>
                <w:color w:val="000000"/>
                <w:sz w:val="24"/>
                <w:szCs w:val="24"/>
                <w:lang w:eastAsia="ja-JP"/>
              </w:rPr>
              <w:t>Summary</w:t>
            </w:r>
          </w:p>
        </w:tc>
      </w:tr>
      <w:tr w:rsidR="00E13723" w:rsidRPr="00E821A8" w:rsidTr="00E13723">
        <w:trPr>
          <w:trHeight w:val="300"/>
        </w:trPr>
        <w:tc>
          <w:tcPr>
            <w:tcW w:w="630" w:type="dxa"/>
            <w:tcBorders>
              <w:top w:val="nil"/>
              <w:left w:val="nil"/>
              <w:bottom w:val="nil"/>
              <w:right w:val="nil"/>
            </w:tcBorders>
            <w:shd w:val="clear" w:color="auto" w:fill="auto"/>
            <w:noWrap/>
            <w:vAlign w:val="bottom"/>
            <w:hideMark/>
          </w:tcPr>
          <w:p w:rsidR="00E13723" w:rsidRPr="00E821A8" w:rsidRDefault="00D07601" w:rsidP="00227BA2">
            <w:pPr>
              <w:spacing w:after="0" w:line="240" w:lineRule="auto"/>
              <w:jc w:val="right"/>
              <w:rPr>
                <w:rFonts w:eastAsia="Times New Roman" w:cstheme="minorHAnsi"/>
                <w:color w:val="000000"/>
                <w:sz w:val="24"/>
                <w:szCs w:val="24"/>
                <w:lang w:eastAsia="ja-JP"/>
              </w:rPr>
            </w:pPr>
            <w:r w:rsidRPr="00D07601">
              <w:rPr>
                <w:rFonts w:eastAsia="Times New Roman" w:cstheme="minorHAnsi"/>
                <w:color w:val="000000"/>
                <w:sz w:val="24"/>
                <w:szCs w:val="24"/>
                <w:lang w:eastAsia="ja-JP"/>
              </w:rPr>
              <w:t>1</w:t>
            </w:r>
          </w:p>
        </w:tc>
        <w:tc>
          <w:tcPr>
            <w:tcW w:w="862" w:type="dxa"/>
            <w:tcBorders>
              <w:top w:val="nil"/>
              <w:left w:val="nil"/>
              <w:bottom w:val="nil"/>
              <w:right w:val="nil"/>
            </w:tcBorders>
            <w:shd w:val="clear" w:color="auto" w:fill="auto"/>
            <w:noWrap/>
            <w:vAlign w:val="bottom"/>
            <w:hideMark/>
          </w:tcPr>
          <w:p w:rsidR="00E13723" w:rsidRPr="00E821A8" w:rsidRDefault="00D07601" w:rsidP="00227BA2">
            <w:pPr>
              <w:shd w:val="clear" w:color="FFFFCC" w:fill="FFFFFF"/>
              <w:spacing w:before="100" w:beforeAutospacing="1" w:after="0" w:afterAutospacing="1" w:line="240" w:lineRule="auto"/>
              <w:rPr>
                <w:rFonts w:eastAsia="Times New Roman" w:cstheme="minorHAnsi"/>
                <w:color w:val="000000"/>
                <w:sz w:val="24"/>
                <w:szCs w:val="24"/>
                <w:lang w:eastAsia="ja-JP"/>
              </w:rPr>
            </w:pPr>
            <w:r w:rsidRPr="00D07601">
              <w:rPr>
                <w:rFonts w:eastAsia="Times New Roman" w:cstheme="minorHAnsi"/>
                <w:color w:val="000000"/>
                <w:sz w:val="24"/>
                <w:szCs w:val="24"/>
                <w:lang w:eastAsia="ja-JP"/>
              </w:rPr>
              <w:t>Defect</w:t>
            </w:r>
          </w:p>
        </w:tc>
        <w:tc>
          <w:tcPr>
            <w:tcW w:w="848" w:type="dxa"/>
            <w:tcBorders>
              <w:top w:val="nil"/>
              <w:left w:val="nil"/>
              <w:bottom w:val="nil"/>
              <w:right w:val="nil"/>
            </w:tcBorders>
            <w:shd w:val="clear" w:color="auto" w:fill="auto"/>
            <w:noWrap/>
            <w:vAlign w:val="bottom"/>
            <w:hideMark/>
          </w:tcPr>
          <w:p w:rsidR="00E13723" w:rsidRPr="00E821A8" w:rsidRDefault="00D07601" w:rsidP="00227BA2">
            <w:pPr>
              <w:shd w:val="clear" w:color="FFFFCC" w:fill="FFFFFF"/>
              <w:spacing w:before="100" w:beforeAutospacing="1" w:after="0" w:afterAutospacing="1" w:line="240" w:lineRule="auto"/>
              <w:rPr>
                <w:rFonts w:eastAsia="Times New Roman" w:cstheme="minorHAnsi"/>
                <w:color w:val="000000"/>
                <w:sz w:val="24"/>
                <w:szCs w:val="24"/>
                <w:lang w:eastAsia="ja-JP"/>
              </w:rPr>
            </w:pPr>
            <w:r w:rsidRPr="00D07601">
              <w:rPr>
                <w:rFonts w:eastAsia="Times New Roman" w:cstheme="minorHAnsi"/>
                <w:color w:val="000000"/>
                <w:sz w:val="24"/>
                <w:szCs w:val="24"/>
                <w:lang w:eastAsia="ja-JP"/>
              </w:rPr>
              <w:t>Fixed</w:t>
            </w:r>
          </w:p>
        </w:tc>
        <w:tc>
          <w:tcPr>
            <w:tcW w:w="971" w:type="dxa"/>
            <w:tcBorders>
              <w:top w:val="nil"/>
              <w:left w:val="nil"/>
              <w:bottom w:val="nil"/>
              <w:right w:val="nil"/>
            </w:tcBorders>
            <w:shd w:val="clear" w:color="auto" w:fill="auto"/>
            <w:noWrap/>
            <w:vAlign w:val="bottom"/>
            <w:hideMark/>
          </w:tcPr>
          <w:p w:rsidR="00E13723" w:rsidRPr="00E821A8" w:rsidRDefault="00D07601" w:rsidP="00227BA2">
            <w:pPr>
              <w:shd w:val="clear" w:color="FFFFCC" w:fill="FFFFFF"/>
              <w:spacing w:before="100" w:beforeAutospacing="1" w:after="0" w:afterAutospacing="1" w:line="240" w:lineRule="auto"/>
              <w:rPr>
                <w:rFonts w:eastAsia="Times New Roman" w:cstheme="minorHAnsi"/>
                <w:color w:val="000000"/>
                <w:sz w:val="24"/>
                <w:szCs w:val="24"/>
                <w:lang w:eastAsia="ja-JP"/>
              </w:rPr>
            </w:pPr>
            <w:r w:rsidRPr="00D07601">
              <w:rPr>
                <w:rFonts w:eastAsia="Times New Roman" w:cstheme="minorHAnsi"/>
                <w:color w:val="000000"/>
                <w:sz w:val="24"/>
                <w:szCs w:val="24"/>
                <w:lang w:eastAsia="ja-JP"/>
              </w:rPr>
              <w:t>Low</w:t>
            </w:r>
          </w:p>
        </w:tc>
        <w:tc>
          <w:tcPr>
            <w:tcW w:w="1922" w:type="dxa"/>
            <w:tcBorders>
              <w:top w:val="nil"/>
              <w:left w:val="nil"/>
              <w:bottom w:val="nil"/>
              <w:right w:val="nil"/>
            </w:tcBorders>
            <w:shd w:val="clear" w:color="auto" w:fill="auto"/>
            <w:noWrap/>
            <w:vAlign w:val="bottom"/>
            <w:hideMark/>
          </w:tcPr>
          <w:p w:rsidR="00E13723" w:rsidRPr="00E821A8" w:rsidRDefault="00D07601" w:rsidP="00227BA2">
            <w:pPr>
              <w:shd w:val="clear" w:color="FFFFCC" w:fill="FFFFFF"/>
              <w:spacing w:before="100" w:beforeAutospacing="1" w:after="0" w:afterAutospacing="1" w:line="240" w:lineRule="auto"/>
              <w:rPr>
                <w:rFonts w:eastAsia="Times New Roman" w:cstheme="minorHAnsi"/>
                <w:color w:val="000000"/>
                <w:sz w:val="24"/>
                <w:szCs w:val="24"/>
                <w:lang w:eastAsia="ja-JP"/>
              </w:rPr>
            </w:pPr>
            <w:r w:rsidRPr="00D07601">
              <w:rPr>
                <w:rFonts w:eastAsia="Times New Roman" w:cstheme="minorHAnsi"/>
                <w:color w:val="000000"/>
                <w:sz w:val="24"/>
                <w:szCs w:val="24"/>
                <w:lang w:eastAsia="ja-JP"/>
              </w:rPr>
              <w:t>truongmh60003</w:t>
            </w:r>
          </w:p>
        </w:tc>
        <w:tc>
          <w:tcPr>
            <w:tcW w:w="12498" w:type="dxa"/>
            <w:tcBorders>
              <w:top w:val="nil"/>
              <w:left w:val="nil"/>
              <w:bottom w:val="nil"/>
              <w:right w:val="nil"/>
            </w:tcBorders>
            <w:shd w:val="clear" w:color="auto" w:fill="auto"/>
            <w:noWrap/>
            <w:vAlign w:val="bottom"/>
            <w:hideMark/>
          </w:tcPr>
          <w:p w:rsidR="00E13723" w:rsidRPr="00E821A8" w:rsidRDefault="00D07601" w:rsidP="00227BA2">
            <w:pPr>
              <w:shd w:val="clear" w:color="FFFFCC" w:fill="FFFFFF"/>
              <w:spacing w:before="100" w:beforeAutospacing="1" w:after="0" w:afterAutospacing="1" w:line="240" w:lineRule="auto"/>
              <w:rPr>
                <w:rFonts w:eastAsia="Times New Roman" w:cstheme="minorHAnsi"/>
                <w:color w:val="000000"/>
                <w:sz w:val="24"/>
                <w:szCs w:val="24"/>
                <w:lang w:eastAsia="ja-JP"/>
              </w:rPr>
            </w:pPr>
            <w:r w:rsidRPr="00D07601">
              <w:rPr>
                <w:rFonts w:eastAsia="Times New Roman" w:cstheme="minorHAnsi"/>
                <w:color w:val="000000"/>
                <w:sz w:val="24"/>
                <w:szCs w:val="24"/>
                <w:lang w:eastAsia="ja-JP"/>
              </w:rPr>
              <w:t>[</w:t>
            </w:r>
            <w:proofErr w:type="spellStart"/>
            <w:r w:rsidRPr="00D07601">
              <w:rPr>
                <w:rFonts w:eastAsia="Times New Roman" w:cstheme="minorHAnsi"/>
                <w:color w:val="000000"/>
                <w:sz w:val="24"/>
                <w:szCs w:val="24"/>
                <w:lang w:eastAsia="ja-JP"/>
              </w:rPr>
              <w:t>TimeSheetPortlet</w:t>
            </w:r>
            <w:proofErr w:type="spellEnd"/>
            <w:r w:rsidRPr="00D07601">
              <w:rPr>
                <w:rFonts w:eastAsia="Times New Roman" w:cstheme="minorHAnsi"/>
                <w:color w:val="000000"/>
                <w:sz w:val="24"/>
                <w:szCs w:val="24"/>
                <w:lang w:eastAsia="ja-JP"/>
              </w:rPr>
              <w:t>] Import is never used</w:t>
            </w:r>
          </w:p>
        </w:tc>
      </w:tr>
      <w:tr w:rsidR="00E13723" w:rsidRPr="00E821A8" w:rsidTr="00E13723">
        <w:trPr>
          <w:trHeight w:val="300"/>
        </w:trPr>
        <w:tc>
          <w:tcPr>
            <w:tcW w:w="630" w:type="dxa"/>
            <w:tcBorders>
              <w:top w:val="nil"/>
              <w:left w:val="nil"/>
              <w:bottom w:val="nil"/>
              <w:right w:val="nil"/>
            </w:tcBorders>
            <w:shd w:val="clear" w:color="auto" w:fill="auto"/>
            <w:noWrap/>
            <w:vAlign w:val="bottom"/>
            <w:hideMark/>
          </w:tcPr>
          <w:p w:rsidR="00E13723" w:rsidRPr="00E821A8" w:rsidRDefault="00D07601" w:rsidP="00227BA2">
            <w:pPr>
              <w:spacing w:after="0" w:line="240" w:lineRule="auto"/>
              <w:jc w:val="right"/>
              <w:rPr>
                <w:rFonts w:eastAsia="Times New Roman" w:cstheme="minorHAnsi"/>
                <w:color w:val="000000"/>
                <w:sz w:val="24"/>
                <w:szCs w:val="24"/>
                <w:lang w:eastAsia="ja-JP"/>
              </w:rPr>
            </w:pPr>
            <w:r w:rsidRPr="00D07601">
              <w:rPr>
                <w:rFonts w:eastAsia="Times New Roman" w:cstheme="minorHAnsi"/>
                <w:color w:val="000000"/>
                <w:sz w:val="24"/>
                <w:szCs w:val="24"/>
                <w:lang w:eastAsia="ja-JP"/>
              </w:rPr>
              <w:t>2</w:t>
            </w:r>
          </w:p>
        </w:tc>
        <w:tc>
          <w:tcPr>
            <w:tcW w:w="862" w:type="dxa"/>
            <w:tcBorders>
              <w:top w:val="nil"/>
              <w:left w:val="nil"/>
              <w:bottom w:val="nil"/>
              <w:right w:val="nil"/>
            </w:tcBorders>
            <w:shd w:val="clear" w:color="auto" w:fill="auto"/>
            <w:noWrap/>
            <w:vAlign w:val="bottom"/>
            <w:hideMark/>
          </w:tcPr>
          <w:p w:rsidR="00E13723" w:rsidRPr="00E821A8" w:rsidRDefault="00D07601" w:rsidP="00227BA2">
            <w:pPr>
              <w:shd w:val="clear" w:color="FFFFCC" w:fill="FFFFFF"/>
              <w:spacing w:before="100" w:beforeAutospacing="1" w:after="0" w:afterAutospacing="1" w:line="240" w:lineRule="auto"/>
              <w:rPr>
                <w:rFonts w:eastAsia="Times New Roman" w:cstheme="minorHAnsi"/>
                <w:color w:val="000000"/>
                <w:sz w:val="24"/>
                <w:szCs w:val="24"/>
                <w:lang w:eastAsia="ja-JP"/>
              </w:rPr>
            </w:pPr>
            <w:r w:rsidRPr="00D07601">
              <w:rPr>
                <w:rFonts w:eastAsia="Times New Roman" w:cstheme="minorHAnsi"/>
                <w:color w:val="000000"/>
                <w:sz w:val="24"/>
                <w:szCs w:val="24"/>
                <w:lang w:eastAsia="ja-JP"/>
              </w:rPr>
              <w:t>Defect</w:t>
            </w:r>
          </w:p>
        </w:tc>
        <w:tc>
          <w:tcPr>
            <w:tcW w:w="848" w:type="dxa"/>
            <w:tcBorders>
              <w:top w:val="nil"/>
              <w:left w:val="nil"/>
              <w:bottom w:val="nil"/>
              <w:right w:val="nil"/>
            </w:tcBorders>
            <w:shd w:val="clear" w:color="auto" w:fill="auto"/>
            <w:noWrap/>
            <w:vAlign w:val="bottom"/>
            <w:hideMark/>
          </w:tcPr>
          <w:p w:rsidR="00E13723" w:rsidRPr="00E821A8" w:rsidRDefault="00D07601" w:rsidP="00227BA2">
            <w:pPr>
              <w:shd w:val="clear" w:color="FFFFCC" w:fill="FFFFFF"/>
              <w:spacing w:before="100" w:beforeAutospacing="1" w:after="0" w:afterAutospacing="1" w:line="240" w:lineRule="auto"/>
              <w:rPr>
                <w:rFonts w:eastAsia="Times New Roman" w:cstheme="minorHAnsi"/>
                <w:color w:val="000000"/>
                <w:sz w:val="24"/>
                <w:szCs w:val="24"/>
                <w:lang w:eastAsia="ja-JP"/>
              </w:rPr>
            </w:pPr>
            <w:r w:rsidRPr="00D07601">
              <w:rPr>
                <w:rFonts w:eastAsia="Times New Roman" w:cstheme="minorHAnsi"/>
                <w:color w:val="000000"/>
                <w:sz w:val="24"/>
                <w:szCs w:val="24"/>
                <w:lang w:eastAsia="ja-JP"/>
              </w:rPr>
              <w:t>Accepted</w:t>
            </w:r>
          </w:p>
        </w:tc>
        <w:tc>
          <w:tcPr>
            <w:tcW w:w="971" w:type="dxa"/>
            <w:tcBorders>
              <w:top w:val="nil"/>
              <w:left w:val="nil"/>
              <w:bottom w:val="nil"/>
              <w:right w:val="nil"/>
            </w:tcBorders>
            <w:shd w:val="clear" w:color="auto" w:fill="auto"/>
            <w:noWrap/>
            <w:vAlign w:val="bottom"/>
            <w:hideMark/>
          </w:tcPr>
          <w:p w:rsidR="00E13723" w:rsidRPr="00E821A8" w:rsidRDefault="00D07601" w:rsidP="00227BA2">
            <w:pPr>
              <w:shd w:val="clear" w:color="FFFFCC" w:fill="FFFFFF"/>
              <w:spacing w:before="100" w:beforeAutospacing="1" w:after="0" w:afterAutospacing="1" w:line="240" w:lineRule="auto"/>
              <w:rPr>
                <w:rFonts w:eastAsia="Times New Roman" w:cstheme="minorHAnsi"/>
                <w:color w:val="000000"/>
                <w:sz w:val="24"/>
                <w:szCs w:val="24"/>
                <w:lang w:eastAsia="ja-JP"/>
              </w:rPr>
            </w:pPr>
            <w:r w:rsidRPr="00D07601">
              <w:rPr>
                <w:rFonts w:eastAsia="Times New Roman" w:cstheme="minorHAnsi"/>
                <w:color w:val="000000"/>
                <w:sz w:val="24"/>
                <w:szCs w:val="24"/>
                <w:lang w:eastAsia="ja-JP"/>
              </w:rPr>
              <w:t>Critical</w:t>
            </w:r>
          </w:p>
        </w:tc>
        <w:tc>
          <w:tcPr>
            <w:tcW w:w="1922" w:type="dxa"/>
            <w:tcBorders>
              <w:top w:val="nil"/>
              <w:left w:val="nil"/>
              <w:bottom w:val="nil"/>
              <w:right w:val="nil"/>
            </w:tcBorders>
            <w:shd w:val="clear" w:color="auto" w:fill="auto"/>
            <w:noWrap/>
            <w:vAlign w:val="bottom"/>
            <w:hideMark/>
          </w:tcPr>
          <w:p w:rsidR="00E13723" w:rsidRPr="00E821A8" w:rsidRDefault="00D07601" w:rsidP="00227BA2">
            <w:pPr>
              <w:shd w:val="clear" w:color="FFFFCC" w:fill="FFFFFF"/>
              <w:spacing w:before="100" w:beforeAutospacing="1" w:after="0" w:afterAutospacing="1" w:line="240" w:lineRule="auto"/>
              <w:rPr>
                <w:rFonts w:eastAsia="Times New Roman" w:cstheme="minorHAnsi"/>
                <w:color w:val="000000"/>
                <w:sz w:val="24"/>
                <w:szCs w:val="24"/>
                <w:lang w:eastAsia="ja-JP"/>
              </w:rPr>
            </w:pPr>
            <w:r w:rsidRPr="00D07601">
              <w:rPr>
                <w:rFonts w:eastAsia="Times New Roman" w:cstheme="minorHAnsi"/>
                <w:color w:val="000000"/>
                <w:sz w:val="24"/>
                <w:szCs w:val="24"/>
                <w:lang w:eastAsia="ja-JP"/>
              </w:rPr>
              <w:t>truongmh60003</w:t>
            </w:r>
          </w:p>
        </w:tc>
        <w:tc>
          <w:tcPr>
            <w:tcW w:w="12498" w:type="dxa"/>
            <w:tcBorders>
              <w:top w:val="nil"/>
              <w:left w:val="nil"/>
              <w:bottom w:val="nil"/>
              <w:right w:val="nil"/>
            </w:tcBorders>
            <w:shd w:val="clear" w:color="auto" w:fill="auto"/>
            <w:noWrap/>
            <w:vAlign w:val="bottom"/>
            <w:hideMark/>
          </w:tcPr>
          <w:p w:rsidR="00E13723" w:rsidRPr="00E821A8" w:rsidRDefault="00D07601" w:rsidP="00227BA2">
            <w:pPr>
              <w:shd w:val="clear" w:color="FFFFCC" w:fill="FFFFFF"/>
              <w:spacing w:before="100" w:beforeAutospacing="1" w:after="0" w:afterAutospacing="1" w:line="240" w:lineRule="auto"/>
              <w:rPr>
                <w:rFonts w:eastAsia="Times New Roman" w:cstheme="minorHAnsi"/>
                <w:color w:val="000000"/>
                <w:sz w:val="24"/>
                <w:szCs w:val="24"/>
                <w:lang w:eastAsia="ja-JP"/>
              </w:rPr>
            </w:pPr>
            <w:r w:rsidRPr="00D07601">
              <w:rPr>
                <w:rFonts w:eastAsia="Times New Roman" w:cstheme="minorHAnsi"/>
                <w:color w:val="000000"/>
                <w:sz w:val="24"/>
                <w:szCs w:val="24"/>
                <w:lang w:eastAsia="ja-JP"/>
              </w:rPr>
              <w:t>[</w:t>
            </w:r>
            <w:proofErr w:type="spellStart"/>
            <w:r w:rsidRPr="00D07601">
              <w:rPr>
                <w:rFonts w:eastAsia="Times New Roman" w:cstheme="minorHAnsi"/>
                <w:color w:val="000000"/>
                <w:sz w:val="24"/>
                <w:szCs w:val="24"/>
                <w:lang w:eastAsia="ja-JP"/>
              </w:rPr>
              <w:t>TimeSheetPortlet</w:t>
            </w:r>
            <w:proofErr w:type="spellEnd"/>
            <w:r w:rsidRPr="00D07601">
              <w:rPr>
                <w:rFonts w:eastAsia="Times New Roman" w:cstheme="minorHAnsi"/>
                <w:color w:val="000000"/>
                <w:sz w:val="24"/>
                <w:szCs w:val="24"/>
                <w:lang w:eastAsia="ja-JP"/>
              </w:rPr>
              <w:t>] Missing important features</w:t>
            </w:r>
          </w:p>
        </w:tc>
      </w:tr>
      <w:tr w:rsidR="00E13723" w:rsidRPr="00E821A8" w:rsidTr="00E13723">
        <w:trPr>
          <w:trHeight w:val="300"/>
        </w:trPr>
        <w:tc>
          <w:tcPr>
            <w:tcW w:w="630" w:type="dxa"/>
            <w:tcBorders>
              <w:top w:val="nil"/>
              <w:left w:val="nil"/>
              <w:bottom w:val="nil"/>
              <w:right w:val="nil"/>
            </w:tcBorders>
            <w:shd w:val="clear" w:color="auto" w:fill="auto"/>
            <w:noWrap/>
            <w:vAlign w:val="bottom"/>
            <w:hideMark/>
          </w:tcPr>
          <w:p w:rsidR="00E13723" w:rsidRPr="00E821A8" w:rsidRDefault="00D07601" w:rsidP="00227BA2">
            <w:pPr>
              <w:spacing w:after="0" w:line="240" w:lineRule="auto"/>
              <w:jc w:val="right"/>
              <w:rPr>
                <w:rFonts w:eastAsia="Times New Roman" w:cstheme="minorHAnsi"/>
                <w:color w:val="000000"/>
                <w:sz w:val="24"/>
                <w:szCs w:val="24"/>
                <w:lang w:eastAsia="ja-JP"/>
              </w:rPr>
            </w:pPr>
            <w:r w:rsidRPr="00D07601">
              <w:rPr>
                <w:rFonts w:eastAsia="Times New Roman" w:cstheme="minorHAnsi"/>
                <w:color w:val="000000"/>
                <w:sz w:val="24"/>
                <w:szCs w:val="24"/>
                <w:lang w:eastAsia="ja-JP"/>
              </w:rPr>
              <w:t>3</w:t>
            </w:r>
          </w:p>
        </w:tc>
        <w:tc>
          <w:tcPr>
            <w:tcW w:w="862" w:type="dxa"/>
            <w:tcBorders>
              <w:top w:val="nil"/>
              <w:left w:val="nil"/>
              <w:bottom w:val="nil"/>
              <w:right w:val="nil"/>
            </w:tcBorders>
            <w:shd w:val="clear" w:color="auto" w:fill="auto"/>
            <w:noWrap/>
            <w:vAlign w:val="bottom"/>
            <w:hideMark/>
          </w:tcPr>
          <w:p w:rsidR="00E13723" w:rsidRPr="00E821A8" w:rsidRDefault="00D07601" w:rsidP="00227BA2">
            <w:pPr>
              <w:shd w:val="clear" w:color="FFFFCC" w:fill="FFFFFF"/>
              <w:spacing w:before="100" w:beforeAutospacing="1" w:after="0" w:afterAutospacing="1" w:line="240" w:lineRule="auto"/>
              <w:rPr>
                <w:rFonts w:eastAsia="Times New Roman" w:cstheme="minorHAnsi"/>
                <w:color w:val="000000"/>
                <w:sz w:val="24"/>
                <w:szCs w:val="24"/>
                <w:lang w:eastAsia="ja-JP"/>
              </w:rPr>
            </w:pPr>
            <w:r w:rsidRPr="00D07601">
              <w:rPr>
                <w:rFonts w:eastAsia="Times New Roman" w:cstheme="minorHAnsi"/>
                <w:color w:val="000000"/>
                <w:sz w:val="24"/>
                <w:szCs w:val="24"/>
                <w:lang w:eastAsia="ja-JP"/>
              </w:rPr>
              <w:t>Defect</w:t>
            </w:r>
          </w:p>
        </w:tc>
        <w:tc>
          <w:tcPr>
            <w:tcW w:w="848" w:type="dxa"/>
            <w:tcBorders>
              <w:top w:val="nil"/>
              <w:left w:val="nil"/>
              <w:bottom w:val="nil"/>
              <w:right w:val="nil"/>
            </w:tcBorders>
            <w:shd w:val="clear" w:color="auto" w:fill="auto"/>
            <w:noWrap/>
            <w:vAlign w:val="bottom"/>
            <w:hideMark/>
          </w:tcPr>
          <w:p w:rsidR="00E13723" w:rsidRPr="00E821A8" w:rsidRDefault="00D07601" w:rsidP="00227BA2">
            <w:pPr>
              <w:shd w:val="clear" w:color="FFFFCC" w:fill="FFFFFF"/>
              <w:spacing w:before="100" w:beforeAutospacing="1" w:after="0" w:afterAutospacing="1" w:line="240" w:lineRule="auto"/>
              <w:rPr>
                <w:rFonts w:eastAsia="Times New Roman" w:cstheme="minorHAnsi"/>
                <w:color w:val="000000"/>
                <w:sz w:val="24"/>
                <w:szCs w:val="24"/>
                <w:lang w:eastAsia="ja-JP"/>
              </w:rPr>
            </w:pPr>
            <w:r w:rsidRPr="00D07601">
              <w:rPr>
                <w:rFonts w:eastAsia="Times New Roman" w:cstheme="minorHAnsi"/>
                <w:color w:val="000000"/>
                <w:sz w:val="24"/>
                <w:szCs w:val="24"/>
                <w:lang w:eastAsia="ja-JP"/>
              </w:rPr>
              <w:t>New</w:t>
            </w:r>
          </w:p>
        </w:tc>
        <w:tc>
          <w:tcPr>
            <w:tcW w:w="971" w:type="dxa"/>
            <w:tcBorders>
              <w:top w:val="nil"/>
              <w:left w:val="nil"/>
              <w:bottom w:val="nil"/>
              <w:right w:val="nil"/>
            </w:tcBorders>
            <w:shd w:val="clear" w:color="auto" w:fill="auto"/>
            <w:noWrap/>
            <w:vAlign w:val="bottom"/>
            <w:hideMark/>
          </w:tcPr>
          <w:p w:rsidR="00E13723" w:rsidRPr="00E821A8" w:rsidRDefault="00D07601" w:rsidP="00227BA2">
            <w:pPr>
              <w:shd w:val="clear" w:color="FFFFCC" w:fill="FFFFFF"/>
              <w:spacing w:before="100" w:beforeAutospacing="1" w:after="0" w:afterAutospacing="1" w:line="240" w:lineRule="auto"/>
              <w:rPr>
                <w:rFonts w:eastAsia="Times New Roman" w:cstheme="minorHAnsi"/>
                <w:color w:val="000000"/>
                <w:sz w:val="24"/>
                <w:szCs w:val="24"/>
                <w:lang w:eastAsia="ja-JP"/>
              </w:rPr>
            </w:pPr>
            <w:r w:rsidRPr="00D07601">
              <w:rPr>
                <w:rFonts w:eastAsia="Times New Roman" w:cstheme="minorHAnsi"/>
                <w:color w:val="000000"/>
                <w:sz w:val="24"/>
                <w:szCs w:val="24"/>
                <w:lang w:eastAsia="ja-JP"/>
              </w:rPr>
              <w:t>High</w:t>
            </w:r>
          </w:p>
        </w:tc>
        <w:tc>
          <w:tcPr>
            <w:tcW w:w="1922" w:type="dxa"/>
            <w:tcBorders>
              <w:top w:val="nil"/>
              <w:left w:val="nil"/>
              <w:bottom w:val="nil"/>
              <w:right w:val="nil"/>
            </w:tcBorders>
            <w:shd w:val="clear" w:color="auto" w:fill="auto"/>
            <w:noWrap/>
            <w:vAlign w:val="bottom"/>
            <w:hideMark/>
          </w:tcPr>
          <w:p w:rsidR="00E13723" w:rsidRPr="00E821A8" w:rsidRDefault="00D07601" w:rsidP="00227BA2">
            <w:pPr>
              <w:shd w:val="clear" w:color="FFFFCC" w:fill="FFFFFF"/>
              <w:spacing w:before="100" w:beforeAutospacing="1" w:after="0" w:afterAutospacing="1" w:line="240" w:lineRule="auto"/>
              <w:rPr>
                <w:rFonts w:eastAsia="Times New Roman" w:cstheme="minorHAnsi"/>
                <w:color w:val="000000"/>
                <w:sz w:val="24"/>
                <w:szCs w:val="24"/>
                <w:lang w:eastAsia="ja-JP"/>
              </w:rPr>
            </w:pPr>
            <w:proofErr w:type="spellStart"/>
            <w:r w:rsidRPr="00D07601">
              <w:rPr>
                <w:rFonts w:eastAsia="Times New Roman" w:cstheme="minorHAnsi"/>
                <w:color w:val="000000"/>
                <w:sz w:val="24"/>
                <w:szCs w:val="24"/>
                <w:lang w:eastAsia="ja-JP"/>
              </w:rPr>
              <w:t>thachln</w:t>
            </w:r>
            <w:proofErr w:type="spellEnd"/>
          </w:p>
        </w:tc>
        <w:tc>
          <w:tcPr>
            <w:tcW w:w="12498" w:type="dxa"/>
            <w:tcBorders>
              <w:top w:val="nil"/>
              <w:left w:val="nil"/>
              <w:bottom w:val="nil"/>
              <w:right w:val="nil"/>
            </w:tcBorders>
            <w:shd w:val="clear" w:color="auto" w:fill="auto"/>
            <w:noWrap/>
            <w:vAlign w:val="bottom"/>
            <w:hideMark/>
          </w:tcPr>
          <w:p w:rsidR="00E13723" w:rsidRPr="00E821A8" w:rsidRDefault="00D07601" w:rsidP="00227BA2">
            <w:pPr>
              <w:shd w:val="clear" w:color="FFFFCC" w:fill="FFFFFF"/>
              <w:spacing w:before="100" w:beforeAutospacing="1" w:after="0" w:afterAutospacing="1" w:line="240" w:lineRule="auto"/>
              <w:rPr>
                <w:rFonts w:eastAsia="Times New Roman" w:cstheme="minorHAnsi"/>
                <w:color w:val="000000"/>
                <w:sz w:val="24"/>
                <w:szCs w:val="24"/>
                <w:lang w:eastAsia="ja-JP"/>
              </w:rPr>
            </w:pPr>
            <w:r w:rsidRPr="00D07601">
              <w:rPr>
                <w:rFonts w:eastAsia="Times New Roman" w:cstheme="minorHAnsi"/>
                <w:color w:val="000000"/>
                <w:sz w:val="24"/>
                <w:szCs w:val="24"/>
                <w:lang w:eastAsia="ja-JP"/>
              </w:rPr>
              <w:t>[</w:t>
            </w:r>
            <w:proofErr w:type="spellStart"/>
            <w:r w:rsidRPr="00D07601">
              <w:rPr>
                <w:rFonts w:eastAsia="Times New Roman" w:cstheme="minorHAnsi"/>
                <w:color w:val="000000"/>
                <w:sz w:val="24"/>
                <w:szCs w:val="24"/>
                <w:lang w:eastAsia="ja-JP"/>
              </w:rPr>
              <w:t>TimeSheetPortlet</w:t>
            </w:r>
            <w:proofErr w:type="spellEnd"/>
            <w:r w:rsidRPr="00D07601">
              <w:rPr>
                <w:rFonts w:eastAsia="Times New Roman" w:cstheme="minorHAnsi"/>
                <w:color w:val="000000"/>
                <w:sz w:val="24"/>
                <w:szCs w:val="24"/>
                <w:lang w:eastAsia="ja-JP"/>
              </w:rPr>
              <w:t>] Not re-use the logon user of the portal</w:t>
            </w:r>
          </w:p>
        </w:tc>
      </w:tr>
      <w:tr w:rsidR="00E13723" w:rsidRPr="00E821A8" w:rsidTr="00E13723">
        <w:trPr>
          <w:trHeight w:val="300"/>
        </w:trPr>
        <w:tc>
          <w:tcPr>
            <w:tcW w:w="630" w:type="dxa"/>
            <w:tcBorders>
              <w:top w:val="nil"/>
              <w:left w:val="nil"/>
              <w:bottom w:val="nil"/>
              <w:right w:val="nil"/>
            </w:tcBorders>
            <w:shd w:val="clear" w:color="auto" w:fill="auto"/>
            <w:noWrap/>
            <w:vAlign w:val="bottom"/>
            <w:hideMark/>
          </w:tcPr>
          <w:p w:rsidR="00E13723" w:rsidRPr="00E821A8" w:rsidRDefault="00D07601" w:rsidP="00227BA2">
            <w:pPr>
              <w:spacing w:after="0" w:line="240" w:lineRule="auto"/>
              <w:jc w:val="right"/>
              <w:rPr>
                <w:rFonts w:eastAsia="Times New Roman" w:cstheme="minorHAnsi"/>
                <w:color w:val="000000"/>
                <w:sz w:val="24"/>
                <w:szCs w:val="24"/>
                <w:lang w:eastAsia="ja-JP"/>
              </w:rPr>
            </w:pPr>
            <w:r w:rsidRPr="00D07601">
              <w:rPr>
                <w:rFonts w:eastAsia="Times New Roman" w:cstheme="minorHAnsi"/>
                <w:color w:val="000000"/>
                <w:sz w:val="24"/>
                <w:szCs w:val="24"/>
                <w:lang w:eastAsia="ja-JP"/>
              </w:rPr>
              <w:t>4</w:t>
            </w:r>
          </w:p>
        </w:tc>
        <w:tc>
          <w:tcPr>
            <w:tcW w:w="862" w:type="dxa"/>
            <w:tcBorders>
              <w:top w:val="nil"/>
              <w:left w:val="nil"/>
              <w:bottom w:val="nil"/>
              <w:right w:val="nil"/>
            </w:tcBorders>
            <w:shd w:val="clear" w:color="auto" w:fill="auto"/>
            <w:noWrap/>
            <w:vAlign w:val="bottom"/>
            <w:hideMark/>
          </w:tcPr>
          <w:p w:rsidR="00E13723" w:rsidRPr="00E821A8" w:rsidRDefault="00D07601" w:rsidP="00227BA2">
            <w:pPr>
              <w:shd w:val="clear" w:color="FFFFCC" w:fill="FFFFFF"/>
              <w:spacing w:before="100" w:beforeAutospacing="1" w:after="0" w:afterAutospacing="1" w:line="240" w:lineRule="auto"/>
              <w:rPr>
                <w:rFonts w:eastAsia="Times New Roman" w:cstheme="minorHAnsi"/>
                <w:color w:val="000000"/>
                <w:sz w:val="24"/>
                <w:szCs w:val="24"/>
                <w:lang w:eastAsia="ja-JP"/>
              </w:rPr>
            </w:pPr>
            <w:r w:rsidRPr="00D07601">
              <w:rPr>
                <w:rFonts w:eastAsia="Times New Roman" w:cstheme="minorHAnsi"/>
                <w:color w:val="000000"/>
                <w:sz w:val="24"/>
                <w:szCs w:val="24"/>
                <w:lang w:eastAsia="ja-JP"/>
              </w:rPr>
              <w:t>Defect</w:t>
            </w:r>
          </w:p>
        </w:tc>
        <w:tc>
          <w:tcPr>
            <w:tcW w:w="848" w:type="dxa"/>
            <w:tcBorders>
              <w:top w:val="nil"/>
              <w:left w:val="nil"/>
              <w:bottom w:val="nil"/>
              <w:right w:val="nil"/>
            </w:tcBorders>
            <w:shd w:val="clear" w:color="auto" w:fill="auto"/>
            <w:noWrap/>
            <w:vAlign w:val="bottom"/>
            <w:hideMark/>
          </w:tcPr>
          <w:p w:rsidR="00E13723" w:rsidRPr="00E821A8" w:rsidRDefault="00D07601" w:rsidP="00227BA2">
            <w:pPr>
              <w:shd w:val="clear" w:color="FFFFCC" w:fill="FFFFFF"/>
              <w:spacing w:before="100" w:beforeAutospacing="1" w:after="0" w:afterAutospacing="1" w:line="240" w:lineRule="auto"/>
              <w:rPr>
                <w:rFonts w:eastAsia="Times New Roman" w:cstheme="minorHAnsi"/>
                <w:color w:val="000000"/>
                <w:sz w:val="24"/>
                <w:szCs w:val="24"/>
                <w:lang w:eastAsia="ja-JP"/>
              </w:rPr>
            </w:pPr>
            <w:r w:rsidRPr="00D07601">
              <w:rPr>
                <w:rFonts w:eastAsia="Times New Roman" w:cstheme="minorHAnsi"/>
                <w:color w:val="000000"/>
                <w:sz w:val="24"/>
                <w:szCs w:val="24"/>
                <w:lang w:eastAsia="ja-JP"/>
              </w:rPr>
              <w:t>Fixed</w:t>
            </w:r>
          </w:p>
        </w:tc>
        <w:tc>
          <w:tcPr>
            <w:tcW w:w="971" w:type="dxa"/>
            <w:tcBorders>
              <w:top w:val="nil"/>
              <w:left w:val="nil"/>
              <w:bottom w:val="nil"/>
              <w:right w:val="nil"/>
            </w:tcBorders>
            <w:shd w:val="clear" w:color="auto" w:fill="auto"/>
            <w:noWrap/>
            <w:vAlign w:val="bottom"/>
            <w:hideMark/>
          </w:tcPr>
          <w:p w:rsidR="00E13723" w:rsidRPr="00E821A8" w:rsidRDefault="00D07601" w:rsidP="00227BA2">
            <w:pPr>
              <w:shd w:val="clear" w:color="FFFFCC" w:fill="FFFFFF"/>
              <w:spacing w:before="100" w:beforeAutospacing="1" w:after="0" w:afterAutospacing="1" w:line="240" w:lineRule="auto"/>
              <w:rPr>
                <w:rFonts w:eastAsia="Times New Roman" w:cstheme="minorHAnsi"/>
                <w:color w:val="000000"/>
                <w:sz w:val="24"/>
                <w:szCs w:val="24"/>
                <w:lang w:eastAsia="ja-JP"/>
              </w:rPr>
            </w:pPr>
            <w:r w:rsidRPr="00D07601">
              <w:rPr>
                <w:rFonts w:eastAsia="Times New Roman" w:cstheme="minorHAnsi"/>
                <w:color w:val="000000"/>
                <w:sz w:val="24"/>
                <w:szCs w:val="24"/>
                <w:lang w:eastAsia="ja-JP"/>
              </w:rPr>
              <w:t>Low</w:t>
            </w:r>
          </w:p>
        </w:tc>
        <w:tc>
          <w:tcPr>
            <w:tcW w:w="1922" w:type="dxa"/>
            <w:tcBorders>
              <w:top w:val="nil"/>
              <w:left w:val="nil"/>
              <w:bottom w:val="nil"/>
              <w:right w:val="nil"/>
            </w:tcBorders>
            <w:shd w:val="clear" w:color="auto" w:fill="auto"/>
            <w:noWrap/>
            <w:vAlign w:val="bottom"/>
            <w:hideMark/>
          </w:tcPr>
          <w:p w:rsidR="00E13723" w:rsidRPr="00E821A8" w:rsidRDefault="00D07601" w:rsidP="00227BA2">
            <w:pPr>
              <w:shd w:val="clear" w:color="FFFFCC" w:fill="FFFFFF"/>
              <w:spacing w:before="100" w:beforeAutospacing="1" w:after="0" w:afterAutospacing="1" w:line="240" w:lineRule="auto"/>
              <w:rPr>
                <w:rFonts w:eastAsia="Times New Roman" w:cstheme="minorHAnsi"/>
                <w:color w:val="000000"/>
                <w:sz w:val="24"/>
                <w:szCs w:val="24"/>
                <w:lang w:eastAsia="ja-JP"/>
              </w:rPr>
            </w:pPr>
            <w:proofErr w:type="spellStart"/>
            <w:r w:rsidRPr="00D07601">
              <w:rPr>
                <w:rFonts w:eastAsia="Times New Roman" w:cstheme="minorHAnsi"/>
                <w:color w:val="000000"/>
                <w:sz w:val="24"/>
                <w:szCs w:val="24"/>
                <w:lang w:eastAsia="ja-JP"/>
              </w:rPr>
              <w:t>tocongthanhhai</w:t>
            </w:r>
            <w:proofErr w:type="spellEnd"/>
          </w:p>
        </w:tc>
        <w:tc>
          <w:tcPr>
            <w:tcW w:w="12498" w:type="dxa"/>
            <w:tcBorders>
              <w:top w:val="nil"/>
              <w:left w:val="nil"/>
              <w:bottom w:val="nil"/>
              <w:right w:val="nil"/>
            </w:tcBorders>
            <w:shd w:val="clear" w:color="auto" w:fill="auto"/>
            <w:noWrap/>
            <w:vAlign w:val="bottom"/>
            <w:hideMark/>
          </w:tcPr>
          <w:p w:rsidR="00E13723" w:rsidRPr="00E821A8" w:rsidRDefault="00D07601" w:rsidP="00227BA2">
            <w:pPr>
              <w:shd w:val="clear" w:color="FFFFCC" w:fill="FFFFFF"/>
              <w:spacing w:before="100" w:beforeAutospacing="1" w:after="0" w:afterAutospacing="1" w:line="240" w:lineRule="auto"/>
              <w:rPr>
                <w:rFonts w:eastAsia="Times New Roman" w:cstheme="minorHAnsi"/>
                <w:color w:val="000000"/>
                <w:sz w:val="24"/>
                <w:szCs w:val="24"/>
                <w:lang w:eastAsia="ja-JP"/>
              </w:rPr>
            </w:pPr>
            <w:r w:rsidRPr="00D07601">
              <w:rPr>
                <w:rFonts w:eastAsia="Times New Roman" w:cstheme="minorHAnsi"/>
                <w:color w:val="000000"/>
                <w:sz w:val="24"/>
                <w:szCs w:val="24"/>
                <w:lang w:eastAsia="ja-JP"/>
              </w:rPr>
              <w:t>[</w:t>
            </w:r>
            <w:proofErr w:type="spellStart"/>
            <w:r w:rsidRPr="00D07601">
              <w:rPr>
                <w:rFonts w:eastAsia="Times New Roman" w:cstheme="minorHAnsi"/>
                <w:color w:val="000000"/>
                <w:sz w:val="24"/>
                <w:szCs w:val="24"/>
                <w:lang w:eastAsia="ja-JP"/>
              </w:rPr>
              <w:t>ProjectEyePortlet</w:t>
            </w:r>
            <w:proofErr w:type="spellEnd"/>
            <w:r w:rsidRPr="00D07601">
              <w:rPr>
                <w:rFonts w:eastAsia="Times New Roman" w:cstheme="minorHAnsi"/>
                <w:color w:val="000000"/>
                <w:sz w:val="24"/>
                <w:szCs w:val="24"/>
                <w:lang w:eastAsia="ja-JP"/>
              </w:rPr>
              <w:t>]  Java build path of project is configured not well</w:t>
            </w:r>
          </w:p>
        </w:tc>
      </w:tr>
      <w:tr w:rsidR="00E13723" w:rsidRPr="00E821A8" w:rsidTr="00E13723">
        <w:trPr>
          <w:trHeight w:val="300"/>
        </w:trPr>
        <w:tc>
          <w:tcPr>
            <w:tcW w:w="630" w:type="dxa"/>
            <w:tcBorders>
              <w:top w:val="nil"/>
              <w:left w:val="nil"/>
              <w:bottom w:val="nil"/>
              <w:right w:val="nil"/>
            </w:tcBorders>
            <w:shd w:val="clear" w:color="auto" w:fill="auto"/>
            <w:noWrap/>
            <w:vAlign w:val="bottom"/>
            <w:hideMark/>
          </w:tcPr>
          <w:p w:rsidR="00E13723" w:rsidRPr="00E821A8" w:rsidRDefault="00D07601" w:rsidP="00227BA2">
            <w:pPr>
              <w:spacing w:after="0" w:line="240" w:lineRule="auto"/>
              <w:jc w:val="right"/>
              <w:rPr>
                <w:rFonts w:eastAsia="Times New Roman" w:cstheme="minorHAnsi"/>
                <w:color w:val="000000"/>
                <w:sz w:val="24"/>
                <w:szCs w:val="24"/>
                <w:lang w:eastAsia="ja-JP"/>
              </w:rPr>
            </w:pPr>
            <w:r w:rsidRPr="00D07601">
              <w:rPr>
                <w:rFonts w:eastAsia="Times New Roman" w:cstheme="minorHAnsi"/>
                <w:color w:val="000000"/>
                <w:sz w:val="24"/>
                <w:szCs w:val="24"/>
                <w:lang w:eastAsia="ja-JP"/>
              </w:rPr>
              <w:t>5</w:t>
            </w:r>
          </w:p>
        </w:tc>
        <w:tc>
          <w:tcPr>
            <w:tcW w:w="862" w:type="dxa"/>
            <w:tcBorders>
              <w:top w:val="nil"/>
              <w:left w:val="nil"/>
              <w:bottom w:val="nil"/>
              <w:right w:val="nil"/>
            </w:tcBorders>
            <w:shd w:val="clear" w:color="auto" w:fill="auto"/>
            <w:noWrap/>
            <w:vAlign w:val="bottom"/>
            <w:hideMark/>
          </w:tcPr>
          <w:p w:rsidR="00E13723" w:rsidRPr="00E821A8" w:rsidRDefault="00D07601" w:rsidP="00227BA2">
            <w:pPr>
              <w:shd w:val="clear" w:color="FFFFCC" w:fill="FFFFFF"/>
              <w:spacing w:before="100" w:beforeAutospacing="1" w:after="0" w:afterAutospacing="1" w:line="240" w:lineRule="auto"/>
              <w:rPr>
                <w:rFonts w:eastAsia="Times New Roman" w:cstheme="minorHAnsi"/>
                <w:color w:val="000000"/>
                <w:sz w:val="24"/>
                <w:szCs w:val="24"/>
                <w:lang w:eastAsia="ja-JP"/>
              </w:rPr>
            </w:pPr>
            <w:r w:rsidRPr="00D07601">
              <w:rPr>
                <w:rFonts w:eastAsia="Times New Roman" w:cstheme="minorHAnsi"/>
                <w:color w:val="000000"/>
                <w:sz w:val="24"/>
                <w:szCs w:val="24"/>
                <w:lang w:eastAsia="ja-JP"/>
              </w:rPr>
              <w:t>Defect</w:t>
            </w:r>
          </w:p>
        </w:tc>
        <w:tc>
          <w:tcPr>
            <w:tcW w:w="848" w:type="dxa"/>
            <w:tcBorders>
              <w:top w:val="nil"/>
              <w:left w:val="nil"/>
              <w:bottom w:val="nil"/>
              <w:right w:val="nil"/>
            </w:tcBorders>
            <w:shd w:val="clear" w:color="auto" w:fill="auto"/>
            <w:noWrap/>
            <w:vAlign w:val="bottom"/>
            <w:hideMark/>
          </w:tcPr>
          <w:p w:rsidR="00E13723" w:rsidRPr="00E821A8" w:rsidRDefault="00D07601" w:rsidP="00227BA2">
            <w:pPr>
              <w:shd w:val="clear" w:color="FFFFCC" w:fill="FFFFFF"/>
              <w:spacing w:before="100" w:beforeAutospacing="1" w:after="0" w:afterAutospacing="1" w:line="240" w:lineRule="auto"/>
              <w:rPr>
                <w:rFonts w:eastAsia="Times New Roman" w:cstheme="minorHAnsi"/>
                <w:color w:val="000000"/>
                <w:sz w:val="24"/>
                <w:szCs w:val="24"/>
                <w:lang w:eastAsia="ja-JP"/>
              </w:rPr>
            </w:pPr>
            <w:r w:rsidRPr="00D07601">
              <w:rPr>
                <w:rFonts w:eastAsia="Times New Roman" w:cstheme="minorHAnsi"/>
                <w:color w:val="000000"/>
                <w:sz w:val="24"/>
                <w:szCs w:val="24"/>
                <w:lang w:eastAsia="ja-JP"/>
              </w:rPr>
              <w:t>New</w:t>
            </w:r>
          </w:p>
        </w:tc>
        <w:tc>
          <w:tcPr>
            <w:tcW w:w="971" w:type="dxa"/>
            <w:tcBorders>
              <w:top w:val="nil"/>
              <w:left w:val="nil"/>
              <w:bottom w:val="nil"/>
              <w:right w:val="nil"/>
            </w:tcBorders>
            <w:shd w:val="clear" w:color="auto" w:fill="auto"/>
            <w:noWrap/>
            <w:vAlign w:val="bottom"/>
            <w:hideMark/>
          </w:tcPr>
          <w:p w:rsidR="00E13723" w:rsidRPr="00E821A8" w:rsidRDefault="00D07601" w:rsidP="00227BA2">
            <w:pPr>
              <w:shd w:val="clear" w:color="FFFFCC" w:fill="FFFFFF"/>
              <w:spacing w:before="100" w:beforeAutospacing="1" w:after="0" w:afterAutospacing="1" w:line="240" w:lineRule="auto"/>
              <w:rPr>
                <w:rFonts w:eastAsia="Times New Roman" w:cstheme="minorHAnsi"/>
                <w:color w:val="000000"/>
                <w:sz w:val="24"/>
                <w:szCs w:val="24"/>
                <w:lang w:eastAsia="ja-JP"/>
              </w:rPr>
            </w:pPr>
            <w:r w:rsidRPr="00D07601">
              <w:rPr>
                <w:rFonts w:eastAsia="Times New Roman" w:cstheme="minorHAnsi"/>
                <w:color w:val="000000"/>
                <w:sz w:val="24"/>
                <w:szCs w:val="24"/>
                <w:lang w:eastAsia="ja-JP"/>
              </w:rPr>
              <w:t>High</w:t>
            </w:r>
          </w:p>
        </w:tc>
        <w:tc>
          <w:tcPr>
            <w:tcW w:w="1922" w:type="dxa"/>
            <w:tcBorders>
              <w:top w:val="nil"/>
              <w:left w:val="nil"/>
              <w:bottom w:val="nil"/>
              <w:right w:val="nil"/>
            </w:tcBorders>
            <w:shd w:val="clear" w:color="auto" w:fill="auto"/>
            <w:noWrap/>
            <w:vAlign w:val="bottom"/>
            <w:hideMark/>
          </w:tcPr>
          <w:p w:rsidR="00E13723" w:rsidRPr="00E821A8" w:rsidRDefault="00D07601" w:rsidP="00227BA2">
            <w:pPr>
              <w:shd w:val="clear" w:color="FFFFCC" w:fill="FFFFFF"/>
              <w:spacing w:before="100" w:beforeAutospacing="1" w:after="0" w:afterAutospacing="1" w:line="240" w:lineRule="auto"/>
              <w:rPr>
                <w:rFonts w:eastAsia="Times New Roman" w:cstheme="minorHAnsi"/>
                <w:color w:val="000000"/>
                <w:sz w:val="24"/>
                <w:szCs w:val="24"/>
                <w:lang w:eastAsia="ja-JP"/>
              </w:rPr>
            </w:pPr>
            <w:proofErr w:type="spellStart"/>
            <w:r w:rsidRPr="00D07601">
              <w:rPr>
                <w:rFonts w:eastAsia="Times New Roman" w:cstheme="minorHAnsi"/>
                <w:color w:val="000000"/>
                <w:sz w:val="24"/>
                <w:szCs w:val="24"/>
                <w:lang w:eastAsia="ja-JP"/>
              </w:rPr>
              <w:t>tocongthanhhai</w:t>
            </w:r>
            <w:proofErr w:type="spellEnd"/>
          </w:p>
        </w:tc>
        <w:tc>
          <w:tcPr>
            <w:tcW w:w="12498" w:type="dxa"/>
            <w:tcBorders>
              <w:top w:val="nil"/>
              <w:left w:val="nil"/>
              <w:bottom w:val="nil"/>
              <w:right w:val="nil"/>
            </w:tcBorders>
            <w:shd w:val="clear" w:color="auto" w:fill="auto"/>
            <w:noWrap/>
            <w:vAlign w:val="bottom"/>
            <w:hideMark/>
          </w:tcPr>
          <w:p w:rsidR="00E13723" w:rsidRPr="00E821A8" w:rsidRDefault="00D07601" w:rsidP="00227BA2">
            <w:pPr>
              <w:shd w:val="clear" w:color="FFFFCC" w:fill="FFFFFF"/>
              <w:spacing w:before="100" w:beforeAutospacing="1" w:after="0" w:afterAutospacing="1" w:line="240" w:lineRule="auto"/>
              <w:rPr>
                <w:rFonts w:eastAsia="Times New Roman" w:cstheme="minorHAnsi"/>
                <w:color w:val="000000"/>
                <w:sz w:val="24"/>
                <w:szCs w:val="24"/>
                <w:lang w:eastAsia="ja-JP"/>
              </w:rPr>
            </w:pPr>
            <w:r w:rsidRPr="00D07601">
              <w:rPr>
                <w:rFonts w:eastAsia="Times New Roman" w:cstheme="minorHAnsi"/>
                <w:color w:val="000000"/>
                <w:sz w:val="24"/>
                <w:szCs w:val="24"/>
                <w:lang w:eastAsia="ja-JP"/>
              </w:rPr>
              <w:t>[</w:t>
            </w:r>
            <w:proofErr w:type="spellStart"/>
            <w:r w:rsidRPr="00D07601">
              <w:rPr>
                <w:rFonts w:eastAsia="Times New Roman" w:cstheme="minorHAnsi"/>
                <w:color w:val="000000"/>
                <w:sz w:val="24"/>
                <w:szCs w:val="24"/>
                <w:lang w:eastAsia="ja-JP"/>
              </w:rPr>
              <w:t>ProjectEyePortlet</w:t>
            </w:r>
            <w:proofErr w:type="spellEnd"/>
            <w:r w:rsidRPr="00D07601">
              <w:rPr>
                <w:rFonts w:eastAsia="Times New Roman" w:cstheme="minorHAnsi"/>
                <w:color w:val="000000"/>
                <w:sz w:val="24"/>
                <w:szCs w:val="24"/>
                <w:lang w:eastAsia="ja-JP"/>
              </w:rPr>
              <w:t xml:space="preserve">] Done re-use DAO layer in </w:t>
            </w:r>
            <w:proofErr w:type="spellStart"/>
            <w:r w:rsidRPr="00D07601">
              <w:rPr>
                <w:rFonts w:eastAsia="Times New Roman" w:cstheme="minorHAnsi"/>
                <w:color w:val="000000"/>
                <w:sz w:val="24"/>
                <w:szCs w:val="24"/>
                <w:lang w:eastAsia="ja-JP"/>
              </w:rPr>
              <w:t>DaoCommon</w:t>
            </w:r>
            <w:proofErr w:type="spellEnd"/>
          </w:p>
        </w:tc>
      </w:tr>
      <w:tr w:rsidR="00E13723" w:rsidRPr="00E821A8" w:rsidTr="00E13723">
        <w:trPr>
          <w:trHeight w:val="300"/>
        </w:trPr>
        <w:tc>
          <w:tcPr>
            <w:tcW w:w="630" w:type="dxa"/>
            <w:tcBorders>
              <w:top w:val="nil"/>
              <w:left w:val="nil"/>
              <w:bottom w:val="nil"/>
              <w:right w:val="nil"/>
            </w:tcBorders>
            <w:shd w:val="clear" w:color="auto" w:fill="auto"/>
            <w:noWrap/>
            <w:vAlign w:val="bottom"/>
            <w:hideMark/>
          </w:tcPr>
          <w:p w:rsidR="00E13723" w:rsidRPr="00E821A8" w:rsidRDefault="00D07601" w:rsidP="00227BA2">
            <w:pPr>
              <w:spacing w:after="0" w:line="240" w:lineRule="auto"/>
              <w:jc w:val="right"/>
              <w:rPr>
                <w:rFonts w:eastAsia="Times New Roman" w:cstheme="minorHAnsi"/>
                <w:color w:val="000000"/>
                <w:sz w:val="24"/>
                <w:szCs w:val="24"/>
                <w:lang w:eastAsia="ja-JP"/>
              </w:rPr>
            </w:pPr>
            <w:r w:rsidRPr="00D07601">
              <w:rPr>
                <w:rFonts w:eastAsia="Times New Roman" w:cstheme="minorHAnsi"/>
                <w:color w:val="000000"/>
                <w:sz w:val="24"/>
                <w:szCs w:val="24"/>
                <w:lang w:eastAsia="ja-JP"/>
              </w:rPr>
              <w:t>6</w:t>
            </w:r>
          </w:p>
        </w:tc>
        <w:tc>
          <w:tcPr>
            <w:tcW w:w="862" w:type="dxa"/>
            <w:tcBorders>
              <w:top w:val="nil"/>
              <w:left w:val="nil"/>
              <w:bottom w:val="nil"/>
              <w:right w:val="nil"/>
            </w:tcBorders>
            <w:shd w:val="clear" w:color="auto" w:fill="auto"/>
            <w:noWrap/>
            <w:vAlign w:val="bottom"/>
            <w:hideMark/>
          </w:tcPr>
          <w:p w:rsidR="00E13723" w:rsidRPr="00E821A8" w:rsidRDefault="00D07601" w:rsidP="00227BA2">
            <w:pPr>
              <w:shd w:val="clear" w:color="FFFFCC" w:fill="FFFFFF"/>
              <w:spacing w:before="100" w:beforeAutospacing="1" w:after="0" w:afterAutospacing="1" w:line="240" w:lineRule="auto"/>
              <w:rPr>
                <w:rFonts w:eastAsia="Times New Roman" w:cstheme="minorHAnsi"/>
                <w:color w:val="000000"/>
                <w:sz w:val="24"/>
                <w:szCs w:val="24"/>
                <w:lang w:eastAsia="ja-JP"/>
              </w:rPr>
            </w:pPr>
            <w:r w:rsidRPr="00D07601">
              <w:rPr>
                <w:rFonts w:eastAsia="Times New Roman" w:cstheme="minorHAnsi"/>
                <w:color w:val="000000"/>
                <w:sz w:val="24"/>
                <w:szCs w:val="24"/>
                <w:lang w:eastAsia="ja-JP"/>
              </w:rPr>
              <w:t>Defect</w:t>
            </w:r>
          </w:p>
        </w:tc>
        <w:tc>
          <w:tcPr>
            <w:tcW w:w="848" w:type="dxa"/>
            <w:tcBorders>
              <w:top w:val="nil"/>
              <w:left w:val="nil"/>
              <w:bottom w:val="nil"/>
              <w:right w:val="nil"/>
            </w:tcBorders>
            <w:shd w:val="clear" w:color="auto" w:fill="auto"/>
            <w:noWrap/>
            <w:vAlign w:val="bottom"/>
            <w:hideMark/>
          </w:tcPr>
          <w:p w:rsidR="00E13723" w:rsidRPr="00E821A8" w:rsidRDefault="00D07601" w:rsidP="00227BA2">
            <w:pPr>
              <w:shd w:val="clear" w:color="FFFFCC" w:fill="FFFFFF"/>
              <w:spacing w:before="100" w:beforeAutospacing="1" w:after="0" w:afterAutospacing="1" w:line="240" w:lineRule="auto"/>
              <w:rPr>
                <w:rFonts w:eastAsia="Times New Roman" w:cstheme="minorHAnsi"/>
                <w:color w:val="000000"/>
                <w:sz w:val="24"/>
                <w:szCs w:val="24"/>
                <w:lang w:eastAsia="ja-JP"/>
              </w:rPr>
            </w:pPr>
            <w:r w:rsidRPr="00D07601">
              <w:rPr>
                <w:rFonts w:eastAsia="Times New Roman" w:cstheme="minorHAnsi"/>
                <w:color w:val="000000"/>
                <w:sz w:val="24"/>
                <w:szCs w:val="24"/>
                <w:lang w:eastAsia="ja-JP"/>
              </w:rPr>
              <w:t>Fixed</w:t>
            </w:r>
          </w:p>
        </w:tc>
        <w:tc>
          <w:tcPr>
            <w:tcW w:w="971" w:type="dxa"/>
            <w:tcBorders>
              <w:top w:val="nil"/>
              <w:left w:val="nil"/>
              <w:bottom w:val="nil"/>
              <w:right w:val="nil"/>
            </w:tcBorders>
            <w:shd w:val="clear" w:color="auto" w:fill="auto"/>
            <w:noWrap/>
            <w:vAlign w:val="bottom"/>
            <w:hideMark/>
          </w:tcPr>
          <w:p w:rsidR="00E13723" w:rsidRPr="00E821A8" w:rsidRDefault="00D07601" w:rsidP="00227BA2">
            <w:pPr>
              <w:shd w:val="clear" w:color="FFFFCC" w:fill="FFFFFF"/>
              <w:spacing w:before="100" w:beforeAutospacing="1" w:after="0" w:afterAutospacing="1" w:line="240" w:lineRule="auto"/>
              <w:rPr>
                <w:rFonts w:eastAsia="Times New Roman" w:cstheme="minorHAnsi"/>
                <w:color w:val="000000"/>
                <w:sz w:val="24"/>
                <w:szCs w:val="24"/>
                <w:lang w:eastAsia="ja-JP"/>
              </w:rPr>
            </w:pPr>
            <w:r w:rsidRPr="00D07601">
              <w:rPr>
                <w:rFonts w:eastAsia="Times New Roman" w:cstheme="minorHAnsi"/>
                <w:color w:val="000000"/>
                <w:sz w:val="24"/>
                <w:szCs w:val="24"/>
                <w:lang w:eastAsia="ja-JP"/>
              </w:rPr>
              <w:t>Low</w:t>
            </w:r>
          </w:p>
        </w:tc>
        <w:tc>
          <w:tcPr>
            <w:tcW w:w="1922" w:type="dxa"/>
            <w:tcBorders>
              <w:top w:val="nil"/>
              <w:left w:val="nil"/>
              <w:bottom w:val="nil"/>
              <w:right w:val="nil"/>
            </w:tcBorders>
            <w:shd w:val="clear" w:color="auto" w:fill="auto"/>
            <w:noWrap/>
            <w:vAlign w:val="bottom"/>
            <w:hideMark/>
          </w:tcPr>
          <w:p w:rsidR="00E13723" w:rsidRPr="00E821A8" w:rsidRDefault="00D07601" w:rsidP="00227BA2">
            <w:pPr>
              <w:shd w:val="clear" w:color="FFFFCC" w:fill="FFFFFF"/>
              <w:spacing w:before="100" w:beforeAutospacing="1" w:after="0" w:afterAutospacing="1" w:line="240" w:lineRule="auto"/>
              <w:rPr>
                <w:rFonts w:eastAsia="Times New Roman" w:cstheme="minorHAnsi"/>
                <w:color w:val="000000"/>
                <w:sz w:val="24"/>
                <w:szCs w:val="24"/>
                <w:lang w:eastAsia="ja-JP"/>
              </w:rPr>
            </w:pPr>
            <w:proofErr w:type="spellStart"/>
            <w:r w:rsidRPr="00D07601">
              <w:rPr>
                <w:rFonts w:eastAsia="Times New Roman" w:cstheme="minorHAnsi"/>
                <w:color w:val="000000"/>
                <w:sz w:val="24"/>
                <w:szCs w:val="24"/>
                <w:lang w:eastAsia="ja-JP"/>
              </w:rPr>
              <w:t>tocongthanhhai</w:t>
            </w:r>
            <w:proofErr w:type="spellEnd"/>
          </w:p>
        </w:tc>
        <w:tc>
          <w:tcPr>
            <w:tcW w:w="12498" w:type="dxa"/>
            <w:tcBorders>
              <w:top w:val="nil"/>
              <w:left w:val="nil"/>
              <w:bottom w:val="nil"/>
              <w:right w:val="nil"/>
            </w:tcBorders>
            <w:shd w:val="clear" w:color="auto" w:fill="auto"/>
            <w:noWrap/>
            <w:vAlign w:val="bottom"/>
            <w:hideMark/>
          </w:tcPr>
          <w:p w:rsidR="00E13723" w:rsidRPr="00E821A8" w:rsidRDefault="00D07601" w:rsidP="00227BA2">
            <w:pPr>
              <w:shd w:val="clear" w:color="FFFFCC" w:fill="FFFFFF"/>
              <w:spacing w:before="100" w:beforeAutospacing="1" w:after="0" w:afterAutospacing="1" w:line="240" w:lineRule="auto"/>
              <w:rPr>
                <w:rFonts w:eastAsia="Times New Roman" w:cstheme="minorHAnsi"/>
                <w:color w:val="000000"/>
                <w:sz w:val="24"/>
                <w:szCs w:val="24"/>
                <w:lang w:eastAsia="ja-JP"/>
              </w:rPr>
            </w:pPr>
            <w:r w:rsidRPr="00D07601">
              <w:rPr>
                <w:rFonts w:eastAsia="Times New Roman" w:cstheme="minorHAnsi"/>
                <w:color w:val="000000"/>
                <w:sz w:val="24"/>
                <w:szCs w:val="24"/>
                <w:lang w:eastAsia="ja-JP"/>
              </w:rPr>
              <w:t>[</w:t>
            </w:r>
            <w:proofErr w:type="spellStart"/>
            <w:r w:rsidRPr="00D07601">
              <w:rPr>
                <w:rFonts w:eastAsia="Times New Roman" w:cstheme="minorHAnsi"/>
                <w:color w:val="000000"/>
                <w:sz w:val="24"/>
                <w:szCs w:val="24"/>
                <w:lang w:eastAsia="ja-JP"/>
              </w:rPr>
              <w:t>ProjectEyePortlet</w:t>
            </w:r>
            <w:proofErr w:type="spellEnd"/>
            <w:r w:rsidRPr="00D07601">
              <w:rPr>
                <w:rFonts w:eastAsia="Times New Roman" w:cstheme="minorHAnsi"/>
                <w:color w:val="000000"/>
                <w:sz w:val="24"/>
                <w:szCs w:val="24"/>
                <w:lang w:eastAsia="ja-JP"/>
              </w:rPr>
              <w:t>] Output file of Log4j is configured not good</w:t>
            </w:r>
          </w:p>
        </w:tc>
      </w:tr>
      <w:tr w:rsidR="00E13723" w:rsidRPr="00E821A8" w:rsidTr="00E13723">
        <w:trPr>
          <w:trHeight w:val="300"/>
        </w:trPr>
        <w:tc>
          <w:tcPr>
            <w:tcW w:w="630" w:type="dxa"/>
            <w:tcBorders>
              <w:top w:val="nil"/>
              <w:left w:val="nil"/>
              <w:bottom w:val="nil"/>
              <w:right w:val="nil"/>
            </w:tcBorders>
            <w:shd w:val="clear" w:color="auto" w:fill="auto"/>
            <w:noWrap/>
            <w:vAlign w:val="bottom"/>
            <w:hideMark/>
          </w:tcPr>
          <w:p w:rsidR="00E13723" w:rsidRPr="00E821A8" w:rsidRDefault="00D07601" w:rsidP="00227BA2">
            <w:pPr>
              <w:spacing w:after="0" w:line="240" w:lineRule="auto"/>
              <w:jc w:val="right"/>
              <w:rPr>
                <w:rFonts w:eastAsia="Times New Roman" w:cstheme="minorHAnsi"/>
                <w:color w:val="000000"/>
                <w:sz w:val="24"/>
                <w:szCs w:val="24"/>
                <w:lang w:eastAsia="ja-JP"/>
              </w:rPr>
            </w:pPr>
            <w:r w:rsidRPr="00D07601">
              <w:rPr>
                <w:rFonts w:eastAsia="Times New Roman" w:cstheme="minorHAnsi"/>
                <w:color w:val="000000"/>
                <w:sz w:val="24"/>
                <w:szCs w:val="24"/>
                <w:lang w:eastAsia="ja-JP"/>
              </w:rPr>
              <w:t>7</w:t>
            </w:r>
          </w:p>
        </w:tc>
        <w:tc>
          <w:tcPr>
            <w:tcW w:w="862" w:type="dxa"/>
            <w:tcBorders>
              <w:top w:val="nil"/>
              <w:left w:val="nil"/>
              <w:bottom w:val="nil"/>
              <w:right w:val="nil"/>
            </w:tcBorders>
            <w:shd w:val="clear" w:color="auto" w:fill="auto"/>
            <w:noWrap/>
            <w:vAlign w:val="bottom"/>
            <w:hideMark/>
          </w:tcPr>
          <w:p w:rsidR="00E13723" w:rsidRPr="00E821A8" w:rsidRDefault="00D07601" w:rsidP="00227BA2">
            <w:pPr>
              <w:shd w:val="clear" w:color="FFFFCC" w:fill="FFFFFF"/>
              <w:spacing w:before="100" w:beforeAutospacing="1" w:after="0" w:afterAutospacing="1" w:line="240" w:lineRule="auto"/>
              <w:rPr>
                <w:rFonts w:eastAsia="Times New Roman" w:cstheme="minorHAnsi"/>
                <w:color w:val="000000"/>
                <w:sz w:val="24"/>
                <w:szCs w:val="24"/>
                <w:lang w:eastAsia="ja-JP"/>
              </w:rPr>
            </w:pPr>
            <w:r w:rsidRPr="00D07601">
              <w:rPr>
                <w:rFonts w:eastAsia="Times New Roman" w:cstheme="minorHAnsi"/>
                <w:color w:val="000000"/>
                <w:sz w:val="24"/>
                <w:szCs w:val="24"/>
                <w:lang w:eastAsia="ja-JP"/>
              </w:rPr>
              <w:t>Defect</w:t>
            </w:r>
          </w:p>
        </w:tc>
        <w:tc>
          <w:tcPr>
            <w:tcW w:w="848" w:type="dxa"/>
            <w:tcBorders>
              <w:top w:val="nil"/>
              <w:left w:val="nil"/>
              <w:bottom w:val="nil"/>
              <w:right w:val="nil"/>
            </w:tcBorders>
            <w:shd w:val="clear" w:color="auto" w:fill="auto"/>
            <w:noWrap/>
            <w:vAlign w:val="bottom"/>
            <w:hideMark/>
          </w:tcPr>
          <w:p w:rsidR="00E13723" w:rsidRPr="00E821A8" w:rsidRDefault="00D07601" w:rsidP="00227BA2">
            <w:pPr>
              <w:shd w:val="clear" w:color="FFFFCC" w:fill="FFFFFF"/>
              <w:spacing w:before="100" w:beforeAutospacing="1" w:after="0" w:afterAutospacing="1" w:line="240" w:lineRule="auto"/>
              <w:rPr>
                <w:rFonts w:eastAsia="Times New Roman" w:cstheme="minorHAnsi"/>
                <w:color w:val="000000"/>
                <w:sz w:val="24"/>
                <w:szCs w:val="24"/>
                <w:lang w:eastAsia="ja-JP"/>
              </w:rPr>
            </w:pPr>
            <w:r w:rsidRPr="00D07601">
              <w:rPr>
                <w:rFonts w:eastAsia="Times New Roman" w:cstheme="minorHAnsi"/>
                <w:color w:val="000000"/>
                <w:sz w:val="24"/>
                <w:szCs w:val="24"/>
                <w:lang w:eastAsia="ja-JP"/>
              </w:rPr>
              <w:t>Fixed</w:t>
            </w:r>
          </w:p>
        </w:tc>
        <w:tc>
          <w:tcPr>
            <w:tcW w:w="971" w:type="dxa"/>
            <w:tcBorders>
              <w:top w:val="nil"/>
              <w:left w:val="nil"/>
              <w:bottom w:val="nil"/>
              <w:right w:val="nil"/>
            </w:tcBorders>
            <w:shd w:val="clear" w:color="auto" w:fill="auto"/>
            <w:noWrap/>
            <w:vAlign w:val="bottom"/>
            <w:hideMark/>
          </w:tcPr>
          <w:p w:rsidR="00E13723" w:rsidRPr="00E821A8" w:rsidRDefault="00D07601" w:rsidP="00227BA2">
            <w:pPr>
              <w:shd w:val="clear" w:color="FFFFCC" w:fill="FFFFFF"/>
              <w:spacing w:before="100" w:beforeAutospacing="1" w:after="0" w:afterAutospacing="1" w:line="240" w:lineRule="auto"/>
              <w:rPr>
                <w:rFonts w:eastAsia="Times New Roman" w:cstheme="minorHAnsi"/>
                <w:color w:val="000000"/>
                <w:sz w:val="24"/>
                <w:szCs w:val="24"/>
                <w:lang w:eastAsia="ja-JP"/>
              </w:rPr>
            </w:pPr>
            <w:r w:rsidRPr="00D07601">
              <w:rPr>
                <w:rFonts w:eastAsia="Times New Roman" w:cstheme="minorHAnsi"/>
                <w:color w:val="000000"/>
                <w:sz w:val="24"/>
                <w:szCs w:val="24"/>
                <w:lang w:eastAsia="ja-JP"/>
              </w:rPr>
              <w:t>Medium</w:t>
            </w:r>
          </w:p>
        </w:tc>
        <w:tc>
          <w:tcPr>
            <w:tcW w:w="1922" w:type="dxa"/>
            <w:tcBorders>
              <w:top w:val="nil"/>
              <w:left w:val="nil"/>
              <w:bottom w:val="nil"/>
              <w:right w:val="nil"/>
            </w:tcBorders>
            <w:shd w:val="clear" w:color="auto" w:fill="auto"/>
            <w:noWrap/>
            <w:vAlign w:val="bottom"/>
            <w:hideMark/>
          </w:tcPr>
          <w:p w:rsidR="00E13723" w:rsidRPr="00E821A8" w:rsidRDefault="00D07601" w:rsidP="00227BA2">
            <w:pPr>
              <w:shd w:val="clear" w:color="FFFFCC" w:fill="FFFFFF"/>
              <w:spacing w:before="100" w:beforeAutospacing="1" w:after="0" w:afterAutospacing="1" w:line="240" w:lineRule="auto"/>
              <w:rPr>
                <w:rFonts w:eastAsia="Times New Roman" w:cstheme="minorHAnsi"/>
                <w:color w:val="000000"/>
                <w:sz w:val="24"/>
                <w:szCs w:val="24"/>
                <w:lang w:eastAsia="ja-JP"/>
              </w:rPr>
            </w:pPr>
            <w:proofErr w:type="spellStart"/>
            <w:r w:rsidRPr="00D07601">
              <w:rPr>
                <w:rFonts w:eastAsia="Times New Roman" w:cstheme="minorHAnsi"/>
                <w:color w:val="000000"/>
                <w:sz w:val="24"/>
                <w:szCs w:val="24"/>
                <w:lang w:eastAsia="ja-JP"/>
              </w:rPr>
              <w:t>tocongthanhhai</w:t>
            </w:r>
            <w:proofErr w:type="spellEnd"/>
          </w:p>
        </w:tc>
        <w:tc>
          <w:tcPr>
            <w:tcW w:w="12498" w:type="dxa"/>
            <w:tcBorders>
              <w:top w:val="nil"/>
              <w:left w:val="nil"/>
              <w:bottom w:val="nil"/>
              <w:right w:val="nil"/>
            </w:tcBorders>
            <w:shd w:val="clear" w:color="auto" w:fill="auto"/>
            <w:noWrap/>
            <w:vAlign w:val="bottom"/>
            <w:hideMark/>
          </w:tcPr>
          <w:p w:rsidR="00E13723" w:rsidRPr="00E821A8" w:rsidRDefault="00D07601" w:rsidP="00227BA2">
            <w:pPr>
              <w:shd w:val="clear" w:color="FFFFCC" w:fill="FFFFFF"/>
              <w:spacing w:before="100" w:beforeAutospacing="1" w:after="0" w:afterAutospacing="1" w:line="240" w:lineRule="auto"/>
              <w:rPr>
                <w:rFonts w:eastAsia="Times New Roman" w:cstheme="minorHAnsi"/>
                <w:color w:val="000000"/>
                <w:sz w:val="24"/>
                <w:szCs w:val="24"/>
                <w:lang w:eastAsia="ja-JP"/>
              </w:rPr>
            </w:pPr>
            <w:r w:rsidRPr="00D07601">
              <w:rPr>
                <w:rFonts w:eastAsia="Times New Roman" w:cstheme="minorHAnsi"/>
                <w:color w:val="000000"/>
                <w:sz w:val="24"/>
                <w:szCs w:val="24"/>
                <w:lang w:eastAsia="ja-JP"/>
              </w:rPr>
              <w:t>[</w:t>
            </w:r>
            <w:proofErr w:type="spellStart"/>
            <w:r w:rsidRPr="00D07601">
              <w:rPr>
                <w:rFonts w:eastAsia="Times New Roman" w:cstheme="minorHAnsi"/>
                <w:color w:val="000000"/>
                <w:sz w:val="24"/>
                <w:szCs w:val="24"/>
                <w:lang w:eastAsia="ja-JP"/>
              </w:rPr>
              <w:t>ProjectEyePortlet</w:t>
            </w:r>
            <w:proofErr w:type="spellEnd"/>
            <w:r w:rsidRPr="00D07601">
              <w:rPr>
                <w:rFonts w:eastAsia="Times New Roman" w:cstheme="minorHAnsi"/>
                <w:color w:val="000000"/>
                <w:sz w:val="24"/>
                <w:szCs w:val="24"/>
                <w:lang w:eastAsia="ja-JP"/>
              </w:rPr>
              <w:t xml:space="preserve">] There is no use CSS of </w:t>
            </w:r>
            <w:proofErr w:type="spellStart"/>
            <w:r w:rsidRPr="00D07601">
              <w:rPr>
                <w:rFonts w:eastAsia="Times New Roman" w:cstheme="minorHAnsi"/>
                <w:color w:val="000000"/>
                <w:sz w:val="24"/>
                <w:szCs w:val="24"/>
                <w:lang w:eastAsia="ja-JP"/>
              </w:rPr>
              <w:t>uPortal</w:t>
            </w:r>
            <w:proofErr w:type="spellEnd"/>
          </w:p>
        </w:tc>
      </w:tr>
      <w:tr w:rsidR="00E13723" w:rsidRPr="00E821A8" w:rsidTr="00E13723">
        <w:trPr>
          <w:trHeight w:val="300"/>
        </w:trPr>
        <w:tc>
          <w:tcPr>
            <w:tcW w:w="630" w:type="dxa"/>
            <w:tcBorders>
              <w:top w:val="nil"/>
              <w:left w:val="nil"/>
              <w:bottom w:val="nil"/>
              <w:right w:val="nil"/>
            </w:tcBorders>
            <w:shd w:val="clear" w:color="auto" w:fill="auto"/>
            <w:noWrap/>
            <w:vAlign w:val="bottom"/>
            <w:hideMark/>
          </w:tcPr>
          <w:p w:rsidR="00E13723" w:rsidRPr="00E821A8" w:rsidRDefault="00D07601" w:rsidP="00227BA2">
            <w:pPr>
              <w:spacing w:after="0" w:line="240" w:lineRule="auto"/>
              <w:jc w:val="right"/>
              <w:rPr>
                <w:rFonts w:eastAsia="Times New Roman" w:cstheme="minorHAnsi"/>
                <w:color w:val="000000"/>
                <w:sz w:val="24"/>
                <w:szCs w:val="24"/>
                <w:lang w:eastAsia="ja-JP"/>
              </w:rPr>
            </w:pPr>
            <w:r w:rsidRPr="00D07601">
              <w:rPr>
                <w:rFonts w:eastAsia="Times New Roman" w:cstheme="minorHAnsi"/>
                <w:color w:val="000000"/>
                <w:sz w:val="24"/>
                <w:szCs w:val="24"/>
                <w:lang w:eastAsia="ja-JP"/>
              </w:rPr>
              <w:t>8</w:t>
            </w:r>
          </w:p>
        </w:tc>
        <w:tc>
          <w:tcPr>
            <w:tcW w:w="862" w:type="dxa"/>
            <w:tcBorders>
              <w:top w:val="nil"/>
              <w:left w:val="nil"/>
              <w:bottom w:val="nil"/>
              <w:right w:val="nil"/>
            </w:tcBorders>
            <w:shd w:val="clear" w:color="auto" w:fill="auto"/>
            <w:noWrap/>
            <w:vAlign w:val="bottom"/>
            <w:hideMark/>
          </w:tcPr>
          <w:p w:rsidR="00E13723" w:rsidRPr="00E821A8" w:rsidRDefault="00D07601" w:rsidP="00227BA2">
            <w:pPr>
              <w:shd w:val="clear" w:color="FFFFCC" w:fill="FFFFFF"/>
              <w:spacing w:before="100" w:beforeAutospacing="1" w:after="0" w:afterAutospacing="1" w:line="240" w:lineRule="auto"/>
              <w:rPr>
                <w:rFonts w:eastAsia="Times New Roman" w:cstheme="minorHAnsi"/>
                <w:color w:val="000000"/>
                <w:sz w:val="24"/>
                <w:szCs w:val="24"/>
                <w:lang w:eastAsia="ja-JP"/>
              </w:rPr>
            </w:pPr>
            <w:r w:rsidRPr="00D07601">
              <w:rPr>
                <w:rFonts w:eastAsia="Times New Roman" w:cstheme="minorHAnsi"/>
                <w:color w:val="000000"/>
                <w:sz w:val="24"/>
                <w:szCs w:val="24"/>
                <w:lang w:eastAsia="ja-JP"/>
              </w:rPr>
              <w:t>Defect</w:t>
            </w:r>
          </w:p>
        </w:tc>
        <w:tc>
          <w:tcPr>
            <w:tcW w:w="848" w:type="dxa"/>
            <w:tcBorders>
              <w:top w:val="nil"/>
              <w:left w:val="nil"/>
              <w:bottom w:val="nil"/>
              <w:right w:val="nil"/>
            </w:tcBorders>
            <w:shd w:val="clear" w:color="auto" w:fill="auto"/>
            <w:noWrap/>
            <w:vAlign w:val="bottom"/>
            <w:hideMark/>
          </w:tcPr>
          <w:p w:rsidR="00E13723" w:rsidRPr="00E821A8" w:rsidRDefault="00D07601" w:rsidP="00227BA2">
            <w:pPr>
              <w:shd w:val="clear" w:color="FFFFCC" w:fill="FFFFFF"/>
              <w:spacing w:before="100" w:beforeAutospacing="1" w:after="0" w:afterAutospacing="1" w:line="240" w:lineRule="auto"/>
              <w:rPr>
                <w:rFonts w:eastAsia="Times New Roman" w:cstheme="minorHAnsi"/>
                <w:color w:val="000000"/>
                <w:sz w:val="24"/>
                <w:szCs w:val="24"/>
                <w:lang w:eastAsia="ja-JP"/>
              </w:rPr>
            </w:pPr>
            <w:r w:rsidRPr="00D07601">
              <w:rPr>
                <w:rFonts w:eastAsia="Times New Roman" w:cstheme="minorHAnsi"/>
                <w:color w:val="000000"/>
                <w:sz w:val="24"/>
                <w:szCs w:val="24"/>
                <w:lang w:eastAsia="ja-JP"/>
              </w:rPr>
              <w:t>Fixed</w:t>
            </w:r>
          </w:p>
        </w:tc>
        <w:tc>
          <w:tcPr>
            <w:tcW w:w="971" w:type="dxa"/>
            <w:tcBorders>
              <w:top w:val="nil"/>
              <w:left w:val="nil"/>
              <w:bottom w:val="nil"/>
              <w:right w:val="nil"/>
            </w:tcBorders>
            <w:shd w:val="clear" w:color="auto" w:fill="auto"/>
            <w:noWrap/>
            <w:vAlign w:val="bottom"/>
            <w:hideMark/>
          </w:tcPr>
          <w:p w:rsidR="00E13723" w:rsidRPr="00E821A8" w:rsidRDefault="00D07601" w:rsidP="00227BA2">
            <w:pPr>
              <w:shd w:val="clear" w:color="FFFFCC" w:fill="FFFFFF"/>
              <w:spacing w:before="100" w:beforeAutospacing="1" w:after="0" w:afterAutospacing="1" w:line="240" w:lineRule="auto"/>
              <w:rPr>
                <w:rFonts w:eastAsia="Times New Roman" w:cstheme="minorHAnsi"/>
                <w:color w:val="000000"/>
                <w:sz w:val="24"/>
                <w:szCs w:val="24"/>
                <w:lang w:eastAsia="ja-JP"/>
              </w:rPr>
            </w:pPr>
            <w:r w:rsidRPr="00D07601">
              <w:rPr>
                <w:rFonts w:eastAsia="Times New Roman" w:cstheme="minorHAnsi"/>
                <w:color w:val="000000"/>
                <w:sz w:val="24"/>
                <w:szCs w:val="24"/>
                <w:lang w:eastAsia="ja-JP"/>
              </w:rPr>
              <w:t>Low</w:t>
            </w:r>
          </w:p>
        </w:tc>
        <w:tc>
          <w:tcPr>
            <w:tcW w:w="1922" w:type="dxa"/>
            <w:tcBorders>
              <w:top w:val="nil"/>
              <w:left w:val="nil"/>
              <w:bottom w:val="nil"/>
              <w:right w:val="nil"/>
            </w:tcBorders>
            <w:shd w:val="clear" w:color="auto" w:fill="auto"/>
            <w:noWrap/>
            <w:vAlign w:val="bottom"/>
            <w:hideMark/>
          </w:tcPr>
          <w:p w:rsidR="00E13723" w:rsidRPr="00E821A8" w:rsidRDefault="00D07601" w:rsidP="00227BA2">
            <w:pPr>
              <w:shd w:val="clear" w:color="FFFFCC" w:fill="FFFFFF"/>
              <w:spacing w:before="100" w:beforeAutospacing="1" w:after="0" w:afterAutospacing="1" w:line="240" w:lineRule="auto"/>
              <w:rPr>
                <w:rFonts w:eastAsia="Times New Roman" w:cstheme="minorHAnsi"/>
                <w:color w:val="000000"/>
                <w:sz w:val="24"/>
                <w:szCs w:val="24"/>
                <w:lang w:eastAsia="ja-JP"/>
              </w:rPr>
            </w:pPr>
            <w:proofErr w:type="spellStart"/>
            <w:r w:rsidRPr="00D07601">
              <w:rPr>
                <w:rFonts w:eastAsia="Times New Roman" w:cstheme="minorHAnsi"/>
                <w:color w:val="000000"/>
                <w:sz w:val="24"/>
                <w:szCs w:val="24"/>
                <w:lang w:eastAsia="ja-JP"/>
              </w:rPr>
              <w:t>tocongthanhhai</w:t>
            </w:r>
            <w:proofErr w:type="spellEnd"/>
          </w:p>
        </w:tc>
        <w:tc>
          <w:tcPr>
            <w:tcW w:w="12498" w:type="dxa"/>
            <w:tcBorders>
              <w:top w:val="nil"/>
              <w:left w:val="nil"/>
              <w:bottom w:val="nil"/>
              <w:right w:val="nil"/>
            </w:tcBorders>
            <w:shd w:val="clear" w:color="auto" w:fill="auto"/>
            <w:noWrap/>
            <w:vAlign w:val="bottom"/>
            <w:hideMark/>
          </w:tcPr>
          <w:p w:rsidR="00E13723" w:rsidRPr="00E821A8" w:rsidRDefault="00D07601" w:rsidP="00227BA2">
            <w:pPr>
              <w:shd w:val="clear" w:color="FFFFCC" w:fill="FFFFFF"/>
              <w:spacing w:before="100" w:beforeAutospacing="1" w:after="0" w:afterAutospacing="1" w:line="240" w:lineRule="auto"/>
              <w:rPr>
                <w:rFonts w:eastAsia="Times New Roman" w:cstheme="minorHAnsi"/>
                <w:color w:val="000000"/>
                <w:sz w:val="24"/>
                <w:szCs w:val="24"/>
                <w:lang w:eastAsia="ja-JP"/>
              </w:rPr>
            </w:pPr>
            <w:r w:rsidRPr="00D07601">
              <w:rPr>
                <w:rFonts w:eastAsia="Times New Roman" w:cstheme="minorHAnsi"/>
                <w:color w:val="000000"/>
                <w:sz w:val="24"/>
                <w:szCs w:val="24"/>
                <w:lang w:eastAsia="ja-JP"/>
              </w:rPr>
              <w:t>[</w:t>
            </w:r>
            <w:proofErr w:type="spellStart"/>
            <w:r w:rsidRPr="00D07601">
              <w:rPr>
                <w:rFonts w:eastAsia="Times New Roman" w:cstheme="minorHAnsi"/>
                <w:color w:val="000000"/>
                <w:sz w:val="24"/>
                <w:szCs w:val="24"/>
                <w:lang w:eastAsia="ja-JP"/>
              </w:rPr>
              <w:t>ProjectEyePortlet</w:t>
            </w:r>
            <w:proofErr w:type="spellEnd"/>
            <w:r w:rsidRPr="00D07601">
              <w:rPr>
                <w:rFonts w:eastAsia="Times New Roman" w:cstheme="minorHAnsi"/>
                <w:color w:val="000000"/>
                <w:sz w:val="24"/>
                <w:szCs w:val="24"/>
                <w:lang w:eastAsia="ja-JP"/>
              </w:rPr>
              <w:t>]  Could not make distribution by ANT tool</w:t>
            </w:r>
          </w:p>
        </w:tc>
      </w:tr>
      <w:tr w:rsidR="00E13723" w:rsidRPr="00E821A8" w:rsidTr="00E13723">
        <w:trPr>
          <w:trHeight w:val="300"/>
        </w:trPr>
        <w:tc>
          <w:tcPr>
            <w:tcW w:w="630" w:type="dxa"/>
            <w:tcBorders>
              <w:top w:val="nil"/>
              <w:left w:val="nil"/>
              <w:bottom w:val="nil"/>
              <w:right w:val="nil"/>
            </w:tcBorders>
            <w:shd w:val="clear" w:color="auto" w:fill="auto"/>
            <w:noWrap/>
            <w:vAlign w:val="bottom"/>
            <w:hideMark/>
          </w:tcPr>
          <w:p w:rsidR="00E13723" w:rsidRPr="00E821A8" w:rsidRDefault="00D07601" w:rsidP="00227BA2">
            <w:pPr>
              <w:spacing w:after="0" w:line="240" w:lineRule="auto"/>
              <w:jc w:val="right"/>
              <w:rPr>
                <w:rFonts w:eastAsia="Times New Roman" w:cstheme="minorHAnsi"/>
                <w:color w:val="000000"/>
                <w:sz w:val="24"/>
                <w:szCs w:val="24"/>
                <w:lang w:eastAsia="ja-JP"/>
              </w:rPr>
            </w:pPr>
            <w:r w:rsidRPr="00D07601">
              <w:rPr>
                <w:rFonts w:eastAsia="Times New Roman" w:cstheme="minorHAnsi"/>
                <w:color w:val="000000"/>
                <w:sz w:val="24"/>
                <w:szCs w:val="24"/>
                <w:lang w:eastAsia="ja-JP"/>
              </w:rPr>
              <w:t>9</w:t>
            </w:r>
          </w:p>
        </w:tc>
        <w:tc>
          <w:tcPr>
            <w:tcW w:w="862" w:type="dxa"/>
            <w:tcBorders>
              <w:top w:val="nil"/>
              <w:left w:val="nil"/>
              <w:bottom w:val="nil"/>
              <w:right w:val="nil"/>
            </w:tcBorders>
            <w:shd w:val="clear" w:color="auto" w:fill="auto"/>
            <w:noWrap/>
            <w:vAlign w:val="bottom"/>
            <w:hideMark/>
          </w:tcPr>
          <w:p w:rsidR="00E13723" w:rsidRPr="00E821A8" w:rsidRDefault="00D07601" w:rsidP="00227BA2">
            <w:pPr>
              <w:shd w:val="clear" w:color="FFFFCC" w:fill="FFFFFF"/>
              <w:spacing w:before="100" w:beforeAutospacing="1" w:after="0" w:afterAutospacing="1" w:line="240" w:lineRule="auto"/>
              <w:rPr>
                <w:rFonts w:eastAsia="Times New Roman" w:cstheme="minorHAnsi"/>
                <w:color w:val="000000"/>
                <w:sz w:val="24"/>
                <w:szCs w:val="24"/>
                <w:lang w:eastAsia="ja-JP"/>
              </w:rPr>
            </w:pPr>
            <w:r w:rsidRPr="00D07601">
              <w:rPr>
                <w:rFonts w:eastAsia="Times New Roman" w:cstheme="minorHAnsi"/>
                <w:color w:val="000000"/>
                <w:sz w:val="24"/>
                <w:szCs w:val="24"/>
                <w:lang w:eastAsia="ja-JP"/>
              </w:rPr>
              <w:t>Defect</w:t>
            </w:r>
          </w:p>
        </w:tc>
        <w:tc>
          <w:tcPr>
            <w:tcW w:w="848" w:type="dxa"/>
            <w:tcBorders>
              <w:top w:val="nil"/>
              <w:left w:val="nil"/>
              <w:bottom w:val="nil"/>
              <w:right w:val="nil"/>
            </w:tcBorders>
            <w:shd w:val="clear" w:color="auto" w:fill="auto"/>
            <w:noWrap/>
            <w:vAlign w:val="bottom"/>
            <w:hideMark/>
          </w:tcPr>
          <w:p w:rsidR="00E13723" w:rsidRPr="00E821A8" w:rsidRDefault="00D07601" w:rsidP="00227BA2">
            <w:pPr>
              <w:shd w:val="clear" w:color="FFFFCC" w:fill="FFFFFF"/>
              <w:spacing w:before="100" w:beforeAutospacing="1" w:after="0" w:afterAutospacing="1" w:line="240" w:lineRule="auto"/>
              <w:rPr>
                <w:rFonts w:eastAsia="Times New Roman" w:cstheme="minorHAnsi"/>
                <w:color w:val="000000"/>
                <w:sz w:val="24"/>
                <w:szCs w:val="24"/>
                <w:lang w:eastAsia="ja-JP"/>
              </w:rPr>
            </w:pPr>
            <w:r w:rsidRPr="00D07601">
              <w:rPr>
                <w:rFonts w:eastAsia="Times New Roman" w:cstheme="minorHAnsi"/>
                <w:color w:val="000000"/>
                <w:sz w:val="24"/>
                <w:szCs w:val="24"/>
                <w:lang w:eastAsia="ja-JP"/>
              </w:rPr>
              <w:t>Fixed</w:t>
            </w:r>
          </w:p>
        </w:tc>
        <w:tc>
          <w:tcPr>
            <w:tcW w:w="971" w:type="dxa"/>
            <w:tcBorders>
              <w:top w:val="nil"/>
              <w:left w:val="nil"/>
              <w:bottom w:val="nil"/>
              <w:right w:val="nil"/>
            </w:tcBorders>
            <w:shd w:val="clear" w:color="auto" w:fill="auto"/>
            <w:noWrap/>
            <w:vAlign w:val="bottom"/>
            <w:hideMark/>
          </w:tcPr>
          <w:p w:rsidR="00E13723" w:rsidRPr="00E821A8" w:rsidRDefault="00D07601" w:rsidP="00227BA2">
            <w:pPr>
              <w:shd w:val="clear" w:color="FFFFCC" w:fill="FFFFFF"/>
              <w:spacing w:before="100" w:beforeAutospacing="1" w:after="0" w:afterAutospacing="1" w:line="240" w:lineRule="auto"/>
              <w:rPr>
                <w:rFonts w:eastAsia="Times New Roman" w:cstheme="minorHAnsi"/>
                <w:color w:val="000000"/>
                <w:sz w:val="24"/>
                <w:szCs w:val="24"/>
                <w:lang w:eastAsia="ja-JP"/>
              </w:rPr>
            </w:pPr>
            <w:r w:rsidRPr="00D07601">
              <w:rPr>
                <w:rFonts w:eastAsia="Times New Roman" w:cstheme="minorHAnsi"/>
                <w:color w:val="000000"/>
                <w:sz w:val="24"/>
                <w:szCs w:val="24"/>
                <w:lang w:eastAsia="ja-JP"/>
              </w:rPr>
              <w:t>Medium</w:t>
            </w:r>
          </w:p>
        </w:tc>
        <w:tc>
          <w:tcPr>
            <w:tcW w:w="1922" w:type="dxa"/>
            <w:tcBorders>
              <w:top w:val="nil"/>
              <w:left w:val="nil"/>
              <w:bottom w:val="nil"/>
              <w:right w:val="nil"/>
            </w:tcBorders>
            <w:shd w:val="clear" w:color="auto" w:fill="auto"/>
            <w:noWrap/>
            <w:vAlign w:val="bottom"/>
            <w:hideMark/>
          </w:tcPr>
          <w:p w:rsidR="00E13723" w:rsidRPr="00E821A8" w:rsidRDefault="00D07601" w:rsidP="00227BA2">
            <w:pPr>
              <w:shd w:val="clear" w:color="FFFFCC" w:fill="FFFFFF"/>
              <w:spacing w:before="100" w:beforeAutospacing="1" w:after="0" w:afterAutospacing="1" w:line="240" w:lineRule="auto"/>
              <w:rPr>
                <w:rFonts w:eastAsia="Times New Roman" w:cstheme="minorHAnsi"/>
                <w:color w:val="000000"/>
                <w:sz w:val="24"/>
                <w:szCs w:val="24"/>
                <w:lang w:eastAsia="ja-JP"/>
              </w:rPr>
            </w:pPr>
            <w:proofErr w:type="spellStart"/>
            <w:r w:rsidRPr="00D07601">
              <w:rPr>
                <w:rFonts w:eastAsia="Times New Roman" w:cstheme="minorHAnsi"/>
                <w:color w:val="000000"/>
                <w:sz w:val="24"/>
                <w:szCs w:val="24"/>
                <w:lang w:eastAsia="ja-JP"/>
              </w:rPr>
              <w:t>tocongthanhhai</w:t>
            </w:r>
            <w:proofErr w:type="spellEnd"/>
          </w:p>
        </w:tc>
        <w:tc>
          <w:tcPr>
            <w:tcW w:w="12498" w:type="dxa"/>
            <w:tcBorders>
              <w:top w:val="nil"/>
              <w:left w:val="nil"/>
              <w:bottom w:val="nil"/>
              <w:right w:val="nil"/>
            </w:tcBorders>
            <w:shd w:val="clear" w:color="auto" w:fill="auto"/>
            <w:noWrap/>
            <w:vAlign w:val="bottom"/>
            <w:hideMark/>
          </w:tcPr>
          <w:p w:rsidR="00E13723" w:rsidRPr="00E821A8" w:rsidRDefault="00D07601" w:rsidP="00227BA2">
            <w:pPr>
              <w:shd w:val="clear" w:color="FFFFCC" w:fill="FFFFFF"/>
              <w:spacing w:before="100" w:beforeAutospacing="1" w:after="0" w:afterAutospacing="1" w:line="240" w:lineRule="auto"/>
              <w:rPr>
                <w:rFonts w:eastAsia="Times New Roman" w:cstheme="minorHAnsi"/>
                <w:color w:val="000000"/>
                <w:sz w:val="24"/>
                <w:szCs w:val="24"/>
                <w:lang w:eastAsia="ja-JP"/>
              </w:rPr>
            </w:pPr>
            <w:r w:rsidRPr="00D07601">
              <w:rPr>
                <w:rFonts w:eastAsia="Times New Roman" w:cstheme="minorHAnsi"/>
                <w:color w:val="000000"/>
                <w:sz w:val="24"/>
                <w:szCs w:val="24"/>
                <w:lang w:eastAsia="ja-JP"/>
              </w:rPr>
              <w:t>[</w:t>
            </w:r>
            <w:proofErr w:type="spellStart"/>
            <w:r w:rsidRPr="00D07601">
              <w:rPr>
                <w:rFonts w:eastAsia="Times New Roman" w:cstheme="minorHAnsi"/>
                <w:color w:val="000000"/>
                <w:sz w:val="24"/>
                <w:szCs w:val="24"/>
                <w:lang w:eastAsia="ja-JP"/>
              </w:rPr>
              <w:t>ProjectEyePortlet</w:t>
            </w:r>
            <w:proofErr w:type="spellEnd"/>
            <w:r w:rsidRPr="00D07601">
              <w:rPr>
                <w:rFonts w:eastAsia="Times New Roman" w:cstheme="minorHAnsi"/>
                <w:color w:val="000000"/>
                <w:sz w:val="24"/>
                <w:szCs w:val="24"/>
                <w:lang w:eastAsia="ja-JP"/>
              </w:rPr>
              <w:t>]  Unnecessary folder in SVN</w:t>
            </w:r>
          </w:p>
        </w:tc>
      </w:tr>
      <w:tr w:rsidR="00E13723" w:rsidRPr="00E821A8" w:rsidTr="00E13723">
        <w:trPr>
          <w:trHeight w:val="300"/>
        </w:trPr>
        <w:tc>
          <w:tcPr>
            <w:tcW w:w="630" w:type="dxa"/>
            <w:tcBorders>
              <w:top w:val="nil"/>
              <w:left w:val="nil"/>
              <w:bottom w:val="nil"/>
              <w:right w:val="nil"/>
            </w:tcBorders>
            <w:shd w:val="clear" w:color="auto" w:fill="auto"/>
            <w:noWrap/>
            <w:vAlign w:val="bottom"/>
            <w:hideMark/>
          </w:tcPr>
          <w:p w:rsidR="00E13723" w:rsidRPr="00E821A8" w:rsidRDefault="00D07601" w:rsidP="00227BA2">
            <w:pPr>
              <w:spacing w:after="0" w:line="240" w:lineRule="auto"/>
              <w:jc w:val="right"/>
              <w:rPr>
                <w:rFonts w:eastAsia="Times New Roman" w:cstheme="minorHAnsi"/>
                <w:color w:val="000000"/>
                <w:sz w:val="24"/>
                <w:szCs w:val="24"/>
                <w:lang w:eastAsia="ja-JP"/>
              </w:rPr>
            </w:pPr>
            <w:r w:rsidRPr="00D07601">
              <w:rPr>
                <w:rFonts w:eastAsia="Times New Roman" w:cstheme="minorHAnsi"/>
                <w:color w:val="000000"/>
                <w:sz w:val="24"/>
                <w:szCs w:val="24"/>
                <w:lang w:eastAsia="ja-JP"/>
              </w:rPr>
              <w:t>10</w:t>
            </w:r>
          </w:p>
        </w:tc>
        <w:tc>
          <w:tcPr>
            <w:tcW w:w="862" w:type="dxa"/>
            <w:tcBorders>
              <w:top w:val="nil"/>
              <w:left w:val="nil"/>
              <w:bottom w:val="nil"/>
              <w:right w:val="nil"/>
            </w:tcBorders>
            <w:shd w:val="clear" w:color="auto" w:fill="auto"/>
            <w:noWrap/>
            <w:vAlign w:val="bottom"/>
            <w:hideMark/>
          </w:tcPr>
          <w:p w:rsidR="00E13723" w:rsidRPr="00E821A8" w:rsidRDefault="00D07601" w:rsidP="00227BA2">
            <w:pPr>
              <w:shd w:val="clear" w:color="FFFFCC" w:fill="FFFFFF"/>
              <w:spacing w:before="100" w:beforeAutospacing="1" w:after="0" w:afterAutospacing="1" w:line="240" w:lineRule="auto"/>
              <w:rPr>
                <w:rFonts w:eastAsia="Times New Roman" w:cstheme="minorHAnsi"/>
                <w:color w:val="000000"/>
                <w:sz w:val="24"/>
                <w:szCs w:val="24"/>
                <w:lang w:eastAsia="ja-JP"/>
              </w:rPr>
            </w:pPr>
            <w:r w:rsidRPr="00D07601">
              <w:rPr>
                <w:rFonts w:eastAsia="Times New Roman" w:cstheme="minorHAnsi"/>
                <w:color w:val="000000"/>
                <w:sz w:val="24"/>
                <w:szCs w:val="24"/>
                <w:lang w:eastAsia="ja-JP"/>
              </w:rPr>
              <w:t>Defect</w:t>
            </w:r>
          </w:p>
        </w:tc>
        <w:tc>
          <w:tcPr>
            <w:tcW w:w="848" w:type="dxa"/>
            <w:tcBorders>
              <w:top w:val="nil"/>
              <w:left w:val="nil"/>
              <w:bottom w:val="nil"/>
              <w:right w:val="nil"/>
            </w:tcBorders>
            <w:shd w:val="clear" w:color="auto" w:fill="auto"/>
            <w:noWrap/>
            <w:vAlign w:val="bottom"/>
            <w:hideMark/>
          </w:tcPr>
          <w:p w:rsidR="00E13723" w:rsidRPr="00E821A8" w:rsidRDefault="00D07601" w:rsidP="00227BA2">
            <w:pPr>
              <w:shd w:val="clear" w:color="FFFFCC" w:fill="FFFFFF"/>
              <w:spacing w:before="100" w:beforeAutospacing="1" w:after="0" w:afterAutospacing="1" w:line="240" w:lineRule="auto"/>
              <w:rPr>
                <w:rFonts w:eastAsia="Times New Roman" w:cstheme="minorHAnsi"/>
                <w:color w:val="000000"/>
                <w:sz w:val="24"/>
                <w:szCs w:val="24"/>
                <w:lang w:eastAsia="ja-JP"/>
              </w:rPr>
            </w:pPr>
            <w:r w:rsidRPr="00D07601">
              <w:rPr>
                <w:rFonts w:eastAsia="Times New Roman" w:cstheme="minorHAnsi"/>
                <w:color w:val="000000"/>
                <w:sz w:val="24"/>
                <w:szCs w:val="24"/>
                <w:lang w:eastAsia="ja-JP"/>
              </w:rPr>
              <w:t>Fixed</w:t>
            </w:r>
          </w:p>
        </w:tc>
        <w:tc>
          <w:tcPr>
            <w:tcW w:w="971" w:type="dxa"/>
            <w:tcBorders>
              <w:top w:val="nil"/>
              <w:left w:val="nil"/>
              <w:bottom w:val="nil"/>
              <w:right w:val="nil"/>
            </w:tcBorders>
            <w:shd w:val="clear" w:color="auto" w:fill="auto"/>
            <w:noWrap/>
            <w:vAlign w:val="bottom"/>
            <w:hideMark/>
          </w:tcPr>
          <w:p w:rsidR="00E13723" w:rsidRPr="00E821A8" w:rsidRDefault="00D07601" w:rsidP="00227BA2">
            <w:pPr>
              <w:shd w:val="clear" w:color="FFFFCC" w:fill="FFFFFF"/>
              <w:spacing w:before="100" w:beforeAutospacing="1" w:after="0" w:afterAutospacing="1" w:line="240" w:lineRule="auto"/>
              <w:rPr>
                <w:rFonts w:eastAsia="Times New Roman" w:cstheme="minorHAnsi"/>
                <w:color w:val="000000"/>
                <w:sz w:val="24"/>
                <w:szCs w:val="24"/>
                <w:lang w:eastAsia="ja-JP"/>
              </w:rPr>
            </w:pPr>
            <w:r w:rsidRPr="00D07601">
              <w:rPr>
                <w:rFonts w:eastAsia="Times New Roman" w:cstheme="minorHAnsi"/>
                <w:color w:val="000000"/>
                <w:sz w:val="24"/>
                <w:szCs w:val="24"/>
                <w:lang w:eastAsia="ja-JP"/>
              </w:rPr>
              <w:t>Medium</w:t>
            </w:r>
          </w:p>
        </w:tc>
        <w:tc>
          <w:tcPr>
            <w:tcW w:w="1922" w:type="dxa"/>
            <w:tcBorders>
              <w:top w:val="nil"/>
              <w:left w:val="nil"/>
              <w:bottom w:val="nil"/>
              <w:right w:val="nil"/>
            </w:tcBorders>
            <w:shd w:val="clear" w:color="auto" w:fill="auto"/>
            <w:noWrap/>
            <w:vAlign w:val="bottom"/>
            <w:hideMark/>
          </w:tcPr>
          <w:p w:rsidR="00E13723" w:rsidRPr="00E821A8" w:rsidRDefault="00D07601" w:rsidP="00227BA2">
            <w:pPr>
              <w:shd w:val="clear" w:color="FFFFCC" w:fill="FFFFFF"/>
              <w:spacing w:before="100" w:beforeAutospacing="1" w:after="0" w:afterAutospacing="1" w:line="240" w:lineRule="auto"/>
              <w:rPr>
                <w:rFonts w:eastAsia="Times New Roman" w:cstheme="minorHAnsi"/>
                <w:color w:val="000000"/>
                <w:sz w:val="24"/>
                <w:szCs w:val="24"/>
                <w:lang w:eastAsia="ja-JP"/>
              </w:rPr>
            </w:pPr>
            <w:proofErr w:type="spellStart"/>
            <w:r w:rsidRPr="00D07601">
              <w:rPr>
                <w:rFonts w:eastAsia="Times New Roman" w:cstheme="minorHAnsi"/>
                <w:color w:val="000000"/>
                <w:sz w:val="24"/>
                <w:szCs w:val="24"/>
                <w:lang w:eastAsia="ja-JP"/>
              </w:rPr>
              <w:t>tocongthanhhai</w:t>
            </w:r>
            <w:proofErr w:type="spellEnd"/>
          </w:p>
        </w:tc>
        <w:tc>
          <w:tcPr>
            <w:tcW w:w="12498" w:type="dxa"/>
            <w:tcBorders>
              <w:top w:val="nil"/>
              <w:left w:val="nil"/>
              <w:bottom w:val="nil"/>
              <w:right w:val="nil"/>
            </w:tcBorders>
            <w:shd w:val="clear" w:color="auto" w:fill="auto"/>
            <w:noWrap/>
            <w:vAlign w:val="bottom"/>
            <w:hideMark/>
          </w:tcPr>
          <w:p w:rsidR="00E13723" w:rsidRPr="00E821A8" w:rsidRDefault="00D07601" w:rsidP="00227BA2">
            <w:pPr>
              <w:shd w:val="clear" w:color="FFFFCC" w:fill="FFFFFF"/>
              <w:spacing w:before="100" w:beforeAutospacing="1" w:after="0" w:afterAutospacing="1" w:line="240" w:lineRule="auto"/>
              <w:rPr>
                <w:rFonts w:eastAsia="Times New Roman" w:cstheme="minorHAnsi"/>
                <w:color w:val="000000"/>
                <w:sz w:val="24"/>
                <w:szCs w:val="24"/>
                <w:lang w:eastAsia="ja-JP"/>
              </w:rPr>
            </w:pPr>
            <w:r w:rsidRPr="00D07601">
              <w:rPr>
                <w:rFonts w:eastAsia="Times New Roman" w:cstheme="minorHAnsi"/>
                <w:color w:val="000000"/>
                <w:sz w:val="24"/>
                <w:szCs w:val="24"/>
                <w:lang w:eastAsia="ja-JP"/>
              </w:rPr>
              <w:t>[</w:t>
            </w:r>
            <w:proofErr w:type="spellStart"/>
            <w:r w:rsidRPr="00D07601">
              <w:rPr>
                <w:rFonts w:eastAsia="Times New Roman" w:cstheme="minorHAnsi"/>
                <w:color w:val="000000"/>
                <w:sz w:val="24"/>
                <w:szCs w:val="24"/>
                <w:lang w:eastAsia="ja-JP"/>
              </w:rPr>
              <w:t>ProjectEyePortlet</w:t>
            </w:r>
            <w:proofErr w:type="spellEnd"/>
            <w:r w:rsidRPr="00D07601">
              <w:rPr>
                <w:rFonts w:eastAsia="Times New Roman" w:cstheme="minorHAnsi"/>
                <w:color w:val="000000"/>
                <w:sz w:val="24"/>
                <w:szCs w:val="24"/>
                <w:lang w:eastAsia="ja-JP"/>
              </w:rPr>
              <w:t>]  Unclear error message</w:t>
            </w:r>
          </w:p>
        </w:tc>
      </w:tr>
      <w:tr w:rsidR="00E13723" w:rsidRPr="00E821A8" w:rsidTr="00E13723">
        <w:trPr>
          <w:trHeight w:val="300"/>
        </w:trPr>
        <w:tc>
          <w:tcPr>
            <w:tcW w:w="630" w:type="dxa"/>
            <w:tcBorders>
              <w:top w:val="nil"/>
              <w:left w:val="nil"/>
              <w:bottom w:val="nil"/>
              <w:right w:val="nil"/>
            </w:tcBorders>
            <w:shd w:val="clear" w:color="auto" w:fill="auto"/>
            <w:noWrap/>
            <w:vAlign w:val="bottom"/>
            <w:hideMark/>
          </w:tcPr>
          <w:p w:rsidR="00E13723" w:rsidRPr="00E821A8" w:rsidRDefault="00D07601" w:rsidP="00227BA2">
            <w:pPr>
              <w:spacing w:after="0" w:line="240" w:lineRule="auto"/>
              <w:jc w:val="right"/>
              <w:rPr>
                <w:rFonts w:eastAsia="Times New Roman" w:cstheme="minorHAnsi"/>
                <w:color w:val="000000"/>
                <w:sz w:val="24"/>
                <w:szCs w:val="24"/>
                <w:lang w:eastAsia="ja-JP"/>
              </w:rPr>
            </w:pPr>
            <w:r w:rsidRPr="00D07601">
              <w:rPr>
                <w:rFonts w:eastAsia="Times New Roman" w:cstheme="minorHAnsi"/>
                <w:color w:val="000000"/>
                <w:sz w:val="24"/>
                <w:szCs w:val="24"/>
                <w:lang w:eastAsia="ja-JP"/>
              </w:rPr>
              <w:t>11</w:t>
            </w:r>
          </w:p>
        </w:tc>
        <w:tc>
          <w:tcPr>
            <w:tcW w:w="862" w:type="dxa"/>
            <w:tcBorders>
              <w:top w:val="nil"/>
              <w:left w:val="nil"/>
              <w:bottom w:val="nil"/>
              <w:right w:val="nil"/>
            </w:tcBorders>
            <w:shd w:val="clear" w:color="auto" w:fill="auto"/>
            <w:noWrap/>
            <w:vAlign w:val="bottom"/>
            <w:hideMark/>
          </w:tcPr>
          <w:p w:rsidR="00E13723" w:rsidRPr="00E821A8" w:rsidRDefault="00D07601" w:rsidP="00227BA2">
            <w:pPr>
              <w:shd w:val="clear" w:color="FFFFCC" w:fill="FFFFFF"/>
              <w:spacing w:before="100" w:beforeAutospacing="1" w:after="0" w:afterAutospacing="1" w:line="240" w:lineRule="auto"/>
              <w:rPr>
                <w:rFonts w:eastAsia="Times New Roman" w:cstheme="minorHAnsi"/>
                <w:color w:val="000000"/>
                <w:sz w:val="24"/>
                <w:szCs w:val="24"/>
                <w:lang w:eastAsia="ja-JP"/>
              </w:rPr>
            </w:pPr>
            <w:r w:rsidRPr="00D07601">
              <w:rPr>
                <w:rFonts w:eastAsia="Times New Roman" w:cstheme="minorHAnsi"/>
                <w:color w:val="000000"/>
                <w:sz w:val="24"/>
                <w:szCs w:val="24"/>
                <w:lang w:eastAsia="ja-JP"/>
              </w:rPr>
              <w:t>Defect</w:t>
            </w:r>
          </w:p>
        </w:tc>
        <w:tc>
          <w:tcPr>
            <w:tcW w:w="848" w:type="dxa"/>
            <w:tcBorders>
              <w:top w:val="nil"/>
              <w:left w:val="nil"/>
              <w:bottom w:val="nil"/>
              <w:right w:val="nil"/>
            </w:tcBorders>
            <w:shd w:val="clear" w:color="auto" w:fill="auto"/>
            <w:noWrap/>
            <w:vAlign w:val="bottom"/>
            <w:hideMark/>
          </w:tcPr>
          <w:p w:rsidR="00E13723" w:rsidRPr="00E821A8" w:rsidRDefault="00D07601" w:rsidP="00227BA2">
            <w:pPr>
              <w:shd w:val="clear" w:color="FFFFCC" w:fill="FFFFFF"/>
              <w:spacing w:before="100" w:beforeAutospacing="1" w:after="0" w:afterAutospacing="1" w:line="240" w:lineRule="auto"/>
              <w:rPr>
                <w:rFonts w:eastAsia="Times New Roman" w:cstheme="minorHAnsi"/>
                <w:color w:val="000000"/>
                <w:sz w:val="24"/>
                <w:szCs w:val="24"/>
                <w:lang w:eastAsia="ja-JP"/>
              </w:rPr>
            </w:pPr>
            <w:r w:rsidRPr="00D07601">
              <w:rPr>
                <w:rFonts w:eastAsia="Times New Roman" w:cstheme="minorHAnsi"/>
                <w:color w:val="000000"/>
                <w:sz w:val="24"/>
                <w:szCs w:val="24"/>
                <w:lang w:eastAsia="ja-JP"/>
              </w:rPr>
              <w:t>Invalid</w:t>
            </w:r>
          </w:p>
        </w:tc>
        <w:tc>
          <w:tcPr>
            <w:tcW w:w="971" w:type="dxa"/>
            <w:tcBorders>
              <w:top w:val="nil"/>
              <w:left w:val="nil"/>
              <w:bottom w:val="nil"/>
              <w:right w:val="nil"/>
            </w:tcBorders>
            <w:shd w:val="clear" w:color="auto" w:fill="auto"/>
            <w:noWrap/>
            <w:vAlign w:val="bottom"/>
            <w:hideMark/>
          </w:tcPr>
          <w:p w:rsidR="00E13723" w:rsidRPr="00E821A8" w:rsidRDefault="00D07601" w:rsidP="00227BA2">
            <w:pPr>
              <w:shd w:val="clear" w:color="FFFFCC" w:fill="FFFFFF"/>
              <w:spacing w:before="100" w:beforeAutospacing="1" w:after="0" w:afterAutospacing="1" w:line="240" w:lineRule="auto"/>
              <w:rPr>
                <w:rFonts w:eastAsia="Times New Roman" w:cstheme="minorHAnsi"/>
                <w:color w:val="000000"/>
                <w:sz w:val="24"/>
                <w:szCs w:val="24"/>
                <w:lang w:eastAsia="ja-JP"/>
              </w:rPr>
            </w:pPr>
            <w:r w:rsidRPr="00D07601">
              <w:rPr>
                <w:rFonts w:eastAsia="Times New Roman" w:cstheme="minorHAnsi"/>
                <w:color w:val="000000"/>
                <w:sz w:val="24"/>
                <w:szCs w:val="24"/>
                <w:lang w:eastAsia="ja-JP"/>
              </w:rPr>
              <w:t>Medium</w:t>
            </w:r>
          </w:p>
        </w:tc>
        <w:tc>
          <w:tcPr>
            <w:tcW w:w="1922" w:type="dxa"/>
            <w:tcBorders>
              <w:top w:val="nil"/>
              <w:left w:val="nil"/>
              <w:bottom w:val="nil"/>
              <w:right w:val="nil"/>
            </w:tcBorders>
            <w:shd w:val="clear" w:color="auto" w:fill="auto"/>
            <w:noWrap/>
            <w:vAlign w:val="bottom"/>
            <w:hideMark/>
          </w:tcPr>
          <w:p w:rsidR="00E13723" w:rsidRPr="00E821A8" w:rsidRDefault="00D07601" w:rsidP="00227BA2">
            <w:pPr>
              <w:shd w:val="clear" w:color="FFFFCC" w:fill="FFFFFF"/>
              <w:spacing w:before="100" w:beforeAutospacing="1" w:after="0" w:afterAutospacing="1" w:line="240" w:lineRule="auto"/>
              <w:rPr>
                <w:rFonts w:eastAsia="Times New Roman" w:cstheme="minorHAnsi"/>
                <w:color w:val="000000"/>
                <w:sz w:val="24"/>
                <w:szCs w:val="24"/>
                <w:lang w:eastAsia="ja-JP"/>
              </w:rPr>
            </w:pPr>
            <w:proofErr w:type="spellStart"/>
            <w:r w:rsidRPr="00D07601">
              <w:rPr>
                <w:rFonts w:eastAsia="Times New Roman" w:cstheme="minorHAnsi"/>
                <w:color w:val="000000"/>
                <w:sz w:val="24"/>
                <w:szCs w:val="24"/>
                <w:lang w:eastAsia="ja-JP"/>
              </w:rPr>
              <w:t>tocongthanhhai</w:t>
            </w:r>
            <w:proofErr w:type="spellEnd"/>
          </w:p>
        </w:tc>
        <w:tc>
          <w:tcPr>
            <w:tcW w:w="12498" w:type="dxa"/>
            <w:tcBorders>
              <w:top w:val="nil"/>
              <w:left w:val="nil"/>
              <w:bottom w:val="nil"/>
              <w:right w:val="nil"/>
            </w:tcBorders>
            <w:shd w:val="clear" w:color="auto" w:fill="auto"/>
            <w:noWrap/>
            <w:vAlign w:val="bottom"/>
            <w:hideMark/>
          </w:tcPr>
          <w:p w:rsidR="00E13723" w:rsidRPr="00E821A8" w:rsidRDefault="00D07601" w:rsidP="00227BA2">
            <w:pPr>
              <w:shd w:val="clear" w:color="FFFFCC" w:fill="FFFFFF"/>
              <w:spacing w:before="100" w:beforeAutospacing="1" w:after="0" w:afterAutospacing="1" w:line="240" w:lineRule="auto"/>
              <w:rPr>
                <w:rFonts w:eastAsia="Times New Roman" w:cstheme="minorHAnsi"/>
                <w:color w:val="000000"/>
                <w:sz w:val="24"/>
                <w:szCs w:val="24"/>
                <w:lang w:eastAsia="ja-JP"/>
              </w:rPr>
            </w:pPr>
            <w:r w:rsidRPr="00D07601">
              <w:rPr>
                <w:rFonts w:eastAsia="Times New Roman" w:cstheme="minorHAnsi"/>
                <w:color w:val="000000"/>
                <w:sz w:val="24"/>
                <w:szCs w:val="24"/>
                <w:lang w:eastAsia="ja-JP"/>
              </w:rPr>
              <w:t>[</w:t>
            </w:r>
            <w:proofErr w:type="spellStart"/>
            <w:r w:rsidRPr="00D07601">
              <w:rPr>
                <w:rFonts w:eastAsia="Times New Roman" w:cstheme="minorHAnsi"/>
                <w:color w:val="000000"/>
                <w:sz w:val="24"/>
                <w:szCs w:val="24"/>
                <w:lang w:eastAsia="ja-JP"/>
              </w:rPr>
              <w:t>ProjectEyePortlet</w:t>
            </w:r>
            <w:proofErr w:type="spellEnd"/>
            <w:r w:rsidRPr="00D07601">
              <w:rPr>
                <w:rFonts w:eastAsia="Times New Roman" w:cstheme="minorHAnsi"/>
                <w:color w:val="000000"/>
                <w:sz w:val="24"/>
                <w:szCs w:val="24"/>
                <w:lang w:eastAsia="ja-JP"/>
              </w:rPr>
              <w:t xml:space="preserve">] Encapsulate properties of Project into a object </w:t>
            </w:r>
          </w:p>
        </w:tc>
      </w:tr>
      <w:tr w:rsidR="00E13723" w:rsidRPr="00E821A8" w:rsidTr="00E13723">
        <w:trPr>
          <w:trHeight w:val="300"/>
        </w:trPr>
        <w:tc>
          <w:tcPr>
            <w:tcW w:w="630" w:type="dxa"/>
            <w:tcBorders>
              <w:top w:val="nil"/>
              <w:left w:val="nil"/>
              <w:bottom w:val="nil"/>
              <w:right w:val="nil"/>
            </w:tcBorders>
            <w:shd w:val="clear" w:color="auto" w:fill="auto"/>
            <w:noWrap/>
            <w:vAlign w:val="bottom"/>
            <w:hideMark/>
          </w:tcPr>
          <w:p w:rsidR="00E13723" w:rsidRPr="00E821A8" w:rsidRDefault="00D07601" w:rsidP="00227BA2">
            <w:pPr>
              <w:spacing w:after="0" w:line="240" w:lineRule="auto"/>
              <w:jc w:val="right"/>
              <w:rPr>
                <w:rFonts w:eastAsia="Times New Roman" w:cstheme="minorHAnsi"/>
                <w:color w:val="000000"/>
                <w:sz w:val="24"/>
                <w:szCs w:val="24"/>
                <w:lang w:eastAsia="ja-JP"/>
              </w:rPr>
            </w:pPr>
            <w:r w:rsidRPr="00D07601">
              <w:rPr>
                <w:rFonts w:eastAsia="Times New Roman" w:cstheme="minorHAnsi"/>
                <w:color w:val="000000"/>
                <w:sz w:val="24"/>
                <w:szCs w:val="24"/>
                <w:lang w:eastAsia="ja-JP"/>
              </w:rPr>
              <w:t>12</w:t>
            </w:r>
          </w:p>
        </w:tc>
        <w:tc>
          <w:tcPr>
            <w:tcW w:w="862" w:type="dxa"/>
            <w:tcBorders>
              <w:top w:val="nil"/>
              <w:left w:val="nil"/>
              <w:bottom w:val="nil"/>
              <w:right w:val="nil"/>
            </w:tcBorders>
            <w:shd w:val="clear" w:color="auto" w:fill="auto"/>
            <w:noWrap/>
            <w:vAlign w:val="bottom"/>
            <w:hideMark/>
          </w:tcPr>
          <w:p w:rsidR="00E13723" w:rsidRPr="00E821A8" w:rsidRDefault="00D07601" w:rsidP="00227BA2">
            <w:pPr>
              <w:shd w:val="clear" w:color="FFFFCC" w:fill="FFFFFF"/>
              <w:spacing w:before="100" w:beforeAutospacing="1" w:after="0" w:afterAutospacing="1" w:line="240" w:lineRule="auto"/>
              <w:rPr>
                <w:rFonts w:eastAsia="Times New Roman" w:cstheme="minorHAnsi"/>
                <w:color w:val="000000"/>
                <w:sz w:val="24"/>
                <w:szCs w:val="24"/>
                <w:lang w:eastAsia="ja-JP"/>
              </w:rPr>
            </w:pPr>
            <w:r w:rsidRPr="00D07601">
              <w:rPr>
                <w:rFonts w:eastAsia="Times New Roman" w:cstheme="minorHAnsi"/>
                <w:color w:val="000000"/>
                <w:sz w:val="24"/>
                <w:szCs w:val="24"/>
                <w:lang w:eastAsia="ja-JP"/>
              </w:rPr>
              <w:t>Defect</w:t>
            </w:r>
          </w:p>
        </w:tc>
        <w:tc>
          <w:tcPr>
            <w:tcW w:w="848" w:type="dxa"/>
            <w:tcBorders>
              <w:top w:val="nil"/>
              <w:left w:val="nil"/>
              <w:bottom w:val="nil"/>
              <w:right w:val="nil"/>
            </w:tcBorders>
            <w:shd w:val="clear" w:color="auto" w:fill="auto"/>
            <w:noWrap/>
            <w:vAlign w:val="bottom"/>
            <w:hideMark/>
          </w:tcPr>
          <w:p w:rsidR="00E13723" w:rsidRPr="00E821A8" w:rsidRDefault="00D07601" w:rsidP="00227BA2">
            <w:pPr>
              <w:shd w:val="clear" w:color="FFFFCC" w:fill="FFFFFF"/>
              <w:spacing w:before="100" w:beforeAutospacing="1" w:after="0" w:afterAutospacing="1" w:line="240" w:lineRule="auto"/>
              <w:rPr>
                <w:rFonts w:eastAsia="Times New Roman" w:cstheme="minorHAnsi"/>
                <w:color w:val="000000"/>
                <w:sz w:val="24"/>
                <w:szCs w:val="24"/>
                <w:lang w:eastAsia="ja-JP"/>
              </w:rPr>
            </w:pPr>
            <w:r w:rsidRPr="00D07601">
              <w:rPr>
                <w:rFonts w:eastAsia="Times New Roman" w:cstheme="minorHAnsi"/>
                <w:color w:val="000000"/>
                <w:sz w:val="24"/>
                <w:szCs w:val="24"/>
                <w:lang w:eastAsia="ja-JP"/>
              </w:rPr>
              <w:t>Fixed</w:t>
            </w:r>
          </w:p>
        </w:tc>
        <w:tc>
          <w:tcPr>
            <w:tcW w:w="971" w:type="dxa"/>
            <w:tcBorders>
              <w:top w:val="nil"/>
              <w:left w:val="nil"/>
              <w:bottom w:val="nil"/>
              <w:right w:val="nil"/>
            </w:tcBorders>
            <w:shd w:val="clear" w:color="auto" w:fill="auto"/>
            <w:noWrap/>
            <w:vAlign w:val="bottom"/>
            <w:hideMark/>
          </w:tcPr>
          <w:p w:rsidR="00E13723" w:rsidRPr="00E821A8" w:rsidRDefault="00D07601" w:rsidP="00227BA2">
            <w:pPr>
              <w:shd w:val="clear" w:color="FFFFCC" w:fill="FFFFFF"/>
              <w:spacing w:before="100" w:beforeAutospacing="1" w:after="0" w:afterAutospacing="1" w:line="240" w:lineRule="auto"/>
              <w:rPr>
                <w:rFonts w:eastAsia="Times New Roman" w:cstheme="minorHAnsi"/>
                <w:color w:val="000000"/>
                <w:sz w:val="24"/>
                <w:szCs w:val="24"/>
                <w:lang w:eastAsia="ja-JP"/>
              </w:rPr>
            </w:pPr>
            <w:r w:rsidRPr="00D07601">
              <w:rPr>
                <w:rFonts w:eastAsia="Times New Roman" w:cstheme="minorHAnsi"/>
                <w:color w:val="000000"/>
                <w:sz w:val="24"/>
                <w:szCs w:val="24"/>
                <w:lang w:eastAsia="ja-JP"/>
              </w:rPr>
              <w:t>High</w:t>
            </w:r>
          </w:p>
        </w:tc>
        <w:tc>
          <w:tcPr>
            <w:tcW w:w="1922" w:type="dxa"/>
            <w:tcBorders>
              <w:top w:val="nil"/>
              <w:left w:val="nil"/>
              <w:bottom w:val="nil"/>
              <w:right w:val="nil"/>
            </w:tcBorders>
            <w:shd w:val="clear" w:color="auto" w:fill="auto"/>
            <w:noWrap/>
            <w:vAlign w:val="bottom"/>
            <w:hideMark/>
          </w:tcPr>
          <w:p w:rsidR="00E13723" w:rsidRPr="00E821A8" w:rsidRDefault="00D07601" w:rsidP="00227BA2">
            <w:pPr>
              <w:shd w:val="clear" w:color="FFFFCC" w:fill="FFFFFF"/>
              <w:spacing w:before="100" w:beforeAutospacing="1" w:after="0" w:afterAutospacing="1" w:line="240" w:lineRule="auto"/>
              <w:rPr>
                <w:rFonts w:eastAsia="Times New Roman" w:cstheme="minorHAnsi"/>
                <w:color w:val="000000"/>
                <w:sz w:val="24"/>
                <w:szCs w:val="24"/>
                <w:lang w:eastAsia="ja-JP"/>
              </w:rPr>
            </w:pPr>
            <w:proofErr w:type="spellStart"/>
            <w:r w:rsidRPr="00D07601">
              <w:rPr>
                <w:rFonts w:eastAsia="Times New Roman" w:cstheme="minorHAnsi"/>
                <w:color w:val="000000"/>
                <w:sz w:val="24"/>
                <w:szCs w:val="24"/>
                <w:lang w:eastAsia="ja-JP"/>
              </w:rPr>
              <w:t>tocongthanhhai</w:t>
            </w:r>
            <w:proofErr w:type="spellEnd"/>
          </w:p>
        </w:tc>
        <w:tc>
          <w:tcPr>
            <w:tcW w:w="12498" w:type="dxa"/>
            <w:tcBorders>
              <w:top w:val="nil"/>
              <w:left w:val="nil"/>
              <w:bottom w:val="nil"/>
              <w:right w:val="nil"/>
            </w:tcBorders>
            <w:shd w:val="clear" w:color="auto" w:fill="auto"/>
            <w:noWrap/>
            <w:vAlign w:val="bottom"/>
            <w:hideMark/>
          </w:tcPr>
          <w:p w:rsidR="00E13723" w:rsidRPr="00E821A8" w:rsidRDefault="00D07601" w:rsidP="00227BA2">
            <w:pPr>
              <w:shd w:val="clear" w:color="FFFFCC" w:fill="FFFFFF"/>
              <w:spacing w:before="100" w:beforeAutospacing="1" w:after="0" w:afterAutospacing="1" w:line="240" w:lineRule="auto"/>
              <w:rPr>
                <w:rFonts w:eastAsia="Times New Roman" w:cstheme="minorHAnsi"/>
                <w:color w:val="000000"/>
                <w:sz w:val="24"/>
                <w:szCs w:val="24"/>
                <w:lang w:eastAsia="ja-JP"/>
              </w:rPr>
            </w:pPr>
            <w:r w:rsidRPr="00D07601">
              <w:rPr>
                <w:rFonts w:eastAsia="Times New Roman" w:cstheme="minorHAnsi"/>
                <w:color w:val="000000"/>
                <w:sz w:val="24"/>
                <w:szCs w:val="24"/>
                <w:lang w:eastAsia="ja-JP"/>
              </w:rPr>
              <w:t>[</w:t>
            </w:r>
            <w:proofErr w:type="spellStart"/>
            <w:r w:rsidRPr="00D07601">
              <w:rPr>
                <w:rFonts w:eastAsia="Times New Roman" w:cstheme="minorHAnsi"/>
                <w:color w:val="000000"/>
                <w:sz w:val="24"/>
                <w:szCs w:val="24"/>
                <w:lang w:eastAsia="ja-JP"/>
              </w:rPr>
              <w:t>ProjectEyePortlet</w:t>
            </w:r>
            <w:proofErr w:type="spellEnd"/>
            <w:r w:rsidRPr="00D07601">
              <w:rPr>
                <w:rFonts w:eastAsia="Times New Roman" w:cstheme="minorHAnsi"/>
                <w:color w:val="000000"/>
                <w:sz w:val="24"/>
                <w:szCs w:val="24"/>
                <w:lang w:eastAsia="ja-JP"/>
              </w:rPr>
              <w:t>] No data validation and display error in Create project screen</w:t>
            </w:r>
          </w:p>
        </w:tc>
      </w:tr>
      <w:tr w:rsidR="00E13723" w:rsidRPr="00E821A8" w:rsidTr="00E13723">
        <w:trPr>
          <w:trHeight w:val="300"/>
        </w:trPr>
        <w:tc>
          <w:tcPr>
            <w:tcW w:w="630" w:type="dxa"/>
            <w:tcBorders>
              <w:top w:val="nil"/>
              <w:left w:val="nil"/>
              <w:bottom w:val="nil"/>
              <w:right w:val="nil"/>
            </w:tcBorders>
            <w:shd w:val="clear" w:color="auto" w:fill="auto"/>
            <w:noWrap/>
            <w:vAlign w:val="bottom"/>
            <w:hideMark/>
          </w:tcPr>
          <w:p w:rsidR="00E13723" w:rsidRPr="00E821A8" w:rsidRDefault="00D07601" w:rsidP="00227BA2">
            <w:pPr>
              <w:spacing w:after="0" w:line="240" w:lineRule="auto"/>
              <w:jc w:val="right"/>
              <w:rPr>
                <w:rFonts w:eastAsia="Times New Roman" w:cstheme="minorHAnsi"/>
                <w:color w:val="000000"/>
                <w:sz w:val="24"/>
                <w:szCs w:val="24"/>
                <w:lang w:eastAsia="ja-JP"/>
              </w:rPr>
            </w:pPr>
            <w:r w:rsidRPr="00D07601">
              <w:rPr>
                <w:rFonts w:eastAsia="Times New Roman" w:cstheme="minorHAnsi"/>
                <w:color w:val="000000"/>
                <w:sz w:val="24"/>
                <w:szCs w:val="24"/>
                <w:lang w:eastAsia="ja-JP"/>
              </w:rPr>
              <w:t>13</w:t>
            </w:r>
          </w:p>
        </w:tc>
        <w:tc>
          <w:tcPr>
            <w:tcW w:w="862" w:type="dxa"/>
            <w:tcBorders>
              <w:top w:val="nil"/>
              <w:left w:val="nil"/>
              <w:bottom w:val="nil"/>
              <w:right w:val="nil"/>
            </w:tcBorders>
            <w:shd w:val="clear" w:color="auto" w:fill="auto"/>
            <w:noWrap/>
            <w:vAlign w:val="bottom"/>
            <w:hideMark/>
          </w:tcPr>
          <w:p w:rsidR="00E13723" w:rsidRPr="00E821A8" w:rsidRDefault="00D07601" w:rsidP="00227BA2">
            <w:pPr>
              <w:shd w:val="clear" w:color="FFFFCC" w:fill="FFFFFF"/>
              <w:spacing w:before="100" w:beforeAutospacing="1" w:after="0" w:afterAutospacing="1" w:line="240" w:lineRule="auto"/>
              <w:rPr>
                <w:rFonts w:eastAsia="Times New Roman" w:cstheme="minorHAnsi"/>
                <w:color w:val="000000"/>
                <w:sz w:val="24"/>
                <w:szCs w:val="24"/>
                <w:lang w:eastAsia="ja-JP"/>
              </w:rPr>
            </w:pPr>
            <w:r w:rsidRPr="00D07601">
              <w:rPr>
                <w:rFonts w:eastAsia="Times New Roman" w:cstheme="minorHAnsi"/>
                <w:color w:val="000000"/>
                <w:sz w:val="24"/>
                <w:szCs w:val="24"/>
                <w:lang w:eastAsia="ja-JP"/>
              </w:rPr>
              <w:t>Defect</w:t>
            </w:r>
          </w:p>
        </w:tc>
        <w:tc>
          <w:tcPr>
            <w:tcW w:w="848" w:type="dxa"/>
            <w:tcBorders>
              <w:top w:val="nil"/>
              <w:left w:val="nil"/>
              <w:bottom w:val="nil"/>
              <w:right w:val="nil"/>
            </w:tcBorders>
            <w:shd w:val="clear" w:color="auto" w:fill="auto"/>
            <w:noWrap/>
            <w:vAlign w:val="bottom"/>
            <w:hideMark/>
          </w:tcPr>
          <w:p w:rsidR="00E13723" w:rsidRPr="00E821A8" w:rsidRDefault="00D07601" w:rsidP="00227BA2">
            <w:pPr>
              <w:shd w:val="clear" w:color="FFFFCC" w:fill="FFFFFF"/>
              <w:spacing w:before="100" w:beforeAutospacing="1" w:after="0" w:afterAutospacing="1" w:line="240" w:lineRule="auto"/>
              <w:rPr>
                <w:rFonts w:eastAsia="Times New Roman" w:cstheme="minorHAnsi"/>
                <w:color w:val="000000"/>
                <w:sz w:val="24"/>
                <w:szCs w:val="24"/>
                <w:lang w:eastAsia="ja-JP"/>
              </w:rPr>
            </w:pPr>
            <w:r w:rsidRPr="00D07601">
              <w:rPr>
                <w:rFonts w:eastAsia="Times New Roman" w:cstheme="minorHAnsi"/>
                <w:color w:val="000000"/>
                <w:sz w:val="24"/>
                <w:szCs w:val="24"/>
                <w:lang w:eastAsia="ja-JP"/>
              </w:rPr>
              <w:t>New</w:t>
            </w:r>
          </w:p>
        </w:tc>
        <w:tc>
          <w:tcPr>
            <w:tcW w:w="971" w:type="dxa"/>
            <w:tcBorders>
              <w:top w:val="nil"/>
              <w:left w:val="nil"/>
              <w:bottom w:val="nil"/>
              <w:right w:val="nil"/>
            </w:tcBorders>
            <w:shd w:val="clear" w:color="auto" w:fill="auto"/>
            <w:noWrap/>
            <w:vAlign w:val="bottom"/>
            <w:hideMark/>
          </w:tcPr>
          <w:p w:rsidR="00E13723" w:rsidRPr="00E821A8" w:rsidRDefault="00D07601" w:rsidP="00227BA2">
            <w:pPr>
              <w:shd w:val="clear" w:color="FFFFCC" w:fill="FFFFFF"/>
              <w:spacing w:before="100" w:beforeAutospacing="1" w:after="0" w:afterAutospacing="1" w:line="240" w:lineRule="auto"/>
              <w:rPr>
                <w:rFonts w:eastAsia="Times New Roman" w:cstheme="minorHAnsi"/>
                <w:color w:val="000000"/>
                <w:sz w:val="24"/>
                <w:szCs w:val="24"/>
                <w:lang w:eastAsia="ja-JP"/>
              </w:rPr>
            </w:pPr>
            <w:r w:rsidRPr="00D07601">
              <w:rPr>
                <w:rFonts w:eastAsia="Times New Roman" w:cstheme="minorHAnsi"/>
                <w:color w:val="000000"/>
                <w:sz w:val="24"/>
                <w:szCs w:val="24"/>
                <w:lang w:eastAsia="ja-JP"/>
              </w:rPr>
              <w:t>Medium</w:t>
            </w:r>
          </w:p>
        </w:tc>
        <w:tc>
          <w:tcPr>
            <w:tcW w:w="1922" w:type="dxa"/>
            <w:tcBorders>
              <w:top w:val="nil"/>
              <w:left w:val="nil"/>
              <w:bottom w:val="nil"/>
              <w:right w:val="nil"/>
            </w:tcBorders>
            <w:shd w:val="clear" w:color="auto" w:fill="auto"/>
            <w:noWrap/>
            <w:vAlign w:val="bottom"/>
            <w:hideMark/>
          </w:tcPr>
          <w:p w:rsidR="00E13723" w:rsidRPr="00E821A8" w:rsidRDefault="00D07601" w:rsidP="00227BA2">
            <w:pPr>
              <w:shd w:val="clear" w:color="FFFFCC" w:fill="FFFFFF"/>
              <w:spacing w:before="100" w:beforeAutospacing="1" w:after="0" w:afterAutospacing="1" w:line="240" w:lineRule="auto"/>
              <w:rPr>
                <w:rFonts w:eastAsia="Times New Roman" w:cstheme="minorHAnsi"/>
                <w:color w:val="000000"/>
                <w:sz w:val="24"/>
                <w:szCs w:val="24"/>
                <w:lang w:eastAsia="ja-JP"/>
              </w:rPr>
            </w:pPr>
            <w:proofErr w:type="spellStart"/>
            <w:r w:rsidRPr="00D07601">
              <w:rPr>
                <w:rFonts w:eastAsia="Times New Roman" w:cstheme="minorHAnsi"/>
                <w:color w:val="000000"/>
                <w:sz w:val="24"/>
                <w:szCs w:val="24"/>
                <w:lang w:eastAsia="ja-JP"/>
              </w:rPr>
              <w:t>tocongthanhhai</w:t>
            </w:r>
            <w:proofErr w:type="spellEnd"/>
          </w:p>
        </w:tc>
        <w:tc>
          <w:tcPr>
            <w:tcW w:w="12498" w:type="dxa"/>
            <w:tcBorders>
              <w:top w:val="nil"/>
              <w:left w:val="nil"/>
              <w:bottom w:val="nil"/>
              <w:right w:val="nil"/>
            </w:tcBorders>
            <w:shd w:val="clear" w:color="auto" w:fill="auto"/>
            <w:noWrap/>
            <w:vAlign w:val="bottom"/>
            <w:hideMark/>
          </w:tcPr>
          <w:p w:rsidR="00E13723" w:rsidRPr="00E821A8" w:rsidRDefault="00D07601" w:rsidP="00227BA2">
            <w:pPr>
              <w:shd w:val="clear" w:color="FFFFCC" w:fill="FFFFFF"/>
              <w:spacing w:before="100" w:beforeAutospacing="1" w:after="0" w:afterAutospacing="1" w:line="240" w:lineRule="auto"/>
              <w:rPr>
                <w:rFonts w:eastAsia="Times New Roman" w:cstheme="minorHAnsi"/>
                <w:color w:val="000000"/>
                <w:sz w:val="24"/>
                <w:szCs w:val="24"/>
                <w:lang w:eastAsia="ja-JP"/>
              </w:rPr>
            </w:pPr>
            <w:r w:rsidRPr="00D07601">
              <w:rPr>
                <w:rFonts w:eastAsia="Times New Roman" w:cstheme="minorHAnsi"/>
                <w:color w:val="000000"/>
                <w:sz w:val="24"/>
                <w:szCs w:val="24"/>
                <w:lang w:eastAsia="ja-JP"/>
              </w:rPr>
              <w:t>[</w:t>
            </w:r>
            <w:proofErr w:type="spellStart"/>
            <w:r w:rsidRPr="00D07601">
              <w:rPr>
                <w:rFonts w:eastAsia="Times New Roman" w:cstheme="minorHAnsi"/>
                <w:color w:val="000000"/>
                <w:sz w:val="24"/>
                <w:szCs w:val="24"/>
                <w:lang w:eastAsia="ja-JP"/>
              </w:rPr>
              <w:t>ProjectEyePortlet</w:t>
            </w:r>
            <w:proofErr w:type="spellEnd"/>
            <w:r w:rsidRPr="00D07601">
              <w:rPr>
                <w:rFonts w:eastAsia="Times New Roman" w:cstheme="minorHAnsi"/>
                <w:color w:val="000000"/>
                <w:sz w:val="24"/>
                <w:szCs w:val="24"/>
                <w:lang w:eastAsia="ja-JP"/>
              </w:rPr>
              <w:t>] Error when logon user has not existed in database</w:t>
            </w:r>
          </w:p>
        </w:tc>
      </w:tr>
      <w:tr w:rsidR="00E13723" w:rsidRPr="00E821A8" w:rsidTr="00E13723">
        <w:trPr>
          <w:trHeight w:val="300"/>
        </w:trPr>
        <w:tc>
          <w:tcPr>
            <w:tcW w:w="630" w:type="dxa"/>
            <w:tcBorders>
              <w:top w:val="nil"/>
              <w:left w:val="nil"/>
              <w:bottom w:val="nil"/>
              <w:right w:val="nil"/>
            </w:tcBorders>
            <w:shd w:val="clear" w:color="auto" w:fill="auto"/>
            <w:noWrap/>
            <w:vAlign w:val="bottom"/>
            <w:hideMark/>
          </w:tcPr>
          <w:p w:rsidR="00E13723" w:rsidRPr="00E821A8" w:rsidRDefault="00D07601" w:rsidP="00227BA2">
            <w:pPr>
              <w:spacing w:after="0" w:line="240" w:lineRule="auto"/>
              <w:jc w:val="right"/>
              <w:rPr>
                <w:rFonts w:eastAsia="Times New Roman" w:cstheme="minorHAnsi"/>
                <w:color w:val="000000"/>
                <w:sz w:val="24"/>
                <w:szCs w:val="24"/>
                <w:lang w:eastAsia="ja-JP"/>
              </w:rPr>
            </w:pPr>
            <w:r w:rsidRPr="00D07601">
              <w:rPr>
                <w:rFonts w:eastAsia="Times New Roman" w:cstheme="minorHAnsi"/>
                <w:color w:val="000000"/>
                <w:sz w:val="24"/>
                <w:szCs w:val="24"/>
                <w:lang w:eastAsia="ja-JP"/>
              </w:rPr>
              <w:t>14</w:t>
            </w:r>
          </w:p>
        </w:tc>
        <w:tc>
          <w:tcPr>
            <w:tcW w:w="862" w:type="dxa"/>
            <w:tcBorders>
              <w:top w:val="nil"/>
              <w:left w:val="nil"/>
              <w:bottom w:val="nil"/>
              <w:right w:val="nil"/>
            </w:tcBorders>
            <w:shd w:val="clear" w:color="auto" w:fill="auto"/>
            <w:noWrap/>
            <w:vAlign w:val="bottom"/>
            <w:hideMark/>
          </w:tcPr>
          <w:p w:rsidR="00E13723" w:rsidRPr="00E821A8" w:rsidRDefault="00D07601" w:rsidP="00227BA2">
            <w:pPr>
              <w:shd w:val="clear" w:color="FFFFCC" w:fill="FFFFFF"/>
              <w:spacing w:before="100" w:beforeAutospacing="1" w:after="0" w:afterAutospacing="1" w:line="240" w:lineRule="auto"/>
              <w:rPr>
                <w:rFonts w:eastAsia="Times New Roman" w:cstheme="minorHAnsi"/>
                <w:color w:val="000000"/>
                <w:sz w:val="24"/>
                <w:szCs w:val="24"/>
                <w:lang w:eastAsia="ja-JP"/>
              </w:rPr>
            </w:pPr>
            <w:r w:rsidRPr="00D07601">
              <w:rPr>
                <w:rFonts w:eastAsia="Times New Roman" w:cstheme="minorHAnsi"/>
                <w:color w:val="000000"/>
                <w:sz w:val="24"/>
                <w:szCs w:val="24"/>
                <w:lang w:eastAsia="ja-JP"/>
              </w:rPr>
              <w:t>Defect</w:t>
            </w:r>
          </w:p>
        </w:tc>
        <w:tc>
          <w:tcPr>
            <w:tcW w:w="848" w:type="dxa"/>
            <w:tcBorders>
              <w:top w:val="nil"/>
              <w:left w:val="nil"/>
              <w:bottom w:val="nil"/>
              <w:right w:val="nil"/>
            </w:tcBorders>
            <w:shd w:val="clear" w:color="auto" w:fill="auto"/>
            <w:noWrap/>
            <w:vAlign w:val="bottom"/>
            <w:hideMark/>
          </w:tcPr>
          <w:p w:rsidR="00E13723" w:rsidRPr="00E821A8" w:rsidRDefault="00D07601" w:rsidP="00227BA2">
            <w:pPr>
              <w:shd w:val="clear" w:color="FFFFCC" w:fill="FFFFFF"/>
              <w:spacing w:before="100" w:beforeAutospacing="1" w:after="0" w:afterAutospacing="1" w:line="240" w:lineRule="auto"/>
              <w:rPr>
                <w:rFonts w:eastAsia="Times New Roman" w:cstheme="minorHAnsi"/>
                <w:color w:val="000000"/>
                <w:sz w:val="24"/>
                <w:szCs w:val="24"/>
                <w:lang w:eastAsia="ja-JP"/>
              </w:rPr>
            </w:pPr>
            <w:r w:rsidRPr="00D07601">
              <w:rPr>
                <w:rFonts w:eastAsia="Times New Roman" w:cstheme="minorHAnsi"/>
                <w:color w:val="000000"/>
                <w:sz w:val="24"/>
                <w:szCs w:val="24"/>
                <w:lang w:eastAsia="ja-JP"/>
              </w:rPr>
              <w:t>Fixed</w:t>
            </w:r>
          </w:p>
        </w:tc>
        <w:tc>
          <w:tcPr>
            <w:tcW w:w="971" w:type="dxa"/>
            <w:tcBorders>
              <w:top w:val="nil"/>
              <w:left w:val="nil"/>
              <w:bottom w:val="nil"/>
              <w:right w:val="nil"/>
            </w:tcBorders>
            <w:shd w:val="clear" w:color="auto" w:fill="auto"/>
            <w:noWrap/>
            <w:vAlign w:val="bottom"/>
            <w:hideMark/>
          </w:tcPr>
          <w:p w:rsidR="00E13723" w:rsidRPr="00E821A8" w:rsidRDefault="00D07601" w:rsidP="00227BA2">
            <w:pPr>
              <w:shd w:val="clear" w:color="FFFFCC" w:fill="FFFFFF"/>
              <w:spacing w:before="100" w:beforeAutospacing="1" w:after="0" w:afterAutospacing="1" w:line="240" w:lineRule="auto"/>
              <w:rPr>
                <w:rFonts w:eastAsia="Times New Roman" w:cstheme="minorHAnsi"/>
                <w:color w:val="000000"/>
                <w:sz w:val="24"/>
                <w:szCs w:val="24"/>
                <w:lang w:eastAsia="ja-JP"/>
              </w:rPr>
            </w:pPr>
            <w:r w:rsidRPr="00D07601">
              <w:rPr>
                <w:rFonts w:eastAsia="Times New Roman" w:cstheme="minorHAnsi"/>
                <w:color w:val="000000"/>
                <w:sz w:val="24"/>
                <w:szCs w:val="24"/>
                <w:lang w:eastAsia="ja-JP"/>
              </w:rPr>
              <w:t>Low</w:t>
            </w:r>
          </w:p>
        </w:tc>
        <w:tc>
          <w:tcPr>
            <w:tcW w:w="1922" w:type="dxa"/>
            <w:tcBorders>
              <w:top w:val="nil"/>
              <w:left w:val="nil"/>
              <w:bottom w:val="nil"/>
              <w:right w:val="nil"/>
            </w:tcBorders>
            <w:shd w:val="clear" w:color="auto" w:fill="auto"/>
            <w:noWrap/>
            <w:vAlign w:val="bottom"/>
            <w:hideMark/>
          </w:tcPr>
          <w:p w:rsidR="00E13723" w:rsidRPr="00E821A8" w:rsidRDefault="00D07601" w:rsidP="00227BA2">
            <w:pPr>
              <w:shd w:val="clear" w:color="FFFFCC" w:fill="FFFFFF"/>
              <w:spacing w:before="100" w:beforeAutospacing="1" w:after="0" w:afterAutospacing="1" w:line="240" w:lineRule="auto"/>
              <w:rPr>
                <w:rFonts w:eastAsia="Times New Roman" w:cstheme="minorHAnsi"/>
                <w:color w:val="000000"/>
                <w:sz w:val="24"/>
                <w:szCs w:val="24"/>
                <w:lang w:eastAsia="ja-JP"/>
              </w:rPr>
            </w:pPr>
            <w:proofErr w:type="spellStart"/>
            <w:r w:rsidRPr="00D07601">
              <w:rPr>
                <w:rFonts w:eastAsia="Times New Roman" w:cstheme="minorHAnsi"/>
                <w:color w:val="000000"/>
                <w:sz w:val="24"/>
                <w:szCs w:val="24"/>
                <w:lang w:eastAsia="ja-JP"/>
              </w:rPr>
              <w:t>giang.phamnguyen</w:t>
            </w:r>
            <w:proofErr w:type="spellEnd"/>
          </w:p>
        </w:tc>
        <w:tc>
          <w:tcPr>
            <w:tcW w:w="12498" w:type="dxa"/>
            <w:tcBorders>
              <w:top w:val="nil"/>
              <w:left w:val="nil"/>
              <w:bottom w:val="nil"/>
              <w:right w:val="nil"/>
            </w:tcBorders>
            <w:shd w:val="clear" w:color="auto" w:fill="auto"/>
            <w:noWrap/>
            <w:vAlign w:val="bottom"/>
            <w:hideMark/>
          </w:tcPr>
          <w:p w:rsidR="00E13723" w:rsidRPr="00E821A8" w:rsidRDefault="00D07601" w:rsidP="00227BA2">
            <w:pPr>
              <w:shd w:val="clear" w:color="FFFFCC" w:fill="FFFFFF"/>
              <w:spacing w:before="100" w:beforeAutospacing="1" w:after="0" w:afterAutospacing="1" w:line="240" w:lineRule="auto"/>
              <w:rPr>
                <w:rFonts w:eastAsia="Times New Roman" w:cstheme="minorHAnsi"/>
                <w:color w:val="000000"/>
                <w:sz w:val="24"/>
                <w:szCs w:val="24"/>
                <w:lang w:eastAsia="ja-JP"/>
              </w:rPr>
            </w:pPr>
            <w:r w:rsidRPr="00D07601">
              <w:rPr>
                <w:rFonts w:eastAsia="Times New Roman" w:cstheme="minorHAnsi"/>
                <w:color w:val="000000"/>
                <w:sz w:val="24"/>
                <w:szCs w:val="24"/>
                <w:lang w:eastAsia="ja-JP"/>
              </w:rPr>
              <w:t>[Planner] Could not make distribution</w:t>
            </w:r>
          </w:p>
        </w:tc>
      </w:tr>
      <w:tr w:rsidR="00E13723" w:rsidRPr="00E821A8" w:rsidTr="00E13723">
        <w:trPr>
          <w:trHeight w:val="300"/>
        </w:trPr>
        <w:tc>
          <w:tcPr>
            <w:tcW w:w="630" w:type="dxa"/>
            <w:tcBorders>
              <w:top w:val="nil"/>
              <w:left w:val="nil"/>
              <w:bottom w:val="nil"/>
              <w:right w:val="nil"/>
            </w:tcBorders>
            <w:shd w:val="clear" w:color="auto" w:fill="auto"/>
            <w:noWrap/>
            <w:vAlign w:val="bottom"/>
            <w:hideMark/>
          </w:tcPr>
          <w:p w:rsidR="00E13723" w:rsidRPr="00E821A8" w:rsidRDefault="00D07601" w:rsidP="00227BA2">
            <w:pPr>
              <w:spacing w:after="0" w:line="240" w:lineRule="auto"/>
              <w:jc w:val="right"/>
              <w:rPr>
                <w:rFonts w:eastAsia="Times New Roman" w:cstheme="minorHAnsi"/>
                <w:color w:val="000000"/>
                <w:sz w:val="24"/>
                <w:szCs w:val="24"/>
                <w:lang w:eastAsia="ja-JP"/>
              </w:rPr>
            </w:pPr>
            <w:r w:rsidRPr="00D07601">
              <w:rPr>
                <w:rFonts w:eastAsia="Times New Roman" w:cstheme="minorHAnsi"/>
                <w:color w:val="000000"/>
                <w:sz w:val="24"/>
                <w:szCs w:val="24"/>
                <w:lang w:eastAsia="ja-JP"/>
              </w:rPr>
              <w:t>15</w:t>
            </w:r>
          </w:p>
        </w:tc>
        <w:tc>
          <w:tcPr>
            <w:tcW w:w="862" w:type="dxa"/>
            <w:tcBorders>
              <w:top w:val="nil"/>
              <w:left w:val="nil"/>
              <w:bottom w:val="nil"/>
              <w:right w:val="nil"/>
            </w:tcBorders>
            <w:shd w:val="clear" w:color="auto" w:fill="auto"/>
            <w:noWrap/>
            <w:vAlign w:val="bottom"/>
            <w:hideMark/>
          </w:tcPr>
          <w:p w:rsidR="00E13723" w:rsidRPr="00E821A8" w:rsidRDefault="00D07601" w:rsidP="00227BA2">
            <w:pPr>
              <w:shd w:val="clear" w:color="FFFFCC" w:fill="FFFFFF"/>
              <w:spacing w:before="100" w:beforeAutospacing="1" w:after="0" w:afterAutospacing="1" w:line="240" w:lineRule="auto"/>
              <w:rPr>
                <w:rFonts w:eastAsia="Times New Roman" w:cstheme="minorHAnsi"/>
                <w:color w:val="000000"/>
                <w:sz w:val="24"/>
                <w:szCs w:val="24"/>
                <w:lang w:eastAsia="ja-JP"/>
              </w:rPr>
            </w:pPr>
            <w:r w:rsidRPr="00D07601">
              <w:rPr>
                <w:rFonts w:eastAsia="Times New Roman" w:cstheme="minorHAnsi"/>
                <w:color w:val="000000"/>
                <w:sz w:val="24"/>
                <w:szCs w:val="24"/>
                <w:lang w:eastAsia="ja-JP"/>
              </w:rPr>
              <w:t>Defect</w:t>
            </w:r>
          </w:p>
        </w:tc>
        <w:tc>
          <w:tcPr>
            <w:tcW w:w="848" w:type="dxa"/>
            <w:tcBorders>
              <w:top w:val="nil"/>
              <w:left w:val="nil"/>
              <w:bottom w:val="nil"/>
              <w:right w:val="nil"/>
            </w:tcBorders>
            <w:shd w:val="clear" w:color="auto" w:fill="auto"/>
            <w:noWrap/>
            <w:vAlign w:val="bottom"/>
            <w:hideMark/>
          </w:tcPr>
          <w:p w:rsidR="00E13723" w:rsidRPr="00E821A8" w:rsidRDefault="00D07601" w:rsidP="00227BA2">
            <w:pPr>
              <w:shd w:val="clear" w:color="FFFFCC" w:fill="FFFFFF"/>
              <w:spacing w:before="100" w:beforeAutospacing="1" w:after="0" w:afterAutospacing="1" w:line="240" w:lineRule="auto"/>
              <w:rPr>
                <w:rFonts w:eastAsia="Times New Roman" w:cstheme="minorHAnsi"/>
                <w:color w:val="000000"/>
                <w:sz w:val="24"/>
                <w:szCs w:val="24"/>
                <w:lang w:eastAsia="ja-JP"/>
              </w:rPr>
            </w:pPr>
            <w:r w:rsidRPr="00D07601">
              <w:rPr>
                <w:rFonts w:eastAsia="Times New Roman" w:cstheme="minorHAnsi"/>
                <w:color w:val="000000"/>
                <w:sz w:val="24"/>
                <w:szCs w:val="24"/>
                <w:lang w:eastAsia="ja-JP"/>
              </w:rPr>
              <w:t>Fixed</w:t>
            </w:r>
          </w:p>
        </w:tc>
        <w:tc>
          <w:tcPr>
            <w:tcW w:w="971" w:type="dxa"/>
            <w:tcBorders>
              <w:top w:val="nil"/>
              <w:left w:val="nil"/>
              <w:bottom w:val="nil"/>
              <w:right w:val="nil"/>
            </w:tcBorders>
            <w:shd w:val="clear" w:color="auto" w:fill="auto"/>
            <w:noWrap/>
            <w:vAlign w:val="bottom"/>
            <w:hideMark/>
          </w:tcPr>
          <w:p w:rsidR="00E13723" w:rsidRPr="00E821A8" w:rsidRDefault="00D07601" w:rsidP="00227BA2">
            <w:pPr>
              <w:shd w:val="clear" w:color="FFFFCC" w:fill="FFFFFF"/>
              <w:spacing w:before="100" w:beforeAutospacing="1" w:after="0" w:afterAutospacing="1" w:line="240" w:lineRule="auto"/>
              <w:rPr>
                <w:rFonts w:eastAsia="Times New Roman" w:cstheme="minorHAnsi"/>
                <w:color w:val="000000"/>
                <w:sz w:val="24"/>
                <w:szCs w:val="24"/>
                <w:lang w:eastAsia="ja-JP"/>
              </w:rPr>
            </w:pPr>
            <w:r w:rsidRPr="00D07601">
              <w:rPr>
                <w:rFonts w:eastAsia="Times New Roman" w:cstheme="minorHAnsi"/>
                <w:color w:val="000000"/>
                <w:sz w:val="24"/>
                <w:szCs w:val="24"/>
                <w:lang w:eastAsia="ja-JP"/>
              </w:rPr>
              <w:t>Medium</w:t>
            </w:r>
          </w:p>
        </w:tc>
        <w:tc>
          <w:tcPr>
            <w:tcW w:w="1922" w:type="dxa"/>
            <w:tcBorders>
              <w:top w:val="nil"/>
              <w:left w:val="nil"/>
              <w:bottom w:val="nil"/>
              <w:right w:val="nil"/>
            </w:tcBorders>
            <w:shd w:val="clear" w:color="auto" w:fill="auto"/>
            <w:noWrap/>
            <w:vAlign w:val="bottom"/>
            <w:hideMark/>
          </w:tcPr>
          <w:p w:rsidR="00E13723" w:rsidRPr="00E821A8" w:rsidRDefault="00D07601" w:rsidP="00227BA2">
            <w:pPr>
              <w:shd w:val="clear" w:color="FFFFCC" w:fill="FFFFFF"/>
              <w:spacing w:before="100" w:beforeAutospacing="1" w:after="0" w:afterAutospacing="1" w:line="240" w:lineRule="auto"/>
              <w:rPr>
                <w:rFonts w:eastAsia="Times New Roman" w:cstheme="minorHAnsi"/>
                <w:color w:val="000000"/>
                <w:sz w:val="24"/>
                <w:szCs w:val="24"/>
                <w:lang w:eastAsia="ja-JP"/>
              </w:rPr>
            </w:pPr>
            <w:proofErr w:type="spellStart"/>
            <w:r w:rsidRPr="00D07601">
              <w:rPr>
                <w:rFonts w:eastAsia="Times New Roman" w:cstheme="minorHAnsi"/>
                <w:color w:val="000000"/>
                <w:sz w:val="24"/>
                <w:szCs w:val="24"/>
                <w:lang w:eastAsia="ja-JP"/>
              </w:rPr>
              <w:t>giang.phamnguyen</w:t>
            </w:r>
            <w:proofErr w:type="spellEnd"/>
          </w:p>
        </w:tc>
        <w:tc>
          <w:tcPr>
            <w:tcW w:w="12498" w:type="dxa"/>
            <w:tcBorders>
              <w:top w:val="nil"/>
              <w:left w:val="nil"/>
              <w:bottom w:val="nil"/>
              <w:right w:val="nil"/>
            </w:tcBorders>
            <w:shd w:val="clear" w:color="auto" w:fill="auto"/>
            <w:noWrap/>
            <w:vAlign w:val="bottom"/>
            <w:hideMark/>
          </w:tcPr>
          <w:p w:rsidR="00E13723" w:rsidRPr="00E821A8" w:rsidRDefault="00D07601" w:rsidP="00227BA2">
            <w:pPr>
              <w:shd w:val="clear" w:color="FFFFCC" w:fill="FFFFFF"/>
              <w:spacing w:before="100" w:beforeAutospacing="1" w:after="0" w:afterAutospacing="1" w:line="240" w:lineRule="auto"/>
              <w:rPr>
                <w:rFonts w:eastAsia="Times New Roman" w:cstheme="minorHAnsi"/>
                <w:color w:val="000000"/>
                <w:sz w:val="24"/>
                <w:szCs w:val="24"/>
                <w:lang w:eastAsia="ja-JP"/>
              </w:rPr>
            </w:pPr>
            <w:r w:rsidRPr="00D07601">
              <w:rPr>
                <w:rFonts w:eastAsia="Times New Roman" w:cstheme="minorHAnsi"/>
                <w:color w:val="000000"/>
                <w:sz w:val="24"/>
                <w:szCs w:val="24"/>
                <w:lang w:eastAsia="ja-JP"/>
              </w:rPr>
              <w:t>[Planner] Java build path of project is configured not well</w:t>
            </w:r>
          </w:p>
        </w:tc>
      </w:tr>
      <w:tr w:rsidR="00E13723" w:rsidRPr="00E821A8" w:rsidTr="00E13723">
        <w:trPr>
          <w:trHeight w:val="300"/>
        </w:trPr>
        <w:tc>
          <w:tcPr>
            <w:tcW w:w="630" w:type="dxa"/>
            <w:tcBorders>
              <w:top w:val="nil"/>
              <w:left w:val="nil"/>
              <w:bottom w:val="nil"/>
              <w:right w:val="nil"/>
            </w:tcBorders>
            <w:shd w:val="clear" w:color="auto" w:fill="auto"/>
            <w:noWrap/>
            <w:vAlign w:val="bottom"/>
            <w:hideMark/>
          </w:tcPr>
          <w:p w:rsidR="00E13723" w:rsidRPr="00E821A8" w:rsidRDefault="00D07601" w:rsidP="00227BA2">
            <w:pPr>
              <w:spacing w:after="0" w:line="240" w:lineRule="auto"/>
              <w:jc w:val="right"/>
              <w:rPr>
                <w:rFonts w:eastAsia="Times New Roman" w:cstheme="minorHAnsi"/>
                <w:color w:val="000000"/>
                <w:sz w:val="24"/>
                <w:szCs w:val="24"/>
                <w:lang w:eastAsia="ja-JP"/>
              </w:rPr>
            </w:pPr>
            <w:r w:rsidRPr="00D07601">
              <w:rPr>
                <w:rFonts w:eastAsia="Times New Roman" w:cstheme="minorHAnsi"/>
                <w:color w:val="000000"/>
                <w:sz w:val="24"/>
                <w:szCs w:val="24"/>
                <w:lang w:eastAsia="ja-JP"/>
              </w:rPr>
              <w:t>16</w:t>
            </w:r>
          </w:p>
        </w:tc>
        <w:tc>
          <w:tcPr>
            <w:tcW w:w="862" w:type="dxa"/>
            <w:tcBorders>
              <w:top w:val="nil"/>
              <w:left w:val="nil"/>
              <w:bottom w:val="nil"/>
              <w:right w:val="nil"/>
            </w:tcBorders>
            <w:shd w:val="clear" w:color="auto" w:fill="auto"/>
            <w:noWrap/>
            <w:vAlign w:val="bottom"/>
            <w:hideMark/>
          </w:tcPr>
          <w:p w:rsidR="00E13723" w:rsidRPr="00E821A8" w:rsidRDefault="00D07601" w:rsidP="00227BA2">
            <w:pPr>
              <w:shd w:val="clear" w:color="FFFFCC" w:fill="FFFFFF"/>
              <w:spacing w:before="100" w:beforeAutospacing="1" w:after="0" w:afterAutospacing="1" w:line="240" w:lineRule="auto"/>
              <w:rPr>
                <w:rFonts w:eastAsia="Times New Roman" w:cstheme="minorHAnsi"/>
                <w:color w:val="000000"/>
                <w:sz w:val="24"/>
                <w:szCs w:val="24"/>
                <w:lang w:eastAsia="ja-JP"/>
              </w:rPr>
            </w:pPr>
            <w:r w:rsidRPr="00D07601">
              <w:rPr>
                <w:rFonts w:eastAsia="Times New Roman" w:cstheme="minorHAnsi"/>
                <w:color w:val="000000"/>
                <w:sz w:val="24"/>
                <w:szCs w:val="24"/>
                <w:lang w:eastAsia="ja-JP"/>
              </w:rPr>
              <w:t>Defect</w:t>
            </w:r>
          </w:p>
        </w:tc>
        <w:tc>
          <w:tcPr>
            <w:tcW w:w="848" w:type="dxa"/>
            <w:tcBorders>
              <w:top w:val="nil"/>
              <w:left w:val="nil"/>
              <w:bottom w:val="nil"/>
              <w:right w:val="nil"/>
            </w:tcBorders>
            <w:shd w:val="clear" w:color="auto" w:fill="auto"/>
            <w:noWrap/>
            <w:vAlign w:val="bottom"/>
            <w:hideMark/>
          </w:tcPr>
          <w:p w:rsidR="00E13723" w:rsidRPr="00E821A8" w:rsidRDefault="00D07601" w:rsidP="00227BA2">
            <w:pPr>
              <w:shd w:val="clear" w:color="FFFFCC" w:fill="FFFFFF"/>
              <w:spacing w:before="100" w:beforeAutospacing="1" w:after="0" w:afterAutospacing="1" w:line="240" w:lineRule="auto"/>
              <w:rPr>
                <w:rFonts w:eastAsia="Times New Roman" w:cstheme="minorHAnsi"/>
                <w:color w:val="000000"/>
                <w:sz w:val="24"/>
                <w:szCs w:val="24"/>
                <w:lang w:eastAsia="ja-JP"/>
              </w:rPr>
            </w:pPr>
            <w:r w:rsidRPr="00D07601">
              <w:rPr>
                <w:rFonts w:eastAsia="Times New Roman" w:cstheme="minorHAnsi"/>
                <w:color w:val="000000"/>
                <w:sz w:val="24"/>
                <w:szCs w:val="24"/>
                <w:lang w:eastAsia="ja-JP"/>
              </w:rPr>
              <w:t>Fixed</w:t>
            </w:r>
          </w:p>
        </w:tc>
        <w:tc>
          <w:tcPr>
            <w:tcW w:w="971" w:type="dxa"/>
            <w:tcBorders>
              <w:top w:val="nil"/>
              <w:left w:val="nil"/>
              <w:bottom w:val="nil"/>
              <w:right w:val="nil"/>
            </w:tcBorders>
            <w:shd w:val="clear" w:color="auto" w:fill="auto"/>
            <w:noWrap/>
            <w:vAlign w:val="bottom"/>
            <w:hideMark/>
          </w:tcPr>
          <w:p w:rsidR="00E13723" w:rsidRPr="00E821A8" w:rsidRDefault="00D07601" w:rsidP="00227BA2">
            <w:pPr>
              <w:shd w:val="clear" w:color="FFFFCC" w:fill="FFFFFF"/>
              <w:spacing w:before="100" w:beforeAutospacing="1" w:after="0" w:afterAutospacing="1" w:line="240" w:lineRule="auto"/>
              <w:rPr>
                <w:rFonts w:eastAsia="Times New Roman" w:cstheme="minorHAnsi"/>
                <w:color w:val="000000"/>
                <w:sz w:val="24"/>
                <w:szCs w:val="24"/>
                <w:lang w:eastAsia="ja-JP"/>
              </w:rPr>
            </w:pPr>
            <w:r w:rsidRPr="00D07601">
              <w:rPr>
                <w:rFonts w:eastAsia="Times New Roman" w:cstheme="minorHAnsi"/>
                <w:color w:val="000000"/>
                <w:sz w:val="24"/>
                <w:szCs w:val="24"/>
                <w:lang w:eastAsia="ja-JP"/>
              </w:rPr>
              <w:t>Low</w:t>
            </w:r>
          </w:p>
        </w:tc>
        <w:tc>
          <w:tcPr>
            <w:tcW w:w="1922" w:type="dxa"/>
            <w:tcBorders>
              <w:top w:val="nil"/>
              <w:left w:val="nil"/>
              <w:bottom w:val="nil"/>
              <w:right w:val="nil"/>
            </w:tcBorders>
            <w:shd w:val="clear" w:color="auto" w:fill="auto"/>
            <w:noWrap/>
            <w:vAlign w:val="bottom"/>
            <w:hideMark/>
          </w:tcPr>
          <w:p w:rsidR="00E13723" w:rsidRPr="00E821A8" w:rsidRDefault="00D07601" w:rsidP="00227BA2">
            <w:pPr>
              <w:shd w:val="clear" w:color="FFFFCC" w:fill="FFFFFF"/>
              <w:spacing w:before="100" w:beforeAutospacing="1" w:after="0" w:afterAutospacing="1" w:line="240" w:lineRule="auto"/>
              <w:rPr>
                <w:rFonts w:eastAsia="Times New Roman" w:cstheme="minorHAnsi"/>
                <w:color w:val="000000"/>
                <w:sz w:val="24"/>
                <w:szCs w:val="24"/>
                <w:lang w:eastAsia="ja-JP"/>
              </w:rPr>
            </w:pPr>
            <w:proofErr w:type="spellStart"/>
            <w:r w:rsidRPr="00D07601">
              <w:rPr>
                <w:rFonts w:eastAsia="Times New Roman" w:cstheme="minorHAnsi"/>
                <w:color w:val="000000"/>
                <w:sz w:val="24"/>
                <w:szCs w:val="24"/>
                <w:lang w:eastAsia="ja-JP"/>
              </w:rPr>
              <w:t>giang.phamnguyen</w:t>
            </w:r>
            <w:proofErr w:type="spellEnd"/>
          </w:p>
        </w:tc>
        <w:tc>
          <w:tcPr>
            <w:tcW w:w="12498" w:type="dxa"/>
            <w:tcBorders>
              <w:top w:val="nil"/>
              <w:left w:val="nil"/>
              <w:bottom w:val="nil"/>
              <w:right w:val="nil"/>
            </w:tcBorders>
            <w:shd w:val="clear" w:color="auto" w:fill="auto"/>
            <w:noWrap/>
            <w:vAlign w:val="bottom"/>
            <w:hideMark/>
          </w:tcPr>
          <w:p w:rsidR="00E13723" w:rsidRPr="00E821A8" w:rsidRDefault="00D07601" w:rsidP="00227BA2">
            <w:pPr>
              <w:shd w:val="clear" w:color="FFFFCC" w:fill="FFFFFF"/>
              <w:spacing w:before="100" w:beforeAutospacing="1" w:after="0" w:afterAutospacing="1" w:line="240" w:lineRule="auto"/>
              <w:rPr>
                <w:rFonts w:eastAsia="Times New Roman" w:cstheme="minorHAnsi"/>
                <w:color w:val="000000"/>
                <w:sz w:val="24"/>
                <w:szCs w:val="24"/>
                <w:lang w:eastAsia="ja-JP"/>
              </w:rPr>
            </w:pPr>
            <w:r w:rsidRPr="00D07601">
              <w:rPr>
                <w:rFonts w:eastAsia="Times New Roman" w:cstheme="minorHAnsi"/>
                <w:color w:val="000000"/>
                <w:sz w:val="24"/>
                <w:szCs w:val="24"/>
                <w:lang w:eastAsia="ja-JP"/>
              </w:rPr>
              <w:t>[Planner] Project name/Project folder is not true</w:t>
            </w:r>
          </w:p>
        </w:tc>
      </w:tr>
      <w:tr w:rsidR="00E13723" w:rsidRPr="00E821A8" w:rsidTr="00E13723">
        <w:trPr>
          <w:trHeight w:val="300"/>
        </w:trPr>
        <w:tc>
          <w:tcPr>
            <w:tcW w:w="630" w:type="dxa"/>
            <w:tcBorders>
              <w:top w:val="nil"/>
              <w:left w:val="nil"/>
              <w:bottom w:val="nil"/>
              <w:right w:val="nil"/>
            </w:tcBorders>
            <w:shd w:val="clear" w:color="auto" w:fill="auto"/>
            <w:noWrap/>
            <w:vAlign w:val="bottom"/>
            <w:hideMark/>
          </w:tcPr>
          <w:p w:rsidR="00E13723" w:rsidRPr="00E821A8" w:rsidRDefault="00D07601" w:rsidP="00227BA2">
            <w:pPr>
              <w:spacing w:after="0" w:line="240" w:lineRule="auto"/>
              <w:jc w:val="right"/>
              <w:rPr>
                <w:rFonts w:eastAsia="Times New Roman" w:cstheme="minorHAnsi"/>
                <w:color w:val="000000"/>
                <w:sz w:val="24"/>
                <w:szCs w:val="24"/>
                <w:lang w:eastAsia="ja-JP"/>
              </w:rPr>
            </w:pPr>
            <w:r w:rsidRPr="00D07601">
              <w:rPr>
                <w:rFonts w:eastAsia="Times New Roman" w:cstheme="minorHAnsi"/>
                <w:color w:val="000000"/>
                <w:sz w:val="24"/>
                <w:szCs w:val="24"/>
                <w:lang w:eastAsia="ja-JP"/>
              </w:rPr>
              <w:t>17</w:t>
            </w:r>
          </w:p>
        </w:tc>
        <w:tc>
          <w:tcPr>
            <w:tcW w:w="862" w:type="dxa"/>
            <w:tcBorders>
              <w:top w:val="nil"/>
              <w:left w:val="nil"/>
              <w:bottom w:val="nil"/>
              <w:right w:val="nil"/>
            </w:tcBorders>
            <w:shd w:val="clear" w:color="auto" w:fill="auto"/>
            <w:noWrap/>
            <w:vAlign w:val="bottom"/>
            <w:hideMark/>
          </w:tcPr>
          <w:p w:rsidR="00E13723" w:rsidRPr="00E821A8" w:rsidRDefault="00D07601" w:rsidP="00227BA2">
            <w:pPr>
              <w:shd w:val="clear" w:color="FFFFCC" w:fill="FFFFFF"/>
              <w:spacing w:before="100" w:beforeAutospacing="1" w:after="0" w:afterAutospacing="1" w:line="240" w:lineRule="auto"/>
              <w:rPr>
                <w:rFonts w:eastAsia="Times New Roman" w:cstheme="minorHAnsi"/>
                <w:color w:val="000000"/>
                <w:sz w:val="24"/>
                <w:szCs w:val="24"/>
                <w:lang w:eastAsia="ja-JP"/>
              </w:rPr>
            </w:pPr>
            <w:r w:rsidRPr="00D07601">
              <w:rPr>
                <w:rFonts w:eastAsia="Times New Roman" w:cstheme="minorHAnsi"/>
                <w:color w:val="000000"/>
                <w:sz w:val="24"/>
                <w:szCs w:val="24"/>
                <w:lang w:eastAsia="ja-JP"/>
              </w:rPr>
              <w:t>Defect</w:t>
            </w:r>
          </w:p>
        </w:tc>
        <w:tc>
          <w:tcPr>
            <w:tcW w:w="848" w:type="dxa"/>
            <w:tcBorders>
              <w:top w:val="nil"/>
              <w:left w:val="nil"/>
              <w:bottom w:val="nil"/>
              <w:right w:val="nil"/>
            </w:tcBorders>
            <w:shd w:val="clear" w:color="auto" w:fill="auto"/>
            <w:noWrap/>
            <w:vAlign w:val="bottom"/>
            <w:hideMark/>
          </w:tcPr>
          <w:p w:rsidR="00E13723" w:rsidRPr="00E821A8" w:rsidRDefault="00D07601" w:rsidP="00227BA2">
            <w:pPr>
              <w:shd w:val="clear" w:color="FFFFCC" w:fill="FFFFFF"/>
              <w:spacing w:before="100" w:beforeAutospacing="1" w:after="0" w:afterAutospacing="1" w:line="240" w:lineRule="auto"/>
              <w:rPr>
                <w:rFonts w:eastAsia="Times New Roman" w:cstheme="minorHAnsi"/>
                <w:color w:val="000000"/>
                <w:sz w:val="24"/>
                <w:szCs w:val="24"/>
                <w:lang w:eastAsia="ja-JP"/>
              </w:rPr>
            </w:pPr>
            <w:r w:rsidRPr="00D07601">
              <w:rPr>
                <w:rFonts w:eastAsia="Times New Roman" w:cstheme="minorHAnsi"/>
                <w:color w:val="000000"/>
                <w:sz w:val="24"/>
                <w:szCs w:val="24"/>
                <w:lang w:eastAsia="ja-JP"/>
              </w:rPr>
              <w:t>Fixed</w:t>
            </w:r>
          </w:p>
        </w:tc>
        <w:tc>
          <w:tcPr>
            <w:tcW w:w="971" w:type="dxa"/>
            <w:tcBorders>
              <w:top w:val="nil"/>
              <w:left w:val="nil"/>
              <w:bottom w:val="nil"/>
              <w:right w:val="nil"/>
            </w:tcBorders>
            <w:shd w:val="clear" w:color="auto" w:fill="auto"/>
            <w:noWrap/>
            <w:vAlign w:val="bottom"/>
            <w:hideMark/>
          </w:tcPr>
          <w:p w:rsidR="00E13723" w:rsidRPr="00E821A8" w:rsidRDefault="00D07601" w:rsidP="00227BA2">
            <w:pPr>
              <w:shd w:val="clear" w:color="FFFFCC" w:fill="FFFFFF"/>
              <w:spacing w:before="100" w:beforeAutospacing="1" w:after="0" w:afterAutospacing="1" w:line="240" w:lineRule="auto"/>
              <w:rPr>
                <w:rFonts w:eastAsia="Times New Roman" w:cstheme="minorHAnsi"/>
                <w:color w:val="000000"/>
                <w:sz w:val="24"/>
                <w:szCs w:val="24"/>
                <w:lang w:eastAsia="ja-JP"/>
              </w:rPr>
            </w:pPr>
            <w:r w:rsidRPr="00D07601">
              <w:rPr>
                <w:rFonts w:eastAsia="Times New Roman" w:cstheme="minorHAnsi"/>
                <w:color w:val="000000"/>
                <w:sz w:val="24"/>
                <w:szCs w:val="24"/>
                <w:lang w:eastAsia="ja-JP"/>
              </w:rPr>
              <w:t>Medium</w:t>
            </w:r>
          </w:p>
        </w:tc>
        <w:tc>
          <w:tcPr>
            <w:tcW w:w="1922" w:type="dxa"/>
            <w:tcBorders>
              <w:top w:val="nil"/>
              <w:left w:val="nil"/>
              <w:bottom w:val="nil"/>
              <w:right w:val="nil"/>
            </w:tcBorders>
            <w:shd w:val="clear" w:color="auto" w:fill="auto"/>
            <w:noWrap/>
            <w:vAlign w:val="bottom"/>
            <w:hideMark/>
          </w:tcPr>
          <w:p w:rsidR="00E13723" w:rsidRPr="00E821A8" w:rsidRDefault="00D07601" w:rsidP="00227BA2">
            <w:pPr>
              <w:shd w:val="clear" w:color="FFFFCC" w:fill="FFFFFF"/>
              <w:spacing w:before="100" w:beforeAutospacing="1" w:after="0" w:afterAutospacing="1" w:line="240" w:lineRule="auto"/>
              <w:rPr>
                <w:rFonts w:eastAsia="Times New Roman" w:cstheme="minorHAnsi"/>
                <w:color w:val="000000"/>
                <w:sz w:val="24"/>
                <w:szCs w:val="24"/>
                <w:lang w:eastAsia="ja-JP"/>
              </w:rPr>
            </w:pPr>
            <w:proofErr w:type="spellStart"/>
            <w:r w:rsidRPr="00D07601">
              <w:rPr>
                <w:rFonts w:eastAsia="Times New Roman" w:cstheme="minorHAnsi"/>
                <w:color w:val="000000"/>
                <w:sz w:val="24"/>
                <w:szCs w:val="24"/>
                <w:lang w:eastAsia="ja-JP"/>
              </w:rPr>
              <w:t>giang.phamnguyen</w:t>
            </w:r>
            <w:proofErr w:type="spellEnd"/>
          </w:p>
        </w:tc>
        <w:tc>
          <w:tcPr>
            <w:tcW w:w="12498" w:type="dxa"/>
            <w:tcBorders>
              <w:top w:val="nil"/>
              <w:left w:val="nil"/>
              <w:bottom w:val="nil"/>
              <w:right w:val="nil"/>
            </w:tcBorders>
            <w:shd w:val="clear" w:color="auto" w:fill="auto"/>
            <w:noWrap/>
            <w:vAlign w:val="bottom"/>
            <w:hideMark/>
          </w:tcPr>
          <w:p w:rsidR="00E13723" w:rsidRPr="00E821A8" w:rsidRDefault="00D07601" w:rsidP="00227BA2">
            <w:pPr>
              <w:shd w:val="clear" w:color="FFFFCC" w:fill="FFFFFF"/>
              <w:spacing w:before="100" w:beforeAutospacing="1" w:after="0" w:afterAutospacing="1" w:line="240" w:lineRule="auto"/>
              <w:rPr>
                <w:rFonts w:eastAsia="Times New Roman" w:cstheme="minorHAnsi"/>
                <w:color w:val="000000"/>
                <w:sz w:val="24"/>
                <w:szCs w:val="24"/>
                <w:lang w:eastAsia="ja-JP"/>
              </w:rPr>
            </w:pPr>
            <w:r w:rsidRPr="00D07601">
              <w:rPr>
                <w:rFonts w:eastAsia="Times New Roman" w:cstheme="minorHAnsi"/>
                <w:color w:val="000000"/>
                <w:sz w:val="24"/>
                <w:szCs w:val="24"/>
                <w:lang w:eastAsia="ja-JP"/>
              </w:rPr>
              <w:t xml:space="preserve">[Planner] Home page of the Planner </w:t>
            </w:r>
            <w:proofErr w:type="spellStart"/>
            <w:r w:rsidRPr="00D07601">
              <w:rPr>
                <w:rFonts w:eastAsia="Times New Roman" w:cstheme="minorHAnsi"/>
                <w:color w:val="000000"/>
                <w:sz w:val="24"/>
                <w:szCs w:val="24"/>
                <w:lang w:eastAsia="ja-JP"/>
              </w:rPr>
              <w:t>Portlet</w:t>
            </w:r>
            <w:proofErr w:type="spellEnd"/>
            <w:r w:rsidRPr="00D07601">
              <w:rPr>
                <w:rFonts w:eastAsia="Times New Roman" w:cstheme="minorHAnsi"/>
                <w:color w:val="000000"/>
                <w:sz w:val="24"/>
                <w:szCs w:val="24"/>
                <w:lang w:eastAsia="ja-JP"/>
              </w:rPr>
              <w:t xml:space="preserve"> is not good</w:t>
            </w:r>
          </w:p>
        </w:tc>
      </w:tr>
      <w:tr w:rsidR="00E13723" w:rsidRPr="00E821A8" w:rsidTr="00E13723">
        <w:trPr>
          <w:trHeight w:val="300"/>
        </w:trPr>
        <w:tc>
          <w:tcPr>
            <w:tcW w:w="630" w:type="dxa"/>
            <w:tcBorders>
              <w:top w:val="nil"/>
              <w:left w:val="nil"/>
              <w:bottom w:val="nil"/>
              <w:right w:val="nil"/>
            </w:tcBorders>
            <w:shd w:val="clear" w:color="auto" w:fill="auto"/>
            <w:noWrap/>
            <w:vAlign w:val="bottom"/>
            <w:hideMark/>
          </w:tcPr>
          <w:p w:rsidR="00E13723" w:rsidRPr="00E821A8" w:rsidRDefault="00D07601" w:rsidP="00227BA2">
            <w:pPr>
              <w:spacing w:after="0" w:line="240" w:lineRule="auto"/>
              <w:jc w:val="right"/>
              <w:rPr>
                <w:rFonts w:eastAsia="Times New Roman" w:cstheme="minorHAnsi"/>
                <w:color w:val="000000"/>
                <w:sz w:val="24"/>
                <w:szCs w:val="24"/>
                <w:lang w:eastAsia="ja-JP"/>
              </w:rPr>
            </w:pPr>
            <w:r w:rsidRPr="00D07601">
              <w:rPr>
                <w:rFonts w:eastAsia="Times New Roman" w:cstheme="minorHAnsi"/>
                <w:color w:val="000000"/>
                <w:sz w:val="24"/>
                <w:szCs w:val="24"/>
                <w:lang w:eastAsia="ja-JP"/>
              </w:rPr>
              <w:t>18</w:t>
            </w:r>
          </w:p>
        </w:tc>
        <w:tc>
          <w:tcPr>
            <w:tcW w:w="862" w:type="dxa"/>
            <w:tcBorders>
              <w:top w:val="nil"/>
              <w:left w:val="nil"/>
              <w:bottom w:val="nil"/>
              <w:right w:val="nil"/>
            </w:tcBorders>
            <w:shd w:val="clear" w:color="auto" w:fill="auto"/>
            <w:noWrap/>
            <w:vAlign w:val="bottom"/>
            <w:hideMark/>
          </w:tcPr>
          <w:p w:rsidR="00E13723" w:rsidRPr="00E821A8" w:rsidRDefault="00D07601" w:rsidP="00227BA2">
            <w:pPr>
              <w:shd w:val="clear" w:color="FFFFCC" w:fill="FFFFFF"/>
              <w:spacing w:before="100" w:beforeAutospacing="1" w:after="0" w:afterAutospacing="1" w:line="240" w:lineRule="auto"/>
              <w:rPr>
                <w:rFonts w:eastAsia="Times New Roman" w:cstheme="minorHAnsi"/>
                <w:color w:val="000000"/>
                <w:sz w:val="24"/>
                <w:szCs w:val="24"/>
                <w:lang w:eastAsia="ja-JP"/>
              </w:rPr>
            </w:pPr>
            <w:r w:rsidRPr="00D07601">
              <w:rPr>
                <w:rFonts w:eastAsia="Times New Roman" w:cstheme="minorHAnsi"/>
                <w:color w:val="000000"/>
                <w:sz w:val="24"/>
                <w:szCs w:val="24"/>
                <w:lang w:eastAsia="ja-JP"/>
              </w:rPr>
              <w:t>Defect</w:t>
            </w:r>
          </w:p>
        </w:tc>
        <w:tc>
          <w:tcPr>
            <w:tcW w:w="848" w:type="dxa"/>
            <w:tcBorders>
              <w:top w:val="nil"/>
              <w:left w:val="nil"/>
              <w:bottom w:val="nil"/>
              <w:right w:val="nil"/>
            </w:tcBorders>
            <w:shd w:val="clear" w:color="auto" w:fill="auto"/>
            <w:noWrap/>
            <w:vAlign w:val="bottom"/>
            <w:hideMark/>
          </w:tcPr>
          <w:p w:rsidR="00E13723" w:rsidRPr="00E821A8" w:rsidRDefault="00D07601" w:rsidP="00227BA2">
            <w:pPr>
              <w:shd w:val="clear" w:color="FFFFCC" w:fill="FFFFFF"/>
              <w:spacing w:before="100" w:beforeAutospacing="1" w:after="0" w:afterAutospacing="1" w:line="240" w:lineRule="auto"/>
              <w:rPr>
                <w:rFonts w:eastAsia="Times New Roman" w:cstheme="minorHAnsi"/>
                <w:color w:val="000000"/>
                <w:sz w:val="24"/>
                <w:szCs w:val="24"/>
                <w:lang w:eastAsia="ja-JP"/>
              </w:rPr>
            </w:pPr>
            <w:r w:rsidRPr="00D07601">
              <w:rPr>
                <w:rFonts w:eastAsia="Times New Roman" w:cstheme="minorHAnsi"/>
                <w:color w:val="000000"/>
                <w:sz w:val="24"/>
                <w:szCs w:val="24"/>
                <w:lang w:eastAsia="ja-JP"/>
              </w:rPr>
              <w:t>Fixed</w:t>
            </w:r>
          </w:p>
        </w:tc>
        <w:tc>
          <w:tcPr>
            <w:tcW w:w="971" w:type="dxa"/>
            <w:tcBorders>
              <w:top w:val="nil"/>
              <w:left w:val="nil"/>
              <w:bottom w:val="nil"/>
              <w:right w:val="nil"/>
            </w:tcBorders>
            <w:shd w:val="clear" w:color="auto" w:fill="auto"/>
            <w:noWrap/>
            <w:vAlign w:val="bottom"/>
            <w:hideMark/>
          </w:tcPr>
          <w:p w:rsidR="00E13723" w:rsidRPr="00E821A8" w:rsidRDefault="00D07601" w:rsidP="00227BA2">
            <w:pPr>
              <w:shd w:val="clear" w:color="FFFFCC" w:fill="FFFFFF"/>
              <w:spacing w:before="100" w:beforeAutospacing="1" w:after="0" w:afterAutospacing="1" w:line="240" w:lineRule="auto"/>
              <w:rPr>
                <w:rFonts w:eastAsia="Times New Roman" w:cstheme="minorHAnsi"/>
                <w:color w:val="000000"/>
                <w:sz w:val="24"/>
                <w:szCs w:val="24"/>
                <w:lang w:eastAsia="ja-JP"/>
              </w:rPr>
            </w:pPr>
            <w:r w:rsidRPr="00D07601">
              <w:rPr>
                <w:rFonts w:eastAsia="Times New Roman" w:cstheme="minorHAnsi"/>
                <w:color w:val="000000"/>
                <w:sz w:val="24"/>
                <w:szCs w:val="24"/>
                <w:lang w:eastAsia="ja-JP"/>
              </w:rPr>
              <w:t>Medium</w:t>
            </w:r>
          </w:p>
        </w:tc>
        <w:tc>
          <w:tcPr>
            <w:tcW w:w="1922" w:type="dxa"/>
            <w:tcBorders>
              <w:top w:val="nil"/>
              <w:left w:val="nil"/>
              <w:bottom w:val="nil"/>
              <w:right w:val="nil"/>
            </w:tcBorders>
            <w:shd w:val="clear" w:color="auto" w:fill="auto"/>
            <w:noWrap/>
            <w:vAlign w:val="bottom"/>
            <w:hideMark/>
          </w:tcPr>
          <w:p w:rsidR="00E13723" w:rsidRPr="00E821A8" w:rsidRDefault="00D07601" w:rsidP="00227BA2">
            <w:pPr>
              <w:shd w:val="clear" w:color="FFFFCC" w:fill="FFFFFF"/>
              <w:spacing w:before="100" w:beforeAutospacing="1" w:after="0" w:afterAutospacing="1" w:line="240" w:lineRule="auto"/>
              <w:rPr>
                <w:rFonts w:eastAsia="Times New Roman" w:cstheme="minorHAnsi"/>
                <w:color w:val="000000"/>
                <w:sz w:val="24"/>
                <w:szCs w:val="24"/>
                <w:lang w:eastAsia="ja-JP"/>
              </w:rPr>
            </w:pPr>
            <w:proofErr w:type="spellStart"/>
            <w:r w:rsidRPr="00D07601">
              <w:rPr>
                <w:rFonts w:eastAsia="Times New Roman" w:cstheme="minorHAnsi"/>
                <w:color w:val="000000"/>
                <w:sz w:val="24"/>
                <w:szCs w:val="24"/>
                <w:lang w:eastAsia="ja-JP"/>
              </w:rPr>
              <w:t>giang.phamnguyen</w:t>
            </w:r>
            <w:proofErr w:type="spellEnd"/>
          </w:p>
        </w:tc>
        <w:tc>
          <w:tcPr>
            <w:tcW w:w="12498" w:type="dxa"/>
            <w:tcBorders>
              <w:top w:val="nil"/>
              <w:left w:val="nil"/>
              <w:bottom w:val="nil"/>
              <w:right w:val="nil"/>
            </w:tcBorders>
            <w:shd w:val="clear" w:color="auto" w:fill="auto"/>
            <w:noWrap/>
            <w:vAlign w:val="bottom"/>
            <w:hideMark/>
          </w:tcPr>
          <w:p w:rsidR="00E13723" w:rsidRPr="00E821A8" w:rsidRDefault="00D07601" w:rsidP="00227BA2">
            <w:pPr>
              <w:shd w:val="clear" w:color="FFFFCC" w:fill="FFFFFF"/>
              <w:spacing w:before="100" w:beforeAutospacing="1" w:after="0" w:afterAutospacing="1" w:line="240" w:lineRule="auto"/>
              <w:rPr>
                <w:rFonts w:eastAsia="Times New Roman" w:cstheme="minorHAnsi"/>
                <w:color w:val="000000"/>
                <w:sz w:val="24"/>
                <w:szCs w:val="24"/>
                <w:lang w:eastAsia="ja-JP"/>
              </w:rPr>
            </w:pPr>
            <w:r w:rsidRPr="00D07601">
              <w:rPr>
                <w:rFonts w:eastAsia="Times New Roman" w:cstheme="minorHAnsi"/>
                <w:color w:val="000000"/>
                <w:sz w:val="24"/>
                <w:szCs w:val="24"/>
                <w:lang w:eastAsia="ja-JP"/>
              </w:rPr>
              <w:t>[Planner] Unclear error message</w:t>
            </w:r>
          </w:p>
        </w:tc>
      </w:tr>
      <w:tr w:rsidR="00E13723" w:rsidRPr="00E821A8" w:rsidTr="00E13723">
        <w:trPr>
          <w:trHeight w:val="300"/>
        </w:trPr>
        <w:tc>
          <w:tcPr>
            <w:tcW w:w="630" w:type="dxa"/>
            <w:tcBorders>
              <w:top w:val="nil"/>
              <w:left w:val="nil"/>
              <w:bottom w:val="nil"/>
              <w:right w:val="nil"/>
            </w:tcBorders>
            <w:shd w:val="clear" w:color="auto" w:fill="auto"/>
            <w:noWrap/>
            <w:vAlign w:val="bottom"/>
            <w:hideMark/>
          </w:tcPr>
          <w:p w:rsidR="00E13723" w:rsidRPr="00E821A8" w:rsidRDefault="00D07601" w:rsidP="00227BA2">
            <w:pPr>
              <w:spacing w:after="0" w:line="240" w:lineRule="auto"/>
              <w:jc w:val="right"/>
              <w:rPr>
                <w:rFonts w:eastAsia="Times New Roman" w:cstheme="minorHAnsi"/>
                <w:color w:val="000000"/>
                <w:sz w:val="24"/>
                <w:szCs w:val="24"/>
                <w:lang w:eastAsia="ja-JP"/>
              </w:rPr>
            </w:pPr>
            <w:r w:rsidRPr="00D07601">
              <w:rPr>
                <w:rFonts w:eastAsia="Times New Roman" w:cstheme="minorHAnsi"/>
                <w:color w:val="000000"/>
                <w:sz w:val="24"/>
                <w:szCs w:val="24"/>
                <w:lang w:eastAsia="ja-JP"/>
              </w:rPr>
              <w:t>19</w:t>
            </w:r>
          </w:p>
        </w:tc>
        <w:tc>
          <w:tcPr>
            <w:tcW w:w="862" w:type="dxa"/>
            <w:tcBorders>
              <w:top w:val="nil"/>
              <w:left w:val="nil"/>
              <w:bottom w:val="nil"/>
              <w:right w:val="nil"/>
            </w:tcBorders>
            <w:shd w:val="clear" w:color="auto" w:fill="auto"/>
            <w:noWrap/>
            <w:vAlign w:val="bottom"/>
            <w:hideMark/>
          </w:tcPr>
          <w:p w:rsidR="00E13723" w:rsidRPr="00E821A8" w:rsidRDefault="00D07601" w:rsidP="00227BA2">
            <w:pPr>
              <w:shd w:val="clear" w:color="FFFFCC" w:fill="FFFFFF"/>
              <w:spacing w:before="100" w:beforeAutospacing="1" w:after="0" w:afterAutospacing="1" w:line="240" w:lineRule="auto"/>
              <w:rPr>
                <w:rFonts w:eastAsia="Times New Roman" w:cstheme="minorHAnsi"/>
                <w:color w:val="000000"/>
                <w:sz w:val="24"/>
                <w:szCs w:val="24"/>
                <w:lang w:eastAsia="ja-JP"/>
              </w:rPr>
            </w:pPr>
            <w:r w:rsidRPr="00D07601">
              <w:rPr>
                <w:rFonts w:eastAsia="Times New Roman" w:cstheme="minorHAnsi"/>
                <w:color w:val="000000"/>
                <w:sz w:val="24"/>
                <w:szCs w:val="24"/>
                <w:lang w:eastAsia="ja-JP"/>
              </w:rPr>
              <w:t>Defect</w:t>
            </w:r>
          </w:p>
        </w:tc>
        <w:tc>
          <w:tcPr>
            <w:tcW w:w="848" w:type="dxa"/>
            <w:tcBorders>
              <w:top w:val="nil"/>
              <w:left w:val="nil"/>
              <w:bottom w:val="nil"/>
              <w:right w:val="nil"/>
            </w:tcBorders>
            <w:shd w:val="clear" w:color="auto" w:fill="auto"/>
            <w:noWrap/>
            <w:vAlign w:val="bottom"/>
            <w:hideMark/>
          </w:tcPr>
          <w:p w:rsidR="00E13723" w:rsidRPr="00E821A8" w:rsidRDefault="00D07601" w:rsidP="00227BA2">
            <w:pPr>
              <w:shd w:val="clear" w:color="FFFFCC" w:fill="FFFFFF"/>
              <w:spacing w:before="100" w:beforeAutospacing="1" w:after="0" w:afterAutospacing="1" w:line="240" w:lineRule="auto"/>
              <w:rPr>
                <w:rFonts w:eastAsia="Times New Roman" w:cstheme="minorHAnsi"/>
                <w:color w:val="000000"/>
                <w:sz w:val="24"/>
                <w:szCs w:val="24"/>
                <w:lang w:eastAsia="ja-JP"/>
              </w:rPr>
            </w:pPr>
            <w:r w:rsidRPr="00D07601">
              <w:rPr>
                <w:rFonts w:eastAsia="Times New Roman" w:cstheme="minorHAnsi"/>
                <w:color w:val="000000"/>
                <w:sz w:val="24"/>
                <w:szCs w:val="24"/>
                <w:lang w:eastAsia="ja-JP"/>
              </w:rPr>
              <w:t>Fixed</w:t>
            </w:r>
          </w:p>
        </w:tc>
        <w:tc>
          <w:tcPr>
            <w:tcW w:w="971" w:type="dxa"/>
            <w:tcBorders>
              <w:top w:val="nil"/>
              <w:left w:val="nil"/>
              <w:bottom w:val="nil"/>
              <w:right w:val="nil"/>
            </w:tcBorders>
            <w:shd w:val="clear" w:color="auto" w:fill="auto"/>
            <w:noWrap/>
            <w:vAlign w:val="bottom"/>
            <w:hideMark/>
          </w:tcPr>
          <w:p w:rsidR="00E13723" w:rsidRPr="00E821A8" w:rsidRDefault="00D07601" w:rsidP="00227BA2">
            <w:pPr>
              <w:shd w:val="clear" w:color="FFFFCC" w:fill="FFFFFF"/>
              <w:spacing w:before="100" w:beforeAutospacing="1" w:after="0" w:afterAutospacing="1" w:line="240" w:lineRule="auto"/>
              <w:rPr>
                <w:rFonts w:eastAsia="Times New Roman" w:cstheme="minorHAnsi"/>
                <w:color w:val="000000"/>
                <w:sz w:val="24"/>
                <w:szCs w:val="24"/>
                <w:lang w:eastAsia="ja-JP"/>
              </w:rPr>
            </w:pPr>
            <w:r w:rsidRPr="00D07601">
              <w:rPr>
                <w:rFonts w:eastAsia="Times New Roman" w:cstheme="minorHAnsi"/>
                <w:color w:val="000000"/>
                <w:sz w:val="24"/>
                <w:szCs w:val="24"/>
                <w:lang w:eastAsia="ja-JP"/>
              </w:rPr>
              <w:t>Critical</w:t>
            </w:r>
          </w:p>
        </w:tc>
        <w:tc>
          <w:tcPr>
            <w:tcW w:w="1922" w:type="dxa"/>
            <w:tcBorders>
              <w:top w:val="nil"/>
              <w:left w:val="nil"/>
              <w:bottom w:val="nil"/>
              <w:right w:val="nil"/>
            </w:tcBorders>
            <w:shd w:val="clear" w:color="auto" w:fill="auto"/>
            <w:noWrap/>
            <w:vAlign w:val="bottom"/>
            <w:hideMark/>
          </w:tcPr>
          <w:p w:rsidR="00E13723" w:rsidRPr="00E821A8" w:rsidRDefault="00D07601" w:rsidP="00227BA2">
            <w:pPr>
              <w:shd w:val="clear" w:color="FFFFCC" w:fill="FFFFFF"/>
              <w:spacing w:before="100" w:beforeAutospacing="1" w:after="0" w:afterAutospacing="1" w:line="240" w:lineRule="auto"/>
              <w:rPr>
                <w:rFonts w:eastAsia="Times New Roman" w:cstheme="minorHAnsi"/>
                <w:color w:val="000000"/>
                <w:sz w:val="24"/>
                <w:szCs w:val="24"/>
                <w:lang w:eastAsia="ja-JP"/>
              </w:rPr>
            </w:pPr>
            <w:r w:rsidRPr="00D07601">
              <w:rPr>
                <w:rFonts w:eastAsia="Times New Roman" w:cstheme="minorHAnsi"/>
                <w:color w:val="000000"/>
                <w:sz w:val="24"/>
                <w:szCs w:val="24"/>
                <w:lang w:eastAsia="ja-JP"/>
              </w:rPr>
              <w:t>duynd.vn</w:t>
            </w:r>
          </w:p>
        </w:tc>
        <w:tc>
          <w:tcPr>
            <w:tcW w:w="12498" w:type="dxa"/>
            <w:tcBorders>
              <w:top w:val="nil"/>
              <w:left w:val="nil"/>
              <w:bottom w:val="nil"/>
              <w:right w:val="nil"/>
            </w:tcBorders>
            <w:shd w:val="clear" w:color="auto" w:fill="auto"/>
            <w:noWrap/>
            <w:vAlign w:val="bottom"/>
            <w:hideMark/>
          </w:tcPr>
          <w:p w:rsidR="00E13723" w:rsidRPr="00E821A8" w:rsidRDefault="00D07601" w:rsidP="00227BA2">
            <w:pPr>
              <w:shd w:val="clear" w:color="FFFFCC" w:fill="FFFFFF"/>
              <w:spacing w:before="100" w:beforeAutospacing="1" w:after="0" w:afterAutospacing="1" w:line="240" w:lineRule="auto"/>
              <w:rPr>
                <w:rFonts w:eastAsia="Times New Roman" w:cstheme="minorHAnsi"/>
                <w:color w:val="000000"/>
                <w:sz w:val="24"/>
                <w:szCs w:val="24"/>
                <w:lang w:eastAsia="ja-JP"/>
              </w:rPr>
            </w:pPr>
            <w:r w:rsidRPr="00D07601">
              <w:rPr>
                <w:rFonts w:eastAsia="Times New Roman" w:cstheme="minorHAnsi"/>
                <w:color w:val="000000"/>
                <w:sz w:val="24"/>
                <w:szCs w:val="24"/>
                <w:lang w:eastAsia="ja-JP"/>
              </w:rPr>
              <w:t>[</w:t>
            </w:r>
            <w:proofErr w:type="spellStart"/>
            <w:r w:rsidRPr="00D07601">
              <w:rPr>
                <w:rFonts w:eastAsia="Times New Roman" w:cstheme="minorHAnsi"/>
                <w:color w:val="000000"/>
                <w:sz w:val="24"/>
                <w:szCs w:val="24"/>
                <w:lang w:eastAsia="ja-JP"/>
              </w:rPr>
              <w:t>RequirementPortlet</w:t>
            </w:r>
            <w:proofErr w:type="spellEnd"/>
            <w:r w:rsidRPr="00D07601">
              <w:rPr>
                <w:rFonts w:eastAsia="Times New Roman" w:cstheme="minorHAnsi"/>
                <w:color w:val="000000"/>
                <w:sz w:val="24"/>
                <w:szCs w:val="24"/>
                <w:lang w:eastAsia="ja-JP"/>
              </w:rPr>
              <w:t xml:space="preserve">] Add button </w:t>
            </w:r>
            <w:proofErr w:type="spellStart"/>
            <w:r w:rsidRPr="00D07601">
              <w:rPr>
                <w:rFonts w:eastAsia="Times New Roman" w:cstheme="minorHAnsi"/>
                <w:color w:val="000000"/>
                <w:sz w:val="24"/>
                <w:szCs w:val="24"/>
                <w:lang w:eastAsia="ja-JP"/>
              </w:rPr>
              <w:t>doesnot</w:t>
            </w:r>
            <w:proofErr w:type="spellEnd"/>
            <w:r w:rsidRPr="00D07601">
              <w:rPr>
                <w:rFonts w:eastAsia="Times New Roman" w:cstheme="minorHAnsi"/>
                <w:color w:val="000000"/>
                <w:sz w:val="24"/>
                <w:szCs w:val="24"/>
                <w:lang w:eastAsia="ja-JP"/>
              </w:rPr>
              <w:t xml:space="preserve"> work properly</w:t>
            </w:r>
          </w:p>
        </w:tc>
      </w:tr>
      <w:tr w:rsidR="00E13723" w:rsidRPr="00E821A8" w:rsidTr="00E13723">
        <w:trPr>
          <w:trHeight w:val="300"/>
        </w:trPr>
        <w:tc>
          <w:tcPr>
            <w:tcW w:w="630" w:type="dxa"/>
            <w:tcBorders>
              <w:top w:val="nil"/>
              <w:left w:val="nil"/>
              <w:bottom w:val="nil"/>
              <w:right w:val="nil"/>
            </w:tcBorders>
            <w:shd w:val="clear" w:color="auto" w:fill="auto"/>
            <w:noWrap/>
            <w:vAlign w:val="bottom"/>
            <w:hideMark/>
          </w:tcPr>
          <w:p w:rsidR="00E13723" w:rsidRPr="00E821A8" w:rsidRDefault="00D07601" w:rsidP="00227BA2">
            <w:pPr>
              <w:spacing w:after="0" w:line="240" w:lineRule="auto"/>
              <w:jc w:val="right"/>
              <w:rPr>
                <w:rFonts w:eastAsia="Times New Roman" w:cstheme="minorHAnsi"/>
                <w:color w:val="000000"/>
                <w:sz w:val="24"/>
                <w:szCs w:val="24"/>
                <w:lang w:eastAsia="ja-JP"/>
              </w:rPr>
            </w:pPr>
            <w:r w:rsidRPr="00D07601">
              <w:rPr>
                <w:rFonts w:eastAsia="Times New Roman" w:cstheme="minorHAnsi"/>
                <w:color w:val="000000"/>
                <w:sz w:val="24"/>
                <w:szCs w:val="24"/>
                <w:lang w:eastAsia="ja-JP"/>
              </w:rPr>
              <w:t>20</w:t>
            </w:r>
          </w:p>
        </w:tc>
        <w:tc>
          <w:tcPr>
            <w:tcW w:w="862" w:type="dxa"/>
            <w:tcBorders>
              <w:top w:val="nil"/>
              <w:left w:val="nil"/>
              <w:bottom w:val="nil"/>
              <w:right w:val="nil"/>
            </w:tcBorders>
            <w:shd w:val="clear" w:color="auto" w:fill="auto"/>
            <w:noWrap/>
            <w:vAlign w:val="bottom"/>
            <w:hideMark/>
          </w:tcPr>
          <w:p w:rsidR="00E13723" w:rsidRPr="00E821A8" w:rsidRDefault="00D07601" w:rsidP="00227BA2">
            <w:pPr>
              <w:shd w:val="clear" w:color="FFFFCC" w:fill="FFFFFF"/>
              <w:spacing w:before="100" w:beforeAutospacing="1" w:after="0" w:afterAutospacing="1" w:line="240" w:lineRule="auto"/>
              <w:rPr>
                <w:rFonts w:eastAsia="Times New Roman" w:cstheme="minorHAnsi"/>
                <w:color w:val="000000"/>
                <w:sz w:val="24"/>
                <w:szCs w:val="24"/>
                <w:lang w:eastAsia="ja-JP"/>
              </w:rPr>
            </w:pPr>
            <w:r w:rsidRPr="00D07601">
              <w:rPr>
                <w:rFonts w:eastAsia="Times New Roman" w:cstheme="minorHAnsi"/>
                <w:color w:val="000000"/>
                <w:sz w:val="24"/>
                <w:szCs w:val="24"/>
                <w:lang w:eastAsia="ja-JP"/>
              </w:rPr>
              <w:t>Defect</w:t>
            </w:r>
          </w:p>
        </w:tc>
        <w:tc>
          <w:tcPr>
            <w:tcW w:w="848" w:type="dxa"/>
            <w:tcBorders>
              <w:top w:val="nil"/>
              <w:left w:val="nil"/>
              <w:bottom w:val="nil"/>
              <w:right w:val="nil"/>
            </w:tcBorders>
            <w:shd w:val="clear" w:color="auto" w:fill="auto"/>
            <w:noWrap/>
            <w:vAlign w:val="bottom"/>
            <w:hideMark/>
          </w:tcPr>
          <w:p w:rsidR="00E13723" w:rsidRPr="00E821A8" w:rsidRDefault="00D07601" w:rsidP="00227BA2">
            <w:pPr>
              <w:shd w:val="clear" w:color="FFFFCC" w:fill="FFFFFF"/>
              <w:spacing w:before="100" w:beforeAutospacing="1" w:after="0" w:afterAutospacing="1" w:line="240" w:lineRule="auto"/>
              <w:rPr>
                <w:rFonts w:eastAsia="Times New Roman" w:cstheme="minorHAnsi"/>
                <w:color w:val="000000"/>
                <w:sz w:val="24"/>
                <w:szCs w:val="24"/>
                <w:lang w:eastAsia="ja-JP"/>
              </w:rPr>
            </w:pPr>
            <w:r w:rsidRPr="00D07601">
              <w:rPr>
                <w:rFonts w:eastAsia="Times New Roman" w:cstheme="minorHAnsi"/>
                <w:color w:val="000000"/>
                <w:sz w:val="24"/>
                <w:szCs w:val="24"/>
                <w:lang w:eastAsia="ja-JP"/>
              </w:rPr>
              <w:t>Fixed</w:t>
            </w:r>
          </w:p>
        </w:tc>
        <w:tc>
          <w:tcPr>
            <w:tcW w:w="971" w:type="dxa"/>
            <w:tcBorders>
              <w:top w:val="nil"/>
              <w:left w:val="nil"/>
              <w:bottom w:val="nil"/>
              <w:right w:val="nil"/>
            </w:tcBorders>
            <w:shd w:val="clear" w:color="auto" w:fill="auto"/>
            <w:noWrap/>
            <w:vAlign w:val="bottom"/>
            <w:hideMark/>
          </w:tcPr>
          <w:p w:rsidR="00E13723" w:rsidRPr="00E821A8" w:rsidRDefault="00D07601" w:rsidP="00227BA2">
            <w:pPr>
              <w:shd w:val="clear" w:color="FFFFCC" w:fill="FFFFFF"/>
              <w:spacing w:before="100" w:beforeAutospacing="1" w:after="0" w:afterAutospacing="1" w:line="240" w:lineRule="auto"/>
              <w:rPr>
                <w:rFonts w:eastAsia="Times New Roman" w:cstheme="minorHAnsi"/>
                <w:color w:val="000000"/>
                <w:sz w:val="24"/>
                <w:szCs w:val="24"/>
                <w:lang w:eastAsia="ja-JP"/>
              </w:rPr>
            </w:pPr>
            <w:r w:rsidRPr="00D07601">
              <w:rPr>
                <w:rFonts w:eastAsia="Times New Roman" w:cstheme="minorHAnsi"/>
                <w:color w:val="000000"/>
                <w:sz w:val="24"/>
                <w:szCs w:val="24"/>
                <w:lang w:eastAsia="ja-JP"/>
              </w:rPr>
              <w:t>Medium</w:t>
            </w:r>
          </w:p>
        </w:tc>
        <w:tc>
          <w:tcPr>
            <w:tcW w:w="1922" w:type="dxa"/>
            <w:tcBorders>
              <w:top w:val="nil"/>
              <w:left w:val="nil"/>
              <w:bottom w:val="nil"/>
              <w:right w:val="nil"/>
            </w:tcBorders>
            <w:shd w:val="clear" w:color="auto" w:fill="auto"/>
            <w:noWrap/>
            <w:vAlign w:val="bottom"/>
            <w:hideMark/>
          </w:tcPr>
          <w:p w:rsidR="00E13723" w:rsidRPr="00E821A8" w:rsidRDefault="00D07601" w:rsidP="00227BA2">
            <w:pPr>
              <w:shd w:val="clear" w:color="FFFFCC" w:fill="FFFFFF"/>
              <w:spacing w:before="100" w:beforeAutospacing="1" w:after="0" w:afterAutospacing="1" w:line="240" w:lineRule="auto"/>
              <w:rPr>
                <w:rFonts w:eastAsia="Times New Roman" w:cstheme="minorHAnsi"/>
                <w:color w:val="000000"/>
                <w:sz w:val="24"/>
                <w:szCs w:val="24"/>
                <w:lang w:eastAsia="ja-JP"/>
              </w:rPr>
            </w:pPr>
            <w:r w:rsidRPr="00D07601">
              <w:rPr>
                <w:rFonts w:eastAsia="Times New Roman" w:cstheme="minorHAnsi"/>
                <w:color w:val="000000"/>
                <w:sz w:val="24"/>
                <w:szCs w:val="24"/>
                <w:lang w:eastAsia="ja-JP"/>
              </w:rPr>
              <w:t>duynd.vn</w:t>
            </w:r>
          </w:p>
        </w:tc>
        <w:tc>
          <w:tcPr>
            <w:tcW w:w="12498" w:type="dxa"/>
            <w:tcBorders>
              <w:top w:val="nil"/>
              <w:left w:val="nil"/>
              <w:bottom w:val="nil"/>
              <w:right w:val="nil"/>
            </w:tcBorders>
            <w:shd w:val="clear" w:color="auto" w:fill="auto"/>
            <w:noWrap/>
            <w:vAlign w:val="bottom"/>
            <w:hideMark/>
          </w:tcPr>
          <w:p w:rsidR="00E13723" w:rsidRPr="00E821A8" w:rsidRDefault="00D07601" w:rsidP="00227BA2">
            <w:pPr>
              <w:shd w:val="clear" w:color="FFFFCC" w:fill="FFFFFF"/>
              <w:spacing w:before="100" w:beforeAutospacing="1" w:after="0" w:afterAutospacing="1" w:line="240" w:lineRule="auto"/>
              <w:rPr>
                <w:rFonts w:eastAsia="Times New Roman" w:cstheme="minorHAnsi"/>
                <w:color w:val="000000"/>
                <w:sz w:val="24"/>
                <w:szCs w:val="24"/>
                <w:lang w:eastAsia="ja-JP"/>
              </w:rPr>
            </w:pPr>
            <w:r w:rsidRPr="00D07601">
              <w:rPr>
                <w:rFonts w:eastAsia="Times New Roman" w:cstheme="minorHAnsi"/>
                <w:color w:val="000000"/>
                <w:sz w:val="24"/>
                <w:szCs w:val="24"/>
                <w:lang w:eastAsia="ja-JP"/>
              </w:rPr>
              <w:t>[</w:t>
            </w:r>
            <w:proofErr w:type="spellStart"/>
            <w:r w:rsidRPr="00D07601">
              <w:rPr>
                <w:rFonts w:eastAsia="Times New Roman" w:cstheme="minorHAnsi"/>
                <w:color w:val="000000"/>
                <w:sz w:val="24"/>
                <w:szCs w:val="24"/>
                <w:lang w:eastAsia="ja-JP"/>
              </w:rPr>
              <w:t>RequirementPortlet</w:t>
            </w:r>
            <w:proofErr w:type="spellEnd"/>
            <w:r w:rsidRPr="00D07601">
              <w:rPr>
                <w:rFonts w:eastAsia="Times New Roman" w:cstheme="minorHAnsi"/>
                <w:color w:val="000000"/>
                <w:sz w:val="24"/>
                <w:szCs w:val="24"/>
                <w:lang w:eastAsia="ja-JP"/>
              </w:rPr>
              <w:t>] Have not apply validation</w:t>
            </w:r>
          </w:p>
        </w:tc>
      </w:tr>
      <w:tr w:rsidR="00E13723" w:rsidRPr="00E821A8" w:rsidTr="00E13723">
        <w:trPr>
          <w:trHeight w:val="300"/>
        </w:trPr>
        <w:tc>
          <w:tcPr>
            <w:tcW w:w="630" w:type="dxa"/>
            <w:tcBorders>
              <w:top w:val="nil"/>
              <w:left w:val="nil"/>
              <w:bottom w:val="nil"/>
              <w:right w:val="nil"/>
            </w:tcBorders>
            <w:shd w:val="clear" w:color="auto" w:fill="auto"/>
            <w:noWrap/>
            <w:vAlign w:val="bottom"/>
            <w:hideMark/>
          </w:tcPr>
          <w:p w:rsidR="00E13723" w:rsidRPr="00E821A8" w:rsidRDefault="00D07601" w:rsidP="00227BA2">
            <w:pPr>
              <w:spacing w:after="0" w:line="240" w:lineRule="auto"/>
              <w:jc w:val="right"/>
              <w:rPr>
                <w:rFonts w:eastAsia="Times New Roman" w:cstheme="minorHAnsi"/>
                <w:color w:val="000000"/>
                <w:sz w:val="24"/>
                <w:szCs w:val="24"/>
                <w:lang w:eastAsia="ja-JP"/>
              </w:rPr>
            </w:pPr>
            <w:r w:rsidRPr="00D07601">
              <w:rPr>
                <w:rFonts w:eastAsia="Times New Roman" w:cstheme="minorHAnsi"/>
                <w:color w:val="000000"/>
                <w:sz w:val="24"/>
                <w:szCs w:val="24"/>
                <w:lang w:eastAsia="ja-JP"/>
              </w:rPr>
              <w:t>21</w:t>
            </w:r>
          </w:p>
        </w:tc>
        <w:tc>
          <w:tcPr>
            <w:tcW w:w="862" w:type="dxa"/>
            <w:tcBorders>
              <w:top w:val="nil"/>
              <w:left w:val="nil"/>
              <w:bottom w:val="nil"/>
              <w:right w:val="nil"/>
            </w:tcBorders>
            <w:shd w:val="clear" w:color="auto" w:fill="auto"/>
            <w:noWrap/>
            <w:vAlign w:val="bottom"/>
            <w:hideMark/>
          </w:tcPr>
          <w:p w:rsidR="00E13723" w:rsidRPr="00E821A8" w:rsidRDefault="00D07601" w:rsidP="00227BA2">
            <w:pPr>
              <w:shd w:val="clear" w:color="FFFFCC" w:fill="FFFFFF"/>
              <w:spacing w:before="100" w:beforeAutospacing="1" w:after="0" w:afterAutospacing="1" w:line="240" w:lineRule="auto"/>
              <w:rPr>
                <w:rFonts w:eastAsia="Times New Roman" w:cstheme="minorHAnsi"/>
                <w:color w:val="000000"/>
                <w:sz w:val="24"/>
                <w:szCs w:val="24"/>
                <w:lang w:eastAsia="ja-JP"/>
              </w:rPr>
            </w:pPr>
            <w:r w:rsidRPr="00D07601">
              <w:rPr>
                <w:rFonts w:eastAsia="Times New Roman" w:cstheme="minorHAnsi"/>
                <w:color w:val="000000"/>
                <w:sz w:val="24"/>
                <w:szCs w:val="24"/>
                <w:lang w:eastAsia="ja-JP"/>
              </w:rPr>
              <w:t>Defect</w:t>
            </w:r>
          </w:p>
        </w:tc>
        <w:tc>
          <w:tcPr>
            <w:tcW w:w="848" w:type="dxa"/>
            <w:tcBorders>
              <w:top w:val="nil"/>
              <w:left w:val="nil"/>
              <w:bottom w:val="nil"/>
              <w:right w:val="nil"/>
            </w:tcBorders>
            <w:shd w:val="clear" w:color="auto" w:fill="auto"/>
            <w:noWrap/>
            <w:vAlign w:val="bottom"/>
            <w:hideMark/>
          </w:tcPr>
          <w:p w:rsidR="00E13723" w:rsidRPr="00E821A8" w:rsidRDefault="00D07601" w:rsidP="00227BA2">
            <w:pPr>
              <w:shd w:val="clear" w:color="FFFFCC" w:fill="FFFFFF"/>
              <w:spacing w:before="100" w:beforeAutospacing="1" w:after="0" w:afterAutospacing="1" w:line="240" w:lineRule="auto"/>
              <w:rPr>
                <w:rFonts w:eastAsia="Times New Roman" w:cstheme="minorHAnsi"/>
                <w:color w:val="000000"/>
                <w:sz w:val="24"/>
                <w:szCs w:val="24"/>
                <w:lang w:eastAsia="ja-JP"/>
              </w:rPr>
            </w:pPr>
            <w:r w:rsidRPr="00D07601">
              <w:rPr>
                <w:rFonts w:eastAsia="Times New Roman" w:cstheme="minorHAnsi"/>
                <w:color w:val="000000"/>
                <w:sz w:val="24"/>
                <w:szCs w:val="24"/>
                <w:lang w:eastAsia="ja-JP"/>
              </w:rPr>
              <w:t>Fixed</w:t>
            </w:r>
          </w:p>
        </w:tc>
        <w:tc>
          <w:tcPr>
            <w:tcW w:w="971" w:type="dxa"/>
            <w:tcBorders>
              <w:top w:val="nil"/>
              <w:left w:val="nil"/>
              <w:bottom w:val="nil"/>
              <w:right w:val="nil"/>
            </w:tcBorders>
            <w:shd w:val="clear" w:color="auto" w:fill="auto"/>
            <w:noWrap/>
            <w:vAlign w:val="bottom"/>
            <w:hideMark/>
          </w:tcPr>
          <w:p w:rsidR="00E13723" w:rsidRPr="00E821A8" w:rsidRDefault="00D07601" w:rsidP="00227BA2">
            <w:pPr>
              <w:shd w:val="clear" w:color="FFFFCC" w:fill="FFFFFF"/>
              <w:spacing w:before="100" w:beforeAutospacing="1" w:after="0" w:afterAutospacing="1" w:line="240" w:lineRule="auto"/>
              <w:rPr>
                <w:rFonts w:eastAsia="Times New Roman" w:cstheme="minorHAnsi"/>
                <w:color w:val="000000"/>
                <w:sz w:val="24"/>
                <w:szCs w:val="24"/>
                <w:lang w:eastAsia="ja-JP"/>
              </w:rPr>
            </w:pPr>
            <w:r w:rsidRPr="00D07601">
              <w:rPr>
                <w:rFonts w:eastAsia="Times New Roman" w:cstheme="minorHAnsi"/>
                <w:color w:val="000000"/>
                <w:sz w:val="24"/>
                <w:szCs w:val="24"/>
                <w:lang w:eastAsia="ja-JP"/>
              </w:rPr>
              <w:t>Medium</w:t>
            </w:r>
          </w:p>
        </w:tc>
        <w:tc>
          <w:tcPr>
            <w:tcW w:w="1922" w:type="dxa"/>
            <w:tcBorders>
              <w:top w:val="nil"/>
              <w:left w:val="nil"/>
              <w:bottom w:val="nil"/>
              <w:right w:val="nil"/>
            </w:tcBorders>
            <w:shd w:val="clear" w:color="auto" w:fill="auto"/>
            <w:noWrap/>
            <w:vAlign w:val="bottom"/>
            <w:hideMark/>
          </w:tcPr>
          <w:p w:rsidR="00E13723" w:rsidRPr="00E821A8" w:rsidRDefault="00D07601" w:rsidP="00227BA2">
            <w:pPr>
              <w:shd w:val="clear" w:color="FFFFCC" w:fill="FFFFFF"/>
              <w:spacing w:before="100" w:beforeAutospacing="1" w:after="0" w:afterAutospacing="1" w:line="240" w:lineRule="auto"/>
              <w:rPr>
                <w:rFonts w:eastAsia="Times New Roman" w:cstheme="minorHAnsi"/>
                <w:color w:val="000000"/>
                <w:sz w:val="24"/>
                <w:szCs w:val="24"/>
                <w:lang w:eastAsia="ja-JP"/>
              </w:rPr>
            </w:pPr>
            <w:r w:rsidRPr="00D07601">
              <w:rPr>
                <w:rFonts w:eastAsia="Times New Roman" w:cstheme="minorHAnsi"/>
                <w:color w:val="000000"/>
                <w:sz w:val="24"/>
                <w:szCs w:val="24"/>
                <w:lang w:eastAsia="ja-JP"/>
              </w:rPr>
              <w:t>duynd.vn</w:t>
            </w:r>
          </w:p>
        </w:tc>
        <w:tc>
          <w:tcPr>
            <w:tcW w:w="12498" w:type="dxa"/>
            <w:tcBorders>
              <w:top w:val="nil"/>
              <w:left w:val="nil"/>
              <w:bottom w:val="nil"/>
              <w:right w:val="nil"/>
            </w:tcBorders>
            <w:shd w:val="clear" w:color="auto" w:fill="auto"/>
            <w:noWrap/>
            <w:vAlign w:val="bottom"/>
            <w:hideMark/>
          </w:tcPr>
          <w:p w:rsidR="00E13723" w:rsidRPr="00E821A8" w:rsidRDefault="00D07601" w:rsidP="00227BA2">
            <w:pPr>
              <w:shd w:val="clear" w:color="FFFFCC" w:fill="FFFFFF"/>
              <w:spacing w:before="100" w:beforeAutospacing="1" w:after="0" w:afterAutospacing="1" w:line="240" w:lineRule="auto"/>
              <w:rPr>
                <w:rFonts w:eastAsia="Times New Roman" w:cstheme="minorHAnsi"/>
                <w:color w:val="000000"/>
                <w:sz w:val="24"/>
                <w:szCs w:val="24"/>
                <w:lang w:eastAsia="ja-JP"/>
              </w:rPr>
            </w:pPr>
            <w:r w:rsidRPr="00D07601">
              <w:rPr>
                <w:rFonts w:eastAsia="Times New Roman" w:cstheme="minorHAnsi"/>
                <w:color w:val="000000"/>
                <w:sz w:val="24"/>
                <w:szCs w:val="24"/>
                <w:lang w:eastAsia="ja-JP"/>
              </w:rPr>
              <w:t>[</w:t>
            </w:r>
            <w:proofErr w:type="spellStart"/>
            <w:r w:rsidRPr="00D07601">
              <w:rPr>
                <w:rFonts w:eastAsia="Times New Roman" w:cstheme="minorHAnsi"/>
                <w:color w:val="000000"/>
                <w:sz w:val="24"/>
                <w:szCs w:val="24"/>
                <w:lang w:eastAsia="ja-JP"/>
              </w:rPr>
              <w:t>RequirementPortlet</w:t>
            </w:r>
            <w:proofErr w:type="spellEnd"/>
            <w:r w:rsidRPr="00D07601">
              <w:rPr>
                <w:rFonts w:eastAsia="Times New Roman" w:cstheme="minorHAnsi"/>
                <w:color w:val="000000"/>
                <w:sz w:val="24"/>
                <w:szCs w:val="24"/>
                <w:lang w:eastAsia="ja-JP"/>
              </w:rPr>
              <w:t>] CSS problem</w:t>
            </w:r>
          </w:p>
        </w:tc>
      </w:tr>
      <w:tr w:rsidR="00E13723" w:rsidRPr="00E821A8" w:rsidTr="00E13723">
        <w:trPr>
          <w:trHeight w:val="300"/>
        </w:trPr>
        <w:tc>
          <w:tcPr>
            <w:tcW w:w="630" w:type="dxa"/>
            <w:tcBorders>
              <w:top w:val="nil"/>
              <w:left w:val="nil"/>
              <w:bottom w:val="nil"/>
              <w:right w:val="nil"/>
            </w:tcBorders>
            <w:shd w:val="clear" w:color="auto" w:fill="auto"/>
            <w:noWrap/>
            <w:vAlign w:val="bottom"/>
            <w:hideMark/>
          </w:tcPr>
          <w:p w:rsidR="00E13723" w:rsidRPr="00E821A8" w:rsidRDefault="00D07601" w:rsidP="00227BA2">
            <w:pPr>
              <w:spacing w:after="0" w:line="240" w:lineRule="auto"/>
              <w:jc w:val="right"/>
              <w:rPr>
                <w:rFonts w:eastAsia="Times New Roman" w:cstheme="minorHAnsi"/>
                <w:color w:val="000000"/>
                <w:sz w:val="24"/>
                <w:szCs w:val="24"/>
                <w:lang w:eastAsia="ja-JP"/>
              </w:rPr>
            </w:pPr>
            <w:r w:rsidRPr="00D07601">
              <w:rPr>
                <w:rFonts w:eastAsia="Times New Roman" w:cstheme="minorHAnsi"/>
                <w:color w:val="000000"/>
                <w:sz w:val="24"/>
                <w:szCs w:val="24"/>
                <w:lang w:eastAsia="ja-JP"/>
              </w:rPr>
              <w:t>22</w:t>
            </w:r>
          </w:p>
        </w:tc>
        <w:tc>
          <w:tcPr>
            <w:tcW w:w="862" w:type="dxa"/>
            <w:tcBorders>
              <w:top w:val="nil"/>
              <w:left w:val="nil"/>
              <w:bottom w:val="nil"/>
              <w:right w:val="nil"/>
            </w:tcBorders>
            <w:shd w:val="clear" w:color="auto" w:fill="auto"/>
            <w:noWrap/>
            <w:vAlign w:val="bottom"/>
            <w:hideMark/>
          </w:tcPr>
          <w:p w:rsidR="00E13723" w:rsidRPr="00E821A8" w:rsidRDefault="00D07601" w:rsidP="00227BA2">
            <w:pPr>
              <w:shd w:val="clear" w:color="FFFFCC" w:fill="FFFFFF"/>
              <w:spacing w:before="100" w:beforeAutospacing="1" w:after="0" w:afterAutospacing="1" w:line="240" w:lineRule="auto"/>
              <w:rPr>
                <w:rFonts w:eastAsia="Times New Roman" w:cstheme="minorHAnsi"/>
                <w:color w:val="000000"/>
                <w:sz w:val="24"/>
                <w:szCs w:val="24"/>
                <w:lang w:eastAsia="ja-JP"/>
              </w:rPr>
            </w:pPr>
            <w:r w:rsidRPr="00D07601">
              <w:rPr>
                <w:rFonts w:eastAsia="Times New Roman" w:cstheme="minorHAnsi"/>
                <w:color w:val="000000"/>
                <w:sz w:val="24"/>
                <w:szCs w:val="24"/>
                <w:lang w:eastAsia="ja-JP"/>
              </w:rPr>
              <w:t>Defect</w:t>
            </w:r>
          </w:p>
        </w:tc>
        <w:tc>
          <w:tcPr>
            <w:tcW w:w="848" w:type="dxa"/>
            <w:tcBorders>
              <w:top w:val="nil"/>
              <w:left w:val="nil"/>
              <w:bottom w:val="nil"/>
              <w:right w:val="nil"/>
            </w:tcBorders>
            <w:shd w:val="clear" w:color="auto" w:fill="auto"/>
            <w:noWrap/>
            <w:vAlign w:val="bottom"/>
            <w:hideMark/>
          </w:tcPr>
          <w:p w:rsidR="00E13723" w:rsidRPr="00E821A8" w:rsidRDefault="00D07601" w:rsidP="00227BA2">
            <w:pPr>
              <w:shd w:val="clear" w:color="FFFFCC" w:fill="FFFFFF"/>
              <w:spacing w:before="100" w:beforeAutospacing="1" w:after="0" w:afterAutospacing="1" w:line="240" w:lineRule="auto"/>
              <w:rPr>
                <w:rFonts w:eastAsia="Times New Roman" w:cstheme="minorHAnsi"/>
                <w:color w:val="000000"/>
                <w:sz w:val="24"/>
                <w:szCs w:val="24"/>
                <w:lang w:eastAsia="ja-JP"/>
              </w:rPr>
            </w:pPr>
            <w:r w:rsidRPr="00D07601">
              <w:rPr>
                <w:rFonts w:eastAsia="Times New Roman" w:cstheme="minorHAnsi"/>
                <w:color w:val="000000"/>
                <w:sz w:val="24"/>
                <w:szCs w:val="24"/>
                <w:lang w:eastAsia="ja-JP"/>
              </w:rPr>
              <w:t>Fixed</w:t>
            </w:r>
          </w:p>
        </w:tc>
        <w:tc>
          <w:tcPr>
            <w:tcW w:w="971" w:type="dxa"/>
            <w:tcBorders>
              <w:top w:val="nil"/>
              <w:left w:val="nil"/>
              <w:bottom w:val="nil"/>
              <w:right w:val="nil"/>
            </w:tcBorders>
            <w:shd w:val="clear" w:color="auto" w:fill="auto"/>
            <w:noWrap/>
            <w:vAlign w:val="bottom"/>
            <w:hideMark/>
          </w:tcPr>
          <w:p w:rsidR="00E13723" w:rsidRPr="00E821A8" w:rsidRDefault="00D07601" w:rsidP="00227BA2">
            <w:pPr>
              <w:shd w:val="clear" w:color="FFFFCC" w:fill="FFFFFF"/>
              <w:spacing w:before="100" w:beforeAutospacing="1" w:after="0" w:afterAutospacing="1" w:line="240" w:lineRule="auto"/>
              <w:rPr>
                <w:rFonts w:eastAsia="Times New Roman" w:cstheme="minorHAnsi"/>
                <w:color w:val="000000"/>
                <w:sz w:val="24"/>
                <w:szCs w:val="24"/>
                <w:lang w:eastAsia="ja-JP"/>
              </w:rPr>
            </w:pPr>
            <w:r w:rsidRPr="00D07601">
              <w:rPr>
                <w:rFonts w:eastAsia="Times New Roman" w:cstheme="minorHAnsi"/>
                <w:color w:val="000000"/>
                <w:sz w:val="24"/>
                <w:szCs w:val="24"/>
                <w:lang w:eastAsia="ja-JP"/>
              </w:rPr>
              <w:t>Low</w:t>
            </w:r>
          </w:p>
        </w:tc>
        <w:tc>
          <w:tcPr>
            <w:tcW w:w="1922" w:type="dxa"/>
            <w:tcBorders>
              <w:top w:val="nil"/>
              <w:left w:val="nil"/>
              <w:bottom w:val="nil"/>
              <w:right w:val="nil"/>
            </w:tcBorders>
            <w:shd w:val="clear" w:color="auto" w:fill="auto"/>
            <w:noWrap/>
            <w:vAlign w:val="bottom"/>
            <w:hideMark/>
          </w:tcPr>
          <w:p w:rsidR="00E13723" w:rsidRPr="00E821A8" w:rsidRDefault="00D07601" w:rsidP="00227BA2">
            <w:pPr>
              <w:shd w:val="clear" w:color="FFFFCC" w:fill="FFFFFF"/>
              <w:spacing w:before="100" w:beforeAutospacing="1" w:after="0" w:afterAutospacing="1" w:line="240" w:lineRule="auto"/>
              <w:rPr>
                <w:rFonts w:eastAsia="Times New Roman" w:cstheme="minorHAnsi"/>
                <w:color w:val="000000"/>
                <w:sz w:val="24"/>
                <w:szCs w:val="24"/>
                <w:lang w:eastAsia="ja-JP"/>
              </w:rPr>
            </w:pPr>
            <w:r w:rsidRPr="00D07601">
              <w:rPr>
                <w:rFonts w:eastAsia="Times New Roman" w:cstheme="minorHAnsi"/>
                <w:color w:val="000000"/>
                <w:sz w:val="24"/>
                <w:szCs w:val="24"/>
                <w:lang w:eastAsia="ja-JP"/>
              </w:rPr>
              <w:t>duynd.vn</w:t>
            </w:r>
          </w:p>
        </w:tc>
        <w:tc>
          <w:tcPr>
            <w:tcW w:w="12498" w:type="dxa"/>
            <w:tcBorders>
              <w:top w:val="nil"/>
              <w:left w:val="nil"/>
              <w:bottom w:val="nil"/>
              <w:right w:val="nil"/>
            </w:tcBorders>
            <w:shd w:val="clear" w:color="auto" w:fill="auto"/>
            <w:noWrap/>
            <w:vAlign w:val="bottom"/>
            <w:hideMark/>
          </w:tcPr>
          <w:p w:rsidR="00E13723" w:rsidRPr="00E821A8" w:rsidRDefault="00D07601" w:rsidP="00227BA2">
            <w:pPr>
              <w:shd w:val="clear" w:color="FFFFCC" w:fill="FFFFFF"/>
              <w:spacing w:before="100" w:beforeAutospacing="1" w:after="0" w:afterAutospacing="1" w:line="240" w:lineRule="auto"/>
              <w:rPr>
                <w:rFonts w:eastAsia="Times New Roman" w:cstheme="minorHAnsi"/>
                <w:color w:val="000000"/>
                <w:sz w:val="24"/>
                <w:szCs w:val="24"/>
                <w:lang w:eastAsia="ja-JP"/>
              </w:rPr>
            </w:pPr>
            <w:r w:rsidRPr="00D07601">
              <w:rPr>
                <w:rFonts w:eastAsia="Times New Roman" w:cstheme="minorHAnsi"/>
                <w:color w:val="000000"/>
                <w:sz w:val="24"/>
                <w:szCs w:val="24"/>
                <w:lang w:eastAsia="ja-JP"/>
              </w:rPr>
              <w:t>[</w:t>
            </w:r>
            <w:proofErr w:type="spellStart"/>
            <w:r w:rsidRPr="00D07601">
              <w:rPr>
                <w:rFonts w:eastAsia="Times New Roman" w:cstheme="minorHAnsi"/>
                <w:color w:val="000000"/>
                <w:sz w:val="24"/>
                <w:szCs w:val="24"/>
                <w:lang w:eastAsia="ja-JP"/>
              </w:rPr>
              <w:t>RequirementPortlet</w:t>
            </w:r>
            <w:proofErr w:type="spellEnd"/>
            <w:r w:rsidRPr="00D07601">
              <w:rPr>
                <w:rFonts w:eastAsia="Times New Roman" w:cstheme="minorHAnsi"/>
                <w:color w:val="000000"/>
                <w:sz w:val="24"/>
                <w:szCs w:val="24"/>
                <w:lang w:eastAsia="ja-JP"/>
              </w:rPr>
              <w:t>] There are still test button, for test purpose</w:t>
            </w:r>
          </w:p>
        </w:tc>
      </w:tr>
      <w:tr w:rsidR="00E13723" w:rsidRPr="00E821A8" w:rsidTr="00E13723">
        <w:trPr>
          <w:trHeight w:val="300"/>
        </w:trPr>
        <w:tc>
          <w:tcPr>
            <w:tcW w:w="630" w:type="dxa"/>
            <w:tcBorders>
              <w:top w:val="nil"/>
              <w:left w:val="nil"/>
              <w:bottom w:val="nil"/>
              <w:right w:val="nil"/>
            </w:tcBorders>
            <w:shd w:val="clear" w:color="auto" w:fill="auto"/>
            <w:noWrap/>
            <w:vAlign w:val="bottom"/>
            <w:hideMark/>
          </w:tcPr>
          <w:p w:rsidR="00E13723" w:rsidRPr="00E821A8" w:rsidRDefault="00D07601" w:rsidP="00227BA2">
            <w:pPr>
              <w:spacing w:after="0" w:line="240" w:lineRule="auto"/>
              <w:jc w:val="right"/>
              <w:rPr>
                <w:rFonts w:eastAsia="Times New Roman" w:cstheme="minorHAnsi"/>
                <w:color w:val="000000"/>
                <w:sz w:val="24"/>
                <w:szCs w:val="24"/>
                <w:lang w:eastAsia="ja-JP"/>
              </w:rPr>
            </w:pPr>
            <w:r w:rsidRPr="00D07601">
              <w:rPr>
                <w:rFonts w:eastAsia="Times New Roman" w:cstheme="minorHAnsi"/>
                <w:color w:val="000000"/>
                <w:sz w:val="24"/>
                <w:szCs w:val="24"/>
                <w:lang w:eastAsia="ja-JP"/>
              </w:rPr>
              <w:t>23</w:t>
            </w:r>
          </w:p>
        </w:tc>
        <w:tc>
          <w:tcPr>
            <w:tcW w:w="862" w:type="dxa"/>
            <w:tcBorders>
              <w:top w:val="nil"/>
              <w:left w:val="nil"/>
              <w:bottom w:val="nil"/>
              <w:right w:val="nil"/>
            </w:tcBorders>
            <w:shd w:val="clear" w:color="auto" w:fill="auto"/>
            <w:noWrap/>
            <w:vAlign w:val="bottom"/>
            <w:hideMark/>
          </w:tcPr>
          <w:p w:rsidR="00E13723" w:rsidRPr="00E821A8" w:rsidRDefault="00D07601" w:rsidP="00227BA2">
            <w:pPr>
              <w:shd w:val="clear" w:color="FFFFCC" w:fill="FFFFFF"/>
              <w:spacing w:before="100" w:beforeAutospacing="1" w:after="0" w:afterAutospacing="1" w:line="240" w:lineRule="auto"/>
              <w:rPr>
                <w:rFonts w:eastAsia="Times New Roman" w:cstheme="minorHAnsi"/>
                <w:color w:val="000000"/>
                <w:sz w:val="24"/>
                <w:szCs w:val="24"/>
                <w:lang w:eastAsia="ja-JP"/>
              </w:rPr>
            </w:pPr>
            <w:r w:rsidRPr="00D07601">
              <w:rPr>
                <w:rFonts w:eastAsia="Times New Roman" w:cstheme="minorHAnsi"/>
                <w:color w:val="000000"/>
                <w:sz w:val="24"/>
                <w:szCs w:val="24"/>
                <w:lang w:eastAsia="ja-JP"/>
              </w:rPr>
              <w:t>Defect</w:t>
            </w:r>
          </w:p>
        </w:tc>
        <w:tc>
          <w:tcPr>
            <w:tcW w:w="848" w:type="dxa"/>
            <w:tcBorders>
              <w:top w:val="nil"/>
              <w:left w:val="nil"/>
              <w:bottom w:val="nil"/>
              <w:right w:val="nil"/>
            </w:tcBorders>
            <w:shd w:val="clear" w:color="auto" w:fill="auto"/>
            <w:noWrap/>
            <w:vAlign w:val="bottom"/>
            <w:hideMark/>
          </w:tcPr>
          <w:p w:rsidR="00E13723" w:rsidRPr="00E821A8" w:rsidRDefault="00D07601" w:rsidP="00227BA2">
            <w:pPr>
              <w:shd w:val="clear" w:color="FFFFCC" w:fill="FFFFFF"/>
              <w:spacing w:before="100" w:beforeAutospacing="1" w:after="0" w:afterAutospacing="1" w:line="240" w:lineRule="auto"/>
              <w:rPr>
                <w:rFonts w:eastAsia="Times New Roman" w:cstheme="minorHAnsi"/>
                <w:color w:val="000000"/>
                <w:sz w:val="24"/>
                <w:szCs w:val="24"/>
                <w:lang w:eastAsia="ja-JP"/>
              </w:rPr>
            </w:pPr>
            <w:r w:rsidRPr="00D07601">
              <w:rPr>
                <w:rFonts w:eastAsia="Times New Roman" w:cstheme="minorHAnsi"/>
                <w:color w:val="000000"/>
                <w:sz w:val="24"/>
                <w:szCs w:val="24"/>
                <w:lang w:eastAsia="ja-JP"/>
              </w:rPr>
              <w:t>Fixed</w:t>
            </w:r>
          </w:p>
        </w:tc>
        <w:tc>
          <w:tcPr>
            <w:tcW w:w="971" w:type="dxa"/>
            <w:tcBorders>
              <w:top w:val="nil"/>
              <w:left w:val="nil"/>
              <w:bottom w:val="nil"/>
              <w:right w:val="nil"/>
            </w:tcBorders>
            <w:shd w:val="clear" w:color="auto" w:fill="auto"/>
            <w:noWrap/>
            <w:vAlign w:val="bottom"/>
            <w:hideMark/>
          </w:tcPr>
          <w:p w:rsidR="00E13723" w:rsidRPr="00E821A8" w:rsidRDefault="00D07601" w:rsidP="00227BA2">
            <w:pPr>
              <w:shd w:val="clear" w:color="FFFFCC" w:fill="FFFFFF"/>
              <w:spacing w:before="100" w:beforeAutospacing="1" w:after="0" w:afterAutospacing="1" w:line="240" w:lineRule="auto"/>
              <w:rPr>
                <w:rFonts w:eastAsia="Times New Roman" w:cstheme="minorHAnsi"/>
                <w:color w:val="000000"/>
                <w:sz w:val="24"/>
                <w:szCs w:val="24"/>
                <w:lang w:eastAsia="ja-JP"/>
              </w:rPr>
            </w:pPr>
            <w:r w:rsidRPr="00D07601">
              <w:rPr>
                <w:rFonts w:eastAsia="Times New Roman" w:cstheme="minorHAnsi"/>
                <w:color w:val="000000"/>
                <w:sz w:val="24"/>
                <w:szCs w:val="24"/>
                <w:lang w:eastAsia="ja-JP"/>
              </w:rPr>
              <w:t>Medium</w:t>
            </w:r>
          </w:p>
        </w:tc>
        <w:tc>
          <w:tcPr>
            <w:tcW w:w="1922" w:type="dxa"/>
            <w:tcBorders>
              <w:top w:val="nil"/>
              <w:left w:val="nil"/>
              <w:bottom w:val="nil"/>
              <w:right w:val="nil"/>
            </w:tcBorders>
            <w:shd w:val="clear" w:color="auto" w:fill="auto"/>
            <w:noWrap/>
            <w:vAlign w:val="bottom"/>
            <w:hideMark/>
          </w:tcPr>
          <w:p w:rsidR="00E13723" w:rsidRPr="00E821A8" w:rsidRDefault="00D07601" w:rsidP="00227BA2">
            <w:pPr>
              <w:shd w:val="clear" w:color="FFFFCC" w:fill="FFFFFF"/>
              <w:spacing w:before="100" w:beforeAutospacing="1" w:after="0" w:afterAutospacing="1" w:line="240" w:lineRule="auto"/>
              <w:rPr>
                <w:rFonts w:eastAsia="Times New Roman" w:cstheme="minorHAnsi"/>
                <w:color w:val="000000"/>
                <w:sz w:val="24"/>
                <w:szCs w:val="24"/>
                <w:lang w:eastAsia="ja-JP"/>
              </w:rPr>
            </w:pPr>
            <w:proofErr w:type="spellStart"/>
            <w:r w:rsidRPr="00D07601">
              <w:rPr>
                <w:rFonts w:eastAsia="Times New Roman" w:cstheme="minorHAnsi"/>
                <w:color w:val="000000"/>
                <w:sz w:val="24"/>
                <w:szCs w:val="24"/>
                <w:lang w:eastAsia="ja-JP"/>
              </w:rPr>
              <w:t>tocongthanhhai</w:t>
            </w:r>
            <w:proofErr w:type="spellEnd"/>
          </w:p>
        </w:tc>
        <w:tc>
          <w:tcPr>
            <w:tcW w:w="12498" w:type="dxa"/>
            <w:tcBorders>
              <w:top w:val="nil"/>
              <w:left w:val="nil"/>
              <w:bottom w:val="nil"/>
              <w:right w:val="nil"/>
            </w:tcBorders>
            <w:shd w:val="clear" w:color="auto" w:fill="auto"/>
            <w:noWrap/>
            <w:vAlign w:val="bottom"/>
            <w:hideMark/>
          </w:tcPr>
          <w:p w:rsidR="00E13723" w:rsidRPr="00E821A8" w:rsidRDefault="00D07601" w:rsidP="00227BA2">
            <w:pPr>
              <w:shd w:val="clear" w:color="FFFFCC" w:fill="FFFFFF"/>
              <w:spacing w:before="100" w:beforeAutospacing="1" w:after="0" w:afterAutospacing="1" w:line="240" w:lineRule="auto"/>
              <w:rPr>
                <w:rFonts w:eastAsia="Times New Roman" w:cstheme="minorHAnsi"/>
                <w:color w:val="000000"/>
                <w:sz w:val="24"/>
                <w:szCs w:val="24"/>
                <w:lang w:eastAsia="ja-JP"/>
              </w:rPr>
            </w:pPr>
            <w:r w:rsidRPr="00D07601">
              <w:rPr>
                <w:rFonts w:eastAsia="Times New Roman" w:cstheme="minorHAnsi"/>
                <w:color w:val="000000"/>
                <w:sz w:val="24"/>
                <w:szCs w:val="24"/>
                <w:lang w:eastAsia="ja-JP"/>
              </w:rPr>
              <w:t>[</w:t>
            </w:r>
            <w:proofErr w:type="spellStart"/>
            <w:r w:rsidRPr="00D07601">
              <w:rPr>
                <w:rFonts w:eastAsia="Times New Roman" w:cstheme="minorHAnsi"/>
                <w:color w:val="000000"/>
                <w:sz w:val="24"/>
                <w:szCs w:val="24"/>
                <w:lang w:eastAsia="ja-JP"/>
              </w:rPr>
              <w:t>ProjectEyePortlet</w:t>
            </w:r>
            <w:proofErr w:type="spellEnd"/>
            <w:r w:rsidRPr="00D07601">
              <w:rPr>
                <w:rFonts w:eastAsia="Times New Roman" w:cstheme="minorHAnsi"/>
                <w:color w:val="000000"/>
                <w:sz w:val="24"/>
                <w:szCs w:val="24"/>
                <w:lang w:eastAsia="ja-JP"/>
              </w:rPr>
              <w:t>] Have not validate create project</w:t>
            </w:r>
          </w:p>
        </w:tc>
      </w:tr>
      <w:tr w:rsidR="00E13723" w:rsidRPr="00E821A8" w:rsidTr="00E13723">
        <w:trPr>
          <w:trHeight w:val="300"/>
        </w:trPr>
        <w:tc>
          <w:tcPr>
            <w:tcW w:w="630" w:type="dxa"/>
            <w:tcBorders>
              <w:top w:val="nil"/>
              <w:left w:val="nil"/>
              <w:bottom w:val="nil"/>
              <w:right w:val="nil"/>
            </w:tcBorders>
            <w:shd w:val="clear" w:color="auto" w:fill="auto"/>
            <w:noWrap/>
            <w:vAlign w:val="bottom"/>
            <w:hideMark/>
          </w:tcPr>
          <w:p w:rsidR="00E13723" w:rsidRPr="00E821A8" w:rsidRDefault="00D07601" w:rsidP="00227BA2">
            <w:pPr>
              <w:spacing w:after="0" w:line="240" w:lineRule="auto"/>
              <w:jc w:val="right"/>
              <w:rPr>
                <w:rFonts w:eastAsia="Times New Roman" w:cstheme="minorHAnsi"/>
                <w:color w:val="000000"/>
                <w:sz w:val="24"/>
                <w:szCs w:val="24"/>
                <w:lang w:eastAsia="ja-JP"/>
              </w:rPr>
            </w:pPr>
            <w:r w:rsidRPr="00D07601">
              <w:rPr>
                <w:rFonts w:eastAsia="Times New Roman" w:cstheme="minorHAnsi"/>
                <w:color w:val="000000"/>
                <w:sz w:val="24"/>
                <w:szCs w:val="24"/>
                <w:lang w:eastAsia="ja-JP"/>
              </w:rPr>
              <w:t>24</w:t>
            </w:r>
          </w:p>
        </w:tc>
        <w:tc>
          <w:tcPr>
            <w:tcW w:w="862" w:type="dxa"/>
            <w:tcBorders>
              <w:top w:val="nil"/>
              <w:left w:val="nil"/>
              <w:bottom w:val="nil"/>
              <w:right w:val="nil"/>
            </w:tcBorders>
            <w:shd w:val="clear" w:color="auto" w:fill="auto"/>
            <w:noWrap/>
            <w:vAlign w:val="bottom"/>
            <w:hideMark/>
          </w:tcPr>
          <w:p w:rsidR="00E13723" w:rsidRPr="00E821A8" w:rsidRDefault="00D07601" w:rsidP="00227BA2">
            <w:pPr>
              <w:shd w:val="clear" w:color="FFFFCC" w:fill="FFFFFF"/>
              <w:spacing w:before="100" w:beforeAutospacing="1" w:after="0" w:afterAutospacing="1" w:line="240" w:lineRule="auto"/>
              <w:rPr>
                <w:rFonts w:eastAsia="Times New Roman" w:cstheme="minorHAnsi"/>
                <w:color w:val="000000"/>
                <w:sz w:val="24"/>
                <w:szCs w:val="24"/>
                <w:lang w:eastAsia="ja-JP"/>
              </w:rPr>
            </w:pPr>
            <w:r w:rsidRPr="00D07601">
              <w:rPr>
                <w:rFonts w:eastAsia="Times New Roman" w:cstheme="minorHAnsi"/>
                <w:color w:val="000000"/>
                <w:sz w:val="24"/>
                <w:szCs w:val="24"/>
                <w:lang w:eastAsia="ja-JP"/>
              </w:rPr>
              <w:t>Defect</w:t>
            </w:r>
          </w:p>
        </w:tc>
        <w:tc>
          <w:tcPr>
            <w:tcW w:w="848" w:type="dxa"/>
            <w:tcBorders>
              <w:top w:val="nil"/>
              <w:left w:val="nil"/>
              <w:bottom w:val="nil"/>
              <w:right w:val="nil"/>
            </w:tcBorders>
            <w:shd w:val="clear" w:color="auto" w:fill="auto"/>
            <w:noWrap/>
            <w:vAlign w:val="bottom"/>
            <w:hideMark/>
          </w:tcPr>
          <w:p w:rsidR="00E13723" w:rsidRPr="00E821A8" w:rsidRDefault="00D07601" w:rsidP="00227BA2">
            <w:pPr>
              <w:shd w:val="clear" w:color="FFFFCC" w:fill="FFFFFF"/>
              <w:spacing w:before="100" w:beforeAutospacing="1" w:after="0" w:afterAutospacing="1" w:line="240" w:lineRule="auto"/>
              <w:rPr>
                <w:rFonts w:eastAsia="Times New Roman" w:cstheme="minorHAnsi"/>
                <w:color w:val="000000"/>
                <w:sz w:val="24"/>
                <w:szCs w:val="24"/>
                <w:lang w:eastAsia="ja-JP"/>
              </w:rPr>
            </w:pPr>
            <w:r w:rsidRPr="00D07601">
              <w:rPr>
                <w:rFonts w:eastAsia="Times New Roman" w:cstheme="minorHAnsi"/>
                <w:color w:val="000000"/>
                <w:sz w:val="24"/>
                <w:szCs w:val="24"/>
                <w:lang w:eastAsia="ja-JP"/>
              </w:rPr>
              <w:t>Accepted</w:t>
            </w:r>
          </w:p>
        </w:tc>
        <w:tc>
          <w:tcPr>
            <w:tcW w:w="971" w:type="dxa"/>
            <w:tcBorders>
              <w:top w:val="nil"/>
              <w:left w:val="nil"/>
              <w:bottom w:val="nil"/>
              <w:right w:val="nil"/>
            </w:tcBorders>
            <w:shd w:val="clear" w:color="auto" w:fill="auto"/>
            <w:noWrap/>
            <w:vAlign w:val="bottom"/>
            <w:hideMark/>
          </w:tcPr>
          <w:p w:rsidR="00E13723" w:rsidRPr="00E821A8" w:rsidRDefault="00D07601" w:rsidP="00227BA2">
            <w:pPr>
              <w:shd w:val="clear" w:color="FFFFCC" w:fill="FFFFFF"/>
              <w:spacing w:before="100" w:beforeAutospacing="1" w:after="0" w:afterAutospacing="1" w:line="240" w:lineRule="auto"/>
              <w:rPr>
                <w:rFonts w:eastAsia="Times New Roman" w:cstheme="minorHAnsi"/>
                <w:color w:val="000000"/>
                <w:sz w:val="24"/>
                <w:szCs w:val="24"/>
                <w:lang w:eastAsia="ja-JP"/>
              </w:rPr>
            </w:pPr>
            <w:r w:rsidRPr="00D07601">
              <w:rPr>
                <w:rFonts w:eastAsia="Times New Roman" w:cstheme="minorHAnsi"/>
                <w:color w:val="000000"/>
                <w:sz w:val="24"/>
                <w:szCs w:val="24"/>
                <w:lang w:eastAsia="ja-JP"/>
              </w:rPr>
              <w:t>High</w:t>
            </w:r>
          </w:p>
        </w:tc>
        <w:tc>
          <w:tcPr>
            <w:tcW w:w="1922" w:type="dxa"/>
            <w:tcBorders>
              <w:top w:val="nil"/>
              <w:left w:val="nil"/>
              <w:bottom w:val="nil"/>
              <w:right w:val="nil"/>
            </w:tcBorders>
            <w:shd w:val="clear" w:color="auto" w:fill="auto"/>
            <w:noWrap/>
            <w:vAlign w:val="bottom"/>
            <w:hideMark/>
          </w:tcPr>
          <w:p w:rsidR="00E13723" w:rsidRPr="00E821A8" w:rsidRDefault="00D07601" w:rsidP="00227BA2">
            <w:pPr>
              <w:shd w:val="clear" w:color="FFFFCC" w:fill="FFFFFF"/>
              <w:spacing w:before="100" w:beforeAutospacing="1" w:after="0" w:afterAutospacing="1" w:line="240" w:lineRule="auto"/>
              <w:rPr>
                <w:rFonts w:eastAsia="Times New Roman" w:cstheme="minorHAnsi"/>
                <w:color w:val="000000"/>
                <w:sz w:val="24"/>
                <w:szCs w:val="24"/>
                <w:lang w:eastAsia="ja-JP"/>
              </w:rPr>
            </w:pPr>
            <w:r w:rsidRPr="00D07601">
              <w:rPr>
                <w:rFonts w:eastAsia="Times New Roman" w:cstheme="minorHAnsi"/>
                <w:color w:val="000000"/>
                <w:sz w:val="24"/>
                <w:szCs w:val="24"/>
                <w:lang w:eastAsia="ja-JP"/>
              </w:rPr>
              <w:t>duynd.vn</w:t>
            </w:r>
          </w:p>
        </w:tc>
        <w:tc>
          <w:tcPr>
            <w:tcW w:w="12498" w:type="dxa"/>
            <w:tcBorders>
              <w:top w:val="nil"/>
              <w:left w:val="nil"/>
              <w:bottom w:val="nil"/>
              <w:right w:val="nil"/>
            </w:tcBorders>
            <w:shd w:val="clear" w:color="auto" w:fill="auto"/>
            <w:noWrap/>
            <w:vAlign w:val="bottom"/>
            <w:hideMark/>
          </w:tcPr>
          <w:p w:rsidR="00E13723" w:rsidRPr="00E821A8" w:rsidRDefault="00D07601" w:rsidP="00227BA2">
            <w:pPr>
              <w:shd w:val="clear" w:color="FFFFCC" w:fill="FFFFFF"/>
              <w:spacing w:before="100" w:beforeAutospacing="1" w:after="0" w:afterAutospacing="1" w:line="240" w:lineRule="auto"/>
              <w:rPr>
                <w:rFonts w:eastAsia="Times New Roman" w:cstheme="minorHAnsi"/>
                <w:color w:val="000000"/>
                <w:sz w:val="24"/>
                <w:szCs w:val="24"/>
                <w:lang w:eastAsia="ja-JP"/>
              </w:rPr>
            </w:pPr>
            <w:r w:rsidRPr="00D07601">
              <w:rPr>
                <w:rFonts w:eastAsia="Times New Roman" w:cstheme="minorHAnsi"/>
                <w:color w:val="000000"/>
                <w:sz w:val="24"/>
                <w:szCs w:val="24"/>
                <w:lang w:eastAsia="ja-JP"/>
              </w:rPr>
              <w:t>[</w:t>
            </w:r>
            <w:proofErr w:type="spellStart"/>
            <w:r w:rsidRPr="00D07601">
              <w:rPr>
                <w:rFonts w:eastAsia="Times New Roman" w:cstheme="minorHAnsi"/>
                <w:color w:val="000000"/>
                <w:sz w:val="24"/>
                <w:szCs w:val="24"/>
                <w:lang w:eastAsia="ja-JP"/>
              </w:rPr>
              <w:t>RequirementPortlet</w:t>
            </w:r>
            <w:proofErr w:type="spellEnd"/>
            <w:r w:rsidRPr="00D07601">
              <w:rPr>
                <w:rFonts w:eastAsia="Times New Roman" w:cstheme="minorHAnsi"/>
                <w:color w:val="000000"/>
                <w:sz w:val="24"/>
                <w:szCs w:val="24"/>
                <w:lang w:eastAsia="ja-JP"/>
              </w:rPr>
              <w:t xml:space="preserve">] Have not use </w:t>
            </w:r>
            <w:proofErr w:type="spellStart"/>
            <w:r w:rsidRPr="00D07601">
              <w:rPr>
                <w:rFonts w:eastAsia="Times New Roman" w:cstheme="minorHAnsi"/>
                <w:color w:val="000000"/>
                <w:sz w:val="24"/>
                <w:szCs w:val="24"/>
                <w:lang w:eastAsia="ja-JP"/>
              </w:rPr>
              <w:t>Daocommon</w:t>
            </w:r>
            <w:proofErr w:type="spellEnd"/>
          </w:p>
        </w:tc>
      </w:tr>
      <w:tr w:rsidR="00E13723" w:rsidRPr="00E821A8" w:rsidTr="00E13723">
        <w:trPr>
          <w:trHeight w:val="300"/>
        </w:trPr>
        <w:tc>
          <w:tcPr>
            <w:tcW w:w="630" w:type="dxa"/>
            <w:tcBorders>
              <w:top w:val="nil"/>
              <w:left w:val="nil"/>
              <w:bottom w:val="nil"/>
              <w:right w:val="nil"/>
            </w:tcBorders>
            <w:shd w:val="clear" w:color="auto" w:fill="auto"/>
            <w:noWrap/>
            <w:vAlign w:val="bottom"/>
            <w:hideMark/>
          </w:tcPr>
          <w:p w:rsidR="00E13723" w:rsidRPr="00E821A8" w:rsidRDefault="00D07601" w:rsidP="00227BA2">
            <w:pPr>
              <w:spacing w:after="0" w:line="240" w:lineRule="auto"/>
              <w:jc w:val="right"/>
              <w:rPr>
                <w:rFonts w:eastAsia="Times New Roman" w:cstheme="minorHAnsi"/>
                <w:color w:val="000000"/>
                <w:sz w:val="24"/>
                <w:szCs w:val="24"/>
                <w:lang w:eastAsia="ja-JP"/>
              </w:rPr>
            </w:pPr>
            <w:r w:rsidRPr="00D07601">
              <w:rPr>
                <w:rFonts w:eastAsia="Times New Roman" w:cstheme="minorHAnsi"/>
                <w:color w:val="000000"/>
                <w:sz w:val="24"/>
                <w:szCs w:val="24"/>
                <w:lang w:eastAsia="ja-JP"/>
              </w:rPr>
              <w:t>25</w:t>
            </w:r>
          </w:p>
        </w:tc>
        <w:tc>
          <w:tcPr>
            <w:tcW w:w="862" w:type="dxa"/>
            <w:tcBorders>
              <w:top w:val="nil"/>
              <w:left w:val="nil"/>
              <w:bottom w:val="nil"/>
              <w:right w:val="nil"/>
            </w:tcBorders>
            <w:shd w:val="clear" w:color="auto" w:fill="auto"/>
            <w:noWrap/>
            <w:vAlign w:val="bottom"/>
            <w:hideMark/>
          </w:tcPr>
          <w:p w:rsidR="00E13723" w:rsidRPr="00E821A8" w:rsidRDefault="00D07601" w:rsidP="00227BA2">
            <w:pPr>
              <w:shd w:val="clear" w:color="FFFFCC" w:fill="FFFFFF"/>
              <w:spacing w:before="100" w:beforeAutospacing="1" w:after="0" w:afterAutospacing="1" w:line="240" w:lineRule="auto"/>
              <w:rPr>
                <w:rFonts w:eastAsia="Times New Roman" w:cstheme="minorHAnsi"/>
                <w:color w:val="000000"/>
                <w:sz w:val="24"/>
                <w:szCs w:val="24"/>
                <w:lang w:eastAsia="ja-JP"/>
              </w:rPr>
            </w:pPr>
            <w:r w:rsidRPr="00D07601">
              <w:rPr>
                <w:rFonts w:eastAsia="Times New Roman" w:cstheme="minorHAnsi"/>
                <w:color w:val="000000"/>
                <w:sz w:val="24"/>
                <w:szCs w:val="24"/>
                <w:lang w:eastAsia="ja-JP"/>
              </w:rPr>
              <w:t>Defect</w:t>
            </w:r>
          </w:p>
        </w:tc>
        <w:tc>
          <w:tcPr>
            <w:tcW w:w="848" w:type="dxa"/>
            <w:tcBorders>
              <w:top w:val="nil"/>
              <w:left w:val="nil"/>
              <w:bottom w:val="nil"/>
              <w:right w:val="nil"/>
            </w:tcBorders>
            <w:shd w:val="clear" w:color="auto" w:fill="auto"/>
            <w:noWrap/>
            <w:vAlign w:val="bottom"/>
            <w:hideMark/>
          </w:tcPr>
          <w:p w:rsidR="00E13723" w:rsidRPr="00E821A8" w:rsidRDefault="00D07601" w:rsidP="00227BA2">
            <w:pPr>
              <w:shd w:val="clear" w:color="FFFFCC" w:fill="FFFFFF"/>
              <w:spacing w:before="100" w:beforeAutospacing="1" w:after="0" w:afterAutospacing="1" w:line="240" w:lineRule="auto"/>
              <w:rPr>
                <w:rFonts w:eastAsia="Times New Roman" w:cstheme="minorHAnsi"/>
                <w:color w:val="000000"/>
                <w:sz w:val="24"/>
                <w:szCs w:val="24"/>
                <w:lang w:eastAsia="ja-JP"/>
              </w:rPr>
            </w:pPr>
            <w:r w:rsidRPr="00D07601">
              <w:rPr>
                <w:rFonts w:eastAsia="Times New Roman" w:cstheme="minorHAnsi"/>
                <w:color w:val="000000"/>
                <w:sz w:val="24"/>
                <w:szCs w:val="24"/>
                <w:lang w:eastAsia="ja-JP"/>
              </w:rPr>
              <w:t>Fixed</w:t>
            </w:r>
          </w:p>
        </w:tc>
        <w:tc>
          <w:tcPr>
            <w:tcW w:w="971" w:type="dxa"/>
            <w:tcBorders>
              <w:top w:val="nil"/>
              <w:left w:val="nil"/>
              <w:bottom w:val="nil"/>
              <w:right w:val="nil"/>
            </w:tcBorders>
            <w:shd w:val="clear" w:color="auto" w:fill="auto"/>
            <w:noWrap/>
            <w:vAlign w:val="bottom"/>
            <w:hideMark/>
          </w:tcPr>
          <w:p w:rsidR="00E13723" w:rsidRPr="00E821A8" w:rsidRDefault="00D07601" w:rsidP="00227BA2">
            <w:pPr>
              <w:shd w:val="clear" w:color="FFFFCC" w:fill="FFFFFF"/>
              <w:spacing w:before="100" w:beforeAutospacing="1" w:after="0" w:afterAutospacing="1" w:line="240" w:lineRule="auto"/>
              <w:rPr>
                <w:rFonts w:eastAsia="Times New Roman" w:cstheme="minorHAnsi"/>
                <w:color w:val="000000"/>
                <w:sz w:val="24"/>
                <w:szCs w:val="24"/>
                <w:lang w:eastAsia="ja-JP"/>
              </w:rPr>
            </w:pPr>
            <w:r w:rsidRPr="00D07601">
              <w:rPr>
                <w:rFonts w:eastAsia="Times New Roman" w:cstheme="minorHAnsi"/>
                <w:color w:val="000000"/>
                <w:sz w:val="24"/>
                <w:szCs w:val="24"/>
                <w:lang w:eastAsia="ja-JP"/>
              </w:rPr>
              <w:t>Medium</w:t>
            </w:r>
          </w:p>
        </w:tc>
        <w:tc>
          <w:tcPr>
            <w:tcW w:w="1922" w:type="dxa"/>
            <w:tcBorders>
              <w:top w:val="nil"/>
              <w:left w:val="nil"/>
              <w:bottom w:val="nil"/>
              <w:right w:val="nil"/>
            </w:tcBorders>
            <w:shd w:val="clear" w:color="auto" w:fill="auto"/>
            <w:noWrap/>
            <w:vAlign w:val="bottom"/>
            <w:hideMark/>
          </w:tcPr>
          <w:p w:rsidR="00E13723" w:rsidRPr="00E821A8" w:rsidRDefault="00D07601" w:rsidP="00227BA2">
            <w:pPr>
              <w:shd w:val="clear" w:color="FFFFCC" w:fill="FFFFFF"/>
              <w:spacing w:before="100" w:beforeAutospacing="1" w:after="0" w:afterAutospacing="1" w:line="240" w:lineRule="auto"/>
              <w:rPr>
                <w:rFonts w:eastAsia="Times New Roman" w:cstheme="minorHAnsi"/>
                <w:color w:val="000000"/>
                <w:sz w:val="24"/>
                <w:szCs w:val="24"/>
                <w:lang w:eastAsia="ja-JP"/>
              </w:rPr>
            </w:pPr>
            <w:proofErr w:type="spellStart"/>
            <w:r w:rsidRPr="00D07601">
              <w:rPr>
                <w:rFonts w:eastAsia="Times New Roman" w:cstheme="minorHAnsi"/>
                <w:color w:val="000000"/>
                <w:sz w:val="24"/>
                <w:szCs w:val="24"/>
                <w:lang w:eastAsia="ja-JP"/>
              </w:rPr>
              <w:t>tocongthanhhai</w:t>
            </w:r>
            <w:proofErr w:type="spellEnd"/>
          </w:p>
        </w:tc>
        <w:tc>
          <w:tcPr>
            <w:tcW w:w="12498" w:type="dxa"/>
            <w:tcBorders>
              <w:top w:val="nil"/>
              <w:left w:val="nil"/>
              <w:bottom w:val="nil"/>
              <w:right w:val="nil"/>
            </w:tcBorders>
            <w:shd w:val="clear" w:color="auto" w:fill="auto"/>
            <w:noWrap/>
            <w:vAlign w:val="bottom"/>
            <w:hideMark/>
          </w:tcPr>
          <w:p w:rsidR="00E13723" w:rsidRPr="00E821A8" w:rsidRDefault="00D07601" w:rsidP="00227BA2">
            <w:pPr>
              <w:shd w:val="clear" w:color="FFFFCC" w:fill="FFFFFF"/>
              <w:spacing w:before="100" w:beforeAutospacing="1" w:after="0" w:afterAutospacing="1" w:line="240" w:lineRule="auto"/>
              <w:rPr>
                <w:rFonts w:eastAsia="Times New Roman" w:cstheme="minorHAnsi"/>
                <w:color w:val="000000"/>
                <w:sz w:val="24"/>
                <w:szCs w:val="24"/>
                <w:lang w:eastAsia="ja-JP"/>
              </w:rPr>
            </w:pPr>
            <w:r w:rsidRPr="00D07601">
              <w:rPr>
                <w:rFonts w:eastAsia="Times New Roman" w:cstheme="minorHAnsi"/>
                <w:color w:val="000000"/>
                <w:sz w:val="24"/>
                <w:szCs w:val="24"/>
                <w:lang w:eastAsia="ja-JP"/>
              </w:rPr>
              <w:t>[</w:t>
            </w:r>
            <w:proofErr w:type="spellStart"/>
            <w:r w:rsidRPr="00D07601">
              <w:rPr>
                <w:rFonts w:eastAsia="Times New Roman" w:cstheme="minorHAnsi"/>
                <w:color w:val="000000"/>
                <w:sz w:val="24"/>
                <w:szCs w:val="24"/>
                <w:lang w:eastAsia="ja-JP"/>
              </w:rPr>
              <w:t>ProjectEyePortlet</w:t>
            </w:r>
            <w:proofErr w:type="spellEnd"/>
            <w:r w:rsidRPr="00D07601">
              <w:rPr>
                <w:rFonts w:eastAsia="Times New Roman" w:cstheme="minorHAnsi"/>
                <w:color w:val="000000"/>
                <w:sz w:val="24"/>
                <w:szCs w:val="24"/>
                <w:lang w:eastAsia="ja-JP"/>
              </w:rPr>
              <w:t>] Unable to update project detail</w:t>
            </w:r>
          </w:p>
        </w:tc>
      </w:tr>
      <w:tr w:rsidR="00E13723" w:rsidRPr="00E821A8" w:rsidTr="00E13723">
        <w:trPr>
          <w:trHeight w:val="300"/>
        </w:trPr>
        <w:tc>
          <w:tcPr>
            <w:tcW w:w="630" w:type="dxa"/>
            <w:tcBorders>
              <w:top w:val="nil"/>
              <w:left w:val="nil"/>
              <w:bottom w:val="nil"/>
              <w:right w:val="nil"/>
            </w:tcBorders>
            <w:shd w:val="clear" w:color="auto" w:fill="auto"/>
            <w:noWrap/>
            <w:vAlign w:val="bottom"/>
            <w:hideMark/>
          </w:tcPr>
          <w:p w:rsidR="00E13723" w:rsidRPr="00E821A8" w:rsidRDefault="00D07601" w:rsidP="00227BA2">
            <w:pPr>
              <w:spacing w:after="0" w:line="240" w:lineRule="auto"/>
              <w:jc w:val="right"/>
              <w:rPr>
                <w:rFonts w:eastAsia="Times New Roman" w:cstheme="minorHAnsi"/>
                <w:color w:val="000000"/>
                <w:sz w:val="24"/>
                <w:szCs w:val="24"/>
                <w:lang w:eastAsia="ja-JP"/>
              </w:rPr>
            </w:pPr>
            <w:r w:rsidRPr="00D07601">
              <w:rPr>
                <w:rFonts w:eastAsia="Times New Roman" w:cstheme="minorHAnsi"/>
                <w:color w:val="000000"/>
                <w:sz w:val="24"/>
                <w:szCs w:val="24"/>
                <w:lang w:eastAsia="ja-JP"/>
              </w:rPr>
              <w:t>26</w:t>
            </w:r>
          </w:p>
        </w:tc>
        <w:tc>
          <w:tcPr>
            <w:tcW w:w="862" w:type="dxa"/>
            <w:tcBorders>
              <w:top w:val="nil"/>
              <w:left w:val="nil"/>
              <w:bottom w:val="nil"/>
              <w:right w:val="nil"/>
            </w:tcBorders>
            <w:shd w:val="clear" w:color="auto" w:fill="auto"/>
            <w:noWrap/>
            <w:vAlign w:val="bottom"/>
            <w:hideMark/>
          </w:tcPr>
          <w:p w:rsidR="00E13723" w:rsidRPr="00E821A8" w:rsidRDefault="00D07601" w:rsidP="00227BA2">
            <w:pPr>
              <w:shd w:val="clear" w:color="FFFFCC" w:fill="FFFFFF"/>
              <w:spacing w:before="100" w:beforeAutospacing="1" w:after="0" w:afterAutospacing="1" w:line="240" w:lineRule="auto"/>
              <w:rPr>
                <w:rFonts w:eastAsia="Times New Roman" w:cstheme="minorHAnsi"/>
                <w:color w:val="000000"/>
                <w:sz w:val="24"/>
                <w:szCs w:val="24"/>
                <w:lang w:eastAsia="ja-JP"/>
              </w:rPr>
            </w:pPr>
            <w:r w:rsidRPr="00D07601">
              <w:rPr>
                <w:rFonts w:eastAsia="Times New Roman" w:cstheme="minorHAnsi"/>
                <w:color w:val="000000"/>
                <w:sz w:val="24"/>
                <w:szCs w:val="24"/>
                <w:lang w:eastAsia="ja-JP"/>
              </w:rPr>
              <w:t>Defect</w:t>
            </w:r>
          </w:p>
        </w:tc>
        <w:tc>
          <w:tcPr>
            <w:tcW w:w="848" w:type="dxa"/>
            <w:tcBorders>
              <w:top w:val="nil"/>
              <w:left w:val="nil"/>
              <w:bottom w:val="nil"/>
              <w:right w:val="nil"/>
            </w:tcBorders>
            <w:shd w:val="clear" w:color="auto" w:fill="auto"/>
            <w:noWrap/>
            <w:vAlign w:val="bottom"/>
            <w:hideMark/>
          </w:tcPr>
          <w:p w:rsidR="00E13723" w:rsidRPr="00E821A8" w:rsidRDefault="00D07601" w:rsidP="00227BA2">
            <w:pPr>
              <w:shd w:val="clear" w:color="FFFFCC" w:fill="FFFFFF"/>
              <w:spacing w:before="100" w:beforeAutospacing="1" w:after="0" w:afterAutospacing="1" w:line="240" w:lineRule="auto"/>
              <w:rPr>
                <w:rFonts w:eastAsia="Times New Roman" w:cstheme="minorHAnsi"/>
                <w:color w:val="000000"/>
                <w:sz w:val="24"/>
                <w:szCs w:val="24"/>
                <w:lang w:eastAsia="ja-JP"/>
              </w:rPr>
            </w:pPr>
            <w:r w:rsidRPr="00D07601">
              <w:rPr>
                <w:rFonts w:eastAsia="Times New Roman" w:cstheme="minorHAnsi"/>
                <w:color w:val="000000"/>
                <w:sz w:val="24"/>
                <w:szCs w:val="24"/>
                <w:lang w:eastAsia="ja-JP"/>
              </w:rPr>
              <w:t>Fixed</w:t>
            </w:r>
          </w:p>
        </w:tc>
        <w:tc>
          <w:tcPr>
            <w:tcW w:w="971" w:type="dxa"/>
            <w:tcBorders>
              <w:top w:val="nil"/>
              <w:left w:val="nil"/>
              <w:bottom w:val="nil"/>
              <w:right w:val="nil"/>
            </w:tcBorders>
            <w:shd w:val="clear" w:color="auto" w:fill="auto"/>
            <w:noWrap/>
            <w:vAlign w:val="bottom"/>
            <w:hideMark/>
          </w:tcPr>
          <w:p w:rsidR="00E13723" w:rsidRPr="00E821A8" w:rsidRDefault="00D07601" w:rsidP="00227BA2">
            <w:pPr>
              <w:shd w:val="clear" w:color="FFFFCC" w:fill="FFFFFF"/>
              <w:spacing w:before="100" w:beforeAutospacing="1" w:after="0" w:afterAutospacing="1" w:line="240" w:lineRule="auto"/>
              <w:rPr>
                <w:rFonts w:eastAsia="Times New Roman" w:cstheme="minorHAnsi"/>
                <w:color w:val="000000"/>
                <w:sz w:val="24"/>
                <w:szCs w:val="24"/>
                <w:lang w:eastAsia="ja-JP"/>
              </w:rPr>
            </w:pPr>
            <w:r w:rsidRPr="00D07601">
              <w:rPr>
                <w:rFonts w:eastAsia="Times New Roman" w:cstheme="minorHAnsi"/>
                <w:color w:val="000000"/>
                <w:sz w:val="24"/>
                <w:szCs w:val="24"/>
                <w:lang w:eastAsia="ja-JP"/>
              </w:rPr>
              <w:t>High</w:t>
            </w:r>
          </w:p>
        </w:tc>
        <w:tc>
          <w:tcPr>
            <w:tcW w:w="1922" w:type="dxa"/>
            <w:tcBorders>
              <w:top w:val="nil"/>
              <w:left w:val="nil"/>
              <w:bottom w:val="nil"/>
              <w:right w:val="nil"/>
            </w:tcBorders>
            <w:shd w:val="clear" w:color="auto" w:fill="auto"/>
            <w:noWrap/>
            <w:vAlign w:val="bottom"/>
            <w:hideMark/>
          </w:tcPr>
          <w:p w:rsidR="00E13723" w:rsidRPr="00E821A8" w:rsidRDefault="00D07601" w:rsidP="00227BA2">
            <w:pPr>
              <w:shd w:val="clear" w:color="FFFFCC" w:fill="FFFFFF"/>
              <w:spacing w:before="100" w:beforeAutospacing="1" w:after="0" w:afterAutospacing="1" w:line="240" w:lineRule="auto"/>
              <w:rPr>
                <w:rFonts w:eastAsia="Times New Roman" w:cstheme="minorHAnsi"/>
                <w:color w:val="000000"/>
                <w:sz w:val="24"/>
                <w:szCs w:val="24"/>
                <w:lang w:eastAsia="ja-JP"/>
              </w:rPr>
            </w:pPr>
            <w:r w:rsidRPr="00D07601">
              <w:rPr>
                <w:rFonts w:eastAsia="Times New Roman" w:cstheme="minorHAnsi"/>
                <w:color w:val="000000"/>
                <w:sz w:val="24"/>
                <w:szCs w:val="24"/>
                <w:lang w:eastAsia="ja-JP"/>
              </w:rPr>
              <w:t>duynd.vn</w:t>
            </w:r>
          </w:p>
        </w:tc>
        <w:tc>
          <w:tcPr>
            <w:tcW w:w="12498" w:type="dxa"/>
            <w:tcBorders>
              <w:top w:val="nil"/>
              <w:left w:val="nil"/>
              <w:bottom w:val="nil"/>
              <w:right w:val="nil"/>
            </w:tcBorders>
            <w:shd w:val="clear" w:color="auto" w:fill="auto"/>
            <w:noWrap/>
            <w:vAlign w:val="bottom"/>
            <w:hideMark/>
          </w:tcPr>
          <w:p w:rsidR="00E13723" w:rsidRPr="00E821A8" w:rsidRDefault="00D07601" w:rsidP="00227BA2">
            <w:pPr>
              <w:shd w:val="clear" w:color="FFFFCC" w:fill="FFFFFF"/>
              <w:spacing w:before="100" w:beforeAutospacing="1" w:after="0" w:afterAutospacing="1" w:line="240" w:lineRule="auto"/>
              <w:rPr>
                <w:rFonts w:eastAsia="Times New Roman" w:cstheme="minorHAnsi"/>
                <w:color w:val="000000"/>
                <w:sz w:val="24"/>
                <w:szCs w:val="24"/>
                <w:lang w:eastAsia="ja-JP"/>
              </w:rPr>
            </w:pPr>
            <w:r w:rsidRPr="00D07601">
              <w:rPr>
                <w:rFonts w:eastAsia="Times New Roman" w:cstheme="minorHAnsi"/>
                <w:color w:val="000000"/>
                <w:sz w:val="24"/>
                <w:szCs w:val="24"/>
                <w:lang w:eastAsia="ja-JP"/>
              </w:rPr>
              <w:t>[</w:t>
            </w:r>
            <w:proofErr w:type="spellStart"/>
            <w:r w:rsidRPr="00D07601">
              <w:rPr>
                <w:rFonts w:eastAsia="Times New Roman" w:cstheme="minorHAnsi"/>
                <w:color w:val="000000"/>
                <w:sz w:val="24"/>
                <w:szCs w:val="24"/>
                <w:lang w:eastAsia="ja-JP"/>
              </w:rPr>
              <w:t>RequirementPortlet</w:t>
            </w:r>
            <w:proofErr w:type="spellEnd"/>
            <w:r w:rsidRPr="00D07601">
              <w:rPr>
                <w:rFonts w:eastAsia="Times New Roman" w:cstheme="minorHAnsi"/>
                <w:color w:val="000000"/>
                <w:sz w:val="24"/>
                <w:szCs w:val="24"/>
                <w:lang w:eastAsia="ja-JP"/>
              </w:rPr>
              <w:t>] Init screen is not right</w:t>
            </w:r>
          </w:p>
        </w:tc>
      </w:tr>
      <w:tr w:rsidR="00E13723" w:rsidRPr="00E821A8" w:rsidTr="00E13723">
        <w:trPr>
          <w:trHeight w:val="300"/>
        </w:trPr>
        <w:tc>
          <w:tcPr>
            <w:tcW w:w="630" w:type="dxa"/>
            <w:tcBorders>
              <w:top w:val="nil"/>
              <w:left w:val="nil"/>
              <w:bottom w:val="nil"/>
              <w:right w:val="nil"/>
            </w:tcBorders>
            <w:shd w:val="clear" w:color="auto" w:fill="auto"/>
            <w:noWrap/>
            <w:vAlign w:val="bottom"/>
            <w:hideMark/>
          </w:tcPr>
          <w:p w:rsidR="00E13723" w:rsidRPr="00E821A8" w:rsidRDefault="00D07601" w:rsidP="00227BA2">
            <w:pPr>
              <w:spacing w:after="0" w:line="240" w:lineRule="auto"/>
              <w:jc w:val="right"/>
              <w:rPr>
                <w:rFonts w:eastAsia="Times New Roman" w:cstheme="minorHAnsi"/>
                <w:color w:val="000000"/>
                <w:sz w:val="24"/>
                <w:szCs w:val="24"/>
                <w:lang w:eastAsia="ja-JP"/>
              </w:rPr>
            </w:pPr>
            <w:r w:rsidRPr="00D07601">
              <w:rPr>
                <w:rFonts w:eastAsia="Times New Roman" w:cstheme="minorHAnsi"/>
                <w:color w:val="000000"/>
                <w:sz w:val="24"/>
                <w:szCs w:val="24"/>
                <w:lang w:eastAsia="ja-JP"/>
              </w:rPr>
              <w:t>27</w:t>
            </w:r>
          </w:p>
        </w:tc>
        <w:tc>
          <w:tcPr>
            <w:tcW w:w="862" w:type="dxa"/>
            <w:tcBorders>
              <w:top w:val="nil"/>
              <w:left w:val="nil"/>
              <w:bottom w:val="nil"/>
              <w:right w:val="nil"/>
            </w:tcBorders>
            <w:shd w:val="clear" w:color="auto" w:fill="auto"/>
            <w:noWrap/>
            <w:vAlign w:val="bottom"/>
            <w:hideMark/>
          </w:tcPr>
          <w:p w:rsidR="00E13723" w:rsidRPr="00E821A8" w:rsidRDefault="00D07601" w:rsidP="00227BA2">
            <w:pPr>
              <w:shd w:val="clear" w:color="FFFFCC" w:fill="FFFFFF"/>
              <w:spacing w:before="100" w:beforeAutospacing="1" w:after="0" w:afterAutospacing="1" w:line="240" w:lineRule="auto"/>
              <w:rPr>
                <w:rFonts w:eastAsia="Times New Roman" w:cstheme="minorHAnsi"/>
                <w:color w:val="000000"/>
                <w:sz w:val="24"/>
                <w:szCs w:val="24"/>
                <w:lang w:eastAsia="ja-JP"/>
              </w:rPr>
            </w:pPr>
            <w:r w:rsidRPr="00D07601">
              <w:rPr>
                <w:rFonts w:eastAsia="Times New Roman" w:cstheme="minorHAnsi"/>
                <w:color w:val="000000"/>
                <w:sz w:val="24"/>
                <w:szCs w:val="24"/>
                <w:lang w:eastAsia="ja-JP"/>
              </w:rPr>
              <w:t>Defect</w:t>
            </w:r>
          </w:p>
        </w:tc>
        <w:tc>
          <w:tcPr>
            <w:tcW w:w="848" w:type="dxa"/>
            <w:tcBorders>
              <w:top w:val="nil"/>
              <w:left w:val="nil"/>
              <w:bottom w:val="nil"/>
              <w:right w:val="nil"/>
            </w:tcBorders>
            <w:shd w:val="clear" w:color="auto" w:fill="auto"/>
            <w:noWrap/>
            <w:vAlign w:val="bottom"/>
            <w:hideMark/>
          </w:tcPr>
          <w:p w:rsidR="00E13723" w:rsidRPr="00E821A8" w:rsidRDefault="00D07601" w:rsidP="00227BA2">
            <w:pPr>
              <w:shd w:val="clear" w:color="FFFFCC" w:fill="FFFFFF"/>
              <w:spacing w:before="100" w:beforeAutospacing="1" w:after="0" w:afterAutospacing="1" w:line="240" w:lineRule="auto"/>
              <w:rPr>
                <w:rFonts w:eastAsia="Times New Roman" w:cstheme="minorHAnsi"/>
                <w:color w:val="000000"/>
                <w:sz w:val="24"/>
                <w:szCs w:val="24"/>
                <w:lang w:eastAsia="ja-JP"/>
              </w:rPr>
            </w:pPr>
            <w:r w:rsidRPr="00D07601">
              <w:rPr>
                <w:rFonts w:eastAsia="Times New Roman" w:cstheme="minorHAnsi"/>
                <w:color w:val="000000"/>
                <w:sz w:val="24"/>
                <w:szCs w:val="24"/>
                <w:lang w:eastAsia="ja-JP"/>
              </w:rPr>
              <w:t>Fixed</w:t>
            </w:r>
          </w:p>
        </w:tc>
        <w:tc>
          <w:tcPr>
            <w:tcW w:w="971" w:type="dxa"/>
            <w:tcBorders>
              <w:top w:val="nil"/>
              <w:left w:val="nil"/>
              <w:bottom w:val="nil"/>
              <w:right w:val="nil"/>
            </w:tcBorders>
            <w:shd w:val="clear" w:color="auto" w:fill="auto"/>
            <w:noWrap/>
            <w:vAlign w:val="bottom"/>
            <w:hideMark/>
          </w:tcPr>
          <w:p w:rsidR="00E13723" w:rsidRPr="00E821A8" w:rsidRDefault="00D07601" w:rsidP="00227BA2">
            <w:pPr>
              <w:shd w:val="clear" w:color="FFFFCC" w:fill="FFFFFF"/>
              <w:spacing w:before="100" w:beforeAutospacing="1" w:after="0" w:afterAutospacing="1" w:line="240" w:lineRule="auto"/>
              <w:rPr>
                <w:rFonts w:eastAsia="Times New Roman" w:cstheme="minorHAnsi"/>
                <w:color w:val="000000"/>
                <w:sz w:val="24"/>
                <w:szCs w:val="24"/>
                <w:lang w:eastAsia="ja-JP"/>
              </w:rPr>
            </w:pPr>
            <w:r w:rsidRPr="00D07601">
              <w:rPr>
                <w:rFonts w:eastAsia="Times New Roman" w:cstheme="minorHAnsi"/>
                <w:color w:val="000000"/>
                <w:sz w:val="24"/>
                <w:szCs w:val="24"/>
                <w:lang w:eastAsia="ja-JP"/>
              </w:rPr>
              <w:t>Medium</w:t>
            </w:r>
          </w:p>
        </w:tc>
        <w:tc>
          <w:tcPr>
            <w:tcW w:w="1922" w:type="dxa"/>
            <w:tcBorders>
              <w:top w:val="nil"/>
              <w:left w:val="nil"/>
              <w:bottom w:val="nil"/>
              <w:right w:val="nil"/>
            </w:tcBorders>
            <w:shd w:val="clear" w:color="auto" w:fill="auto"/>
            <w:noWrap/>
            <w:vAlign w:val="bottom"/>
            <w:hideMark/>
          </w:tcPr>
          <w:p w:rsidR="00E13723" w:rsidRPr="00E821A8" w:rsidRDefault="00D07601" w:rsidP="00227BA2">
            <w:pPr>
              <w:shd w:val="clear" w:color="FFFFCC" w:fill="FFFFFF"/>
              <w:spacing w:before="100" w:beforeAutospacing="1" w:after="0" w:afterAutospacing="1" w:line="240" w:lineRule="auto"/>
              <w:rPr>
                <w:rFonts w:eastAsia="Times New Roman" w:cstheme="minorHAnsi"/>
                <w:color w:val="000000"/>
                <w:sz w:val="24"/>
                <w:szCs w:val="24"/>
                <w:lang w:eastAsia="ja-JP"/>
              </w:rPr>
            </w:pPr>
            <w:proofErr w:type="spellStart"/>
            <w:r w:rsidRPr="00D07601">
              <w:rPr>
                <w:rFonts w:eastAsia="Times New Roman" w:cstheme="minorHAnsi"/>
                <w:color w:val="000000"/>
                <w:sz w:val="24"/>
                <w:szCs w:val="24"/>
                <w:lang w:eastAsia="ja-JP"/>
              </w:rPr>
              <w:t>giang.phamnguyen</w:t>
            </w:r>
            <w:proofErr w:type="spellEnd"/>
          </w:p>
        </w:tc>
        <w:tc>
          <w:tcPr>
            <w:tcW w:w="12498" w:type="dxa"/>
            <w:tcBorders>
              <w:top w:val="nil"/>
              <w:left w:val="nil"/>
              <w:bottom w:val="nil"/>
              <w:right w:val="nil"/>
            </w:tcBorders>
            <w:shd w:val="clear" w:color="auto" w:fill="auto"/>
            <w:noWrap/>
            <w:vAlign w:val="bottom"/>
            <w:hideMark/>
          </w:tcPr>
          <w:p w:rsidR="00E13723" w:rsidRPr="00E821A8" w:rsidRDefault="00D07601" w:rsidP="00227BA2">
            <w:pPr>
              <w:shd w:val="clear" w:color="FFFFCC" w:fill="FFFFFF"/>
              <w:spacing w:before="100" w:beforeAutospacing="1" w:after="0" w:afterAutospacing="1" w:line="240" w:lineRule="auto"/>
              <w:rPr>
                <w:rFonts w:eastAsia="Times New Roman" w:cstheme="minorHAnsi"/>
                <w:color w:val="000000"/>
                <w:sz w:val="24"/>
                <w:szCs w:val="24"/>
                <w:lang w:eastAsia="ja-JP"/>
              </w:rPr>
            </w:pPr>
            <w:r w:rsidRPr="00D07601">
              <w:rPr>
                <w:rFonts w:eastAsia="Times New Roman" w:cstheme="minorHAnsi"/>
                <w:color w:val="000000"/>
                <w:sz w:val="24"/>
                <w:szCs w:val="24"/>
                <w:lang w:eastAsia="ja-JP"/>
              </w:rPr>
              <w:t xml:space="preserve">[Planner] Do not reuse table Tasks of FMS </w:t>
            </w:r>
          </w:p>
        </w:tc>
      </w:tr>
      <w:tr w:rsidR="00E13723" w:rsidRPr="00E821A8" w:rsidTr="00E13723">
        <w:trPr>
          <w:trHeight w:val="300"/>
        </w:trPr>
        <w:tc>
          <w:tcPr>
            <w:tcW w:w="630" w:type="dxa"/>
            <w:tcBorders>
              <w:top w:val="nil"/>
              <w:left w:val="nil"/>
              <w:bottom w:val="nil"/>
              <w:right w:val="nil"/>
            </w:tcBorders>
            <w:shd w:val="clear" w:color="auto" w:fill="auto"/>
            <w:noWrap/>
            <w:vAlign w:val="bottom"/>
            <w:hideMark/>
          </w:tcPr>
          <w:p w:rsidR="00E13723" w:rsidRPr="00E821A8" w:rsidRDefault="00D07601" w:rsidP="00227BA2">
            <w:pPr>
              <w:spacing w:after="0" w:line="240" w:lineRule="auto"/>
              <w:jc w:val="right"/>
              <w:rPr>
                <w:rFonts w:eastAsia="Times New Roman" w:cstheme="minorHAnsi"/>
                <w:color w:val="000000"/>
                <w:sz w:val="24"/>
                <w:szCs w:val="24"/>
                <w:lang w:eastAsia="ja-JP"/>
              </w:rPr>
            </w:pPr>
            <w:r w:rsidRPr="00D07601">
              <w:rPr>
                <w:rFonts w:eastAsia="Times New Roman" w:cstheme="minorHAnsi"/>
                <w:color w:val="000000"/>
                <w:sz w:val="24"/>
                <w:szCs w:val="24"/>
                <w:lang w:eastAsia="ja-JP"/>
              </w:rPr>
              <w:t>28</w:t>
            </w:r>
          </w:p>
        </w:tc>
        <w:tc>
          <w:tcPr>
            <w:tcW w:w="862" w:type="dxa"/>
            <w:tcBorders>
              <w:top w:val="nil"/>
              <w:left w:val="nil"/>
              <w:bottom w:val="nil"/>
              <w:right w:val="nil"/>
            </w:tcBorders>
            <w:shd w:val="clear" w:color="auto" w:fill="auto"/>
            <w:noWrap/>
            <w:vAlign w:val="bottom"/>
            <w:hideMark/>
          </w:tcPr>
          <w:p w:rsidR="00E13723" w:rsidRPr="00E821A8" w:rsidRDefault="00D07601" w:rsidP="00227BA2">
            <w:pPr>
              <w:shd w:val="clear" w:color="FFFFCC" w:fill="FFFFFF"/>
              <w:spacing w:before="100" w:beforeAutospacing="1" w:after="0" w:afterAutospacing="1" w:line="240" w:lineRule="auto"/>
              <w:rPr>
                <w:rFonts w:eastAsia="Times New Roman" w:cstheme="minorHAnsi"/>
                <w:color w:val="000000"/>
                <w:sz w:val="24"/>
                <w:szCs w:val="24"/>
                <w:lang w:eastAsia="ja-JP"/>
              </w:rPr>
            </w:pPr>
            <w:r w:rsidRPr="00D07601">
              <w:rPr>
                <w:rFonts w:eastAsia="Times New Roman" w:cstheme="minorHAnsi"/>
                <w:color w:val="000000"/>
                <w:sz w:val="24"/>
                <w:szCs w:val="24"/>
                <w:lang w:eastAsia="ja-JP"/>
              </w:rPr>
              <w:t>Defect</w:t>
            </w:r>
          </w:p>
        </w:tc>
        <w:tc>
          <w:tcPr>
            <w:tcW w:w="848" w:type="dxa"/>
            <w:tcBorders>
              <w:top w:val="nil"/>
              <w:left w:val="nil"/>
              <w:bottom w:val="nil"/>
              <w:right w:val="nil"/>
            </w:tcBorders>
            <w:shd w:val="clear" w:color="auto" w:fill="auto"/>
            <w:noWrap/>
            <w:vAlign w:val="bottom"/>
            <w:hideMark/>
          </w:tcPr>
          <w:p w:rsidR="00E13723" w:rsidRPr="00E821A8" w:rsidRDefault="00D07601" w:rsidP="00227BA2">
            <w:pPr>
              <w:shd w:val="clear" w:color="FFFFCC" w:fill="FFFFFF"/>
              <w:spacing w:before="100" w:beforeAutospacing="1" w:after="0" w:afterAutospacing="1" w:line="240" w:lineRule="auto"/>
              <w:rPr>
                <w:rFonts w:eastAsia="Times New Roman" w:cstheme="minorHAnsi"/>
                <w:color w:val="000000"/>
                <w:sz w:val="24"/>
                <w:szCs w:val="24"/>
                <w:lang w:eastAsia="ja-JP"/>
              </w:rPr>
            </w:pPr>
            <w:r w:rsidRPr="00D07601">
              <w:rPr>
                <w:rFonts w:eastAsia="Times New Roman" w:cstheme="minorHAnsi"/>
                <w:color w:val="000000"/>
                <w:sz w:val="24"/>
                <w:szCs w:val="24"/>
                <w:lang w:eastAsia="ja-JP"/>
              </w:rPr>
              <w:t>New</w:t>
            </w:r>
          </w:p>
        </w:tc>
        <w:tc>
          <w:tcPr>
            <w:tcW w:w="971" w:type="dxa"/>
            <w:tcBorders>
              <w:top w:val="nil"/>
              <w:left w:val="nil"/>
              <w:bottom w:val="nil"/>
              <w:right w:val="nil"/>
            </w:tcBorders>
            <w:shd w:val="clear" w:color="auto" w:fill="auto"/>
            <w:noWrap/>
            <w:vAlign w:val="bottom"/>
            <w:hideMark/>
          </w:tcPr>
          <w:p w:rsidR="00E13723" w:rsidRPr="00E821A8" w:rsidRDefault="00D07601" w:rsidP="00227BA2">
            <w:pPr>
              <w:shd w:val="clear" w:color="FFFFCC" w:fill="FFFFFF"/>
              <w:spacing w:before="100" w:beforeAutospacing="1" w:after="0" w:afterAutospacing="1" w:line="240" w:lineRule="auto"/>
              <w:rPr>
                <w:rFonts w:eastAsia="Times New Roman" w:cstheme="minorHAnsi"/>
                <w:color w:val="000000"/>
                <w:sz w:val="24"/>
                <w:szCs w:val="24"/>
                <w:lang w:eastAsia="ja-JP"/>
              </w:rPr>
            </w:pPr>
            <w:r w:rsidRPr="00D07601">
              <w:rPr>
                <w:rFonts w:eastAsia="Times New Roman" w:cstheme="minorHAnsi"/>
                <w:color w:val="000000"/>
                <w:sz w:val="24"/>
                <w:szCs w:val="24"/>
                <w:lang w:eastAsia="ja-JP"/>
              </w:rPr>
              <w:t>Medium</w:t>
            </w:r>
          </w:p>
        </w:tc>
        <w:tc>
          <w:tcPr>
            <w:tcW w:w="1922" w:type="dxa"/>
            <w:tcBorders>
              <w:top w:val="nil"/>
              <w:left w:val="nil"/>
              <w:bottom w:val="nil"/>
              <w:right w:val="nil"/>
            </w:tcBorders>
            <w:shd w:val="clear" w:color="auto" w:fill="auto"/>
            <w:noWrap/>
            <w:vAlign w:val="bottom"/>
            <w:hideMark/>
          </w:tcPr>
          <w:p w:rsidR="00E13723" w:rsidRPr="00E821A8" w:rsidRDefault="00D07601" w:rsidP="00227BA2">
            <w:pPr>
              <w:shd w:val="clear" w:color="FFFFCC" w:fill="FFFFFF"/>
              <w:spacing w:before="100" w:beforeAutospacing="1" w:after="0" w:afterAutospacing="1" w:line="240" w:lineRule="auto"/>
              <w:rPr>
                <w:rFonts w:eastAsia="Times New Roman" w:cstheme="minorHAnsi"/>
                <w:color w:val="000000"/>
                <w:sz w:val="24"/>
                <w:szCs w:val="24"/>
                <w:lang w:eastAsia="ja-JP"/>
              </w:rPr>
            </w:pPr>
            <w:proofErr w:type="spellStart"/>
            <w:r w:rsidRPr="00D07601">
              <w:rPr>
                <w:rFonts w:eastAsia="Times New Roman" w:cstheme="minorHAnsi"/>
                <w:color w:val="000000"/>
                <w:sz w:val="24"/>
                <w:szCs w:val="24"/>
                <w:lang w:eastAsia="ja-JP"/>
              </w:rPr>
              <w:t>giang.phamnguyen</w:t>
            </w:r>
            <w:proofErr w:type="spellEnd"/>
          </w:p>
        </w:tc>
        <w:tc>
          <w:tcPr>
            <w:tcW w:w="12498" w:type="dxa"/>
            <w:tcBorders>
              <w:top w:val="nil"/>
              <w:left w:val="nil"/>
              <w:bottom w:val="nil"/>
              <w:right w:val="nil"/>
            </w:tcBorders>
            <w:shd w:val="clear" w:color="auto" w:fill="auto"/>
            <w:noWrap/>
            <w:vAlign w:val="bottom"/>
            <w:hideMark/>
          </w:tcPr>
          <w:p w:rsidR="00E13723" w:rsidRPr="00E821A8" w:rsidRDefault="00D07601" w:rsidP="00227BA2">
            <w:pPr>
              <w:shd w:val="clear" w:color="FFFFCC" w:fill="FFFFFF"/>
              <w:spacing w:before="100" w:beforeAutospacing="1" w:after="0" w:afterAutospacing="1" w:line="240" w:lineRule="auto"/>
              <w:rPr>
                <w:rFonts w:eastAsia="Times New Roman" w:cstheme="minorHAnsi"/>
                <w:color w:val="000000"/>
                <w:sz w:val="24"/>
                <w:szCs w:val="24"/>
                <w:lang w:eastAsia="ja-JP"/>
              </w:rPr>
            </w:pPr>
            <w:r w:rsidRPr="00D07601">
              <w:rPr>
                <w:rFonts w:eastAsia="Times New Roman" w:cstheme="minorHAnsi"/>
                <w:color w:val="000000"/>
                <w:sz w:val="24"/>
                <w:szCs w:val="24"/>
                <w:lang w:eastAsia="ja-JP"/>
              </w:rPr>
              <w:t xml:space="preserve">[Planner] Do not use </w:t>
            </w:r>
            <w:proofErr w:type="spellStart"/>
            <w:r w:rsidRPr="00D07601">
              <w:rPr>
                <w:rFonts w:eastAsia="Times New Roman" w:cstheme="minorHAnsi"/>
                <w:color w:val="000000"/>
                <w:sz w:val="24"/>
                <w:szCs w:val="24"/>
                <w:lang w:eastAsia="ja-JP"/>
              </w:rPr>
              <w:t>DaoCommon</w:t>
            </w:r>
            <w:proofErr w:type="spellEnd"/>
          </w:p>
        </w:tc>
      </w:tr>
      <w:tr w:rsidR="00E13723" w:rsidRPr="00E821A8" w:rsidTr="00E13723">
        <w:trPr>
          <w:trHeight w:val="300"/>
        </w:trPr>
        <w:tc>
          <w:tcPr>
            <w:tcW w:w="630" w:type="dxa"/>
            <w:tcBorders>
              <w:top w:val="nil"/>
              <w:left w:val="nil"/>
              <w:bottom w:val="nil"/>
              <w:right w:val="nil"/>
            </w:tcBorders>
            <w:shd w:val="clear" w:color="auto" w:fill="auto"/>
            <w:noWrap/>
            <w:vAlign w:val="bottom"/>
            <w:hideMark/>
          </w:tcPr>
          <w:p w:rsidR="00E13723" w:rsidRPr="00E821A8" w:rsidRDefault="00D07601" w:rsidP="00227BA2">
            <w:pPr>
              <w:spacing w:after="0" w:line="240" w:lineRule="auto"/>
              <w:jc w:val="right"/>
              <w:rPr>
                <w:rFonts w:eastAsia="Times New Roman" w:cstheme="minorHAnsi"/>
                <w:color w:val="000000"/>
                <w:sz w:val="24"/>
                <w:szCs w:val="24"/>
                <w:lang w:eastAsia="ja-JP"/>
              </w:rPr>
            </w:pPr>
            <w:r w:rsidRPr="00D07601">
              <w:rPr>
                <w:rFonts w:eastAsia="Times New Roman" w:cstheme="minorHAnsi"/>
                <w:color w:val="000000"/>
                <w:sz w:val="24"/>
                <w:szCs w:val="24"/>
                <w:lang w:eastAsia="ja-JP"/>
              </w:rPr>
              <w:t>29</w:t>
            </w:r>
          </w:p>
        </w:tc>
        <w:tc>
          <w:tcPr>
            <w:tcW w:w="862" w:type="dxa"/>
            <w:tcBorders>
              <w:top w:val="nil"/>
              <w:left w:val="nil"/>
              <w:bottom w:val="nil"/>
              <w:right w:val="nil"/>
            </w:tcBorders>
            <w:shd w:val="clear" w:color="auto" w:fill="auto"/>
            <w:noWrap/>
            <w:vAlign w:val="bottom"/>
            <w:hideMark/>
          </w:tcPr>
          <w:p w:rsidR="00E13723" w:rsidRPr="00E821A8" w:rsidRDefault="00D07601" w:rsidP="00227BA2">
            <w:pPr>
              <w:shd w:val="clear" w:color="FFFFCC" w:fill="FFFFFF"/>
              <w:spacing w:before="100" w:beforeAutospacing="1" w:after="0" w:afterAutospacing="1" w:line="240" w:lineRule="auto"/>
              <w:rPr>
                <w:rFonts w:eastAsia="Times New Roman" w:cstheme="minorHAnsi"/>
                <w:color w:val="000000"/>
                <w:sz w:val="24"/>
                <w:szCs w:val="24"/>
                <w:lang w:eastAsia="ja-JP"/>
              </w:rPr>
            </w:pPr>
            <w:r w:rsidRPr="00D07601">
              <w:rPr>
                <w:rFonts w:eastAsia="Times New Roman" w:cstheme="minorHAnsi"/>
                <w:color w:val="000000"/>
                <w:sz w:val="24"/>
                <w:szCs w:val="24"/>
                <w:lang w:eastAsia="ja-JP"/>
              </w:rPr>
              <w:t>Defect</w:t>
            </w:r>
          </w:p>
        </w:tc>
        <w:tc>
          <w:tcPr>
            <w:tcW w:w="848" w:type="dxa"/>
            <w:tcBorders>
              <w:top w:val="nil"/>
              <w:left w:val="nil"/>
              <w:bottom w:val="nil"/>
              <w:right w:val="nil"/>
            </w:tcBorders>
            <w:shd w:val="clear" w:color="auto" w:fill="auto"/>
            <w:noWrap/>
            <w:vAlign w:val="bottom"/>
            <w:hideMark/>
          </w:tcPr>
          <w:p w:rsidR="00E13723" w:rsidRPr="00E821A8" w:rsidRDefault="00D07601" w:rsidP="00227BA2">
            <w:pPr>
              <w:shd w:val="clear" w:color="FFFFCC" w:fill="FFFFFF"/>
              <w:spacing w:before="100" w:beforeAutospacing="1" w:after="0" w:afterAutospacing="1" w:line="240" w:lineRule="auto"/>
              <w:rPr>
                <w:rFonts w:eastAsia="Times New Roman" w:cstheme="minorHAnsi"/>
                <w:color w:val="000000"/>
                <w:sz w:val="24"/>
                <w:szCs w:val="24"/>
                <w:lang w:eastAsia="ja-JP"/>
              </w:rPr>
            </w:pPr>
            <w:r w:rsidRPr="00D07601">
              <w:rPr>
                <w:rFonts w:eastAsia="Times New Roman" w:cstheme="minorHAnsi"/>
                <w:color w:val="000000"/>
                <w:sz w:val="24"/>
                <w:szCs w:val="24"/>
                <w:lang w:eastAsia="ja-JP"/>
              </w:rPr>
              <w:t>Fixed</w:t>
            </w:r>
          </w:p>
        </w:tc>
        <w:tc>
          <w:tcPr>
            <w:tcW w:w="971" w:type="dxa"/>
            <w:tcBorders>
              <w:top w:val="nil"/>
              <w:left w:val="nil"/>
              <w:bottom w:val="nil"/>
              <w:right w:val="nil"/>
            </w:tcBorders>
            <w:shd w:val="clear" w:color="auto" w:fill="auto"/>
            <w:noWrap/>
            <w:vAlign w:val="bottom"/>
            <w:hideMark/>
          </w:tcPr>
          <w:p w:rsidR="00E13723" w:rsidRPr="00E821A8" w:rsidRDefault="00D07601" w:rsidP="00227BA2">
            <w:pPr>
              <w:shd w:val="clear" w:color="FFFFCC" w:fill="FFFFFF"/>
              <w:spacing w:before="100" w:beforeAutospacing="1" w:after="0" w:afterAutospacing="1" w:line="240" w:lineRule="auto"/>
              <w:rPr>
                <w:rFonts w:eastAsia="Times New Roman" w:cstheme="minorHAnsi"/>
                <w:color w:val="000000"/>
                <w:sz w:val="24"/>
                <w:szCs w:val="24"/>
                <w:lang w:eastAsia="ja-JP"/>
              </w:rPr>
            </w:pPr>
            <w:r w:rsidRPr="00D07601">
              <w:rPr>
                <w:rFonts w:eastAsia="Times New Roman" w:cstheme="minorHAnsi"/>
                <w:color w:val="000000"/>
                <w:sz w:val="24"/>
                <w:szCs w:val="24"/>
                <w:lang w:eastAsia="ja-JP"/>
              </w:rPr>
              <w:t>Medium</w:t>
            </w:r>
          </w:p>
        </w:tc>
        <w:tc>
          <w:tcPr>
            <w:tcW w:w="1922" w:type="dxa"/>
            <w:tcBorders>
              <w:top w:val="nil"/>
              <w:left w:val="nil"/>
              <w:bottom w:val="nil"/>
              <w:right w:val="nil"/>
            </w:tcBorders>
            <w:shd w:val="clear" w:color="auto" w:fill="auto"/>
            <w:noWrap/>
            <w:vAlign w:val="bottom"/>
            <w:hideMark/>
          </w:tcPr>
          <w:p w:rsidR="00E13723" w:rsidRPr="00E821A8" w:rsidRDefault="00D07601" w:rsidP="00227BA2">
            <w:pPr>
              <w:shd w:val="clear" w:color="FFFFCC" w:fill="FFFFFF"/>
              <w:spacing w:before="100" w:beforeAutospacing="1" w:after="0" w:afterAutospacing="1" w:line="240" w:lineRule="auto"/>
              <w:rPr>
                <w:rFonts w:eastAsia="Times New Roman" w:cstheme="minorHAnsi"/>
                <w:color w:val="000000"/>
                <w:sz w:val="24"/>
                <w:szCs w:val="24"/>
                <w:lang w:eastAsia="ja-JP"/>
              </w:rPr>
            </w:pPr>
            <w:proofErr w:type="spellStart"/>
            <w:r w:rsidRPr="00D07601">
              <w:rPr>
                <w:rFonts w:eastAsia="Times New Roman" w:cstheme="minorHAnsi"/>
                <w:color w:val="000000"/>
                <w:sz w:val="24"/>
                <w:szCs w:val="24"/>
                <w:lang w:eastAsia="ja-JP"/>
              </w:rPr>
              <w:t>tocongthanhhai</w:t>
            </w:r>
            <w:proofErr w:type="spellEnd"/>
          </w:p>
        </w:tc>
        <w:tc>
          <w:tcPr>
            <w:tcW w:w="12498" w:type="dxa"/>
            <w:tcBorders>
              <w:top w:val="nil"/>
              <w:left w:val="nil"/>
              <w:bottom w:val="nil"/>
              <w:right w:val="nil"/>
            </w:tcBorders>
            <w:shd w:val="clear" w:color="auto" w:fill="auto"/>
            <w:noWrap/>
            <w:vAlign w:val="bottom"/>
            <w:hideMark/>
          </w:tcPr>
          <w:p w:rsidR="00E13723" w:rsidRPr="00E821A8" w:rsidRDefault="00D07601" w:rsidP="00227BA2">
            <w:pPr>
              <w:shd w:val="clear" w:color="FFFFCC" w:fill="FFFFFF"/>
              <w:spacing w:before="100" w:beforeAutospacing="1" w:after="0" w:afterAutospacing="1" w:line="240" w:lineRule="auto"/>
              <w:rPr>
                <w:rFonts w:eastAsia="Times New Roman" w:cstheme="minorHAnsi"/>
                <w:color w:val="000000"/>
                <w:sz w:val="24"/>
                <w:szCs w:val="24"/>
                <w:lang w:eastAsia="ja-JP"/>
              </w:rPr>
            </w:pPr>
            <w:r w:rsidRPr="00D07601">
              <w:rPr>
                <w:rFonts w:eastAsia="Times New Roman" w:cstheme="minorHAnsi"/>
                <w:color w:val="000000"/>
                <w:sz w:val="24"/>
                <w:szCs w:val="24"/>
                <w:lang w:eastAsia="ja-JP"/>
              </w:rPr>
              <w:t xml:space="preserve"> [</w:t>
            </w:r>
            <w:proofErr w:type="spellStart"/>
            <w:r w:rsidRPr="00D07601">
              <w:rPr>
                <w:rFonts w:eastAsia="Times New Roman" w:cstheme="minorHAnsi"/>
                <w:color w:val="000000"/>
                <w:sz w:val="24"/>
                <w:szCs w:val="24"/>
                <w:lang w:eastAsia="ja-JP"/>
              </w:rPr>
              <w:t>ProjectEyePortlet</w:t>
            </w:r>
            <w:proofErr w:type="spellEnd"/>
            <w:r w:rsidRPr="00D07601">
              <w:rPr>
                <w:rFonts w:eastAsia="Times New Roman" w:cstheme="minorHAnsi"/>
                <w:color w:val="000000"/>
                <w:sz w:val="24"/>
                <w:szCs w:val="24"/>
                <w:lang w:eastAsia="ja-JP"/>
              </w:rPr>
              <w:t>] Initial data for screen "Create project" is not good</w:t>
            </w:r>
          </w:p>
        </w:tc>
      </w:tr>
      <w:tr w:rsidR="00E13723" w:rsidRPr="00E821A8" w:rsidTr="00E13723">
        <w:trPr>
          <w:trHeight w:val="300"/>
        </w:trPr>
        <w:tc>
          <w:tcPr>
            <w:tcW w:w="630" w:type="dxa"/>
            <w:tcBorders>
              <w:top w:val="nil"/>
              <w:left w:val="nil"/>
              <w:bottom w:val="nil"/>
              <w:right w:val="nil"/>
            </w:tcBorders>
            <w:shd w:val="clear" w:color="auto" w:fill="auto"/>
            <w:noWrap/>
            <w:vAlign w:val="bottom"/>
            <w:hideMark/>
          </w:tcPr>
          <w:p w:rsidR="00E13723" w:rsidRPr="00E821A8" w:rsidRDefault="00D07601" w:rsidP="00227BA2">
            <w:pPr>
              <w:spacing w:after="0" w:line="240" w:lineRule="auto"/>
              <w:jc w:val="right"/>
              <w:rPr>
                <w:rFonts w:eastAsia="Times New Roman" w:cstheme="minorHAnsi"/>
                <w:color w:val="000000"/>
                <w:sz w:val="24"/>
                <w:szCs w:val="24"/>
                <w:lang w:eastAsia="ja-JP"/>
              </w:rPr>
            </w:pPr>
            <w:r w:rsidRPr="00D07601">
              <w:rPr>
                <w:rFonts w:eastAsia="Times New Roman" w:cstheme="minorHAnsi"/>
                <w:color w:val="000000"/>
                <w:sz w:val="24"/>
                <w:szCs w:val="24"/>
                <w:lang w:eastAsia="ja-JP"/>
              </w:rPr>
              <w:t>30</w:t>
            </w:r>
          </w:p>
        </w:tc>
        <w:tc>
          <w:tcPr>
            <w:tcW w:w="862" w:type="dxa"/>
            <w:tcBorders>
              <w:top w:val="nil"/>
              <w:left w:val="nil"/>
              <w:bottom w:val="nil"/>
              <w:right w:val="nil"/>
            </w:tcBorders>
            <w:shd w:val="clear" w:color="auto" w:fill="auto"/>
            <w:noWrap/>
            <w:vAlign w:val="bottom"/>
            <w:hideMark/>
          </w:tcPr>
          <w:p w:rsidR="00E13723" w:rsidRPr="00E821A8" w:rsidRDefault="00D07601" w:rsidP="00227BA2">
            <w:pPr>
              <w:shd w:val="clear" w:color="FFFFCC" w:fill="FFFFFF"/>
              <w:spacing w:before="100" w:beforeAutospacing="1" w:after="0" w:afterAutospacing="1" w:line="240" w:lineRule="auto"/>
              <w:rPr>
                <w:rFonts w:eastAsia="Times New Roman" w:cstheme="minorHAnsi"/>
                <w:color w:val="000000"/>
                <w:sz w:val="24"/>
                <w:szCs w:val="24"/>
                <w:lang w:eastAsia="ja-JP"/>
              </w:rPr>
            </w:pPr>
            <w:r w:rsidRPr="00D07601">
              <w:rPr>
                <w:rFonts w:eastAsia="Times New Roman" w:cstheme="minorHAnsi"/>
                <w:color w:val="000000"/>
                <w:sz w:val="24"/>
                <w:szCs w:val="24"/>
                <w:lang w:eastAsia="ja-JP"/>
              </w:rPr>
              <w:t>Defect</w:t>
            </w:r>
          </w:p>
        </w:tc>
        <w:tc>
          <w:tcPr>
            <w:tcW w:w="848" w:type="dxa"/>
            <w:tcBorders>
              <w:top w:val="nil"/>
              <w:left w:val="nil"/>
              <w:bottom w:val="nil"/>
              <w:right w:val="nil"/>
            </w:tcBorders>
            <w:shd w:val="clear" w:color="auto" w:fill="auto"/>
            <w:noWrap/>
            <w:vAlign w:val="bottom"/>
            <w:hideMark/>
          </w:tcPr>
          <w:p w:rsidR="00E13723" w:rsidRPr="00E821A8" w:rsidRDefault="00D07601" w:rsidP="00227BA2">
            <w:pPr>
              <w:shd w:val="clear" w:color="FFFFCC" w:fill="FFFFFF"/>
              <w:spacing w:before="100" w:beforeAutospacing="1" w:after="0" w:afterAutospacing="1" w:line="240" w:lineRule="auto"/>
              <w:rPr>
                <w:rFonts w:eastAsia="Times New Roman" w:cstheme="minorHAnsi"/>
                <w:color w:val="000000"/>
                <w:sz w:val="24"/>
                <w:szCs w:val="24"/>
                <w:lang w:eastAsia="ja-JP"/>
              </w:rPr>
            </w:pPr>
            <w:r w:rsidRPr="00D07601">
              <w:rPr>
                <w:rFonts w:eastAsia="Times New Roman" w:cstheme="minorHAnsi"/>
                <w:color w:val="000000"/>
                <w:sz w:val="24"/>
                <w:szCs w:val="24"/>
                <w:lang w:eastAsia="ja-JP"/>
              </w:rPr>
              <w:t>Fixed</w:t>
            </w:r>
          </w:p>
        </w:tc>
        <w:tc>
          <w:tcPr>
            <w:tcW w:w="971" w:type="dxa"/>
            <w:tcBorders>
              <w:top w:val="nil"/>
              <w:left w:val="nil"/>
              <w:bottom w:val="nil"/>
              <w:right w:val="nil"/>
            </w:tcBorders>
            <w:shd w:val="clear" w:color="auto" w:fill="auto"/>
            <w:noWrap/>
            <w:vAlign w:val="bottom"/>
            <w:hideMark/>
          </w:tcPr>
          <w:p w:rsidR="00E13723" w:rsidRPr="00E821A8" w:rsidRDefault="00D07601" w:rsidP="00227BA2">
            <w:pPr>
              <w:shd w:val="clear" w:color="FFFFCC" w:fill="FFFFFF"/>
              <w:spacing w:before="100" w:beforeAutospacing="1" w:after="0" w:afterAutospacing="1" w:line="240" w:lineRule="auto"/>
              <w:rPr>
                <w:rFonts w:eastAsia="Times New Roman" w:cstheme="minorHAnsi"/>
                <w:color w:val="000000"/>
                <w:sz w:val="24"/>
                <w:szCs w:val="24"/>
                <w:lang w:eastAsia="ja-JP"/>
              </w:rPr>
            </w:pPr>
            <w:r w:rsidRPr="00D07601">
              <w:rPr>
                <w:rFonts w:eastAsia="Times New Roman" w:cstheme="minorHAnsi"/>
                <w:color w:val="000000"/>
                <w:sz w:val="24"/>
                <w:szCs w:val="24"/>
                <w:lang w:eastAsia="ja-JP"/>
              </w:rPr>
              <w:t>Medium</w:t>
            </w:r>
          </w:p>
        </w:tc>
        <w:tc>
          <w:tcPr>
            <w:tcW w:w="1922" w:type="dxa"/>
            <w:tcBorders>
              <w:top w:val="nil"/>
              <w:left w:val="nil"/>
              <w:bottom w:val="nil"/>
              <w:right w:val="nil"/>
            </w:tcBorders>
            <w:shd w:val="clear" w:color="auto" w:fill="auto"/>
            <w:noWrap/>
            <w:vAlign w:val="bottom"/>
            <w:hideMark/>
          </w:tcPr>
          <w:p w:rsidR="00E13723" w:rsidRPr="00E821A8" w:rsidRDefault="00D07601" w:rsidP="00227BA2">
            <w:pPr>
              <w:shd w:val="clear" w:color="FFFFCC" w:fill="FFFFFF"/>
              <w:spacing w:before="100" w:beforeAutospacing="1" w:after="0" w:afterAutospacing="1" w:line="240" w:lineRule="auto"/>
              <w:rPr>
                <w:rFonts w:eastAsia="Times New Roman" w:cstheme="minorHAnsi"/>
                <w:color w:val="000000"/>
                <w:sz w:val="24"/>
                <w:szCs w:val="24"/>
                <w:lang w:eastAsia="ja-JP"/>
              </w:rPr>
            </w:pPr>
            <w:r w:rsidRPr="00D07601">
              <w:rPr>
                <w:rFonts w:eastAsia="Times New Roman" w:cstheme="minorHAnsi"/>
                <w:color w:val="000000"/>
                <w:sz w:val="24"/>
                <w:szCs w:val="24"/>
                <w:lang w:eastAsia="ja-JP"/>
              </w:rPr>
              <w:t>duynd.vn</w:t>
            </w:r>
          </w:p>
        </w:tc>
        <w:tc>
          <w:tcPr>
            <w:tcW w:w="12498" w:type="dxa"/>
            <w:tcBorders>
              <w:top w:val="nil"/>
              <w:left w:val="nil"/>
              <w:bottom w:val="nil"/>
              <w:right w:val="nil"/>
            </w:tcBorders>
            <w:shd w:val="clear" w:color="auto" w:fill="auto"/>
            <w:noWrap/>
            <w:vAlign w:val="bottom"/>
            <w:hideMark/>
          </w:tcPr>
          <w:p w:rsidR="00E13723" w:rsidRPr="00E821A8" w:rsidRDefault="00D07601" w:rsidP="00227BA2">
            <w:pPr>
              <w:shd w:val="clear" w:color="FFFFCC" w:fill="FFFFFF"/>
              <w:spacing w:before="100" w:beforeAutospacing="1" w:after="0" w:afterAutospacing="1" w:line="240" w:lineRule="auto"/>
              <w:rPr>
                <w:rFonts w:eastAsia="Times New Roman" w:cstheme="minorHAnsi"/>
                <w:color w:val="000000"/>
                <w:sz w:val="24"/>
                <w:szCs w:val="24"/>
                <w:lang w:eastAsia="ja-JP"/>
              </w:rPr>
            </w:pPr>
            <w:r w:rsidRPr="00D07601">
              <w:rPr>
                <w:rFonts w:eastAsia="Times New Roman" w:cstheme="minorHAnsi"/>
                <w:color w:val="000000"/>
                <w:sz w:val="24"/>
                <w:szCs w:val="24"/>
                <w:lang w:eastAsia="ja-JP"/>
              </w:rPr>
              <w:t>[</w:t>
            </w:r>
            <w:proofErr w:type="spellStart"/>
            <w:r w:rsidRPr="00D07601">
              <w:rPr>
                <w:rFonts w:eastAsia="Times New Roman" w:cstheme="minorHAnsi"/>
                <w:color w:val="000000"/>
                <w:sz w:val="24"/>
                <w:szCs w:val="24"/>
                <w:lang w:eastAsia="ja-JP"/>
              </w:rPr>
              <w:t>RequirementPortlet</w:t>
            </w:r>
            <w:proofErr w:type="spellEnd"/>
            <w:r w:rsidRPr="00D07601">
              <w:rPr>
                <w:rFonts w:eastAsia="Times New Roman" w:cstheme="minorHAnsi"/>
                <w:color w:val="000000"/>
                <w:sz w:val="24"/>
                <w:szCs w:val="24"/>
                <w:lang w:eastAsia="ja-JP"/>
              </w:rPr>
              <w:t>] Java build path of project is configured not well</w:t>
            </w:r>
          </w:p>
        </w:tc>
      </w:tr>
      <w:tr w:rsidR="00E13723" w:rsidRPr="00E821A8" w:rsidTr="00E13723">
        <w:trPr>
          <w:trHeight w:val="300"/>
        </w:trPr>
        <w:tc>
          <w:tcPr>
            <w:tcW w:w="630" w:type="dxa"/>
            <w:tcBorders>
              <w:top w:val="nil"/>
              <w:left w:val="nil"/>
              <w:bottom w:val="nil"/>
              <w:right w:val="nil"/>
            </w:tcBorders>
            <w:shd w:val="clear" w:color="auto" w:fill="auto"/>
            <w:noWrap/>
            <w:vAlign w:val="bottom"/>
            <w:hideMark/>
          </w:tcPr>
          <w:p w:rsidR="00E13723" w:rsidRPr="00E821A8" w:rsidRDefault="00D07601" w:rsidP="00227BA2">
            <w:pPr>
              <w:spacing w:after="0" w:line="240" w:lineRule="auto"/>
              <w:jc w:val="right"/>
              <w:rPr>
                <w:rFonts w:eastAsia="Times New Roman" w:cstheme="minorHAnsi"/>
                <w:color w:val="000000"/>
                <w:sz w:val="24"/>
                <w:szCs w:val="24"/>
                <w:lang w:eastAsia="ja-JP"/>
              </w:rPr>
            </w:pPr>
            <w:r w:rsidRPr="00D07601">
              <w:rPr>
                <w:rFonts w:eastAsia="Times New Roman" w:cstheme="minorHAnsi"/>
                <w:color w:val="000000"/>
                <w:sz w:val="24"/>
                <w:szCs w:val="24"/>
                <w:lang w:eastAsia="ja-JP"/>
              </w:rPr>
              <w:lastRenderedPageBreak/>
              <w:t>31</w:t>
            </w:r>
          </w:p>
        </w:tc>
        <w:tc>
          <w:tcPr>
            <w:tcW w:w="862" w:type="dxa"/>
            <w:tcBorders>
              <w:top w:val="nil"/>
              <w:left w:val="nil"/>
              <w:bottom w:val="nil"/>
              <w:right w:val="nil"/>
            </w:tcBorders>
            <w:shd w:val="clear" w:color="auto" w:fill="auto"/>
            <w:noWrap/>
            <w:vAlign w:val="bottom"/>
            <w:hideMark/>
          </w:tcPr>
          <w:p w:rsidR="00E13723" w:rsidRPr="00E821A8" w:rsidRDefault="00D07601" w:rsidP="00227BA2">
            <w:pPr>
              <w:shd w:val="clear" w:color="FFFFCC" w:fill="FFFFFF"/>
              <w:spacing w:before="100" w:beforeAutospacing="1" w:after="0" w:afterAutospacing="1" w:line="240" w:lineRule="auto"/>
              <w:rPr>
                <w:rFonts w:eastAsia="Times New Roman" w:cstheme="minorHAnsi"/>
                <w:color w:val="000000"/>
                <w:sz w:val="24"/>
                <w:szCs w:val="24"/>
                <w:lang w:eastAsia="ja-JP"/>
              </w:rPr>
            </w:pPr>
            <w:r w:rsidRPr="00D07601">
              <w:rPr>
                <w:rFonts w:eastAsia="Times New Roman" w:cstheme="minorHAnsi"/>
                <w:color w:val="000000"/>
                <w:sz w:val="24"/>
                <w:szCs w:val="24"/>
                <w:lang w:eastAsia="ja-JP"/>
              </w:rPr>
              <w:t>Defect</w:t>
            </w:r>
          </w:p>
        </w:tc>
        <w:tc>
          <w:tcPr>
            <w:tcW w:w="848" w:type="dxa"/>
            <w:tcBorders>
              <w:top w:val="nil"/>
              <w:left w:val="nil"/>
              <w:bottom w:val="nil"/>
              <w:right w:val="nil"/>
            </w:tcBorders>
            <w:shd w:val="clear" w:color="auto" w:fill="auto"/>
            <w:noWrap/>
            <w:vAlign w:val="bottom"/>
            <w:hideMark/>
          </w:tcPr>
          <w:p w:rsidR="00E13723" w:rsidRPr="00E821A8" w:rsidRDefault="00D07601" w:rsidP="00227BA2">
            <w:pPr>
              <w:shd w:val="clear" w:color="FFFFCC" w:fill="FFFFFF"/>
              <w:spacing w:before="100" w:beforeAutospacing="1" w:after="0" w:afterAutospacing="1" w:line="240" w:lineRule="auto"/>
              <w:rPr>
                <w:rFonts w:eastAsia="Times New Roman" w:cstheme="minorHAnsi"/>
                <w:color w:val="000000"/>
                <w:sz w:val="24"/>
                <w:szCs w:val="24"/>
                <w:lang w:eastAsia="ja-JP"/>
              </w:rPr>
            </w:pPr>
            <w:r w:rsidRPr="00D07601">
              <w:rPr>
                <w:rFonts w:eastAsia="Times New Roman" w:cstheme="minorHAnsi"/>
                <w:color w:val="000000"/>
                <w:sz w:val="24"/>
                <w:szCs w:val="24"/>
                <w:lang w:eastAsia="ja-JP"/>
              </w:rPr>
              <w:t>Fixed</w:t>
            </w:r>
          </w:p>
        </w:tc>
        <w:tc>
          <w:tcPr>
            <w:tcW w:w="971" w:type="dxa"/>
            <w:tcBorders>
              <w:top w:val="nil"/>
              <w:left w:val="nil"/>
              <w:bottom w:val="nil"/>
              <w:right w:val="nil"/>
            </w:tcBorders>
            <w:shd w:val="clear" w:color="auto" w:fill="auto"/>
            <w:noWrap/>
            <w:vAlign w:val="bottom"/>
            <w:hideMark/>
          </w:tcPr>
          <w:p w:rsidR="00E13723" w:rsidRPr="00E821A8" w:rsidRDefault="00D07601" w:rsidP="00227BA2">
            <w:pPr>
              <w:shd w:val="clear" w:color="FFFFCC" w:fill="FFFFFF"/>
              <w:spacing w:before="100" w:beforeAutospacing="1" w:after="0" w:afterAutospacing="1" w:line="240" w:lineRule="auto"/>
              <w:rPr>
                <w:rFonts w:eastAsia="Times New Roman" w:cstheme="minorHAnsi"/>
                <w:color w:val="000000"/>
                <w:sz w:val="24"/>
                <w:szCs w:val="24"/>
                <w:lang w:eastAsia="ja-JP"/>
              </w:rPr>
            </w:pPr>
            <w:r w:rsidRPr="00D07601">
              <w:rPr>
                <w:rFonts w:eastAsia="Times New Roman" w:cstheme="minorHAnsi"/>
                <w:color w:val="000000"/>
                <w:sz w:val="24"/>
                <w:szCs w:val="24"/>
                <w:lang w:eastAsia="ja-JP"/>
              </w:rPr>
              <w:t>Low</w:t>
            </w:r>
          </w:p>
        </w:tc>
        <w:tc>
          <w:tcPr>
            <w:tcW w:w="1922" w:type="dxa"/>
            <w:tcBorders>
              <w:top w:val="nil"/>
              <w:left w:val="nil"/>
              <w:bottom w:val="nil"/>
              <w:right w:val="nil"/>
            </w:tcBorders>
            <w:shd w:val="clear" w:color="auto" w:fill="auto"/>
            <w:noWrap/>
            <w:vAlign w:val="bottom"/>
            <w:hideMark/>
          </w:tcPr>
          <w:p w:rsidR="00E13723" w:rsidRPr="00E821A8" w:rsidRDefault="00D07601" w:rsidP="00227BA2">
            <w:pPr>
              <w:shd w:val="clear" w:color="FFFFCC" w:fill="FFFFFF"/>
              <w:spacing w:before="100" w:beforeAutospacing="1" w:after="0" w:afterAutospacing="1" w:line="240" w:lineRule="auto"/>
              <w:rPr>
                <w:rFonts w:eastAsia="Times New Roman" w:cstheme="minorHAnsi"/>
                <w:color w:val="000000"/>
                <w:sz w:val="24"/>
                <w:szCs w:val="24"/>
                <w:lang w:eastAsia="ja-JP"/>
              </w:rPr>
            </w:pPr>
            <w:r w:rsidRPr="00D07601">
              <w:rPr>
                <w:rFonts w:eastAsia="Times New Roman" w:cstheme="minorHAnsi"/>
                <w:color w:val="000000"/>
                <w:sz w:val="24"/>
                <w:szCs w:val="24"/>
                <w:lang w:eastAsia="ja-JP"/>
              </w:rPr>
              <w:t>duynd.vn</w:t>
            </w:r>
          </w:p>
        </w:tc>
        <w:tc>
          <w:tcPr>
            <w:tcW w:w="12498" w:type="dxa"/>
            <w:tcBorders>
              <w:top w:val="nil"/>
              <w:left w:val="nil"/>
              <w:bottom w:val="nil"/>
              <w:right w:val="nil"/>
            </w:tcBorders>
            <w:shd w:val="clear" w:color="auto" w:fill="auto"/>
            <w:noWrap/>
            <w:vAlign w:val="bottom"/>
            <w:hideMark/>
          </w:tcPr>
          <w:p w:rsidR="00E13723" w:rsidRPr="00E821A8" w:rsidRDefault="00D07601" w:rsidP="00227BA2">
            <w:pPr>
              <w:shd w:val="clear" w:color="FFFFCC" w:fill="FFFFFF"/>
              <w:spacing w:before="100" w:beforeAutospacing="1" w:after="0" w:afterAutospacing="1" w:line="240" w:lineRule="auto"/>
              <w:rPr>
                <w:rFonts w:eastAsia="Times New Roman" w:cstheme="minorHAnsi"/>
                <w:color w:val="000000"/>
                <w:sz w:val="24"/>
                <w:szCs w:val="24"/>
                <w:lang w:eastAsia="ja-JP"/>
              </w:rPr>
            </w:pPr>
            <w:r w:rsidRPr="00D07601">
              <w:rPr>
                <w:rFonts w:eastAsia="Times New Roman" w:cstheme="minorHAnsi"/>
                <w:color w:val="000000"/>
                <w:sz w:val="24"/>
                <w:szCs w:val="24"/>
                <w:lang w:eastAsia="ja-JP"/>
              </w:rPr>
              <w:t>[</w:t>
            </w:r>
            <w:proofErr w:type="spellStart"/>
            <w:r w:rsidRPr="00D07601">
              <w:rPr>
                <w:rFonts w:eastAsia="Times New Roman" w:cstheme="minorHAnsi"/>
                <w:color w:val="000000"/>
                <w:sz w:val="24"/>
                <w:szCs w:val="24"/>
                <w:lang w:eastAsia="ja-JP"/>
              </w:rPr>
              <w:t>RequirementPortlet</w:t>
            </w:r>
            <w:proofErr w:type="spellEnd"/>
            <w:r w:rsidRPr="00D07601">
              <w:rPr>
                <w:rFonts w:eastAsia="Times New Roman" w:cstheme="minorHAnsi"/>
                <w:color w:val="000000"/>
                <w:sz w:val="24"/>
                <w:szCs w:val="24"/>
                <w:lang w:eastAsia="ja-JP"/>
              </w:rPr>
              <w:t>] Folder '</w:t>
            </w:r>
            <w:proofErr w:type="spellStart"/>
            <w:r w:rsidRPr="00D07601">
              <w:rPr>
                <w:rFonts w:eastAsia="Times New Roman" w:cstheme="minorHAnsi"/>
                <w:color w:val="000000"/>
                <w:sz w:val="24"/>
                <w:szCs w:val="24"/>
                <w:lang w:eastAsia="ja-JP"/>
              </w:rPr>
              <w:t>resouce</w:t>
            </w:r>
            <w:proofErr w:type="spellEnd"/>
            <w:r w:rsidRPr="00D07601">
              <w:rPr>
                <w:rFonts w:eastAsia="Times New Roman" w:cstheme="minorHAnsi"/>
                <w:color w:val="000000"/>
                <w:sz w:val="24"/>
                <w:szCs w:val="24"/>
                <w:lang w:eastAsia="ja-JP"/>
              </w:rPr>
              <w:t>' is placed not correctly</w:t>
            </w:r>
          </w:p>
        </w:tc>
      </w:tr>
      <w:tr w:rsidR="00E13723" w:rsidRPr="00E821A8" w:rsidTr="00E13723">
        <w:trPr>
          <w:trHeight w:val="300"/>
        </w:trPr>
        <w:tc>
          <w:tcPr>
            <w:tcW w:w="630" w:type="dxa"/>
            <w:tcBorders>
              <w:top w:val="nil"/>
              <w:left w:val="nil"/>
              <w:bottom w:val="nil"/>
              <w:right w:val="nil"/>
            </w:tcBorders>
            <w:shd w:val="clear" w:color="auto" w:fill="auto"/>
            <w:noWrap/>
            <w:vAlign w:val="bottom"/>
            <w:hideMark/>
          </w:tcPr>
          <w:p w:rsidR="00E13723" w:rsidRPr="00E821A8" w:rsidRDefault="00D07601" w:rsidP="00227BA2">
            <w:pPr>
              <w:spacing w:after="0" w:line="240" w:lineRule="auto"/>
              <w:jc w:val="right"/>
              <w:rPr>
                <w:rFonts w:eastAsia="Times New Roman" w:cstheme="minorHAnsi"/>
                <w:color w:val="000000"/>
                <w:sz w:val="24"/>
                <w:szCs w:val="24"/>
                <w:lang w:eastAsia="ja-JP"/>
              </w:rPr>
            </w:pPr>
            <w:r w:rsidRPr="00D07601">
              <w:rPr>
                <w:rFonts w:eastAsia="Times New Roman" w:cstheme="minorHAnsi"/>
                <w:color w:val="000000"/>
                <w:sz w:val="24"/>
                <w:szCs w:val="24"/>
                <w:lang w:eastAsia="ja-JP"/>
              </w:rPr>
              <w:t>32</w:t>
            </w:r>
          </w:p>
        </w:tc>
        <w:tc>
          <w:tcPr>
            <w:tcW w:w="862" w:type="dxa"/>
            <w:tcBorders>
              <w:top w:val="nil"/>
              <w:left w:val="nil"/>
              <w:bottom w:val="nil"/>
              <w:right w:val="nil"/>
            </w:tcBorders>
            <w:shd w:val="clear" w:color="auto" w:fill="auto"/>
            <w:noWrap/>
            <w:vAlign w:val="bottom"/>
            <w:hideMark/>
          </w:tcPr>
          <w:p w:rsidR="00E13723" w:rsidRPr="00E821A8" w:rsidRDefault="00D07601" w:rsidP="00227BA2">
            <w:pPr>
              <w:shd w:val="clear" w:color="FFFFCC" w:fill="FFFFFF"/>
              <w:spacing w:before="100" w:beforeAutospacing="1" w:after="0" w:afterAutospacing="1" w:line="240" w:lineRule="auto"/>
              <w:rPr>
                <w:rFonts w:eastAsia="Times New Roman" w:cstheme="minorHAnsi"/>
                <w:color w:val="000000"/>
                <w:sz w:val="24"/>
                <w:szCs w:val="24"/>
                <w:lang w:eastAsia="ja-JP"/>
              </w:rPr>
            </w:pPr>
            <w:r w:rsidRPr="00D07601">
              <w:rPr>
                <w:rFonts w:eastAsia="Times New Roman" w:cstheme="minorHAnsi"/>
                <w:color w:val="000000"/>
                <w:sz w:val="24"/>
                <w:szCs w:val="24"/>
                <w:lang w:eastAsia="ja-JP"/>
              </w:rPr>
              <w:t>Defect</w:t>
            </w:r>
          </w:p>
        </w:tc>
        <w:tc>
          <w:tcPr>
            <w:tcW w:w="848" w:type="dxa"/>
            <w:tcBorders>
              <w:top w:val="nil"/>
              <w:left w:val="nil"/>
              <w:bottom w:val="nil"/>
              <w:right w:val="nil"/>
            </w:tcBorders>
            <w:shd w:val="clear" w:color="auto" w:fill="auto"/>
            <w:noWrap/>
            <w:vAlign w:val="bottom"/>
            <w:hideMark/>
          </w:tcPr>
          <w:p w:rsidR="00E13723" w:rsidRPr="00E821A8" w:rsidRDefault="00D07601" w:rsidP="00227BA2">
            <w:pPr>
              <w:shd w:val="clear" w:color="FFFFCC" w:fill="FFFFFF"/>
              <w:spacing w:before="100" w:beforeAutospacing="1" w:after="0" w:afterAutospacing="1" w:line="240" w:lineRule="auto"/>
              <w:rPr>
                <w:rFonts w:eastAsia="Times New Roman" w:cstheme="minorHAnsi"/>
                <w:color w:val="000000"/>
                <w:sz w:val="24"/>
                <w:szCs w:val="24"/>
                <w:lang w:eastAsia="ja-JP"/>
              </w:rPr>
            </w:pPr>
            <w:r w:rsidRPr="00D07601">
              <w:rPr>
                <w:rFonts w:eastAsia="Times New Roman" w:cstheme="minorHAnsi"/>
                <w:color w:val="000000"/>
                <w:sz w:val="24"/>
                <w:szCs w:val="24"/>
                <w:lang w:eastAsia="ja-JP"/>
              </w:rPr>
              <w:t>Fixed</w:t>
            </w:r>
          </w:p>
        </w:tc>
        <w:tc>
          <w:tcPr>
            <w:tcW w:w="971" w:type="dxa"/>
            <w:tcBorders>
              <w:top w:val="nil"/>
              <w:left w:val="nil"/>
              <w:bottom w:val="nil"/>
              <w:right w:val="nil"/>
            </w:tcBorders>
            <w:shd w:val="clear" w:color="auto" w:fill="auto"/>
            <w:noWrap/>
            <w:vAlign w:val="bottom"/>
            <w:hideMark/>
          </w:tcPr>
          <w:p w:rsidR="00E13723" w:rsidRPr="00E821A8" w:rsidRDefault="00D07601" w:rsidP="00227BA2">
            <w:pPr>
              <w:shd w:val="clear" w:color="FFFFCC" w:fill="FFFFFF"/>
              <w:spacing w:before="100" w:beforeAutospacing="1" w:after="0" w:afterAutospacing="1" w:line="240" w:lineRule="auto"/>
              <w:rPr>
                <w:rFonts w:eastAsia="Times New Roman" w:cstheme="minorHAnsi"/>
                <w:color w:val="000000"/>
                <w:sz w:val="24"/>
                <w:szCs w:val="24"/>
                <w:lang w:eastAsia="ja-JP"/>
              </w:rPr>
            </w:pPr>
            <w:r w:rsidRPr="00D07601">
              <w:rPr>
                <w:rFonts w:eastAsia="Times New Roman" w:cstheme="minorHAnsi"/>
                <w:color w:val="000000"/>
                <w:sz w:val="24"/>
                <w:szCs w:val="24"/>
                <w:lang w:eastAsia="ja-JP"/>
              </w:rPr>
              <w:t>Medium</w:t>
            </w:r>
          </w:p>
        </w:tc>
        <w:tc>
          <w:tcPr>
            <w:tcW w:w="1922" w:type="dxa"/>
            <w:tcBorders>
              <w:top w:val="nil"/>
              <w:left w:val="nil"/>
              <w:bottom w:val="nil"/>
              <w:right w:val="nil"/>
            </w:tcBorders>
            <w:shd w:val="clear" w:color="auto" w:fill="auto"/>
            <w:noWrap/>
            <w:vAlign w:val="bottom"/>
            <w:hideMark/>
          </w:tcPr>
          <w:p w:rsidR="00E13723" w:rsidRPr="00E821A8" w:rsidRDefault="00D07601" w:rsidP="00227BA2">
            <w:pPr>
              <w:shd w:val="clear" w:color="FFFFCC" w:fill="FFFFFF"/>
              <w:spacing w:before="100" w:beforeAutospacing="1" w:after="0" w:afterAutospacing="1" w:line="240" w:lineRule="auto"/>
              <w:rPr>
                <w:rFonts w:eastAsia="Times New Roman" w:cstheme="minorHAnsi"/>
                <w:color w:val="000000"/>
                <w:sz w:val="24"/>
                <w:szCs w:val="24"/>
                <w:lang w:eastAsia="ja-JP"/>
              </w:rPr>
            </w:pPr>
            <w:r w:rsidRPr="00D07601">
              <w:rPr>
                <w:rFonts w:eastAsia="Times New Roman" w:cstheme="minorHAnsi"/>
                <w:color w:val="000000"/>
                <w:sz w:val="24"/>
                <w:szCs w:val="24"/>
                <w:lang w:eastAsia="ja-JP"/>
              </w:rPr>
              <w:t>duynd.vn</w:t>
            </w:r>
          </w:p>
        </w:tc>
        <w:tc>
          <w:tcPr>
            <w:tcW w:w="12498" w:type="dxa"/>
            <w:tcBorders>
              <w:top w:val="nil"/>
              <w:left w:val="nil"/>
              <w:bottom w:val="nil"/>
              <w:right w:val="nil"/>
            </w:tcBorders>
            <w:shd w:val="clear" w:color="auto" w:fill="auto"/>
            <w:noWrap/>
            <w:vAlign w:val="bottom"/>
            <w:hideMark/>
          </w:tcPr>
          <w:p w:rsidR="00E13723" w:rsidRPr="00E821A8" w:rsidRDefault="00D07601" w:rsidP="00227BA2">
            <w:pPr>
              <w:shd w:val="clear" w:color="FFFFCC" w:fill="FFFFFF"/>
              <w:spacing w:before="100" w:beforeAutospacing="1" w:after="0" w:afterAutospacing="1" w:line="240" w:lineRule="auto"/>
              <w:rPr>
                <w:rFonts w:eastAsia="Times New Roman" w:cstheme="minorHAnsi"/>
                <w:color w:val="000000"/>
                <w:sz w:val="24"/>
                <w:szCs w:val="24"/>
                <w:lang w:eastAsia="ja-JP"/>
              </w:rPr>
            </w:pPr>
            <w:r w:rsidRPr="00D07601">
              <w:rPr>
                <w:rFonts w:eastAsia="Times New Roman" w:cstheme="minorHAnsi"/>
                <w:color w:val="000000"/>
                <w:sz w:val="24"/>
                <w:szCs w:val="24"/>
                <w:lang w:eastAsia="ja-JP"/>
              </w:rPr>
              <w:t>[</w:t>
            </w:r>
            <w:proofErr w:type="spellStart"/>
            <w:r w:rsidRPr="00D07601">
              <w:rPr>
                <w:rFonts w:eastAsia="Times New Roman" w:cstheme="minorHAnsi"/>
                <w:color w:val="000000"/>
                <w:sz w:val="24"/>
                <w:szCs w:val="24"/>
                <w:lang w:eastAsia="ja-JP"/>
              </w:rPr>
              <w:t>RequirementPortlet</w:t>
            </w:r>
            <w:proofErr w:type="spellEnd"/>
            <w:r w:rsidRPr="00D07601">
              <w:rPr>
                <w:rFonts w:eastAsia="Times New Roman" w:cstheme="minorHAnsi"/>
                <w:color w:val="000000"/>
                <w:sz w:val="24"/>
                <w:szCs w:val="24"/>
                <w:lang w:eastAsia="ja-JP"/>
              </w:rPr>
              <w:t>] Error occurred but no log file</w:t>
            </w:r>
          </w:p>
        </w:tc>
      </w:tr>
      <w:tr w:rsidR="00E13723" w:rsidRPr="00E821A8" w:rsidTr="00E13723">
        <w:trPr>
          <w:trHeight w:val="300"/>
        </w:trPr>
        <w:tc>
          <w:tcPr>
            <w:tcW w:w="630" w:type="dxa"/>
            <w:tcBorders>
              <w:top w:val="nil"/>
              <w:left w:val="nil"/>
              <w:bottom w:val="nil"/>
              <w:right w:val="nil"/>
            </w:tcBorders>
            <w:shd w:val="clear" w:color="auto" w:fill="auto"/>
            <w:noWrap/>
            <w:vAlign w:val="bottom"/>
            <w:hideMark/>
          </w:tcPr>
          <w:p w:rsidR="00E13723" w:rsidRPr="00E821A8" w:rsidRDefault="00D07601" w:rsidP="00227BA2">
            <w:pPr>
              <w:spacing w:after="0" w:line="240" w:lineRule="auto"/>
              <w:jc w:val="right"/>
              <w:rPr>
                <w:rFonts w:eastAsia="Times New Roman" w:cstheme="minorHAnsi"/>
                <w:color w:val="000000"/>
                <w:sz w:val="24"/>
                <w:szCs w:val="24"/>
                <w:lang w:eastAsia="ja-JP"/>
              </w:rPr>
            </w:pPr>
            <w:r w:rsidRPr="00D07601">
              <w:rPr>
                <w:rFonts w:eastAsia="Times New Roman" w:cstheme="minorHAnsi"/>
                <w:color w:val="000000"/>
                <w:sz w:val="24"/>
                <w:szCs w:val="24"/>
                <w:lang w:eastAsia="ja-JP"/>
              </w:rPr>
              <w:t>33</w:t>
            </w:r>
          </w:p>
        </w:tc>
        <w:tc>
          <w:tcPr>
            <w:tcW w:w="862" w:type="dxa"/>
            <w:tcBorders>
              <w:top w:val="nil"/>
              <w:left w:val="nil"/>
              <w:bottom w:val="nil"/>
              <w:right w:val="nil"/>
            </w:tcBorders>
            <w:shd w:val="clear" w:color="auto" w:fill="auto"/>
            <w:noWrap/>
            <w:vAlign w:val="bottom"/>
            <w:hideMark/>
          </w:tcPr>
          <w:p w:rsidR="00E13723" w:rsidRPr="00E821A8" w:rsidRDefault="00D07601" w:rsidP="00227BA2">
            <w:pPr>
              <w:shd w:val="clear" w:color="FFFFCC" w:fill="FFFFFF"/>
              <w:spacing w:before="100" w:beforeAutospacing="1" w:after="0" w:afterAutospacing="1" w:line="240" w:lineRule="auto"/>
              <w:rPr>
                <w:rFonts w:eastAsia="Times New Roman" w:cstheme="minorHAnsi"/>
                <w:color w:val="000000"/>
                <w:sz w:val="24"/>
                <w:szCs w:val="24"/>
                <w:lang w:eastAsia="ja-JP"/>
              </w:rPr>
            </w:pPr>
            <w:r w:rsidRPr="00D07601">
              <w:rPr>
                <w:rFonts w:eastAsia="Times New Roman" w:cstheme="minorHAnsi"/>
                <w:color w:val="000000"/>
                <w:sz w:val="24"/>
                <w:szCs w:val="24"/>
                <w:lang w:eastAsia="ja-JP"/>
              </w:rPr>
              <w:t>Defect</w:t>
            </w:r>
          </w:p>
        </w:tc>
        <w:tc>
          <w:tcPr>
            <w:tcW w:w="848" w:type="dxa"/>
            <w:tcBorders>
              <w:top w:val="nil"/>
              <w:left w:val="nil"/>
              <w:bottom w:val="nil"/>
              <w:right w:val="nil"/>
            </w:tcBorders>
            <w:shd w:val="clear" w:color="auto" w:fill="auto"/>
            <w:noWrap/>
            <w:vAlign w:val="bottom"/>
            <w:hideMark/>
          </w:tcPr>
          <w:p w:rsidR="00E13723" w:rsidRPr="00E821A8" w:rsidRDefault="00D07601" w:rsidP="00227BA2">
            <w:pPr>
              <w:shd w:val="clear" w:color="FFFFCC" w:fill="FFFFFF"/>
              <w:spacing w:before="100" w:beforeAutospacing="1" w:after="0" w:afterAutospacing="1" w:line="240" w:lineRule="auto"/>
              <w:rPr>
                <w:rFonts w:eastAsia="Times New Roman" w:cstheme="minorHAnsi"/>
                <w:color w:val="000000"/>
                <w:sz w:val="24"/>
                <w:szCs w:val="24"/>
                <w:lang w:eastAsia="ja-JP"/>
              </w:rPr>
            </w:pPr>
            <w:r w:rsidRPr="00D07601">
              <w:rPr>
                <w:rFonts w:eastAsia="Times New Roman" w:cstheme="minorHAnsi"/>
                <w:color w:val="000000"/>
                <w:sz w:val="24"/>
                <w:szCs w:val="24"/>
                <w:lang w:eastAsia="ja-JP"/>
              </w:rPr>
              <w:t>Duplicate</w:t>
            </w:r>
          </w:p>
        </w:tc>
        <w:tc>
          <w:tcPr>
            <w:tcW w:w="971" w:type="dxa"/>
            <w:tcBorders>
              <w:top w:val="nil"/>
              <w:left w:val="nil"/>
              <w:bottom w:val="nil"/>
              <w:right w:val="nil"/>
            </w:tcBorders>
            <w:shd w:val="clear" w:color="auto" w:fill="auto"/>
            <w:noWrap/>
            <w:vAlign w:val="bottom"/>
            <w:hideMark/>
          </w:tcPr>
          <w:p w:rsidR="00E13723" w:rsidRPr="00E821A8" w:rsidRDefault="00D07601" w:rsidP="00227BA2">
            <w:pPr>
              <w:shd w:val="clear" w:color="FFFFCC" w:fill="FFFFFF"/>
              <w:spacing w:before="100" w:beforeAutospacing="1" w:after="0" w:afterAutospacing="1" w:line="240" w:lineRule="auto"/>
              <w:rPr>
                <w:rFonts w:eastAsia="Times New Roman" w:cstheme="minorHAnsi"/>
                <w:color w:val="000000"/>
                <w:sz w:val="24"/>
                <w:szCs w:val="24"/>
                <w:lang w:eastAsia="ja-JP"/>
              </w:rPr>
            </w:pPr>
            <w:r w:rsidRPr="00D07601">
              <w:rPr>
                <w:rFonts w:eastAsia="Times New Roman" w:cstheme="minorHAnsi"/>
                <w:color w:val="000000"/>
                <w:sz w:val="24"/>
                <w:szCs w:val="24"/>
                <w:lang w:eastAsia="ja-JP"/>
              </w:rPr>
              <w:t>Medium</w:t>
            </w:r>
          </w:p>
        </w:tc>
        <w:tc>
          <w:tcPr>
            <w:tcW w:w="1922" w:type="dxa"/>
            <w:tcBorders>
              <w:top w:val="nil"/>
              <w:left w:val="nil"/>
              <w:bottom w:val="nil"/>
              <w:right w:val="nil"/>
            </w:tcBorders>
            <w:shd w:val="clear" w:color="auto" w:fill="auto"/>
            <w:noWrap/>
            <w:vAlign w:val="bottom"/>
            <w:hideMark/>
          </w:tcPr>
          <w:p w:rsidR="00E13723" w:rsidRPr="00E821A8" w:rsidRDefault="00D07601" w:rsidP="00227BA2">
            <w:pPr>
              <w:shd w:val="clear" w:color="FFFFCC" w:fill="FFFFFF"/>
              <w:spacing w:before="100" w:beforeAutospacing="1" w:after="0" w:afterAutospacing="1" w:line="240" w:lineRule="auto"/>
              <w:rPr>
                <w:rFonts w:eastAsia="Times New Roman" w:cstheme="minorHAnsi"/>
                <w:color w:val="000000"/>
                <w:sz w:val="24"/>
                <w:szCs w:val="24"/>
                <w:lang w:eastAsia="ja-JP"/>
              </w:rPr>
            </w:pPr>
            <w:r w:rsidRPr="00D07601">
              <w:rPr>
                <w:rFonts w:eastAsia="Times New Roman" w:cstheme="minorHAnsi"/>
                <w:color w:val="000000"/>
                <w:sz w:val="24"/>
                <w:szCs w:val="24"/>
                <w:lang w:eastAsia="ja-JP"/>
              </w:rPr>
              <w:t>duynd.vn</w:t>
            </w:r>
          </w:p>
        </w:tc>
        <w:tc>
          <w:tcPr>
            <w:tcW w:w="12498" w:type="dxa"/>
            <w:tcBorders>
              <w:top w:val="nil"/>
              <w:left w:val="nil"/>
              <w:bottom w:val="nil"/>
              <w:right w:val="nil"/>
            </w:tcBorders>
            <w:shd w:val="clear" w:color="auto" w:fill="auto"/>
            <w:noWrap/>
            <w:vAlign w:val="bottom"/>
            <w:hideMark/>
          </w:tcPr>
          <w:p w:rsidR="00E13723" w:rsidRPr="00E821A8" w:rsidRDefault="00D07601" w:rsidP="00227BA2">
            <w:pPr>
              <w:shd w:val="clear" w:color="FFFFCC" w:fill="FFFFFF"/>
              <w:spacing w:before="100" w:beforeAutospacing="1" w:after="0" w:afterAutospacing="1" w:line="240" w:lineRule="auto"/>
              <w:rPr>
                <w:rFonts w:eastAsia="Times New Roman" w:cstheme="minorHAnsi"/>
                <w:color w:val="000000"/>
                <w:sz w:val="24"/>
                <w:szCs w:val="24"/>
                <w:lang w:eastAsia="ja-JP"/>
              </w:rPr>
            </w:pPr>
            <w:r w:rsidRPr="00D07601">
              <w:rPr>
                <w:rFonts w:eastAsia="Times New Roman" w:cstheme="minorHAnsi"/>
                <w:color w:val="000000"/>
                <w:sz w:val="24"/>
                <w:szCs w:val="24"/>
                <w:lang w:eastAsia="ja-JP"/>
              </w:rPr>
              <w:t>[</w:t>
            </w:r>
            <w:proofErr w:type="spellStart"/>
            <w:r w:rsidRPr="00D07601">
              <w:rPr>
                <w:rFonts w:eastAsia="Times New Roman" w:cstheme="minorHAnsi"/>
                <w:color w:val="000000"/>
                <w:sz w:val="24"/>
                <w:szCs w:val="24"/>
                <w:lang w:eastAsia="ja-JP"/>
              </w:rPr>
              <w:t>ProjectEyePortlet</w:t>
            </w:r>
            <w:proofErr w:type="spellEnd"/>
            <w:r w:rsidRPr="00D07601">
              <w:rPr>
                <w:rFonts w:eastAsia="Times New Roman" w:cstheme="minorHAnsi"/>
                <w:color w:val="000000"/>
                <w:sz w:val="24"/>
                <w:szCs w:val="24"/>
                <w:lang w:eastAsia="ja-JP"/>
              </w:rPr>
              <w:t>] Homepage is not good.</w:t>
            </w:r>
          </w:p>
        </w:tc>
      </w:tr>
      <w:tr w:rsidR="00E13723" w:rsidRPr="00E821A8" w:rsidTr="00E13723">
        <w:trPr>
          <w:trHeight w:val="300"/>
        </w:trPr>
        <w:tc>
          <w:tcPr>
            <w:tcW w:w="630" w:type="dxa"/>
            <w:tcBorders>
              <w:top w:val="nil"/>
              <w:left w:val="nil"/>
              <w:bottom w:val="nil"/>
              <w:right w:val="nil"/>
            </w:tcBorders>
            <w:shd w:val="clear" w:color="auto" w:fill="auto"/>
            <w:noWrap/>
            <w:vAlign w:val="bottom"/>
            <w:hideMark/>
          </w:tcPr>
          <w:p w:rsidR="00E13723" w:rsidRPr="00E821A8" w:rsidRDefault="00D07601" w:rsidP="00227BA2">
            <w:pPr>
              <w:spacing w:after="0" w:line="240" w:lineRule="auto"/>
              <w:jc w:val="right"/>
              <w:rPr>
                <w:rFonts w:eastAsia="Times New Roman" w:cstheme="minorHAnsi"/>
                <w:color w:val="000000"/>
                <w:sz w:val="24"/>
                <w:szCs w:val="24"/>
                <w:lang w:eastAsia="ja-JP"/>
              </w:rPr>
            </w:pPr>
            <w:r w:rsidRPr="00D07601">
              <w:rPr>
                <w:rFonts w:eastAsia="Times New Roman" w:cstheme="minorHAnsi"/>
                <w:color w:val="000000"/>
                <w:sz w:val="24"/>
                <w:szCs w:val="24"/>
                <w:lang w:eastAsia="ja-JP"/>
              </w:rPr>
              <w:t>34</w:t>
            </w:r>
          </w:p>
        </w:tc>
        <w:tc>
          <w:tcPr>
            <w:tcW w:w="862" w:type="dxa"/>
            <w:tcBorders>
              <w:top w:val="nil"/>
              <w:left w:val="nil"/>
              <w:bottom w:val="nil"/>
              <w:right w:val="nil"/>
            </w:tcBorders>
            <w:shd w:val="clear" w:color="auto" w:fill="auto"/>
            <w:noWrap/>
            <w:vAlign w:val="bottom"/>
            <w:hideMark/>
          </w:tcPr>
          <w:p w:rsidR="00E13723" w:rsidRPr="00E821A8" w:rsidRDefault="00D07601" w:rsidP="00227BA2">
            <w:pPr>
              <w:shd w:val="clear" w:color="FFFFCC" w:fill="FFFFFF"/>
              <w:spacing w:before="100" w:beforeAutospacing="1" w:after="0" w:afterAutospacing="1" w:line="240" w:lineRule="auto"/>
              <w:rPr>
                <w:rFonts w:eastAsia="Times New Roman" w:cstheme="minorHAnsi"/>
                <w:color w:val="000000"/>
                <w:sz w:val="24"/>
                <w:szCs w:val="24"/>
                <w:lang w:eastAsia="ja-JP"/>
              </w:rPr>
            </w:pPr>
            <w:r w:rsidRPr="00D07601">
              <w:rPr>
                <w:rFonts w:eastAsia="Times New Roman" w:cstheme="minorHAnsi"/>
                <w:color w:val="000000"/>
                <w:sz w:val="24"/>
                <w:szCs w:val="24"/>
                <w:lang w:eastAsia="ja-JP"/>
              </w:rPr>
              <w:t>Defect</w:t>
            </w:r>
          </w:p>
        </w:tc>
        <w:tc>
          <w:tcPr>
            <w:tcW w:w="848" w:type="dxa"/>
            <w:tcBorders>
              <w:top w:val="nil"/>
              <w:left w:val="nil"/>
              <w:bottom w:val="nil"/>
              <w:right w:val="nil"/>
            </w:tcBorders>
            <w:shd w:val="clear" w:color="auto" w:fill="auto"/>
            <w:noWrap/>
            <w:vAlign w:val="bottom"/>
            <w:hideMark/>
          </w:tcPr>
          <w:p w:rsidR="00E13723" w:rsidRPr="00E821A8" w:rsidRDefault="00D07601" w:rsidP="00227BA2">
            <w:pPr>
              <w:shd w:val="clear" w:color="FFFFCC" w:fill="FFFFFF"/>
              <w:spacing w:before="100" w:beforeAutospacing="1" w:after="0" w:afterAutospacing="1" w:line="240" w:lineRule="auto"/>
              <w:rPr>
                <w:rFonts w:eastAsia="Times New Roman" w:cstheme="minorHAnsi"/>
                <w:color w:val="000000"/>
                <w:sz w:val="24"/>
                <w:szCs w:val="24"/>
                <w:lang w:eastAsia="ja-JP"/>
              </w:rPr>
            </w:pPr>
            <w:r w:rsidRPr="00D07601">
              <w:rPr>
                <w:rFonts w:eastAsia="Times New Roman" w:cstheme="minorHAnsi"/>
                <w:color w:val="000000"/>
                <w:sz w:val="24"/>
                <w:szCs w:val="24"/>
                <w:lang w:eastAsia="ja-JP"/>
              </w:rPr>
              <w:t>Fixed</w:t>
            </w:r>
          </w:p>
        </w:tc>
        <w:tc>
          <w:tcPr>
            <w:tcW w:w="971" w:type="dxa"/>
            <w:tcBorders>
              <w:top w:val="nil"/>
              <w:left w:val="nil"/>
              <w:bottom w:val="nil"/>
              <w:right w:val="nil"/>
            </w:tcBorders>
            <w:shd w:val="clear" w:color="auto" w:fill="auto"/>
            <w:noWrap/>
            <w:vAlign w:val="bottom"/>
            <w:hideMark/>
          </w:tcPr>
          <w:p w:rsidR="00E13723" w:rsidRPr="00E821A8" w:rsidRDefault="00D07601" w:rsidP="00227BA2">
            <w:pPr>
              <w:shd w:val="clear" w:color="FFFFCC" w:fill="FFFFFF"/>
              <w:spacing w:before="100" w:beforeAutospacing="1" w:after="0" w:afterAutospacing="1" w:line="240" w:lineRule="auto"/>
              <w:rPr>
                <w:rFonts w:eastAsia="Times New Roman" w:cstheme="minorHAnsi"/>
                <w:color w:val="000000"/>
                <w:sz w:val="24"/>
                <w:szCs w:val="24"/>
                <w:lang w:eastAsia="ja-JP"/>
              </w:rPr>
            </w:pPr>
            <w:r w:rsidRPr="00D07601">
              <w:rPr>
                <w:rFonts w:eastAsia="Times New Roman" w:cstheme="minorHAnsi"/>
                <w:color w:val="000000"/>
                <w:sz w:val="24"/>
                <w:szCs w:val="24"/>
                <w:lang w:eastAsia="ja-JP"/>
              </w:rPr>
              <w:t>Low</w:t>
            </w:r>
          </w:p>
        </w:tc>
        <w:tc>
          <w:tcPr>
            <w:tcW w:w="1922" w:type="dxa"/>
            <w:tcBorders>
              <w:top w:val="nil"/>
              <w:left w:val="nil"/>
              <w:bottom w:val="nil"/>
              <w:right w:val="nil"/>
            </w:tcBorders>
            <w:shd w:val="clear" w:color="auto" w:fill="auto"/>
            <w:noWrap/>
            <w:vAlign w:val="bottom"/>
            <w:hideMark/>
          </w:tcPr>
          <w:p w:rsidR="00E13723" w:rsidRPr="00E821A8" w:rsidRDefault="00D07601" w:rsidP="00227BA2">
            <w:pPr>
              <w:shd w:val="clear" w:color="FFFFCC" w:fill="FFFFFF"/>
              <w:spacing w:before="100" w:beforeAutospacing="1" w:after="0" w:afterAutospacing="1" w:line="240" w:lineRule="auto"/>
              <w:rPr>
                <w:rFonts w:eastAsia="Times New Roman" w:cstheme="minorHAnsi"/>
                <w:color w:val="000000"/>
                <w:sz w:val="24"/>
                <w:szCs w:val="24"/>
                <w:lang w:eastAsia="ja-JP"/>
              </w:rPr>
            </w:pPr>
            <w:proofErr w:type="spellStart"/>
            <w:r w:rsidRPr="00D07601">
              <w:rPr>
                <w:rFonts w:eastAsia="Times New Roman" w:cstheme="minorHAnsi"/>
                <w:color w:val="000000"/>
                <w:sz w:val="24"/>
                <w:szCs w:val="24"/>
                <w:lang w:eastAsia="ja-JP"/>
              </w:rPr>
              <w:t>tocongthanhhai</w:t>
            </w:r>
            <w:proofErr w:type="spellEnd"/>
          </w:p>
        </w:tc>
        <w:tc>
          <w:tcPr>
            <w:tcW w:w="12498" w:type="dxa"/>
            <w:tcBorders>
              <w:top w:val="nil"/>
              <w:left w:val="nil"/>
              <w:bottom w:val="nil"/>
              <w:right w:val="nil"/>
            </w:tcBorders>
            <w:shd w:val="clear" w:color="auto" w:fill="auto"/>
            <w:noWrap/>
            <w:vAlign w:val="bottom"/>
            <w:hideMark/>
          </w:tcPr>
          <w:p w:rsidR="00E13723" w:rsidRPr="00E821A8" w:rsidRDefault="00D07601" w:rsidP="00227BA2">
            <w:pPr>
              <w:shd w:val="clear" w:color="FFFFCC" w:fill="FFFFFF"/>
              <w:spacing w:before="100" w:beforeAutospacing="1" w:after="0" w:afterAutospacing="1" w:line="240" w:lineRule="auto"/>
              <w:rPr>
                <w:rFonts w:eastAsia="Times New Roman" w:cstheme="minorHAnsi"/>
                <w:color w:val="000000"/>
                <w:sz w:val="24"/>
                <w:szCs w:val="24"/>
                <w:lang w:eastAsia="ja-JP"/>
              </w:rPr>
            </w:pPr>
            <w:r w:rsidRPr="00D07601">
              <w:rPr>
                <w:rFonts w:eastAsia="Times New Roman" w:cstheme="minorHAnsi"/>
                <w:color w:val="000000"/>
                <w:sz w:val="24"/>
                <w:szCs w:val="24"/>
                <w:lang w:eastAsia="ja-JP"/>
              </w:rPr>
              <w:t>[</w:t>
            </w:r>
            <w:proofErr w:type="spellStart"/>
            <w:r w:rsidRPr="00D07601">
              <w:rPr>
                <w:rFonts w:eastAsia="Times New Roman" w:cstheme="minorHAnsi"/>
                <w:color w:val="000000"/>
                <w:sz w:val="24"/>
                <w:szCs w:val="24"/>
                <w:lang w:eastAsia="ja-JP"/>
              </w:rPr>
              <w:t>ProjectEyePortlet</w:t>
            </w:r>
            <w:proofErr w:type="spellEnd"/>
            <w:r w:rsidRPr="00D07601">
              <w:rPr>
                <w:rFonts w:eastAsia="Times New Roman" w:cstheme="minorHAnsi"/>
                <w:color w:val="000000"/>
                <w:sz w:val="24"/>
                <w:szCs w:val="24"/>
                <w:lang w:eastAsia="ja-JP"/>
              </w:rPr>
              <w:t>] Validation messages are not friendly</w:t>
            </w:r>
          </w:p>
        </w:tc>
      </w:tr>
      <w:tr w:rsidR="00E13723" w:rsidRPr="00E821A8" w:rsidTr="00E13723">
        <w:trPr>
          <w:trHeight w:val="300"/>
        </w:trPr>
        <w:tc>
          <w:tcPr>
            <w:tcW w:w="630" w:type="dxa"/>
            <w:tcBorders>
              <w:top w:val="nil"/>
              <w:left w:val="nil"/>
              <w:bottom w:val="nil"/>
              <w:right w:val="nil"/>
            </w:tcBorders>
            <w:shd w:val="clear" w:color="auto" w:fill="auto"/>
            <w:noWrap/>
            <w:vAlign w:val="bottom"/>
            <w:hideMark/>
          </w:tcPr>
          <w:p w:rsidR="00E13723" w:rsidRPr="00E821A8" w:rsidRDefault="00D07601" w:rsidP="00227BA2">
            <w:pPr>
              <w:spacing w:after="0" w:line="240" w:lineRule="auto"/>
              <w:jc w:val="right"/>
              <w:rPr>
                <w:rFonts w:eastAsia="Times New Roman" w:cstheme="minorHAnsi"/>
                <w:color w:val="000000"/>
                <w:sz w:val="24"/>
                <w:szCs w:val="24"/>
                <w:lang w:eastAsia="ja-JP"/>
              </w:rPr>
            </w:pPr>
            <w:r w:rsidRPr="00D07601">
              <w:rPr>
                <w:rFonts w:eastAsia="Times New Roman" w:cstheme="minorHAnsi"/>
                <w:color w:val="000000"/>
                <w:sz w:val="24"/>
                <w:szCs w:val="24"/>
                <w:lang w:eastAsia="ja-JP"/>
              </w:rPr>
              <w:t>35</w:t>
            </w:r>
          </w:p>
        </w:tc>
        <w:tc>
          <w:tcPr>
            <w:tcW w:w="862" w:type="dxa"/>
            <w:tcBorders>
              <w:top w:val="nil"/>
              <w:left w:val="nil"/>
              <w:bottom w:val="nil"/>
              <w:right w:val="nil"/>
            </w:tcBorders>
            <w:shd w:val="clear" w:color="auto" w:fill="auto"/>
            <w:noWrap/>
            <w:vAlign w:val="bottom"/>
            <w:hideMark/>
          </w:tcPr>
          <w:p w:rsidR="00E13723" w:rsidRPr="00E821A8" w:rsidRDefault="00D07601" w:rsidP="00227BA2">
            <w:pPr>
              <w:shd w:val="clear" w:color="FFFFCC" w:fill="FFFFFF"/>
              <w:spacing w:before="100" w:beforeAutospacing="1" w:after="0" w:afterAutospacing="1" w:line="240" w:lineRule="auto"/>
              <w:rPr>
                <w:rFonts w:eastAsia="Times New Roman" w:cstheme="minorHAnsi"/>
                <w:color w:val="000000"/>
                <w:sz w:val="24"/>
                <w:szCs w:val="24"/>
                <w:lang w:eastAsia="ja-JP"/>
              </w:rPr>
            </w:pPr>
            <w:r w:rsidRPr="00D07601">
              <w:rPr>
                <w:rFonts w:eastAsia="Times New Roman" w:cstheme="minorHAnsi"/>
                <w:color w:val="000000"/>
                <w:sz w:val="24"/>
                <w:szCs w:val="24"/>
                <w:lang w:eastAsia="ja-JP"/>
              </w:rPr>
              <w:t>Defect</w:t>
            </w:r>
          </w:p>
        </w:tc>
        <w:tc>
          <w:tcPr>
            <w:tcW w:w="848" w:type="dxa"/>
            <w:tcBorders>
              <w:top w:val="nil"/>
              <w:left w:val="nil"/>
              <w:bottom w:val="nil"/>
              <w:right w:val="nil"/>
            </w:tcBorders>
            <w:shd w:val="clear" w:color="auto" w:fill="auto"/>
            <w:noWrap/>
            <w:vAlign w:val="bottom"/>
            <w:hideMark/>
          </w:tcPr>
          <w:p w:rsidR="00E13723" w:rsidRPr="00E821A8" w:rsidRDefault="00D07601" w:rsidP="00227BA2">
            <w:pPr>
              <w:shd w:val="clear" w:color="FFFFCC" w:fill="FFFFFF"/>
              <w:spacing w:before="100" w:beforeAutospacing="1" w:after="0" w:afterAutospacing="1" w:line="240" w:lineRule="auto"/>
              <w:rPr>
                <w:rFonts w:eastAsia="Times New Roman" w:cstheme="minorHAnsi"/>
                <w:color w:val="000000"/>
                <w:sz w:val="24"/>
                <w:szCs w:val="24"/>
                <w:lang w:eastAsia="ja-JP"/>
              </w:rPr>
            </w:pPr>
            <w:r w:rsidRPr="00D07601">
              <w:rPr>
                <w:rFonts w:eastAsia="Times New Roman" w:cstheme="minorHAnsi"/>
                <w:color w:val="000000"/>
                <w:sz w:val="24"/>
                <w:szCs w:val="24"/>
                <w:lang w:eastAsia="ja-JP"/>
              </w:rPr>
              <w:t>New</w:t>
            </w:r>
          </w:p>
        </w:tc>
        <w:tc>
          <w:tcPr>
            <w:tcW w:w="971" w:type="dxa"/>
            <w:tcBorders>
              <w:top w:val="nil"/>
              <w:left w:val="nil"/>
              <w:bottom w:val="nil"/>
              <w:right w:val="nil"/>
            </w:tcBorders>
            <w:shd w:val="clear" w:color="auto" w:fill="auto"/>
            <w:noWrap/>
            <w:vAlign w:val="bottom"/>
            <w:hideMark/>
          </w:tcPr>
          <w:p w:rsidR="00E13723" w:rsidRPr="00E821A8" w:rsidRDefault="00D07601" w:rsidP="00227BA2">
            <w:pPr>
              <w:shd w:val="clear" w:color="FFFFCC" w:fill="FFFFFF"/>
              <w:spacing w:before="100" w:beforeAutospacing="1" w:after="0" w:afterAutospacing="1" w:line="240" w:lineRule="auto"/>
              <w:rPr>
                <w:rFonts w:eastAsia="Times New Roman" w:cstheme="minorHAnsi"/>
                <w:color w:val="000000"/>
                <w:sz w:val="24"/>
                <w:szCs w:val="24"/>
                <w:lang w:eastAsia="ja-JP"/>
              </w:rPr>
            </w:pPr>
            <w:r w:rsidRPr="00D07601">
              <w:rPr>
                <w:rFonts w:eastAsia="Times New Roman" w:cstheme="minorHAnsi"/>
                <w:color w:val="000000"/>
                <w:sz w:val="24"/>
                <w:szCs w:val="24"/>
                <w:lang w:eastAsia="ja-JP"/>
              </w:rPr>
              <w:t>Low</w:t>
            </w:r>
          </w:p>
        </w:tc>
        <w:tc>
          <w:tcPr>
            <w:tcW w:w="1922" w:type="dxa"/>
            <w:tcBorders>
              <w:top w:val="nil"/>
              <w:left w:val="nil"/>
              <w:bottom w:val="nil"/>
              <w:right w:val="nil"/>
            </w:tcBorders>
            <w:shd w:val="clear" w:color="auto" w:fill="auto"/>
            <w:noWrap/>
            <w:vAlign w:val="bottom"/>
            <w:hideMark/>
          </w:tcPr>
          <w:p w:rsidR="00E13723" w:rsidRPr="00E821A8" w:rsidRDefault="00D07601" w:rsidP="00227BA2">
            <w:pPr>
              <w:shd w:val="clear" w:color="FFFFCC" w:fill="FFFFFF"/>
              <w:spacing w:before="100" w:beforeAutospacing="1" w:after="0" w:afterAutospacing="1" w:line="240" w:lineRule="auto"/>
              <w:rPr>
                <w:rFonts w:eastAsia="Times New Roman" w:cstheme="minorHAnsi"/>
                <w:color w:val="000000"/>
                <w:sz w:val="24"/>
                <w:szCs w:val="24"/>
                <w:lang w:eastAsia="ja-JP"/>
              </w:rPr>
            </w:pPr>
            <w:proofErr w:type="spellStart"/>
            <w:r w:rsidRPr="00D07601">
              <w:rPr>
                <w:rFonts w:eastAsia="Times New Roman" w:cstheme="minorHAnsi"/>
                <w:color w:val="000000"/>
                <w:sz w:val="24"/>
                <w:szCs w:val="24"/>
                <w:lang w:eastAsia="ja-JP"/>
              </w:rPr>
              <w:t>tocongthanhhai</w:t>
            </w:r>
            <w:proofErr w:type="spellEnd"/>
          </w:p>
        </w:tc>
        <w:tc>
          <w:tcPr>
            <w:tcW w:w="12498" w:type="dxa"/>
            <w:tcBorders>
              <w:top w:val="nil"/>
              <w:left w:val="nil"/>
              <w:bottom w:val="nil"/>
              <w:right w:val="nil"/>
            </w:tcBorders>
            <w:shd w:val="clear" w:color="auto" w:fill="auto"/>
            <w:noWrap/>
            <w:vAlign w:val="bottom"/>
            <w:hideMark/>
          </w:tcPr>
          <w:p w:rsidR="00E13723" w:rsidRPr="00E821A8" w:rsidRDefault="00D07601" w:rsidP="00227BA2">
            <w:pPr>
              <w:shd w:val="clear" w:color="FFFFCC" w:fill="FFFFFF"/>
              <w:spacing w:before="100" w:beforeAutospacing="1" w:after="0" w:afterAutospacing="1" w:line="240" w:lineRule="auto"/>
              <w:rPr>
                <w:rFonts w:eastAsia="Times New Roman" w:cstheme="minorHAnsi"/>
                <w:color w:val="000000"/>
                <w:sz w:val="24"/>
                <w:szCs w:val="24"/>
                <w:lang w:eastAsia="ja-JP"/>
              </w:rPr>
            </w:pPr>
            <w:r w:rsidRPr="00D07601">
              <w:rPr>
                <w:rFonts w:eastAsia="Times New Roman" w:cstheme="minorHAnsi"/>
                <w:color w:val="000000"/>
                <w:sz w:val="24"/>
                <w:szCs w:val="24"/>
                <w:lang w:eastAsia="ja-JP"/>
              </w:rPr>
              <w:t>[</w:t>
            </w:r>
            <w:proofErr w:type="spellStart"/>
            <w:r w:rsidRPr="00D07601">
              <w:rPr>
                <w:rFonts w:eastAsia="Times New Roman" w:cstheme="minorHAnsi"/>
                <w:color w:val="000000"/>
                <w:sz w:val="24"/>
                <w:szCs w:val="24"/>
                <w:lang w:eastAsia="ja-JP"/>
              </w:rPr>
              <w:t>ProjectEyePortlet</w:t>
            </w:r>
            <w:proofErr w:type="spellEnd"/>
            <w:r w:rsidRPr="00D07601">
              <w:rPr>
                <w:rFonts w:eastAsia="Times New Roman" w:cstheme="minorHAnsi"/>
                <w:color w:val="000000"/>
                <w:sz w:val="24"/>
                <w:szCs w:val="24"/>
                <w:lang w:eastAsia="ja-JP"/>
              </w:rPr>
              <w:t>] Project detail page is not good</w:t>
            </w:r>
          </w:p>
        </w:tc>
      </w:tr>
      <w:tr w:rsidR="00E13723" w:rsidRPr="00E821A8" w:rsidTr="00E13723">
        <w:trPr>
          <w:trHeight w:val="300"/>
        </w:trPr>
        <w:tc>
          <w:tcPr>
            <w:tcW w:w="630" w:type="dxa"/>
            <w:tcBorders>
              <w:top w:val="nil"/>
              <w:left w:val="nil"/>
              <w:bottom w:val="nil"/>
              <w:right w:val="nil"/>
            </w:tcBorders>
            <w:shd w:val="clear" w:color="auto" w:fill="auto"/>
            <w:noWrap/>
            <w:vAlign w:val="bottom"/>
            <w:hideMark/>
          </w:tcPr>
          <w:p w:rsidR="00E13723" w:rsidRPr="00E821A8" w:rsidRDefault="00D07601" w:rsidP="00227BA2">
            <w:pPr>
              <w:spacing w:after="0" w:line="240" w:lineRule="auto"/>
              <w:jc w:val="right"/>
              <w:rPr>
                <w:rFonts w:eastAsia="Times New Roman" w:cstheme="minorHAnsi"/>
                <w:color w:val="000000"/>
                <w:sz w:val="24"/>
                <w:szCs w:val="24"/>
                <w:lang w:eastAsia="ja-JP"/>
              </w:rPr>
            </w:pPr>
            <w:r w:rsidRPr="00D07601">
              <w:rPr>
                <w:rFonts w:eastAsia="Times New Roman" w:cstheme="minorHAnsi"/>
                <w:color w:val="000000"/>
                <w:sz w:val="24"/>
                <w:szCs w:val="24"/>
                <w:lang w:eastAsia="ja-JP"/>
              </w:rPr>
              <w:t>36</w:t>
            </w:r>
          </w:p>
        </w:tc>
        <w:tc>
          <w:tcPr>
            <w:tcW w:w="862" w:type="dxa"/>
            <w:tcBorders>
              <w:top w:val="nil"/>
              <w:left w:val="nil"/>
              <w:bottom w:val="nil"/>
              <w:right w:val="nil"/>
            </w:tcBorders>
            <w:shd w:val="clear" w:color="auto" w:fill="auto"/>
            <w:noWrap/>
            <w:vAlign w:val="bottom"/>
            <w:hideMark/>
          </w:tcPr>
          <w:p w:rsidR="00E13723" w:rsidRPr="00E821A8" w:rsidRDefault="00D07601" w:rsidP="00227BA2">
            <w:pPr>
              <w:shd w:val="clear" w:color="FFFFCC" w:fill="FFFFFF"/>
              <w:spacing w:before="100" w:beforeAutospacing="1" w:after="0" w:afterAutospacing="1" w:line="240" w:lineRule="auto"/>
              <w:rPr>
                <w:rFonts w:eastAsia="Times New Roman" w:cstheme="minorHAnsi"/>
                <w:color w:val="000000"/>
                <w:sz w:val="24"/>
                <w:szCs w:val="24"/>
                <w:lang w:eastAsia="ja-JP"/>
              </w:rPr>
            </w:pPr>
            <w:r w:rsidRPr="00D07601">
              <w:rPr>
                <w:rFonts w:eastAsia="Times New Roman" w:cstheme="minorHAnsi"/>
                <w:color w:val="000000"/>
                <w:sz w:val="24"/>
                <w:szCs w:val="24"/>
                <w:lang w:eastAsia="ja-JP"/>
              </w:rPr>
              <w:t>Defect</w:t>
            </w:r>
          </w:p>
        </w:tc>
        <w:tc>
          <w:tcPr>
            <w:tcW w:w="848" w:type="dxa"/>
            <w:tcBorders>
              <w:top w:val="nil"/>
              <w:left w:val="nil"/>
              <w:bottom w:val="nil"/>
              <w:right w:val="nil"/>
            </w:tcBorders>
            <w:shd w:val="clear" w:color="auto" w:fill="auto"/>
            <w:noWrap/>
            <w:vAlign w:val="bottom"/>
            <w:hideMark/>
          </w:tcPr>
          <w:p w:rsidR="00E13723" w:rsidRPr="00E821A8" w:rsidRDefault="00D07601" w:rsidP="00227BA2">
            <w:pPr>
              <w:shd w:val="clear" w:color="FFFFCC" w:fill="FFFFFF"/>
              <w:spacing w:before="100" w:beforeAutospacing="1" w:after="0" w:afterAutospacing="1" w:line="240" w:lineRule="auto"/>
              <w:rPr>
                <w:rFonts w:eastAsia="Times New Roman" w:cstheme="minorHAnsi"/>
                <w:color w:val="000000"/>
                <w:sz w:val="24"/>
                <w:szCs w:val="24"/>
                <w:lang w:eastAsia="ja-JP"/>
              </w:rPr>
            </w:pPr>
            <w:r w:rsidRPr="00D07601">
              <w:rPr>
                <w:rFonts w:eastAsia="Times New Roman" w:cstheme="minorHAnsi"/>
                <w:color w:val="000000"/>
                <w:sz w:val="24"/>
                <w:szCs w:val="24"/>
                <w:lang w:eastAsia="ja-JP"/>
              </w:rPr>
              <w:t>Fixed</w:t>
            </w:r>
          </w:p>
        </w:tc>
        <w:tc>
          <w:tcPr>
            <w:tcW w:w="971" w:type="dxa"/>
            <w:tcBorders>
              <w:top w:val="nil"/>
              <w:left w:val="nil"/>
              <w:bottom w:val="nil"/>
              <w:right w:val="nil"/>
            </w:tcBorders>
            <w:shd w:val="clear" w:color="auto" w:fill="auto"/>
            <w:noWrap/>
            <w:vAlign w:val="bottom"/>
            <w:hideMark/>
          </w:tcPr>
          <w:p w:rsidR="00E13723" w:rsidRPr="00E821A8" w:rsidRDefault="00D07601" w:rsidP="00227BA2">
            <w:pPr>
              <w:shd w:val="clear" w:color="FFFFCC" w:fill="FFFFFF"/>
              <w:spacing w:before="100" w:beforeAutospacing="1" w:after="0" w:afterAutospacing="1" w:line="240" w:lineRule="auto"/>
              <w:rPr>
                <w:rFonts w:eastAsia="Times New Roman" w:cstheme="minorHAnsi"/>
                <w:color w:val="000000"/>
                <w:sz w:val="24"/>
                <w:szCs w:val="24"/>
                <w:lang w:eastAsia="ja-JP"/>
              </w:rPr>
            </w:pPr>
            <w:r w:rsidRPr="00D07601">
              <w:rPr>
                <w:rFonts w:eastAsia="Times New Roman" w:cstheme="minorHAnsi"/>
                <w:color w:val="000000"/>
                <w:sz w:val="24"/>
                <w:szCs w:val="24"/>
                <w:lang w:eastAsia="ja-JP"/>
              </w:rPr>
              <w:t>Low</w:t>
            </w:r>
          </w:p>
        </w:tc>
        <w:tc>
          <w:tcPr>
            <w:tcW w:w="1922" w:type="dxa"/>
            <w:tcBorders>
              <w:top w:val="nil"/>
              <w:left w:val="nil"/>
              <w:bottom w:val="nil"/>
              <w:right w:val="nil"/>
            </w:tcBorders>
            <w:shd w:val="clear" w:color="auto" w:fill="auto"/>
            <w:noWrap/>
            <w:vAlign w:val="bottom"/>
            <w:hideMark/>
          </w:tcPr>
          <w:p w:rsidR="00E13723" w:rsidRPr="00E821A8" w:rsidRDefault="00D07601" w:rsidP="00227BA2">
            <w:pPr>
              <w:shd w:val="clear" w:color="FFFFCC" w:fill="FFFFFF"/>
              <w:spacing w:before="100" w:beforeAutospacing="1" w:after="0" w:afterAutospacing="1" w:line="240" w:lineRule="auto"/>
              <w:rPr>
                <w:rFonts w:eastAsia="Times New Roman" w:cstheme="minorHAnsi"/>
                <w:color w:val="000000"/>
                <w:sz w:val="24"/>
                <w:szCs w:val="24"/>
                <w:lang w:eastAsia="ja-JP"/>
              </w:rPr>
            </w:pPr>
            <w:proofErr w:type="spellStart"/>
            <w:r w:rsidRPr="00D07601">
              <w:rPr>
                <w:rFonts w:eastAsia="Times New Roman" w:cstheme="minorHAnsi"/>
                <w:color w:val="000000"/>
                <w:sz w:val="24"/>
                <w:szCs w:val="24"/>
                <w:lang w:eastAsia="ja-JP"/>
              </w:rPr>
              <w:t>tocongthanhhai</w:t>
            </w:r>
            <w:proofErr w:type="spellEnd"/>
          </w:p>
        </w:tc>
        <w:tc>
          <w:tcPr>
            <w:tcW w:w="12498" w:type="dxa"/>
            <w:tcBorders>
              <w:top w:val="nil"/>
              <w:left w:val="nil"/>
              <w:bottom w:val="nil"/>
              <w:right w:val="nil"/>
            </w:tcBorders>
            <w:shd w:val="clear" w:color="auto" w:fill="auto"/>
            <w:noWrap/>
            <w:vAlign w:val="bottom"/>
            <w:hideMark/>
          </w:tcPr>
          <w:p w:rsidR="00E13723" w:rsidRPr="00E821A8" w:rsidRDefault="00D07601" w:rsidP="00227BA2">
            <w:pPr>
              <w:shd w:val="clear" w:color="FFFFCC" w:fill="FFFFFF"/>
              <w:spacing w:before="100" w:beforeAutospacing="1" w:after="0" w:afterAutospacing="1" w:line="240" w:lineRule="auto"/>
              <w:rPr>
                <w:rFonts w:eastAsia="Times New Roman" w:cstheme="minorHAnsi"/>
                <w:color w:val="000000"/>
                <w:sz w:val="24"/>
                <w:szCs w:val="24"/>
                <w:lang w:eastAsia="ja-JP"/>
              </w:rPr>
            </w:pPr>
            <w:r w:rsidRPr="00D07601">
              <w:rPr>
                <w:rFonts w:eastAsia="Times New Roman" w:cstheme="minorHAnsi"/>
                <w:color w:val="000000"/>
                <w:sz w:val="24"/>
                <w:szCs w:val="24"/>
                <w:lang w:eastAsia="ja-JP"/>
              </w:rPr>
              <w:t>[</w:t>
            </w:r>
            <w:proofErr w:type="spellStart"/>
            <w:r w:rsidRPr="00D07601">
              <w:rPr>
                <w:rFonts w:eastAsia="Times New Roman" w:cstheme="minorHAnsi"/>
                <w:color w:val="000000"/>
                <w:sz w:val="24"/>
                <w:szCs w:val="24"/>
                <w:lang w:eastAsia="ja-JP"/>
              </w:rPr>
              <w:t>ProjectEyePortlet</w:t>
            </w:r>
            <w:proofErr w:type="spellEnd"/>
            <w:r w:rsidRPr="00D07601">
              <w:rPr>
                <w:rFonts w:eastAsia="Times New Roman" w:cstheme="minorHAnsi"/>
                <w:color w:val="000000"/>
                <w:sz w:val="24"/>
                <w:szCs w:val="24"/>
                <w:lang w:eastAsia="ja-JP"/>
              </w:rPr>
              <w:t>] In screen "Create Project", Cancel button is no applied</w:t>
            </w:r>
          </w:p>
        </w:tc>
      </w:tr>
      <w:tr w:rsidR="00E13723" w:rsidRPr="00E821A8" w:rsidTr="00E13723">
        <w:trPr>
          <w:trHeight w:val="300"/>
        </w:trPr>
        <w:tc>
          <w:tcPr>
            <w:tcW w:w="630" w:type="dxa"/>
            <w:tcBorders>
              <w:top w:val="nil"/>
              <w:left w:val="nil"/>
              <w:bottom w:val="nil"/>
              <w:right w:val="nil"/>
            </w:tcBorders>
            <w:shd w:val="clear" w:color="auto" w:fill="auto"/>
            <w:noWrap/>
            <w:vAlign w:val="bottom"/>
            <w:hideMark/>
          </w:tcPr>
          <w:p w:rsidR="00E13723" w:rsidRPr="00E821A8" w:rsidRDefault="00D07601" w:rsidP="00227BA2">
            <w:pPr>
              <w:spacing w:after="0" w:line="240" w:lineRule="auto"/>
              <w:jc w:val="right"/>
              <w:rPr>
                <w:rFonts w:eastAsia="Times New Roman" w:cstheme="minorHAnsi"/>
                <w:color w:val="000000"/>
                <w:sz w:val="24"/>
                <w:szCs w:val="24"/>
                <w:lang w:eastAsia="ja-JP"/>
              </w:rPr>
            </w:pPr>
            <w:r w:rsidRPr="00D07601">
              <w:rPr>
                <w:rFonts w:eastAsia="Times New Roman" w:cstheme="minorHAnsi"/>
                <w:color w:val="000000"/>
                <w:sz w:val="24"/>
                <w:szCs w:val="24"/>
                <w:lang w:eastAsia="ja-JP"/>
              </w:rPr>
              <w:t>37</w:t>
            </w:r>
          </w:p>
        </w:tc>
        <w:tc>
          <w:tcPr>
            <w:tcW w:w="862" w:type="dxa"/>
            <w:tcBorders>
              <w:top w:val="nil"/>
              <w:left w:val="nil"/>
              <w:bottom w:val="nil"/>
              <w:right w:val="nil"/>
            </w:tcBorders>
            <w:shd w:val="clear" w:color="auto" w:fill="auto"/>
            <w:noWrap/>
            <w:vAlign w:val="bottom"/>
            <w:hideMark/>
          </w:tcPr>
          <w:p w:rsidR="00E13723" w:rsidRPr="00E821A8" w:rsidRDefault="00D07601" w:rsidP="00227BA2">
            <w:pPr>
              <w:shd w:val="clear" w:color="FFFFCC" w:fill="FFFFFF"/>
              <w:spacing w:before="100" w:beforeAutospacing="1" w:after="0" w:afterAutospacing="1" w:line="240" w:lineRule="auto"/>
              <w:rPr>
                <w:rFonts w:eastAsia="Times New Roman" w:cstheme="minorHAnsi"/>
                <w:color w:val="000000"/>
                <w:sz w:val="24"/>
                <w:szCs w:val="24"/>
                <w:lang w:eastAsia="ja-JP"/>
              </w:rPr>
            </w:pPr>
            <w:r w:rsidRPr="00D07601">
              <w:rPr>
                <w:rFonts w:eastAsia="Times New Roman" w:cstheme="minorHAnsi"/>
                <w:color w:val="000000"/>
                <w:sz w:val="24"/>
                <w:szCs w:val="24"/>
                <w:lang w:eastAsia="ja-JP"/>
              </w:rPr>
              <w:t>Defect</w:t>
            </w:r>
          </w:p>
        </w:tc>
        <w:tc>
          <w:tcPr>
            <w:tcW w:w="848" w:type="dxa"/>
            <w:tcBorders>
              <w:top w:val="nil"/>
              <w:left w:val="nil"/>
              <w:bottom w:val="nil"/>
              <w:right w:val="nil"/>
            </w:tcBorders>
            <w:shd w:val="clear" w:color="auto" w:fill="auto"/>
            <w:noWrap/>
            <w:vAlign w:val="bottom"/>
            <w:hideMark/>
          </w:tcPr>
          <w:p w:rsidR="00E13723" w:rsidRPr="00E821A8" w:rsidRDefault="00D07601" w:rsidP="00227BA2">
            <w:pPr>
              <w:shd w:val="clear" w:color="FFFFCC" w:fill="FFFFFF"/>
              <w:spacing w:before="100" w:beforeAutospacing="1" w:after="0" w:afterAutospacing="1" w:line="240" w:lineRule="auto"/>
              <w:rPr>
                <w:rFonts w:eastAsia="Times New Roman" w:cstheme="minorHAnsi"/>
                <w:color w:val="000000"/>
                <w:sz w:val="24"/>
                <w:szCs w:val="24"/>
                <w:lang w:eastAsia="ja-JP"/>
              </w:rPr>
            </w:pPr>
            <w:r w:rsidRPr="00D07601">
              <w:rPr>
                <w:rFonts w:eastAsia="Times New Roman" w:cstheme="minorHAnsi"/>
                <w:color w:val="000000"/>
                <w:sz w:val="24"/>
                <w:szCs w:val="24"/>
                <w:lang w:eastAsia="ja-JP"/>
              </w:rPr>
              <w:t>Fixed</w:t>
            </w:r>
          </w:p>
        </w:tc>
        <w:tc>
          <w:tcPr>
            <w:tcW w:w="971" w:type="dxa"/>
            <w:tcBorders>
              <w:top w:val="nil"/>
              <w:left w:val="nil"/>
              <w:bottom w:val="nil"/>
              <w:right w:val="nil"/>
            </w:tcBorders>
            <w:shd w:val="clear" w:color="auto" w:fill="auto"/>
            <w:noWrap/>
            <w:vAlign w:val="bottom"/>
            <w:hideMark/>
          </w:tcPr>
          <w:p w:rsidR="00E13723" w:rsidRPr="00E821A8" w:rsidRDefault="00D07601" w:rsidP="00227BA2">
            <w:pPr>
              <w:shd w:val="clear" w:color="FFFFCC" w:fill="FFFFFF"/>
              <w:spacing w:before="100" w:beforeAutospacing="1" w:after="0" w:afterAutospacing="1" w:line="240" w:lineRule="auto"/>
              <w:rPr>
                <w:rFonts w:eastAsia="Times New Roman" w:cstheme="minorHAnsi"/>
                <w:color w:val="000000"/>
                <w:sz w:val="24"/>
                <w:szCs w:val="24"/>
                <w:lang w:eastAsia="ja-JP"/>
              </w:rPr>
            </w:pPr>
            <w:r w:rsidRPr="00D07601">
              <w:rPr>
                <w:rFonts w:eastAsia="Times New Roman" w:cstheme="minorHAnsi"/>
                <w:color w:val="000000"/>
                <w:sz w:val="24"/>
                <w:szCs w:val="24"/>
                <w:lang w:eastAsia="ja-JP"/>
              </w:rPr>
              <w:t>Low</w:t>
            </w:r>
          </w:p>
        </w:tc>
        <w:tc>
          <w:tcPr>
            <w:tcW w:w="1922" w:type="dxa"/>
            <w:tcBorders>
              <w:top w:val="nil"/>
              <w:left w:val="nil"/>
              <w:bottom w:val="nil"/>
              <w:right w:val="nil"/>
            </w:tcBorders>
            <w:shd w:val="clear" w:color="auto" w:fill="auto"/>
            <w:noWrap/>
            <w:vAlign w:val="bottom"/>
            <w:hideMark/>
          </w:tcPr>
          <w:p w:rsidR="00E13723" w:rsidRPr="00E821A8" w:rsidRDefault="00D07601" w:rsidP="00227BA2">
            <w:pPr>
              <w:shd w:val="clear" w:color="FFFFCC" w:fill="FFFFFF"/>
              <w:spacing w:before="100" w:beforeAutospacing="1" w:after="0" w:afterAutospacing="1" w:line="240" w:lineRule="auto"/>
              <w:rPr>
                <w:rFonts w:eastAsia="Times New Roman" w:cstheme="minorHAnsi"/>
                <w:color w:val="000000"/>
                <w:sz w:val="24"/>
                <w:szCs w:val="24"/>
                <w:lang w:eastAsia="ja-JP"/>
              </w:rPr>
            </w:pPr>
            <w:proofErr w:type="spellStart"/>
            <w:r w:rsidRPr="00D07601">
              <w:rPr>
                <w:rFonts w:eastAsia="Times New Roman" w:cstheme="minorHAnsi"/>
                <w:color w:val="000000"/>
                <w:sz w:val="24"/>
                <w:szCs w:val="24"/>
                <w:lang w:eastAsia="ja-JP"/>
              </w:rPr>
              <w:t>tocongthanhhai</w:t>
            </w:r>
            <w:proofErr w:type="spellEnd"/>
          </w:p>
        </w:tc>
        <w:tc>
          <w:tcPr>
            <w:tcW w:w="12498" w:type="dxa"/>
            <w:tcBorders>
              <w:top w:val="nil"/>
              <w:left w:val="nil"/>
              <w:bottom w:val="nil"/>
              <w:right w:val="nil"/>
            </w:tcBorders>
            <w:shd w:val="clear" w:color="auto" w:fill="auto"/>
            <w:noWrap/>
            <w:vAlign w:val="bottom"/>
            <w:hideMark/>
          </w:tcPr>
          <w:p w:rsidR="00E13723" w:rsidRPr="00E821A8" w:rsidRDefault="00D07601" w:rsidP="00227BA2">
            <w:pPr>
              <w:shd w:val="clear" w:color="FFFFCC" w:fill="FFFFFF"/>
              <w:spacing w:before="100" w:beforeAutospacing="1" w:after="0" w:afterAutospacing="1" w:line="240" w:lineRule="auto"/>
              <w:rPr>
                <w:rFonts w:eastAsia="Times New Roman" w:cstheme="minorHAnsi"/>
                <w:color w:val="000000"/>
                <w:sz w:val="24"/>
                <w:szCs w:val="24"/>
                <w:lang w:eastAsia="ja-JP"/>
              </w:rPr>
            </w:pPr>
            <w:r w:rsidRPr="00D07601">
              <w:rPr>
                <w:rFonts w:eastAsia="Times New Roman" w:cstheme="minorHAnsi"/>
                <w:color w:val="000000"/>
                <w:sz w:val="24"/>
                <w:szCs w:val="24"/>
                <w:lang w:eastAsia="ja-JP"/>
              </w:rPr>
              <w:t>[</w:t>
            </w:r>
            <w:proofErr w:type="spellStart"/>
            <w:r w:rsidRPr="00D07601">
              <w:rPr>
                <w:rFonts w:eastAsia="Times New Roman" w:cstheme="minorHAnsi"/>
                <w:color w:val="000000"/>
                <w:sz w:val="24"/>
                <w:szCs w:val="24"/>
                <w:lang w:eastAsia="ja-JP"/>
              </w:rPr>
              <w:t>ProjectEyePortlet</w:t>
            </w:r>
            <w:proofErr w:type="spellEnd"/>
            <w:r w:rsidRPr="00D07601">
              <w:rPr>
                <w:rFonts w:eastAsia="Times New Roman" w:cstheme="minorHAnsi"/>
                <w:color w:val="000000"/>
                <w:sz w:val="24"/>
                <w:szCs w:val="24"/>
                <w:lang w:eastAsia="ja-JP"/>
              </w:rPr>
              <w:t>] In screen "Create Project", could not type the Planned End Date completely</w:t>
            </w:r>
          </w:p>
        </w:tc>
      </w:tr>
      <w:tr w:rsidR="00E13723" w:rsidRPr="00E821A8" w:rsidTr="00E13723">
        <w:trPr>
          <w:trHeight w:val="300"/>
        </w:trPr>
        <w:tc>
          <w:tcPr>
            <w:tcW w:w="630" w:type="dxa"/>
            <w:tcBorders>
              <w:top w:val="nil"/>
              <w:left w:val="nil"/>
              <w:bottom w:val="nil"/>
              <w:right w:val="nil"/>
            </w:tcBorders>
            <w:shd w:val="clear" w:color="auto" w:fill="auto"/>
            <w:noWrap/>
            <w:vAlign w:val="bottom"/>
            <w:hideMark/>
          </w:tcPr>
          <w:p w:rsidR="00E13723" w:rsidRPr="00E821A8" w:rsidRDefault="00D07601" w:rsidP="00227BA2">
            <w:pPr>
              <w:spacing w:after="0" w:line="240" w:lineRule="auto"/>
              <w:jc w:val="right"/>
              <w:rPr>
                <w:rFonts w:eastAsia="Times New Roman" w:cstheme="minorHAnsi"/>
                <w:color w:val="000000"/>
                <w:sz w:val="24"/>
                <w:szCs w:val="24"/>
                <w:lang w:eastAsia="ja-JP"/>
              </w:rPr>
            </w:pPr>
            <w:r w:rsidRPr="00D07601">
              <w:rPr>
                <w:rFonts w:eastAsia="Times New Roman" w:cstheme="minorHAnsi"/>
                <w:color w:val="000000"/>
                <w:sz w:val="24"/>
                <w:szCs w:val="24"/>
                <w:lang w:eastAsia="ja-JP"/>
              </w:rPr>
              <w:t>38</w:t>
            </w:r>
          </w:p>
        </w:tc>
        <w:tc>
          <w:tcPr>
            <w:tcW w:w="862" w:type="dxa"/>
            <w:tcBorders>
              <w:top w:val="nil"/>
              <w:left w:val="nil"/>
              <w:bottom w:val="nil"/>
              <w:right w:val="nil"/>
            </w:tcBorders>
            <w:shd w:val="clear" w:color="auto" w:fill="auto"/>
            <w:noWrap/>
            <w:vAlign w:val="bottom"/>
            <w:hideMark/>
          </w:tcPr>
          <w:p w:rsidR="00E13723" w:rsidRPr="00E821A8" w:rsidRDefault="00D07601" w:rsidP="00227BA2">
            <w:pPr>
              <w:shd w:val="clear" w:color="FFFFCC" w:fill="FFFFFF"/>
              <w:spacing w:before="100" w:beforeAutospacing="1" w:after="0" w:afterAutospacing="1" w:line="240" w:lineRule="auto"/>
              <w:rPr>
                <w:rFonts w:eastAsia="Times New Roman" w:cstheme="minorHAnsi"/>
                <w:color w:val="000000"/>
                <w:sz w:val="24"/>
                <w:szCs w:val="24"/>
                <w:lang w:eastAsia="ja-JP"/>
              </w:rPr>
            </w:pPr>
            <w:r w:rsidRPr="00D07601">
              <w:rPr>
                <w:rFonts w:eastAsia="Times New Roman" w:cstheme="minorHAnsi"/>
                <w:color w:val="000000"/>
                <w:sz w:val="24"/>
                <w:szCs w:val="24"/>
                <w:lang w:eastAsia="ja-JP"/>
              </w:rPr>
              <w:t>Defect</w:t>
            </w:r>
          </w:p>
        </w:tc>
        <w:tc>
          <w:tcPr>
            <w:tcW w:w="848" w:type="dxa"/>
            <w:tcBorders>
              <w:top w:val="nil"/>
              <w:left w:val="nil"/>
              <w:bottom w:val="nil"/>
              <w:right w:val="nil"/>
            </w:tcBorders>
            <w:shd w:val="clear" w:color="auto" w:fill="auto"/>
            <w:noWrap/>
            <w:vAlign w:val="bottom"/>
            <w:hideMark/>
          </w:tcPr>
          <w:p w:rsidR="00E13723" w:rsidRPr="00E821A8" w:rsidRDefault="00D07601" w:rsidP="00227BA2">
            <w:pPr>
              <w:shd w:val="clear" w:color="FFFFCC" w:fill="FFFFFF"/>
              <w:spacing w:before="100" w:beforeAutospacing="1" w:after="0" w:afterAutospacing="1" w:line="240" w:lineRule="auto"/>
              <w:rPr>
                <w:rFonts w:eastAsia="Times New Roman" w:cstheme="minorHAnsi"/>
                <w:color w:val="000000"/>
                <w:sz w:val="24"/>
                <w:szCs w:val="24"/>
                <w:lang w:eastAsia="ja-JP"/>
              </w:rPr>
            </w:pPr>
            <w:r w:rsidRPr="00D07601">
              <w:rPr>
                <w:rFonts w:eastAsia="Times New Roman" w:cstheme="minorHAnsi"/>
                <w:color w:val="000000"/>
                <w:sz w:val="24"/>
                <w:szCs w:val="24"/>
                <w:lang w:eastAsia="ja-JP"/>
              </w:rPr>
              <w:t>Fixed</w:t>
            </w:r>
          </w:p>
        </w:tc>
        <w:tc>
          <w:tcPr>
            <w:tcW w:w="971" w:type="dxa"/>
            <w:tcBorders>
              <w:top w:val="nil"/>
              <w:left w:val="nil"/>
              <w:bottom w:val="nil"/>
              <w:right w:val="nil"/>
            </w:tcBorders>
            <w:shd w:val="clear" w:color="auto" w:fill="auto"/>
            <w:noWrap/>
            <w:vAlign w:val="bottom"/>
            <w:hideMark/>
          </w:tcPr>
          <w:p w:rsidR="00E13723" w:rsidRPr="00E821A8" w:rsidRDefault="00D07601" w:rsidP="00227BA2">
            <w:pPr>
              <w:shd w:val="clear" w:color="FFFFCC" w:fill="FFFFFF"/>
              <w:spacing w:before="100" w:beforeAutospacing="1" w:after="0" w:afterAutospacing="1" w:line="240" w:lineRule="auto"/>
              <w:rPr>
                <w:rFonts w:eastAsia="Times New Roman" w:cstheme="minorHAnsi"/>
                <w:color w:val="000000"/>
                <w:sz w:val="24"/>
                <w:szCs w:val="24"/>
                <w:lang w:eastAsia="ja-JP"/>
              </w:rPr>
            </w:pPr>
            <w:r w:rsidRPr="00D07601">
              <w:rPr>
                <w:rFonts w:eastAsia="Times New Roman" w:cstheme="minorHAnsi"/>
                <w:color w:val="000000"/>
                <w:sz w:val="24"/>
                <w:szCs w:val="24"/>
                <w:lang w:eastAsia="ja-JP"/>
              </w:rPr>
              <w:t>Low</w:t>
            </w:r>
          </w:p>
        </w:tc>
        <w:tc>
          <w:tcPr>
            <w:tcW w:w="1922" w:type="dxa"/>
            <w:tcBorders>
              <w:top w:val="nil"/>
              <w:left w:val="nil"/>
              <w:bottom w:val="nil"/>
              <w:right w:val="nil"/>
            </w:tcBorders>
            <w:shd w:val="clear" w:color="auto" w:fill="auto"/>
            <w:noWrap/>
            <w:vAlign w:val="bottom"/>
            <w:hideMark/>
          </w:tcPr>
          <w:p w:rsidR="00E13723" w:rsidRPr="00E821A8" w:rsidRDefault="00D07601" w:rsidP="00227BA2">
            <w:pPr>
              <w:shd w:val="clear" w:color="FFFFCC" w:fill="FFFFFF"/>
              <w:spacing w:before="100" w:beforeAutospacing="1" w:after="0" w:afterAutospacing="1" w:line="240" w:lineRule="auto"/>
              <w:rPr>
                <w:rFonts w:eastAsia="Times New Roman" w:cstheme="minorHAnsi"/>
                <w:color w:val="000000"/>
                <w:sz w:val="24"/>
                <w:szCs w:val="24"/>
                <w:lang w:eastAsia="ja-JP"/>
              </w:rPr>
            </w:pPr>
            <w:proofErr w:type="spellStart"/>
            <w:r w:rsidRPr="00D07601">
              <w:rPr>
                <w:rFonts w:eastAsia="Times New Roman" w:cstheme="minorHAnsi"/>
                <w:color w:val="000000"/>
                <w:sz w:val="24"/>
                <w:szCs w:val="24"/>
                <w:lang w:eastAsia="ja-JP"/>
              </w:rPr>
              <w:t>tocongthanhhai</w:t>
            </w:r>
            <w:proofErr w:type="spellEnd"/>
          </w:p>
        </w:tc>
        <w:tc>
          <w:tcPr>
            <w:tcW w:w="12498" w:type="dxa"/>
            <w:tcBorders>
              <w:top w:val="nil"/>
              <w:left w:val="nil"/>
              <w:bottom w:val="nil"/>
              <w:right w:val="nil"/>
            </w:tcBorders>
            <w:shd w:val="clear" w:color="auto" w:fill="auto"/>
            <w:noWrap/>
            <w:vAlign w:val="bottom"/>
            <w:hideMark/>
          </w:tcPr>
          <w:p w:rsidR="00E13723" w:rsidRPr="00E821A8" w:rsidRDefault="00D07601" w:rsidP="00227BA2">
            <w:pPr>
              <w:shd w:val="clear" w:color="FFFFCC" w:fill="FFFFFF"/>
              <w:spacing w:before="100" w:beforeAutospacing="1" w:after="0" w:afterAutospacing="1" w:line="240" w:lineRule="auto"/>
              <w:rPr>
                <w:rFonts w:eastAsia="Times New Roman" w:cstheme="minorHAnsi"/>
                <w:color w:val="000000"/>
                <w:sz w:val="24"/>
                <w:szCs w:val="24"/>
                <w:lang w:eastAsia="ja-JP"/>
              </w:rPr>
            </w:pPr>
            <w:r w:rsidRPr="00D07601">
              <w:rPr>
                <w:rFonts w:eastAsia="Times New Roman" w:cstheme="minorHAnsi"/>
                <w:color w:val="000000"/>
                <w:sz w:val="24"/>
                <w:szCs w:val="24"/>
                <w:lang w:eastAsia="ja-JP"/>
              </w:rPr>
              <w:t>[</w:t>
            </w:r>
            <w:proofErr w:type="spellStart"/>
            <w:r w:rsidRPr="00D07601">
              <w:rPr>
                <w:rFonts w:eastAsia="Times New Roman" w:cstheme="minorHAnsi"/>
                <w:color w:val="000000"/>
                <w:sz w:val="24"/>
                <w:szCs w:val="24"/>
                <w:lang w:eastAsia="ja-JP"/>
              </w:rPr>
              <w:t>ProjectEyePortlet</w:t>
            </w:r>
            <w:proofErr w:type="spellEnd"/>
            <w:r w:rsidRPr="00D07601">
              <w:rPr>
                <w:rFonts w:eastAsia="Times New Roman" w:cstheme="minorHAnsi"/>
                <w:color w:val="000000"/>
                <w:sz w:val="24"/>
                <w:szCs w:val="24"/>
                <w:lang w:eastAsia="ja-JP"/>
              </w:rPr>
              <w:t xml:space="preserve">] In screen "Create Project", no process </w:t>
            </w:r>
            <w:proofErr w:type="spellStart"/>
            <w:r w:rsidRPr="00D07601">
              <w:rPr>
                <w:rFonts w:eastAsia="Times New Roman" w:cstheme="minorHAnsi"/>
                <w:color w:val="000000"/>
                <w:sz w:val="24"/>
                <w:szCs w:val="24"/>
                <w:lang w:eastAsia="ja-JP"/>
              </w:rPr>
              <w:t>escapse</w:t>
            </w:r>
            <w:proofErr w:type="spellEnd"/>
            <w:r w:rsidRPr="00D07601">
              <w:rPr>
                <w:rFonts w:eastAsia="Times New Roman" w:cstheme="minorHAnsi"/>
                <w:color w:val="000000"/>
                <w:sz w:val="24"/>
                <w:szCs w:val="24"/>
                <w:lang w:eastAsia="ja-JP"/>
              </w:rPr>
              <w:t xml:space="preserve"> HTML character</w:t>
            </w:r>
          </w:p>
        </w:tc>
      </w:tr>
      <w:tr w:rsidR="00E13723" w:rsidRPr="00E821A8" w:rsidTr="00E13723">
        <w:trPr>
          <w:trHeight w:val="300"/>
        </w:trPr>
        <w:tc>
          <w:tcPr>
            <w:tcW w:w="630" w:type="dxa"/>
            <w:tcBorders>
              <w:top w:val="nil"/>
              <w:left w:val="nil"/>
              <w:bottom w:val="nil"/>
              <w:right w:val="nil"/>
            </w:tcBorders>
            <w:shd w:val="clear" w:color="auto" w:fill="auto"/>
            <w:noWrap/>
            <w:vAlign w:val="bottom"/>
            <w:hideMark/>
          </w:tcPr>
          <w:p w:rsidR="00E13723" w:rsidRPr="00E821A8" w:rsidRDefault="00D07601" w:rsidP="00227BA2">
            <w:pPr>
              <w:spacing w:after="0" w:line="240" w:lineRule="auto"/>
              <w:jc w:val="right"/>
              <w:rPr>
                <w:rFonts w:eastAsia="Times New Roman" w:cstheme="minorHAnsi"/>
                <w:color w:val="000000"/>
                <w:sz w:val="24"/>
                <w:szCs w:val="24"/>
                <w:lang w:eastAsia="ja-JP"/>
              </w:rPr>
            </w:pPr>
            <w:r w:rsidRPr="00D07601">
              <w:rPr>
                <w:rFonts w:eastAsia="Times New Roman" w:cstheme="minorHAnsi"/>
                <w:color w:val="000000"/>
                <w:sz w:val="24"/>
                <w:szCs w:val="24"/>
                <w:lang w:eastAsia="ja-JP"/>
              </w:rPr>
              <w:t>39</w:t>
            </w:r>
          </w:p>
        </w:tc>
        <w:tc>
          <w:tcPr>
            <w:tcW w:w="862" w:type="dxa"/>
            <w:tcBorders>
              <w:top w:val="nil"/>
              <w:left w:val="nil"/>
              <w:bottom w:val="nil"/>
              <w:right w:val="nil"/>
            </w:tcBorders>
            <w:shd w:val="clear" w:color="auto" w:fill="auto"/>
            <w:noWrap/>
            <w:vAlign w:val="bottom"/>
            <w:hideMark/>
          </w:tcPr>
          <w:p w:rsidR="00E13723" w:rsidRPr="00E821A8" w:rsidRDefault="00D07601" w:rsidP="00227BA2">
            <w:pPr>
              <w:shd w:val="clear" w:color="FFFFCC" w:fill="FFFFFF"/>
              <w:spacing w:before="100" w:beforeAutospacing="1" w:after="0" w:afterAutospacing="1" w:line="240" w:lineRule="auto"/>
              <w:rPr>
                <w:rFonts w:eastAsia="Times New Roman" w:cstheme="minorHAnsi"/>
                <w:color w:val="000000"/>
                <w:sz w:val="24"/>
                <w:szCs w:val="24"/>
                <w:lang w:eastAsia="ja-JP"/>
              </w:rPr>
            </w:pPr>
            <w:r w:rsidRPr="00D07601">
              <w:rPr>
                <w:rFonts w:eastAsia="Times New Roman" w:cstheme="minorHAnsi"/>
                <w:color w:val="000000"/>
                <w:sz w:val="24"/>
                <w:szCs w:val="24"/>
                <w:lang w:eastAsia="ja-JP"/>
              </w:rPr>
              <w:t>Defect</w:t>
            </w:r>
          </w:p>
        </w:tc>
        <w:tc>
          <w:tcPr>
            <w:tcW w:w="848" w:type="dxa"/>
            <w:tcBorders>
              <w:top w:val="nil"/>
              <w:left w:val="nil"/>
              <w:bottom w:val="nil"/>
              <w:right w:val="nil"/>
            </w:tcBorders>
            <w:shd w:val="clear" w:color="auto" w:fill="auto"/>
            <w:noWrap/>
            <w:vAlign w:val="bottom"/>
            <w:hideMark/>
          </w:tcPr>
          <w:p w:rsidR="00E13723" w:rsidRPr="00E821A8" w:rsidRDefault="00D07601" w:rsidP="00227BA2">
            <w:pPr>
              <w:shd w:val="clear" w:color="FFFFCC" w:fill="FFFFFF"/>
              <w:spacing w:before="100" w:beforeAutospacing="1" w:after="0" w:afterAutospacing="1" w:line="240" w:lineRule="auto"/>
              <w:rPr>
                <w:rFonts w:eastAsia="Times New Roman" w:cstheme="minorHAnsi"/>
                <w:color w:val="000000"/>
                <w:sz w:val="24"/>
                <w:szCs w:val="24"/>
                <w:lang w:eastAsia="ja-JP"/>
              </w:rPr>
            </w:pPr>
            <w:r w:rsidRPr="00D07601">
              <w:rPr>
                <w:rFonts w:eastAsia="Times New Roman" w:cstheme="minorHAnsi"/>
                <w:color w:val="000000"/>
                <w:sz w:val="24"/>
                <w:szCs w:val="24"/>
                <w:lang w:eastAsia="ja-JP"/>
              </w:rPr>
              <w:t>New</w:t>
            </w:r>
          </w:p>
        </w:tc>
        <w:tc>
          <w:tcPr>
            <w:tcW w:w="971" w:type="dxa"/>
            <w:tcBorders>
              <w:top w:val="nil"/>
              <w:left w:val="nil"/>
              <w:bottom w:val="nil"/>
              <w:right w:val="nil"/>
            </w:tcBorders>
            <w:shd w:val="clear" w:color="auto" w:fill="auto"/>
            <w:noWrap/>
            <w:vAlign w:val="bottom"/>
            <w:hideMark/>
          </w:tcPr>
          <w:p w:rsidR="00E13723" w:rsidRPr="00E821A8" w:rsidRDefault="00D07601" w:rsidP="00227BA2">
            <w:pPr>
              <w:shd w:val="clear" w:color="FFFFCC" w:fill="FFFFFF"/>
              <w:spacing w:before="100" w:beforeAutospacing="1" w:after="0" w:afterAutospacing="1" w:line="240" w:lineRule="auto"/>
              <w:rPr>
                <w:rFonts w:eastAsia="Times New Roman" w:cstheme="minorHAnsi"/>
                <w:color w:val="000000"/>
                <w:sz w:val="24"/>
                <w:szCs w:val="24"/>
                <w:lang w:eastAsia="ja-JP"/>
              </w:rPr>
            </w:pPr>
            <w:r w:rsidRPr="00D07601">
              <w:rPr>
                <w:rFonts w:eastAsia="Times New Roman" w:cstheme="minorHAnsi"/>
                <w:color w:val="000000"/>
                <w:sz w:val="24"/>
                <w:szCs w:val="24"/>
                <w:lang w:eastAsia="ja-JP"/>
              </w:rPr>
              <w:t>Medium</w:t>
            </w:r>
          </w:p>
        </w:tc>
        <w:tc>
          <w:tcPr>
            <w:tcW w:w="1922" w:type="dxa"/>
            <w:tcBorders>
              <w:top w:val="nil"/>
              <w:left w:val="nil"/>
              <w:bottom w:val="nil"/>
              <w:right w:val="nil"/>
            </w:tcBorders>
            <w:shd w:val="clear" w:color="auto" w:fill="auto"/>
            <w:noWrap/>
            <w:vAlign w:val="bottom"/>
            <w:hideMark/>
          </w:tcPr>
          <w:p w:rsidR="00E13723" w:rsidRPr="00E821A8" w:rsidRDefault="00D07601" w:rsidP="00227BA2">
            <w:pPr>
              <w:shd w:val="clear" w:color="FFFFCC" w:fill="FFFFFF"/>
              <w:spacing w:before="100" w:beforeAutospacing="1" w:after="0" w:afterAutospacing="1" w:line="240" w:lineRule="auto"/>
              <w:rPr>
                <w:rFonts w:eastAsia="Times New Roman" w:cstheme="minorHAnsi"/>
                <w:color w:val="000000"/>
                <w:sz w:val="24"/>
                <w:szCs w:val="24"/>
                <w:lang w:eastAsia="ja-JP"/>
              </w:rPr>
            </w:pPr>
            <w:proofErr w:type="spellStart"/>
            <w:r w:rsidRPr="00D07601">
              <w:rPr>
                <w:rFonts w:eastAsia="Times New Roman" w:cstheme="minorHAnsi"/>
                <w:color w:val="000000"/>
                <w:sz w:val="24"/>
                <w:szCs w:val="24"/>
                <w:lang w:eastAsia="ja-JP"/>
              </w:rPr>
              <w:t>tocongthanhhai</w:t>
            </w:r>
            <w:proofErr w:type="spellEnd"/>
          </w:p>
        </w:tc>
        <w:tc>
          <w:tcPr>
            <w:tcW w:w="12498" w:type="dxa"/>
            <w:tcBorders>
              <w:top w:val="nil"/>
              <w:left w:val="nil"/>
              <w:bottom w:val="nil"/>
              <w:right w:val="nil"/>
            </w:tcBorders>
            <w:shd w:val="clear" w:color="auto" w:fill="auto"/>
            <w:noWrap/>
            <w:vAlign w:val="bottom"/>
            <w:hideMark/>
          </w:tcPr>
          <w:p w:rsidR="00E13723" w:rsidRPr="00E821A8" w:rsidRDefault="00D07601" w:rsidP="00227BA2">
            <w:pPr>
              <w:shd w:val="clear" w:color="FFFFCC" w:fill="FFFFFF"/>
              <w:spacing w:before="100" w:beforeAutospacing="1" w:after="0" w:afterAutospacing="1" w:line="240" w:lineRule="auto"/>
              <w:rPr>
                <w:rFonts w:eastAsia="Times New Roman" w:cstheme="minorHAnsi"/>
                <w:color w:val="000000"/>
                <w:sz w:val="24"/>
                <w:szCs w:val="24"/>
                <w:lang w:eastAsia="ja-JP"/>
              </w:rPr>
            </w:pPr>
            <w:r w:rsidRPr="00D07601">
              <w:rPr>
                <w:rFonts w:eastAsia="Times New Roman" w:cstheme="minorHAnsi"/>
                <w:color w:val="000000"/>
                <w:sz w:val="24"/>
                <w:szCs w:val="24"/>
                <w:lang w:eastAsia="ja-JP"/>
              </w:rPr>
              <w:t>[</w:t>
            </w:r>
            <w:proofErr w:type="spellStart"/>
            <w:r w:rsidRPr="00D07601">
              <w:rPr>
                <w:rFonts w:eastAsia="Times New Roman" w:cstheme="minorHAnsi"/>
                <w:color w:val="000000"/>
                <w:sz w:val="24"/>
                <w:szCs w:val="24"/>
                <w:lang w:eastAsia="ja-JP"/>
              </w:rPr>
              <w:t>ProjectEyePortlet</w:t>
            </w:r>
            <w:proofErr w:type="spellEnd"/>
            <w:r w:rsidRPr="00D07601">
              <w:rPr>
                <w:rFonts w:eastAsia="Times New Roman" w:cstheme="minorHAnsi"/>
                <w:color w:val="000000"/>
                <w:sz w:val="24"/>
                <w:szCs w:val="24"/>
                <w:lang w:eastAsia="ja-JP"/>
              </w:rPr>
              <w:t>] Existing projects are not displayed in the Home screen</w:t>
            </w:r>
          </w:p>
        </w:tc>
      </w:tr>
      <w:tr w:rsidR="00E13723" w:rsidRPr="00E821A8" w:rsidTr="00E13723">
        <w:trPr>
          <w:trHeight w:val="300"/>
        </w:trPr>
        <w:tc>
          <w:tcPr>
            <w:tcW w:w="630" w:type="dxa"/>
            <w:tcBorders>
              <w:top w:val="nil"/>
              <w:left w:val="nil"/>
              <w:bottom w:val="nil"/>
              <w:right w:val="nil"/>
            </w:tcBorders>
            <w:shd w:val="clear" w:color="auto" w:fill="auto"/>
            <w:noWrap/>
            <w:vAlign w:val="bottom"/>
            <w:hideMark/>
          </w:tcPr>
          <w:p w:rsidR="00E13723" w:rsidRPr="00E821A8" w:rsidRDefault="00D07601" w:rsidP="00227BA2">
            <w:pPr>
              <w:spacing w:after="0" w:line="240" w:lineRule="auto"/>
              <w:jc w:val="right"/>
              <w:rPr>
                <w:rFonts w:eastAsia="Times New Roman" w:cstheme="minorHAnsi"/>
                <w:color w:val="000000"/>
                <w:sz w:val="24"/>
                <w:szCs w:val="24"/>
                <w:lang w:eastAsia="ja-JP"/>
              </w:rPr>
            </w:pPr>
            <w:r w:rsidRPr="00D07601">
              <w:rPr>
                <w:rFonts w:eastAsia="Times New Roman" w:cstheme="minorHAnsi"/>
                <w:color w:val="000000"/>
                <w:sz w:val="24"/>
                <w:szCs w:val="24"/>
                <w:lang w:eastAsia="ja-JP"/>
              </w:rPr>
              <w:t>40</w:t>
            </w:r>
          </w:p>
        </w:tc>
        <w:tc>
          <w:tcPr>
            <w:tcW w:w="862" w:type="dxa"/>
            <w:tcBorders>
              <w:top w:val="nil"/>
              <w:left w:val="nil"/>
              <w:bottom w:val="nil"/>
              <w:right w:val="nil"/>
            </w:tcBorders>
            <w:shd w:val="clear" w:color="auto" w:fill="auto"/>
            <w:noWrap/>
            <w:vAlign w:val="bottom"/>
            <w:hideMark/>
          </w:tcPr>
          <w:p w:rsidR="00E13723" w:rsidRPr="00E821A8" w:rsidRDefault="00D07601" w:rsidP="00227BA2">
            <w:pPr>
              <w:shd w:val="clear" w:color="FFFFCC" w:fill="FFFFFF"/>
              <w:spacing w:before="100" w:beforeAutospacing="1" w:after="0" w:afterAutospacing="1" w:line="240" w:lineRule="auto"/>
              <w:rPr>
                <w:rFonts w:eastAsia="Times New Roman" w:cstheme="minorHAnsi"/>
                <w:color w:val="000000"/>
                <w:sz w:val="24"/>
                <w:szCs w:val="24"/>
                <w:lang w:eastAsia="ja-JP"/>
              </w:rPr>
            </w:pPr>
            <w:r w:rsidRPr="00D07601">
              <w:rPr>
                <w:rFonts w:eastAsia="Times New Roman" w:cstheme="minorHAnsi"/>
                <w:color w:val="000000"/>
                <w:sz w:val="24"/>
                <w:szCs w:val="24"/>
                <w:lang w:eastAsia="ja-JP"/>
              </w:rPr>
              <w:t>Defect</w:t>
            </w:r>
          </w:p>
        </w:tc>
        <w:tc>
          <w:tcPr>
            <w:tcW w:w="848" w:type="dxa"/>
            <w:tcBorders>
              <w:top w:val="nil"/>
              <w:left w:val="nil"/>
              <w:bottom w:val="nil"/>
              <w:right w:val="nil"/>
            </w:tcBorders>
            <w:shd w:val="clear" w:color="auto" w:fill="auto"/>
            <w:noWrap/>
            <w:vAlign w:val="bottom"/>
            <w:hideMark/>
          </w:tcPr>
          <w:p w:rsidR="00E13723" w:rsidRPr="00E821A8" w:rsidRDefault="00D07601" w:rsidP="00227BA2">
            <w:pPr>
              <w:shd w:val="clear" w:color="FFFFCC" w:fill="FFFFFF"/>
              <w:spacing w:before="100" w:beforeAutospacing="1" w:after="0" w:afterAutospacing="1" w:line="240" w:lineRule="auto"/>
              <w:rPr>
                <w:rFonts w:eastAsia="Times New Roman" w:cstheme="minorHAnsi"/>
                <w:color w:val="000000"/>
                <w:sz w:val="24"/>
                <w:szCs w:val="24"/>
                <w:lang w:eastAsia="ja-JP"/>
              </w:rPr>
            </w:pPr>
            <w:r w:rsidRPr="00D07601">
              <w:rPr>
                <w:rFonts w:eastAsia="Times New Roman" w:cstheme="minorHAnsi"/>
                <w:color w:val="000000"/>
                <w:sz w:val="24"/>
                <w:szCs w:val="24"/>
                <w:lang w:eastAsia="ja-JP"/>
              </w:rPr>
              <w:t>Fixed</w:t>
            </w:r>
          </w:p>
        </w:tc>
        <w:tc>
          <w:tcPr>
            <w:tcW w:w="971" w:type="dxa"/>
            <w:tcBorders>
              <w:top w:val="nil"/>
              <w:left w:val="nil"/>
              <w:bottom w:val="nil"/>
              <w:right w:val="nil"/>
            </w:tcBorders>
            <w:shd w:val="clear" w:color="auto" w:fill="auto"/>
            <w:noWrap/>
            <w:vAlign w:val="bottom"/>
            <w:hideMark/>
          </w:tcPr>
          <w:p w:rsidR="00E13723" w:rsidRPr="00E821A8" w:rsidRDefault="00D07601" w:rsidP="00227BA2">
            <w:pPr>
              <w:shd w:val="clear" w:color="FFFFCC" w:fill="FFFFFF"/>
              <w:spacing w:before="100" w:beforeAutospacing="1" w:after="0" w:afterAutospacing="1" w:line="240" w:lineRule="auto"/>
              <w:rPr>
                <w:rFonts w:eastAsia="Times New Roman" w:cstheme="minorHAnsi"/>
                <w:color w:val="000000"/>
                <w:sz w:val="24"/>
                <w:szCs w:val="24"/>
                <w:lang w:eastAsia="ja-JP"/>
              </w:rPr>
            </w:pPr>
            <w:r w:rsidRPr="00D07601">
              <w:rPr>
                <w:rFonts w:eastAsia="Times New Roman" w:cstheme="minorHAnsi"/>
                <w:color w:val="000000"/>
                <w:sz w:val="24"/>
                <w:szCs w:val="24"/>
                <w:lang w:eastAsia="ja-JP"/>
              </w:rPr>
              <w:t>Medium</w:t>
            </w:r>
          </w:p>
        </w:tc>
        <w:tc>
          <w:tcPr>
            <w:tcW w:w="1922" w:type="dxa"/>
            <w:tcBorders>
              <w:top w:val="nil"/>
              <w:left w:val="nil"/>
              <w:bottom w:val="nil"/>
              <w:right w:val="nil"/>
            </w:tcBorders>
            <w:shd w:val="clear" w:color="auto" w:fill="auto"/>
            <w:noWrap/>
            <w:vAlign w:val="bottom"/>
            <w:hideMark/>
          </w:tcPr>
          <w:p w:rsidR="00E13723" w:rsidRPr="00E821A8" w:rsidRDefault="00D07601" w:rsidP="00227BA2">
            <w:pPr>
              <w:shd w:val="clear" w:color="FFFFCC" w:fill="FFFFFF"/>
              <w:spacing w:before="100" w:beforeAutospacing="1" w:after="0" w:afterAutospacing="1" w:line="240" w:lineRule="auto"/>
              <w:rPr>
                <w:rFonts w:eastAsia="Times New Roman" w:cstheme="minorHAnsi"/>
                <w:color w:val="000000"/>
                <w:sz w:val="24"/>
                <w:szCs w:val="24"/>
                <w:lang w:eastAsia="ja-JP"/>
              </w:rPr>
            </w:pPr>
            <w:r w:rsidRPr="00D07601">
              <w:rPr>
                <w:rFonts w:eastAsia="Times New Roman" w:cstheme="minorHAnsi"/>
                <w:color w:val="000000"/>
                <w:sz w:val="24"/>
                <w:szCs w:val="24"/>
                <w:lang w:eastAsia="ja-JP"/>
              </w:rPr>
              <w:t>duynd.vn</w:t>
            </w:r>
          </w:p>
        </w:tc>
        <w:tc>
          <w:tcPr>
            <w:tcW w:w="12498" w:type="dxa"/>
            <w:tcBorders>
              <w:top w:val="nil"/>
              <w:left w:val="nil"/>
              <w:bottom w:val="nil"/>
              <w:right w:val="nil"/>
            </w:tcBorders>
            <w:shd w:val="clear" w:color="auto" w:fill="auto"/>
            <w:noWrap/>
            <w:vAlign w:val="bottom"/>
            <w:hideMark/>
          </w:tcPr>
          <w:p w:rsidR="00E13723" w:rsidRPr="00E821A8" w:rsidRDefault="00D07601" w:rsidP="00227BA2">
            <w:pPr>
              <w:shd w:val="clear" w:color="FFFFCC" w:fill="FFFFFF"/>
              <w:spacing w:before="100" w:beforeAutospacing="1" w:after="0" w:afterAutospacing="1" w:line="240" w:lineRule="auto"/>
              <w:rPr>
                <w:rFonts w:eastAsia="Times New Roman" w:cstheme="minorHAnsi"/>
                <w:color w:val="000000"/>
                <w:sz w:val="24"/>
                <w:szCs w:val="24"/>
                <w:lang w:eastAsia="ja-JP"/>
              </w:rPr>
            </w:pPr>
            <w:r w:rsidRPr="00D07601">
              <w:rPr>
                <w:rFonts w:eastAsia="Times New Roman" w:cstheme="minorHAnsi"/>
                <w:color w:val="000000"/>
                <w:sz w:val="24"/>
                <w:szCs w:val="24"/>
                <w:lang w:eastAsia="ja-JP"/>
              </w:rPr>
              <w:t>[</w:t>
            </w:r>
            <w:proofErr w:type="spellStart"/>
            <w:r w:rsidRPr="00D07601">
              <w:rPr>
                <w:rFonts w:eastAsia="Times New Roman" w:cstheme="minorHAnsi"/>
                <w:color w:val="000000"/>
                <w:sz w:val="24"/>
                <w:szCs w:val="24"/>
                <w:lang w:eastAsia="ja-JP"/>
              </w:rPr>
              <w:t>RequirementPortlet</w:t>
            </w:r>
            <w:proofErr w:type="spellEnd"/>
            <w:r w:rsidRPr="00D07601">
              <w:rPr>
                <w:rFonts w:eastAsia="Times New Roman" w:cstheme="minorHAnsi"/>
                <w:color w:val="000000"/>
                <w:sz w:val="24"/>
                <w:szCs w:val="24"/>
                <w:lang w:eastAsia="ja-JP"/>
              </w:rPr>
              <w:t xml:space="preserve">] CSS does not fit when deploy to </w:t>
            </w:r>
            <w:proofErr w:type="spellStart"/>
            <w:r w:rsidRPr="00D07601">
              <w:rPr>
                <w:rFonts w:eastAsia="Times New Roman" w:cstheme="minorHAnsi"/>
                <w:color w:val="000000"/>
                <w:sz w:val="24"/>
                <w:szCs w:val="24"/>
                <w:lang w:eastAsia="ja-JP"/>
              </w:rPr>
              <w:t>uPortal</w:t>
            </w:r>
            <w:proofErr w:type="spellEnd"/>
          </w:p>
        </w:tc>
      </w:tr>
      <w:tr w:rsidR="00E13723" w:rsidRPr="00E821A8" w:rsidTr="00E13723">
        <w:trPr>
          <w:trHeight w:val="300"/>
        </w:trPr>
        <w:tc>
          <w:tcPr>
            <w:tcW w:w="630" w:type="dxa"/>
            <w:tcBorders>
              <w:top w:val="nil"/>
              <w:left w:val="nil"/>
              <w:bottom w:val="nil"/>
              <w:right w:val="nil"/>
            </w:tcBorders>
            <w:shd w:val="clear" w:color="auto" w:fill="auto"/>
            <w:noWrap/>
            <w:vAlign w:val="bottom"/>
            <w:hideMark/>
          </w:tcPr>
          <w:p w:rsidR="00E13723" w:rsidRPr="00E821A8" w:rsidRDefault="00D07601" w:rsidP="00227BA2">
            <w:pPr>
              <w:spacing w:after="0" w:line="240" w:lineRule="auto"/>
              <w:jc w:val="right"/>
              <w:rPr>
                <w:rFonts w:eastAsia="Times New Roman" w:cstheme="minorHAnsi"/>
                <w:color w:val="000000"/>
                <w:sz w:val="24"/>
                <w:szCs w:val="24"/>
                <w:lang w:eastAsia="ja-JP"/>
              </w:rPr>
            </w:pPr>
            <w:r w:rsidRPr="00D07601">
              <w:rPr>
                <w:rFonts w:eastAsia="Times New Roman" w:cstheme="minorHAnsi"/>
                <w:color w:val="000000"/>
                <w:sz w:val="24"/>
                <w:szCs w:val="24"/>
                <w:lang w:eastAsia="ja-JP"/>
              </w:rPr>
              <w:t>41</w:t>
            </w:r>
          </w:p>
        </w:tc>
        <w:tc>
          <w:tcPr>
            <w:tcW w:w="862" w:type="dxa"/>
            <w:tcBorders>
              <w:top w:val="nil"/>
              <w:left w:val="nil"/>
              <w:bottom w:val="nil"/>
              <w:right w:val="nil"/>
            </w:tcBorders>
            <w:shd w:val="clear" w:color="auto" w:fill="auto"/>
            <w:noWrap/>
            <w:vAlign w:val="bottom"/>
            <w:hideMark/>
          </w:tcPr>
          <w:p w:rsidR="00E13723" w:rsidRPr="00E821A8" w:rsidRDefault="00D07601" w:rsidP="00227BA2">
            <w:pPr>
              <w:shd w:val="clear" w:color="FFFFCC" w:fill="FFFFFF"/>
              <w:spacing w:before="100" w:beforeAutospacing="1" w:after="0" w:afterAutospacing="1" w:line="240" w:lineRule="auto"/>
              <w:rPr>
                <w:rFonts w:eastAsia="Times New Roman" w:cstheme="minorHAnsi"/>
                <w:color w:val="000000"/>
                <w:sz w:val="24"/>
                <w:szCs w:val="24"/>
                <w:lang w:eastAsia="ja-JP"/>
              </w:rPr>
            </w:pPr>
            <w:r w:rsidRPr="00D07601">
              <w:rPr>
                <w:rFonts w:eastAsia="Times New Roman" w:cstheme="minorHAnsi"/>
                <w:color w:val="000000"/>
                <w:sz w:val="24"/>
                <w:szCs w:val="24"/>
                <w:lang w:eastAsia="ja-JP"/>
              </w:rPr>
              <w:t>Defect</w:t>
            </w:r>
          </w:p>
        </w:tc>
        <w:tc>
          <w:tcPr>
            <w:tcW w:w="848" w:type="dxa"/>
            <w:tcBorders>
              <w:top w:val="nil"/>
              <w:left w:val="nil"/>
              <w:bottom w:val="nil"/>
              <w:right w:val="nil"/>
            </w:tcBorders>
            <w:shd w:val="clear" w:color="auto" w:fill="auto"/>
            <w:noWrap/>
            <w:vAlign w:val="bottom"/>
            <w:hideMark/>
          </w:tcPr>
          <w:p w:rsidR="00E13723" w:rsidRPr="00E821A8" w:rsidRDefault="00D07601" w:rsidP="00227BA2">
            <w:pPr>
              <w:shd w:val="clear" w:color="FFFFCC" w:fill="FFFFFF"/>
              <w:spacing w:before="100" w:beforeAutospacing="1" w:after="0" w:afterAutospacing="1" w:line="240" w:lineRule="auto"/>
              <w:rPr>
                <w:rFonts w:eastAsia="Times New Roman" w:cstheme="minorHAnsi"/>
                <w:color w:val="000000"/>
                <w:sz w:val="24"/>
                <w:szCs w:val="24"/>
                <w:lang w:eastAsia="ja-JP"/>
              </w:rPr>
            </w:pPr>
            <w:r w:rsidRPr="00D07601">
              <w:rPr>
                <w:rFonts w:eastAsia="Times New Roman" w:cstheme="minorHAnsi"/>
                <w:color w:val="000000"/>
                <w:sz w:val="24"/>
                <w:szCs w:val="24"/>
                <w:lang w:eastAsia="ja-JP"/>
              </w:rPr>
              <w:t>Fixed</w:t>
            </w:r>
          </w:p>
        </w:tc>
        <w:tc>
          <w:tcPr>
            <w:tcW w:w="971" w:type="dxa"/>
            <w:tcBorders>
              <w:top w:val="nil"/>
              <w:left w:val="nil"/>
              <w:bottom w:val="nil"/>
              <w:right w:val="nil"/>
            </w:tcBorders>
            <w:shd w:val="clear" w:color="auto" w:fill="auto"/>
            <w:noWrap/>
            <w:vAlign w:val="bottom"/>
            <w:hideMark/>
          </w:tcPr>
          <w:p w:rsidR="00E13723" w:rsidRPr="00E821A8" w:rsidRDefault="00D07601" w:rsidP="00227BA2">
            <w:pPr>
              <w:shd w:val="clear" w:color="FFFFCC" w:fill="FFFFFF"/>
              <w:spacing w:before="100" w:beforeAutospacing="1" w:after="0" w:afterAutospacing="1" w:line="240" w:lineRule="auto"/>
              <w:rPr>
                <w:rFonts w:eastAsia="Times New Roman" w:cstheme="minorHAnsi"/>
                <w:color w:val="000000"/>
                <w:sz w:val="24"/>
                <w:szCs w:val="24"/>
                <w:lang w:eastAsia="ja-JP"/>
              </w:rPr>
            </w:pPr>
            <w:r w:rsidRPr="00D07601">
              <w:rPr>
                <w:rFonts w:eastAsia="Times New Roman" w:cstheme="minorHAnsi"/>
                <w:color w:val="000000"/>
                <w:sz w:val="24"/>
                <w:szCs w:val="24"/>
                <w:lang w:eastAsia="ja-JP"/>
              </w:rPr>
              <w:t>Low</w:t>
            </w:r>
          </w:p>
        </w:tc>
        <w:tc>
          <w:tcPr>
            <w:tcW w:w="1922" w:type="dxa"/>
            <w:tcBorders>
              <w:top w:val="nil"/>
              <w:left w:val="nil"/>
              <w:bottom w:val="nil"/>
              <w:right w:val="nil"/>
            </w:tcBorders>
            <w:shd w:val="clear" w:color="auto" w:fill="auto"/>
            <w:noWrap/>
            <w:vAlign w:val="bottom"/>
            <w:hideMark/>
          </w:tcPr>
          <w:p w:rsidR="00E13723" w:rsidRPr="00E821A8" w:rsidRDefault="00D07601" w:rsidP="00227BA2">
            <w:pPr>
              <w:shd w:val="clear" w:color="FFFFCC" w:fill="FFFFFF"/>
              <w:spacing w:before="100" w:beforeAutospacing="1" w:after="0" w:afterAutospacing="1" w:line="240" w:lineRule="auto"/>
              <w:rPr>
                <w:rFonts w:eastAsia="Times New Roman" w:cstheme="minorHAnsi"/>
                <w:color w:val="000000"/>
                <w:sz w:val="24"/>
                <w:szCs w:val="24"/>
                <w:lang w:eastAsia="ja-JP"/>
              </w:rPr>
            </w:pPr>
            <w:r w:rsidRPr="00D07601">
              <w:rPr>
                <w:rFonts w:eastAsia="Times New Roman" w:cstheme="minorHAnsi"/>
                <w:color w:val="000000"/>
                <w:sz w:val="24"/>
                <w:szCs w:val="24"/>
                <w:lang w:eastAsia="ja-JP"/>
              </w:rPr>
              <w:t>truongmh60003</w:t>
            </w:r>
          </w:p>
        </w:tc>
        <w:tc>
          <w:tcPr>
            <w:tcW w:w="12498" w:type="dxa"/>
            <w:tcBorders>
              <w:top w:val="nil"/>
              <w:left w:val="nil"/>
              <w:bottom w:val="nil"/>
              <w:right w:val="nil"/>
            </w:tcBorders>
            <w:shd w:val="clear" w:color="auto" w:fill="auto"/>
            <w:noWrap/>
            <w:vAlign w:val="bottom"/>
            <w:hideMark/>
          </w:tcPr>
          <w:p w:rsidR="00E13723" w:rsidRPr="00E821A8" w:rsidRDefault="00D07601" w:rsidP="00227BA2">
            <w:pPr>
              <w:shd w:val="clear" w:color="FFFFCC" w:fill="FFFFFF"/>
              <w:spacing w:before="100" w:beforeAutospacing="1" w:after="0" w:afterAutospacing="1" w:line="240" w:lineRule="auto"/>
              <w:rPr>
                <w:rFonts w:eastAsia="Times New Roman" w:cstheme="minorHAnsi"/>
                <w:color w:val="000000"/>
                <w:sz w:val="24"/>
                <w:szCs w:val="24"/>
                <w:lang w:eastAsia="ja-JP"/>
              </w:rPr>
            </w:pPr>
            <w:r w:rsidRPr="00D07601">
              <w:rPr>
                <w:rFonts w:eastAsia="Times New Roman" w:cstheme="minorHAnsi"/>
                <w:color w:val="000000"/>
                <w:sz w:val="24"/>
                <w:szCs w:val="24"/>
                <w:lang w:eastAsia="ja-JP"/>
              </w:rPr>
              <w:t>[</w:t>
            </w:r>
            <w:proofErr w:type="spellStart"/>
            <w:r w:rsidRPr="00D07601">
              <w:rPr>
                <w:rFonts w:eastAsia="Times New Roman" w:cstheme="minorHAnsi"/>
                <w:color w:val="000000"/>
                <w:sz w:val="24"/>
                <w:szCs w:val="24"/>
                <w:lang w:eastAsia="ja-JP"/>
              </w:rPr>
              <w:t>TimesheetPortlet</w:t>
            </w:r>
            <w:proofErr w:type="spellEnd"/>
            <w:r w:rsidRPr="00D07601">
              <w:rPr>
                <w:rFonts w:eastAsia="Times New Roman" w:cstheme="minorHAnsi"/>
                <w:color w:val="000000"/>
                <w:sz w:val="24"/>
                <w:szCs w:val="24"/>
                <w:lang w:eastAsia="ja-JP"/>
              </w:rPr>
              <w:t>] Not proper default date when add timesheet</w:t>
            </w:r>
          </w:p>
        </w:tc>
      </w:tr>
      <w:tr w:rsidR="00E13723" w:rsidRPr="00E821A8" w:rsidTr="00E13723">
        <w:trPr>
          <w:trHeight w:val="300"/>
        </w:trPr>
        <w:tc>
          <w:tcPr>
            <w:tcW w:w="630" w:type="dxa"/>
            <w:tcBorders>
              <w:top w:val="nil"/>
              <w:left w:val="nil"/>
              <w:bottom w:val="nil"/>
              <w:right w:val="nil"/>
            </w:tcBorders>
            <w:shd w:val="clear" w:color="auto" w:fill="auto"/>
            <w:noWrap/>
            <w:vAlign w:val="bottom"/>
            <w:hideMark/>
          </w:tcPr>
          <w:p w:rsidR="00E13723" w:rsidRPr="00E821A8" w:rsidRDefault="00D07601" w:rsidP="00227BA2">
            <w:pPr>
              <w:spacing w:after="0" w:line="240" w:lineRule="auto"/>
              <w:jc w:val="right"/>
              <w:rPr>
                <w:rFonts w:eastAsia="Times New Roman" w:cstheme="minorHAnsi"/>
                <w:color w:val="000000"/>
                <w:sz w:val="24"/>
                <w:szCs w:val="24"/>
                <w:lang w:eastAsia="ja-JP"/>
              </w:rPr>
            </w:pPr>
            <w:r w:rsidRPr="00D07601">
              <w:rPr>
                <w:rFonts w:eastAsia="Times New Roman" w:cstheme="minorHAnsi"/>
                <w:color w:val="000000"/>
                <w:sz w:val="24"/>
                <w:szCs w:val="24"/>
                <w:lang w:eastAsia="ja-JP"/>
              </w:rPr>
              <w:t>42</w:t>
            </w:r>
          </w:p>
        </w:tc>
        <w:tc>
          <w:tcPr>
            <w:tcW w:w="862" w:type="dxa"/>
            <w:tcBorders>
              <w:top w:val="nil"/>
              <w:left w:val="nil"/>
              <w:bottom w:val="nil"/>
              <w:right w:val="nil"/>
            </w:tcBorders>
            <w:shd w:val="clear" w:color="auto" w:fill="auto"/>
            <w:noWrap/>
            <w:vAlign w:val="bottom"/>
            <w:hideMark/>
          </w:tcPr>
          <w:p w:rsidR="00E13723" w:rsidRPr="00E821A8" w:rsidRDefault="00D07601" w:rsidP="00227BA2">
            <w:pPr>
              <w:shd w:val="clear" w:color="FFFFCC" w:fill="FFFFFF"/>
              <w:spacing w:before="100" w:beforeAutospacing="1" w:after="0" w:afterAutospacing="1" w:line="240" w:lineRule="auto"/>
              <w:rPr>
                <w:rFonts w:eastAsia="Times New Roman" w:cstheme="minorHAnsi"/>
                <w:color w:val="000000"/>
                <w:sz w:val="24"/>
                <w:szCs w:val="24"/>
                <w:lang w:eastAsia="ja-JP"/>
              </w:rPr>
            </w:pPr>
            <w:r w:rsidRPr="00D07601">
              <w:rPr>
                <w:rFonts w:eastAsia="Times New Roman" w:cstheme="minorHAnsi"/>
                <w:color w:val="000000"/>
                <w:sz w:val="24"/>
                <w:szCs w:val="24"/>
                <w:lang w:eastAsia="ja-JP"/>
              </w:rPr>
              <w:t>Defect</w:t>
            </w:r>
          </w:p>
        </w:tc>
        <w:tc>
          <w:tcPr>
            <w:tcW w:w="848" w:type="dxa"/>
            <w:tcBorders>
              <w:top w:val="nil"/>
              <w:left w:val="nil"/>
              <w:bottom w:val="nil"/>
              <w:right w:val="nil"/>
            </w:tcBorders>
            <w:shd w:val="clear" w:color="auto" w:fill="auto"/>
            <w:noWrap/>
            <w:vAlign w:val="bottom"/>
            <w:hideMark/>
          </w:tcPr>
          <w:p w:rsidR="00E13723" w:rsidRPr="00E821A8" w:rsidRDefault="00D07601" w:rsidP="00227BA2">
            <w:pPr>
              <w:shd w:val="clear" w:color="FFFFCC" w:fill="FFFFFF"/>
              <w:spacing w:before="100" w:beforeAutospacing="1" w:after="0" w:afterAutospacing="1" w:line="240" w:lineRule="auto"/>
              <w:rPr>
                <w:rFonts w:eastAsia="Times New Roman" w:cstheme="minorHAnsi"/>
                <w:color w:val="000000"/>
                <w:sz w:val="24"/>
                <w:szCs w:val="24"/>
                <w:lang w:eastAsia="ja-JP"/>
              </w:rPr>
            </w:pPr>
            <w:r w:rsidRPr="00D07601">
              <w:rPr>
                <w:rFonts w:eastAsia="Times New Roman" w:cstheme="minorHAnsi"/>
                <w:color w:val="000000"/>
                <w:sz w:val="24"/>
                <w:szCs w:val="24"/>
                <w:lang w:eastAsia="ja-JP"/>
              </w:rPr>
              <w:t>Fixed</w:t>
            </w:r>
          </w:p>
        </w:tc>
        <w:tc>
          <w:tcPr>
            <w:tcW w:w="971" w:type="dxa"/>
            <w:tcBorders>
              <w:top w:val="nil"/>
              <w:left w:val="nil"/>
              <w:bottom w:val="nil"/>
              <w:right w:val="nil"/>
            </w:tcBorders>
            <w:shd w:val="clear" w:color="auto" w:fill="auto"/>
            <w:noWrap/>
            <w:vAlign w:val="bottom"/>
            <w:hideMark/>
          </w:tcPr>
          <w:p w:rsidR="00E13723" w:rsidRPr="00E821A8" w:rsidRDefault="00D07601" w:rsidP="00227BA2">
            <w:pPr>
              <w:shd w:val="clear" w:color="FFFFCC" w:fill="FFFFFF"/>
              <w:spacing w:before="100" w:beforeAutospacing="1" w:after="0" w:afterAutospacing="1" w:line="240" w:lineRule="auto"/>
              <w:rPr>
                <w:rFonts w:eastAsia="Times New Roman" w:cstheme="minorHAnsi"/>
                <w:color w:val="000000"/>
                <w:sz w:val="24"/>
                <w:szCs w:val="24"/>
                <w:lang w:eastAsia="ja-JP"/>
              </w:rPr>
            </w:pPr>
            <w:r w:rsidRPr="00D07601">
              <w:rPr>
                <w:rFonts w:eastAsia="Times New Roman" w:cstheme="minorHAnsi"/>
                <w:color w:val="000000"/>
                <w:sz w:val="24"/>
                <w:szCs w:val="24"/>
                <w:lang w:eastAsia="ja-JP"/>
              </w:rPr>
              <w:t>Medium</w:t>
            </w:r>
          </w:p>
        </w:tc>
        <w:tc>
          <w:tcPr>
            <w:tcW w:w="1922" w:type="dxa"/>
            <w:tcBorders>
              <w:top w:val="nil"/>
              <w:left w:val="nil"/>
              <w:bottom w:val="nil"/>
              <w:right w:val="nil"/>
            </w:tcBorders>
            <w:shd w:val="clear" w:color="auto" w:fill="auto"/>
            <w:noWrap/>
            <w:vAlign w:val="bottom"/>
            <w:hideMark/>
          </w:tcPr>
          <w:p w:rsidR="00E13723" w:rsidRPr="00E821A8" w:rsidRDefault="00D07601" w:rsidP="00227BA2">
            <w:pPr>
              <w:shd w:val="clear" w:color="FFFFCC" w:fill="FFFFFF"/>
              <w:spacing w:before="100" w:beforeAutospacing="1" w:after="0" w:afterAutospacing="1" w:line="240" w:lineRule="auto"/>
              <w:rPr>
                <w:rFonts w:eastAsia="Times New Roman" w:cstheme="minorHAnsi"/>
                <w:color w:val="000000"/>
                <w:sz w:val="24"/>
                <w:szCs w:val="24"/>
                <w:lang w:eastAsia="ja-JP"/>
              </w:rPr>
            </w:pPr>
            <w:r w:rsidRPr="00D07601">
              <w:rPr>
                <w:rFonts w:eastAsia="Times New Roman" w:cstheme="minorHAnsi"/>
                <w:color w:val="000000"/>
                <w:sz w:val="24"/>
                <w:szCs w:val="24"/>
                <w:lang w:eastAsia="ja-JP"/>
              </w:rPr>
              <w:t>truongmh60003</w:t>
            </w:r>
          </w:p>
        </w:tc>
        <w:tc>
          <w:tcPr>
            <w:tcW w:w="12498" w:type="dxa"/>
            <w:tcBorders>
              <w:top w:val="nil"/>
              <w:left w:val="nil"/>
              <w:bottom w:val="nil"/>
              <w:right w:val="nil"/>
            </w:tcBorders>
            <w:shd w:val="clear" w:color="auto" w:fill="auto"/>
            <w:noWrap/>
            <w:vAlign w:val="bottom"/>
            <w:hideMark/>
          </w:tcPr>
          <w:p w:rsidR="00E13723" w:rsidRPr="00E821A8" w:rsidRDefault="00D07601" w:rsidP="00227BA2">
            <w:pPr>
              <w:shd w:val="clear" w:color="FFFFCC" w:fill="FFFFFF"/>
              <w:spacing w:before="100" w:beforeAutospacing="1" w:after="0" w:afterAutospacing="1" w:line="240" w:lineRule="auto"/>
              <w:rPr>
                <w:rFonts w:eastAsia="Times New Roman" w:cstheme="minorHAnsi"/>
                <w:color w:val="000000"/>
                <w:sz w:val="24"/>
                <w:szCs w:val="24"/>
                <w:lang w:eastAsia="ja-JP"/>
              </w:rPr>
            </w:pPr>
            <w:r w:rsidRPr="00D07601">
              <w:rPr>
                <w:rFonts w:eastAsia="Times New Roman" w:cstheme="minorHAnsi"/>
                <w:color w:val="000000"/>
                <w:sz w:val="24"/>
                <w:szCs w:val="24"/>
                <w:lang w:eastAsia="ja-JP"/>
              </w:rPr>
              <w:t>[</w:t>
            </w:r>
            <w:proofErr w:type="spellStart"/>
            <w:r w:rsidRPr="00D07601">
              <w:rPr>
                <w:rFonts w:eastAsia="Times New Roman" w:cstheme="minorHAnsi"/>
                <w:color w:val="000000"/>
                <w:sz w:val="24"/>
                <w:szCs w:val="24"/>
                <w:lang w:eastAsia="ja-JP"/>
              </w:rPr>
              <w:t>TimesheetPortlet</w:t>
            </w:r>
            <w:proofErr w:type="spellEnd"/>
            <w:r w:rsidRPr="00D07601">
              <w:rPr>
                <w:rFonts w:eastAsia="Times New Roman" w:cstheme="minorHAnsi"/>
                <w:color w:val="000000"/>
                <w:sz w:val="24"/>
                <w:szCs w:val="24"/>
                <w:lang w:eastAsia="ja-JP"/>
              </w:rPr>
              <w:t>] Unable to update Date, Project</w:t>
            </w:r>
          </w:p>
        </w:tc>
      </w:tr>
      <w:tr w:rsidR="00E13723" w:rsidRPr="00E821A8" w:rsidTr="00E13723">
        <w:trPr>
          <w:trHeight w:val="300"/>
        </w:trPr>
        <w:tc>
          <w:tcPr>
            <w:tcW w:w="630" w:type="dxa"/>
            <w:tcBorders>
              <w:top w:val="nil"/>
              <w:left w:val="nil"/>
              <w:bottom w:val="nil"/>
              <w:right w:val="nil"/>
            </w:tcBorders>
            <w:shd w:val="clear" w:color="auto" w:fill="auto"/>
            <w:noWrap/>
            <w:vAlign w:val="bottom"/>
            <w:hideMark/>
          </w:tcPr>
          <w:p w:rsidR="00E13723" w:rsidRPr="00E821A8" w:rsidRDefault="00D07601" w:rsidP="00227BA2">
            <w:pPr>
              <w:spacing w:after="0" w:line="240" w:lineRule="auto"/>
              <w:jc w:val="right"/>
              <w:rPr>
                <w:rFonts w:eastAsia="Times New Roman" w:cstheme="minorHAnsi"/>
                <w:color w:val="000000"/>
                <w:sz w:val="24"/>
                <w:szCs w:val="24"/>
                <w:lang w:eastAsia="ja-JP"/>
              </w:rPr>
            </w:pPr>
            <w:r w:rsidRPr="00D07601">
              <w:rPr>
                <w:rFonts w:eastAsia="Times New Roman" w:cstheme="minorHAnsi"/>
                <w:color w:val="000000"/>
                <w:sz w:val="24"/>
                <w:szCs w:val="24"/>
                <w:lang w:eastAsia="ja-JP"/>
              </w:rPr>
              <w:t>43</w:t>
            </w:r>
          </w:p>
        </w:tc>
        <w:tc>
          <w:tcPr>
            <w:tcW w:w="862" w:type="dxa"/>
            <w:tcBorders>
              <w:top w:val="nil"/>
              <w:left w:val="nil"/>
              <w:bottom w:val="nil"/>
              <w:right w:val="nil"/>
            </w:tcBorders>
            <w:shd w:val="clear" w:color="auto" w:fill="auto"/>
            <w:noWrap/>
            <w:vAlign w:val="bottom"/>
            <w:hideMark/>
          </w:tcPr>
          <w:p w:rsidR="00E13723" w:rsidRPr="00E821A8" w:rsidRDefault="00D07601" w:rsidP="00227BA2">
            <w:pPr>
              <w:shd w:val="clear" w:color="FFFFCC" w:fill="FFFFFF"/>
              <w:spacing w:before="100" w:beforeAutospacing="1" w:after="0" w:afterAutospacing="1" w:line="240" w:lineRule="auto"/>
              <w:rPr>
                <w:rFonts w:eastAsia="Times New Roman" w:cstheme="minorHAnsi"/>
                <w:color w:val="000000"/>
                <w:sz w:val="24"/>
                <w:szCs w:val="24"/>
                <w:lang w:eastAsia="ja-JP"/>
              </w:rPr>
            </w:pPr>
            <w:r w:rsidRPr="00D07601">
              <w:rPr>
                <w:rFonts w:eastAsia="Times New Roman" w:cstheme="minorHAnsi"/>
                <w:color w:val="000000"/>
                <w:sz w:val="24"/>
                <w:szCs w:val="24"/>
                <w:lang w:eastAsia="ja-JP"/>
              </w:rPr>
              <w:t>Defect</w:t>
            </w:r>
          </w:p>
        </w:tc>
        <w:tc>
          <w:tcPr>
            <w:tcW w:w="848" w:type="dxa"/>
            <w:tcBorders>
              <w:top w:val="nil"/>
              <w:left w:val="nil"/>
              <w:bottom w:val="nil"/>
              <w:right w:val="nil"/>
            </w:tcBorders>
            <w:shd w:val="clear" w:color="auto" w:fill="auto"/>
            <w:noWrap/>
            <w:vAlign w:val="bottom"/>
            <w:hideMark/>
          </w:tcPr>
          <w:p w:rsidR="00E13723" w:rsidRPr="00E821A8" w:rsidRDefault="00D07601" w:rsidP="00227BA2">
            <w:pPr>
              <w:shd w:val="clear" w:color="FFFFCC" w:fill="FFFFFF"/>
              <w:spacing w:before="100" w:beforeAutospacing="1" w:after="0" w:afterAutospacing="1" w:line="240" w:lineRule="auto"/>
              <w:rPr>
                <w:rFonts w:eastAsia="Times New Roman" w:cstheme="minorHAnsi"/>
                <w:color w:val="000000"/>
                <w:sz w:val="24"/>
                <w:szCs w:val="24"/>
                <w:lang w:eastAsia="ja-JP"/>
              </w:rPr>
            </w:pPr>
            <w:r w:rsidRPr="00D07601">
              <w:rPr>
                <w:rFonts w:eastAsia="Times New Roman" w:cstheme="minorHAnsi"/>
                <w:color w:val="000000"/>
                <w:sz w:val="24"/>
                <w:szCs w:val="24"/>
                <w:lang w:eastAsia="ja-JP"/>
              </w:rPr>
              <w:t>Fixed</w:t>
            </w:r>
          </w:p>
        </w:tc>
        <w:tc>
          <w:tcPr>
            <w:tcW w:w="971" w:type="dxa"/>
            <w:tcBorders>
              <w:top w:val="nil"/>
              <w:left w:val="nil"/>
              <w:bottom w:val="nil"/>
              <w:right w:val="nil"/>
            </w:tcBorders>
            <w:shd w:val="clear" w:color="auto" w:fill="auto"/>
            <w:noWrap/>
            <w:vAlign w:val="bottom"/>
            <w:hideMark/>
          </w:tcPr>
          <w:p w:rsidR="00E13723" w:rsidRPr="00E821A8" w:rsidRDefault="00D07601" w:rsidP="00227BA2">
            <w:pPr>
              <w:shd w:val="clear" w:color="FFFFCC" w:fill="FFFFFF"/>
              <w:spacing w:before="100" w:beforeAutospacing="1" w:after="0" w:afterAutospacing="1" w:line="240" w:lineRule="auto"/>
              <w:rPr>
                <w:rFonts w:eastAsia="Times New Roman" w:cstheme="minorHAnsi"/>
                <w:color w:val="000000"/>
                <w:sz w:val="24"/>
                <w:szCs w:val="24"/>
                <w:lang w:eastAsia="ja-JP"/>
              </w:rPr>
            </w:pPr>
            <w:r w:rsidRPr="00D07601">
              <w:rPr>
                <w:rFonts w:eastAsia="Times New Roman" w:cstheme="minorHAnsi"/>
                <w:color w:val="000000"/>
                <w:sz w:val="24"/>
                <w:szCs w:val="24"/>
                <w:lang w:eastAsia="ja-JP"/>
              </w:rPr>
              <w:t>High</w:t>
            </w:r>
          </w:p>
        </w:tc>
        <w:tc>
          <w:tcPr>
            <w:tcW w:w="1922" w:type="dxa"/>
            <w:tcBorders>
              <w:top w:val="nil"/>
              <w:left w:val="nil"/>
              <w:bottom w:val="nil"/>
              <w:right w:val="nil"/>
            </w:tcBorders>
            <w:shd w:val="clear" w:color="auto" w:fill="auto"/>
            <w:noWrap/>
            <w:vAlign w:val="bottom"/>
            <w:hideMark/>
          </w:tcPr>
          <w:p w:rsidR="00E13723" w:rsidRPr="00E821A8" w:rsidRDefault="00D07601" w:rsidP="00227BA2">
            <w:pPr>
              <w:shd w:val="clear" w:color="FFFFCC" w:fill="FFFFFF"/>
              <w:spacing w:before="100" w:beforeAutospacing="1" w:after="0" w:afterAutospacing="1" w:line="240" w:lineRule="auto"/>
              <w:rPr>
                <w:rFonts w:eastAsia="Times New Roman" w:cstheme="minorHAnsi"/>
                <w:color w:val="000000"/>
                <w:sz w:val="24"/>
                <w:szCs w:val="24"/>
                <w:lang w:eastAsia="ja-JP"/>
              </w:rPr>
            </w:pPr>
            <w:r w:rsidRPr="00D07601">
              <w:rPr>
                <w:rFonts w:eastAsia="Times New Roman" w:cstheme="minorHAnsi"/>
                <w:color w:val="000000"/>
                <w:sz w:val="24"/>
                <w:szCs w:val="24"/>
                <w:lang w:eastAsia="ja-JP"/>
              </w:rPr>
              <w:t>truongmh60003</w:t>
            </w:r>
          </w:p>
        </w:tc>
        <w:tc>
          <w:tcPr>
            <w:tcW w:w="12498" w:type="dxa"/>
            <w:tcBorders>
              <w:top w:val="nil"/>
              <w:left w:val="nil"/>
              <w:bottom w:val="nil"/>
              <w:right w:val="nil"/>
            </w:tcBorders>
            <w:shd w:val="clear" w:color="auto" w:fill="auto"/>
            <w:noWrap/>
            <w:vAlign w:val="bottom"/>
            <w:hideMark/>
          </w:tcPr>
          <w:p w:rsidR="00E13723" w:rsidRPr="00E821A8" w:rsidRDefault="00D07601" w:rsidP="00227BA2">
            <w:pPr>
              <w:shd w:val="clear" w:color="FFFFCC" w:fill="FFFFFF"/>
              <w:spacing w:before="100" w:beforeAutospacing="1" w:after="0" w:afterAutospacing="1" w:line="240" w:lineRule="auto"/>
              <w:rPr>
                <w:rFonts w:eastAsia="Times New Roman" w:cstheme="minorHAnsi"/>
                <w:color w:val="000000"/>
                <w:sz w:val="24"/>
                <w:szCs w:val="24"/>
                <w:lang w:eastAsia="ja-JP"/>
              </w:rPr>
            </w:pPr>
            <w:r w:rsidRPr="00D07601">
              <w:rPr>
                <w:rFonts w:eastAsia="Times New Roman" w:cstheme="minorHAnsi"/>
                <w:color w:val="000000"/>
                <w:sz w:val="24"/>
                <w:szCs w:val="24"/>
                <w:lang w:eastAsia="ja-JP"/>
              </w:rPr>
              <w:t>[</w:t>
            </w:r>
            <w:proofErr w:type="spellStart"/>
            <w:r w:rsidRPr="00D07601">
              <w:rPr>
                <w:rFonts w:eastAsia="Times New Roman" w:cstheme="minorHAnsi"/>
                <w:color w:val="000000"/>
                <w:sz w:val="24"/>
                <w:szCs w:val="24"/>
                <w:lang w:eastAsia="ja-JP"/>
              </w:rPr>
              <w:t>TimesheetPortlet</w:t>
            </w:r>
            <w:proofErr w:type="spellEnd"/>
            <w:r w:rsidRPr="00D07601">
              <w:rPr>
                <w:rFonts w:eastAsia="Times New Roman" w:cstheme="minorHAnsi"/>
                <w:color w:val="000000"/>
                <w:sz w:val="24"/>
                <w:szCs w:val="24"/>
                <w:lang w:eastAsia="ja-JP"/>
              </w:rPr>
              <w:t>] Add timesheet problem - Unable to add timesheet for old date (yesterday), able to add timesheet for future (tomorrow)</w:t>
            </w:r>
          </w:p>
        </w:tc>
      </w:tr>
      <w:tr w:rsidR="00E13723" w:rsidRPr="00E821A8" w:rsidTr="00E13723">
        <w:trPr>
          <w:trHeight w:val="300"/>
        </w:trPr>
        <w:tc>
          <w:tcPr>
            <w:tcW w:w="630" w:type="dxa"/>
            <w:tcBorders>
              <w:top w:val="nil"/>
              <w:left w:val="nil"/>
              <w:bottom w:val="nil"/>
              <w:right w:val="nil"/>
            </w:tcBorders>
            <w:shd w:val="clear" w:color="auto" w:fill="auto"/>
            <w:noWrap/>
            <w:vAlign w:val="bottom"/>
            <w:hideMark/>
          </w:tcPr>
          <w:p w:rsidR="00E13723" w:rsidRPr="00E821A8" w:rsidRDefault="00D07601" w:rsidP="00227BA2">
            <w:pPr>
              <w:spacing w:after="0" w:line="240" w:lineRule="auto"/>
              <w:jc w:val="right"/>
              <w:rPr>
                <w:rFonts w:eastAsia="Times New Roman" w:cstheme="minorHAnsi"/>
                <w:color w:val="000000"/>
                <w:sz w:val="24"/>
                <w:szCs w:val="24"/>
                <w:lang w:eastAsia="ja-JP"/>
              </w:rPr>
            </w:pPr>
            <w:r w:rsidRPr="00D07601">
              <w:rPr>
                <w:rFonts w:eastAsia="Times New Roman" w:cstheme="minorHAnsi"/>
                <w:color w:val="000000"/>
                <w:sz w:val="24"/>
                <w:szCs w:val="24"/>
                <w:lang w:eastAsia="ja-JP"/>
              </w:rPr>
              <w:t>44</w:t>
            </w:r>
          </w:p>
        </w:tc>
        <w:tc>
          <w:tcPr>
            <w:tcW w:w="862" w:type="dxa"/>
            <w:tcBorders>
              <w:top w:val="nil"/>
              <w:left w:val="nil"/>
              <w:bottom w:val="nil"/>
              <w:right w:val="nil"/>
            </w:tcBorders>
            <w:shd w:val="clear" w:color="auto" w:fill="auto"/>
            <w:noWrap/>
            <w:vAlign w:val="bottom"/>
            <w:hideMark/>
          </w:tcPr>
          <w:p w:rsidR="00E13723" w:rsidRPr="00E821A8" w:rsidRDefault="00D07601" w:rsidP="00227BA2">
            <w:pPr>
              <w:shd w:val="clear" w:color="FFFFCC" w:fill="FFFFFF"/>
              <w:spacing w:before="100" w:beforeAutospacing="1" w:after="0" w:afterAutospacing="1" w:line="240" w:lineRule="auto"/>
              <w:rPr>
                <w:rFonts w:eastAsia="Times New Roman" w:cstheme="minorHAnsi"/>
                <w:color w:val="000000"/>
                <w:sz w:val="24"/>
                <w:szCs w:val="24"/>
                <w:lang w:eastAsia="ja-JP"/>
              </w:rPr>
            </w:pPr>
            <w:r w:rsidRPr="00D07601">
              <w:rPr>
                <w:rFonts w:eastAsia="Times New Roman" w:cstheme="minorHAnsi"/>
                <w:color w:val="000000"/>
                <w:sz w:val="24"/>
                <w:szCs w:val="24"/>
                <w:lang w:eastAsia="ja-JP"/>
              </w:rPr>
              <w:t>Defect</w:t>
            </w:r>
          </w:p>
        </w:tc>
        <w:tc>
          <w:tcPr>
            <w:tcW w:w="848" w:type="dxa"/>
            <w:tcBorders>
              <w:top w:val="nil"/>
              <w:left w:val="nil"/>
              <w:bottom w:val="nil"/>
              <w:right w:val="nil"/>
            </w:tcBorders>
            <w:shd w:val="clear" w:color="auto" w:fill="auto"/>
            <w:noWrap/>
            <w:vAlign w:val="bottom"/>
            <w:hideMark/>
          </w:tcPr>
          <w:p w:rsidR="00E13723" w:rsidRPr="00E821A8" w:rsidRDefault="00D07601" w:rsidP="00227BA2">
            <w:pPr>
              <w:shd w:val="clear" w:color="FFFFCC" w:fill="FFFFFF"/>
              <w:spacing w:before="100" w:beforeAutospacing="1" w:after="0" w:afterAutospacing="1" w:line="240" w:lineRule="auto"/>
              <w:rPr>
                <w:rFonts w:eastAsia="Times New Roman" w:cstheme="minorHAnsi"/>
                <w:color w:val="000000"/>
                <w:sz w:val="24"/>
                <w:szCs w:val="24"/>
                <w:lang w:eastAsia="ja-JP"/>
              </w:rPr>
            </w:pPr>
            <w:r w:rsidRPr="00D07601">
              <w:rPr>
                <w:rFonts w:eastAsia="Times New Roman" w:cstheme="minorHAnsi"/>
                <w:color w:val="000000"/>
                <w:sz w:val="24"/>
                <w:szCs w:val="24"/>
                <w:lang w:eastAsia="ja-JP"/>
              </w:rPr>
              <w:t>Fixed</w:t>
            </w:r>
          </w:p>
        </w:tc>
        <w:tc>
          <w:tcPr>
            <w:tcW w:w="971" w:type="dxa"/>
            <w:tcBorders>
              <w:top w:val="nil"/>
              <w:left w:val="nil"/>
              <w:bottom w:val="nil"/>
              <w:right w:val="nil"/>
            </w:tcBorders>
            <w:shd w:val="clear" w:color="auto" w:fill="auto"/>
            <w:noWrap/>
            <w:vAlign w:val="bottom"/>
            <w:hideMark/>
          </w:tcPr>
          <w:p w:rsidR="00E13723" w:rsidRPr="00E821A8" w:rsidRDefault="00D07601" w:rsidP="00227BA2">
            <w:pPr>
              <w:shd w:val="clear" w:color="FFFFCC" w:fill="FFFFFF"/>
              <w:spacing w:before="100" w:beforeAutospacing="1" w:after="0" w:afterAutospacing="1" w:line="240" w:lineRule="auto"/>
              <w:rPr>
                <w:rFonts w:eastAsia="Times New Roman" w:cstheme="minorHAnsi"/>
                <w:color w:val="000000"/>
                <w:sz w:val="24"/>
                <w:szCs w:val="24"/>
                <w:lang w:eastAsia="ja-JP"/>
              </w:rPr>
            </w:pPr>
            <w:r w:rsidRPr="00D07601">
              <w:rPr>
                <w:rFonts w:eastAsia="Times New Roman" w:cstheme="minorHAnsi"/>
                <w:color w:val="000000"/>
                <w:sz w:val="24"/>
                <w:szCs w:val="24"/>
                <w:lang w:eastAsia="ja-JP"/>
              </w:rPr>
              <w:t>Low</w:t>
            </w:r>
          </w:p>
        </w:tc>
        <w:tc>
          <w:tcPr>
            <w:tcW w:w="1922" w:type="dxa"/>
            <w:tcBorders>
              <w:top w:val="nil"/>
              <w:left w:val="nil"/>
              <w:bottom w:val="nil"/>
              <w:right w:val="nil"/>
            </w:tcBorders>
            <w:shd w:val="clear" w:color="auto" w:fill="auto"/>
            <w:noWrap/>
            <w:vAlign w:val="bottom"/>
            <w:hideMark/>
          </w:tcPr>
          <w:p w:rsidR="00E13723" w:rsidRPr="00E821A8" w:rsidRDefault="00D07601" w:rsidP="00227BA2">
            <w:pPr>
              <w:shd w:val="clear" w:color="FFFFCC" w:fill="FFFFFF"/>
              <w:spacing w:before="100" w:beforeAutospacing="1" w:after="0" w:afterAutospacing="1" w:line="240" w:lineRule="auto"/>
              <w:rPr>
                <w:rFonts w:eastAsia="Times New Roman" w:cstheme="minorHAnsi"/>
                <w:color w:val="000000"/>
                <w:sz w:val="24"/>
                <w:szCs w:val="24"/>
                <w:lang w:eastAsia="ja-JP"/>
              </w:rPr>
            </w:pPr>
            <w:r w:rsidRPr="00D07601">
              <w:rPr>
                <w:rFonts w:eastAsia="Times New Roman" w:cstheme="minorHAnsi"/>
                <w:color w:val="000000"/>
                <w:sz w:val="24"/>
                <w:szCs w:val="24"/>
                <w:lang w:eastAsia="ja-JP"/>
              </w:rPr>
              <w:t>truongmh60003</w:t>
            </w:r>
          </w:p>
        </w:tc>
        <w:tc>
          <w:tcPr>
            <w:tcW w:w="12498" w:type="dxa"/>
            <w:tcBorders>
              <w:top w:val="nil"/>
              <w:left w:val="nil"/>
              <w:bottom w:val="nil"/>
              <w:right w:val="nil"/>
            </w:tcBorders>
            <w:shd w:val="clear" w:color="auto" w:fill="auto"/>
            <w:noWrap/>
            <w:vAlign w:val="bottom"/>
            <w:hideMark/>
          </w:tcPr>
          <w:p w:rsidR="00E13723" w:rsidRPr="00E821A8" w:rsidRDefault="00D07601" w:rsidP="00227BA2">
            <w:pPr>
              <w:shd w:val="clear" w:color="FFFFCC" w:fill="FFFFFF"/>
              <w:spacing w:before="100" w:beforeAutospacing="1" w:after="0" w:afterAutospacing="1" w:line="240" w:lineRule="auto"/>
              <w:rPr>
                <w:rFonts w:eastAsia="Times New Roman" w:cstheme="minorHAnsi"/>
                <w:color w:val="000000"/>
                <w:sz w:val="24"/>
                <w:szCs w:val="24"/>
                <w:lang w:eastAsia="ja-JP"/>
              </w:rPr>
            </w:pPr>
            <w:r w:rsidRPr="00D07601">
              <w:rPr>
                <w:rFonts w:eastAsia="Times New Roman" w:cstheme="minorHAnsi"/>
                <w:color w:val="000000"/>
                <w:sz w:val="24"/>
                <w:szCs w:val="24"/>
                <w:lang w:eastAsia="ja-JP"/>
              </w:rPr>
              <w:t>[</w:t>
            </w:r>
            <w:proofErr w:type="spellStart"/>
            <w:r w:rsidRPr="00D07601">
              <w:rPr>
                <w:rFonts w:eastAsia="Times New Roman" w:cstheme="minorHAnsi"/>
                <w:color w:val="000000"/>
                <w:sz w:val="24"/>
                <w:szCs w:val="24"/>
                <w:lang w:eastAsia="ja-JP"/>
              </w:rPr>
              <w:t>TimesheetPortlet</w:t>
            </w:r>
            <w:proofErr w:type="spellEnd"/>
            <w:r w:rsidRPr="00D07601">
              <w:rPr>
                <w:rFonts w:eastAsia="Times New Roman" w:cstheme="minorHAnsi"/>
                <w:color w:val="000000"/>
                <w:sz w:val="24"/>
                <w:szCs w:val="24"/>
                <w:lang w:eastAsia="ja-JP"/>
              </w:rPr>
              <w:t>] Able to update approved timesheet</w:t>
            </w:r>
          </w:p>
        </w:tc>
      </w:tr>
      <w:tr w:rsidR="00E13723" w:rsidRPr="00E821A8" w:rsidTr="00E13723">
        <w:trPr>
          <w:trHeight w:val="300"/>
        </w:trPr>
        <w:tc>
          <w:tcPr>
            <w:tcW w:w="630" w:type="dxa"/>
            <w:tcBorders>
              <w:top w:val="nil"/>
              <w:left w:val="nil"/>
              <w:bottom w:val="nil"/>
              <w:right w:val="nil"/>
            </w:tcBorders>
            <w:shd w:val="clear" w:color="auto" w:fill="auto"/>
            <w:noWrap/>
            <w:vAlign w:val="bottom"/>
            <w:hideMark/>
          </w:tcPr>
          <w:p w:rsidR="00E13723" w:rsidRPr="00E821A8" w:rsidRDefault="00D07601" w:rsidP="00227BA2">
            <w:pPr>
              <w:spacing w:after="0" w:line="240" w:lineRule="auto"/>
              <w:jc w:val="right"/>
              <w:rPr>
                <w:rFonts w:eastAsia="Times New Roman" w:cstheme="minorHAnsi"/>
                <w:color w:val="000000"/>
                <w:sz w:val="24"/>
                <w:szCs w:val="24"/>
                <w:lang w:eastAsia="ja-JP"/>
              </w:rPr>
            </w:pPr>
            <w:r w:rsidRPr="00D07601">
              <w:rPr>
                <w:rFonts w:eastAsia="Times New Roman" w:cstheme="minorHAnsi"/>
                <w:color w:val="000000"/>
                <w:sz w:val="24"/>
                <w:szCs w:val="24"/>
                <w:lang w:eastAsia="ja-JP"/>
              </w:rPr>
              <w:t>45</w:t>
            </w:r>
          </w:p>
        </w:tc>
        <w:tc>
          <w:tcPr>
            <w:tcW w:w="862" w:type="dxa"/>
            <w:tcBorders>
              <w:top w:val="nil"/>
              <w:left w:val="nil"/>
              <w:bottom w:val="nil"/>
              <w:right w:val="nil"/>
            </w:tcBorders>
            <w:shd w:val="clear" w:color="auto" w:fill="auto"/>
            <w:noWrap/>
            <w:vAlign w:val="bottom"/>
            <w:hideMark/>
          </w:tcPr>
          <w:p w:rsidR="00E13723" w:rsidRPr="00E821A8" w:rsidRDefault="00D07601" w:rsidP="00227BA2">
            <w:pPr>
              <w:shd w:val="clear" w:color="FFFFCC" w:fill="FFFFFF"/>
              <w:spacing w:before="100" w:beforeAutospacing="1" w:after="0" w:afterAutospacing="1" w:line="240" w:lineRule="auto"/>
              <w:rPr>
                <w:rFonts w:eastAsia="Times New Roman" w:cstheme="minorHAnsi"/>
                <w:color w:val="000000"/>
                <w:sz w:val="24"/>
                <w:szCs w:val="24"/>
                <w:lang w:eastAsia="ja-JP"/>
              </w:rPr>
            </w:pPr>
            <w:r w:rsidRPr="00D07601">
              <w:rPr>
                <w:rFonts w:eastAsia="Times New Roman" w:cstheme="minorHAnsi"/>
                <w:color w:val="000000"/>
                <w:sz w:val="24"/>
                <w:szCs w:val="24"/>
                <w:lang w:eastAsia="ja-JP"/>
              </w:rPr>
              <w:t>Defect</w:t>
            </w:r>
          </w:p>
        </w:tc>
        <w:tc>
          <w:tcPr>
            <w:tcW w:w="848" w:type="dxa"/>
            <w:tcBorders>
              <w:top w:val="nil"/>
              <w:left w:val="nil"/>
              <w:bottom w:val="nil"/>
              <w:right w:val="nil"/>
            </w:tcBorders>
            <w:shd w:val="clear" w:color="auto" w:fill="auto"/>
            <w:noWrap/>
            <w:vAlign w:val="bottom"/>
            <w:hideMark/>
          </w:tcPr>
          <w:p w:rsidR="00E13723" w:rsidRPr="00E821A8" w:rsidRDefault="00D07601" w:rsidP="00227BA2">
            <w:pPr>
              <w:shd w:val="clear" w:color="FFFFCC" w:fill="FFFFFF"/>
              <w:spacing w:before="100" w:beforeAutospacing="1" w:after="0" w:afterAutospacing="1" w:line="240" w:lineRule="auto"/>
              <w:rPr>
                <w:rFonts w:eastAsia="Times New Roman" w:cstheme="minorHAnsi"/>
                <w:color w:val="000000"/>
                <w:sz w:val="24"/>
                <w:szCs w:val="24"/>
                <w:lang w:eastAsia="ja-JP"/>
              </w:rPr>
            </w:pPr>
            <w:r w:rsidRPr="00D07601">
              <w:rPr>
                <w:rFonts w:eastAsia="Times New Roman" w:cstheme="minorHAnsi"/>
                <w:color w:val="000000"/>
                <w:sz w:val="24"/>
                <w:szCs w:val="24"/>
                <w:lang w:eastAsia="ja-JP"/>
              </w:rPr>
              <w:t>Fixed</w:t>
            </w:r>
          </w:p>
        </w:tc>
        <w:tc>
          <w:tcPr>
            <w:tcW w:w="971" w:type="dxa"/>
            <w:tcBorders>
              <w:top w:val="nil"/>
              <w:left w:val="nil"/>
              <w:bottom w:val="nil"/>
              <w:right w:val="nil"/>
            </w:tcBorders>
            <w:shd w:val="clear" w:color="auto" w:fill="auto"/>
            <w:noWrap/>
            <w:vAlign w:val="bottom"/>
            <w:hideMark/>
          </w:tcPr>
          <w:p w:rsidR="00E13723" w:rsidRPr="00E821A8" w:rsidRDefault="00D07601" w:rsidP="00227BA2">
            <w:pPr>
              <w:shd w:val="clear" w:color="FFFFCC" w:fill="FFFFFF"/>
              <w:spacing w:before="100" w:beforeAutospacing="1" w:after="0" w:afterAutospacing="1" w:line="240" w:lineRule="auto"/>
              <w:rPr>
                <w:rFonts w:eastAsia="Times New Roman" w:cstheme="minorHAnsi"/>
                <w:color w:val="000000"/>
                <w:sz w:val="24"/>
                <w:szCs w:val="24"/>
                <w:lang w:eastAsia="ja-JP"/>
              </w:rPr>
            </w:pPr>
            <w:r w:rsidRPr="00D07601">
              <w:rPr>
                <w:rFonts w:eastAsia="Times New Roman" w:cstheme="minorHAnsi"/>
                <w:color w:val="000000"/>
                <w:sz w:val="24"/>
                <w:szCs w:val="24"/>
                <w:lang w:eastAsia="ja-JP"/>
              </w:rPr>
              <w:t>Low</w:t>
            </w:r>
          </w:p>
        </w:tc>
        <w:tc>
          <w:tcPr>
            <w:tcW w:w="1922" w:type="dxa"/>
            <w:tcBorders>
              <w:top w:val="nil"/>
              <w:left w:val="nil"/>
              <w:bottom w:val="nil"/>
              <w:right w:val="nil"/>
            </w:tcBorders>
            <w:shd w:val="clear" w:color="auto" w:fill="auto"/>
            <w:noWrap/>
            <w:vAlign w:val="bottom"/>
            <w:hideMark/>
          </w:tcPr>
          <w:p w:rsidR="00E13723" w:rsidRPr="00E821A8" w:rsidRDefault="00D07601" w:rsidP="00227BA2">
            <w:pPr>
              <w:shd w:val="clear" w:color="FFFFCC" w:fill="FFFFFF"/>
              <w:spacing w:before="100" w:beforeAutospacing="1" w:after="0" w:afterAutospacing="1" w:line="240" w:lineRule="auto"/>
              <w:rPr>
                <w:rFonts w:eastAsia="Times New Roman" w:cstheme="minorHAnsi"/>
                <w:color w:val="000000"/>
                <w:sz w:val="24"/>
                <w:szCs w:val="24"/>
                <w:lang w:eastAsia="ja-JP"/>
              </w:rPr>
            </w:pPr>
            <w:r w:rsidRPr="00D07601">
              <w:rPr>
                <w:rFonts w:eastAsia="Times New Roman" w:cstheme="minorHAnsi"/>
                <w:color w:val="000000"/>
                <w:sz w:val="24"/>
                <w:szCs w:val="24"/>
                <w:lang w:eastAsia="ja-JP"/>
              </w:rPr>
              <w:t>truongmh60003</w:t>
            </w:r>
          </w:p>
        </w:tc>
        <w:tc>
          <w:tcPr>
            <w:tcW w:w="12498" w:type="dxa"/>
            <w:tcBorders>
              <w:top w:val="nil"/>
              <w:left w:val="nil"/>
              <w:bottom w:val="nil"/>
              <w:right w:val="nil"/>
            </w:tcBorders>
            <w:shd w:val="clear" w:color="auto" w:fill="auto"/>
            <w:noWrap/>
            <w:vAlign w:val="bottom"/>
            <w:hideMark/>
          </w:tcPr>
          <w:p w:rsidR="00E13723" w:rsidRPr="00E821A8" w:rsidRDefault="00D07601" w:rsidP="00227BA2">
            <w:pPr>
              <w:shd w:val="clear" w:color="FFFFCC" w:fill="FFFFFF"/>
              <w:spacing w:before="100" w:beforeAutospacing="1" w:after="0" w:afterAutospacing="1" w:line="240" w:lineRule="auto"/>
              <w:rPr>
                <w:rFonts w:eastAsia="Times New Roman" w:cstheme="minorHAnsi"/>
                <w:color w:val="000000"/>
                <w:sz w:val="24"/>
                <w:szCs w:val="24"/>
                <w:lang w:eastAsia="ja-JP"/>
              </w:rPr>
            </w:pPr>
            <w:r w:rsidRPr="00D07601">
              <w:rPr>
                <w:rFonts w:eastAsia="Times New Roman" w:cstheme="minorHAnsi"/>
                <w:color w:val="000000"/>
                <w:sz w:val="24"/>
                <w:szCs w:val="24"/>
                <w:lang w:eastAsia="ja-JP"/>
              </w:rPr>
              <w:t>[</w:t>
            </w:r>
            <w:proofErr w:type="spellStart"/>
            <w:r w:rsidRPr="00D07601">
              <w:rPr>
                <w:rFonts w:eastAsia="Times New Roman" w:cstheme="minorHAnsi"/>
                <w:color w:val="000000"/>
                <w:sz w:val="24"/>
                <w:szCs w:val="24"/>
                <w:lang w:eastAsia="ja-JP"/>
              </w:rPr>
              <w:t>TimesheetPortlet</w:t>
            </w:r>
            <w:proofErr w:type="spellEnd"/>
            <w:r w:rsidRPr="00D07601">
              <w:rPr>
                <w:rFonts w:eastAsia="Times New Roman" w:cstheme="minorHAnsi"/>
                <w:color w:val="000000"/>
                <w:sz w:val="24"/>
                <w:szCs w:val="24"/>
                <w:lang w:eastAsia="ja-JP"/>
              </w:rPr>
              <w:t>] Unable to view all timesheet of all project from search feature</w:t>
            </w:r>
          </w:p>
        </w:tc>
      </w:tr>
      <w:tr w:rsidR="00E13723" w:rsidRPr="00E821A8" w:rsidTr="00E13723">
        <w:trPr>
          <w:trHeight w:val="300"/>
        </w:trPr>
        <w:tc>
          <w:tcPr>
            <w:tcW w:w="630" w:type="dxa"/>
            <w:tcBorders>
              <w:top w:val="nil"/>
              <w:left w:val="nil"/>
              <w:bottom w:val="nil"/>
              <w:right w:val="nil"/>
            </w:tcBorders>
            <w:shd w:val="clear" w:color="auto" w:fill="auto"/>
            <w:noWrap/>
            <w:vAlign w:val="bottom"/>
            <w:hideMark/>
          </w:tcPr>
          <w:p w:rsidR="00E13723" w:rsidRPr="00E821A8" w:rsidRDefault="00D07601" w:rsidP="00227BA2">
            <w:pPr>
              <w:spacing w:after="0" w:line="240" w:lineRule="auto"/>
              <w:jc w:val="right"/>
              <w:rPr>
                <w:rFonts w:eastAsia="Times New Roman" w:cstheme="minorHAnsi"/>
                <w:color w:val="000000"/>
                <w:sz w:val="24"/>
                <w:szCs w:val="24"/>
                <w:lang w:eastAsia="ja-JP"/>
              </w:rPr>
            </w:pPr>
            <w:r w:rsidRPr="00D07601">
              <w:rPr>
                <w:rFonts w:eastAsia="Times New Roman" w:cstheme="minorHAnsi"/>
                <w:color w:val="000000"/>
                <w:sz w:val="24"/>
                <w:szCs w:val="24"/>
                <w:lang w:eastAsia="ja-JP"/>
              </w:rPr>
              <w:t>46</w:t>
            </w:r>
          </w:p>
        </w:tc>
        <w:tc>
          <w:tcPr>
            <w:tcW w:w="862" w:type="dxa"/>
            <w:tcBorders>
              <w:top w:val="nil"/>
              <w:left w:val="nil"/>
              <w:bottom w:val="nil"/>
              <w:right w:val="nil"/>
            </w:tcBorders>
            <w:shd w:val="clear" w:color="auto" w:fill="auto"/>
            <w:noWrap/>
            <w:vAlign w:val="bottom"/>
            <w:hideMark/>
          </w:tcPr>
          <w:p w:rsidR="00E13723" w:rsidRPr="00E821A8" w:rsidRDefault="00D07601" w:rsidP="00227BA2">
            <w:pPr>
              <w:shd w:val="clear" w:color="FFFFCC" w:fill="FFFFFF"/>
              <w:spacing w:before="100" w:beforeAutospacing="1" w:after="0" w:afterAutospacing="1" w:line="240" w:lineRule="auto"/>
              <w:rPr>
                <w:rFonts w:eastAsia="Times New Roman" w:cstheme="minorHAnsi"/>
                <w:color w:val="000000"/>
                <w:sz w:val="24"/>
                <w:szCs w:val="24"/>
                <w:lang w:eastAsia="ja-JP"/>
              </w:rPr>
            </w:pPr>
            <w:r w:rsidRPr="00D07601">
              <w:rPr>
                <w:rFonts w:eastAsia="Times New Roman" w:cstheme="minorHAnsi"/>
                <w:color w:val="000000"/>
                <w:sz w:val="24"/>
                <w:szCs w:val="24"/>
                <w:lang w:eastAsia="ja-JP"/>
              </w:rPr>
              <w:t>Defect</w:t>
            </w:r>
          </w:p>
        </w:tc>
        <w:tc>
          <w:tcPr>
            <w:tcW w:w="848" w:type="dxa"/>
            <w:tcBorders>
              <w:top w:val="nil"/>
              <w:left w:val="nil"/>
              <w:bottom w:val="nil"/>
              <w:right w:val="nil"/>
            </w:tcBorders>
            <w:shd w:val="clear" w:color="auto" w:fill="auto"/>
            <w:noWrap/>
            <w:vAlign w:val="bottom"/>
            <w:hideMark/>
          </w:tcPr>
          <w:p w:rsidR="00E13723" w:rsidRPr="00E821A8" w:rsidRDefault="00D07601" w:rsidP="00227BA2">
            <w:pPr>
              <w:shd w:val="clear" w:color="FFFFCC" w:fill="FFFFFF"/>
              <w:spacing w:before="100" w:beforeAutospacing="1" w:after="0" w:afterAutospacing="1" w:line="240" w:lineRule="auto"/>
              <w:rPr>
                <w:rFonts w:eastAsia="Times New Roman" w:cstheme="minorHAnsi"/>
                <w:color w:val="000000"/>
                <w:sz w:val="24"/>
                <w:szCs w:val="24"/>
                <w:lang w:eastAsia="ja-JP"/>
              </w:rPr>
            </w:pPr>
            <w:r w:rsidRPr="00D07601">
              <w:rPr>
                <w:rFonts w:eastAsia="Times New Roman" w:cstheme="minorHAnsi"/>
                <w:color w:val="000000"/>
                <w:sz w:val="24"/>
                <w:szCs w:val="24"/>
                <w:lang w:eastAsia="ja-JP"/>
              </w:rPr>
              <w:t>Fixed</w:t>
            </w:r>
          </w:p>
        </w:tc>
        <w:tc>
          <w:tcPr>
            <w:tcW w:w="971" w:type="dxa"/>
            <w:tcBorders>
              <w:top w:val="nil"/>
              <w:left w:val="nil"/>
              <w:bottom w:val="nil"/>
              <w:right w:val="nil"/>
            </w:tcBorders>
            <w:shd w:val="clear" w:color="auto" w:fill="auto"/>
            <w:noWrap/>
            <w:vAlign w:val="bottom"/>
            <w:hideMark/>
          </w:tcPr>
          <w:p w:rsidR="00E13723" w:rsidRPr="00E821A8" w:rsidRDefault="00D07601" w:rsidP="00227BA2">
            <w:pPr>
              <w:shd w:val="clear" w:color="FFFFCC" w:fill="FFFFFF"/>
              <w:spacing w:before="100" w:beforeAutospacing="1" w:after="0" w:afterAutospacing="1" w:line="240" w:lineRule="auto"/>
              <w:rPr>
                <w:rFonts w:eastAsia="Times New Roman" w:cstheme="minorHAnsi"/>
                <w:color w:val="000000"/>
                <w:sz w:val="24"/>
                <w:szCs w:val="24"/>
                <w:lang w:eastAsia="ja-JP"/>
              </w:rPr>
            </w:pPr>
            <w:r w:rsidRPr="00D07601">
              <w:rPr>
                <w:rFonts w:eastAsia="Times New Roman" w:cstheme="minorHAnsi"/>
                <w:color w:val="000000"/>
                <w:sz w:val="24"/>
                <w:szCs w:val="24"/>
                <w:lang w:eastAsia="ja-JP"/>
              </w:rPr>
              <w:t>Low</w:t>
            </w:r>
          </w:p>
        </w:tc>
        <w:tc>
          <w:tcPr>
            <w:tcW w:w="1922" w:type="dxa"/>
            <w:tcBorders>
              <w:top w:val="nil"/>
              <w:left w:val="nil"/>
              <w:bottom w:val="nil"/>
              <w:right w:val="nil"/>
            </w:tcBorders>
            <w:shd w:val="clear" w:color="auto" w:fill="auto"/>
            <w:noWrap/>
            <w:vAlign w:val="bottom"/>
            <w:hideMark/>
          </w:tcPr>
          <w:p w:rsidR="00E13723" w:rsidRPr="00E821A8" w:rsidRDefault="00D07601" w:rsidP="00227BA2">
            <w:pPr>
              <w:shd w:val="clear" w:color="FFFFCC" w:fill="FFFFFF"/>
              <w:spacing w:before="100" w:beforeAutospacing="1" w:after="0" w:afterAutospacing="1" w:line="240" w:lineRule="auto"/>
              <w:rPr>
                <w:rFonts w:eastAsia="Times New Roman" w:cstheme="minorHAnsi"/>
                <w:color w:val="000000"/>
                <w:sz w:val="24"/>
                <w:szCs w:val="24"/>
                <w:lang w:eastAsia="ja-JP"/>
              </w:rPr>
            </w:pPr>
            <w:r w:rsidRPr="00D07601">
              <w:rPr>
                <w:rFonts w:eastAsia="Times New Roman" w:cstheme="minorHAnsi"/>
                <w:color w:val="000000"/>
                <w:sz w:val="24"/>
                <w:szCs w:val="24"/>
                <w:lang w:eastAsia="ja-JP"/>
              </w:rPr>
              <w:t>truongmh60003</w:t>
            </w:r>
          </w:p>
        </w:tc>
        <w:tc>
          <w:tcPr>
            <w:tcW w:w="12498" w:type="dxa"/>
            <w:tcBorders>
              <w:top w:val="nil"/>
              <w:left w:val="nil"/>
              <w:bottom w:val="nil"/>
              <w:right w:val="nil"/>
            </w:tcBorders>
            <w:shd w:val="clear" w:color="auto" w:fill="auto"/>
            <w:noWrap/>
            <w:vAlign w:val="bottom"/>
            <w:hideMark/>
          </w:tcPr>
          <w:p w:rsidR="00E13723" w:rsidRPr="00E821A8" w:rsidRDefault="00D07601" w:rsidP="00227BA2">
            <w:pPr>
              <w:shd w:val="clear" w:color="FFFFCC" w:fill="FFFFFF"/>
              <w:spacing w:before="100" w:beforeAutospacing="1" w:after="0" w:afterAutospacing="1" w:line="240" w:lineRule="auto"/>
              <w:rPr>
                <w:rFonts w:eastAsia="Times New Roman" w:cstheme="minorHAnsi"/>
                <w:color w:val="000000"/>
                <w:sz w:val="24"/>
                <w:szCs w:val="24"/>
                <w:lang w:eastAsia="ja-JP"/>
              </w:rPr>
            </w:pPr>
            <w:r w:rsidRPr="00D07601">
              <w:rPr>
                <w:rFonts w:eastAsia="Times New Roman" w:cstheme="minorHAnsi"/>
                <w:color w:val="000000"/>
                <w:sz w:val="24"/>
                <w:szCs w:val="24"/>
                <w:lang w:eastAsia="ja-JP"/>
              </w:rPr>
              <w:t>[</w:t>
            </w:r>
            <w:proofErr w:type="spellStart"/>
            <w:r w:rsidRPr="00D07601">
              <w:rPr>
                <w:rFonts w:eastAsia="Times New Roman" w:cstheme="minorHAnsi"/>
                <w:color w:val="000000"/>
                <w:sz w:val="24"/>
                <w:szCs w:val="24"/>
                <w:lang w:eastAsia="ja-JP"/>
              </w:rPr>
              <w:t>TimeSheetPortlet</w:t>
            </w:r>
            <w:proofErr w:type="spellEnd"/>
            <w:r w:rsidRPr="00D07601">
              <w:rPr>
                <w:rFonts w:eastAsia="Times New Roman" w:cstheme="minorHAnsi"/>
                <w:color w:val="000000"/>
                <w:sz w:val="24"/>
                <w:szCs w:val="24"/>
                <w:lang w:eastAsia="ja-JP"/>
              </w:rPr>
              <w:t>] Java build path of project is configured not well</w:t>
            </w:r>
          </w:p>
        </w:tc>
      </w:tr>
      <w:tr w:rsidR="00E13723" w:rsidRPr="00E821A8" w:rsidTr="00E13723">
        <w:trPr>
          <w:trHeight w:val="300"/>
        </w:trPr>
        <w:tc>
          <w:tcPr>
            <w:tcW w:w="630" w:type="dxa"/>
            <w:tcBorders>
              <w:top w:val="nil"/>
              <w:left w:val="nil"/>
              <w:bottom w:val="nil"/>
              <w:right w:val="nil"/>
            </w:tcBorders>
            <w:shd w:val="clear" w:color="auto" w:fill="auto"/>
            <w:noWrap/>
            <w:vAlign w:val="bottom"/>
            <w:hideMark/>
          </w:tcPr>
          <w:p w:rsidR="00E13723" w:rsidRPr="00E821A8" w:rsidRDefault="00D07601" w:rsidP="00227BA2">
            <w:pPr>
              <w:spacing w:after="0" w:line="240" w:lineRule="auto"/>
              <w:jc w:val="right"/>
              <w:rPr>
                <w:rFonts w:eastAsia="Times New Roman" w:cstheme="minorHAnsi"/>
                <w:color w:val="000000"/>
                <w:sz w:val="24"/>
                <w:szCs w:val="24"/>
                <w:lang w:eastAsia="ja-JP"/>
              </w:rPr>
            </w:pPr>
            <w:r w:rsidRPr="00D07601">
              <w:rPr>
                <w:rFonts w:eastAsia="Times New Roman" w:cstheme="minorHAnsi"/>
                <w:color w:val="000000"/>
                <w:sz w:val="24"/>
                <w:szCs w:val="24"/>
                <w:lang w:eastAsia="ja-JP"/>
              </w:rPr>
              <w:t>47</w:t>
            </w:r>
          </w:p>
        </w:tc>
        <w:tc>
          <w:tcPr>
            <w:tcW w:w="862" w:type="dxa"/>
            <w:tcBorders>
              <w:top w:val="nil"/>
              <w:left w:val="nil"/>
              <w:bottom w:val="nil"/>
              <w:right w:val="nil"/>
            </w:tcBorders>
            <w:shd w:val="clear" w:color="auto" w:fill="auto"/>
            <w:noWrap/>
            <w:vAlign w:val="bottom"/>
            <w:hideMark/>
          </w:tcPr>
          <w:p w:rsidR="00E13723" w:rsidRPr="00E821A8" w:rsidRDefault="00D07601" w:rsidP="00227BA2">
            <w:pPr>
              <w:shd w:val="clear" w:color="FFFFCC" w:fill="FFFFFF"/>
              <w:spacing w:before="100" w:beforeAutospacing="1" w:after="0" w:afterAutospacing="1" w:line="240" w:lineRule="auto"/>
              <w:rPr>
                <w:rFonts w:eastAsia="Times New Roman" w:cstheme="minorHAnsi"/>
                <w:color w:val="000000"/>
                <w:sz w:val="24"/>
                <w:szCs w:val="24"/>
                <w:lang w:eastAsia="ja-JP"/>
              </w:rPr>
            </w:pPr>
            <w:r w:rsidRPr="00D07601">
              <w:rPr>
                <w:rFonts w:eastAsia="Times New Roman" w:cstheme="minorHAnsi"/>
                <w:color w:val="000000"/>
                <w:sz w:val="24"/>
                <w:szCs w:val="24"/>
                <w:lang w:eastAsia="ja-JP"/>
              </w:rPr>
              <w:t>Review</w:t>
            </w:r>
          </w:p>
        </w:tc>
        <w:tc>
          <w:tcPr>
            <w:tcW w:w="848" w:type="dxa"/>
            <w:tcBorders>
              <w:top w:val="nil"/>
              <w:left w:val="nil"/>
              <w:bottom w:val="nil"/>
              <w:right w:val="nil"/>
            </w:tcBorders>
            <w:shd w:val="clear" w:color="auto" w:fill="auto"/>
            <w:noWrap/>
            <w:vAlign w:val="bottom"/>
            <w:hideMark/>
          </w:tcPr>
          <w:p w:rsidR="00E13723" w:rsidRPr="00E821A8" w:rsidRDefault="00D07601" w:rsidP="00227BA2">
            <w:pPr>
              <w:shd w:val="clear" w:color="FFFFCC" w:fill="FFFFFF"/>
              <w:spacing w:before="100" w:beforeAutospacing="1" w:after="0" w:afterAutospacing="1" w:line="240" w:lineRule="auto"/>
              <w:rPr>
                <w:rFonts w:eastAsia="Times New Roman" w:cstheme="minorHAnsi"/>
                <w:color w:val="000000"/>
                <w:sz w:val="24"/>
                <w:szCs w:val="24"/>
                <w:lang w:eastAsia="ja-JP"/>
              </w:rPr>
            </w:pPr>
            <w:r w:rsidRPr="00D07601">
              <w:rPr>
                <w:rFonts w:eastAsia="Times New Roman" w:cstheme="minorHAnsi"/>
                <w:color w:val="000000"/>
                <w:sz w:val="24"/>
                <w:szCs w:val="24"/>
                <w:lang w:eastAsia="ja-JP"/>
              </w:rPr>
              <w:t>New</w:t>
            </w:r>
          </w:p>
        </w:tc>
        <w:tc>
          <w:tcPr>
            <w:tcW w:w="971" w:type="dxa"/>
            <w:tcBorders>
              <w:top w:val="nil"/>
              <w:left w:val="nil"/>
              <w:bottom w:val="nil"/>
              <w:right w:val="nil"/>
            </w:tcBorders>
            <w:shd w:val="clear" w:color="auto" w:fill="auto"/>
            <w:noWrap/>
            <w:vAlign w:val="bottom"/>
            <w:hideMark/>
          </w:tcPr>
          <w:p w:rsidR="00E13723" w:rsidRPr="00E821A8" w:rsidRDefault="00D07601" w:rsidP="00227BA2">
            <w:pPr>
              <w:shd w:val="clear" w:color="FFFFCC" w:fill="FFFFFF"/>
              <w:spacing w:before="100" w:beforeAutospacing="1" w:after="0" w:afterAutospacing="1" w:line="240" w:lineRule="auto"/>
              <w:rPr>
                <w:rFonts w:eastAsia="Times New Roman" w:cstheme="minorHAnsi"/>
                <w:color w:val="000000"/>
                <w:sz w:val="24"/>
                <w:szCs w:val="24"/>
                <w:lang w:eastAsia="ja-JP"/>
              </w:rPr>
            </w:pPr>
            <w:r w:rsidRPr="00D07601">
              <w:rPr>
                <w:rFonts w:eastAsia="Times New Roman" w:cstheme="minorHAnsi"/>
                <w:color w:val="000000"/>
                <w:sz w:val="24"/>
                <w:szCs w:val="24"/>
                <w:lang w:eastAsia="ja-JP"/>
              </w:rPr>
              <w:t>Low</w:t>
            </w:r>
          </w:p>
        </w:tc>
        <w:tc>
          <w:tcPr>
            <w:tcW w:w="1922" w:type="dxa"/>
            <w:tcBorders>
              <w:top w:val="nil"/>
              <w:left w:val="nil"/>
              <w:bottom w:val="nil"/>
              <w:right w:val="nil"/>
            </w:tcBorders>
            <w:shd w:val="clear" w:color="auto" w:fill="auto"/>
            <w:noWrap/>
            <w:vAlign w:val="bottom"/>
            <w:hideMark/>
          </w:tcPr>
          <w:p w:rsidR="00E13723" w:rsidRPr="00E821A8" w:rsidRDefault="00D07601" w:rsidP="00227BA2">
            <w:pPr>
              <w:shd w:val="clear" w:color="FFFFCC" w:fill="FFFFFF"/>
              <w:spacing w:before="100" w:beforeAutospacing="1" w:after="0" w:afterAutospacing="1" w:line="240" w:lineRule="auto"/>
              <w:rPr>
                <w:rFonts w:eastAsia="Times New Roman" w:cstheme="minorHAnsi"/>
                <w:color w:val="000000"/>
                <w:sz w:val="24"/>
                <w:szCs w:val="24"/>
                <w:lang w:eastAsia="ja-JP"/>
              </w:rPr>
            </w:pPr>
            <w:r w:rsidRPr="00D07601">
              <w:rPr>
                <w:rFonts w:eastAsia="Times New Roman" w:cstheme="minorHAnsi"/>
                <w:color w:val="000000"/>
                <w:sz w:val="24"/>
                <w:szCs w:val="24"/>
                <w:lang w:eastAsia="ja-JP"/>
              </w:rPr>
              <w:t>truongmh60003</w:t>
            </w:r>
          </w:p>
        </w:tc>
        <w:tc>
          <w:tcPr>
            <w:tcW w:w="12498" w:type="dxa"/>
            <w:tcBorders>
              <w:top w:val="nil"/>
              <w:left w:val="nil"/>
              <w:bottom w:val="nil"/>
              <w:right w:val="nil"/>
            </w:tcBorders>
            <w:shd w:val="clear" w:color="auto" w:fill="auto"/>
            <w:noWrap/>
            <w:vAlign w:val="bottom"/>
            <w:hideMark/>
          </w:tcPr>
          <w:p w:rsidR="00E13723" w:rsidRPr="00E821A8" w:rsidRDefault="00D07601" w:rsidP="00227BA2">
            <w:pPr>
              <w:shd w:val="clear" w:color="FFFFCC" w:fill="FFFFFF"/>
              <w:spacing w:before="100" w:beforeAutospacing="1" w:after="0" w:afterAutospacing="1" w:line="240" w:lineRule="auto"/>
              <w:rPr>
                <w:rFonts w:eastAsia="Times New Roman" w:cstheme="minorHAnsi"/>
                <w:color w:val="000000"/>
                <w:sz w:val="24"/>
                <w:szCs w:val="24"/>
                <w:lang w:eastAsia="ja-JP"/>
              </w:rPr>
            </w:pPr>
            <w:r w:rsidRPr="00D07601">
              <w:rPr>
                <w:rFonts w:eastAsia="Times New Roman" w:cstheme="minorHAnsi"/>
                <w:color w:val="000000"/>
                <w:sz w:val="24"/>
                <w:szCs w:val="24"/>
                <w:lang w:eastAsia="ja-JP"/>
              </w:rPr>
              <w:t>[</w:t>
            </w:r>
            <w:proofErr w:type="spellStart"/>
            <w:r w:rsidRPr="00D07601">
              <w:rPr>
                <w:rFonts w:eastAsia="Times New Roman" w:cstheme="minorHAnsi"/>
                <w:color w:val="000000"/>
                <w:sz w:val="24"/>
                <w:szCs w:val="24"/>
                <w:lang w:eastAsia="ja-JP"/>
              </w:rPr>
              <w:t>TimeSheetPortlet</w:t>
            </w:r>
            <w:proofErr w:type="spellEnd"/>
            <w:r w:rsidRPr="00D07601">
              <w:rPr>
                <w:rFonts w:eastAsia="Times New Roman" w:cstheme="minorHAnsi"/>
                <w:color w:val="000000"/>
                <w:sz w:val="24"/>
                <w:szCs w:val="24"/>
                <w:lang w:eastAsia="ja-JP"/>
              </w:rPr>
              <w:t>] Folder '</w:t>
            </w:r>
            <w:proofErr w:type="spellStart"/>
            <w:r w:rsidRPr="00D07601">
              <w:rPr>
                <w:rFonts w:eastAsia="Times New Roman" w:cstheme="minorHAnsi"/>
                <w:color w:val="000000"/>
                <w:sz w:val="24"/>
                <w:szCs w:val="24"/>
                <w:lang w:eastAsia="ja-JP"/>
              </w:rPr>
              <w:t>resouce</w:t>
            </w:r>
            <w:proofErr w:type="spellEnd"/>
            <w:r w:rsidRPr="00D07601">
              <w:rPr>
                <w:rFonts w:eastAsia="Times New Roman" w:cstheme="minorHAnsi"/>
                <w:color w:val="000000"/>
                <w:sz w:val="24"/>
                <w:szCs w:val="24"/>
                <w:lang w:eastAsia="ja-JP"/>
              </w:rPr>
              <w:t>' is placed not correctly</w:t>
            </w:r>
          </w:p>
        </w:tc>
      </w:tr>
      <w:tr w:rsidR="00E13723" w:rsidRPr="00E821A8" w:rsidTr="00E13723">
        <w:trPr>
          <w:trHeight w:val="300"/>
        </w:trPr>
        <w:tc>
          <w:tcPr>
            <w:tcW w:w="630" w:type="dxa"/>
            <w:tcBorders>
              <w:top w:val="nil"/>
              <w:left w:val="nil"/>
              <w:bottom w:val="nil"/>
              <w:right w:val="nil"/>
            </w:tcBorders>
            <w:shd w:val="clear" w:color="auto" w:fill="auto"/>
            <w:noWrap/>
            <w:vAlign w:val="bottom"/>
            <w:hideMark/>
          </w:tcPr>
          <w:p w:rsidR="00E13723" w:rsidRPr="00E821A8" w:rsidRDefault="00D07601" w:rsidP="00227BA2">
            <w:pPr>
              <w:spacing w:after="0" w:line="240" w:lineRule="auto"/>
              <w:jc w:val="right"/>
              <w:rPr>
                <w:rFonts w:eastAsia="Times New Roman" w:cstheme="minorHAnsi"/>
                <w:color w:val="000000"/>
                <w:sz w:val="24"/>
                <w:szCs w:val="24"/>
                <w:lang w:eastAsia="ja-JP"/>
              </w:rPr>
            </w:pPr>
            <w:r w:rsidRPr="00D07601">
              <w:rPr>
                <w:rFonts w:eastAsia="Times New Roman" w:cstheme="minorHAnsi"/>
                <w:color w:val="000000"/>
                <w:sz w:val="24"/>
                <w:szCs w:val="24"/>
                <w:lang w:eastAsia="ja-JP"/>
              </w:rPr>
              <w:t>48</w:t>
            </w:r>
          </w:p>
        </w:tc>
        <w:tc>
          <w:tcPr>
            <w:tcW w:w="862" w:type="dxa"/>
            <w:tcBorders>
              <w:top w:val="nil"/>
              <w:left w:val="nil"/>
              <w:bottom w:val="nil"/>
              <w:right w:val="nil"/>
            </w:tcBorders>
            <w:shd w:val="clear" w:color="auto" w:fill="auto"/>
            <w:noWrap/>
            <w:vAlign w:val="bottom"/>
            <w:hideMark/>
          </w:tcPr>
          <w:p w:rsidR="00E13723" w:rsidRPr="00E821A8" w:rsidRDefault="00D07601" w:rsidP="00227BA2">
            <w:pPr>
              <w:shd w:val="clear" w:color="FFFFCC" w:fill="FFFFFF"/>
              <w:spacing w:before="100" w:beforeAutospacing="1" w:after="0" w:afterAutospacing="1" w:line="240" w:lineRule="auto"/>
              <w:rPr>
                <w:rFonts w:eastAsia="Times New Roman" w:cstheme="minorHAnsi"/>
                <w:color w:val="000000"/>
                <w:sz w:val="24"/>
                <w:szCs w:val="24"/>
                <w:lang w:eastAsia="ja-JP"/>
              </w:rPr>
            </w:pPr>
            <w:r w:rsidRPr="00D07601">
              <w:rPr>
                <w:rFonts w:eastAsia="Times New Roman" w:cstheme="minorHAnsi"/>
                <w:color w:val="000000"/>
                <w:sz w:val="24"/>
                <w:szCs w:val="24"/>
                <w:lang w:eastAsia="ja-JP"/>
              </w:rPr>
              <w:t>Defect</w:t>
            </w:r>
          </w:p>
        </w:tc>
        <w:tc>
          <w:tcPr>
            <w:tcW w:w="848" w:type="dxa"/>
            <w:tcBorders>
              <w:top w:val="nil"/>
              <w:left w:val="nil"/>
              <w:bottom w:val="nil"/>
              <w:right w:val="nil"/>
            </w:tcBorders>
            <w:shd w:val="clear" w:color="auto" w:fill="auto"/>
            <w:noWrap/>
            <w:vAlign w:val="bottom"/>
            <w:hideMark/>
          </w:tcPr>
          <w:p w:rsidR="00E13723" w:rsidRPr="00E821A8" w:rsidRDefault="00D07601" w:rsidP="00227BA2">
            <w:pPr>
              <w:shd w:val="clear" w:color="FFFFCC" w:fill="FFFFFF"/>
              <w:spacing w:before="100" w:beforeAutospacing="1" w:after="0" w:afterAutospacing="1" w:line="240" w:lineRule="auto"/>
              <w:rPr>
                <w:rFonts w:eastAsia="Times New Roman" w:cstheme="minorHAnsi"/>
                <w:color w:val="000000"/>
                <w:sz w:val="24"/>
                <w:szCs w:val="24"/>
                <w:lang w:eastAsia="ja-JP"/>
              </w:rPr>
            </w:pPr>
            <w:r w:rsidRPr="00D07601">
              <w:rPr>
                <w:rFonts w:eastAsia="Times New Roman" w:cstheme="minorHAnsi"/>
                <w:color w:val="000000"/>
                <w:sz w:val="24"/>
                <w:szCs w:val="24"/>
                <w:lang w:eastAsia="ja-JP"/>
              </w:rPr>
              <w:t>Fixed</w:t>
            </w:r>
          </w:p>
        </w:tc>
        <w:tc>
          <w:tcPr>
            <w:tcW w:w="971" w:type="dxa"/>
            <w:tcBorders>
              <w:top w:val="nil"/>
              <w:left w:val="nil"/>
              <w:bottom w:val="nil"/>
              <w:right w:val="nil"/>
            </w:tcBorders>
            <w:shd w:val="clear" w:color="auto" w:fill="auto"/>
            <w:noWrap/>
            <w:vAlign w:val="bottom"/>
            <w:hideMark/>
          </w:tcPr>
          <w:p w:rsidR="00E13723" w:rsidRPr="00E821A8" w:rsidRDefault="00D07601" w:rsidP="00227BA2">
            <w:pPr>
              <w:shd w:val="clear" w:color="FFFFCC" w:fill="FFFFFF"/>
              <w:spacing w:before="100" w:beforeAutospacing="1" w:after="0" w:afterAutospacing="1" w:line="240" w:lineRule="auto"/>
              <w:rPr>
                <w:rFonts w:eastAsia="Times New Roman" w:cstheme="minorHAnsi"/>
                <w:color w:val="000000"/>
                <w:sz w:val="24"/>
                <w:szCs w:val="24"/>
                <w:lang w:eastAsia="ja-JP"/>
              </w:rPr>
            </w:pPr>
            <w:r w:rsidRPr="00D07601">
              <w:rPr>
                <w:rFonts w:eastAsia="Times New Roman" w:cstheme="minorHAnsi"/>
                <w:color w:val="000000"/>
                <w:sz w:val="24"/>
                <w:szCs w:val="24"/>
                <w:lang w:eastAsia="ja-JP"/>
              </w:rPr>
              <w:t>Medium</w:t>
            </w:r>
          </w:p>
        </w:tc>
        <w:tc>
          <w:tcPr>
            <w:tcW w:w="1922" w:type="dxa"/>
            <w:tcBorders>
              <w:top w:val="nil"/>
              <w:left w:val="nil"/>
              <w:bottom w:val="nil"/>
              <w:right w:val="nil"/>
            </w:tcBorders>
            <w:shd w:val="clear" w:color="auto" w:fill="auto"/>
            <w:noWrap/>
            <w:vAlign w:val="bottom"/>
            <w:hideMark/>
          </w:tcPr>
          <w:p w:rsidR="00E13723" w:rsidRPr="00E821A8" w:rsidRDefault="00D07601" w:rsidP="00227BA2">
            <w:pPr>
              <w:shd w:val="clear" w:color="FFFFCC" w:fill="FFFFFF"/>
              <w:spacing w:before="100" w:beforeAutospacing="1" w:after="0" w:afterAutospacing="1" w:line="240" w:lineRule="auto"/>
              <w:rPr>
                <w:rFonts w:eastAsia="Times New Roman" w:cstheme="minorHAnsi"/>
                <w:color w:val="000000"/>
                <w:sz w:val="24"/>
                <w:szCs w:val="24"/>
                <w:lang w:eastAsia="ja-JP"/>
              </w:rPr>
            </w:pPr>
            <w:r w:rsidRPr="00D07601">
              <w:rPr>
                <w:rFonts w:eastAsia="Times New Roman" w:cstheme="minorHAnsi"/>
                <w:color w:val="000000"/>
                <w:sz w:val="24"/>
                <w:szCs w:val="24"/>
                <w:lang w:eastAsia="ja-JP"/>
              </w:rPr>
              <w:t>duynd.vn</w:t>
            </w:r>
          </w:p>
        </w:tc>
        <w:tc>
          <w:tcPr>
            <w:tcW w:w="12498" w:type="dxa"/>
            <w:tcBorders>
              <w:top w:val="nil"/>
              <w:left w:val="nil"/>
              <w:bottom w:val="nil"/>
              <w:right w:val="nil"/>
            </w:tcBorders>
            <w:shd w:val="clear" w:color="auto" w:fill="auto"/>
            <w:noWrap/>
            <w:vAlign w:val="bottom"/>
            <w:hideMark/>
          </w:tcPr>
          <w:p w:rsidR="00E13723" w:rsidRPr="00E821A8" w:rsidRDefault="00D07601" w:rsidP="00227BA2">
            <w:pPr>
              <w:shd w:val="clear" w:color="FFFFCC" w:fill="FFFFFF"/>
              <w:spacing w:before="100" w:beforeAutospacing="1" w:after="0" w:afterAutospacing="1" w:line="240" w:lineRule="auto"/>
              <w:rPr>
                <w:rFonts w:eastAsia="Times New Roman" w:cstheme="minorHAnsi"/>
                <w:color w:val="000000"/>
                <w:sz w:val="24"/>
                <w:szCs w:val="24"/>
                <w:lang w:eastAsia="ja-JP"/>
              </w:rPr>
            </w:pPr>
            <w:r w:rsidRPr="00D07601">
              <w:rPr>
                <w:rFonts w:eastAsia="Times New Roman" w:cstheme="minorHAnsi"/>
                <w:color w:val="000000"/>
                <w:sz w:val="24"/>
                <w:szCs w:val="24"/>
                <w:lang w:eastAsia="ja-JP"/>
              </w:rPr>
              <w:t>[</w:t>
            </w:r>
            <w:proofErr w:type="spellStart"/>
            <w:r w:rsidRPr="00D07601">
              <w:rPr>
                <w:rFonts w:eastAsia="Times New Roman" w:cstheme="minorHAnsi"/>
                <w:color w:val="000000"/>
                <w:sz w:val="24"/>
                <w:szCs w:val="24"/>
                <w:lang w:eastAsia="ja-JP"/>
              </w:rPr>
              <w:t>RequirementPortlet</w:t>
            </w:r>
            <w:proofErr w:type="spellEnd"/>
            <w:r w:rsidRPr="00D07601">
              <w:rPr>
                <w:rFonts w:eastAsia="Times New Roman" w:cstheme="minorHAnsi"/>
                <w:color w:val="000000"/>
                <w:sz w:val="24"/>
                <w:szCs w:val="24"/>
                <w:lang w:eastAsia="ja-JP"/>
              </w:rPr>
              <w:t>] Use menu bar</w:t>
            </w:r>
          </w:p>
        </w:tc>
      </w:tr>
      <w:tr w:rsidR="00E13723" w:rsidRPr="00E821A8" w:rsidTr="00E13723">
        <w:trPr>
          <w:trHeight w:val="300"/>
        </w:trPr>
        <w:tc>
          <w:tcPr>
            <w:tcW w:w="630" w:type="dxa"/>
            <w:tcBorders>
              <w:top w:val="nil"/>
              <w:left w:val="nil"/>
              <w:bottom w:val="nil"/>
              <w:right w:val="nil"/>
            </w:tcBorders>
            <w:shd w:val="clear" w:color="auto" w:fill="auto"/>
            <w:noWrap/>
            <w:vAlign w:val="bottom"/>
            <w:hideMark/>
          </w:tcPr>
          <w:p w:rsidR="00E13723" w:rsidRPr="00E821A8" w:rsidRDefault="00D07601" w:rsidP="00227BA2">
            <w:pPr>
              <w:spacing w:after="0" w:line="240" w:lineRule="auto"/>
              <w:jc w:val="right"/>
              <w:rPr>
                <w:rFonts w:eastAsia="Times New Roman" w:cstheme="minorHAnsi"/>
                <w:color w:val="000000"/>
                <w:sz w:val="24"/>
                <w:szCs w:val="24"/>
                <w:lang w:eastAsia="ja-JP"/>
              </w:rPr>
            </w:pPr>
            <w:r w:rsidRPr="00D07601">
              <w:rPr>
                <w:rFonts w:eastAsia="Times New Roman" w:cstheme="minorHAnsi"/>
                <w:color w:val="000000"/>
                <w:sz w:val="24"/>
                <w:szCs w:val="24"/>
                <w:lang w:eastAsia="ja-JP"/>
              </w:rPr>
              <w:t>49</w:t>
            </w:r>
          </w:p>
        </w:tc>
        <w:tc>
          <w:tcPr>
            <w:tcW w:w="862" w:type="dxa"/>
            <w:tcBorders>
              <w:top w:val="nil"/>
              <w:left w:val="nil"/>
              <w:bottom w:val="nil"/>
              <w:right w:val="nil"/>
            </w:tcBorders>
            <w:shd w:val="clear" w:color="auto" w:fill="auto"/>
            <w:noWrap/>
            <w:vAlign w:val="bottom"/>
            <w:hideMark/>
          </w:tcPr>
          <w:p w:rsidR="00E13723" w:rsidRPr="00E821A8" w:rsidRDefault="00D07601" w:rsidP="00227BA2">
            <w:pPr>
              <w:shd w:val="clear" w:color="FFFFCC" w:fill="FFFFFF"/>
              <w:spacing w:before="100" w:beforeAutospacing="1" w:after="0" w:afterAutospacing="1" w:line="240" w:lineRule="auto"/>
              <w:rPr>
                <w:rFonts w:eastAsia="Times New Roman" w:cstheme="minorHAnsi"/>
                <w:color w:val="000000"/>
                <w:sz w:val="24"/>
                <w:szCs w:val="24"/>
                <w:lang w:eastAsia="ja-JP"/>
              </w:rPr>
            </w:pPr>
            <w:r w:rsidRPr="00D07601">
              <w:rPr>
                <w:rFonts w:eastAsia="Times New Roman" w:cstheme="minorHAnsi"/>
                <w:color w:val="000000"/>
                <w:sz w:val="24"/>
                <w:szCs w:val="24"/>
                <w:lang w:eastAsia="ja-JP"/>
              </w:rPr>
              <w:t>Defect</w:t>
            </w:r>
          </w:p>
        </w:tc>
        <w:tc>
          <w:tcPr>
            <w:tcW w:w="848" w:type="dxa"/>
            <w:tcBorders>
              <w:top w:val="nil"/>
              <w:left w:val="nil"/>
              <w:bottom w:val="nil"/>
              <w:right w:val="nil"/>
            </w:tcBorders>
            <w:shd w:val="clear" w:color="auto" w:fill="auto"/>
            <w:noWrap/>
            <w:vAlign w:val="bottom"/>
            <w:hideMark/>
          </w:tcPr>
          <w:p w:rsidR="00E13723" w:rsidRPr="00E821A8" w:rsidRDefault="00D07601" w:rsidP="00227BA2">
            <w:pPr>
              <w:shd w:val="clear" w:color="FFFFCC" w:fill="FFFFFF"/>
              <w:spacing w:before="100" w:beforeAutospacing="1" w:after="0" w:afterAutospacing="1" w:line="240" w:lineRule="auto"/>
              <w:rPr>
                <w:rFonts w:eastAsia="Times New Roman" w:cstheme="minorHAnsi"/>
                <w:color w:val="000000"/>
                <w:sz w:val="24"/>
                <w:szCs w:val="24"/>
                <w:lang w:eastAsia="ja-JP"/>
              </w:rPr>
            </w:pPr>
            <w:r w:rsidRPr="00D07601">
              <w:rPr>
                <w:rFonts w:eastAsia="Times New Roman" w:cstheme="minorHAnsi"/>
                <w:color w:val="000000"/>
                <w:sz w:val="24"/>
                <w:szCs w:val="24"/>
                <w:lang w:eastAsia="ja-JP"/>
              </w:rPr>
              <w:t>Fixed</w:t>
            </w:r>
          </w:p>
        </w:tc>
        <w:tc>
          <w:tcPr>
            <w:tcW w:w="971" w:type="dxa"/>
            <w:tcBorders>
              <w:top w:val="nil"/>
              <w:left w:val="nil"/>
              <w:bottom w:val="nil"/>
              <w:right w:val="nil"/>
            </w:tcBorders>
            <w:shd w:val="clear" w:color="auto" w:fill="auto"/>
            <w:noWrap/>
            <w:vAlign w:val="bottom"/>
            <w:hideMark/>
          </w:tcPr>
          <w:p w:rsidR="00E13723" w:rsidRPr="00E821A8" w:rsidRDefault="00D07601" w:rsidP="00227BA2">
            <w:pPr>
              <w:shd w:val="clear" w:color="FFFFCC" w:fill="FFFFFF"/>
              <w:spacing w:before="100" w:beforeAutospacing="1" w:after="0" w:afterAutospacing="1" w:line="240" w:lineRule="auto"/>
              <w:rPr>
                <w:rFonts w:eastAsia="Times New Roman" w:cstheme="minorHAnsi"/>
                <w:color w:val="000000"/>
                <w:sz w:val="24"/>
                <w:szCs w:val="24"/>
                <w:lang w:eastAsia="ja-JP"/>
              </w:rPr>
            </w:pPr>
            <w:r w:rsidRPr="00D07601">
              <w:rPr>
                <w:rFonts w:eastAsia="Times New Roman" w:cstheme="minorHAnsi"/>
                <w:color w:val="000000"/>
                <w:sz w:val="24"/>
                <w:szCs w:val="24"/>
                <w:lang w:eastAsia="ja-JP"/>
              </w:rPr>
              <w:t>Medium</w:t>
            </w:r>
          </w:p>
        </w:tc>
        <w:tc>
          <w:tcPr>
            <w:tcW w:w="1922" w:type="dxa"/>
            <w:tcBorders>
              <w:top w:val="nil"/>
              <w:left w:val="nil"/>
              <w:bottom w:val="nil"/>
              <w:right w:val="nil"/>
            </w:tcBorders>
            <w:shd w:val="clear" w:color="auto" w:fill="auto"/>
            <w:noWrap/>
            <w:vAlign w:val="bottom"/>
            <w:hideMark/>
          </w:tcPr>
          <w:p w:rsidR="00E13723" w:rsidRPr="00E821A8" w:rsidRDefault="00D07601" w:rsidP="00227BA2">
            <w:pPr>
              <w:shd w:val="clear" w:color="FFFFCC" w:fill="FFFFFF"/>
              <w:spacing w:before="100" w:beforeAutospacing="1" w:after="0" w:afterAutospacing="1" w:line="240" w:lineRule="auto"/>
              <w:rPr>
                <w:rFonts w:eastAsia="Times New Roman" w:cstheme="minorHAnsi"/>
                <w:color w:val="000000"/>
                <w:sz w:val="24"/>
                <w:szCs w:val="24"/>
                <w:lang w:eastAsia="ja-JP"/>
              </w:rPr>
            </w:pPr>
            <w:r w:rsidRPr="00D07601">
              <w:rPr>
                <w:rFonts w:eastAsia="Times New Roman" w:cstheme="minorHAnsi"/>
                <w:color w:val="000000"/>
                <w:sz w:val="24"/>
                <w:szCs w:val="24"/>
                <w:lang w:eastAsia="ja-JP"/>
              </w:rPr>
              <w:t>duynd.vn</w:t>
            </w:r>
          </w:p>
        </w:tc>
        <w:tc>
          <w:tcPr>
            <w:tcW w:w="12498" w:type="dxa"/>
            <w:tcBorders>
              <w:top w:val="nil"/>
              <w:left w:val="nil"/>
              <w:bottom w:val="nil"/>
              <w:right w:val="nil"/>
            </w:tcBorders>
            <w:shd w:val="clear" w:color="auto" w:fill="auto"/>
            <w:noWrap/>
            <w:vAlign w:val="bottom"/>
            <w:hideMark/>
          </w:tcPr>
          <w:p w:rsidR="00E13723" w:rsidRPr="00E821A8" w:rsidRDefault="00D07601" w:rsidP="00227BA2">
            <w:pPr>
              <w:shd w:val="clear" w:color="FFFFCC" w:fill="FFFFFF"/>
              <w:spacing w:before="100" w:beforeAutospacing="1" w:after="0" w:afterAutospacing="1" w:line="240" w:lineRule="auto"/>
              <w:rPr>
                <w:rFonts w:eastAsia="Times New Roman" w:cstheme="minorHAnsi"/>
                <w:color w:val="000000"/>
                <w:sz w:val="24"/>
                <w:szCs w:val="24"/>
                <w:lang w:eastAsia="ja-JP"/>
              </w:rPr>
            </w:pPr>
            <w:r w:rsidRPr="00D07601">
              <w:rPr>
                <w:rFonts w:eastAsia="Times New Roman" w:cstheme="minorHAnsi"/>
                <w:color w:val="000000"/>
                <w:sz w:val="24"/>
                <w:szCs w:val="24"/>
                <w:lang w:eastAsia="ja-JP"/>
              </w:rPr>
              <w:t>[</w:t>
            </w:r>
            <w:proofErr w:type="spellStart"/>
            <w:r w:rsidRPr="00D07601">
              <w:rPr>
                <w:rFonts w:eastAsia="Times New Roman" w:cstheme="minorHAnsi"/>
                <w:color w:val="000000"/>
                <w:sz w:val="24"/>
                <w:szCs w:val="24"/>
                <w:lang w:eastAsia="ja-JP"/>
              </w:rPr>
              <w:t>RequirementPortlet</w:t>
            </w:r>
            <w:proofErr w:type="spellEnd"/>
            <w:r w:rsidRPr="00D07601">
              <w:rPr>
                <w:rFonts w:eastAsia="Times New Roman" w:cstheme="minorHAnsi"/>
                <w:color w:val="000000"/>
                <w:sz w:val="24"/>
                <w:szCs w:val="24"/>
                <w:lang w:eastAsia="ja-JP"/>
              </w:rPr>
              <w:t>] Layout of screen "Add requirement" is very bad</w:t>
            </w:r>
          </w:p>
        </w:tc>
      </w:tr>
      <w:tr w:rsidR="00E13723" w:rsidRPr="00E821A8" w:rsidTr="00E13723">
        <w:trPr>
          <w:trHeight w:val="300"/>
        </w:trPr>
        <w:tc>
          <w:tcPr>
            <w:tcW w:w="630" w:type="dxa"/>
            <w:tcBorders>
              <w:top w:val="nil"/>
              <w:left w:val="nil"/>
              <w:bottom w:val="nil"/>
              <w:right w:val="nil"/>
            </w:tcBorders>
            <w:shd w:val="clear" w:color="auto" w:fill="auto"/>
            <w:noWrap/>
            <w:vAlign w:val="bottom"/>
            <w:hideMark/>
          </w:tcPr>
          <w:p w:rsidR="00E13723" w:rsidRPr="00E821A8" w:rsidRDefault="00D07601" w:rsidP="00227BA2">
            <w:pPr>
              <w:spacing w:after="0" w:line="240" w:lineRule="auto"/>
              <w:jc w:val="right"/>
              <w:rPr>
                <w:rFonts w:eastAsia="Times New Roman" w:cstheme="minorHAnsi"/>
                <w:color w:val="000000"/>
                <w:sz w:val="24"/>
                <w:szCs w:val="24"/>
                <w:lang w:eastAsia="ja-JP"/>
              </w:rPr>
            </w:pPr>
            <w:r w:rsidRPr="00D07601">
              <w:rPr>
                <w:rFonts w:eastAsia="Times New Roman" w:cstheme="minorHAnsi"/>
                <w:color w:val="000000"/>
                <w:sz w:val="24"/>
                <w:szCs w:val="24"/>
                <w:lang w:eastAsia="ja-JP"/>
              </w:rPr>
              <w:t>50</w:t>
            </w:r>
          </w:p>
        </w:tc>
        <w:tc>
          <w:tcPr>
            <w:tcW w:w="862" w:type="dxa"/>
            <w:tcBorders>
              <w:top w:val="nil"/>
              <w:left w:val="nil"/>
              <w:bottom w:val="nil"/>
              <w:right w:val="nil"/>
            </w:tcBorders>
            <w:shd w:val="clear" w:color="auto" w:fill="auto"/>
            <w:noWrap/>
            <w:vAlign w:val="bottom"/>
            <w:hideMark/>
          </w:tcPr>
          <w:p w:rsidR="00E13723" w:rsidRPr="00E821A8" w:rsidRDefault="00D07601" w:rsidP="00227BA2">
            <w:pPr>
              <w:shd w:val="clear" w:color="FFFFCC" w:fill="FFFFFF"/>
              <w:spacing w:before="100" w:beforeAutospacing="1" w:after="0" w:afterAutospacing="1" w:line="240" w:lineRule="auto"/>
              <w:rPr>
                <w:rFonts w:eastAsia="Times New Roman" w:cstheme="minorHAnsi"/>
                <w:color w:val="000000"/>
                <w:sz w:val="24"/>
                <w:szCs w:val="24"/>
                <w:lang w:eastAsia="ja-JP"/>
              </w:rPr>
            </w:pPr>
            <w:r w:rsidRPr="00D07601">
              <w:rPr>
                <w:rFonts w:eastAsia="Times New Roman" w:cstheme="minorHAnsi"/>
                <w:color w:val="000000"/>
                <w:sz w:val="24"/>
                <w:szCs w:val="24"/>
                <w:lang w:eastAsia="ja-JP"/>
              </w:rPr>
              <w:t>Review</w:t>
            </w:r>
          </w:p>
        </w:tc>
        <w:tc>
          <w:tcPr>
            <w:tcW w:w="848" w:type="dxa"/>
            <w:tcBorders>
              <w:top w:val="nil"/>
              <w:left w:val="nil"/>
              <w:bottom w:val="nil"/>
              <w:right w:val="nil"/>
            </w:tcBorders>
            <w:shd w:val="clear" w:color="auto" w:fill="auto"/>
            <w:noWrap/>
            <w:vAlign w:val="bottom"/>
            <w:hideMark/>
          </w:tcPr>
          <w:p w:rsidR="00E13723" w:rsidRPr="00E821A8" w:rsidRDefault="00D07601" w:rsidP="00227BA2">
            <w:pPr>
              <w:shd w:val="clear" w:color="FFFFCC" w:fill="FFFFFF"/>
              <w:spacing w:before="100" w:beforeAutospacing="1" w:after="0" w:afterAutospacing="1" w:line="240" w:lineRule="auto"/>
              <w:rPr>
                <w:rFonts w:eastAsia="Times New Roman" w:cstheme="minorHAnsi"/>
                <w:color w:val="000000"/>
                <w:sz w:val="24"/>
                <w:szCs w:val="24"/>
                <w:lang w:eastAsia="ja-JP"/>
              </w:rPr>
            </w:pPr>
            <w:r w:rsidRPr="00D07601">
              <w:rPr>
                <w:rFonts w:eastAsia="Times New Roman" w:cstheme="minorHAnsi"/>
                <w:color w:val="000000"/>
                <w:sz w:val="24"/>
                <w:szCs w:val="24"/>
                <w:lang w:eastAsia="ja-JP"/>
              </w:rPr>
              <w:t>Fixed</w:t>
            </w:r>
          </w:p>
        </w:tc>
        <w:tc>
          <w:tcPr>
            <w:tcW w:w="971" w:type="dxa"/>
            <w:tcBorders>
              <w:top w:val="nil"/>
              <w:left w:val="nil"/>
              <w:bottom w:val="nil"/>
              <w:right w:val="nil"/>
            </w:tcBorders>
            <w:shd w:val="clear" w:color="auto" w:fill="auto"/>
            <w:noWrap/>
            <w:vAlign w:val="bottom"/>
            <w:hideMark/>
          </w:tcPr>
          <w:p w:rsidR="00E13723" w:rsidRPr="00E821A8" w:rsidRDefault="00D07601" w:rsidP="00227BA2">
            <w:pPr>
              <w:shd w:val="clear" w:color="FFFFCC" w:fill="FFFFFF"/>
              <w:spacing w:before="100" w:beforeAutospacing="1" w:after="0" w:afterAutospacing="1" w:line="240" w:lineRule="auto"/>
              <w:rPr>
                <w:rFonts w:eastAsia="Times New Roman" w:cstheme="minorHAnsi"/>
                <w:color w:val="000000"/>
                <w:sz w:val="24"/>
                <w:szCs w:val="24"/>
                <w:lang w:eastAsia="ja-JP"/>
              </w:rPr>
            </w:pPr>
            <w:r w:rsidRPr="00D07601">
              <w:rPr>
                <w:rFonts w:eastAsia="Times New Roman" w:cstheme="minorHAnsi"/>
                <w:color w:val="000000"/>
                <w:sz w:val="24"/>
                <w:szCs w:val="24"/>
                <w:lang w:eastAsia="ja-JP"/>
              </w:rPr>
              <w:t>Medium</w:t>
            </w:r>
          </w:p>
        </w:tc>
        <w:tc>
          <w:tcPr>
            <w:tcW w:w="1922" w:type="dxa"/>
            <w:tcBorders>
              <w:top w:val="nil"/>
              <w:left w:val="nil"/>
              <w:bottom w:val="nil"/>
              <w:right w:val="nil"/>
            </w:tcBorders>
            <w:shd w:val="clear" w:color="auto" w:fill="auto"/>
            <w:noWrap/>
            <w:vAlign w:val="bottom"/>
            <w:hideMark/>
          </w:tcPr>
          <w:p w:rsidR="00E13723" w:rsidRPr="00E821A8" w:rsidRDefault="00D07601" w:rsidP="00227BA2">
            <w:pPr>
              <w:shd w:val="clear" w:color="FFFFCC" w:fill="FFFFFF"/>
              <w:spacing w:before="100" w:beforeAutospacing="1" w:after="0" w:afterAutospacing="1" w:line="240" w:lineRule="auto"/>
              <w:rPr>
                <w:rFonts w:eastAsia="Times New Roman" w:cstheme="minorHAnsi"/>
                <w:color w:val="000000"/>
                <w:sz w:val="24"/>
                <w:szCs w:val="24"/>
                <w:lang w:eastAsia="ja-JP"/>
              </w:rPr>
            </w:pPr>
            <w:proofErr w:type="spellStart"/>
            <w:r w:rsidRPr="00D07601">
              <w:rPr>
                <w:rFonts w:eastAsia="Times New Roman" w:cstheme="minorHAnsi"/>
                <w:color w:val="000000"/>
                <w:sz w:val="24"/>
                <w:szCs w:val="24"/>
                <w:lang w:eastAsia="ja-JP"/>
              </w:rPr>
              <w:t>giang.phamnguyen</w:t>
            </w:r>
            <w:proofErr w:type="spellEnd"/>
          </w:p>
        </w:tc>
        <w:tc>
          <w:tcPr>
            <w:tcW w:w="12498" w:type="dxa"/>
            <w:tcBorders>
              <w:top w:val="nil"/>
              <w:left w:val="nil"/>
              <w:bottom w:val="nil"/>
              <w:right w:val="nil"/>
            </w:tcBorders>
            <w:shd w:val="clear" w:color="auto" w:fill="auto"/>
            <w:noWrap/>
            <w:vAlign w:val="bottom"/>
            <w:hideMark/>
          </w:tcPr>
          <w:p w:rsidR="00E13723" w:rsidRPr="00E821A8" w:rsidRDefault="00D07601" w:rsidP="00227BA2">
            <w:pPr>
              <w:shd w:val="clear" w:color="FFFFCC" w:fill="FFFFFF"/>
              <w:spacing w:before="100" w:beforeAutospacing="1" w:after="0" w:afterAutospacing="1" w:line="240" w:lineRule="auto"/>
              <w:rPr>
                <w:rFonts w:eastAsia="Times New Roman" w:cstheme="minorHAnsi"/>
                <w:color w:val="000000"/>
                <w:sz w:val="24"/>
                <w:szCs w:val="24"/>
                <w:lang w:eastAsia="ja-JP"/>
              </w:rPr>
            </w:pPr>
            <w:r w:rsidRPr="00D07601">
              <w:rPr>
                <w:rFonts w:eastAsia="Times New Roman" w:cstheme="minorHAnsi"/>
                <w:color w:val="000000"/>
                <w:sz w:val="24"/>
                <w:szCs w:val="24"/>
                <w:lang w:eastAsia="ja-JP"/>
              </w:rPr>
              <w:t>[Planner] Could not click on links of projects</w:t>
            </w:r>
          </w:p>
        </w:tc>
      </w:tr>
      <w:tr w:rsidR="00E13723" w:rsidRPr="00E821A8" w:rsidTr="00E13723">
        <w:trPr>
          <w:trHeight w:val="300"/>
        </w:trPr>
        <w:tc>
          <w:tcPr>
            <w:tcW w:w="630" w:type="dxa"/>
            <w:tcBorders>
              <w:top w:val="nil"/>
              <w:left w:val="nil"/>
              <w:bottom w:val="nil"/>
              <w:right w:val="nil"/>
            </w:tcBorders>
            <w:shd w:val="clear" w:color="auto" w:fill="auto"/>
            <w:noWrap/>
            <w:vAlign w:val="bottom"/>
            <w:hideMark/>
          </w:tcPr>
          <w:p w:rsidR="00E13723" w:rsidRPr="00E821A8" w:rsidRDefault="00D07601" w:rsidP="00227BA2">
            <w:pPr>
              <w:spacing w:after="0" w:line="240" w:lineRule="auto"/>
              <w:jc w:val="right"/>
              <w:rPr>
                <w:rFonts w:eastAsia="Times New Roman" w:cstheme="minorHAnsi"/>
                <w:color w:val="000000"/>
                <w:sz w:val="24"/>
                <w:szCs w:val="24"/>
                <w:lang w:eastAsia="ja-JP"/>
              </w:rPr>
            </w:pPr>
            <w:r w:rsidRPr="00D07601">
              <w:rPr>
                <w:rFonts w:eastAsia="Times New Roman" w:cstheme="minorHAnsi"/>
                <w:color w:val="000000"/>
                <w:sz w:val="24"/>
                <w:szCs w:val="24"/>
                <w:lang w:eastAsia="ja-JP"/>
              </w:rPr>
              <w:t>51</w:t>
            </w:r>
          </w:p>
        </w:tc>
        <w:tc>
          <w:tcPr>
            <w:tcW w:w="862" w:type="dxa"/>
            <w:tcBorders>
              <w:top w:val="nil"/>
              <w:left w:val="nil"/>
              <w:bottom w:val="nil"/>
              <w:right w:val="nil"/>
            </w:tcBorders>
            <w:shd w:val="clear" w:color="auto" w:fill="auto"/>
            <w:noWrap/>
            <w:vAlign w:val="bottom"/>
            <w:hideMark/>
          </w:tcPr>
          <w:p w:rsidR="00E13723" w:rsidRPr="00E821A8" w:rsidRDefault="00D07601" w:rsidP="00227BA2">
            <w:pPr>
              <w:shd w:val="clear" w:color="FFFFCC" w:fill="FFFFFF"/>
              <w:spacing w:before="100" w:beforeAutospacing="1" w:after="0" w:afterAutospacing="1" w:line="240" w:lineRule="auto"/>
              <w:rPr>
                <w:rFonts w:eastAsia="Times New Roman" w:cstheme="minorHAnsi"/>
                <w:color w:val="000000"/>
                <w:sz w:val="24"/>
                <w:szCs w:val="24"/>
                <w:lang w:eastAsia="ja-JP"/>
              </w:rPr>
            </w:pPr>
            <w:r w:rsidRPr="00D07601">
              <w:rPr>
                <w:rFonts w:eastAsia="Times New Roman" w:cstheme="minorHAnsi"/>
                <w:color w:val="000000"/>
                <w:sz w:val="24"/>
                <w:szCs w:val="24"/>
                <w:lang w:eastAsia="ja-JP"/>
              </w:rPr>
              <w:t>Defect</w:t>
            </w:r>
          </w:p>
        </w:tc>
        <w:tc>
          <w:tcPr>
            <w:tcW w:w="848" w:type="dxa"/>
            <w:tcBorders>
              <w:top w:val="nil"/>
              <w:left w:val="nil"/>
              <w:bottom w:val="nil"/>
              <w:right w:val="nil"/>
            </w:tcBorders>
            <w:shd w:val="clear" w:color="auto" w:fill="auto"/>
            <w:noWrap/>
            <w:vAlign w:val="bottom"/>
            <w:hideMark/>
          </w:tcPr>
          <w:p w:rsidR="00E13723" w:rsidRPr="00E821A8" w:rsidRDefault="00D07601" w:rsidP="00227BA2">
            <w:pPr>
              <w:shd w:val="clear" w:color="FFFFCC" w:fill="FFFFFF"/>
              <w:spacing w:before="100" w:beforeAutospacing="1" w:after="0" w:afterAutospacing="1" w:line="240" w:lineRule="auto"/>
              <w:rPr>
                <w:rFonts w:eastAsia="Times New Roman" w:cstheme="minorHAnsi"/>
                <w:color w:val="000000"/>
                <w:sz w:val="24"/>
                <w:szCs w:val="24"/>
                <w:lang w:eastAsia="ja-JP"/>
              </w:rPr>
            </w:pPr>
            <w:r w:rsidRPr="00D07601">
              <w:rPr>
                <w:rFonts w:eastAsia="Times New Roman" w:cstheme="minorHAnsi"/>
                <w:color w:val="000000"/>
                <w:sz w:val="24"/>
                <w:szCs w:val="24"/>
                <w:lang w:eastAsia="ja-JP"/>
              </w:rPr>
              <w:t>Fixed</w:t>
            </w:r>
          </w:p>
        </w:tc>
        <w:tc>
          <w:tcPr>
            <w:tcW w:w="971" w:type="dxa"/>
            <w:tcBorders>
              <w:top w:val="nil"/>
              <w:left w:val="nil"/>
              <w:bottom w:val="nil"/>
              <w:right w:val="nil"/>
            </w:tcBorders>
            <w:shd w:val="clear" w:color="auto" w:fill="auto"/>
            <w:noWrap/>
            <w:vAlign w:val="bottom"/>
            <w:hideMark/>
          </w:tcPr>
          <w:p w:rsidR="00E13723" w:rsidRPr="00E821A8" w:rsidRDefault="00D07601" w:rsidP="00227BA2">
            <w:pPr>
              <w:shd w:val="clear" w:color="FFFFCC" w:fill="FFFFFF"/>
              <w:spacing w:before="100" w:beforeAutospacing="1" w:after="0" w:afterAutospacing="1" w:line="240" w:lineRule="auto"/>
              <w:rPr>
                <w:rFonts w:eastAsia="Times New Roman" w:cstheme="minorHAnsi"/>
                <w:color w:val="000000"/>
                <w:sz w:val="24"/>
                <w:szCs w:val="24"/>
                <w:lang w:eastAsia="ja-JP"/>
              </w:rPr>
            </w:pPr>
            <w:r w:rsidRPr="00D07601">
              <w:rPr>
                <w:rFonts w:eastAsia="Times New Roman" w:cstheme="minorHAnsi"/>
                <w:color w:val="000000"/>
                <w:sz w:val="24"/>
                <w:szCs w:val="24"/>
                <w:lang w:eastAsia="ja-JP"/>
              </w:rPr>
              <w:t>Medium</w:t>
            </w:r>
          </w:p>
        </w:tc>
        <w:tc>
          <w:tcPr>
            <w:tcW w:w="1922" w:type="dxa"/>
            <w:tcBorders>
              <w:top w:val="nil"/>
              <w:left w:val="nil"/>
              <w:bottom w:val="nil"/>
              <w:right w:val="nil"/>
            </w:tcBorders>
            <w:shd w:val="clear" w:color="auto" w:fill="auto"/>
            <w:noWrap/>
            <w:vAlign w:val="bottom"/>
            <w:hideMark/>
          </w:tcPr>
          <w:p w:rsidR="00E13723" w:rsidRPr="00E821A8" w:rsidRDefault="00D07601" w:rsidP="00227BA2">
            <w:pPr>
              <w:shd w:val="clear" w:color="FFFFCC" w:fill="FFFFFF"/>
              <w:spacing w:before="100" w:beforeAutospacing="1" w:after="0" w:afterAutospacing="1" w:line="240" w:lineRule="auto"/>
              <w:rPr>
                <w:rFonts w:eastAsia="Times New Roman" w:cstheme="minorHAnsi"/>
                <w:color w:val="000000"/>
                <w:sz w:val="24"/>
                <w:szCs w:val="24"/>
                <w:lang w:eastAsia="ja-JP"/>
              </w:rPr>
            </w:pPr>
            <w:r w:rsidRPr="00D07601">
              <w:rPr>
                <w:rFonts w:eastAsia="Times New Roman" w:cstheme="minorHAnsi"/>
                <w:color w:val="000000"/>
                <w:sz w:val="24"/>
                <w:szCs w:val="24"/>
                <w:lang w:eastAsia="ja-JP"/>
              </w:rPr>
              <w:t>duynd.vn</w:t>
            </w:r>
          </w:p>
        </w:tc>
        <w:tc>
          <w:tcPr>
            <w:tcW w:w="12498" w:type="dxa"/>
            <w:tcBorders>
              <w:top w:val="nil"/>
              <w:left w:val="nil"/>
              <w:bottom w:val="nil"/>
              <w:right w:val="nil"/>
            </w:tcBorders>
            <w:shd w:val="clear" w:color="auto" w:fill="auto"/>
            <w:noWrap/>
            <w:vAlign w:val="bottom"/>
            <w:hideMark/>
          </w:tcPr>
          <w:p w:rsidR="00E13723" w:rsidRPr="00E821A8" w:rsidRDefault="00D07601" w:rsidP="00227BA2">
            <w:pPr>
              <w:shd w:val="clear" w:color="FFFFCC" w:fill="FFFFFF"/>
              <w:spacing w:before="100" w:beforeAutospacing="1" w:after="0" w:afterAutospacing="1" w:line="240" w:lineRule="auto"/>
              <w:rPr>
                <w:rFonts w:eastAsia="Times New Roman" w:cstheme="minorHAnsi"/>
                <w:color w:val="000000"/>
                <w:sz w:val="24"/>
                <w:szCs w:val="24"/>
                <w:lang w:eastAsia="ja-JP"/>
              </w:rPr>
            </w:pPr>
            <w:r w:rsidRPr="00D07601">
              <w:rPr>
                <w:rFonts w:eastAsia="Times New Roman" w:cstheme="minorHAnsi"/>
                <w:color w:val="000000"/>
                <w:sz w:val="24"/>
                <w:szCs w:val="24"/>
                <w:lang w:eastAsia="ja-JP"/>
              </w:rPr>
              <w:t>[</w:t>
            </w:r>
            <w:proofErr w:type="spellStart"/>
            <w:r w:rsidRPr="00D07601">
              <w:rPr>
                <w:rFonts w:eastAsia="Times New Roman" w:cstheme="minorHAnsi"/>
                <w:color w:val="000000"/>
                <w:sz w:val="24"/>
                <w:szCs w:val="24"/>
                <w:lang w:eastAsia="ja-JP"/>
              </w:rPr>
              <w:t>RequirementPortlet</w:t>
            </w:r>
            <w:proofErr w:type="spellEnd"/>
            <w:r w:rsidRPr="00D07601">
              <w:rPr>
                <w:rFonts w:eastAsia="Times New Roman" w:cstheme="minorHAnsi"/>
                <w:color w:val="000000"/>
                <w:sz w:val="24"/>
                <w:szCs w:val="24"/>
                <w:lang w:eastAsia="ja-JP"/>
              </w:rPr>
              <w:t>] User can see non-unauthorized projects</w:t>
            </w:r>
          </w:p>
        </w:tc>
      </w:tr>
      <w:tr w:rsidR="00E13723" w:rsidRPr="00E821A8" w:rsidTr="00E13723">
        <w:trPr>
          <w:trHeight w:val="300"/>
        </w:trPr>
        <w:tc>
          <w:tcPr>
            <w:tcW w:w="630" w:type="dxa"/>
            <w:tcBorders>
              <w:top w:val="nil"/>
              <w:left w:val="nil"/>
              <w:bottom w:val="nil"/>
              <w:right w:val="nil"/>
            </w:tcBorders>
            <w:shd w:val="clear" w:color="auto" w:fill="auto"/>
            <w:noWrap/>
            <w:vAlign w:val="bottom"/>
            <w:hideMark/>
          </w:tcPr>
          <w:p w:rsidR="00E13723" w:rsidRPr="00E821A8" w:rsidRDefault="00D07601" w:rsidP="00227BA2">
            <w:pPr>
              <w:spacing w:after="0" w:line="240" w:lineRule="auto"/>
              <w:jc w:val="right"/>
              <w:rPr>
                <w:rFonts w:eastAsia="Times New Roman" w:cstheme="minorHAnsi"/>
                <w:color w:val="000000"/>
                <w:sz w:val="24"/>
                <w:szCs w:val="24"/>
                <w:lang w:eastAsia="ja-JP"/>
              </w:rPr>
            </w:pPr>
            <w:r w:rsidRPr="00D07601">
              <w:rPr>
                <w:rFonts w:eastAsia="Times New Roman" w:cstheme="minorHAnsi"/>
                <w:color w:val="000000"/>
                <w:sz w:val="24"/>
                <w:szCs w:val="24"/>
                <w:lang w:eastAsia="ja-JP"/>
              </w:rPr>
              <w:t>52</w:t>
            </w:r>
          </w:p>
        </w:tc>
        <w:tc>
          <w:tcPr>
            <w:tcW w:w="862" w:type="dxa"/>
            <w:tcBorders>
              <w:top w:val="nil"/>
              <w:left w:val="nil"/>
              <w:bottom w:val="nil"/>
              <w:right w:val="nil"/>
            </w:tcBorders>
            <w:shd w:val="clear" w:color="auto" w:fill="auto"/>
            <w:noWrap/>
            <w:vAlign w:val="bottom"/>
            <w:hideMark/>
          </w:tcPr>
          <w:p w:rsidR="00E13723" w:rsidRPr="00E821A8" w:rsidRDefault="00D07601" w:rsidP="00227BA2">
            <w:pPr>
              <w:shd w:val="clear" w:color="FFFFCC" w:fill="FFFFFF"/>
              <w:spacing w:before="100" w:beforeAutospacing="1" w:after="0" w:afterAutospacing="1" w:line="240" w:lineRule="auto"/>
              <w:rPr>
                <w:rFonts w:eastAsia="Times New Roman" w:cstheme="minorHAnsi"/>
                <w:color w:val="000000"/>
                <w:sz w:val="24"/>
                <w:szCs w:val="24"/>
                <w:lang w:eastAsia="ja-JP"/>
              </w:rPr>
            </w:pPr>
            <w:r w:rsidRPr="00D07601">
              <w:rPr>
                <w:rFonts w:eastAsia="Times New Roman" w:cstheme="minorHAnsi"/>
                <w:color w:val="000000"/>
                <w:sz w:val="24"/>
                <w:szCs w:val="24"/>
                <w:lang w:eastAsia="ja-JP"/>
              </w:rPr>
              <w:t>Defect</w:t>
            </w:r>
          </w:p>
        </w:tc>
        <w:tc>
          <w:tcPr>
            <w:tcW w:w="848" w:type="dxa"/>
            <w:tcBorders>
              <w:top w:val="nil"/>
              <w:left w:val="nil"/>
              <w:bottom w:val="nil"/>
              <w:right w:val="nil"/>
            </w:tcBorders>
            <w:shd w:val="clear" w:color="auto" w:fill="auto"/>
            <w:noWrap/>
            <w:vAlign w:val="bottom"/>
            <w:hideMark/>
          </w:tcPr>
          <w:p w:rsidR="00E13723" w:rsidRPr="00E821A8" w:rsidRDefault="00D07601" w:rsidP="00227BA2">
            <w:pPr>
              <w:shd w:val="clear" w:color="FFFFCC" w:fill="FFFFFF"/>
              <w:spacing w:before="100" w:beforeAutospacing="1" w:after="0" w:afterAutospacing="1" w:line="240" w:lineRule="auto"/>
              <w:rPr>
                <w:rFonts w:eastAsia="Times New Roman" w:cstheme="minorHAnsi"/>
                <w:color w:val="000000"/>
                <w:sz w:val="24"/>
                <w:szCs w:val="24"/>
                <w:lang w:eastAsia="ja-JP"/>
              </w:rPr>
            </w:pPr>
            <w:r w:rsidRPr="00D07601">
              <w:rPr>
                <w:rFonts w:eastAsia="Times New Roman" w:cstheme="minorHAnsi"/>
                <w:color w:val="000000"/>
                <w:sz w:val="24"/>
                <w:szCs w:val="24"/>
                <w:lang w:eastAsia="ja-JP"/>
              </w:rPr>
              <w:t>Fixed</w:t>
            </w:r>
          </w:p>
        </w:tc>
        <w:tc>
          <w:tcPr>
            <w:tcW w:w="971" w:type="dxa"/>
            <w:tcBorders>
              <w:top w:val="nil"/>
              <w:left w:val="nil"/>
              <w:bottom w:val="nil"/>
              <w:right w:val="nil"/>
            </w:tcBorders>
            <w:shd w:val="clear" w:color="auto" w:fill="auto"/>
            <w:noWrap/>
            <w:vAlign w:val="bottom"/>
            <w:hideMark/>
          </w:tcPr>
          <w:p w:rsidR="00E13723" w:rsidRPr="00E821A8" w:rsidRDefault="00D07601" w:rsidP="00227BA2">
            <w:pPr>
              <w:shd w:val="clear" w:color="FFFFCC" w:fill="FFFFFF"/>
              <w:spacing w:before="100" w:beforeAutospacing="1" w:after="0" w:afterAutospacing="1" w:line="240" w:lineRule="auto"/>
              <w:rPr>
                <w:rFonts w:eastAsia="Times New Roman" w:cstheme="minorHAnsi"/>
                <w:color w:val="000000"/>
                <w:sz w:val="24"/>
                <w:szCs w:val="24"/>
                <w:lang w:eastAsia="ja-JP"/>
              </w:rPr>
            </w:pPr>
            <w:r w:rsidRPr="00D07601">
              <w:rPr>
                <w:rFonts w:eastAsia="Times New Roman" w:cstheme="minorHAnsi"/>
                <w:color w:val="000000"/>
                <w:sz w:val="24"/>
                <w:szCs w:val="24"/>
                <w:lang w:eastAsia="ja-JP"/>
              </w:rPr>
              <w:t>Medium</w:t>
            </w:r>
          </w:p>
        </w:tc>
        <w:tc>
          <w:tcPr>
            <w:tcW w:w="1922" w:type="dxa"/>
            <w:tcBorders>
              <w:top w:val="nil"/>
              <w:left w:val="nil"/>
              <w:bottom w:val="nil"/>
              <w:right w:val="nil"/>
            </w:tcBorders>
            <w:shd w:val="clear" w:color="auto" w:fill="auto"/>
            <w:noWrap/>
            <w:vAlign w:val="bottom"/>
            <w:hideMark/>
          </w:tcPr>
          <w:p w:rsidR="00E13723" w:rsidRPr="00E821A8" w:rsidRDefault="00D07601" w:rsidP="00227BA2">
            <w:pPr>
              <w:shd w:val="clear" w:color="FFFFCC" w:fill="FFFFFF"/>
              <w:spacing w:before="100" w:beforeAutospacing="1" w:after="0" w:afterAutospacing="1" w:line="240" w:lineRule="auto"/>
              <w:rPr>
                <w:rFonts w:eastAsia="Times New Roman" w:cstheme="minorHAnsi"/>
                <w:color w:val="000000"/>
                <w:sz w:val="24"/>
                <w:szCs w:val="24"/>
                <w:lang w:eastAsia="ja-JP"/>
              </w:rPr>
            </w:pPr>
            <w:r w:rsidRPr="00D07601">
              <w:rPr>
                <w:rFonts w:eastAsia="Times New Roman" w:cstheme="minorHAnsi"/>
                <w:color w:val="000000"/>
                <w:sz w:val="24"/>
                <w:szCs w:val="24"/>
                <w:lang w:eastAsia="ja-JP"/>
              </w:rPr>
              <w:t>duynd.vn</w:t>
            </w:r>
          </w:p>
        </w:tc>
        <w:tc>
          <w:tcPr>
            <w:tcW w:w="12498" w:type="dxa"/>
            <w:tcBorders>
              <w:top w:val="nil"/>
              <w:left w:val="nil"/>
              <w:bottom w:val="nil"/>
              <w:right w:val="nil"/>
            </w:tcBorders>
            <w:shd w:val="clear" w:color="auto" w:fill="auto"/>
            <w:noWrap/>
            <w:vAlign w:val="bottom"/>
            <w:hideMark/>
          </w:tcPr>
          <w:p w:rsidR="00E13723" w:rsidRPr="00E821A8" w:rsidRDefault="00D07601" w:rsidP="00227BA2">
            <w:pPr>
              <w:shd w:val="clear" w:color="FFFFCC" w:fill="FFFFFF"/>
              <w:spacing w:before="100" w:beforeAutospacing="1" w:after="0" w:afterAutospacing="1" w:line="240" w:lineRule="auto"/>
              <w:rPr>
                <w:rFonts w:eastAsia="Times New Roman" w:cstheme="minorHAnsi"/>
                <w:color w:val="000000"/>
                <w:sz w:val="24"/>
                <w:szCs w:val="24"/>
                <w:lang w:eastAsia="ja-JP"/>
              </w:rPr>
            </w:pPr>
            <w:r w:rsidRPr="00D07601">
              <w:rPr>
                <w:rFonts w:eastAsia="Times New Roman" w:cstheme="minorHAnsi"/>
                <w:color w:val="000000"/>
                <w:sz w:val="24"/>
                <w:szCs w:val="24"/>
                <w:lang w:eastAsia="ja-JP"/>
              </w:rPr>
              <w:t>[</w:t>
            </w:r>
            <w:proofErr w:type="spellStart"/>
            <w:r w:rsidRPr="00D07601">
              <w:rPr>
                <w:rFonts w:eastAsia="Times New Roman" w:cstheme="minorHAnsi"/>
                <w:color w:val="000000"/>
                <w:sz w:val="24"/>
                <w:szCs w:val="24"/>
                <w:lang w:eastAsia="ja-JP"/>
              </w:rPr>
              <w:t>RequirementPortlet</w:t>
            </w:r>
            <w:proofErr w:type="spellEnd"/>
            <w:r w:rsidRPr="00D07601">
              <w:rPr>
                <w:rFonts w:eastAsia="Times New Roman" w:cstheme="minorHAnsi"/>
                <w:color w:val="000000"/>
                <w:sz w:val="24"/>
                <w:szCs w:val="24"/>
                <w:lang w:eastAsia="ja-JP"/>
              </w:rPr>
              <w:t>] Could not go back the first screen</w:t>
            </w:r>
          </w:p>
        </w:tc>
      </w:tr>
      <w:tr w:rsidR="00E13723" w:rsidRPr="00E821A8" w:rsidTr="00E13723">
        <w:trPr>
          <w:trHeight w:val="300"/>
        </w:trPr>
        <w:tc>
          <w:tcPr>
            <w:tcW w:w="630" w:type="dxa"/>
            <w:tcBorders>
              <w:top w:val="nil"/>
              <w:left w:val="nil"/>
              <w:bottom w:val="nil"/>
              <w:right w:val="nil"/>
            </w:tcBorders>
            <w:shd w:val="clear" w:color="auto" w:fill="auto"/>
            <w:noWrap/>
            <w:vAlign w:val="bottom"/>
            <w:hideMark/>
          </w:tcPr>
          <w:p w:rsidR="00E13723" w:rsidRPr="00E821A8" w:rsidRDefault="00D07601" w:rsidP="00227BA2">
            <w:pPr>
              <w:spacing w:after="0" w:line="240" w:lineRule="auto"/>
              <w:jc w:val="right"/>
              <w:rPr>
                <w:rFonts w:eastAsia="Times New Roman" w:cstheme="minorHAnsi"/>
                <w:color w:val="000000"/>
                <w:sz w:val="24"/>
                <w:szCs w:val="24"/>
                <w:lang w:eastAsia="ja-JP"/>
              </w:rPr>
            </w:pPr>
            <w:r w:rsidRPr="00D07601">
              <w:rPr>
                <w:rFonts w:eastAsia="Times New Roman" w:cstheme="minorHAnsi"/>
                <w:color w:val="000000"/>
                <w:sz w:val="24"/>
                <w:szCs w:val="24"/>
                <w:lang w:eastAsia="ja-JP"/>
              </w:rPr>
              <w:t>53</w:t>
            </w:r>
          </w:p>
        </w:tc>
        <w:tc>
          <w:tcPr>
            <w:tcW w:w="862" w:type="dxa"/>
            <w:tcBorders>
              <w:top w:val="nil"/>
              <w:left w:val="nil"/>
              <w:bottom w:val="nil"/>
              <w:right w:val="nil"/>
            </w:tcBorders>
            <w:shd w:val="clear" w:color="auto" w:fill="auto"/>
            <w:noWrap/>
            <w:vAlign w:val="bottom"/>
            <w:hideMark/>
          </w:tcPr>
          <w:p w:rsidR="00E13723" w:rsidRPr="00E821A8" w:rsidRDefault="00D07601" w:rsidP="00227BA2">
            <w:pPr>
              <w:shd w:val="clear" w:color="FFFFCC" w:fill="FFFFFF"/>
              <w:spacing w:before="100" w:beforeAutospacing="1" w:after="0" w:afterAutospacing="1" w:line="240" w:lineRule="auto"/>
              <w:rPr>
                <w:rFonts w:eastAsia="Times New Roman" w:cstheme="minorHAnsi"/>
                <w:color w:val="000000"/>
                <w:sz w:val="24"/>
                <w:szCs w:val="24"/>
                <w:lang w:eastAsia="ja-JP"/>
              </w:rPr>
            </w:pPr>
            <w:r w:rsidRPr="00D07601">
              <w:rPr>
                <w:rFonts w:eastAsia="Times New Roman" w:cstheme="minorHAnsi"/>
                <w:color w:val="000000"/>
                <w:sz w:val="24"/>
                <w:szCs w:val="24"/>
                <w:lang w:eastAsia="ja-JP"/>
              </w:rPr>
              <w:t>Defect</w:t>
            </w:r>
          </w:p>
        </w:tc>
        <w:tc>
          <w:tcPr>
            <w:tcW w:w="848" w:type="dxa"/>
            <w:tcBorders>
              <w:top w:val="nil"/>
              <w:left w:val="nil"/>
              <w:bottom w:val="nil"/>
              <w:right w:val="nil"/>
            </w:tcBorders>
            <w:shd w:val="clear" w:color="auto" w:fill="auto"/>
            <w:noWrap/>
            <w:vAlign w:val="bottom"/>
            <w:hideMark/>
          </w:tcPr>
          <w:p w:rsidR="00E13723" w:rsidRPr="00E821A8" w:rsidRDefault="00D07601" w:rsidP="00227BA2">
            <w:pPr>
              <w:shd w:val="clear" w:color="FFFFCC" w:fill="FFFFFF"/>
              <w:spacing w:before="100" w:beforeAutospacing="1" w:after="0" w:afterAutospacing="1" w:line="240" w:lineRule="auto"/>
              <w:rPr>
                <w:rFonts w:eastAsia="Times New Roman" w:cstheme="minorHAnsi"/>
                <w:color w:val="000000"/>
                <w:sz w:val="24"/>
                <w:szCs w:val="24"/>
                <w:lang w:eastAsia="ja-JP"/>
              </w:rPr>
            </w:pPr>
            <w:r w:rsidRPr="00D07601">
              <w:rPr>
                <w:rFonts w:eastAsia="Times New Roman" w:cstheme="minorHAnsi"/>
                <w:color w:val="000000"/>
                <w:sz w:val="24"/>
                <w:szCs w:val="24"/>
                <w:lang w:eastAsia="ja-JP"/>
              </w:rPr>
              <w:t>Fixed</w:t>
            </w:r>
          </w:p>
        </w:tc>
        <w:tc>
          <w:tcPr>
            <w:tcW w:w="971" w:type="dxa"/>
            <w:tcBorders>
              <w:top w:val="nil"/>
              <w:left w:val="nil"/>
              <w:bottom w:val="nil"/>
              <w:right w:val="nil"/>
            </w:tcBorders>
            <w:shd w:val="clear" w:color="auto" w:fill="auto"/>
            <w:noWrap/>
            <w:vAlign w:val="bottom"/>
            <w:hideMark/>
          </w:tcPr>
          <w:p w:rsidR="00E13723" w:rsidRPr="00E821A8" w:rsidRDefault="00D07601" w:rsidP="00227BA2">
            <w:pPr>
              <w:shd w:val="clear" w:color="FFFFCC" w:fill="FFFFFF"/>
              <w:spacing w:before="100" w:beforeAutospacing="1" w:after="0" w:afterAutospacing="1" w:line="240" w:lineRule="auto"/>
              <w:rPr>
                <w:rFonts w:eastAsia="Times New Roman" w:cstheme="minorHAnsi"/>
                <w:color w:val="000000"/>
                <w:sz w:val="24"/>
                <w:szCs w:val="24"/>
                <w:lang w:eastAsia="ja-JP"/>
              </w:rPr>
            </w:pPr>
            <w:r w:rsidRPr="00D07601">
              <w:rPr>
                <w:rFonts w:eastAsia="Times New Roman" w:cstheme="minorHAnsi"/>
                <w:color w:val="000000"/>
                <w:sz w:val="24"/>
                <w:szCs w:val="24"/>
                <w:lang w:eastAsia="ja-JP"/>
              </w:rPr>
              <w:t>Medium</w:t>
            </w:r>
          </w:p>
        </w:tc>
        <w:tc>
          <w:tcPr>
            <w:tcW w:w="1922" w:type="dxa"/>
            <w:tcBorders>
              <w:top w:val="nil"/>
              <w:left w:val="nil"/>
              <w:bottom w:val="nil"/>
              <w:right w:val="nil"/>
            </w:tcBorders>
            <w:shd w:val="clear" w:color="auto" w:fill="auto"/>
            <w:noWrap/>
            <w:vAlign w:val="bottom"/>
            <w:hideMark/>
          </w:tcPr>
          <w:p w:rsidR="00E13723" w:rsidRPr="00E821A8" w:rsidRDefault="00D07601" w:rsidP="00227BA2">
            <w:pPr>
              <w:shd w:val="clear" w:color="FFFFCC" w:fill="FFFFFF"/>
              <w:spacing w:before="100" w:beforeAutospacing="1" w:after="0" w:afterAutospacing="1" w:line="240" w:lineRule="auto"/>
              <w:rPr>
                <w:rFonts w:eastAsia="Times New Roman" w:cstheme="minorHAnsi"/>
                <w:color w:val="000000"/>
                <w:sz w:val="24"/>
                <w:szCs w:val="24"/>
                <w:lang w:eastAsia="ja-JP"/>
              </w:rPr>
            </w:pPr>
            <w:proofErr w:type="spellStart"/>
            <w:r w:rsidRPr="00D07601">
              <w:rPr>
                <w:rFonts w:eastAsia="Times New Roman" w:cstheme="minorHAnsi"/>
                <w:color w:val="000000"/>
                <w:sz w:val="24"/>
                <w:szCs w:val="24"/>
                <w:lang w:eastAsia="ja-JP"/>
              </w:rPr>
              <w:t>tocongthanhhai</w:t>
            </w:r>
            <w:proofErr w:type="spellEnd"/>
          </w:p>
        </w:tc>
        <w:tc>
          <w:tcPr>
            <w:tcW w:w="12498" w:type="dxa"/>
            <w:tcBorders>
              <w:top w:val="nil"/>
              <w:left w:val="nil"/>
              <w:bottom w:val="nil"/>
              <w:right w:val="nil"/>
            </w:tcBorders>
            <w:shd w:val="clear" w:color="auto" w:fill="auto"/>
            <w:noWrap/>
            <w:vAlign w:val="bottom"/>
            <w:hideMark/>
          </w:tcPr>
          <w:p w:rsidR="00E13723" w:rsidRPr="00E821A8" w:rsidRDefault="00D07601" w:rsidP="00227BA2">
            <w:pPr>
              <w:shd w:val="clear" w:color="FFFFCC" w:fill="FFFFFF"/>
              <w:spacing w:before="100" w:beforeAutospacing="1" w:after="0" w:afterAutospacing="1" w:line="240" w:lineRule="auto"/>
              <w:rPr>
                <w:rFonts w:eastAsia="Times New Roman" w:cstheme="minorHAnsi"/>
                <w:color w:val="000000"/>
                <w:sz w:val="24"/>
                <w:szCs w:val="24"/>
                <w:lang w:eastAsia="ja-JP"/>
              </w:rPr>
            </w:pPr>
            <w:r w:rsidRPr="00D07601">
              <w:rPr>
                <w:rFonts w:eastAsia="Times New Roman" w:cstheme="minorHAnsi"/>
                <w:color w:val="000000"/>
                <w:sz w:val="24"/>
                <w:szCs w:val="24"/>
                <w:lang w:eastAsia="ja-JP"/>
              </w:rPr>
              <w:t>[</w:t>
            </w:r>
            <w:proofErr w:type="spellStart"/>
            <w:r w:rsidRPr="00D07601">
              <w:rPr>
                <w:rFonts w:eastAsia="Times New Roman" w:cstheme="minorHAnsi"/>
                <w:color w:val="000000"/>
                <w:sz w:val="24"/>
                <w:szCs w:val="24"/>
                <w:lang w:eastAsia="ja-JP"/>
              </w:rPr>
              <w:t>ProjectEyePortlet</w:t>
            </w:r>
            <w:proofErr w:type="spellEnd"/>
            <w:r w:rsidRPr="00D07601">
              <w:rPr>
                <w:rFonts w:eastAsia="Times New Roman" w:cstheme="minorHAnsi"/>
                <w:color w:val="000000"/>
                <w:sz w:val="24"/>
                <w:szCs w:val="24"/>
                <w:lang w:eastAsia="ja-JP"/>
              </w:rPr>
              <w:t>] Could not compile source code</w:t>
            </w:r>
          </w:p>
        </w:tc>
      </w:tr>
      <w:tr w:rsidR="00E13723" w:rsidRPr="00E821A8" w:rsidTr="00E13723">
        <w:trPr>
          <w:trHeight w:val="300"/>
        </w:trPr>
        <w:tc>
          <w:tcPr>
            <w:tcW w:w="630" w:type="dxa"/>
            <w:tcBorders>
              <w:top w:val="nil"/>
              <w:left w:val="nil"/>
              <w:bottom w:val="nil"/>
              <w:right w:val="nil"/>
            </w:tcBorders>
            <w:shd w:val="clear" w:color="auto" w:fill="auto"/>
            <w:noWrap/>
            <w:vAlign w:val="bottom"/>
            <w:hideMark/>
          </w:tcPr>
          <w:p w:rsidR="00E13723" w:rsidRPr="00E821A8" w:rsidRDefault="00D07601" w:rsidP="00227BA2">
            <w:pPr>
              <w:spacing w:after="0" w:line="240" w:lineRule="auto"/>
              <w:jc w:val="right"/>
              <w:rPr>
                <w:rFonts w:eastAsia="Times New Roman" w:cstheme="minorHAnsi"/>
                <w:color w:val="000000"/>
                <w:sz w:val="24"/>
                <w:szCs w:val="24"/>
                <w:lang w:eastAsia="ja-JP"/>
              </w:rPr>
            </w:pPr>
            <w:r w:rsidRPr="00D07601">
              <w:rPr>
                <w:rFonts w:eastAsia="Times New Roman" w:cstheme="minorHAnsi"/>
                <w:color w:val="000000"/>
                <w:sz w:val="24"/>
                <w:szCs w:val="24"/>
                <w:lang w:eastAsia="ja-JP"/>
              </w:rPr>
              <w:t>54</w:t>
            </w:r>
          </w:p>
        </w:tc>
        <w:tc>
          <w:tcPr>
            <w:tcW w:w="862" w:type="dxa"/>
            <w:tcBorders>
              <w:top w:val="nil"/>
              <w:left w:val="nil"/>
              <w:bottom w:val="nil"/>
              <w:right w:val="nil"/>
            </w:tcBorders>
            <w:shd w:val="clear" w:color="auto" w:fill="auto"/>
            <w:noWrap/>
            <w:vAlign w:val="bottom"/>
            <w:hideMark/>
          </w:tcPr>
          <w:p w:rsidR="00E13723" w:rsidRPr="00E821A8" w:rsidRDefault="00D07601" w:rsidP="00227BA2">
            <w:pPr>
              <w:shd w:val="clear" w:color="FFFFCC" w:fill="FFFFFF"/>
              <w:spacing w:before="100" w:beforeAutospacing="1" w:after="0" w:afterAutospacing="1" w:line="240" w:lineRule="auto"/>
              <w:rPr>
                <w:rFonts w:eastAsia="Times New Roman" w:cstheme="minorHAnsi"/>
                <w:color w:val="000000"/>
                <w:sz w:val="24"/>
                <w:szCs w:val="24"/>
                <w:lang w:eastAsia="ja-JP"/>
              </w:rPr>
            </w:pPr>
            <w:r w:rsidRPr="00D07601">
              <w:rPr>
                <w:rFonts w:eastAsia="Times New Roman" w:cstheme="minorHAnsi"/>
                <w:color w:val="000000"/>
                <w:sz w:val="24"/>
                <w:szCs w:val="24"/>
                <w:lang w:eastAsia="ja-JP"/>
              </w:rPr>
              <w:t>Defect</w:t>
            </w:r>
          </w:p>
        </w:tc>
        <w:tc>
          <w:tcPr>
            <w:tcW w:w="848" w:type="dxa"/>
            <w:tcBorders>
              <w:top w:val="nil"/>
              <w:left w:val="nil"/>
              <w:bottom w:val="nil"/>
              <w:right w:val="nil"/>
            </w:tcBorders>
            <w:shd w:val="clear" w:color="auto" w:fill="auto"/>
            <w:noWrap/>
            <w:vAlign w:val="bottom"/>
            <w:hideMark/>
          </w:tcPr>
          <w:p w:rsidR="00E13723" w:rsidRPr="00E821A8" w:rsidRDefault="00D07601" w:rsidP="00227BA2">
            <w:pPr>
              <w:shd w:val="clear" w:color="FFFFCC" w:fill="FFFFFF"/>
              <w:spacing w:before="100" w:beforeAutospacing="1" w:after="0" w:afterAutospacing="1" w:line="240" w:lineRule="auto"/>
              <w:rPr>
                <w:rFonts w:eastAsia="Times New Roman" w:cstheme="minorHAnsi"/>
                <w:color w:val="000000"/>
                <w:sz w:val="24"/>
                <w:szCs w:val="24"/>
                <w:lang w:eastAsia="ja-JP"/>
              </w:rPr>
            </w:pPr>
            <w:r w:rsidRPr="00D07601">
              <w:rPr>
                <w:rFonts w:eastAsia="Times New Roman" w:cstheme="minorHAnsi"/>
                <w:color w:val="000000"/>
                <w:sz w:val="24"/>
                <w:szCs w:val="24"/>
                <w:lang w:eastAsia="ja-JP"/>
              </w:rPr>
              <w:t>Fixed</w:t>
            </w:r>
          </w:p>
        </w:tc>
        <w:tc>
          <w:tcPr>
            <w:tcW w:w="971" w:type="dxa"/>
            <w:tcBorders>
              <w:top w:val="nil"/>
              <w:left w:val="nil"/>
              <w:bottom w:val="nil"/>
              <w:right w:val="nil"/>
            </w:tcBorders>
            <w:shd w:val="clear" w:color="auto" w:fill="auto"/>
            <w:noWrap/>
            <w:vAlign w:val="bottom"/>
            <w:hideMark/>
          </w:tcPr>
          <w:p w:rsidR="00E13723" w:rsidRPr="00E821A8" w:rsidRDefault="00D07601" w:rsidP="00227BA2">
            <w:pPr>
              <w:shd w:val="clear" w:color="FFFFCC" w:fill="FFFFFF"/>
              <w:spacing w:before="100" w:beforeAutospacing="1" w:after="0" w:afterAutospacing="1" w:line="240" w:lineRule="auto"/>
              <w:rPr>
                <w:rFonts w:eastAsia="Times New Roman" w:cstheme="minorHAnsi"/>
                <w:color w:val="000000"/>
                <w:sz w:val="24"/>
                <w:szCs w:val="24"/>
                <w:lang w:eastAsia="ja-JP"/>
              </w:rPr>
            </w:pPr>
            <w:r w:rsidRPr="00D07601">
              <w:rPr>
                <w:rFonts w:eastAsia="Times New Roman" w:cstheme="minorHAnsi"/>
                <w:color w:val="000000"/>
                <w:sz w:val="24"/>
                <w:szCs w:val="24"/>
                <w:lang w:eastAsia="ja-JP"/>
              </w:rPr>
              <w:t>Medium</w:t>
            </w:r>
          </w:p>
        </w:tc>
        <w:tc>
          <w:tcPr>
            <w:tcW w:w="1922" w:type="dxa"/>
            <w:tcBorders>
              <w:top w:val="nil"/>
              <w:left w:val="nil"/>
              <w:bottom w:val="nil"/>
              <w:right w:val="nil"/>
            </w:tcBorders>
            <w:shd w:val="clear" w:color="auto" w:fill="auto"/>
            <w:noWrap/>
            <w:vAlign w:val="bottom"/>
            <w:hideMark/>
          </w:tcPr>
          <w:p w:rsidR="00E13723" w:rsidRPr="00E821A8" w:rsidRDefault="00D07601" w:rsidP="00227BA2">
            <w:pPr>
              <w:shd w:val="clear" w:color="FFFFCC" w:fill="FFFFFF"/>
              <w:spacing w:before="100" w:beforeAutospacing="1" w:after="0" w:afterAutospacing="1" w:line="240" w:lineRule="auto"/>
              <w:rPr>
                <w:rFonts w:eastAsia="Times New Roman" w:cstheme="minorHAnsi"/>
                <w:color w:val="000000"/>
                <w:sz w:val="24"/>
                <w:szCs w:val="24"/>
                <w:lang w:eastAsia="ja-JP"/>
              </w:rPr>
            </w:pPr>
            <w:r w:rsidRPr="00D07601">
              <w:rPr>
                <w:rFonts w:eastAsia="Times New Roman" w:cstheme="minorHAnsi"/>
                <w:color w:val="000000"/>
                <w:sz w:val="24"/>
                <w:szCs w:val="24"/>
                <w:lang w:eastAsia="ja-JP"/>
              </w:rPr>
              <w:t>duynd.vn</w:t>
            </w:r>
          </w:p>
        </w:tc>
        <w:tc>
          <w:tcPr>
            <w:tcW w:w="12498" w:type="dxa"/>
            <w:tcBorders>
              <w:top w:val="nil"/>
              <w:left w:val="nil"/>
              <w:bottom w:val="nil"/>
              <w:right w:val="nil"/>
            </w:tcBorders>
            <w:shd w:val="clear" w:color="auto" w:fill="auto"/>
            <w:noWrap/>
            <w:vAlign w:val="bottom"/>
            <w:hideMark/>
          </w:tcPr>
          <w:p w:rsidR="00E13723" w:rsidRPr="00E821A8" w:rsidRDefault="00D07601" w:rsidP="00227BA2">
            <w:pPr>
              <w:shd w:val="clear" w:color="FFFFCC" w:fill="FFFFFF"/>
              <w:spacing w:before="100" w:beforeAutospacing="1" w:after="0" w:afterAutospacing="1" w:line="240" w:lineRule="auto"/>
              <w:rPr>
                <w:rFonts w:eastAsia="Times New Roman" w:cstheme="minorHAnsi"/>
                <w:color w:val="000000"/>
                <w:sz w:val="24"/>
                <w:szCs w:val="24"/>
                <w:lang w:eastAsia="ja-JP"/>
              </w:rPr>
            </w:pPr>
            <w:r w:rsidRPr="00D07601">
              <w:rPr>
                <w:rFonts w:eastAsia="Times New Roman" w:cstheme="minorHAnsi"/>
                <w:color w:val="000000"/>
                <w:sz w:val="24"/>
                <w:szCs w:val="24"/>
                <w:lang w:eastAsia="ja-JP"/>
              </w:rPr>
              <w:t>[</w:t>
            </w:r>
            <w:proofErr w:type="spellStart"/>
            <w:r w:rsidRPr="00D07601">
              <w:rPr>
                <w:rFonts w:eastAsia="Times New Roman" w:cstheme="minorHAnsi"/>
                <w:color w:val="000000"/>
                <w:sz w:val="24"/>
                <w:szCs w:val="24"/>
                <w:lang w:eastAsia="ja-JP"/>
              </w:rPr>
              <w:t>RequirementPortlet</w:t>
            </w:r>
            <w:proofErr w:type="spellEnd"/>
            <w:r w:rsidRPr="00D07601">
              <w:rPr>
                <w:rFonts w:eastAsia="Times New Roman" w:cstheme="minorHAnsi"/>
                <w:color w:val="000000"/>
                <w:sz w:val="24"/>
                <w:szCs w:val="24"/>
                <w:lang w:eastAsia="ja-JP"/>
              </w:rPr>
              <w:t>] List of requirements of project is incorrect</w:t>
            </w:r>
          </w:p>
        </w:tc>
      </w:tr>
      <w:tr w:rsidR="00E13723" w:rsidRPr="00E821A8" w:rsidTr="00E13723">
        <w:trPr>
          <w:trHeight w:val="300"/>
        </w:trPr>
        <w:tc>
          <w:tcPr>
            <w:tcW w:w="630" w:type="dxa"/>
            <w:tcBorders>
              <w:top w:val="nil"/>
              <w:left w:val="nil"/>
              <w:bottom w:val="nil"/>
              <w:right w:val="nil"/>
            </w:tcBorders>
            <w:shd w:val="clear" w:color="auto" w:fill="auto"/>
            <w:noWrap/>
            <w:vAlign w:val="bottom"/>
            <w:hideMark/>
          </w:tcPr>
          <w:p w:rsidR="00E13723" w:rsidRPr="00E821A8" w:rsidRDefault="00D07601" w:rsidP="00227BA2">
            <w:pPr>
              <w:spacing w:after="0" w:line="240" w:lineRule="auto"/>
              <w:jc w:val="right"/>
              <w:rPr>
                <w:rFonts w:eastAsia="Times New Roman" w:cstheme="minorHAnsi"/>
                <w:color w:val="000000"/>
                <w:sz w:val="24"/>
                <w:szCs w:val="24"/>
                <w:lang w:eastAsia="ja-JP"/>
              </w:rPr>
            </w:pPr>
            <w:r w:rsidRPr="00D07601">
              <w:rPr>
                <w:rFonts w:eastAsia="Times New Roman" w:cstheme="minorHAnsi"/>
                <w:color w:val="000000"/>
                <w:sz w:val="24"/>
                <w:szCs w:val="24"/>
                <w:lang w:eastAsia="ja-JP"/>
              </w:rPr>
              <w:t>55</w:t>
            </w:r>
          </w:p>
        </w:tc>
        <w:tc>
          <w:tcPr>
            <w:tcW w:w="862" w:type="dxa"/>
            <w:tcBorders>
              <w:top w:val="nil"/>
              <w:left w:val="nil"/>
              <w:bottom w:val="nil"/>
              <w:right w:val="nil"/>
            </w:tcBorders>
            <w:shd w:val="clear" w:color="auto" w:fill="auto"/>
            <w:noWrap/>
            <w:vAlign w:val="bottom"/>
            <w:hideMark/>
          </w:tcPr>
          <w:p w:rsidR="00E13723" w:rsidRPr="00E821A8" w:rsidRDefault="00D07601" w:rsidP="00227BA2">
            <w:pPr>
              <w:shd w:val="clear" w:color="FFFFCC" w:fill="FFFFFF"/>
              <w:spacing w:before="100" w:beforeAutospacing="1" w:after="0" w:afterAutospacing="1" w:line="240" w:lineRule="auto"/>
              <w:rPr>
                <w:rFonts w:eastAsia="Times New Roman" w:cstheme="minorHAnsi"/>
                <w:color w:val="000000"/>
                <w:sz w:val="24"/>
                <w:szCs w:val="24"/>
                <w:lang w:eastAsia="ja-JP"/>
              </w:rPr>
            </w:pPr>
            <w:r w:rsidRPr="00D07601">
              <w:rPr>
                <w:rFonts w:eastAsia="Times New Roman" w:cstheme="minorHAnsi"/>
                <w:color w:val="000000"/>
                <w:sz w:val="24"/>
                <w:szCs w:val="24"/>
                <w:lang w:eastAsia="ja-JP"/>
              </w:rPr>
              <w:t>Defect</w:t>
            </w:r>
          </w:p>
        </w:tc>
        <w:tc>
          <w:tcPr>
            <w:tcW w:w="848" w:type="dxa"/>
            <w:tcBorders>
              <w:top w:val="nil"/>
              <w:left w:val="nil"/>
              <w:bottom w:val="nil"/>
              <w:right w:val="nil"/>
            </w:tcBorders>
            <w:shd w:val="clear" w:color="auto" w:fill="auto"/>
            <w:noWrap/>
            <w:vAlign w:val="bottom"/>
            <w:hideMark/>
          </w:tcPr>
          <w:p w:rsidR="00E13723" w:rsidRPr="00E821A8" w:rsidRDefault="00D07601" w:rsidP="00227BA2">
            <w:pPr>
              <w:shd w:val="clear" w:color="FFFFCC" w:fill="FFFFFF"/>
              <w:spacing w:before="100" w:beforeAutospacing="1" w:after="0" w:afterAutospacing="1" w:line="240" w:lineRule="auto"/>
              <w:rPr>
                <w:rFonts w:eastAsia="Times New Roman" w:cstheme="minorHAnsi"/>
                <w:color w:val="000000"/>
                <w:sz w:val="24"/>
                <w:szCs w:val="24"/>
                <w:lang w:eastAsia="ja-JP"/>
              </w:rPr>
            </w:pPr>
            <w:r w:rsidRPr="00D07601">
              <w:rPr>
                <w:rFonts w:eastAsia="Times New Roman" w:cstheme="minorHAnsi"/>
                <w:color w:val="000000"/>
                <w:sz w:val="24"/>
                <w:szCs w:val="24"/>
                <w:lang w:eastAsia="ja-JP"/>
              </w:rPr>
              <w:t>New</w:t>
            </w:r>
          </w:p>
        </w:tc>
        <w:tc>
          <w:tcPr>
            <w:tcW w:w="971" w:type="dxa"/>
            <w:tcBorders>
              <w:top w:val="nil"/>
              <w:left w:val="nil"/>
              <w:bottom w:val="nil"/>
              <w:right w:val="nil"/>
            </w:tcBorders>
            <w:shd w:val="clear" w:color="auto" w:fill="auto"/>
            <w:noWrap/>
            <w:vAlign w:val="bottom"/>
            <w:hideMark/>
          </w:tcPr>
          <w:p w:rsidR="00E13723" w:rsidRPr="00E821A8" w:rsidRDefault="00D07601" w:rsidP="00227BA2">
            <w:pPr>
              <w:shd w:val="clear" w:color="FFFFCC" w:fill="FFFFFF"/>
              <w:spacing w:before="100" w:beforeAutospacing="1" w:after="0" w:afterAutospacing="1" w:line="240" w:lineRule="auto"/>
              <w:rPr>
                <w:rFonts w:eastAsia="Times New Roman" w:cstheme="minorHAnsi"/>
                <w:color w:val="000000"/>
                <w:sz w:val="24"/>
                <w:szCs w:val="24"/>
                <w:lang w:eastAsia="ja-JP"/>
              </w:rPr>
            </w:pPr>
            <w:r w:rsidRPr="00D07601">
              <w:rPr>
                <w:rFonts w:eastAsia="Times New Roman" w:cstheme="minorHAnsi"/>
                <w:color w:val="000000"/>
                <w:sz w:val="24"/>
                <w:szCs w:val="24"/>
                <w:lang w:eastAsia="ja-JP"/>
              </w:rPr>
              <w:t>Medium</w:t>
            </w:r>
          </w:p>
        </w:tc>
        <w:tc>
          <w:tcPr>
            <w:tcW w:w="1922" w:type="dxa"/>
            <w:tcBorders>
              <w:top w:val="nil"/>
              <w:left w:val="nil"/>
              <w:bottom w:val="nil"/>
              <w:right w:val="nil"/>
            </w:tcBorders>
            <w:shd w:val="clear" w:color="auto" w:fill="auto"/>
            <w:noWrap/>
            <w:vAlign w:val="bottom"/>
            <w:hideMark/>
          </w:tcPr>
          <w:p w:rsidR="00E13723" w:rsidRPr="00E821A8" w:rsidRDefault="00D07601" w:rsidP="00227BA2">
            <w:pPr>
              <w:shd w:val="clear" w:color="FFFFCC" w:fill="FFFFFF"/>
              <w:spacing w:before="100" w:beforeAutospacing="1" w:after="0" w:afterAutospacing="1" w:line="240" w:lineRule="auto"/>
              <w:rPr>
                <w:rFonts w:eastAsia="Times New Roman" w:cstheme="minorHAnsi"/>
                <w:color w:val="000000"/>
                <w:sz w:val="24"/>
                <w:szCs w:val="24"/>
                <w:lang w:eastAsia="ja-JP"/>
              </w:rPr>
            </w:pPr>
            <w:proofErr w:type="spellStart"/>
            <w:r w:rsidRPr="00D07601">
              <w:rPr>
                <w:rFonts w:eastAsia="Times New Roman" w:cstheme="minorHAnsi"/>
                <w:color w:val="000000"/>
                <w:sz w:val="24"/>
                <w:szCs w:val="24"/>
                <w:lang w:eastAsia="ja-JP"/>
              </w:rPr>
              <w:t>thachln</w:t>
            </w:r>
            <w:proofErr w:type="spellEnd"/>
          </w:p>
        </w:tc>
        <w:tc>
          <w:tcPr>
            <w:tcW w:w="12498" w:type="dxa"/>
            <w:tcBorders>
              <w:top w:val="nil"/>
              <w:left w:val="nil"/>
              <w:bottom w:val="nil"/>
              <w:right w:val="nil"/>
            </w:tcBorders>
            <w:shd w:val="clear" w:color="auto" w:fill="auto"/>
            <w:noWrap/>
            <w:vAlign w:val="bottom"/>
            <w:hideMark/>
          </w:tcPr>
          <w:p w:rsidR="00E13723" w:rsidRPr="00E821A8" w:rsidRDefault="00D07601" w:rsidP="00227BA2">
            <w:pPr>
              <w:shd w:val="clear" w:color="FFFFCC" w:fill="FFFFFF"/>
              <w:spacing w:before="100" w:beforeAutospacing="1" w:after="0" w:afterAutospacing="1" w:line="240" w:lineRule="auto"/>
              <w:rPr>
                <w:rFonts w:eastAsia="Times New Roman" w:cstheme="minorHAnsi"/>
                <w:color w:val="000000"/>
                <w:sz w:val="24"/>
                <w:szCs w:val="24"/>
                <w:lang w:eastAsia="ja-JP"/>
              </w:rPr>
            </w:pPr>
            <w:r w:rsidRPr="00D07601">
              <w:rPr>
                <w:rFonts w:eastAsia="Times New Roman" w:cstheme="minorHAnsi"/>
                <w:color w:val="000000"/>
                <w:sz w:val="24"/>
                <w:szCs w:val="24"/>
                <w:lang w:eastAsia="ja-JP"/>
              </w:rPr>
              <w:t>[</w:t>
            </w:r>
            <w:proofErr w:type="spellStart"/>
            <w:r w:rsidRPr="00D07601">
              <w:rPr>
                <w:rFonts w:eastAsia="Times New Roman" w:cstheme="minorHAnsi"/>
                <w:color w:val="000000"/>
                <w:sz w:val="24"/>
                <w:szCs w:val="24"/>
                <w:lang w:eastAsia="ja-JP"/>
              </w:rPr>
              <w:t>ProjectEyePortlet</w:t>
            </w:r>
            <w:proofErr w:type="spellEnd"/>
            <w:r w:rsidRPr="00D07601">
              <w:rPr>
                <w:rFonts w:eastAsia="Times New Roman" w:cstheme="minorHAnsi"/>
                <w:color w:val="000000"/>
                <w:sz w:val="24"/>
                <w:szCs w:val="24"/>
                <w:lang w:eastAsia="ja-JP"/>
              </w:rPr>
              <w:t>] Click on the item with HAND CURSOR but no action</w:t>
            </w:r>
          </w:p>
        </w:tc>
      </w:tr>
      <w:tr w:rsidR="00E13723" w:rsidRPr="00E821A8" w:rsidTr="00E13723">
        <w:trPr>
          <w:trHeight w:val="300"/>
        </w:trPr>
        <w:tc>
          <w:tcPr>
            <w:tcW w:w="630" w:type="dxa"/>
            <w:tcBorders>
              <w:top w:val="nil"/>
              <w:left w:val="nil"/>
              <w:bottom w:val="nil"/>
              <w:right w:val="nil"/>
            </w:tcBorders>
            <w:shd w:val="clear" w:color="auto" w:fill="auto"/>
            <w:noWrap/>
            <w:vAlign w:val="bottom"/>
            <w:hideMark/>
          </w:tcPr>
          <w:p w:rsidR="00E13723" w:rsidRPr="00E821A8" w:rsidRDefault="00D07601" w:rsidP="00227BA2">
            <w:pPr>
              <w:spacing w:after="0" w:line="240" w:lineRule="auto"/>
              <w:jc w:val="right"/>
              <w:rPr>
                <w:rFonts w:eastAsia="Times New Roman" w:cstheme="minorHAnsi"/>
                <w:color w:val="000000"/>
                <w:sz w:val="24"/>
                <w:szCs w:val="24"/>
                <w:lang w:eastAsia="ja-JP"/>
              </w:rPr>
            </w:pPr>
            <w:r w:rsidRPr="00D07601">
              <w:rPr>
                <w:rFonts w:eastAsia="Times New Roman" w:cstheme="minorHAnsi"/>
                <w:color w:val="000000"/>
                <w:sz w:val="24"/>
                <w:szCs w:val="24"/>
                <w:lang w:eastAsia="ja-JP"/>
              </w:rPr>
              <w:t>56</w:t>
            </w:r>
          </w:p>
        </w:tc>
        <w:tc>
          <w:tcPr>
            <w:tcW w:w="862" w:type="dxa"/>
            <w:tcBorders>
              <w:top w:val="nil"/>
              <w:left w:val="nil"/>
              <w:bottom w:val="nil"/>
              <w:right w:val="nil"/>
            </w:tcBorders>
            <w:shd w:val="clear" w:color="auto" w:fill="auto"/>
            <w:noWrap/>
            <w:vAlign w:val="bottom"/>
            <w:hideMark/>
          </w:tcPr>
          <w:p w:rsidR="00E13723" w:rsidRPr="00E821A8" w:rsidRDefault="00D07601" w:rsidP="00227BA2">
            <w:pPr>
              <w:shd w:val="clear" w:color="FFFFCC" w:fill="FFFFFF"/>
              <w:spacing w:before="100" w:beforeAutospacing="1" w:after="0" w:afterAutospacing="1" w:line="240" w:lineRule="auto"/>
              <w:rPr>
                <w:rFonts w:eastAsia="Times New Roman" w:cstheme="minorHAnsi"/>
                <w:color w:val="000000"/>
                <w:sz w:val="24"/>
                <w:szCs w:val="24"/>
                <w:lang w:eastAsia="ja-JP"/>
              </w:rPr>
            </w:pPr>
            <w:r w:rsidRPr="00D07601">
              <w:rPr>
                <w:rFonts w:eastAsia="Times New Roman" w:cstheme="minorHAnsi"/>
                <w:color w:val="000000"/>
                <w:sz w:val="24"/>
                <w:szCs w:val="24"/>
                <w:lang w:eastAsia="ja-JP"/>
              </w:rPr>
              <w:t>Defect</w:t>
            </w:r>
          </w:p>
        </w:tc>
        <w:tc>
          <w:tcPr>
            <w:tcW w:w="848" w:type="dxa"/>
            <w:tcBorders>
              <w:top w:val="nil"/>
              <w:left w:val="nil"/>
              <w:bottom w:val="nil"/>
              <w:right w:val="nil"/>
            </w:tcBorders>
            <w:shd w:val="clear" w:color="auto" w:fill="auto"/>
            <w:noWrap/>
            <w:vAlign w:val="bottom"/>
            <w:hideMark/>
          </w:tcPr>
          <w:p w:rsidR="00E13723" w:rsidRPr="00E821A8" w:rsidRDefault="00D07601" w:rsidP="00227BA2">
            <w:pPr>
              <w:shd w:val="clear" w:color="FFFFCC" w:fill="FFFFFF"/>
              <w:spacing w:before="100" w:beforeAutospacing="1" w:after="0" w:afterAutospacing="1" w:line="240" w:lineRule="auto"/>
              <w:rPr>
                <w:rFonts w:eastAsia="Times New Roman" w:cstheme="minorHAnsi"/>
                <w:color w:val="000000"/>
                <w:sz w:val="24"/>
                <w:szCs w:val="24"/>
                <w:lang w:eastAsia="ja-JP"/>
              </w:rPr>
            </w:pPr>
            <w:r w:rsidRPr="00D07601">
              <w:rPr>
                <w:rFonts w:eastAsia="Times New Roman" w:cstheme="minorHAnsi"/>
                <w:color w:val="000000"/>
                <w:sz w:val="24"/>
                <w:szCs w:val="24"/>
                <w:lang w:eastAsia="ja-JP"/>
              </w:rPr>
              <w:t>Fixed</w:t>
            </w:r>
          </w:p>
        </w:tc>
        <w:tc>
          <w:tcPr>
            <w:tcW w:w="971" w:type="dxa"/>
            <w:tcBorders>
              <w:top w:val="nil"/>
              <w:left w:val="nil"/>
              <w:bottom w:val="nil"/>
              <w:right w:val="nil"/>
            </w:tcBorders>
            <w:shd w:val="clear" w:color="auto" w:fill="auto"/>
            <w:noWrap/>
            <w:vAlign w:val="bottom"/>
            <w:hideMark/>
          </w:tcPr>
          <w:p w:rsidR="00E13723" w:rsidRPr="00E821A8" w:rsidRDefault="00D07601" w:rsidP="00227BA2">
            <w:pPr>
              <w:shd w:val="clear" w:color="FFFFCC" w:fill="FFFFFF"/>
              <w:spacing w:before="100" w:beforeAutospacing="1" w:after="0" w:afterAutospacing="1" w:line="240" w:lineRule="auto"/>
              <w:rPr>
                <w:rFonts w:eastAsia="Times New Roman" w:cstheme="minorHAnsi"/>
                <w:color w:val="000000"/>
                <w:sz w:val="24"/>
                <w:szCs w:val="24"/>
                <w:lang w:eastAsia="ja-JP"/>
              </w:rPr>
            </w:pPr>
            <w:r w:rsidRPr="00D07601">
              <w:rPr>
                <w:rFonts w:eastAsia="Times New Roman" w:cstheme="minorHAnsi"/>
                <w:color w:val="000000"/>
                <w:sz w:val="24"/>
                <w:szCs w:val="24"/>
                <w:lang w:eastAsia="ja-JP"/>
              </w:rPr>
              <w:t>Medium</w:t>
            </w:r>
          </w:p>
        </w:tc>
        <w:tc>
          <w:tcPr>
            <w:tcW w:w="1922" w:type="dxa"/>
            <w:tcBorders>
              <w:top w:val="nil"/>
              <w:left w:val="nil"/>
              <w:bottom w:val="nil"/>
              <w:right w:val="nil"/>
            </w:tcBorders>
            <w:shd w:val="clear" w:color="auto" w:fill="auto"/>
            <w:noWrap/>
            <w:vAlign w:val="bottom"/>
            <w:hideMark/>
          </w:tcPr>
          <w:p w:rsidR="00E13723" w:rsidRPr="00E821A8" w:rsidRDefault="00D07601" w:rsidP="00227BA2">
            <w:pPr>
              <w:shd w:val="clear" w:color="FFFFCC" w:fill="FFFFFF"/>
              <w:spacing w:before="100" w:beforeAutospacing="1" w:after="0" w:afterAutospacing="1" w:line="240" w:lineRule="auto"/>
              <w:rPr>
                <w:rFonts w:eastAsia="Times New Roman" w:cstheme="minorHAnsi"/>
                <w:color w:val="000000"/>
                <w:sz w:val="24"/>
                <w:szCs w:val="24"/>
                <w:lang w:eastAsia="ja-JP"/>
              </w:rPr>
            </w:pPr>
            <w:proofErr w:type="spellStart"/>
            <w:r w:rsidRPr="00D07601">
              <w:rPr>
                <w:rFonts w:eastAsia="Times New Roman" w:cstheme="minorHAnsi"/>
                <w:color w:val="000000"/>
                <w:sz w:val="24"/>
                <w:szCs w:val="24"/>
                <w:lang w:eastAsia="ja-JP"/>
              </w:rPr>
              <w:t>tocongthanhhai</w:t>
            </w:r>
            <w:proofErr w:type="spellEnd"/>
          </w:p>
        </w:tc>
        <w:tc>
          <w:tcPr>
            <w:tcW w:w="12498" w:type="dxa"/>
            <w:tcBorders>
              <w:top w:val="nil"/>
              <w:left w:val="nil"/>
              <w:bottom w:val="nil"/>
              <w:right w:val="nil"/>
            </w:tcBorders>
            <w:shd w:val="clear" w:color="auto" w:fill="auto"/>
            <w:noWrap/>
            <w:vAlign w:val="bottom"/>
            <w:hideMark/>
          </w:tcPr>
          <w:p w:rsidR="00E13723" w:rsidRPr="00E821A8" w:rsidRDefault="00D07601" w:rsidP="00227BA2">
            <w:pPr>
              <w:shd w:val="clear" w:color="FFFFCC" w:fill="FFFFFF"/>
              <w:spacing w:before="100" w:beforeAutospacing="1" w:after="0" w:afterAutospacing="1" w:line="240" w:lineRule="auto"/>
              <w:rPr>
                <w:rFonts w:eastAsia="Times New Roman" w:cstheme="minorHAnsi"/>
                <w:color w:val="000000"/>
                <w:sz w:val="24"/>
                <w:szCs w:val="24"/>
                <w:lang w:eastAsia="ja-JP"/>
              </w:rPr>
            </w:pPr>
            <w:r w:rsidRPr="00D07601">
              <w:rPr>
                <w:rFonts w:eastAsia="Times New Roman" w:cstheme="minorHAnsi"/>
                <w:color w:val="000000"/>
                <w:sz w:val="24"/>
                <w:szCs w:val="24"/>
                <w:lang w:eastAsia="ja-JP"/>
              </w:rPr>
              <w:t>[</w:t>
            </w:r>
            <w:proofErr w:type="spellStart"/>
            <w:r w:rsidRPr="00D07601">
              <w:rPr>
                <w:rFonts w:eastAsia="Times New Roman" w:cstheme="minorHAnsi"/>
                <w:color w:val="000000"/>
                <w:sz w:val="24"/>
                <w:szCs w:val="24"/>
                <w:lang w:eastAsia="ja-JP"/>
              </w:rPr>
              <w:t>ProjectEyePortlet</w:t>
            </w:r>
            <w:proofErr w:type="spellEnd"/>
            <w:r w:rsidRPr="00D07601">
              <w:rPr>
                <w:rFonts w:eastAsia="Times New Roman" w:cstheme="minorHAnsi"/>
                <w:color w:val="000000"/>
                <w:sz w:val="24"/>
                <w:szCs w:val="24"/>
                <w:lang w:eastAsia="ja-JP"/>
              </w:rPr>
              <w:t>] There is no confirmation screen before delete</w:t>
            </w:r>
          </w:p>
        </w:tc>
      </w:tr>
      <w:tr w:rsidR="00E13723" w:rsidRPr="00E821A8" w:rsidTr="00E13723">
        <w:trPr>
          <w:trHeight w:val="300"/>
        </w:trPr>
        <w:tc>
          <w:tcPr>
            <w:tcW w:w="630" w:type="dxa"/>
            <w:tcBorders>
              <w:top w:val="nil"/>
              <w:left w:val="nil"/>
              <w:bottom w:val="nil"/>
              <w:right w:val="nil"/>
            </w:tcBorders>
            <w:shd w:val="clear" w:color="auto" w:fill="auto"/>
            <w:noWrap/>
            <w:vAlign w:val="bottom"/>
            <w:hideMark/>
          </w:tcPr>
          <w:p w:rsidR="00E13723" w:rsidRPr="00E821A8" w:rsidRDefault="00D07601" w:rsidP="00227BA2">
            <w:pPr>
              <w:spacing w:after="0" w:line="240" w:lineRule="auto"/>
              <w:jc w:val="right"/>
              <w:rPr>
                <w:rFonts w:eastAsia="Times New Roman" w:cstheme="minorHAnsi"/>
                <w:color w:val="000000"/>
                <w:sz w:val="24"/>
                <w:szCs w:val="24"/>
                <w:lang w:eastAsia="ja-JP"/>
              </w:rPr>
            </w:pPr>
            <w:r w:rsidRPr="00D07601">
              <w:rPr>
                <w:rFonts w:eastAsia="Times New Roman" w:cstheme="minorHAnsi"/>
                <w:color w:val="000000"/>
                <w:sz w:val="24"/>
                <w:szCs w:val="24"/>
                <w:lang w:eastAsia="ja-JP"/>
              </w:rPr>
              <w:t>57</w:t>
            </w:r>
          </w:p>
        </w:tc>
        <w:tc>
          <w:tcPr>
            <w:tcW w:w="862" w:type="dxa"/>
            <w:tcBorders>
              <w:top w:val="nil"/>
              <w:left w:val="nil"/>
              <w:bottom w:val="nil"/>
              <w:right w:val="nil"/>
            </w:tcBorders>
            <w:shd w:val="clear" w:color="auto" w:fill="auto"/>
            <w:noWrap/>
            <w:vAlign w:val="bottom"/>
            <w:hideMark/>
          </w:tcPr>
          <w:p w:rsidR="00E13723" w:rsidRPr="00E821A8" w:rsidRDefault="00D07601" w:rsidP="00227BA2">
            <w:pPr>
              <w:shd w:val="clear" w:color="FFFFCC" w:fill="FFFFFF"/>
              <w:spacing w:before="100" w:beforeAutospacing="1" w:after="0" w:afterAutospacing="1" w:line="240" w:lineRule="auto"/>
              <w:rPr>
                <w:rFonts w:eastAsia="Times New Roman" w:cstheme="minorHAnsi"/>
                <w:color w:val="000000"/>
                <w:sz w:val="24"/>
                <w:szCs w:val="24"/>
                <w:lang w:eastAsia="ja-JP"/>
              </w:rPr>
            </w:pPr>
            <w:r w:rsidRPr="00D07601">
              <w:rPr>
                <w:rFonts w:eastAsia="Times New Roman" w:cstheme="minorHAnsi"/>
                <w:color w:val="000000"/>
                <w:sz w:val="24"/>
                <w:szCs w:val="24"/>
                <w:lang w:eastAsia="ja-JP"/>
              </w:rPr>
              <w:t>Defect</w:t>
            </w:r>
          </w:p>
        </w:tc>
        <w:tc>
          <w:tcPr>
            <w:tcW w:w="848" w:type="dxa"/>
            <w:tcBorders>
              <w:top w:val="nil"/>
              <w:left w:val="nil"/>
              <w:bottom w:val="nil"/>
              <w:right w:val="nil"/>
            </w:tcBorders>
            <w:shd w:val="clear" w:color="auto" w:fill="auto"/>
            <w:noWrap/>
            <w:vAlign w:val="bottom"/>
            <w:hideMark/>
          </w:tcPr>
          <w:p w:rsidR="00E13723" w:rsidRPr="00E821A8" w:rsidRDefault="00D07601" w:rsidP="00227BA2">
            <w:pPr>
              <w:shd w:val="clear" w:color="FFFFCC" w:fill="FFFFFF"/>
              <w:spacing w:before="100" w:beforeAutospacing="1" w:after="0" w:afterAutospacing="1" w:line="240" w:lineRule="auto"/>
              <w:rPr>
                <w:rFonts w:eastAsia="Times New Roman" w:cstheme="minorHAnsi"/>
                <w:color w:val="000000"/>
                <w:sz w:val="24"/>
                <w:szCs w:val="24"/>
                <w:lang w:eastAsia="ja-JP"/>
              </w:rPr>
            </w:pPr>
            <w:r w:rsidRPr="00D07601">
              <w:rPr>
                <w:rFonts w:eastAsia="Times New Roman" w:cstheme="minorHAnsi"/>
                <w:color w:val="000000"/>
                <w:sz w:val="24"/>
                <w:szCs w:val="24"/>
                <w:lang w:eastAsia="ja-JP"/>
              </w:rPr>
              <w:t>Fixed</w:t>
            </w:r>
          </w:p>
        </w:tc>
        <w:tc>
          <w:tcPr>
            <w:tcW w:w="971" w:type="dxa"/>
            <w:tcBorders>
              <w:top w:val="nil"/>
              <w:left w:val="nil"/>
              <w:bottom w:val="nil"/>
              <w:right w:val="nil"/>
            </w:tcBorders>
            <w:shd w:val="clear" w:color="auto" w:fill="auto"/>
            <w:noWrap/>
            <w:vAlign w:val="bottom"/>
            <w:hideMark/>
          </w:tcPr>
          <w:p w:rsidR="00E13723" w:rsidRPr="00E821A8" w:rsidRDefault="00D07601" w:rsidP="00227BA2">
            <w:pPr>
              <w:shd w:val="clear" w:color="FFFFCC" w:fill="FFFFFF"/>
              <w:spacing w:before="100" w:beforeAutospacing="1" w:after="0" w:afterAutospacing="1" w:line="240" w:lineRule="auto"/>
              <w:rPr>
                <w:rFonts w:eastAsia="Times New Roman" w:cstheme="minorHAnsi"/>
                <w:color w:val="000000"/>
                <w:sz w:val="24"/>
                <w:szCs w:val="24"/>
                <w:lang w:eastAsia="ja-JP"/>
              </w:rPr>
            </w:pPr>
            <w:r w:rsidRPr="00D07601">
              <w:rPr>
                <w:rFonts w:eastAsia="Times New Roman" w:cstheme="minorHAnsi"/>
                <w:color w:val="000000"/>
                <w:sz w:val="24"/>
                <w:szCs w:val="24"/>
                <w:lang w:eastAsia="ja-JP"/>
              </w:rPr>
              <w:t>Medium</w:t>
            </w:r>
          </w:p>
        </w:tc>
        <w:tc>
          <w:tcPr>
            <w:tcW w:w="1922" w:type="dxa"/>
            <w:tcBorders>
              <w:top w:val="nil"/>
              <w:left w:val="nil"/>
              <w:bottom w:val="nil"/>
              <w:right w:val="nil"/>
            </w:tcBorders>
            <w:shd w:val="clear" w:color="auto" w:fill="auto"/>
            <w:noWrap/>
            <w:vAlign w:val="bottom"/>
            <w:hideMark/>
          </w:tcPr>
          <w:p w:rsidR="00E13723" w:rsidRPr="00E821A8" w:rsidRDefault="00D07601" w:rsidP="00227BA2">
            <w:pPr>
              <w:shd w:val="clear" w:color="FFFFCC" w:fill="FFFFFF"/>
              <w:spacing w:before="100" w:beforeAutospacing="1" w:after="0" w:afterAutospacing="1" w:line="240" w:lineRule="auto"/>
              <w:rPr>
                <w:rFonts w:eastAsia="Times New Roman" w:cstheme="minorHAnsi"/>
                <w:color w:val="000000"/>
                <w:sz w:val="24"/>
                <w:szCs w:val="24"/>
                <w:lang w:eastAsia="ja-JP"/>
              </w:rPr>
            </w:pPr>
            <w:proofErr w:type="spellStart"/>
            <w:r w:rsidRPr="00D07601">
              <w:rPr>
                <w:rFonts w:eastAsia="Times New Roman" w:cstheme="minorHAnsi"/>
                <w:color w:val="000000"/>
                <w:sz w:val="24"/>
                <w:szCs w:val="24"/>
                <w:lang w:eastAsia="ja-JP"/>
              </w:rPr>
              <w:t>tocongthanhhai</w:t>
            </w:r>
            <w:proofErr w:type="spellEnd"/>
          </w:p>
        </w:tc>
        <w:tc>
          <w:tcPr>
            <w:tcW w:w="12498" w:type="dxa"/>
            <w:tcBorders>
              <w:top w:val="nil"/>
              <w:left w:val="nil"/>
              <w:bottom w:val="nil"/>
              <w:right w:val="nil"/>
            </w:tcBorders>
            <w:shd w:val="clear" w:color="auto" w:fill="auto"/>
            <w:noWrap/>
            <w:vAlign w:val="bottom"/>
            <w:hideMark/>
          </w:tcPr>
          <w:p w:rsidR="00E13723" w:rsidRPr="00E821A8" w:rsidRDefault="00D07601" w:rsidP="00227BA2">
            <w:pPr>
              <w:shd w:val="clear" w:color="FFFFCC" w:fill="FFFFFF"/>
              <w:spacing w:before="100" w:beforeAutospacing="1" w:after="0" w:afterAutospacing="1" w:line="240" w:lineRule="auto"/>
              <w:rPr>
                <w:rFonts w:eastAsia="Times New Roman" w:cstheme="minorHAnsi"/>
                <w:color w:val="000000"/>
                <w:sz w:val="24"/>
                <w:szCs w:val="24"/>
                <w:lang w:eastAsia="ja-JP"/>
              </w:rPr>
            </w:pPr>
            <w:r w:rsidRPr="00D07601">
              <w:rPr>
                <w:rFonts w:eastAsia="Times New Roman" w:cstheme="minorHAnsi"/>
                <w:color w:val="000000"/>
                <w:sz w:val="24"/>
                <w:szCs w:val="24"/>
                <w:lang w:eastAsia="ja-JP"/>
              </w:rPr>
              <w:t>[</w:t>
            </w:r>
            <w:proofErr w:type="spellStart"/>
            <w:r w:rsidRPr="00D07601">
              <w:rPr>
                <w:rFonts w:eastAsia="Times New Roman" w:cstheme="minorHAnsi"/>
                <w:color w:val="000000"/>
                <w:sz w:val="24"/>
                <w:szCs w:val="24"/>
                <w:lang w:eastAsia="ja-JP"/>
              </w:rPr>
              <w:t>ProjectEyePortlet</w:t>
            </w:r>
            <w:proofErr w:type="spellEnd"/>
            <w:r w:rsidRPr="00D07601">
              <w:rPr>
                <w:rFonts w:eastAsia="Times New Roman" w:cstheme="minorHAnsi"/>
                <w:color w:val="000000"/>
                <w:sz w:val="24"/>
                <w:szCs w:val="24"/>
                <w:lang w:eastAsia="ja-JP"/>
              </w:rPr>
              <w:t>] Size of Project Code is not matched with size of field in database</w:t>
            </w:r>
          </w:p>
        </w:tc>
      </w:tr>
      <w:tr w:rsidR="00E13723" w:rsidRPr="00E821A8" w:rsidTr="00E13723">
        <w:trPr>
          <w:trHeight w:val="300"/>
        </w:trPr>
        <w:tc>
          <w:tcPr>
            <w:tcW w:w="630" w:type="dxa"/>
            <w:tcBorders>
              <w:top w:val="nil"/>
              <w:left w:val="nil"/>
              <w:bottom w:val="nil"/>
              <w:right w:val="nil"/>
            </w:tcBorders>
            <w:shd w:val="clear" w:color="auto" w:fill="auto"/>
            <w:noWrap/>
            <w:vAlign w:val="bottom"/>
            <w:hideMark/>
          </w:tcPr>
          <w:p w:rsidR="00E13723" w:rsidRPr="00E821A8" w:rsidRDefault="00D07601" w:rsidP="00227BA2">
            <w:pPr>
              <w:spacing w:after="0" w:line="240" w:lineRule="auto"/>
              <w:jc w:val="right"/>
              <w:rPr>
                <w:rFonts w:eastAsia="Times New Roman" w:cstheme="minorHAnsi"/>
                <w:color w:val="000000"/>
                <w:sz w:val="24"/>
                <w:szCs w:val="24"/>
                <w:lang w:eastAsia="ja-JP"/>
              </w:rPr>
            </w:pPr>
            <w:r w:rsidRPr="00D07601">
              <w:rPr>
                <w:rFonts w:eastAsia="Times New Roman" w:cstheme="minorHAnsi"/>
                <w:color w:val="000000"/>
                <w:sz w:val="24"/>
                <w:szCs w:val="24"/>
                <w:lang w:eastAsia="ja-JP"/>
              </w:rPr>
              <w:t>58</w:t>
            </w:r>
          </w:p>
        </w:tc>
        <w:tc>
          <w:tcPr>
            <w:tcW w:w="862" w:type="dxa"/>
            <w:tcBorders>
              <w:top w:val="nil"/>
              <w:left w:val="nil"/>
              <w:bottom w:val="nil"/>
              <w:right w:val="nil"/>
            </w:tcBorders>
            <w:shd w:val="clear" w:color="auto" w:fill="auto"/>
            <w:noWrap/>
            <w:vAlign w:val="bottom"/>
            <w:hideMark/>
          </w:tcPr>
          <w:p w:rsidR="00E13723" w:rsidRPr="00E821A8" w:rsidRDefault="00D07601" w:rsidP="00227BA2">
            <w:pPr>
              <w:shd w:val="clear" w:color="FFFFCC" w:fill="FFFFFF"/>
              <w:spacing w:before="100" w:beforeAutospacing="1" w:after="0" w:afterAutospacing="1" w:line="240" w:lineRule="auto"/>
              <w:rPr>
                <w:rFonts w:eastAsia="Times New Roman" w:cstheme="minorHAnsi"/>
                <w:color w:val="000000"/>
                <w:sz w:val="24"/>
                <w:szCs w:val="24"/>
                <w:lang w:eastAsia="ja-JP"/>
              </w:rPr>
            </w:pPr>
            <w:r w:rsidRPr="00D07601">
              <w:rPr>
                <w:rFonts w:eastAsia="Times New Roman" w:cstheme="minorHAnsi"/>
                <w:color w:val="000000"/>
                <w:sz w:val="24"/>
                <w:szCs w:val="24"/>
                <w:lang w:eastAsia="ja-JP"/>
              </w:rPr>
              <w:t>Defect</w:t>
            </w:r>
          </w:p>
        </w:tc>
        <w:tc>
          <w:tcPr>
            <w:tcW w:w="848" w:type="dxa"/>
            <w:tcBorders>
              <w:top w:val="nil"/>
              <w:left w:val="nil"/>
              <w:bottom w:val="nil"/>
              <w:right w:val="nil"/>
            </w:tcBorders>
            <w:shd w:val="clear" w:color="auto" w:fill="auto"/>
            <w:noWrap/>
            <w:vAlign w:val="bottom"/>
            <w:hideMark/>
          </w:tcPr>
          <w:p w:rsidR="00E13723" w:rsidRPr="00E821A8" w:rsidRDefault="00D07601" w:rsidP="00227BA2">
            <w:pPr>
              <w:shd w:val="clear" w:color="FFFFCC" w:fill="FFFFFF"/>
              <w:spacing w:before="100" w:beforeAutospacing="1" w:after="0" w:afterAutospacing="1" w:line="240" w:lineRule="auto"/>
              <w:rPr>
                <w:rFonts w:eastAsia="Times New Roman" w:cstheme="minorHAnsi"/>
                <w:color w:val="000000"/>
                <w:sz w:val="24"/>
                <w:szCs w:val="24"/>
                <w:lang w:eastAsia="ja-JP"/>
              </w:rPr>
            </w:pPr>
            <w:r w:rsidRPr="00D07601">
              <w:rPr>
                <w:rFonts w:eastAsia="Times New Roman" w:cstheme="minorHAnsi"/>
                <w:color w:val="000000"/>
                <w:sz w:val="24"/>
                <w:szCs w:val="24"/>
                <w:lang w:eastAsia="ja-JP"/>
              </w:rPr>
              <w:t>New</w:t>
            </w:r>
          </w:p>
        </w:tc>
        <w:tc>
          <w:tcPr>
            <w:tcW w:w="971" w:type="dxa"/>
            <w:tcBorders>
              <w:top w:val="nil"/>
              <w:left w:val="nil"/>
              <w:bottom w:val="nil"/>
              <w:right w:val="nil"/>
            </w:tcBorders>
            <w:shd w:val="clear" w:color="auto" w:fill="auto"/>
            <w:noWrap/>
            <w:vAlign w:val="bottom"/>
            <w:hideMark/>
          </w:tcPr>
          <w:p w:rsidR="00E13723" w:rsidRPr="00E821A8" w:rsidRDefault="00D07601" w:rsidP="00227BA2">
            <w:pPr>
              <w:shd w:val="clear" w:color="FFFFCC" w:fill="FFFFFF"/>
              <w:spacing w:before="100" w:beforeAutospacing="1" w:after="0" w:afterAutospacing="1" w:line="240" w:lineRule="auto"/>
              <w:rPr>
                <w:rFonts w:eastAsia="Times New Roman" w:cstheme="minorHAnsi"/>
                <w:color w:val="000000"/>
                <w:sz w:val="24"/>
                <w:szCs w:val="24"/>
                <w:lang w:eastAsia="ja-JP"/>
              </w:rPr>
            </w:pPr>
            <w:r w:rsidRPr="00D07601">
              <w:rPr>
                <w:rFonts w:eastAsia="Times New Roman" w:cstheme="minorHAnsi"/>
                <w:color w:val="000000"/>
                <w:sz w:val="24"/>
                <w:szCs w:val="24"/>
                <w:lang w:eastAsia="ja-JP"/>
              </w:rPr>
              <w:t>Medium</w:t>
            </w:r>
          </w:p>
        </w:tc>
        <w:tc>
          <w:tcPr>
            <w:tcW w:w="1922" w:type="dxa"/>
            <w:tcBorders>
              <w:top w:val="nil"/>
              <w:left w:val="nil"/>
              <w:bottom w:val="nil"/>
              <w:right w:val="nil"/>
            </w:tcBorders>
            <w:shd w:val="clear" w:color="auto" w:fill="auto"/>
            <w:noWrap/>
            <w:vAlign w:val="bottom"/>
            <w:hideMark/>
          </w:tcPr>
          <w:p w:rsidR="00E13723" w:rsidRPr="00E821A8" w:rsidRDefault="00D07601" w:rsidP="00227BA2">
            <w:pPr>
              <w:shd w:val="clear" w:color="FFFFCC" w:fill="FFFFFF"/>
              <w:spacing w:before="100" w:beforeAutospacing="1" w:after="0" w:afterAutospacing="1" w:line="240" w:lineRule="auto"/>
              <w:rPr>
                <w:rFonts w:eastAsia="Times New Roman" w:cstheme="minorHAnsi"/>
                <w:color w:val="000000"/>
                <w:sz w:val="24"/>
                <w:szCs w:val="24"/>
                <w:lang w:eastAsia="ja-JP"/>
              </w:rPr>
            </w:pPr>
            <w:r w:rsidRPr="00D07601">
              <w:rPr>
                <w:rFonts w:eastAsia="Times New Roman" w:cstheme="minorHAnsi"/>
                <w:color w:val="000000"/>
                <w:sz w:val="24"/>
                <w:szCs w:val="24"/>
                <w:lang w:eastAsia="ja-JP"/>
              </w:rPr>
              <w:t>truongmh60003</w:t>
            </w:r>
          </w:p>
        </w:tc>
        <w:tc>
          <w:tcPr>
            <w:tcW w:w="12498" w:type="dxa"/>
            <w:tcBorders>
              <w:top w:val="nil"/>
              <w:left w:val="nil"/>
              <w:bottom w:val="nil"/>
              <w:right w:val="nil"/>
            </w:tcBorders>
            <w:shd w:val="clear" w:color="auto" w:fill="auto"/>
            <w:noWrap/>
            <w:vAlign w:val="bottom"/>
            <w:hideMark/>
          </w:tcPr>
          <w:p w:rsidR="00E13723" w:rsidRPr="00E821A8" w:rsidRDefault="00D07601" w:rsidP="00227BA2">
            <w:pPr>
              <w:shd w:val="clear" w:color="FFFFCC" w:fill="FFFFFF"/>
              <w:spacing w:before="100" w:beforeAutospacing="1" w:after="0" w:afterAutospacing="1" w:line="240" w:lineRule="auto"/>
              <w:rPr>
                <w:rFonts w:eastAsia="Times New Roman" w:cstheme="minorHAnsi"/>
                <w:color w:val="000000"/>
                <w:sz w:val="24"/>
                <w:szCs w:val="24"/>
                <w:lang w:eastAsia="ja-JP"/>
              </w:rPr>
            </w:pPr>
            <w:r w:rsidRPr="00D07601">
              <w:rPr>
                <w:rFonts w:eastAsia="Times New Roman" w:cstheme="minorHAnsi"/>
                <w:color w:val="000000"/>
                <w:sz w:val="24"/>
                <w:szCs w:val="24"/>
                <w:lang w:eastAsia="ja-JP"/>
              </w:rPr>
              <w:t>[</w:t>
            </w:r>
            <w:proofErr w:type="spellStart"/>
            <w:r w:rsidRPr="00D07601">
              <w:rPr>
                <w:rFonts w:eastAsia="Times New Roman" w:cstheme="minorHAnsi"/>
                <w:color w:val="000000"/>
                <w:sz w:val="24"/>
                <w:szCs w:val="24"/>
                <w:lang w:eastAsia="ja-JP"/>
              </w:rPr>
              <w:t>TimeSheetPortlet</w:t>
            </w:r>
            <w:proofErr w:type="spellEnd"/>
            <w:r w:rsidRPr="00D07601">
              <w:rPr>
                <w:rFonts w:eastAsia="Times New Roman" w:cstheme="minorHAnsi"/>
                <w:color w:val="000000"/>
                <w:sz w:val="24"/>
                <w:szCs w:val="24"/>
                <w:lang w:eastAsia="ja-JP"/>
              </w:rPr>
              <w:t>] The error occurred but no logging file</w:t>
            </w:r>
          </w:p>
        </w:tc>
      </w:tr>
      <w:tr w:rsidR="00E13723" w:rsidRPr="00E821A8" w:rsidTr="00E13723">
        <w:trPr>
          <w:trHeight w:val="300"/>
        </w:trPr>
        <w:tc>
          <w:tcPr>
            <w:tcW w:w="630" w:type="dxa"/>
            <w:tcBorders>
              <w:top w:val="nil"/>
              <w:left w:val="nil"/>
              <w:bottom w:val="nil"/>
              <w:right w:val="nil"/>
            </w:tcBorders>
            <w:shd w:val="clear" w:color="auto" w:fill="auto"/>
            <w:noWrap/>
            <w:vAlign w:val="bottom"/>
            <w:hideMark/>
          </w:tcPr>
          <w:p w:rsidR="00E13723" w:rsidRPr="00E821A8" w:rsidRDefault="00D07601" w:rsidP="00227BA2">
            <w:pPr>
              <w:spacing w:after="0" w:line="240" w:lineRule="auto"/>
              <w:jc w:val="right"/>
              <w:rPr>
                <w:rFonts w:eastAsia="Times New Roman" w:cstheme="minorHAnsi"/>
                <w:color w:val="000000"/>
                <w:sz w:val="24"/>
                <w:szCs w:val="24"/>
                <w:lang w:eastAsia="ja-JP"/>
              </w:rPr>
            </w:pPr>
            <w:r w:rsidRPr="00D07601">
              <w:rPr>
                <w:rFonts w:eastAsia="Times New Roman" w:cstheme="minorHAnsi"/>
                <w:color w:val="000000"/>
                <w:sz w:val="24"/>
                <w:szCs w:val="24"/>
                <w:lang w:eastAsia="ja-JP"/>
              </w:rPr>
              <w:t>59</w:t>
            </w:r>
          </w:p>
        </w:tc>
        <w:tc>
          <w:tcPr>
            <w:tcW w:w="862" w:type="dxa"/>
            <w:tcBorders>
              <w:top w:val="nil"/>
              <w:left w:val="nil"/>
              <w:bottom w:val="nil"/>
              <w:right w:val="nil"/>
            </w:tcBorders>
            <w:shd w:val="clear" w:color="auto" w:fill="auto"/>
            <w:noWrap/>
            <w:vAlign w:val="bottom"/>
            <w:hideMark/>
          </w:tcPr>
          <w:p w:rsidR="00E13723" w:rsidRPr="00E821A8" w:rsidRDefault="00D07601" w:rsidP="00227BA2">
            <w:pPr>
              <w:shd w:val="clear" w:color="FFFFCC" w:fill="FFFFFF"/>
              <w:spacing w:before="100" w:beforeAutospacing="1" w:after="0" w:afterAutospacing="1" w:line="240" w:lineRule="auto"/>
              <w:rPr>
                <w:rFonts w:eastAsia="Times New Roman" w:cstheme="minorHAnsi"/>
                <w:color w:val="000000"/>
                <w:sz w:val="24"/>
                <w:szCs w:val="24"/>
                <w:lang w:eastAsia="ja-JP"/>
              </w:rPr>
            </w:pPr>
            <w:r w:rsidRPr="00D07601">
              <w:rPr>
                <w:rFonts w:eastAsia="Times New Roman" w:cstheme="minorHAnsi"/>
                <w:color w:val="000000"/>
                <w:sz w:val="24"/>
                <w:szCs w:val="24"/>
                <w:lang w:eastAsia="ja-JP"/>
              </w:rPr>
              <w:t>Defect</w:t>
            </w:r>
          </w:p>
        </w:tc>
        <w:tc>
          <w:tcPr>
            <w:tcW w:w="848" w:type="dxa"/>
            <w:tcBorders>
              <w:top w:val="nil"/>
              <w:left w:val="nil"/>
              <w:bottom w:val="nil"/>
              <w:right w:val="nil"/>
            </w:tcBorders>
            <w:shd w:val="clear" w:color="auto" w:fill="auto"/>
            <w:noWrap/>
            <w:vAlign w:val="bottom"/>
            <w:hideMark/>
          </w:tcPr>
          <w:p w:rsidR="00E13723" w:rsidRPr="00E821A8" w:rsidRDefault="00D07601" w:rsidP="00227BA2">
            <w:pPr>
              <w:shd w:val="clear" w:color="FFFFCC" w:fill="FFFFFF"/>
              <w:spacing w:before="100" w:beforeAutospacing="1" w:after="0" w:afterAutospacing="1" w:line="240" w:lineRule="auto"/>
              <w:rPr>
                <w:rFonts w:eastAsia="Times New Roman" w:cstheme="minorHAnsi"/>
                <w:color w:val="000000"/>
                <w:sz w:val="24"/>
                <w:szCs w:val="24"/>
                <w:lang w:eastAsia="ja-JP"/>
              </w:rPr>
            </w:pPr>
            <w:r w:rsidRPr="00D07601">
              <w:rPr>
                <w:rFonts w:eastAsia="Times New Roman" w:cstheme="minorHAnsi"/>
                <w:color w:val="000000"/>
                <w:sz w:val="24"/>
                <w:szCs w:val="24"/>
                <w:lang w:eastAsia="ja-JP"/>
              </w:rPr>
              <w:t>New</w:t>
            </w:r>
          </w:p>
        </w:tc>
        <w:tc>
          <w:tcPr>
            <w:tcW w:w="971" w:type="dxa"/>
            <w:tcBorders>
              <w:top w:val="nil"/>
              <w:left w:val="nil"/>
              <w:bottom w:val="nil"/>
              <w:right w:val="nil"/>
            </w:tcBorders>
            <w:shd w:val="clear" w:color="auto" w:fill="auto"/>
            <w:noWrap/>
            <w:vAlign w:val="bottom"/>
            <w:hideMark/>
          </w:tcPr>
          <w:p w:rsidR="00E13723" w:rsidRPr="00E821A8" w:rsidRDefault="00D07601" w:rsidP="00227BA2">
            <w:pPr>
              <w:shd w:val="clear" w:color="FFFFCC" w:fill="FFFFFF"/>
              <w:spacing w:before="100" w:beforeAutospacing="1" w:after="0" w:afterAutospacing="1" w:line="240" w:lineRule="auto"/>
              <w:rPr>
                <w:rFonts w:eastAsia="Times New Roman" w:cstheme="minorHAnsi"/>
                <w:color w:val="000000"/>
                <w:sz w:val="24"/>
                <w:szCs w:val="24"/>
                <w:lang w:eastAsia="ja-JP"/>
              </w:rPr>
            </w:pPr>
            <w:r w:rsidRPr="00D07601">
              <w:rPr>
                <w:rFonts w:eastAsia="Times New Roman" w:cstheme="minorHAnsi"/>
                <w:color w:val="000000"/>
                <w:sz w:val="24"/>
                <w:szCs w:val="24"/>
                <w:lang w:eastAsia="ja-JP"/>
              </w:rPr>
              <w:t>Medium</w:t>
            </w:r>
          </w:p>
        </w:tc>
        <w:tc>
          <w:tcPr>
            <w:tcW w:w="1922" w:type="dxa"/>
            <w:tcBorders>
              <w:top w:val="nil"/>
              <w:left w:val="nil"/>
              <w:bottom w:val="nil"/>
              <w:right w:val="nil"/>
            </w:tcBorders>
            <w:shd w:val="clear" w:color="auto" w:fill="auto"/>
            <w:noWrap/>
            <w:vAlign w:val="bottom"/>
            <w:hideMark/>
          </w:tcPr>
          <w:p w:rsidR="00E13723" w:rsidRPr="00E821A8" w:rsidRDefault="00D07601" w:rsidP="00227BA2">
            <w:pPr>
              <w:shd w:val="clear" w:color="FFFFCC" w:fill="FFFFFF"/>
              <w:spacing w:before="100" w:beforeAutospacing="1" w:after="0" w:afterAutospacing="1" w:line="240" w:lineRule="auto"/>
              <w:rPr>
                <w:rFonts w:eastAsia="Times New Roman" w:cstheme="minorHAnsi"/>
                <w:color w:val="000000"/>
                <w:sz w:val="24"/>
                <w:szCs w:val="24"/>
                <w:lang w:eastAsia="ja-JP"/>
              </w:rPr>
            </w:pPr>
            <w:proofErr w:type="spellStart"/>
            <w:r w:rsidRPr="00D07601">
              <w:rPr>
                <w:rFonts w:eastAsia="Times New Roman" w:cstheme="minorHAnsi"/>
                <w:color w:val="000000"/>
                <w:sz w:val="24"/>
                <w:szCs w:val="24"/>
                <w:lang w:eastAsia="ja-JP"/>
              </w:rPr>
              <w:t>tocongthanhhai</w:t>
            </w:r>
            <w:proofErr w:type="spellEnd"/>
          </w:p>
        </w:tc>
        <w:tc>
          <w:tcPr>
            <w:tcW w:w="12498" w:type="dxa"/>
            <w:tcBorders>
              <w:top w:val="nil"/>
              <w:left w:val="nil"/>
              <w:bottom w:val="nil"/>
              <w:right w:val="nil"/>
            </w:tcBorders>
            <w:shd w:val="clear" w:color="auto" w:fill="auto"/>
            <w:noWrap/>
            <w:vAlign w:val="bottom"/>
            <w:hideMark/>
          </w:tcPr>
          <w:p w:rsidR="00E13723" w:rsidRPr="00E821A8" w:rsidRDefault="00D07601" w:rsidP="00227BA2">
            <w:pPr>
              <w:shd w:val="clear" w:color="FFFFCC" w:fill="FFFFFF"/>
              <w:spacing w:before="100" w:beforeAutospacing="1" w:after="0" w:afterAutospacing="1" w:line="240" w:lineRule="auto"/>
              <w:rPr>
                <w:rFonts w:eastAsia="Times New Roman" w:cstheme="minorHAnsi"/>
                <w:color w:val="000000"/>
                <w:sz w:val="24"/>
                <w:szCs w:val="24"/>
                <w:lang w:eastAsia="ja-JP"/>
              </w:rPr>
            </w:pPr>
            <w:r w:rsidRPr="00D07601">
              <w:rPr>
                <w:rFonts w:eastAsia="Times New Roman" w:cstheme="minorHAnsi"/>
                <w:color w:val="000000"/>
                <w:sz w:val="24"/>
                <w:szCs w:val="24"/>
                <w:lang w:eastAsia="ja-JP"/>
              </w:rPr>
              <w:t>[</w:t>
            </w:r>
            <w:proofErr w:type="spellStart"/>
            <w:r w:rsidRPr="00D07601">
              <w:rPr>
                <w:rFonts w:eastAsia="Times New Roman" w:cstheme="minorHAnsi"/>
                <w:color w:val="000000"/>
                <w:sz w:val="24"/>
                <w:szCs w:val="24"/>
                <w:lang w:eastAsia="ja-JP"/>
              </w:rPr>
              <w:t>ProjectEyePortlet</w:t>
            </w:r>
            <w:proofErr w:type="spellEnd"/>
            <w:r w:rsidRPr="00D07601">
              <w:rPr>
                <w:rFonts w:eastAsia="Times New Roman" w:cstheme="minorHAnsi"/>
                <w:color w:val="000000"/>
                <w:sz w:val="24"/>
                <w:szCs w:val="24"/>
                <w:lang w:eastAsia="ja-JP"/>
              </w:rPr>
              <w:t xml:space="preserve">] Could not perform "Create New Project" in </w:t>
            </w:r>
            <w:proofErr w:type="spellStart"/>
            <w:r w:rsidRPr="00D07601">
              <w:rPr>
                <w:rFonts w:eastAsia="Times New Roman" w:cstheme="minorHAnsi"/>
                <w:color w:val="000000"/>
                <w:sz w:val="24"/>
                <w:szCs w:val="24"/>
                <w:lang w:eastAsia="ja-JP"/>
              </w:rPr>
              <w:t>uPortal</w:t>
            </w:r>
            <w:proofErr w:type="spellEnd"/>
          </w:p>
        </w:tc>
      </w:tr>
      <w:tr w:rsidR="00E13723" w:rsidRPr="00E821A8" w:rsidTr="00E13723">
        <w:trPr>
          <w:trHeight w:val="300"/>
        </w:trPr>
        <w:tc>
          <w:tcPr>
            <w:tcW w:w="630" w:type="dxa"/>
            <w:tcBorders>
              <w:top w:val="nil"/>
              <w:left w:val="nil"/>
              <w:bottom w:val="nil"/>
              <w:right w:val="nil"/>
            </w:tcBorders>
            <w:shd w:val="clear" w:color="auto" w:fill="auto"/>
            <w:noWrap/>
            <w:vAlign w:val="bottom"/>
            <w:hideMark/>
          </w:tcPr>
          <w:p w:rsidR="00E13723" w:rsidRPr="00E821A8" w:rsidRDefault="00D07601" w:rsidP="00227BA2">
            <w:pPr>
              <w:spacing w:after="0" w:line="240" w:lineRule="auto"/>
              <w:jc w:val="right"/>
              <w:rPr>
                <w:rFonts w:eastAsia="Times New Roman" w:cstheme="minorHAnsi"/>
                <w:color w:val="000000"/>
                <w:sz w:val="24"/>
                <w:szCs w:val="24"/>
                <w:lang w:eastAsia="ja-JP"/>
              </w:rPr>
            </w:pPr>
            <w:r w:rsidRPr="00D07601">
              <w:rPr>
                <w:rFonts w:eastAsia="Times New Roman" w:cstheme="minorHAnsi"/>
                <w:color w:val="000000"/>
                <w:sz w:val="24"/>
                <w:szCs w:val="24"/>
                <w:lang w:eastAsia="ja-JP"/>
              </w:rPr>
              <w:t>60</w:t>
            </w:r>
          </w:p>
        </w:tc>
        <w:tc>
          <w:tcPr>
            <w:tcW w:w="862" w:type="dxa"/>
            <w:tcBorders>
              <w:top w:val="nil"/>
              <w:left w:val="nil"/>
              <w:bottom w:val="nil"/>
              <w:right w:val="nil"/>
            </w:tcBorders>
            <w:shd w:val="clear" w:color="auto" w:fill="auto"/>
            <w:noWrap/>
            <w:vAlign w:val="bottom"/>
            <w:hideMark/>
          </w:tcPr>
          <w:p w:rsidR="00E13723" w:rsidRPr="00E821A8" w:rsidRDefault="00D07601" w:rsidP="00227BA2">
            <w:pPr>
              <w:shd w:val="clear" w:color="FFFFCC" w:fill="FFFFFF"/>
              <w:spacing w:before="100" w:beforeAutospacing="1" w:after="0" w:afterAutospacing="1" w:line="240" w:lineRule="auto"/>
              <w:rPr>
                <w:rFonts w:eastAsia="Times New Roman" w:cstheme="minorHAnsi"/>
                <w:color w:val="000000"/>
                <w:sz w:val="24"/>
                <w:szCs w:val="24"/>
                <w:lang w:eastAsia="ja-JP"/>
              </w:rPr>
            </w:pPr>
            <w:r w:rsidRPr="00D07601">
              <w:rPr>
                <w:rFonts w:eastAsia="Times New Roman" w:cstheme="minorHAnsi"/>
                <w:color w:val="000000"/>
                <w:sz w:val="24"/>
                <w:szCs w:val="24"/>
                <w:lang w:eastAsia="ja-JP"/>
              </w:rPr>
              <w:t>Defect</w:t>
            </w:r>
          </w:p>
        </w:tc>
        <w:tc>
          <w:tcPr>
            <w:tcW w:w="848" w:type="dxa"/>
            <w:tcBorders>
              <w:top w:val="nil"/>
              <w:left w:val="nil"/>
              <w:bottom w:val="nil"/>
              <w:right w:val="nil"/>
            </w:tcBorders>
            <w:shd w:val="clear" w:color="auto" w:fill="auto"/>
            <w:noWrap/>
            <w:vAlign w:val="bottom"/>
            <w:hideMark/>
          </w:tcPr>
          <w:p w:rsidR="00E13723" w:rsidRPr="00E821A8" w:rsidRDefault="00D07601" w:rsidP="00227BA2">
            <w:pPr>
              <w:shd w:val="clear" w:color="FFFFCC" w:fill="FFFFFF"/>
              <w:spacing w:before="100" w:beforeAutospacing="1" w:after="0" w:afterAutospacing="1" w:line="240" w:lineRule="auto"/>
              <w:rPr>
                <w:rFonts w:eastAsia="Times New Roman" w:cstheme="minorHAnsi"/>
                <w:color w:val="000000"/>
                <w:sz w:val="24"/>
                <w:szCs w:val="24"/>
                <w:lang w:eastAsia="ja-JP"/>
              </w:rPr>
            </w:pPr>
            <w:r w:rsidRPr="00D07601">
              <w:rPr>
                <w:rFonts w:eastAsia="Times New Roman" w:cstheme="minorHAnsi"/>
                <w:color w:val="000000"/>
                <w:sz w:val="24"/>
                <w:szCs w:val="24"/>
                <w:lang w:eastAsia="ja-JP"/>
              </w:rPr>
              <w:t>New</w:t>
            </w:r>
          </w:p>
        </w:tc>
        <w:tc>
          <w:tcPr>
            <w:tcW w:w="971" w:type="dxa"/>
            <w:tcBorders>
              <w:top w:val="nil"/>
              <w:left w:val="nil"/>
              <w:bottom w:val="nil"/>
              <w:right w:val="nil"/>
            </w:tcBorders>
            <w:shd w:val="clear" w:color="auto" w:fill="auto"/>
            <w:noWrap/>
            <w:vAlign w:val="bottom"/>
            <w:hideMark/>
          </w:tcPr>
          <w:p w:rsidR="00E13723" w:rsidRPr="00E821A8" w:rsidRDefault="00D07601" w:rsidP="00227BA2">
            <w:pPr>
              <w:shd w:val="clear" w:color="FFFFCC" w:fill="FFFFFF"/>
              <w:spacing w:before="100" w:beforeAutospacing="1" w:after="0" w:afterAutospacing="1" w:line="240" w:lineRule="auto"/>
              <w:rPr>
                <w:rFonts w:eastAsia="Times New Roman" w:cstheme="minorHAnsi"/>
                <w:color w:val="000000"/>
                <w:sz w:val="24"/>
                <w:szCs w:val="24"/>
                <w:lang w:eastAsia="ja-JP"/>
              </w:rPr>
            </w:pPr>
            <w:r w:rsidRPr="00D07601">
              <w:rPr>
                <w:rFonts w:eastAsia="Times New Roman" w:cstheme="minorHAnsi"/>
                <w:color w:val="000000"/>
                <w:sz w:val="24"/>
                <w:szCs w:val="24"/>
                <w:lang w:eastAsia="ja-JP"/>
              </w:rPr>
              <w:t>Medium</w:t>
            </w:r>
          </w:p>
        </w:tc>
        <w:tc>
          <w:tcPr>
            <w:tcW w:w="1922" w:type="dxa"/>
            <w:tcBorders>
              <w:top w:val="nil"/>
              <w:left w:val="nil"/>
              <w:bottom w:val="nil"/>
              <w:right w:val="nil"/>
            </w:tcBorders>
            <w:shd w:val="clear" w:color="auto" w:fill="auto"/>
            <w:noWrap/>
            <w:vAlign w:val="bottom"/>
            <w:hideMark/>
          </w:tcPr>
          <w:p w:rsidR="00E13723" w:rsidRPr="00E821A8" w:rsidRDefault="00D07601" w:rsidP="00227BA2">
            <w:pPr>
              <w:shd w:val="clear" w:color="FFFFCC" w:fill="FFFFFF"/>
              <w:spacing w:before="100" w:beforeAutospacing="1" w:after="0" w:afterAutospacing="1" w:line="240" w:lineRule="auto"/>
              <w:rPr>
                <w:rFonts w:eastAsia="Times New Roman" w:cstheme="minorHAnsi"/>
                <w:color w:val="000000"/>
                <w:sz w:val="24"/>
                <w:szCs w:val="24"/>
                <w:lang w:eastAsia="ja-JP"/>
              </w:rPr>
            </w:pPr>
            <w:proofErr w:type="spellStart"/>
            <w:r w:rsidRPr="00D07601">
              <w:rPr>
                <w:rFonts w:eastAsia="Times New Roman" w:cstheme="minorHAnsi"/>
                <w:color w:val="000000"/>
                <w:sz w:val="24"/>
                <w:szCs w:val="24"/>
                <w:lang w:eastAsia="ja-JP"/>
              </w:rPr>
              <w:t>tocongthanhhai</w:t>
            </w:r>
            <w:proofErr w:type="spellEnd"/>
          </w:p>
        </w:tc>
        <w:tc>
          <w:tcPr>
            <w:tcW w:w="12498" w:type="dxa"/>
            <w:tcBorders>
              <w:top w:val="nil"/>
              <w:left w:val="nil"/>
              <w:bottom w:val="nil"/>
              <w:right w:val="nil"/>
            </w:tcBorders>
            <w:shd w:val="clear" w:color="auto" w:fill="auto"/>
            <w:noWrap/>
            <w:vAlign w:val="bottom"/>
            <w:hideMark/>
          </w:tcPr>
          <w:p w:rsidR="00E13723" w:rsidRPr="00E821A8" w:rsidRDefault="00D07601" w:rsidP="00227BA2">
            <w:pPr>
              <w:shd w:val="clear" w:color="FFFFCC" w:fill="FFFFFF"/>
              <w:spacing w:before="100" w:beforeAutospacing="1" w:after="0" w:afterAutospacing="1" w:line="240" w:lineRule="auto"/>
              <w:rPr>
                <w:rFonts w:eastAsia="Times New Roman" w:cstheme="minorHAnsi"/>
                <w:color w:val="000000"/>
                <w:sz w:val="24"/>
                <w:szCs w:val="24"/>
                <w:lang w:eastAsia="ja-JP"/>
              </w:rPr>
            </w:pPr>
            <w:r w:rsidRPr="00D07601">
              <w:rPr>
                <w:rFonts w:eastAsia="Times New Roman" w:cstheme="minorHAnsi"/>
                <w:color w:val="000000"/>
                <w:sz w:val="24"/>
                <w:szCs w:val="24"/>
                <w:lang w:eastAsia="ja-JP"/>
              </w:rPr>
              <w:t>[</w:t>
            </w:r>
            <w:proofErr w:type="spellStart"/>
            <w:r w:rsidRPr="00D07601">
              <w:rPr>
                <w:rFonts w:eastAsia="Times New Roman" w:cstheme="minorHAnsi"/>
                <w:color w:val="000000"/>
                <w:sz w:val="24"/>
                <w:szCs w:val="24"/>
                <w:lang w:eastAsia="ja-JP"/>
              </w:rPr>
              <w:t>ProjectEyePortlet</w:t>
            </w:r>
            <w:proofErr w:type="spellEnd"/>
            <w:r w:rsidRPr="00D07601">
              <w:rPr>
                <w:rFonts w:eastAsia="Times New Roman" w:cstheme="minorHAnsi"/>
                <w:color w:val="000000"/>
                <w:sz w:val="24"/>
                <w:szCs w:val="24"/>
                <w:lang w:eastAsia="ja-JP"/>
              </w:rPr>
              <w:t>] Layout of screen Create Project is not good</w:t>
            </w:r>
          </w:p>
        </w:tc>
      </w:tr>
      <w:tr w:rsidR="00E13723" w:rsidRPr="00E821A8" w:rsidTr="00E13723">
        <w:trPr>
          <w:trHeight w:val="300"/>
        </w:trPr>
        <w:tc>
          <w:tcPr>
            <w:tcW w:w="630" w:type="dxa"/>
            <w:tcBorders>
              <w:top w:val="nil"/>
              <w:left w:val="nil"/>
              <w:bottom w:val="nil"/>
              <w:right w:val="nil"/>
            </w:tcBorders>
            <w:shd w:val="clear" w:color="auto" w:fill="auto"/>
            <w:noWrap/>
            <w:vAlign w:val="bottom"/>
            <w:hideMark/>
          </w:tcPr>
          <w:p w:rsidR="00E13723" w:rsidRPr="00E821A8" w:rsidRDefault="00D07601" w:rsidP="00227BA2">
            <w:pPr>
              <w:spacing w:after="0" w:line="240" w:lineRule="auto"/>
              <w:jc w:val="right"/>
              <w:rPr>
                <w:rFonts w:eastAsia="Times New Roman" w:cstheme="minorHAnsi"/>
                <w:color w:val="000000"/>
                <w:sz w:val="24"/>
                <w:szCs w:val="24"/>
                <w:lang w:eastAsia="ja-JP"/>
              </w:rPr>
            </w:pPr>
            <w:r w:rsidRPr="00D07601">
              <w:rPr>
                <w:rFonts w:eastAsia="Times New Roman" w:cstheme="minorHAnsi"/>
                <w:color w:val="000000"/>
                <w:sz w:val="24"/>
                <w:szCs w:val="24"/>
                <w:lang w:eastAsia="ja-JP"/>
              </w:rPr>
              <w:t>61</w:t>
            </w:r>
          </w:p>
        </w:tc>
        <w:tc>
          <w:tcPr>
            <w:tcW w:w="862" w:type="dxa"/>
            <w:tcBorders>
              <w:top w:val="nil"/>
              <w:left w:val="nil"/>
              <w:bottom w:val="nil"/>
              <w:right w:val="nil"/>
            </w:tcBorders>
            <w:shd w:val="clear" w:color="auto" w:fill="auto"/>
            <w:noWrap/>
            <w:vAlign w:val="bottom"/>
            <w:hideMark/>
          </w:tcPr>
          <w:p w:rsidR="00E13723" w:rsidRPr="00E821A8" w:rsidRDefault="00D07601" w:rsidP="00227BA2">
            <w:pPr>
              <w:shd w:val="clear" w:color="FFFFCC" w:fill="FFFFFF"/>
              <w:spacing w:before="100" w:beforeAutospacing="1" w:after="0" w:afterAutospacing="1" w:line="240" w:lineRule="auto"/>
              <w:rPr>
                <w:rFonts w:eastAsia="Times New Roman" w:cstheme="minorHAnsi"/>
                <w:color w:val="000000"/>
                <w:sz w:val="24"/>
                <w:szCs w:val="24"/>
                <w:lang w:eastAsia="ja-JP"/>
              </w:rPr>
            </w:pPr>
            <w:r w:rsidRPr="00D07601">
              <w:rPr>
                <w:rFonts w:eastAsia="Times New Roman" w:cstheme="minorHAnsi"/>
                <w:color w:val="000000"/>
                <w:sz w:val="24"/>
                <w:szCs w:val="24"/>
                <w:lang w:eastAsia="ja-JP"/>
              </w:rPr>
              <w:t>Defect</w:t>
            </w:r>
          </w:p>
        </w:tc>
        <w:tc>
          <w:tcPr>
            <w:tcW w:w="848" w:type="dxa"/>
            <w:tcBorders>
              <w:top w:val="nil"/>
              <w:left w:val="nil"/>
              <w:bottom w:val="nil"/>
              <w:right w:val="nil"/>
            </w:tcBorders>
            <w:shd w:val="clear" w:color="auto" w:fill="auto"/>
            <w:noWrap/>
            <w:vAlign w:val="bottom"/>
            <w:hideMark/>
          </w:tcPr>
          <w:p w:rsidR="00E13723" w:rsidRPr="00E821A8" w:rsidRDefault="00D07601" w:rsidP="00227BA2">
            <w:pPr>
              <w:shd w:val="clear" w:color="FFFFCC" w:fill="FFFFFF"/>
              <w:spacing w:before="100" w:beforeAutospacing="1" w:after="0" w:afterAutospacing="1" w:line="240" w:lineRule="auto"/>
              <w:rPr>
                <w:rFonts w:eastAsia="Times New Roman" w:cstheme="minorHAnsi"/>
                <w:color w:val="000000"/>
                <w:sz w:val="24"/>
                <w:szCs w:val="24"/>
                <w:lang w:eastAsia="ja-JP"/>
              </w:rPr>
            </w:pPr>
            <w:r w:rsidRPr="00D07601">
              <w:rPr>
                <w:rFonts w:eastAsia="Times New Roman" w:cstheme="minorHAnsi"/>
                <w:color w:val="000000"/>
                <w:sz w:val="24"/>
                <w:szCs w:val="24"/>
                <w:lang w:eastAsia="ja-JP"/>
              </w:rPr>
              <w:t>New</w:t>
            </w:r>
          </w:p>
        </w:tc>
        <w:tc>
          <w:tcPr>
            <w:tcW w:w="971" w:type="dxa"/>
            <w:tcBorders>
              <w:top w:val="nil"/>
              <w:left w:val="nil"/>
              <w:bottom w:val="nil"/>
              <w:right w:val="nil"/>
            </w:tcBorders>
            <w:shd w:val="clear" w:color="auto" w:fill="auto"/>
            <w:noWrap/>
            <w:vAlign w:val="bottom"/>
            <w:hideMark/>
          </w:tcPr>
          <w:p w:rsidR="00E13723" w:rsidRPr="00E821A8" w:rsidRDefault="00D07601" w:rsidP="00227BA2">
            <w:pPr>
              <w:shd w:val="clear" w:color="FFFFCC" w:fill="FFFFFF"/>
              <w:spacing w:before="100" w:beforeAutospacing="1" w:after="0" w:afterAutospacing="1" w:line="240" w:lineRule="auto"/>
              <w:rPr>
                <w:rFonts w:eastAsia="Times New Roman" w:cstheme="minorHAnsi"/>
                <w:color w:val="000000"/>
                <w:sz w:val="24"/>
                <w:szCs w:val="24"/>
                <w:lang w:eastAsia="ja-JP"/>
              </w:rPr>
            </w:pPr>
            <w:r w:rsidRPr="00D07601">
              <w:rPr>
                <w:rFonts w:eastAsia="Times New Roman" w:cstheme="minorHAnsi"/>
                <w:color w:val="000000"/>
                <w:sz w:val="24"/>
                <w:szCs w:val="24"/>
                <w:lang w:eastAsia="ja-JP"/>
              </w:rPr>
              <w:t>Medium</w:t>
            </w:r>
          </w:p>
        </w:tc>
        <w:tc>
          <w:tcPr>
            <w:tcW w:w="1922" w:type="dxa"/>
            <w:tcBorders>
              <w:top w:val="nil"/>
              <w:left w:val="nil"/>
              <w:bottom w:val="nil"/>
              <w:right w:val="nil"/>
            </w:tcBorders>
            <w:shd w:val="clear" w:color="auto" w:fill="auto"/>
            <w:noWrap/>
            <w:vAlign w:val="bottom"/>
            <w:hideMark/>
          </w:tcPr>
          <w:p w:rsidR="00E13723" w:rsidRPr="00E821A8" w:rsidRDefault="00D07601" w:rsidP="00227BA2">
            <w:pPr>
              <w:shd w:val="clear" w:color="FFFFCC" w:fill="FFFFFF"/>
              <w:spacing w:before="100" w:beforeAutospacing="1" w:after="0" w:afterAutospacing="1" w:line="240" w:lineRule="auto"/>
              <w:rPr>
                <w:rFonts w:eastAsia="Times New Roman" w:cstheme="minorHAnsi"/>
                <w:color w:val="000000"/>
                <w:sz w:val="24"/>
                <w:szCs w:val="24"/>
                <w:lang w:eastAsia="ja-JP"/>
              </w:rPr>
            </w:pPr>
            <w:proofErr w:type="spellStart"/>
            <w:r w:rsidRPr="00D07601">
              <w:rPr>
                <w:rFonts w:eastAsia="Times New Roman" w:cstheme="minorHAnsi"/>
                <w:color w:val="000000"/>
                <w:sz w:val="24"/>
                <w:szCs w:val="24"/>
                <w:lang w:eastAsia="ja-JP"/>
              </w:rPr>
              <w:t>tocongthanhhai</w:t>
            </w:r>
            <w:proofErr w:type="spellEnd"/>
          </w:p>
        </w:tc>
        <w:tc>
          <w:tcPr>
            <w:tcW w:w="12498" w:type="dxa"/>
            <w:tcBorders>
              <w:top w:val="nil"/>
              <w:left w:val="nil"/>
              <w:bottom w:val="nil"/>
              <w:right w:val="nil"/>
            </w:tcBorders>
            <w:shd w:val="clear" w:color="auto" w:fill="auto"/>
            <w:noWrap/>
            <w:vAlign w:val="bottom"/>
            <w:hideMark/>
          </w:tcPr>
          <w:p w:rsidR="00E13723" w:rsidRPr="00E821A8" w:rsidRDefault="00D07601" w:rsidP="00227BA2">
            <w:pPr>
              <w:shd w:val="clear" w:color="FFFFCC" w:fill="FFFFFF"/>
              <w:spacing w:before="100" w:beforeAutospacing="1" w:after="0" w:afterAutospacing="1" w:line="240" w:lineRule="auto"/>
              <w:rPr>
                <w:rFonts w:eastAsia="Times New Roman" w:cstheme="minorHAnsi"/>
                <w:color w:val="000000"/>
                <w:sz w:val="24"/>
                <w:szCs w:val="24"/>
                <w:lang w:eastAsia="ja-JP"/>
              </w:rPr>
            </w:pPr>
            <w:r w:rsidRPr="00D07601">
              <w:rPr>
                <w:rFonts w:eastAsia="Times New Roman" w:cstheme="minorHAnsi"/>
                <w:color w:val="000000"/>
                <w:sz w:val="24"/>
                <w:szCs w:val="24"/>
                <w:lang w:eastAsia="ja-JP"/>
              </w:rPr>
              <w:t>[</w:t>
            </w:r>
            <w:proofErr w:type="spellStart"/>
            <w:r w:rsidRPr="00D07601">
              <w:rPr>
                <w:rFonts w:eastAsia="Times New Roman" w:cstheme="minorHAnsi"/>
                <w:color w:val="000000"/>
                <w:sz w:val="24"/>
                <w:szCs w:val="24"/>
                <w:lang w:eastAsia="ja-JP"/>
              </w:rPr>
              <w:t>ProjectEyePortlet</w:t>
            </w:r>
            <w:proofErr w:type="spellEnd"/>
            <w:r w:rsidRPr="00D07601">
              <w:rPr>
                <w:rFonts w:eastAsia="Times New Roman" w:cstheme="minorHAnsi"/>
                <w:color w:val="000000"/>
                <w:sz w:val="24"/>
                <w:szCs w:val="24"/>
                <w:lang w:eastAsia="ja-JP"/>
              </w:rPr>
              <w:t>] Developer of the project but could not view the project</w:t>
            </w:r>
          </w:p>
        </w:tc>
      </w:tr>
      <w:tr w:rsidR="00E13723" w:rsidRPr="00E821A8" w:rsidTr="00E13723">
        <w:trPr>
          <w:trHeight w:val="300"/>
        </w:trPr>
        <w:tc>
          <w:tcPr>
            <w:tcW w:w="630" w:type="dxa"/>
            <w:tcBorders>
              <w:top w:val="nil"/>
              <w:left w:val="nil"/>
              <w:bottom w:val="nil"/>
              <w:right w:val="nil"/>
            </w:tcBorders>
            <w:shd w:val="clear" w:color="auto" w:fill="auto"/>
            <w:noWrap/>
            <w:vAlign w:val="bottom"/>
            <w:hideMark/>
          </w:tcPr>
          <w:p w:rsidR="00E13723" w:rsidRPr="00E821A8" w:rsidRDefault="00D07601" w:rsidP="00227BA2">
            <w:pPr>
              <w:spacing w:after="0" w:line="240" w:lineRule="auto"/>
              <w:jc w:val="right"/>
              <w:rPr>
                <w:rFonts w:eastAsia="Times New Roman" w:cstheme="minorHAnsi"/>
                <w:color w:val="000000"/>
                <w:sz w:val="24"/>
                <w:szCs w:val="24"/>
                <w:lang w:eastAsia="ja-JP"/>
              </w:rPr>
            </w:pPr>
            <w:r w:rsidRPr="00D07601">
              <w:rPr>
                <w:rFonts w:eastAsia="Times New Roman" w:cstheme="minorHAnsi"/>
                <w:color w:val="000000"/>
                <w:sz w:val="24"/>
                <w:szCs w:val="24"/>
                <w:lang w:eastAsia="ja-JP"/>
              </w:rPr>
              <w:t>62</w:t>
            </w:r>
          </w:p>
        </w:tc>
        <w:tc>
          <w:tcPr>
            <w:tcW w:w="862" w:type="dxa"/>
            <w:tcBorders>
              <w:top w:val="nil"/>
              <w:left w:val="nil"/>
              <w:bottom w:val="nil"/>
              <w:right w:val="nil"/>
            </w:tcBorders>
            <w:shd w:val="clear" w:color="auto" w:fill="auto"/>
            <w:noWrap/>
            <w:vAlign w:val="bottom"/>
            <w:hideMark/>
          </w:tcPr>
          <w:p w:rsidR="00E13723" w:rsidRPr="00E821A8" w:rsidRDefault="00D07601" w:rsidP="00227BA2">
            <w:pPr>
              <w:shd w:val="clear" w:color="FFFFCC" w:fill="FFFFFF"/>
              <w:spacing w:before="100" w:beforeAutospacing="1" w:after="0" w:afterAutospacing="1" w:line="240" w:lineRule="auto"/>
              <w:rPr>
                <w:rFonts w:eastAsia="Times New Roman" w:cstheme="minorHAnsi"/>
                <w:color w:val="000000"/>
                <w:sz w:val="24"/>
                <w:szCs w:val="24"/>
                <w:lang w:eastAsia="ja-JP"/>
              </w:rPr>
            </w:pPr>
            <w:r w:rsidRPr="00D07601">
              <w:rPr>
                <w:rFonts w:eastAsia="Times New Roman" w:cstheme="minorHAnsi"/>
                <w:color w:val="000000"/>
                <w:sz w:val="24"/>
                <w:szCs w:val="24"/>
                <w:lang w:eastAsia="ja-JP"/>
              </w:rPr>
              <w:t>Defect</w:t>
            </w:r>
          </w:p>
        </w:tc>
        <w:tc>
          <w:tcPr>
            <w:tcW w:w="848" w:type="dxa"/>
            <w:tcBorders>
              <w:top w:val="nil"/>
              <w:left w:val="nil"/>
              <w:bottom w:val="nil"/>
              <w:right w:val="nil"/>
            </w:tcBorders>
            <w:shd w:val="clear" w:color="auto" w:fill="auto"/>
            <w:noWrap/>
            <w:vAlign w:val="bottom"/>
            <w:hideMark/>
          </w:tcPr>
          <w:p w:rsidR="00E13723" w:rsidRPr="00E821A8" w:rsidRDefault="00D07601" w:rsidP="00227BA2">
            <w:pPr>
              <w:shd w:val="clear" w:color="FFFFCC" w:fill="FFFFFF"/>
              <w:spacing w:before="100" w:beforeAutospacing="1" w:after="0" w:afterAutospacing="1" w:line="240" w:lineRule="auto"/>
              <w:rPr>
                <w:rFonts w:eastAsia="Times New Roman" w:cstheme="minorHAnsi"/>
                <w:color w:val="000000"/>
                <w:sz w:val="24"/>
                <w:szCs w:val="24"/>
                <w:lang w:eastAsia="ja-JP"/>
              </w:rPr>
            </w:pPr>
            <w:r w:rsidRPr="00D07601">
              <w:rPr>
                <w:rFonts w:eastAsia="Times New Roman" w:cstheme="minorHAnsi"/>
                <w:color w:val="000000"/>
                <w:sz w:val="24"/>
                <w:szCs w:val="24"/>
                <w:lang w:eastAsia="ja-JP"/>
              </w:rPr>
              <w:t>New</w:t>
            </w:r>
          </w:p>
        </w:tc>
        <w:tc>
          <w:tcPr>
            <w:tcW w:w="971" w:type="dxa"/>
            <w:tcBorders>
              <w:top w:val="nil"/>
              <w:left w:val="nil"/>
              <w:bottom w:val="nil"/>
              <w:right w:val="nil"/>
            </w:tcBorders>
            <w:shd w:val="clear" w:color="auto" w:fill="auto"/>
            <w:noWrap/>
            <w:vAlign w:val="bottom"/>
            <w:hideMark/>
          </w:tcPr>
          <w:p w:rsidR="00E13723" w:rsidRPr="00E821A8" w:rsidRDefault="00D07601" w:rsidP="00227BA2">
            <w:pPr>
              <w:shd w:val="clear" w:color="FFFFCC" w:fill="FFFFFF"/>
              <w:spacing w:before="100" w:beforeAutospacing="1" w:after="0" w:afterAutospacing="1" w:line="240" w:lineRule="auto"/>
              <w:rPr>
                <w:rFonts w:eastAsia="Times New Roman" w:cstheme="minorHAnsi"/>
                <w:color w:val="000000"/>
                <w:sz w:val="24"/>
                <w:szCs w:val="24"/>
                <w:lang w:eastAsia="ja-JP"/>
              </w:rPr>
            </w:pPr>
            <w:r w:rsidRPr="00D07601">
              <w:rPr>
                <w:rFonts w:eastAsia="Times New Roman" w:cstheme="minorHAnsi"/>
                <w:color w:val="000000"/>
                <w:sz w:val="24"/>
                <w:szCs w:val="24"/>
                <w:lang w:eastAsia="ja-JP"/>
              </w:rPr>
              <w:t>Medium</w:t>
            </w:r>
          </w:p>
        </w:tc>
        <w:tc>
          <w:tcPr>
            <w:tcW w:w="1922" w:type="dxa"/>
            <w:tcBorders>
              <w:top w:val="nil"/>
              <w:left w:val="nil"/>
              <w:bottom w:val="nil"/>
              <w:right w:val="nil"/>
            </w:tcBorders>
            <w:shd w:val="clear" w:color="auto" w:fill="auto"/>
            <w:noWrap/>
            <w:vAlign w:val="bottom"/>
            <w:hideMark/>
          </w:tcPr>
          <w:p w:rsidR="00E13723" w:rsidRPr="00E821A8" w:rsidRDefault="00D07601" w:rsidP="00227BA2">
            <w:pPr>
              <w:shd w:val="clear" w:color="FFFFCC" w:fill="FFFFFF"/>
              <w:spacing w:before="100" w:beforeAutospacing="1" w:after="0" w:afterAutospacing="1" w:line="240" w:lineRule="auto"/>
              <w:rPr>
                <w:rFonts w:eastAsia="Times New Roman" w:cstheme="minorHAnsi"/>
                <w:color w:val="000000"/>
                <w:sz w:val="24"/>
                <w:szCs w:val="24"/>
                <w:lang w:eastAsia="ja-JP"/>
              </w:rPr>
            </w:pPr>
            <w:proofErr w:type="spellStart"/>
            <w:r w:rsidRPr="00D07601">
              <w:rPr>
                <w:rFonts w:eastAsia="Times New Roman" w:cstheme="minorHAnsi"/>
                <w:color w:val="000000"/>
                <w:sz w:val="24"/>
                <w:szCs w:val="24"/>
                <w:lang w:eastAsia="ja-JP"/>
              </w:rPr>
              <w:t>giang.phamnguyen</w:t>
            </w:r>
            <w:proofErr w:type="spellEnd"/>
          </w:p>
        </w:tc>
        <w:tc>
          <w:tcPr>
            <w:tcW w:w="12498" w:type="dxa"/>
            <w:tcBorders>
              <w:top w:val="nil"/>
              <w:left w:val="nil"/>
              <w:bottom w:val="nil"/>
              <w:right w:val="nil"/>
            </w:tcBorders>
            <w:shd w:val="clear" w:color="auto" w:fill="auto"/>
            <w:noWrap/>
            <w:vAlign w:val="bottom"/>
            <w:hideMark/>
          </w:tcPr>
          <w:p w:rsidR="00E13723" w:rsidRPr="00E821A8" w:rsidRDefault="00D07601" w:rsidP="00227BA2">
            <w:pPr>
              <w:shd w:val="clear" w:color="FFFFCC" w:fill="FFFFFF"/>
              <w:spacing w:before="100" w:beforeAutospacing="1" w:after="0" w:afterAutospacing="1" w:line="240" w:lineRule="auto"/>
              <w:rPr>
                <w:rFonts w:eastAsia="Times New Roman" w:cstheme="minorHAnsi"/>
                <w:color w:val="000000"/>
                <w:sz w:val="24"/>
                <w:szCs w:val="24"/>
                <w:lang w:eastAsia="ja-JP"/>
              </w:rPr>
            </w:pPr>
            <w:r w:rsidRPr="00D07601">
              <w:rPr>
                <w:rFonts w:eastAsia="Times New Roman" w:cstheme="minorHAnsi"/>
                <w:color w:val="000000"/>
                <w:sz w:val="24"/>
                <w:szCs w:val="24"/>
                <w:lang w:eastAsia="ja-JP"/>
              </w:rPr>
              <w:t>[Planner] Properties in /</w:t>
            </w:r>
            <w:proofErr w:type="spellStart"/>
            <w:r w:rsidRPr="00D07601">
              <w:rPr>
                <w:rFonts w:eastAsia="Times New Roman" w:cstheme="minorHAnsi"/>
                <w:color w:val="000000"/>
                <w:sz w:val="24"/>
                <w:szCs w:val="24"/>
                <w:lang w:eastAsia="ja-JP"/>
              </w:rPr>
              <w:t>PlannerPortlet</w:t>
            </w:r>
            <w:proofErr w:type="spellEnd"/>
            <w:r w:rsidRPr="00D07601">
              <w:rPr>
                <w:rFonts w:eastAsia="Times New Roman" w:cstheme="minorHAnsi"/>
                <w:color w:val="000000"/>
                <w:sz w:val="24"/>
                <w:szCs w:val="24"/>
                <w:lang w:eastAsia="ja-JP"/>
              </w:rPr>
              <w:t>/resource/</w:t>
            </w:r>
            <w:proofErr w:type="spellStart"/>
            <w:r w:rsidRPr="00D07601">
              <w:rPr>
                <w:rFonts w:eastAsia="Times New Roman" w:cstheme="minorHAnsi"/>
                <w:color w:val="000000"/>
                <w:sz w:val="24"/>
                <w:szCs w:val="24"/>
                <w:lang w:eastAsia="ja-JP"/>
              </w:rPr>
              <w:t>messages.properties</w:t>
            </w:r>
            <w:proofErr w:type="spellEnd"/>
            <w:r w:rsidRPr="00D07601">
              <w:rPr>
                <w:rFonts w:eastAsia="Times New Roman" w:cstheme="minorHAnsi"/>
                <w:color w:val="000000"/>
                <w:sz w:val="24"/>
                <w:szCs w:val="24"/>
                <w:lang w:eastAsia="ja-JP"/>
              </w:rPr>
              <w:t xml:space="preserve"> are used or not?</w:t>
            </w:r>
          </w:p>
        </w:tc>
      </w:tr>
      <w:tr w:rsidR="00E13723" w:rsidRPr="00E821A8" w:rsidTr="00E13723">
        <w:trPr>
          <w:trHeight w:val="300"/>
        </w:trPr>
        <w:tc>
          <w:tcPr>
            <w:tcW w:w="630" w:type="dxa"/>
            <w:tcBorders>
              <w:top w:val="nil"/>
              <w:left w:val="nil"/>
              <w:bottom w:val="nil"/>
              <w:right w:val="nil"/>
            </w:tcBorders>
            <w:shd w:val="clear" w:color="auto" w:fill="auto"/>
            <w:noWrap/>
            <w:vAlign w:val="bottom"/>
            <w:hideMark/>
          </w:tcPr>
          <w:p w:rsidR="00E13723" w:rsidRPr="00E821A8" w:rsidRDefault="00D07601" w:rsidP="00227BA2">
            <w:pPr>
              <w:spacing w:after="0" w:line="240" w:lineRule="auto"/>
              <w:jc w:val="right"/>
              <w:rPr>
                <w:rFonts w:eastAsia="Times New Roman" w:cstheme="minorHAnsi"/>
                <w:color w:val="000000"/>
                <w:sz w:val="24"/>
                <w:szCs w:val="24"/>
                <w:lang w:eastAsia="ja-JP"/>
              </w:rPr>
            </w:pPr>
            <w:r w:rsidRPr="00D07601">
              <w:rPr>
                <w:rFonts w:eastAsia="Times New Roman" w:cstheme="minorHAnsi"/>
                <w:color w:val="000000"/>
                <w:sz w:val="24"/>
                <w:szCs w:val="24"/>
                <w:lang w:eastAsia="ja-JP"/>
              </w:rPr>
              <w:t>63</w:t>
            </w:r>
          </w:p>
        </w:tc>
        <w:tc>
          <w:tcPr>
            <w:tcW w:w="862" w:type="dxa"/>
            <w:tcBorders>
              <w:top w:val="nil"/>
              <w:left w:val="nil"/>
              <w:bottom w:val="nil"/>
              <w:right w:val="nil"/>
            </w:tcBorders>
            <w:shd w:val="clear" w:color="auto" w:fill="auto"/>
            <w:noWrap/>
            <w:vAlign w:val="bottom"/>
            <w:hideMark/>
          </w:tcPr>
          <w:p w:rsidR="00E13723" w:rsidRPr="00E821A8" w:rsidRDefault="00D07601" w:rsidP="00227BA2">
            <w:pPr>
              <w:shd w:val="clear" w:color="FFFFCC" w:fill="FFFFFF"/>
              <w:spacing w:before="100" w:beforeAutospacing="1" w:after="0" w:afterAutospacing="1" w:line="240" w:lineRule="auto"/>
              <w:rPr>
                <w:rFonts w:eastAsia="Times New Roman" w:cstheme="minorHAnsi"/>
                <w:color w:val="000000"/>
                <w:sz w:val="24"/>
                <w:szCs w:val="24"/>
                <w:lang w:eastAsia="ja-JP"/>
              </w:rPr>
            </w:pPr>
            <w:r w:rsidRPr="00D07601">
              <w:rPr>
                <w:rFonts w:eastAsia="Times New Roman" w:cstheme="minorHAnsi"/>
                <w:color w:val="000000"/>
                <w:sz w:val="24"/>
                <w:szCs w:val="24"/>
                <w:lang w:eastAsia="ja-JP"/>
              </w:rPr>
              <w:t>Defect</w:t>
            </w:r>
          </w:p>
        </w:tc>
        <w:tc>
          <w:tcPr>
            <w:tcW w:w="848" w:type="dxa"/>
            <w:tcBorders>
              <w:top w:val="nil"/>
              <w:left w:val="nil"/>
              <w:bottom w:val="nil"/>
              <w:right w:val="nil"/>
            </w:tcBorders>
            <w:shd w:val="clear" w:color="auto" w:fill="auto"/>
            <w:noWrap/>
            <w:vAlign w:val="bottom"/>
            <w:hideMark/>
          </w:tcPr>
          <w:p w:rsidR="00E13723" w:rsidRPr="00E821A8" w:rsidRDefault="00D07601" w:rsidP="00227BA2">
            <w:pPr>
              <w:shd w:val="clear" w:color="FFFFCC" w:fill="FFFFFF"/>
              <w:spacing w:before="100" w:beforeAutospacing="1" w:after="0" w:afterAutospacing="1" w:line="240" w:lineRule="auto"/>
              <w:rPr>
                <w:rFonts w:eastAsia="Times New Roman" w:cstheme="minorHAnsi"/>
                <w:color w:val="000000"/>
                <w:sz w:val="24"/>
                <w:szCs w:val="24"/>
                <w:lang w:eastAsia="ja-JP"/>
              </w:rPr>
            </w:pPr>
            <w:r w:rsidRPr="00D07601">
              <w:rPr>
                <w:rFonts w:eastAsia="Times New Roman" w:cstheme="minorHAnsi"/>
                <w:color w:val="000000"/>
                <w:sz w:val="24"/>
                <w:szCs w:val="24"/>
                <w:lang w:eastAsia="ja-JP"/>
              </w:rPr>
              <w:t>New</w:t>
            </w:r>
          </w:p>
        </w:tc>
        <w:tc>
          <w:tcPr>
            <w:tcW w:w="971" w:type="dxa"/>
            <w:tcBorders>
              <w:top w:val="nil"/>
              <w:left w:val="nil"/>
              <w:bottom w:val="nil"/>
              <w:right w:val="nil"/>
            </w:tcBorders>
            <w:shd w:val="clear" w:color="auto" w:fill="auto"/>
            <w:noWrap/>
            <w:vAlign w:val="bottom"/>
            <w:hideMark/>
          </w:tcPr>
          <w:p w:rsidR="00E13723" w:rsidRPr="00E821A8" w:rsidRDefault="00D07601" w:rsidP="00227BA2">
            <w:pPr>
              <w:shd w:val="clear" w:color="FFFFCC" w:fill="FFFFFF"/>
              <w:spacing w:before="100" w:beforeAutospacing="1" w:after="0" w:afterAutospacing="1" w:line="240" w:lineRule="auto"/>
              <w:rPr>
                <w:rFonts w:eastAsia="Times New Roman" w:cstheme="minorHAnsi"/>
                <w:color w:val="000000"/>
                <w:sz w:val="24"/>
                <w:szCs w:val="24"/>
                <w:lang w:eastAsia="ja-JP"/>
              </w:rPr>
            </w:pPr>
            <w:r w:rsidRPr="00D07601">
              <w:rPr>
                <w:rFonts w:eastAsia="Times New Roman" w:cstheme="minorHAnsi"/>
                <w:color w:val="000000"/>
                <w:sz w:val="24"/>
                <w:szCs w:val="24"/>
                <w:lang w:eastAsia="ja-JP"/>
              </w:rPr>
              <w:t>Medium</w:t>
            </w:r>
          </w:p>
        </w:tc>
        <w:tc>
          <w:tcPr>
            <w:tcW w:w="1922" w:type="dxa"/>
            <w:tcBorders>
              <w:top w:val="nil"/>
              <w:left w:val="nil"/>
              <w:bottom w:val="nil"/>
              <w:right w:val="nil"/>
            </w:tcBorders>
            <w:shd w:val="clear" w:color="auto" w:fill="auto"/>
            <w:noWrap/>
            <w:vAlign w:val="bottom"/>
            <w:hideMark/>
          </w:tcPr>
          <w:p w:rsidR="00E13723" w:rsidRPr="00E821A8" w:rsidRDefault="00D07601" w:rsidP="00227BA2">
            <w:pPr>
              <w:shd w:val="clear" w:color="FFFFCC" w:fill="FFFFFF"/>
              <w:spacing w:before="100" w:beforeAutospacing="1" w:after="0" w:afterAutospacing="1" w:line="240" w:lineRule="auto"/>
              <w:rPr>
                <w:rFonts w:eastAsia="Times New Roman" w:cstheme="minorHAnsi"/>
                <w:color w:val="000000"/>
                <w:sz w:val="24"/>
                <w:szCs w:val="24"/>
                <w:lang w:eastAsia="ja-JP"/>
              </w:rPr>
            </w:pPr>
            <w:proofErr w:type="spellStart"/>
            <w:r w:rsidRPr="00D07601">
              <w:rPr>
                <w:rFonts w:eastAsia="Times New Roman" w:cstheme="minorHAnsi"/>
                <w:color w:val="000000"/>
                <w:sz w:val="24"/>
                <w:szCs w:val="24"/>
                <w:lang w:eastAsia="ja-JP"/>
              </w:rPr>
              <w:t>giang.phamnguyen</w:t>
            </w:r>
            <w:proofErr w:type="spellEnd"/>
          </w:p>
        </w:tc>
        <w:tc>
          <w:tcPr>
            <w:tcW w:w="12498" w:type="dxa"/>
            <w:tcBorders>
              <w:top w:val="nil"/>
              <w:left w:val="nil"/>
              <w:bottom w:val="nil"/>
              <w:right w:val="nil"/>
            </w:tcBorders>
            <w:shd w:val="clear" w:color="auto" w:fill="auto"/>
            <w:noWrap/>
            <w:vAlign w:val="bottom"/>
            <w:hideMark/>
          </w:tcPr>
          <w:p w:rsidR="00E13723" w:rsidRPr="00E821A8" w:rsidRDefault="00D07601" w:rsidP="00227BA2">
            <w:pPr>
              <w:shd w:val="clear" w:color="FFFFCC" w:fill="FFFFFF"/>
              <w:spacing w:before="100" w:beforeAutospacing="1" w:after="0" w:afterAutospacing="1" w:line="240" w:lineRule="auto"/>
              <w:rPr>
                <w:rFonts w:eastAsia="Times New Roman" w:cstheme="minorHAnsi"/>
                <w:color w:val="000000"/>
                <w:sz w:val="24"/>
                <w:szCs w:val="24"/>
                <w:lang w:eastAsia="ja-JP"/>
              </w:rPr>
            </w:pPr>
            <w:r w:rsidRPr="00D07601">
              <w:rPr>
                <w:rFonts w:eastAsia="Times New Roman" w:cstheme="minorHAnsi"/>
                <w:color w:val="000000"/>
                <w:sz w:val="24"/>
                <w:szCs w:val="24"/>
                <w:lang w:eastAsia="ja-JP"/>
              </w:rPr>
              <w:t>[Planner] Non-unauthenticated projects are displayed for user</w:t>
            </w:r>
          </w:p>
        </w:tc>
      </w:tr>
      <w:tr w:rsidR="00E13723" w:rsidRPr="00E821A8" w:rsidTr="00E13723">
        <w:trPr>
          <w:trHeight w:val="300"/>
        </w:trPr>
        <w:tc>
          <w:tcPr>
            <w:tcW w:w="630" w:type="dxa"/>
            <w:tcBorders>
              <w:top w:val="nil"/>
              <w:left w:val="nil"/>
              <w:bottom w:val="nil"/>
              <w:right w:val="nil"/>
            </w:tcBorders>
            <w:shd w:val="clear" w:color="auto" w:fill="auto"/>
            <w:noWrap/>
            <w:vAlign w:val="bottom"/>
            <w:hideMark/>
          </w:tcPr>
          <w:p w:rsidR="00E13723" w:rsidRPr="00E821A8" w:rsidRDefault="00D07601" w:rsidP="00227BA2">
            <w:pPr>
              <w:spacing w:after="0" w:line="240" w:lineRule="auto"/>
              <w:jc w:val="right"/>
              <w:rPr>
                <w:rFonts w:eastAsia="Times New Roman" w:cstheme="minorHAnsi"/>
                <w:color w:val="000000"/>
                <w:sz w:val="24"/>
                <w:szCs w:val="24"/>
                <w:lang w:eastAsia="ja-JP"/>
              </w:rPr>
            </w:pPr>
            <w:r w:rsidRPr="00D07601">
              <w:rPr>
                <w:rFonts w:eastAsia="Times New Roman" w:cstheme="minorHAnsi"/>
                <w:color w:val="000000"/>
                <w:sz w:val="24"/>
                <w:szCs w:val="24"/>
                <w:lang w:eastAsia="ja-JP"/>
              </w:rPr>
              <w:t>64</w:t>
            </w:r>
          </w:p>
        </w:tc>
        <w:tc>
          <w:tcPr>
            <w:tcW w:w="862" w:type="dxa"/>
            <w:tcBorders>
              <w:top w:val="nil"/>
              <w:left w:val="nil"/>
              <w:bottom w:val="nil"/>
              <w:right w:val="nil"/>
            </w:tcBorders>
            <w:shd w:val="clear" w:color="auto" w:fill="auto"/>
            <w:noWrap/>
            <w:vAlign w:val="bottom"/>
            <w:hideMark/>
          </w:tcPr>
          <w:p w:rsidR="00E13723" w:rsidRPr="00E821A8" w:rsidRDefault="00D07601" w:rsidP="00227BA2">
            <w:pPr>
              <w:shd w:val="clear" w:color="FFFFCC" w:fill="FFFFFF"/>
              <w:spacing w:before="100" w:beforeAutospacing="1" w:after="0" w:afterAutospacing="1" w:line="240" w:lineRule="auto"/>
              <w:rPr>
                <w:rFonts w:eastAsia="Times New Roman" w:cstheme="minorHAnsi"/>
                <w:color w:val="000000"/>
                <w:sz w:val="24"/>
                <w:szCs w:val="24"/>
                <w:lang w:eastAsia="ja-JP"/>
              </w:rPr>
            </w:pPr>
            <w:r w:rsidRPr="00D07601">
              <w:rPr>
                <w:rFonts w:eastAsia="Times New Roman" w:cstheme="minorHAnsi"/>
                <w:color w:val="000000"/>
                <w:sz w:val="24"/>
                <w:szCs w:val="24"/>
                <w:lang w:eastAsia="ja-JP"/>
              </w:rPr>
              <w:t>Defect</w:t>
            </w:r>
          </w:p>
        </w:tc>
        <w:tc>
          <w:tcPr>
            <w:tcW w:w="848" w:type="dxa"/>
            <w:tcBorders>
              <w:top w:val="nil"/>
              <w:left w:val="nil"/>
              <w:bottom w:val="nil"/>
              <w:right w:val="nil"/>
            </w:tcBorders>
            <w:shd w:val="clear" w:color="auto" w:fill="auto"/>
            <w:noWrap/>
            <w:vAlign w:val="bottom"/>
            <w:hideMark/>
          </w:tcPr>
          <w:p w:rsidR="00E13723" w:rsidRPr="00E821A8" w:rsidRDefault="00D07601" w:rsidP="00227BA2">
            <w:pPr>
              <w:shd w:val="clear" w:color="FFFFCC" w:fill="FFFFFF"/>
              <w:spacing w:before="100" w:beforeAutospacing="1" w:after="0" w:afterAutospacing="1" w:line="240" w:lineRule="auto"/>
              <w:rPr>
                <w:rFonts w:eastAsia="Times New Roman" w:cstheme="minorHAnsi"/>
                <w:color w:val="000000"/>
                <w:sz w:val="24"/>
                <w:szCs w:val="24"/>
                <w:lang w:eastAsia="ja-JP"/>
              </w:rPr>
            </w:pPr>
            <w:r w:rsidRPr="00D07601">
              <w:rPr>
                <w:rFonts w:eastAsia="Times New Roman" w:cstheme="minorHAnsi"/>
                <w:color w:val="000000"/>
                <w:sz w:val="24"/>
                <w:szCs w:val="24"/>
                <w:lang w:eastAsia="ja-JP"/>
              </w:rPr>
              <w:t>New</w:t>
            </w:r>
          </w:p>
        </w:tc>
        <w:tc>
          <w:tcPr>
            <w:tcW w:w="971" w:type="dxa"/>
            <w:tcBorders>
              <w:top w:val="nil"/>
              <w:left w:val="nil"/>
              <w:bottom w:val="nil"/>
              <w:right w:val="nil"/>
            </w:tcBorders>
            <w:shd w:val="clear" w:color="auto" w:fill="auto"/>
            <w:noWrap/>
            <w:vAlign w:val="bottom"/>
            <w:hideMark/>
          </w:tcPr>
          <w:p w:rsidR="00E13723" w:rsidRPr="00E821A8" w:rsidRDefault="00D07601" w:rsidP="00227BA2">
            <w:pPr>
              <w:shd w:val="clear" w:color="FFFFCC" w:fill="FFFFFF"/>
              <w:spacing w:before="100" w:beforeAutospacing="1" w:after="0" w:afterAutospacing="1" w:line="240" w:lineRule="auto"/>
              <w:rPr>
                <w:rFonts w:eastAsia="Times New Roman" w:cstheme="minorHAnsi"/>
                <w:color w:val="000000"/>
                <w:sz w:val="24"/>
                <w:szCs w:val="24"/>
                <w:lang w:eastAsia="ja-JP"/>
              </w:rPr>
            </w:pPr>
            <w:r w:rsidRPr="00D07601">
              <w:rPr>
                <w:rFonts w:eastAsia="Times New Roman" w:cstheme="minorHAnsi"/>
                <w:color w:val="000000"/>
                <w:sz w:val="24"/>
                <w:szCs w:val="24"/>
                <w:lang w:eastAsia="ja-JP"/>
              </w:rPr>
              <w:t>Low</w:t>
            </w:r>
          </w:p>
        </w:tc>
        <w:tc>
          <w:tcPr>
            <w:tcW w:w="1922" w:type="dxa"/>
            <w:tcBorders>
              <w:top w:val="nil"/>
              <w:left w:val="nil"/>
              <w:bottom w:val="nil"/>
              <w:right w:val="nil"/>
            </w:tcBorders>
            <w:shd w:val="clear" w:color="auto" w:fill="auto"/>
            <w:noWrap/>
            <w:vAlign w:val="bottom"/>
            <w:hideMark/>
          </w:tcPr>
          <w:p w:rsidR="00E13723" w:rsidRPr="00E821A8" w:rsidRDefault="00D07601" w:rsidP="00227BA2">
            <w:pPr>
              <w:shd w:val="clear" w:color="FFFFCC" w:fill="FFFFFF"/>
              <w:spacing w:before="100" w:beforeAutospacing="1" w:after="0" w:afterAutospacing="1" w:line="240" w:lineRule="auto"/>
              <w:rPr>
                <w:rFonts w:eastAsia="Times New Roman" w:cstheme="minorHAnsi"/>
                <w:color w:val="000000"/>
                <w:sz w:val="24"/>
                <w:szCs w:val="24"/>
                <w:lang w:eastAsia="ja-JP"/>
              </w:rPr>
            </w:pPr>
            <w:proofErr w:type="spellStart"/>
            <w:r w:rsidRPr="00D07601">
              <w:rPr>
                <w:rFonts w:eastAsia="Times New Roman" w:cstheme="minorHAnsi"/>
                <w:color w:val="000000"/>
                <w:sz w:val="24"/>
                <w:szCs w:val="24"/>
                <w:lang w:eastAsia="ja-JP"/>
              </w:rPr>
              <w:t>giang.phamnguyen</w:t>
            </w:r>
            <w:proofErr w:type="spellEnd"/>
          </w:p>
        </w:tc>
        <w:tc>
          <w:tcPr>
            <w:tcW w:w="12498" w:type="dxa"/>
            <w:tcBorders>
              <w:top w:val="nil"/>
              <w:left w:val="nil"/>
              <w:bottom w:val="nil"/>
              <w:right w:val="nil"/>
            </w:tcBorders>
            <w:shd w:val="clear" w:color="auto" w:fill="auto"/>
            <w:noWrap/>
            <w:vAlign w:val="bottom"/>
            <w:hideMark/>
          </w:tcPr>
          <w:p w:rsidR="00E13723" w:rsidRPr="00E821A8" w:rsidRDefault="00D07601" w:rsidP="00227BA2">
            <w:pPr>
              <w:shd w:val="clear" w:color="FFFFCC" w:fill="FFFFFF"/>
              <w:spacing w:before="100" w:beforeAutospacing="1" w:after="0" w:afterAutospacing="1" w:line="240" w:lineRule="auto"/>
              <w:rPr>
                <w:rFonts w:eastAsia="Times New Roman" w:cstheme="minorHAnsi"/>
                <w:color w:val="000000"/>
                <w:sz w:val="24"/>
                <w:szCs w:val="24"/>
                <w:lang w:eastAsia="ja-JP"/>
              </w:rPr>
            </w:pPr>
            <w:r w:rsidRPr="00D07601">
              <w:rPr>
                <w:rFonts w:eastAsia="Times New Roman" w:cstheme="minorHAnsi"/>
                <w:color w:val="000000"/>
                <w:sz w:val="24"/>
                <w:szCs w:val="24"/>
                <w:lang w:eastAsia="ja-JP"/>
              </w:rPr>
              <w:t>[Planner] Naming Controller is not good</w:t>
            </w:r>
          </w:p>
        </w:tc>
      </w:tr>
      <w:tr w:rsidR="00E13723" w:rsidRPr="00E821A8" w:rsidTr="00E13723">
        <w:trPr>
          <w:trHeight w:val="300"/>
        </w:trPr>
        <w:tc>
          <w:tcPr>
            <w:tcW w:w="630" w:type="dxa"/>
            <w:tcBorders>
              <w:top w:val="nil"/>
              <w:left w:val="nil"/>
              <w:bottom w:val="nil"/>
              <w:right w:val="nil"/>
            </w:tcBorders>
            <w:shd w:val="clear" w:color="auto" w:fill="auto"/>
            <w:noWrap/>
            <w:vAlign w:val="bottom"/>
            <w:hideMark/>
          </w:tcPr>
          <w:p w:rsidR="00E13723" w:rsidRPr="00E821A8" w:rsidRDefault="00D07601" w:rsidP="00227BA2">
            <w:pPr>
              <w:spacing w:after="0" w:line="240" w:lineRule="auto"/>
              <w:jc w:val="right"/>
              <w:rPr>
                <w:rFonts w:eastAsia="Times New Roman" w:cstheme="minorHAnsi"/>
                <w:color w:val="000000"/>
                <w:sz w:val="24"/>
                <w:szCs w:val="24"/>
                <w:lang w:eastAsia="ja-JP"/>
              </w:rPr>
            </w:pPr>
            <w:r w:rsidRPr="00D07601">
              <w:rPr>
                <w:rFonts w:eastAsia="Times New Roman" w:cstheme="minorHAnsi"/>
                <w:color w:val="000000"/>
                <w:sz w:val="24"/>
                <w:szCs w:val="24"/>
                <w:lang w:eastAsia="ja-JP"/>
              </w:rPr>
              <w:t>65</w:t>
            </w:r>
          </w:p>
        </w:tc>
        <w:tc>
          <w:tcPr>
            <w:tcW w:w="862" w:type="dxa"/>
            <w:tcBorders>
              <w:top w:val="nil"/>
              <w:left w:val="nil"/>
              <w:bottom w:val="nil"/>
              <w:right w:val="nil"/>
            </w:tcBorders>
            <w:shd w:val="clear" w:color="auto" w:fill="auto"/>
            <w:noWrap/>
            <w:vAlign w:val="bottom"/>
            <w:hideMark/>
          </w:tcPr>
          <w:p w:rsidR="00E13723" w:rsidRPr="00E821A8" w:rsidRDefault="00D07601" w:rsidP="00227BA2">
            <w:pPr>
              <w:shd w:val="clear" w:color="FFFFCC" w:fill="FFFFFF"/>
              <w:spacing w:before="100" w:beforeAutospacing="1" w:after="0" w:afterAutospacing="1" w:line="240" w:lineRule="auto"/>
              <w:rPr>
                <w:rFonts w:eastAsia="Times New Roman" w:cstheme="minorHAnsi"/>
                <w:color w:val="000000"/>
                <w:sz w:val="24"/>
                <w:szCs w:val="24"/>
                <w:lang w:eastAsia="ja-JP"/>
              </w:rPr>
            </w:pPr>
            <w:r w:rsidRPr="00D07601">
              <w:rPr>
                <w:rFonts w:eastAsia="Times New Roman" w:cstheme="minorHAnsi"/>
                <w:color w:val="000000"/>
                <w:sz w:val="24"/>
                <w:szCs w:val="24"/>
                <w:lang w:eastAsia="ja-JP"/>
              </w:rPr>
              <w:t>Defect</w:t>
            </w:r>
          </w:p>
        </w:tc>
        <w:tc>
          <w:tcPr>
            <w:tcW w:w="848" w:type="dxa"/>
            <w:tcBorders>
              <w:top w:val="nil"/>
              <w:left w:val="nil"/>
              <w:bottom w:val="nil"/>
              <w:right w:val="nil"/>
            </w:tcBorders>
            <w:shd w:val="clear" w:color="auto" w:fill="auto"/>
            <w:noWrap/>
            <w:vAlign w:val="bottom"/>
            <w:hideMark/>
          </w:tcPr>
          <w:p w:rsidR="00E13723" w:rsidRPr="00E821A8" w:rsidRDefault="00D07601" w:rsidP="00227BA2">
            <w:pPr>
              <w:shd w:val="clear" w:color="FFFFCC" w:fill="FFFFFF"/>
              <w:spacing w:before="100" w:beforeAutospacing="1" w:after="0" w:afterAutospacing="1" w:line="240" w:lineRule="auto"/>
              <w:rPr>
                <w:rFonts w:eastAsia="Times New Roman" w:cstheme="minorHAnsi"/>
                <w:color w:val="000000"/>
                <w:sz w:val="24"/>
                <w:szCs w:val="24"/>
                <w:lang w:eastAsia="ja-JP"/>
              </w:rPr>
            </w:pPr>
            <w:r w:rsidRPr="00D07601">
              <w:rPr>
                <w:rFonts w:eastAsia="Times New Roman" w:cstheme="minorHAnsi"/>
                <w:color w:val="000000"/>
                <w:sz w:val="24"/>
                <w:szCs w:val="24"/>
                <w:lang w:eastAsia="ja-JP"/>
              </w:rPr>
              <w:t>New</w:t>
            </w:r>
          </w:p>
        </w:tc>
        <w:tc>
          <w:tcPr>
            <w:tcW w:w="971" w:type="dxa"/>
            <w:tcBorders>
              <w:top w:val="nil"/>
              <w:left w:val="nil"/>
              <w:bottom w:val="nil"/>
              <w:right w:val="nil"/>
            </w:tcBorders>
            <w:shd w:val="clear" w:color="auto" w:fill="auto"/>
            <w:noWrap/>
            <w:vAlign w:val="bottom"/>
            <w:hideMark/>
          </w:tcPr>
          <w:p w:rsidR="00E13723" w:rsidRPr="00E821A8" w:rsidRDefault="00D07601" w:rsidP="00227BA2">
            <w:pPr>
              <w:shd w:val="clear" w:color="FFFFCC" w:fill="FFFFFF"/>
              <w:spacing w:before="100" w:beforeAutospacing="1" w:after="0" w:afterAutospacing="1" w:line="240" w:lineRule="auto"/>
              <w:rPr>
                <w:rFonts w:eastAsia="Times New Roman" w:cstheme="minorHAnsi"/>
                <w:color w:val="000000"/>
                <w:sz w:val="24"/>
                <w:szCs w:val="24"/>
                <w:lang w:eastAsia="ja-JP"/>
              </w:rPr>
            </w:pPr>
            <w:r w:rsidRPr="00D07601">
              <w:rPr>
                <w:rFonts w:eastAsia="Times New Roman" w:cstheme="minorHAnsi"/>
                <w:color w:val="000000"/>
                <w:sz w:val="24"/>
                <w:szCs w:val="24"/>
                <w:lang w:eastAsia="ja-JP"/>
              </w:rPr>
              <w:t>Low</w:t>
            </w:r>
          </w:p>
        </w:tc>
        <w:tc>
          <w:tcPr>
            <w:tcW w:w="1922" w:type="dxa"/>
            <w:tcBorders>
              <w:top w:val="nil"/>
              <w:left w:val="nil"/>
              <w:bottom w:val="nil"/>
              <w:right w:val="nil"/>
            </w:tcBorders>
            <w:shd w:val="clear" w:color="auto" w:fill="auto"/>
            <w:noWrap/>
            <w:vAlign w:val="bottom"/>
            <w:hideMark/>
          </w:tcPr>
          <w:p w:rsidR="00E13723" w:rsidRPr="00E821A8" w:rsidRDefault="00D07601" w:rsidP="00227BA2">
            <w:pPr>
              <w:shd w:val="clear" w:color="FFFFCC" w:fill="FFFFFF"/>
              <w:spacing w:before="100" w:beforeAutospacing="1" w:after="0" w:afterAutospacing="1" w:line="240" w:lineRule="auto"/>
              <w:rPr>
                <w:rFonts w:eastAsia="Times New Roman" w:cstheme="minorHAnsi"/>
                <w:color w:val="000000"/>
                <w:sz w:val="24"/>
                <w:szCs w:val="24"/>
                <w:lang w:eastAsia="ja-JP"/>
              </w:rPr>
            </w:pPr>
            <w:r w:rsidRPr="00D07601">
              <w:rPr>
                <w:rFonts w:eastAsia="Times New Roman" w:cstheme="minorHAnsi"/>
                <w:color w:val="000000"/>
                <w:sz w:val="24"/>
                <w:szCs w:val="24"/>
                <w:lang w:eastAsia="ja-JP"/>
              </w:rPr>
              <w:t>truongmh60003</w:t>
            </w:r>
          </w:p>
        </w:tc>
        <w:tc>
          <w:tcPr>
            <w:tcW w:w="12498" w:type="dxa"/>
            <w:tcBorders>
              <w:top w:val="nil"/>
              <w:left w:val="nil"/>
              <w:bottom w:val="nil"/>
              <w:right w:val="nil"/>
            </w:tcBorders>
            <w:shd w:val="clear" w:color="auto" w:fill="auto"/>
            <w:noWrap/>
            <w:vAlign w:val="bottom"/>
            <w:hideMark/>
          </w:tcPr>
          <w:p w:rsidR="00E13723" w:rsidRPr="00E821A8" w:rsidRDefault="00D07601" w:rsidP="00227BA2">
            <w:pPr>
              <w:shd w:val="clear" w:color="FFFFCC" w:fill="FFFFFF"/>
              <w:spacing w:before="100" w:beforeAutospacing="1" w:after="0" w:afterAutospacing="1" w:line="240" w:lineRule="auto"/>
              <w:rPr>
                <w:rFonts w:eastAsia="Times New Roman" w:cstheme="minorHAnsi"/>
                <w:color w:val="000000"/>
                <w:sz w:val="24"/>
                <w:szCs w:val="24"/>
                <w:lang w:eastAsia="ja-JP"/>
              </w:rPr>
            </w:pPr>
            <w:r w:rsidRPr="00D07601">
              <w:rPr>
                <w:rFonts w:eastAsia="Times New Roman" w:cstheme="minorHAnsi"/>
                <w:color w:val="000000"/>
                <w:sz w:val="24"/>
                <w:szCs w:val="24"/>
                <w:lang w:eastAsia="ja-JP"/>
              </w:rPr>
              <w:t>[</w:t>
            </w:r>
            <w:proofErr w:type="spellStart"/>
            <w:r w:rsidRPr="00D07601">
              <w:rPr>
                <w:rFonts w:eastAsia="Times New Roman" w:cstheme="minorHAnsi"/>
                <w:color w:val="000000"/>
                <w:sz w:val="24"/>
                <w:szCs w:val="24"/>
                <w:lang w:eastAsia="ja-JP"/>
              </w:rPr>
              <w:t>RequirementPortlet</w:t>
            </w:r>
            <w:proofErr w:type="spellEnd"/>
            <w:r w:rsidRPr="00D07601">
              <w:rPr>
                <w:rFonts w:eastAsia="Times New Roman" w:cstheme="minorHAnsi"/>
                <w:color w:val="000000"/>
                <w:sz w:val="24"/>
                <w:szCs w:val="24"/>
                <w:lang w:eastAsia="ja-JP"/>
              </w:rPr>
              <w:t>] There are two resource messages</w:t>
            </w:r>
          </w:p>
        </w:tc>
      </w:tr>
      <w:tr w:rsidR="00E13723" w:rsidRPr="00E821A8" w:rsidTr="00E13723">
        <w:trPr>
          <w:trHeight w:val="300"/>
        </w:trPr>
        <w:tc>
          <w:tcPr>
            <w:tcW w:w="630" w:type="dxa"/>
            <w:tcBorders>
              <w:top w:val="nil"/>
              <w:left w:val="nil"/>
              <w:bottom w:val="nil"/>
              <w:right w:val="nil"/>
            </w:tcBorders>
            <w:shd w:val="clear" w:color="auto" w:fill="auto"/>
            <w:noWrap/>
            <w:vAlign w:val="bottom"/>
            <w:hideMark/>
          </w:tcPr>
          <w:p w:rsidR="00E13723" w:rsidRPr="00E821A8" w:rsidRDefault="00D07601" w:rsidP="00227BA2">
            <w:pPr>
              <w:spacing w:after="0" w:line="240" w:lineRule="auto"/>
              <w:jc w:val="right"/>
              <w:rPr>
                <w:rFonts w:eastAsia="Times New Roman" w:cstheme="minorHAnsi"/>
                <w:color w:val="000000"/>
                <w:sz w:val="24"/>
                <w:szCs w:val="24"/>
                <w:lang w:eastAsia="ja-JP"/>
              </w:rPr>
            </w:pPr>
            <w:r w:rsidRPr="00D07601">
              <w:rPr>
                <w:rFonts w:eastAsia="Times New Roman" w:cstheme="minorHAnsi"/>
                <w:color w:val="000000"/>
                <w:sz w:val="24"/>
                <w:szCs w:val="24"/>
                <w:lang w:eastAsia="ja-JP"/>
              </w:rPr>
              <w:t>66</w:t>
            </w:r>
          </w:p>
        </w:tc>
        <w:tc>
          <w:tcPr>
            <w:tcW w:w="862" w:type="dxa"/>
            <w:tcBorders>
              <w:top w:val="nil"/>
              <w:left w:val="nil"/>
              <w:bottom w:val="nil"/>
              <w:right w:val="nil"/>
            </w:tcBorders>
            <w:shd w:val="clear" w:color="auto" w:fill="auto"/>
            <w:noWrap/>
            <w:vAlign w:val="bottom"/>
            <w:hideMark/>
          </w:tcPr>
          <w:p w:rsidR="00E13723" w:rsidRPr="00E821A8" w:rsidRDefault="00D07601" w:rsidP="00227BA2">
            <w:pPr>
              <w:shd w:val="clear" w:color="FFFFCC" w:fill="FFFFFF"/>
              <w:spacing w:before="100" w:beforeAutospacing="1" w:after="0" w:afterAutospacing="1" w:line="240" w:lineRule="auto"/>
              <w:rPr>
                <w:rFonts w:eastAsia="Times New Roman" w:cstheme="minorHAnsi"/>
                <w:color w:val="000000"/>
                <w:sz w:val="24"/>
                <w:szCs w:val="24"/>
                <w:lang w:eastAsia="ja-JP"/>
              </w:rPr>
            </w:pPr>
            <w:r w:rsidRPr="00D07601">
              <w:rPr>
                <w:rFonts w:eastAsia="Times New Roman" w:cstheme="minorHAnsi"/>
                <w:color w:val="000000"/>
                <w:sz w:val="24"/>
                <w:szCs w:val="24"/>
                <w:lang w:eastAsia="ja-JP"/>
              </w:rPr>
              <w:t>Defect</w:t>
            </w:r>
          </w:p>
        </w:tc>
        <w:tc>
          <w:tcPr>
            <w:tcW w:w="848" w:type="dxa"/>
            <w:tcBorders>
              <w:top w:val="nil"/>
              <w:left w:val="nil"/>
              <w:bottom w:val="nil"/>
              <w:right w:val="nil"/>
            </w:tcBorders>
            <w:shd w:val="clear" w:color="auto" w:fill="auto"/>
            <w:noWrap/>
            <w:vAlign w:val="bottom"/>
            <w:hideMark/>
          </w:tcPr>
          <w:p w:rsidR="00E13723" w:rsidRPr="00E821A8" w:rsidRDefault="00D07601" w:rsidP="00227BA2">
            <w:pPr>
              <w:shd w:val="clear" w:color="FFFFCC" w:fill="FFFFFF"/>
              <w:spacing w:before="100" w:beforeAutospacing="1" w:after="0" w:afterAutospacing="1" w:line="240" w:lineRule="auto"/>
              <w:rPr>
                <w:rFonts w:eastAsia="Times New Roman" w:cstheme="minorHAnsi"/>
                <w:color w:val="000000"/>
                <w:sz w:val="24"/>
                <w:szCs w:val="24"/>
                <w:lang w:eastAsia="ja-JP"/>
              </w:rPr>
            </w:pPr>
            <w:r w:rsidRPr="00D07601">
              <w:rPr>
                <w:rFonts w:eastAsia="Times New Roman" w:cstheme="minorHAnsi"/>
                <w:color w:val="000000"/>
                <w:sz w:val="24"/>
                <w:szCs w:val="24"/>
                <w:lang w:eastAsia="ja-JP"/>
              </w:rPr>
              <w:t>Fixed</w:t>
            </w:r>
          </w:p>
        </w:tc>
        <w:tc>
          <w:tcPr>
            <w:tcW w:w="971" w:type="dxa"/>
            <w:tcBorders>
              <w:top w:val="nil"/>
              <w:left w:val="nil"/>
              <w:bottom w:val="nil"/>
              <w:right w:val="nil"/>
            </w:tcBorders>
            <w:shd w:val="clear" w:color="auto" w:fill="auto"/>
            <w:noWrap/>
            <w:vAlign w:val="bottom"/>
            <w:hideMark/>
          </w:tcPr>
          <w:p w:rsidR="00E13723" w:rsidRPr="00E821A8" w:rsidRDefault="00D07601" w:rsidP="00227BA2">
            <w:pPr>
              <w:shd w:val="clear" w:color="FFFFCC" w:fill="FFFFFF"/>
              <w:spacing w:before="100" w:beforeAutospacing="1" w:after="0" w:afterAutospacing="1" w:line="240" w:lineRule="auto"/>
              <w:rPr>
                <w:rFonts w:eastAsia="Times New Roman" w:cstheme="minorHAnsi"/>
                <w:color w:val="000000"/>
                <w:sz w:val="24"/>
                <w:szCs w:val="24"/>
                <w:lang w:eastAsia="ja-JP"/>
              </w:rPr>
            </w:pPr>
            <w:r w:rsidRPr="00D07601">
              <w:rPr>
                <w:rFonts w:eastAsia="Times New Roman" w:cstheme="minorHAnsi"/>
                <w:color w:val="000000"/>
                <w:sz w:val="24"/>
                <w:szCs w:val="24"/>
                <w:lang w:eastAsia="ja-JP"/>
              </w:rPr>
              <w:t>Low</w:t>
            </w:r>
          </w:p>
        </w:tc>
        <w:tc>
          <w:tcPr>
            <w:tcW w:w="1922" w:type="dxa"/>
            <w:tcBorders>
              <w:top w:val="nil"/>
              <w:left w:val="nil"/>
              <w:bottom w:val="nil"/>
              <w:right w:val="nil"/>
            </w:tcBorders>
            <w:shd w:val="clear" w:color="auto" w:fill="auto"/>
            <w:noWrap/>
            <w:vAlign w:val="bottom"/>
            <w:hideMark/>
          </w:tcPr>
          <w:p w:rsidR="00E13723" w:rsidRPr="00E821A8" w:rsidRDefault="00D07601" w:rsidP="00227BA2">
            <w:pPr>
              <w:shd w:val="clear" w:color="FFFFCC" w:fill="FFFFFF"/>
              <w:spacing w:before="100" w:beforeAutospacing="1" w:after="0" w:afterAutospacing="1" w:line="240" w:lineRule="auto"/>
              <w:rPr>
                <w:rFonts w:eastAsia="Times New Roman" w:cstheme="minorHAnsi"/>
                <w:color w:val="000000"/>
                <w:sz w:val="24"/>
                <w:szCs w:val="24"/>
                <w:lang w:eastAsia="ja-JP"/>
              </w:rPr>
            </w:pPr>
            <w:r w:rsidRPr="00D07601">
              <w:rPr>
                <w:rFonts w:eastAsia="Times New Roman" w:cstheme="minorHAnsi"/>
                <w:color w:val="000000"/>
                <w:sz w:val="24"/>
                <w:szCs w:val="24"/>
                <w:lang w:eastAsia="ja-JP"/>
              </w:rPr>
              <w:t>duynd.vn</w:t>
            </w:r>
          </w:p>
        </w:tc>
        <w:tc>
          <w:tcPr>
            <w:tcW w:w="12498" w:type="dxa"/>
            <w:tcBorders>
              <w:top w:val="nil"/>
              <w:left w:val="nil"/>
              <w:bottom w:val="nil"/>
              <w:right w:val="nil"/>
            </w:tcBorders>
            <w:shd w:val="clear" w:color="auto" w:fill="auto"/>
            <w:noWrap/>
            <w:vAlign w:val="bottom"/>
            <w:hideMark/>
          </w:tcPr>
          <w:p w:rsidR="00E13723" w:rsidRPr="00E821A8" w:rsidRDefault="00D07601" w:rsidP="00227BA2">
            <w:pPr>
              <w:shd w:val="clear" w:color="FFFFCC" w:fill="FFFFFF"/>
              <w:spacing w:before="100" w:beforeAutospacing="1" w:after="0" w:afterAutospacing="1" w:line="240" w:lineRule="auto"/>
              <w:rPr>
                <w:rFonts w:eastAsia="Times New Roman" w:cstheme="minorHAnsi"/>
                <w:color w:val="000000"/>
                <w:sz w:val="24"/>
                <w:szCs w:val="24"/>
                <w:lang w:eastAsia="ja-JP"/>
              </w:rPr>
            </w:pPr>
            <w:r w:rsidRPr="00D07601">
              <w:rPr>
                <w:rFonts w:eastAsia="Times New Roman" w:cstheme="minorHAnsi"/>
                <w:color w:val="000000"/>
                <w:sz w:val="24"/>
                <w:szCs w:val="24"/>
                <w:lang w:eastAsia="ja-JP"/>
              </w:rPr>
              <w:t>[</w:t>
            </w:r>
            <w:proofErr w:type="spellStart"/>
            <w:r w:rsidRPr="00D07601">
              <w:rPr>
                <w:rFonts w:eastAsia="Times New Roman" w:cstheme="minorHAnsi"/>
                <w:color w:val="000000"/>
                <w:sz w:val="24"/>
                <w:szCs w:val="24"/>
                <w:lang w:eastAsia="ja-JP"/>
              </w:rPr>
              <w:t>RequirementPortlet</w:t>
            </w:r>
            <w:proofErr w:type="spellEnd"/>
            <w:r w:rsidRPr="00D07601">
              <w:rPr>
                <w:rFonts w:eastAsia="Times New Roman" w:cstheme="minorHAnsi"/>
                <w:color w:val="000000"/>
                <w:sz w:val="24"/>
                <w:szCs w:val="24"/>
                <w:lang w:eastAsia="ja-JP"/>
              </w:rPr>
              <w:t>] Error in JSP</w:t>
            </w:r>
          </w:p>
        </w:tc>
      </w:tr>
      <w:tr w:rsidR="00E13723" w:rsidRPr="00E821A8" w:rsidTr="00E13723">
        <w:trPr>
          <w:trHeight w:val="300"/>
        </w:trPr>
        <w:tc>
          <w:tcPr>
            <w:tcW w:w="630" w:type="dxa"/>
            <w:tcBorders>
              <w:top w:val="nil"/>
              <w:left w:val="nil"/>
              <w:bottom w:val="nil"/>
              <w:right w:val="nil"/>
            </w:tcBorders>
            <w:shd w:val="clear" w:color="auto" w:fill="auto"/>
            <w:noWrap/>
            <w:vAlign w:val="bottom"/>
            <w:hideMark/>
          </w:tcPr>
          <w:p w:rsidR="00E13723" w:rsidRPr="00E821A8" w:rsidRDefault="00D07601" w:rsidP="00227BA2">
            <w:pPr>
              <w:spacing w:after="0" w:line="240" w:lineRule="auto"/>
              <w:jc w:val="right"/>
              <w:rPr>
                <w:rFonts w:eastAsia="Times New Roman" w:cstheme="minorHAnsi"/>
                <w:color w:val="000000"/>
                <w:sz w:val="24"/>
                <w:szCs w:val="24"/>
                <w:lang w:eastAsia="ja-JP"/>
              </w:rPr>
            </w:pPr>
            <w:r w:rsidRPr="00D07601">
              <w:rPr>
                <w:rFonts w:eastAsia="Times New Roman" w:cstheme="minorHAnsi"/>
                <w:color w:val="000000"/>
                <w:sz w:val="24"/>
                <w:szCs w:val="24"/>
                <w:lang w:eastAsia="ja-JP"/>
              </w:rPr>
              <w:t>67</w:t>
            </w:r>
          </w:p>
        </w:tc>
        <w:tc>
          <w:tcPr>
            <w:tcW w:w="862" w:type="dxa"/>
            <w:tcBorders>
              <w:top w:val="nil"/>
              <w:left w:val="nil"/>
              <w:bottom w:val="nil"/>
              <w:right w:val="nil"/>
            </w:tcBorders>
            <w:shd w:val="clear" w:color="auto" w:fill="auto"/>
            <w:noWrap/>
            <w:vAlign w:val="bottom"/>
            <w:hideMark/>
          </w:tcPr>
          <w:p w:rsidR="00E13723" w:rsidRPr="00E821A8" w:rsidRDefault="00D07601" w:rsidP="00227BA2">
            <w:pPr>
              <w:shd w:val="clear" w:color="FFFFCC" w:fill="FFFFFF"/>
              <w:spacing w:before="100" w:beforeAutospacing="1" w:after="0" w:afterAutospacing="1" w:line="240" w:lineRule="auto"/>
              <w:rPr>
                <w:rFonts w:eastAsia="Times New Roman" w:cstheme="minorHAnsi"/>
                <w:color w:val="000000"/>
                <w:sz w:val="24"/>
                <w:szCs w:val="24"/>
                <w:lang w:eastAsia="ja-JP"/>
              </w:rPr>
            </w:pPr>
            <w:r w:rsidRPr="00D07601">
              <w:rPr>
                <w:rFonts w:eastAsia="Times New Roman" w:cstheme="minorHAnsi"/>
                <w:color w:val="000000"/>
                <w:sz w:val="24"/>
                <w:szCs w:val="24"/>
                <w:lang w:eastAsia="ja-JP"/>
              </w:rPr>
              <w:t>Defect</w:t>
            </w:r>
          </w:p>
        </w:tc>
        <w:tc>
          <w:tcPr>
            <w:tcW w:w="848" w:type="dxa"/>
            <w:tcBorders>
              <w:top w:val="nil"/>
              <w:left w:val="nil"/>
              <w:bottom w:val="nil"/>
              <w:right w:val="nil"/>
            </w:tcBorders>
            <w:shd w:val="clear" w:color="auto" w:fill="auto"/>
            <w:noWrap/>
            <w:vAlign w:val="bottom"/>
            <w:hideMark/>
          </w:tcPr>
          <w:p w:rsidR="00E13723" w:rsidRPr="00E821A8" w:rsidRDefault="00D07601" w:rsidP="00227BA2">
            <w:pPr>
              <w:shd w:val="clear" w:color="FFFFCC" w:fill="FFFFFF"/>
              <w:spacing w:before="100" w:beforeAutospacing="1" w:after="0" w:afterAutospacing="1" w:line="240" w:lineRule="auto"/>
              <w:rPr>
                <w:rFonts w:eastAsia="Times New Roman" w:cstheme="minorHAnsi"/>
                <w:color w:val="000000"/>
                <w:sz w:val="24"/>
                <w:szCs w:val="24"/>
                <w:lang w:eastAsia="ja-JP"/>
              </w:rPr>
            </w:pPr>
            <w:r w:rsidRPr="00D07601">
              <w:rPr>
                <w:rFonts w:eastAsia="Times New Roman" w:cstheme="minorHAnsi"/>
                <w:color w:val="000000"/>
                <w:sz w:val="24"/>
                <w:szCs w:val="24"/>
                <w:lang w:eastAsia="ja-JP"/>
              </w:rPr>
              <w:t>New</w:t>
            </w:r>
          </w:p>
        </w:tc>
        <w:tc>
          <w:tcPr>
            <w:tcW w:w="971" w:type="dxa"/>
            <w:tcBorders>
              <w:top w:val="nil"/>
              <w:left w:val="nil"/>
              <w:bottom w:val="nil"/>
              <w:right w:val="nil"/>
            </w:tcBorders>
            <w:shd w:val="clear" w:color="auto" w:fill="auto"/>
            <w:noWrap/>
            <w:vAlign w:val="bottom"/>
            <w:hideMark/>
          </w:tcPr>
          <w:p w:rsidR="00E13723" w:rsidRPr="00E821A8" w:rsidRDefault="00D07601" w:rsidP="00227BA2">
            <w:pPr>
              <w:shd w:val="clear" w:color="FFFFCC" w:fill="FFFFFF"/>
              <w:spacing w:before="100" w:beforeAutospacing="1" w:after="0" w:afterAutospacing="1" w:line="240" w:lineRule="auto"/>
              <w:rPr>
                <w:rFonts w:eastAsia="Times New Roman" w:cstheme="minorHAnsi"/>
                <w:color w:val="000000"/>
                <w:sz w:val="24"/>
                <w:szCs w:val="24"/>
                <w:lang w:eastAsia="ja-JP"/>
              </w:rPr>
            </w:pPr>
            <w:r w:rsidRPr="00D07601">
              <w:rPr>
                <w:rFonts w:eastAsia="Times New Roman" w:cstheme="minorHAnsi"/>
                <w:color w:val="000000"/>
                <w:sz w:val="24"/>
                <w:szCs w:val="24"/>
                <w:lang w:eastAsia="ja-JP"/>
              </w:rPr>
              <w:t>Medium</w:t>
            </w:r>
          </w:p>
        </w:tc>
        <w:tc>
          <w:tcPr>
            <w:tcW w:w="1922" w:type="dxa"/>
            <w:tcBorders>
              <w:top w:val="nil"/>
              <w:left w:val="nil"/>
              <w:bottom w:val="nil"/>
              <w:right w:val="nil"/>
            </w:tcBorders>
            <w:shd w:val="clear" w:color="auto" w:fill="auto"/>
            <w:noWrap/>
            <w:vAlign w:val="bottom"/>
            <w:hideMark/>
          </w:tcPr>
          <w:p w:rsidR="00E13723" w:rsidRPr="00E821A8" w:rsidRDefault="00D07601" w:rsidP="00227BA2">
            <w:pPr>
              <w:shd w:val="clear" w:color="FFFFCC" w:fill="FFFFFF"/>
              <w:spacing w:before="100" w:beforeAutospacing="1" w:after="0" w:afterAutospacing="1" w:line="240" w:lineRule="auto"/>
              <w:rPr>
                <w:rFonts w:eastAsia="Times New Roman" w:cstheme="minorHAnsi"/>
                <w:color w:val="000000"/>
                <w:sz w:val="24"/>
                <w:szCs w:val="24"/>
                <w:lang w:eastAsia="ja-JP"/>
              </w:rPr>
            </w:pPr>
            <w:r w:rsidRPr="00D07601">
              <w:rPr>
                <w:rFonts w:eastAsia="Times New Roman" w:cstheme="minorHAnsi"/>
                <w:color w:val="000000"/>
                <w:sz w:val="24"/>
                <w:szCs w:val="24"/>
                <w:lang w:eastAsia="ja-JP"/>
              </w:rPr>
              <w:t>truongmh60003</w:t>
            </w:r>
          </w:p>
        </w:tc>
        <w:tc>
          <w:tcPr>
            <w:tcW w:w="12498" w:type="dxa"/>
            <w:tcBorders>
              <w:top w:val="nil"/>
              <w:left w:val="nil"/>
              <w:bottom w:val="nil"/>
              <w:right w:val="nil"/>
            </w:tcBorders>
            <w:shd w:val="clear" w:color="auto" w:fill="auto"/>
            <w:noWrap/>
            <w:vAlign w:val="bottom"/>
            <w:hideMark/>
          </w:tcPr>
          <w:p w:rsidR="00E13723" w:rsidRPr="00E821A8" w:rsidRDefault="00D07601" w:rsidP="00227BA2">
            <w:pPr>
              <w:shd w:val="clear" w:color="FFFFCC" w:fill="FFFFFF"/>
              <w:spacing w:before="100" w:beforeAutospacing="1" w:after="0" w:afterAutospacing="1" w:line="240" w:lineRule="auto"/>
              <w:rPr>
                <w:rFonts w:eastAsia="Times New Roman" w:cstheme="minorHAnsi"/>
                <w:color w:val="000000"/>
                <w:sz w:val="24"/>
                <w:szCs w:val="24"/>
                <w:lang w:eastAsia="ja-JP"/>
              </w:rPr>
            </w:pPr>
            <w:r w:rsidRPr="00D07601">
              <w:rPr>
                <w:rFonts w:eastAsia="Times New Roman" w:cstheme="minorHAnsi"/>
                <w:color w:val="000000"/>
                <w:sz w:val="24"/>
                <w:szCs w:val="24"/>
                <w:lang w:eastAsia="ja-JP"/>
              </w:rPr>
              <w:t>[</w:t>
            </w:r>
            <w:proofErr w:type="spellStart"/>
            <w:r w:rsidRPr="00D07601">
              <w:rPr>
                <w:rFonts w:eastAsia="Times New Roman" w:cstheme="minorHAnsi"/>
                <w:color w:val="000000"/>
                <w:sz w:val="24"/>
                <w:szCs w:val="24"/>
                <w:lang w:eastAsia="ja-JP"/>
              </w:rPr>
              <w:t>TimeSheetPortlet</w:t>
            </w:r>
            <w:proofErr w:type="spellEnd"/>
            <w:r w:rsidRPr="00D07601">
              <w:rPr>
                <w:rFonts w:eastAsia="Times New Roman" w:cstheme="minorHAnsi"/>
                <w:color w:val="000000"/>
                <w:sz w:val="24"/>
                <w:szCs w:val="24"/>
                <w:lang w:eastAsia="ja-JP"/>
              </w:rPr>
              <w:t>] Could not compile source code</w:t>
            </w:r>
          </w:p>
        </w:tc>
      </w:tr>
      <w:tr w:rsidR="00E13723" w:rsidRPr="00E821A8" w:rsidTr="00E13723">
        <w:trPr>
          <w:trHeight w:val="300"/>
        </w:trPr>
        <w:tc>
          <w:tcPr>
            <w:tcW w:w="630" w:type="dxa"/>
            <w:tcBorders>
              <w:top w:val="nil"/>
              <w:left w:val="nil"/>
              <w:bottom w:val="nil"/>
              <w:right w:val="nil"/>
            </w:tcBorders>
            <w:shd w:val="clear" w:color="auto" w:fill="auto"/>
            <w:noWrap/>
            <w:vAlign w:val="bottom"/>
            <w:hideMark/>
          </w:tcPr>
          <w:p w:rsidR="00E13723" w:rsidRPr="00E821A8" w:rsidRDefault="00D07601" w:rsidP="00227BA2">
            <w:pPr>
              <w:spacing w:after="0" w:line="240" w:lineRule="auto"/>
              <w:jc w:val="right"/>
              <w:rPr>
                <w:rFonts w:eastAsia="Times New Roman" w:cstheme="minorHAnsi"/>
                <w:color w:val="000000"/>
                <w:sz w:val="24"/>
                <w:szCs w:val="24"/>
                <w:lang w:eastAsia="ja-JP"/>
              </w:rPr>
            </w:pPr>
            <w:r w:rsidRPr="00D07601">
              <w:rPr>
                <w:rFonts w:eastAsia="Times New Roman" w:cstheme="minorHAnsi"/>
                <w:color w:val="000000"/>
                <w:sz w:val="24"/>
                <w:szCs w:val="24"/>
                <w:lang w:eastAsia="ja-JP"/>
              </w:rPr>
              <w:t>68</w:t>
            </w:r>
          </w:p>
        </w:tc>
        <w:tc>
          <w:tcPr>
            <w:tcW w:w="862" w:type="dxa"/>
            <w:tcBorders>
              <w:top w:val="nil"/>
              <w:left w:val="nil"/>
              <w:bottom w:val="nil"/>
              <w:right w:val="nil"/>
            </w:tcBorders>
            <w:shd w:val="clear" w:color="auto" w:fill="auto"/>
            <w:noWrap/>
            <w:vAlign w:val="bottom"/>
            <w:hideMark/>
          </w:tcPr>
          <w:p w:rsidR="00E13723" w:rsidRPr="00E821A8" w:rsidRDefault="00D07601" w:rsidP="00227BA2">
            <w:pPr>
              <w:shd w:val="clear" w:color="FFFFCC" w:fill="FFFFFF"/>
              <w:spacing w:before="100" w:beforeAutospacing="1" w:after="0" w:afterAutospacing="1" w:line="240" w:lineRule="auto"/>
              <w:rPr>
                <w:rFonts w:eastAsia="Times New Roman" w:cstheme="minorHAnsi"/>
                <w:color w:val="000000"/>
                <w:sz w:val="24"/>
                <w:szCs w:val="24"/>
                <w:lang w:eastAsia="ja-JP"/>
              </w:rPr>
            </w:pPr>
            <w:r w:rsidRPr="00D07601">
              <w:rPr>
                <w:rFonts w:eastAsia="Times New Roman" w:cstheme="minorHAnsi"/>
                <w:color w:val="000000"/>
                <w:sz w:val="24"/>
                <w:szCs w:val="24"/>
                <w:lang w:eastAsia="ja-JP"/>
              </w:rPr>
              <w:t>Defect</w:t>
            </w:r>
          </w:p>
        </w:tc>
        <w:tc>
          <w:tcPr>
            <w:tcW w:w="848" w:type="dxa"/>
            <w:tcBorders>
              <w:top w:val="nil"/>
              <w:left w:val="nil"/>
              <w:bottom w:val="nil"/>
              <w:right w:val="nil"/>
            </w:tcBorders>
            <w:shd w:val="clear" w:color="auto" w:fill="auto"/>
            <w:noWrap/>
            <w:vAlign w:val="bottom"/>
            <w:hideMark/>
          </w:tcPr>
          <w:p w:rsidR="00E13723" w:rsidRPr="00E821A8" w:rsidRDefault="00D07601" w:rsidP="00227BA2">
            <w:pPr>
              <w:shd w:val="clear" w:color="FFFFCC" w:fill="FFFFFF"/>
              <w:spacing w:before="100" w:beforeAutospacing="1" w:after="0" w:afterAutospacing="1" w:line="240" w:lineRule="auto"/>
              <w:rPr>
                <w:rFonts w:eastAsia="Times New Roman" w:cstheme="minorHAnsi"/>
                <w:color w:val="000000"/>
                <w:sz w:val="24"/>
                <w:szCs w:val="24"/>
                <w:lang w:eastAsia="ja-JP"/>
              </w:rPr>
            </w:pPr>
            <w:r w:rsidRPr="00D07601">
              <w:rPr>
                <w:rFonts w:eastAsia="Times New Roman" w:cstheme="minorHAnsi"/>
                <w:color w:val="000000"/>
                <w:sz w:val="24"/>
                <w:szCs w:val="24"/>
                <w:lang w:eastAsia="ja-JP"/>
              </w:rPr>
              <w:t>Fixed</w:t>
            </w:r>
          </w:p>
        </w:tc>
        <w:tc>
          <w:tcPr>
            <w:tcW w:w="971" w:type="dxa"/>
            <w:tcBorders>
              <w:top w:val="nil"/>
              <w:left w:val="nil"/>
              <w:bottom w:val="nil"/>
              <w:right w:val="nil"/>
            </w:tcBorders>
            <w:shd w:val="clear" w:color="auto" w:fill="auto"/>
            <w:noWrap/>
            <w:vAlign w:val="bottom"/>
            <w:hideMark/>
          </w:tcPr>
          <w:p w:rsidR="00E13723" w:rsidRPr="00E821A8" w:rsidRDefault="00D07601" w:rsidP="00227BA2">
            <w:pPr>
              <w:shd w:val="clear" w:color="FFFFCC" w:fill="FFFFFF"/>
              <w:spacing w:before="100" w:beforeAutospacing="1" w:after="0" w:afterAutospacing="1" w:line="240" w:lineRule="auto"/>
              <w:rPr>
                <w:rFonts w:eastAsia="Times New Roman" w:cstheme="minorHAnsi"/>
                <w:color w:val="000000"/>
                <w:sz w:val="24"/>
                <w:szCs w:val="24"/>
                <w:lang w:eastAsia="ja-JP"/>
              </w:rPr>
            </w:pPr>
            <w:r w:rsidRPr="00D07601">
              <w:rPr>
                <w:rFonts w:eastAsia="Times New Roman" w:cstheme="minorHAnsi"/>
                <w:color w:val="000000"/>
                <w:sz w:val="24"/>
                <w:szCs w:val="24"/>
                <w:lang w:eastAsia="ja-JP"/>
              </w:rPr>
              <w:t>Medium</w:t>
            </w:r>
          </w:p>
        </w:tc>
        <w:tc>
          <w:tcPr>
            <w:tcW w:w="1922" w:type="dxa"/>
            <w:tcBorders>
              <w:top w:val="nil"/>
              <w:left w:val="nil"/>
              <w:bottom w:val="nil"/>
              <w:right w:val="nil"/>
            </w:tcBorders>
            <w:shd w:val="clear" w:color="auto" w:fill="auto"/>
            <w:noWrap/>
            <w:vAlign w:val="bottom"/>
            <w:hideMark/>
          </w:tcPr>
          <w:p w:rsidR="00E13723" w:rsidRPr="00E821A8" w:rsidRDefault="00D07601" w:rsidP="00227BA2">
            <w:pPr>
              <w:shd w:val="clear" w:color="FFFFCC" w:fill="FFFFFF"/>
              <w:spacing w:before="100" w:beforeAutospacing="1" w:after="0" w:afterAutospacing="1" w:line="240" w:lineRule="auto"/>
              <w:rPr>
                <w:rFonts w:eastAsia="Times New Roman" w:cstheme="minorHAnsi"/>
                <w:color w:val="000000"/>
                <w:sz w:val="24"/>
                <w:szCs w:val="24"/>
                <w:lang w:eastAsia="ja-JP"/>
              </w:rPr>
            </w:pPr>
            <w:proofErr w:type="spellStart"/>
            <w:r w:rsidRPr="00D07601">
              <w:rPr>
                <w:rFonts w:eastAsia="Times New Roman" w:cstheme="minorHAnsi"/>
                <w:color w:val="000000"/>
                <w:sz w:val="24"/>
                <w:szCs w:val="24"/>
                <w:lang w:eastAsia="ja-JP"/>
              </w:rPr>
              <w:t>tocongthanhhai</w:t>
            </w:r>
            <w:proofErr w:type="spellEnd"/>
          </w:p>
        </w:tc>
        <w:tc>
          <w:tcPr>
            <w:tcW w:w="12498" w:type="dxa"/>
            <w:tcBorders>
              <w:top w:val="nil"/>
              <w:left w:val="nil"/>
              <w:bottom w:val="nil"/>
              <w:right w:val="nil"/>
            </w:tcBorders>
            <w:shd w:val="clear" w:color="auto" w:fill="auto"/>
            <w:noWrap/>
            <w:vAlign w:val="bottom"/>
            <w:hideMark/>
          </w:tcPr>
          <w:p w:rsidR="00E13723" w:rsidRPr="00E821A8" w:rsidRDefault="00D07601" w:rsidP="00227BA2">
            <w:pPr>
              <w:shd w:val="clear" w:color="FFFFCC" w:fill="FFFFFF"/>
              <w:spacing w:before="100" w:beforeAutospacing="1" w:after="0" w:afterAutospacing="1" w:line="240" w:lineRule="auto"/>
              <w:rPr>
                <w:rFonts w:eastAsia="Times New Roman" w:cstheme="minorHAnsi"/>
                <w:color w:val="000000"/>
                <w:sz w:val="24"/>
                <w:szCs w:val="24"/>
                <w:lang w:eastAsia="ja-JP"/>
              </w:rPr>
            </w:pPr>
            <w:r w:rsidRPr="00D07601">
              <w:rPr>
                <w:rFonts w:eastAsia="Times New Roman" w:cstheme="minorHAnsi"/>
                <w:color w:val="000000"/>
                <w:sz w:val="24"/>
                <w:szCs w:val="24"/>
                <w:lang w:eastAsia="ja-JP"/>
              </w:rPr>
              <w:t xml:space="preserve"> [</w:t>
            </w:r>
            <w:proofErr w:type="spellStart"/>
            <w:r w:rsidRPr="00D07601">
              <w:rPr>
                <w:rFonts w:eastAsia="Times New Roman" w:cstheme="minorHAnsi"/>
                <w:color w:val="000000"/>
                <w:sz w:val="24"/>
                <w:szCs w:val="24"/>
                <w:lang w:eastAsia="ja-JP"/>
              </w:rPr>
              <w:t>ProjectEyePortlet</w:t>
            </w:r>
            <w:proofErr w:type="spellEnd"/>
            <w:r w:rsidRPr="00D07601">
              <w:rPr>
                <w:rFonts w:eastAsia="Times New Roman" w:cstheme="minorHAnsi"/>
                <w:color w:val="000000"/>
                <w:sz w:val="24"/>
                <w:szCs w:val="24"/>
                <w:lang w:eastAsia="ja-JP"/>
              </w:rPr>
              <w:t xml:space="preserve">] Paging in </w:t>
            </w:r>
            <w:proofErr w:type="spellStart"/>
            <w:r w:rsidRPr="00D07601">
              <w:rPr>
                <w:rFonts w:eastAsia="Times New Roman" w:cstheme="minorHAnsi"/>
                <w:color w:val="000000"/>
                <w:sz w:val="24"/>
                <w:szCs w:val="24"/>
                <w:lang w:eastAsia="ja-JP"/>
              </w:rPr>
              <w:t>workOrder</w:t>
            </w:r>
            <w:proofErr w:type="spellEnd"/>
            <w:r w:rsidRPr="00D07601">
              <w:rPr>
                <w:rFonts w:eastAsia="Times New Roman" w:cstheme="minorHAnsi"/>
                <w:color w:val="000000"/>
                <w:sz w:val="24"/>
                <w:szCs w:val="24"/>
                <w:lang w:eastAsia="ja-JP"/>
              </w:rPr>
              <w:t>, Product</w:t>
            </w:r>
          </w:p>
        </w:tc>
      </w:tr>
      <w:tr w:rsidR="00E13723" w:rsidRPr="00E821A8" w:rsidTr="00E13723">
        <w:trPr>
          <w:trHeight w:val="300"/>
        </w:trPr>
        <w:tc>
          <w:tcPr>
            <w:tcW w:w="630" w:type="dxa"/>
            <w:tcBorders>
              <w:top w:val="nil"/>
              <w:left w:val="nil"/>
              <w:bottom w:val="nil"/>
              <w:right w:val="nil"/>
            </w:tcBorders>
            <w:shd w:val="clear" w:color="auto" w:fill="auto"/>
            <w:noWrap/>
            <w:vAlign w:val="bottom"/>
            <w:hideMark/>
          </w:tcPr>
          <w:p w:rsidR="00E13723" w:rsidRPr="00E821A8" w:rsidRDefault="00D07601" w:rsidP="00227BA2">
            <w:pPr>
              <w:spacing w:after="0" w:line="240" w:lineRule="auto"/>
              <w:jc w:val="right"/>
              <w:rPr>
                <w:rFonts w:eastAsia="Times New Roman" w:cstheme="minorHAnsi"/>
                <w:color w:val="000000"/>
                <w:sz w:val="24"/>
                <w:szCs w:val="24"/>
                <w:lang w:eastAsia="ja-JP"/>
              </w:rPr>
            </w:pPr>
            <w:r w:rsidRPr="00D07601">
              <w:rPr>
                <w:rFonts w:eastAsia="Times New Roman" w:cstheme="minorHAnsi"/>
                <w:color w:val="000000"/>
                <w:sz w:val="24"/>
                <w:szCs w:val="24"/>
                <w:lang w:eastAsia="ja-JP"/>
              </w:rPr>
              <w:t>69</w:t>
            </w:r>
          </w:p>
        </w:tc>
        <w:tc>
          <w:tcPr>
            <w:tcW w:w="862" w:type="dxa"/>
            <w:tcBorders>
              <w:top w:val="nil"/>
              <w:left w:val="nil"/>
              <w:bottom w:val="nil"/>
              <w:right w:val="nil"/>
            </w:tcBorders>
            <w:shd w:val="clear" w:color="auto" w:fill="auto"/>
            <w:noWrap/>
            <w:vAlign w:val="bottom"/>
            <w:hideMark/>
          </w:tcPr>
          <w:p w:rsidR="00E13723" w:rsidRPr="00E821A8" w:rsidRDefault="00D07601" w:rsidP="00227BA2">
            <w:pPr>
              <w:shd w:val="clear" w:color="FFFFCC" w:fill="FFFFFF"/>
              <w:spacing w:before="100" w:beforeAutospacing="1" w:after="0" w:afterAutospacing="1" w:line="240" w:lineRule="auto"/>
              <w:rPr>
                <w:rFonts w:eastAsia="Times New Roman" w:cstheme="minorHAnsi"/>
                <w:color w:val="000000"/>
                <w:sz w:val="24"/>
                <w:szCs w:val="24"/>
                <w:lang w:eastAsia="ja-JP"/>
              </w:rPr>
            </w:pPr>
            <w:r w:rsidRPr="00D07601">
              <w:rPr>
                <w:rFonts w:eastAsia="Times New Roman" w:cstheme="minorHAnsi"/>
                <w:color w:val="000000"/>
                <w:sz w:val="24"/>
                <w:szCs w:val="24"/>
                <w:lang w:eastAsia="ja-JP"/>
              </w:rPr>
              <w:t>Defect</w:t>
            </w:r>
          </w:p>
        </w:tc>
        <w:tc>
          <w:tcPr>
            <w:tcW w:w="848" w:type="dxa"/>
            <w:tcBorders>
              <w:top w:val="nil"/>
              <w:left w:val="nil"/>
              <w:bottom w:val="nil"/>
              <w:right w:val="nil"/>
            </w:tcBorders>
            <w:shd w:val="clear" w:color="auto" w:fill="auto"/>
            <w:noWrap/>
            <w:vAlign w:val="bottom"/>
            <w:hideMark/>
          </w:tcPr>
          <w:p w:rsidR="00E13723" w:rsidRPr="00E821A8" w:rsidRDefault="00D07601" w:rsidP="00227BA2">
            <w:pPr>
              <w:shd w:val="clear" w:color="FFFFCC" w:fill="FFFFFF"/>
              <w:spacing w:before="100" w:beforeAutospacing="1" w:after="0" w:afterAutospacing="1" w:line="240" w:lineRule="auto"/>
              <w:rPr>
                <w:rFonts w:eastAsia="Times New Roman" w:cstheme="minorHAnsi"/>
                <w:color w:val="000000"/>
                <w:sz w:val="24"/>
                <w:szCs w:val="24"/>
                <w:lang w:eastAsia="ja-JP"/>
              </w:rPr>
            </w:pPr>
            <w:r w:rsidRPr="00D07601">
              <w:rPr>
                <w:rFonts w:eastAsia="Times New Roman" w:cstheme="minorHAnsi"/>
                <w:color w:val="000000"/>
                <w:sz w:val="24"/>
                <w:szCs w:val="24"/>
                <w:lang w:eastAsia="ja-JP"/>
              </w:rPr>
              <w:t>Started</w:t>
            </w:r>
          </w:p>
        </w:tc>
        <w:tc>
          <w:tcPr>
            <w:tcW w:w="971" w:type="dxa"/>
            <w:tcBorders>
              <w:top w:val="nil"/>
              <w:left w:val="nil"/>
              <w:bottom w:val="nil"/>
              <w:right w:val="nil"/>
            </w:tcBorders>
            <w:shd w:val="clear" w:color="auto" w:fill="auto"/>
            <w:noWrap/>
            <w:vAlign w:val="bottom"/>
            <w:hideMark/>
          </w:tcPr>
          <w:p w:rsidR="00E13723" w:rsidRPr="00E821A8" w:rsidRDefault="00D07601" w:rsidP="00227BA2">
            <w:pPr>
              <w:shd w:val="clear" w:color="FFFFCC" w:fill="FFFFFF"/>
              <w:spacing w:before="100" w:beforeAutospacing="1" w:after="0" w:afterAutospacing="1" w:line="240" w:lineRule="auto"/>
              <w:rPr>
                <w:rFonts w:eastAsia="Times New Roman" w:cstheme="minorHAnsi"/>
                <w:color w:val="000000"/>
                <w:sz w:val="24"/>
                <w:szCs w:val="24"/>
                <w:lang w:eastAsia="ja-JP"/>
              </w:rPr>
            </w:pPr>
            <w:r w:rsidRPr="00D07601">
              <w:rPr>
                <w:rFonts w:eastAsia="Times New Roman" w:cstheme="minorHAnsi"/>
                <w:color w:val="000000"/>
                <w:sz w:val="24"/>
                <w:szCs w:val="24"/>
                <w:lang w:eastAsia="ja-JP"/>
              </w:rPr>
              <w:t>Medium</w:t>
            </w:r>
          </w:p>
        </w:tc>
        <w:tc>
          <w:tcPr>
            <w:tcW w:w="1922" w:type="dxa"/>
            <w:tcBorders>
              <w:top w:val="nil"/>
              <w:left w:val="nil"/>
              <w:bottom w:val="nil"/>
              <w:right w:val="nil"/>
            </w:tcBorders>
            <w:shd w:val="clear" w:color="auto" w:fill="auto"/>
            <w:noWrap/>
            <w:vAlign w:val="bottom"/>
            <w:hideMark/>
          </w:tcPr>
          <w:p w:rsidR="00E13723" w:rsidRPr="00E821A8" w:rsidRDefault="00D07601" w:rsidP="00227BA2">
            <w:pPr>
              <w:shd w:val="clear" w:color="FFFFCC" w:fill="FFFFFF"/>
              <w:spacing w:before="100" w:beforeAutospacing="1" w:after="0" w:afterAutospacing="1" w:line="240" w:lineRule="auto"/>
              <w:rPr>
                <w:rFonts w:eastAsia="Times New Roman" w:cstheme="minorHAnsi"/>
                <w:color w:val="000000"/>
                <w:sz w:val="24"/>
                <w:szCs w:val="24"/>
                <w:lang w:eastAsia="ja-JP"/>
              </w:rPr>
            </w:pPr>
            <w:r w:rsidRPr="00D07601">
              <w:rPr>
                <w:rFonts w:eastAsia="Times New Roman" w:cstheme="minorHAnsi"/>
                <w:color w:val="000000"/>
                <w:sz w:val="24"/>
                <w:szCs w:val="24"/>
                <w:lang w:eastAsia="ja-JP"/>
              </w:rPr>
              <w:t>duynd.vn</w:t>
            </w:r>
          </w:p>
        </w:tc>
        <w:tc>
          <w:tcPr>
            <w:tcW w:w="12498" w:type="dxa"/>
            <w:tcBorders>
              <w:top w:val="nil"/>
              <w:left w:val="nil"/>
              <w:bottom w:val="nil"/>
              <w:right w:val="nil"/>
            </w:tcBorders>
            <w:shd w:val="clear" w:color="auto" w:fill="auto"/>
            <w:noWrap/>
            <w:vAlign w:val="bottom"/>
            <w:hideMark/>
          </w:tcPr>
          <w:p w:rsidR="00E13723" w:rsidRPr="00E821A8" w:rsidRDefault="00D07601" w:rsidP="00227BA2">
            <w:pPr>
              <w:shd w:val="clear" w:color="FFFFCC" w:fill="FFFFFF"/>
              <w:spacing w:before="100" w:beforeAutospacing="1" w:after="0" w:afterAutospacing="1" w:line="240" w:lineRule="auto"/>
              <w:rPr>
                <w:rFonts w:eastAsia="Times New Roman" w:cstheme="minorHAnsi"/>
                <w:color w:val="000000"/>
                <w:sz w:val="24"/>
                <w:szCs w:val="24"/>
                <w:lang w:eastAsia="ja-JP"/>
              </w:rPr>
            </w:pPr>
            <w:r w:rsidRPr="00D07601">
              <w:rPr>
                <w:rFonts w:eastAsia="Times New Roman" w:cstheme="minorHAnsi"/>
                <w:color w:val="000000"/>
                <w:sz w:val="24"/>
                <w:szCs w:val="24"/>
                <w:lang w:eastAsia="ja-JP"/>
              </w:rPr>
              <w:t>[</w:t>
            </w:r>
            <w:proofErr w:type="spellStart"/>
            <w:r w:rsidRPr="00D07601">
              <w:rPr>
                <w:rFonts w:eastAsia="Times New Roman" w:cstheme="minorHAnsi"/>
                <w:color w:val="000000"/>
                <w:sz w:val="24"/>
                <w:szCs w:val="24"/>
                <w:lang w:eastAsia="ja-JP"/>
              </w:rPr>
              <w:t>RequirementPortlet</w:t>
            </w:r>
            <w:proofErr w:type="spellEnd"/>
            <w:r w:rsidRPr="00D07601">
              <w:rPr>
                <w:rFonts w:eastAsia="Times New Roman" w:cstheme="minorHAnsi"/>
                <w:color w:val="000000"/>
                <w:sz w:val="24"/>
                <w:szCs w:val="24"/>
                <w:lang w:eastAsia="ja-JP"/>
              </w:rPr>
              <w:t xml:space="preserve">] </w:t>
            </w:r>
            <w:proofErr w:type="spellStart"/>
            <w:r w:rsidRPr="00D07601">
              <w:rPr>
                <w:rFonts w:eastAsia="Times New Roman" w:cstheme="minorHAnsi"/>
                <w:color w:val="000000"/>
                <w:sz w:val="24"/>
                <w:szCs w:val="24"/>
                <w:lang w:eastAsia="ja-JP"/>
              </w:rPr>
              <w:t>Portlet</w:t>
            </w:r>
            <w:proofErr w:type="spellEnd"/>
            <w:r w:rsidRPr="00D07601">
              <w:rPr>
                <w:rFonts w:eastAsia="Times New Roman" w:cstheme="minorHAnsi"/>
                <w:color w:val="000000"/>
                <w:sz w:val="24"/>
                <w:szCs w:val="24"/>
                <w:lang w:eastAsia="ja-JP"/>
              </w:rPr>
              <w:t xml:space="preserve"> is displayed badly on </w:t>
            </w:r>
            <w:proofErr w:type="spellStart"/>
            <w:r w:rsidRPr="00D07601">
              <w:rPr>
                <w:rFonts w:eastAsia="Times New Roman" w:cstheme="minorHAnsi"/>
                <w:color w:val="000000"/>
                <w:sz w:val="24"/>
                <w:szCs w:val="24"/>
                <w:lang w:eastAsia="ja-JP"/>
              </w:rPr>
              <w:t>uPortal</w:t>
            </w:r>
            <w:proofErr w:type="spellEnd"/>
          </w:p>
        </w:tc>
      </w:tr>
      <w:tr w:rsidR="00E13723" w:rsidRPr="00E821A8" w:rsidTr="00E13723">
        <w:trPr>
          <w:trHeight w:val="300"/>
        </w:trPr>
        <w:tc>
          <w:tcPr>
            <w:tcW w:w="630" w:type="dxa"/>
            <w:tcBorders>
              <w:top w:val="nil"/>
              <w:left w:val="nil"/>
              <w:bottom w:val="nil"/>
              <w:right w:val="nil"/>
            </w:tcBorders>
            <w:shd w:val="clear" w:color="auto" w:fill="auto"/>
            <w:noWrap/>
            <w:vAlign w:val="bottom"/>
            <w:hideMark/>
          </w:tcPr>
          <w:p w:rsidR="00E13723" w:rsidRPr="00E821A8" w:rsidRDefault="00D07601" w:rsidP="00227BA2">
            <w:pPr>
              <w:spacing w:after="0" w:line="240" w:lineRule="auto"/>
              <w:jc w:val="right"/>
              <w:rPr>
                <w:rFonts w:eastAsia="Times New Roman" w:cstheme="minorHAnsi"/>
                <w:color w:val="000000"/>
                <w:sz w:val="24"/>
                <w:szCs w:val="24"/>
                <w:lang w:eastAsia="ja-JP"/>
              </w:rPr>
            </w:pPr>
            <w:r w:rsidRPr="00D07601">
              <w:rPr>
                <w:rFonts w:eastAsia="Times New Roman" w:cstheme="minorHAnsi"/>
                <w:color w:val="000000"/>
                <w:sz w:val="24"/>
                <w:szCs w:val="24"/>
                <w:lang w:eastAsia="ja-JP"/>
              </w:rPr>
              <w:t>70</w:t>
            </w:r>
          </w:p>
        </w:tc>
        <w:tc>
          <w:tcPr>
            <w:tcW w:w="862" w:type="dxa"/>
            <w:tcBorders>
              <w:top w:val="nil"/>
              <w:left w:val="nil"/>
              <w:bottom w:val="nil"/>
              <w:right w:val="nil"/>
            </w:tcBorders>
            <w:shd w:val="clear" w:color="auto" w:fill="auto"/>
            <w:noWrap/>
            <w:vAlign w:val="bottom"/>
            <w:hideMark/>
          </w:tcPr>
          <w:p w:rsidR="00E13723" w:rsidRPr="00E821A8" w:rsidRDefault="00D07601" w:rsidP="00227BA2">
            <w:pPr>
              <w:shd w:val="clear" w:color="FFFFCC" w:fill="FFFFFF"/>
              <w:spacing w:before="100" w:beforeAutospacing="1" w:after="0" w:afterAutospacing="1" w:line="240" w:lineRule="auto"/>
              <w:rPr>
                <w:rFonts w:eastAsia="Times New Roman" w:cstheme="minorHAnsi"/>
                <w:color w:val="000000"/>
                <w:sz w:val="24"/>
                <w:szCs w:val="24"/>
                <w:lang w:eastAsia="ja-JP"/>
              </w:rPr>
            </w:pPr>
            <w:r w:rsidRPr="00D07601">
              <w:rPr>
                <w:rFonts w:eastAsia="Times New Roman" w:cstheme="minorHAnsi"/>
                <w:color w:val="000000"/>
                <w:sz w:val="24"/>
                <w:szCs w:val="24"/>
                <w:lang w:eastAsia="ja-JP"/>
              </w:rPr>
              <w:t>Defect</w:t>
            </w:r>
          </w:p>
        </w:tc>
        <w:tc>
          <w:tcPr>
            <w:tcW w:w="848" w:type="dxa"/>
            <w:tcBorders>
              <w:top w:val="nil"/>
              <w:left w:val="nil"/>
              <w:bottom w:val="nil"/>
              <w:right w:val="nil"/>
            </w:tcBorders>
            <w:shd w:val="clear" w:color="auto" w:fill="auto"/>
            <w:noWrap/>
            <w:vAlign w:val="bottom"/>
            <w:hideMark/>
          </w:tcPr>
          <w:p w:rsidR="00E13723" w:rsidRPr="00E821A8" w:rsidRDefault="00D07601" w:rsidP="00227BA2">
            <w:pPr>
              <w:shd w:val="clear" w:color="FFFFCC" w:fill="FFFFFF"/>
              <w:spacing w:before="100" w:beforeAutospacing="1" w:after="0" w:afterAutospacing="1" w:line="240" w:lineRule="auto"/>
              <w:rPr>
                <w:rFonts w:eastAsia="Times New Roman" w:cstheme="minorHAnsi"/>
                <w:color w:val="000000"/>
                <w:sz w:val="24"/>
                <w:szCs w:val="24"/>
                <w:lang w:eastAsia="ja-JP"/>
              </w:rPr>
            </w:pPr>
            <w:r w:rsidRPr="00D07601">
              <w:rPr>
                <w:rFonts w:eastAsia="Times New Roman" w:cstheme="minorHAnsi"/>
                <w:color w:val="000000"/>
                <w:sz w:val="24"/>
                <w:szCs w:val="24"/>
                <w:lang w:eastAsia="ja-JP"/>
              </w:rPr>
              <w:t>Accepted</w:t>
            </w:r>
          </w:p>
        </w:tc>
        <w:tc>
          <w:tcPr>
            <w:tcW w:w="971" w:type="dxa"/>
            <w:tcBorders>
              <w:top w:val="nil"/>
              <w:left w:val="nil"/>
              <w:bottom w:val="nil"/>
              <w:right w:val="nil"/>
            </w:tcBorders>
            <w:shd w:val="clear" w:color="auto" w:fill="auto"/>
            <w:noWrap/>
            <w:vAlign w:val="bottom"/>
            <w:hideMark/>
          </w:tcPr>
          <w:p w:rsidR="00E13723" w:rsidRPr="00E821A8" w:rsidRDefault="00D07601" w:rsidP="00227BA2">
            <w:pPr>
              <w:shd w:val="clear" w:color="FFFFCC" w:fill="FFFFFF"/>
              <w:spacing w:before="100" w:beforeAutospacing="1" w:after="0" w:afterAutospacing="1" w:line="240" w:lineRule="auto"/>
              <w:rPr>
                <w:rFonts w:eastAsia="Times New Roman" w:cstheme="minorHAnsi"/>
                <w:color w:val="000000"/>
                <w:sz w:val="24"/>
                <w:szCs w:val="24"/>
                <w:lang w:eastAsia="ja-JP"/>
              </w:rPr>
            </w:pPr>
            <w:r w:rsidRPr="00D07601">
              <w:rPr>
                <w:rFonts w:eastAsia="Times New Roman" w:cstheme="minorHAnsi"/>
                <w:color w:val="000000"/>
                <w:sz w:val="24"/>
                <w:szCs w:val="24"/>
                <w:lang w:eastAsia="ja-JP"/>
              </w:rPr>
              <w:t>Medium</w:t>
            </w:r>
          </w:p>
        </w:tc>
        <w:tc>
          <w:tcPr>
            <w:tcW w:w="1922" w:type="dxa"/>
            <w:tcBorders>
              <w:top w:val="nil"/>
              <w:left w:val="nil"/>
              <w:bottom w:val="nil"/>
              <w:right w:val="nil"/>
            </w:tcBorders>
            <w:shd w:val="clear" w:color="auto" w:fill="auto"/>
            <w:noWrap/>
            <w:vAlign w:val="bottom"/>
            <w:hideMark/>
          </w:tcPr>
          <w:p w:rsidR="00E13723" w:rsidRPr="00E821A8" w:rsidRDefault="00D07601" w:rsidP="00227BA2">
            <w:pPr>
              <w:shd w:val="clear" w:color="FFFFCC" w:fill="FFFFFF"/>
              <w:spacing w:before="100" w:beforeAutospacing="1" w:after="0" w:afterAutospacing="1" w:line="240" w:lineRule="auto"/>
              <w:rPr>
                <w:rFonts w:eastAsia="Times New Roman" w:cstheme="minorHAnsi"/>
                <w:color w:val="000000"/>
                <w:sz w:val="24"/>
                <w:szCs w:val="24"/>
                <w:lang w:eastAsia="ja-JP"/>
              </w:rPr>
            </w:pPr>
            <w:r w:rsidRPr="00D07601">
              <w:rPr>
                <w:rFonts w:eastAsia="Times New Roman" w:cstheme="minorHAnsi"/>
                <w:color w:val="000000"/>
                <w:sz w:val="24"/>
                <w:szCs w:val="24"/>
                <w:lang w:eastAsia="ja-JP"/>
              </w:rPr>
              <w:t>duynd.vn</w:t>
            </w:r>
          </w:p>
        </w:tc>
        <w:tc>
          <w:tcPr>
            <w:tcW w:w="12498" w:type="dxa"/>
            <w:tcBorders>
              <w:top w:val="nil"/>
              <w:left w:val="nil"/>
              <w:bottom w:val="nil"/>
              <w:right w:val="nil"/>
            </w:tcBorders>
            <w:shd w:val="clear" w:color="auto" w:fill="auto"/>
            <w:noWrap/>
            <w:vAlign w:val="bottom"/>
            <w:hideMark/>
          </w:tcPr>
          <w:p w:rsidR="00E13723" w:rsidRPr="00E821A8" w:rsidRDefault="00D07601" w:rsidP="00227BA2">
            <w:pPr>
              <w:shd w:val="clear" w:color="FFFFCC" w:fill="FFFFFF"/>
              <w:spacing w:before="100" w:beforeAutospacing="1" w:after="0" w:afterAutospacing="1" w:line="240" w:lineRule="auto"/>
              <w:rPr>
                <w:rFonts w:eastAsia="Times New Roman" w:cstheme="minorHAnsi"/>
                <w:color w:val="000000"/>
                <w:sz w:val="24"/>
                <w:szCs w:val="24"/>
                <w:lang w:eastAsia="ja-JP"/>
              </w:rPr>
            </w:pPr>
            <w:r w:rsidRPr="00D07601">
              <w:rPr>
                <w:rFonts w:eastAsia="Times New Roman" w:cstheme="minorHAnsi"/>
                <w:color w:val="000000"/>
                <w:sz w:val="24"/>
                <w:szCs w:val="24"/>
                <w:lang w:eastAsia="ja-JP"/>
              </w:rPr>
              <w:t>[</w:t>
            </w:r>
            <w:proofErr w:type="spellStart"/>
            <w:r w:rsidRPr="00D07601">
              <w:rPr>
                <w:rFonts w:eastAsia="Times New Roman" w:cstheme="minorHAnsi"/>
                <w:color w:val="000000"/>
                <w:sz w:val="24"/>
                <w:szCs w:val="24"/>
                <w:lang w:eastAsia="ja-JP"/>
              </w:rPr>
              <w:t>RequirementPortlet</w:t>
            </w:r>
            <w:proofErr w:type="spellEnd"/>
            <w:r w:rsidRPr="00D07601">
              <w:rPr>
                <w:rFonts w:eastAsia="Times New Roman" w:cstheme="minorHAnsi"/>
                <w:color w:val="000000"/>
                <w:sz w:val="24"/>
                <w:szCs w:val="24"/>
                <w:lang w:eastAsia="ja-JP"/>
              </w:rPr>
              <w:t xml:space="preserve">] Only PM of a project can view Add button but when click add, he/she is able to add </w:t>
            </w:r>
            <w:proofErr w:type="spellStart"/>
            <w:r w:rsidRPr="00D07601">
              <w:rPr>
                <w:rFonts w:eastAsia="Times New Roman" w:cstheme="minorHAnsi"/>
                <w:color w:val="000000"/>
                <w:sz w:val="24"/>
                <w:szCs w:val="24"/>
                <w:lang w:eastAsia="ja-JP"/>
              </w:rPr>
              <w:t>req</w:t>
            </w:r>
            <w:proofErr w:type="spellEnd"/>
            <w:r w:rsidRPr="00D07601">
              <w:rPr>
                <w:rFonts w:eastAsia="Times New Roman" w:cstheme="minorHAnsi"/>
                <w:color w:val="000000"/>
                <w:sz w:val="24"/>
                <w:szCs w:val="24"/>
                <w:lang w:eastAsia="ja-JP"/>
              </w:rPr>
              <w:t xml:space="preserve"> to other project</w:t>
            </w:r>
          </w:p>
        </w:tc>
      </w:tr>
      <w:tr w:rsidR="00E13723" w:rsidRPr="00E821A8" w:rsidTr="00E13723">
        <w:trPr>
          <w:trHeight w:val="300"/>
        </w:trPr>
        <w:tc>
          <w:tcPr>
            <w:tcW w:w="630" w:type="dxa"/>
            <w:tcBorders>
              <w:top w:val="nil"/>
              <w:left w:val="nil"/>
              <w:bottom w:val="nil"/>
              <w:right w:val="nil"/>
            </w:tcBorders>
            <w:shd w:val="clear" w:color="auto" w:fill="auto"/>
            <w:noWrap/>
            <w:vAlign w:val="bottom"/>
            <w:hideMark/>
          </w:tcPr>
          <w:p w:rsidR="00E13723" w:rsidRPr="00E821A8" w:rsidRDefault="00D07601" w:rsidP="00227BA2">
            <w:pPr>
              <w:spacing w:after="0" w:line="240" w:lineRule="auto"/>
              <w:jc w:val="right"/>
              <w:rPr>
                <w:rFonts w:eastAsia="Times New Roman" w:cstheme="minorHAnsi"/>
                <w:color w:val="000000"/>
                <w:sz w:val="24"/>
                <w:szCs w:val="24"/>
                <w:lang w:eastAsia="ja-JP"/>
              </w:rPr>
            </w:pPr>
            <w:r w:rsidRPr="00D07601">
              <w:rPr>
                <w:rFonts w:eastAsia="Times New Roman" w:cstheme="minorHAnsi"/>
                <w:color w:val="000000"/>
                <w:sz w:val="24"/>
                <w:szCs w:val="24"/>
                <w:lang w:eastAsia="ja-JP"/>
              </w:rPr>
              <w:t>71</w:t>
            </w:r>
          </w:p>
        </w:tc>
        <w:tc>
          <w:tcPr>
            <w:tcW w:w="862" w:type="dxa"/>
            <w:tcBorders>
              <w:top w:val="nil"/>
              <w:left w:val="nil"/>
              <w:bottom w:val="nil"/>
              <w:right w:val="nil"/>
            </w:tcBorders>
            <w:shd w:val="clear" w:color="auto" w:fill="auto"/>
            <w:noWrap/>
            <w:vAlign w:val="bottom"/>
            <w:hideMark/>
          </w:tcPr>
          <w:p w:rsidR="00E13723" w:rsidRPr="00E821A8" w:rsidRDefault="00D07601" w:rsidP="00227BA2">
            <w:pPr>
              <w:shd w:val="clear" w:color="FFFFCC" w:fill="FFFFFF"/>
              <w:spacing w:before="100" w:beforeAutospacing="1" w:after="0" w:afterAutospacing="1" w:line="240" w:lineRule="auto"/>
              <w:rPr>
                <w:rFonts w:eastAsia="Times New Roman" w:cstheme="minorHAnsi"/>
                <w:color w:val="000000"/>
                <w:sz w:val="24"/>
                <w:szCs w:val="24"/>
                <w:lang w:eastAsia="ja-JP"/>
              </w:rPr>
            </w:pPr>
            <w:r w:rsidRPr="00D07601">
              <w:rPr>
                <w:rFonts w:eastAsia="Times New Roman" w:cstheme="minorHAnsi"/>
                <w:color w:val="000000"/>
                <w:sz w:val="24"/>
                <w:szCs w:val="24"/>
                <w:lang w:eastAsia="ja-JP"/>
              </w:rPr>
              <w:t>Defect</w:t>
            </w:r>
          </w:p>
        </w:tc>
        <w:tc>
          <w:tcPr>
            <w:tcW w:w="848" w:type="dxa"/>
            <w:tcBorders>
              <w:top w:val="nil"/>
              <w:left w:val="nil"/>
              <w:bottom w:val="nil"/>
              <w:right w:val="nil"/>
            </w:tcBorders>
            <w:shd w:val="clear" w:color="auto" w:fill="auto"/>
            <w:noWrap/>
            <w:vAlign w:val="bottom"/>
            <w:hideMark/>
          </w:tcPr>
          <w:p w:rsidR="00E13723" w:rsidRPr="00E821A8" w:rsidRDefault="00D07601" w:rsidP="00227BA2">
            <w:pPr>
              <w:shd w:val="clear" w:color="FFFFCC" w:fill="FFFFFF"/>
              <w:spacing w:before="100" w:beforeAutospacing="1" w:after="0" w:afterAutospacing="1" w:line="240" w:lineRule="auto"/>
              <w:rPr>
                <w:rFonts w:eastAsia="Times New Roman" w:cstheme="minorHAnsi"/>
                <w:color w:val="000000"/>
                <w:sz w:val="24"/>
                <w:szCs w:val="24"/>
                <w:lang w:eastAsia="ja-JP"/>
              </w:rPr>
            </w:pPr>
            <w:r w:rsidRPr="00D07601">
              <w:rPr>
                <w:rFonts w:eastAsia="Times New Roman" w:cstheme="minorHAnsi"/>
                <w:color w:val="000000"/>
                <w:sz w:val="24"/>
                <w:szCs w:val="24"/>
                <w:lang w:eastAsia="ja-JP"/>
              </w:rPr>
              <w:t>New</w:t>
            </w:r>
          </w:p>
        </w:tc>
        <w:tc>
          <w:tcPr>
            <w:tcW w:w="971" w:type="dxa"/>
            <w:tcBorders>
              <w:top w:val="nil"/>
              <w:left w:val="nil"/>
              <w:bottom w:val="nil"/>
              <w:right w:val="nil"/>
            </w:tcBorders>
            <w:shd w:val="clear" w:color="auto" w:fill="auto"/>
            <w:noWrap/>
            <w:vAlign w:val="bottom"/>
            <w:hideMark/>
          </w:tcPr>
          <w:p w:rsidR="00E13723" w:rsidRPr="00E821A8" w:rsidRDefault="00D07601" w:rsidP="00227BA2">
            <w:pPr>
              <w:shd w:val="clear" w:color="FFFFCC" w:fill="FFFFFF"/>
              <w:spacing w:before="100" w:beforeAutospacing="1" w:after="0" w:afterAutospacing="1" w:line="240" w:lineRule="auto"/>
              <w:rPr>
                <w:rFonts w:eastAsia="Times New Roman" w:cstheme="minorHAnsi"/>
                <w:color w:val="000000"/>
                <w:sz w:val="24"/>
                <w:szCs w:val="24"/>
                <w:lang w:eastAsia="ja-JP"/>
              </w:rPr>
            </w:pPr>
            <w:r w:rsidRPr="00D07601">
              <w:rPr>
                <w:rFonts w:eastAsia="Times New Roman" w:cstheme="minorHAnsi"/>
                <w:color w:val="000000"/>
                <w:sz w:val="24"/>
                <w:szCs w:val="24"/>
                <w:lang w:eastAsia="ja-JP"/>
              </w:rPr>
              <w:t>Low</w:t>
            </w:r>
          </w:p>
        </w:tc>
        <w:tc>
          <w:tcPr>
            <w:tcW w:w="1922" w:type="dxa"/>
            <w:tcBorders>
              <w:top w:val="nil"/>
              <w:left w:val="nil"/>
              <w:bottom w:val="nil"/>
              <w:right w:val="nil"/>
            </w:tcBorders>
            <w:shd w:val="clear" w:color="auto" w:fill="auto"/>
            <w:noWrap/>
            <w:vAlign w:val="bottom"/>
            <w:hideMark/>
          </w:tcPr>
          <w:p w:rsidR="00E13723" w:rsidRPr="00E821A8" w:rsidRDefault="00D07601" w:rsidP="00227BA2">
            <w:pPr>
              <w:shd w:val="clear" w:color="FFFFCC" w:fill="FFFFFF"/>
              <w:spacing w:before="100" w:beforeAutospacing="1" w:after="0" w:afterAutospacing="1" w:line="240" w:lineRule="auto"/>
              <w:rPr>
                <w:rFonts w:eastAsia="Times New Roman" w:cstheme="minorHAnsi"/>
                <w:color w:val="000000"/>
                <w:sz w:val="24"/>
                <w:szCs w:val="24"/>
                <w:lang w:eastAsia="ja-JP"/>
              </w:rPr>
            </w:pPr>
            <w:r w:rsidRPr="00D07601">
              <w:rPr>
                <w:rFonts w:eastAsia="Times New Roman" w:cstheme="minorHAnsi"/>
                <w:color w:val="000000"/>
                <w:sz w:val="24"/>
                <w:szCs w:val="24"/>
                <w:lang w:eastAsia="ja-JP"/>
              </w:rPr>
              <w:t>truongmh60003</w:t>
            </w:r>
          </w:p>
        </w:tc>
        <w:tc>
          <w:tcPr>
            <w:tcW w:w="12498" w:type="dxa"/>
            <w:tcBorders>
              <w:top w:val="nil"/>
              <w:left w:val="nil"/>
              <w:bottom w:val="nil"/>
              <w:right w:val="nil"/>
            </w:tcBorders>
            <w:shd w:val="clear" w:color="auto" w:fill="auto"/>
            <w:noWrap/>
            <w:vAlign w:val="bottom"/>
            <w:hideMark/>
          </w:tcPr>
          <w:p w:rsidR="00E13723" w:rsidRPr="00E821A8" w:rsidRDefault="00D07601" w:rsidP="00227BA2">
            <w:pPr>
              <w:shd w:val="clear" w:color="FFFFCC" w:fill="FFFFFF"/>
              <w:spacing w:before="100" w:beforeAutospacing="1" w:after="0" w:afterAutospacing="1" w:line="240" w:lineRule="auto"/>
              <w:rPr>
                <w:rFonts w:eastAsia="Times New Roman" w:cstheme="minorHAnsi"/>
                <w:color w:val="000000"/>
                <w:sz w:val="24"/>
                <w:szCs w:val="24"/>
                <w:lang w:eastAsia="ja-JP"/>
              </w:rPr>
            </w:pPr>
            <w:r w:rsidRPr="00D07601">
              <w:rPr>
                <w:rFonts w:eastAsia="Times New Roman" w:cstheme="minorHAnsi"/>
                <w:color w:val="000000"/>
                <w:sz w:val="24"/>
                <w:szCs w:val="24"/>
                <w:lang w:eastAsia="ja-JP"/>
              </w:rPr>
              <w:t>[</w:t>
            </w:r>
            <w:proofErr w:type="spellStart"/>
            <w:r w:rsidRPr="00D07601">
              <w:rPr>
                <w:rFonts w:eastAsia="Times New Roman" w:cstheme="minorHAnsi"/>
                <w:color w:val="000000"/>
                <w:sz w:val="24"/>
                <w:szCs w:val="24"/>
                <w:lang w:eastAsia="ja-JP"/>
              </w:rPr>
              <w:t>TimeSheetPortlet</w:t>
            </w:r>
            <w:proofErr w:type="spellEnd"/>
            <w:r w:rsidRPr="00D07601">
              <w:rPr>
                <w:rFonts w:eastAsia="Times New Roman" w:cstheme="minorHAnsi"/>
                <w:color w:val="000000"/>
                <w:sz w:val="24"/>
                <w:szCs w:val="24"/>
                <w:lang w:eastAsia="ja-JP"/>
              </w:rPr>
              <w:t>] Duplicated libraries</w:t>
            </w:r>
          </w:p>
        </w:tc>
      </w:tr>
      <w:tr w:rsidR="00E13723" w:rsidRPr="00E821A8" w:rsidTr="00E13723">
        <w:trPr>
          <w:trHeight w:val="300"/>
        </w:trPr>
        <w:tc>
          <w:tcPr>
            <w:tcW w:w="630" w:type="dxa"/>
            <w:tcBorders>
              <w:top w:val="nil"/>
              <w:left w:val="nil"/>
              <w:bottom w:val="nil"/>
              <w:right w:val="nil"/>
            </w:tcBorders>
            <w:shd w:val="clear" w:color="auto" w:fill="auto"/>
            <w:noWrap/>
            <w:vAlign w:val="bottom"/>
            <w:hideMark/>
          </w:tcPr>
          <w:p w:rsidR="00E13723" w:rsidRPr="00E821A8" w:rsidRDefault="00D07601" w:rsidP="00227BA2">
            <w:pPr>
              <w:spacing w:after="0" w:line="240" w:lineRule="auto"/>
              <w:jc w:val="right"/>
              <w:rPr>
                <w:rFonts w:eastAsia="Times New Roman" w:cstheme="minorHAnsi"/>
                <w:color w:val="000000"/>
                <w:sz w:val="24"/>
                <w:szCs w:val="24"/>
                <w:lang w:eastAsia="ja-JP"/>
              </w:rPr>
            </w:pPr>
            <w:r w:rsidRPr="00D07601">
              <w:rPr>
                <w:rFonts w:eastAsia="Times New Roman" w:cstheme="minorHAnsi"/>
                <w:color w:val="000000"/>
                <w:sz w:val="24"/>
                <w:szCs w:val="24"/>
                <w:lang w:eastAsia="ja-JP"/>
              </w:rPr>
              <w:t>72</w:t>
            </w:r>
          </w:p>
        </w:tc>
        <w:tc>
          <w:tcPr>
            <w:tcW w:w="862" w:type="dxa"/>
            <w:tcBorders>
              <w:top w:val="nil"/>
              <w:left w:val="nil"/>
              <w:bottom w:val="nil"/>
              <w:right w:val="nil"/>
            </w:tcBorders>
            <w:shd w:val="clear" w:color="auto" w:fill="auto"/>
            <w:noWrap/>
            <w:vAlign w:val="bottom"/>
            <w:hideMark/>
          </w:tcPr>
          <w:p w:rsidR="00E13723" w:rsidRPr="00E821A8" w:rsidRDefault="00D07601" w:rsidP="00227BA2">
            <w:pPr>
              <w:shd w:val="clear" w:color="FFFFCC" w:fill="FFFFFF"/>
              <w:spacing w:before="100" w:beforeAutospacing="1" w:after="0" w:afterAutospacing="1" w:line="240" w:lineRule="auto"/>
              <w:rPr>
                <w:rFonts w:eastAsia="Times New Roman" w:cstheme="minorHAnsi"/>
                <w:color w:val="000000"/>
                <w:sz w:val="24"/>
                <w:szCs w:val="24"/>
                <w:lang w:eastAsia="ja-JP"/>
              </w:rPr>
            </w:pPr>
            <w:r w:rsidRPr="00D07601">
              <w:rPr>
                <w:rFonts w:eastAsia="Times New Roman" w:cstheme="minorHAnsi"/>
                <w:color w:val="000000"/>
                <w:sz w:val="24"/>
                <w:szCs w:val="24"/>
                <w:lang w:eastAsia="ja-JP"/>
              </w:rPr>
              <w:t>Defect</w:t>
            </w:r>
          </w:p>
        </w:tc>
        <w:tc>
          <w:tcPr>
            <w:tcW w:w="848" w:type="dxa"/>
            <w:tcBorders>
              <w:top w:val="nil"/>
              <w:left w:val="nil"/>
              <w:bottom w:val="nil"/>
              <w:right w:val="nil"/>
            </w:tcBorders>
            <w:shd w:val="clear" w:color="auto" w:fill="auto"/>
            <w:noWrap/>
            <w:vAlign w:val="bottom"/>
            <w:hideMark/>
          </w:tcPr>
          <w:p w:rsidR="00E13723" w:rsidRPr="00E821A8" w:rsidRDefault="00D07601" w:rsidP="00227BA2">
            <w:pPr>
              <w:shd w:val="clear" w:color="FFFFCC" w:fill="FFFFFF"/>
              <w:spacing w:before="100" w:beforeAutospacing="1" w:after="0" w:afterAutospacing="1" w:line="240" w:lineRule="auto"/>
              <w:rPr>
                <w:rFonts w:eastAsia="Times New Roman" w:cstheme="minorHAnsi"/>
                <w:color w:val="000000"/>
                <w:sz w:val="24"/>
                <w:szCs w:val="24"/>
                <w:lang w:eastAsia="ja-JP"/>
              </w:rPr>
            </w:pPr>
            <w:r w:rsidRPr="00D07601">
              <w:rPr>
                <w:rFonts w:eastAsia="Times New Roman" w:cstheme="minorHAnsi"/>
                <w:color w:val="000000"/>
                <w:sz w:val="24"/>
                <w:szCs w:val="24"/>
                <w:lang w:eastAsia="ja-JP"/>
              </w:rPr>
              <w:t>New</w:t>
            </w:r>
          </w:p>
        </w:tc>
        <w:tc>
          <w:tcPr>
            <w:tcW w:w="971" w:type="dxa"/>
            <w:tcBorders>
              <w:top w:val="nil"/>
              <w:left w:val="nil"/>
              <w:bottom w:val="nil"/>
              <w:right w:val="nil"/>
            </w:tcBorders>
            <w:shd w:val="clear" w:color="auto" w:fill="auto"/>
            <w:noWrap/>
            <w:vAlign w:val="bottom"/>
            <w:hideMark/>
          </w:tcPr>
          <w:p w:rsidR="00E13723" w:rsidRPr="00E821A8" w:rsidRDefault="00D07601" w:rsidP="00227BA2">
            <w:pPr>
              <w:shd w:val="clear" w:color="FFFFCC" w:fill="FFFFFF"/>
              <w:spacing w:before="100" w:beforeAutospacing="1" w:after="0" w:afterAutospacing="1" w:line="240" w:lineRule="auto"/>
              <w:rPr>
                <w:rFonts w:eastAsia="Times New Roman" w:cstheme="minorHAnsi"/>
                <w:color w:val="000000"/>
                <w:sz w:val="24"/>
                <w:szCs w:val="24"/>
                <w:lang w:eastAsia="ja-JP"/>
              </w:rPr>
            </w:pPr>
            <w:r w:rsidRPr="00D07601">
              <w:rPr>
                <w:rFonts w:eastAsia="Times New Roman" w:cstheme="minorHAnsi"/>
                <w:color w:val="000000"/>
                <w:sz w:val="24"/>
                <w:szCs w:val="24"/>
                <w:lang w:eastAsia="ja-JP"/>
              </w:rPr>
              <w:t>High</w:t>
            </w:r>
          </w:p>
        </w:tc>
        <w:tc>
          <w:tcPr>
            <w:tcW w:w="1922" w:type="dxa"/>
            <w:tcBorders>
              <w:top w:val="nil"/>
              <w:left w:val="nil"/>
              <w:bottom w:val="nil"/>
              <w:right w:val="nil"/>
            </w:tcBorders>
            <w:shd w:val="clear" w:color="auto" w:fill="auto"/>
            <w:noWrap/>
            <w:vAlign w:val="bottom"/>
            <w:hideMark/>
          </w:tcPr>
          <w:p w:rsidR="00E13723" w:rsidRPr="00E821A8" w:rsidRDefault="00D07601" w:rsidP="00227BA2">
            <w:pPr>
              <w:shd w:val="clear" w:color="FFFFCC" w:fill="FFFFFF"/>
              <w:spacing w:before="100" w:beforeAutospacing="1" w:after="0" w:afterAutospacing="1" w:line="240" w:lineRule="auto"/>
              <w:rPr>
                <w:rFonts w:eastAsia="Times New Roman" w:cstheme="minorHAnsi"/>
                <w:color w:val="000000"/>
                <w:sz w:val="24"/>
                <w:szCs w:val="24"/>
                <w:lang w:eastAsia="ja-JP"/>
              </w:rPr>
            </w:pPr>
            <w:r w:rsidRPr="00D07601">
              <w:rPr>
                <w:rFonts w:eastAsia="Times New Roman" w:cstheme="minorHAnsi"/>
                <w:color w:val="000000"/>
                <w:sz w:val="24"/>
                <w:szCs w:val="24"/>
                <w:lang w:eastAsia="ja-JP"/>
              </w:rPr>
              <w:t>truongmh60003</w:t>
            </w:r>
          </w:p>
        </w:tc>
        <w:tc>
          <w:tcPr>
            <w:tcW w:w="12498" w:type="dxa"/>
            <w:tcBorders>
              <w:top w:val="nil"/>
              <w:left w:val="nil"/>
              <w:bottom w:val="nil"/>
              <w:right w:val="nil"/>
            </w:tcBorders>
            <w:shd w:val="clear" w:color="auto" w:fill="auto"/>
            <w:noWrap/>
            <w:vAlign w:val="bottom"/>
            <w:hideMark/>
          </w:tcPr>
          <w:p w:rsidR="00E13723" w:rsidRPr="00E821A8" w:rsidRDefault="00D07601" w:rsidP="00227BA2">
            <w:pPr>
              <w:shd w:val="clear" w:color="FFFFCC" w:fill="FFFFFF"/>
              <w:spacing w:before="100" w:beforeAutospacing="1" w:after="0" w:afterAutospacing="1" w:line="240" w:lineRule="auto"/>
              <w:rPr>
                <w:rFonts w:eastAsia="Times New Roman" w:cstheme="minorHAnsi"/>
                <w:color w:val="000000"/>
                <w:sz w:val="24"/>
                <w:szCs w:val="24"/>
                <w:lang w:eastAsia="ja-JP"/>
              </w:rPr>
            </w:pPr>
            <w:r w:rsidRPr="00D07601">
              <w:rPr>
                <w:rFonts w:eastAsia="Times New Roman" w:cstheme="minorHAnsi"/>
                <w:color w:val="000000"/>
                <w:sz w:val="24"/>
                <w:szCs w:val="24"/>
                <w:lang w:eastAsia="ja-JP"/>
              </w:rPr>
              <w:t>[</w:t>
            </w:r>
            <w:proofErr w:type="spellStart"/>
            <w:r w:rsidRPr="00D07601">
              <w:rPr>
                <w:rFonts w:eastAsia="Times New Roman" w:cstheme="minorHAnsi"/>
                <w:color w:val="000000"/>
                <w:sz w:val="24"/>
                <w:szCs w:val="24"/>
                <w:lang w:eastAsia="ja-JP"/>
              </w:rPr>
              <w:t>TimeSheetPortlet</w:t>
            </w:r>
            <w:proofErr w:type="spellEnd"/>
            <w:r w:rsidRPr="00D07601">
              <w:rPr>
                <w:rFonts w:eastAsia="Times New Roman" w:cstheme="minorHAnsi"/>
                <w:color w:val="000000"/>
                <w:sz w:val="24"/>
                <w:szCs w:val="24"/>
                <w:lang w:eastAsia="ja-JP"/>
              </w:rPr>
              <w:t>] Error in the first screen.</w:t>
            </w:r>
          </w:p>
        </w:tc>
      </w:tr>
      <w:tr w:rsidR="00E13723" w:rsidRPr="00E821A8" w:rsidTr="00E13723">
        <w:trPr>
          <w:trHeight w:val="300"/>
        </w:trPr>
        <w:tc>
          <w:tcPr>
            <w:tcW w:w="630" w:type="dxa"/>
            <w:tcBorders>
              <w:top w:val="nil"/>
              <w:left w:val="nil"/>
              <w:bottom w:val="nil"/>
              <w:right w:val="nil"/>
            </w:tcBorders>
            <w:shd w:val="clear" w:color="auto" w:fill="auto"/>
            <w:noWrap/>
            <w:vAlign w:val="bottom"/>
            <w:hideMark/>
          </w:tcPr>
          <w:p w:rsidR="00E13723" w:rsidRPr="00E821A8" w:rsidRDefault="00D07601" w:rsidP="00227BA2">
            <w:pPr>
              <w:spacing w:after="0" w:line="240" w:lineRule="auto"/>
              <w:jc w:val="right"/>
              <w:rPr>
                <w:rFonts w:eastAsia="Times New Roman" w:cstheme="minorHAnsi"/>
                <w:color w:val="000000"/>
                <w:sz w:val="24"/>
                <w:szCs w:val="24"/>
                <w:lang w:eastAsia="ja-JP"/>
              </w:rPr>
            </w:pPr>
            <w:r w:rsidRPr="00D07601">
              <w:rPr>
                <w:rFonts w:eastAsia="Times New Roman" w:cstheme="minorHAnsi"/>
                <w:color w:val="000000"/>
                <w:sz w:val="24"/>
                <w:szCs w:val="24"/>
                <w:lang w:eastAsia="ja-JP"/>
              </w:rPr>
              <w:t>73</w:t>
            </w:r>
          </w:p>
        </w:tc>
        <w:tc>
          <w:tcPr>
            <w:tcW w:w="862" w:type="dxa"/>
            <w:tcBorders>
              <w:top w:val="nil"/>
              <w:left w:val="nil"/>
              <w:bottom w:val="nil"/>
              <w:right w:val="nil"/>
            </w:tcBorders>
            <w:shd w:val="clear" w:color="auto" w:fill="auto"/>
            <w:noWrap/>
            <w:vAlign w:val="bottom"/>
            <w:hideMark/>
          </w:tcPr>
          <w:p w:rsidR="00E13723" w:rsidRPr="00E821A8" w:rsidRDefault="00D07601" w:rsidP="00227BA2">
            <w:pPr>
              <w:shd w:val="clear" w:color="FFFFCC" w:fill="FFFFFF"/>
              <w:spacing w:before="100" w:beforeAutospacing="1" w:after="0" w:afterAutospacing="1" w:line="240" w:lineRule="auto"/>
              <w:rPr>
                <w:rFonts w:eastAsia="Times New Roman" w:cstheme="minorHAnsi"/>
                <w:color w:val="000000"/>
                <w:sz w:val="24"/>
                <w:szCs w:val="24"/>
                <w:lang w:eastAsia="ja-JP"/>
              </w:rPr>
            </w:pPr>
            <w:r w:rsidRPr="00D07601">
              <w:rPr>
                <w:rFonts w:eastAsia="Times New Roman" w:cstheme="minorHAnsi"/>
                <w:color w:val="000000"/>
                <w:sz w:val="24"/>
                <w:szCs w:val="24"/>
                <w:lang w:eastAsia="ja-JP"/>
              </w:rPr>
              <w:t>Defect</w:t>
            </w:r>
          </w:p>
        </w:tc>
        <w:tc>
          <w:tcPr>
            <w:tcW w:w="848" w:type="dxa"/>
            <w:tcBorders>
              <w:top w:val="nil"/>
              <w:left w:val="nil"/>
              <w:bottom w:val="nil"/>
              <w:right w:val="nil"/>
            </w:tcBorders>
            <w:shd w:val="clear" w:color="auto" w:fill="auto"/>
            <w:noWrap/>
            <w:vAlign w:val="bottom"/>
            <w:hideMark/>
          </w:tcPr>
          <w:p w:rsidR="00E13723" w:rsidRPr="00E821A8" w:rsidRDefault="00D07601" w:rsidP="00227BA2">
            <w:pPr>
              <w:shd w:val="clear" w:color="FFFFCC" w:fill="FFFFFF"/>
              <w:spacing w:before="100" w:beforeAutospacing="1" w:after="0" w:afterAutospacing="1" w:line="240" w:lineRule="auto"/>
              <w:rPr>
                <w:rFonts w:eastAsia="Times New Roman" w:cstheme="minorHAnsi"/>
                <w:color w:val="000000"/>
                <w:sz w:val="24"/>
                <w:szCs w:val="24"/>
                <w:lang w:eastAsia="ja-JP"/>
              </w:rPr>
            </w:pPr>
            <w:r w:rsidRPr="00D07601">
              <w:rPr>
                <w:rFonts w:eastAsia="Times New Roman" w:cstheme="minorHAnsi"/>
                <w:color w:val="000000"/>
                <w:sz w:val="24"/>
                <w:szCs w:val="24"/>
                <w:lang w:eastAsia="ja-JP"/>
              </w:rPr>
              <w:t>New</w:t>
            </w:r>
          </w:p>
        </w:tc>
        <w:tc>
          <w:tcPr>
            <w:tcW w:w="971" w:type="dxa"/>
            <w:tcBorders>
              <w:top w:val="nil"/>
              <w:left w:val="nil"/>
              <w:bottom w:val="nil"/>
              <w:right w:val="nil"/>
            </w:tcBorders>
            <w:shd w:val="clear" w:color="auto" w:fill="auto"/>
            <w:noWrap/>
            <w:vAlign w:val="bottom"/>
            <w:hideMark/>
          </w:tcPr>
          <w:p w:rsidR="00E13723" w:rsidRPr="00E821A8" w:rsidRDefault="00D07601" w:rsidP="00227BA2">
            <w:pPr>
              <w:shd w:val="clear" w:color="FFFFCC" w:fill="FFFFFF"/>
              <w:spacing w:before="100" w:beforeAutospacing="1" w:after="0" w:afterAutospacing="1" w:line="240" w:lineRule="auto"/>
              <w:rPr>
                <w:rFonts w:eastAsia="Times New Roman" w:cstheme="minorHAnsi"/>
                <w:color w:val="000000"/>
                <w:sz w:val="24"/>
                <w:szCs w:val="24"/>
                <w:lang w:eastAsia="ja-JP"/>
              </w:rPr>
            </w:pPr>
            <w:r w:rsidRPr="00D07601">
              <w:rPr>
                <w:rFonts w:eastAsia="Times New Roman" w:cstheme="minorHAnsi"/>
                <w:color w:val="000000"/>
                <w:sz w:val="24"/>
                <w:szCs w:val="24"/>
                <w:lang w:eastAsia="ja-JP"/>
              </w:rPr>
              <w:t>High</w:t>
            </w:r>
          </w:p>
        </w:tc>
        <w:tc>
          <w:tcPr>
            <w:tcW w:w="1922" w:type="dxa"/>
            <w:tcBorders>
              <w:top w:val="nil"/>
              <w:left w:val="nil"/>
              <w:bottom w:val="nil"/>
              <w:right w:val="nil"/>
            </w:tcBorders>
            <w:shd w:val="clear" w:color="auto" w:fill="auto"/>
            <w:noWrap/>
            <w:vAlign w:val="bottom"/>
            <w:hideMark/>
          </w:tcPr>
          <w:p w:rsidR="00E13723" w:rsidRPr="00E821A8" w:rsidRDefault="00D07601" w:rsidP="00227BA2">
            <w:pPr>
              <w:shd w:val="clear" w:color="FFFFCC" w:fill="FFFFFF"/>
              <w:spacing w:before="100" w:beforeAutospacing="1" w:after="0" w:afterAutospacing="1" w:line="240" w:lineRule="auto"/>
              <w:rPr>
                <w:rFonts w:eastAsia="Times New Roman" w:cstheme="minorHAnsi"/>
                <w:color w:val="000000"/>
                <w:sz w:val="24"/>
                <w:szCs w:val="24"/>
                <w:lang w:eastAsia="ja-JP"/>
              </w:rPr>
            </w:pPr>
            <w:r w:rsidRPr="00D07601">
              <w:rPr>
                <w:rFonts w:eastAsia="Times New Roman" w:cstheme="minorHAnsi"/>
                <w:color w:val="000000"/>
                <w:sz w:val="24"/>
                <w:szCs w:val="24"/>
                <w:lang w:eastAsia="ja-JP"/>
              </w:rPr>
              <w:t>truongmh60003</w:t>
            </w:r>
          </w:p>
        </w:tc>
        <w:tc>
          <w:tcPr>
            <w:tcW w:w="12498" w:type="dxa"/>
            <w:tcBorders>
              <w:top w:val="nil"/>
              <w:left w:val="nil"/>
              <w:bottom w:val="nil"/>
              <w:right w:val="nil"/>
            </w:tcBorders>
            <w:shd w:val="clear" w:color="auto" w:fill="auto"/>
            <w:noWrap/>
            <w:vAlign w:val="bottom"/>
            <w:hideMark/>
          </w:tcPr>
          <w:p w:rsidR="00E13723" w:rsidRPr="00E821A8" w:rsidRDefault="00D07601" w:rsidP="00227BA2">
            <w:pPr>
              <w:shd w:val="clear" w:color="FFFFCC" w:fill="FFFFFF"/>
              <w:spacing w:before="100" w:beforeAutospacing="1" w:after="0" w:afterAutospacing="1" w:line="240" w:lineRule="auto"/>
              <w:rPr>
                <w:rFonts w:eastAsia="Times New Roman" w:cstheme="minorHAnsi"/>
                <w:color w:val="000000"/>
                <w:sz w:val="24"/>
                <w:szCs w:val="24"/>
                <w:lang w:eastAsia="ja-JP"/>
              </w:rPr>
            </w:pPr>
            <w:r w:rsidRPr="00D07601">
              <w:rPr>
                <w:rFonts w:eastAsia="Times New Roman" w:cstheme="minorHAnsi"/>
                <w:color w:val="000000"/>
                <w:sz w:val="24"/>
                <w:szCs w:val="24"/>
                <w:lang w:eastAsia="ja-JP"/>
              </w:rPr>
              <w:t>[</w:t>
            </w:r>
            <w:proofErr w:type="spellStart"/>
            <w:r w:rsidRPr="00D07601">
              <w:rPr>
                <w:rFonts w:eastAsia="Times New Roman" w:cstheme="minorHAnsi"/>
                <w:color w:val="000000"/>
                <w:sz w:val="24"/>
                <w:szCs w:val="24"/>
                <w:lang w:eastAsia="ja-JP"/>
              </w:rPr>
              <w:t>TimeSheetPortlet</w:t>
            </w:r>
            <w:proofErr w:type="spellEnd"/>
            <w:r w:rsidRPr="00D07601">
              <w:rPr>
                <w:rFonts w:eastAsia="Times New Roman" w:cstheme="minorHAnsi"/>
                <w:color w:val="000000"/>
                <w:sz w:val="24"/>
                <w:szCs w:val="24"/>
                <w:lang w:eastAsia="ja-JP"/>
              </w:rPr>
              <w:t xml:space="preserve">] Duplicate models with entities </w:t>
            </w:r>
            <w:proofErr w:type="spellStart"/>
            <w:r w:rsidRPr="00D07601">
              <w:rPr>
                <w:rFonts w:eastAsia="Times New Roman" w:cstheme="minorHAnsi"/>
                <w:color w:val="000000"/>
                <w:sz w:val="24"/>
                <w:szCs w:val="24"/>
                <w:lang w:eastAsia="ja-JP"/>
              </w:rPr>
              <w:t>DaoCommon</w:t>
            </w:r>
            <w:proofErr w:type="spellEnd"/>
          </w:p>
        </w:tc>
      </w:tr>
      <w:tr w:rsidR="00E13723" w:rsidRPr="00E821A8" w:rsidTr="00E13723">
        <w:trPr>
          <w:trHeight w:val="300"/>
        </w:trPr>
        <w:tc>
          <w:tcPr>
            <w:tcW w:w="630" w:type="dxa"/>
            <w:tcBorders>
              <w:top w:val="nil"/>
              <w:left w:val="nil"/>
              <w:bottom w:val="nil"/>
              <w:right w:val="nil"/>
            </w:tcBorders>
            <w:shd w:val="clear" w:color="auto" w:fill="auto"/>
            <w:noWrap/>
            <w:vAlign w:val="bottom"/>
            <w:hideMark/>
          </w:tcPr>
          <w:p w:rsidR="00E13723" w:rsidRPr="00E821A8" w:rsidRDefault="00D07601" w:rsidP="00227BA2">
            <w:pPr>
              <w:spacing w:after="0" w:line="240" w:lineRule="auto"/>
              <w:jc w:val="right"/>
              <w:rPr>
                <w:rFonts w:eastAsia="Times New Roman" w:cstheme="minorHAnsi"/>
                <w:color w:val="000000"/>
                <w:sz w:val="24"/>
                <w:szCs w:val="24"/>
                <w:lang w:eastAsia="ja-JP"/>
              </w:rPr>
            </w:pPr>
            <w:r w:rsidRPr="00D07601">
              <w:rPr>
                <w:rFonts w:eastAsia="Times New Roman" w:cstheme="minorHAnsi"/>
                <w:color w:val="000000"/>
                <w:sz w:val="24"/>
                <w:szCs w:val="24"/>
                <w:lang w:eastAsia="ja-JP"/>
              </w:rPr>
              <w:t>74</w:t>
            </w:r>
          </w:p>
        </w:tc>
        <w:tc>
          <w:tcPr>
            <w:tcW w:w="862" w:type="dxa"/>
            <w:tcBorders>
              <w:top w:val="nil"/>
              <w:left w:val="nil"/>
              <w:bottom w:val="nil"/>
              <w:right w:val="nil"/>
            </w:tcBorders>
            <w:shd w:val="clear" w:color="auto" w:fill="auto"/>
            <w:noWrap/>
            <w:vAlign w:val="bottom"/>
            <w:hideMark/>
          </w:tcPr>
          <w:p w:rsidR="00E13723" w:rsidRPr="00E821A8" w:rsidRDefault="00D07601" w:rsidP="00227BA2">
            <w:pPr>
              <w:shd w:val="clear" w:color="FFFFCC" w:fill="FFFFFF"/>
              <w:spacing w:before="100" w:beforeAutospacing="1" w:after="0" w:afterAutospacing="1" w:line="240" w:lineRule="auto"/>
              <w:rPr>
                <w:rFonts w:eastAsia="Times New Roman" w:cstheme="minorHAnsi"/>
                <w:color w:val="000000"/>
                <w:sz w:val="24"/>
                <w:szCs w:val="24"/>
                <w:lang w:eastAsia="ja-JP"/>
              </w:rPr>
            </w:pPr>
            <w:r w:rsidRPr="00D07601">
              <w:rPr>
                <w:rFonts w:eastAsia="Times New Roman" w:cstheme="minorHAnsi"/>
                <w:color w:val="000000"/>
                <w:sz w:val="24"/>
                <w:szCs w:val="24"/>
                <w:lang w:eastAsia="ja-JP"/>
              </w:rPr>
              <w:t>Defect</w:t>
            </w:r>
          </w:p>
        </w:tc>
        <w:tc>
          <w:tcPr>
            <w:tcW w:w="848" w:type="dxa"/>
            <w:tcBorders>
              <w:top w:val="nil"/>
              <w:left w:val="nil"/>
              <w:bottom w:val="nil"/>
              <w:right w:val="nil"/>
            </w:tcBorders>
            <w:shd w:val="clear" w:color="auto" w:fill="auto"/>
            <w:noWrap/>
            <w:vAlign w:val="bottom"/>
            <w:hideMark/>
          </w:tcPr>
          <w:p w:rsidR="00E13723" w:rsidRPr="00E821A8" w:rsidRDefault="00D07601" w:rsidP="00227BA2">
            <w:pPr>
              <w:shd w:val="clear" w:color="FFFFCC" w:fill="FFFFFF"/>
              <w:spacing w:before="100" w:beforeAutospacing="1" w:after="0" w:afterAutospacing="1" w:line="240" w:lineRule="auto"/>
              <w:rPr>
                <w:rFonts w:eastAsia="Times New Roman" w:cstheme="minorHAnsi"/>
                <w:color w:val="000000"/>
                <w:sz w:val="24"/>
                <w:szCs w:val="24"/>
                <w:lang w:eastAsia="ja-JP"/>
              </w:rPr>
            </w:pPr>
            <w:r w:rsidRPr="00D07601">
              <w:rPr>
                <w:rFonts w:eastAsia="Times New Roman" w:cstheme="minorHAnsi"/>
                <w:color w:val="000000"/>
                <w:sz w:val="24"/>
                <w:szCs w:val="24"/>
                <w:lang w:eastAsia="ja-JP"/>
              </w:rPr>
              <w:t>New</w:t>
            </w:r>
          </w:p>
        </w:tc>
        <w:tc>
          <w:tcPr>
            <w:tcW w:w="971" w:type="dxa"/>
            <w:tcBorders>
              <w:top w:val="nil"/>
              <w:left w:val="nil"/>
              <w:bottom w:val="nil"/>
              <w:right w:val="nil"/>
            </w:tcBorders>
            <w:shd w:val="clear" w:color="auto" w:fill="auto"/>
            <w:noWrap/>
            <w:vAlign w:val="bottom"/>
            <w:hideMark/>
          </w:tcPr>
          <w:p w:rsidR="00E13723" w:rsidRPr="00E821A8" w:rsidRDefault="00D07601" w:rsidP="00227BA2">
            <w:pPr>
              <w:shd w:val="clear" w:color="FFFFCC" w:fill="FFFFFF"/>
              <w:spacing w:before="100" w:beforeAutospacing="1" w:after="0" w:afterAutospacing="1" w:line="240" w:lineRule="auto"/>
              <w:rPr>
                <w:rFonts w:eastAsia="Times New Roman" w:cstheme="minorHAnsi"/>
                <w:color w:val="000000"/>
                <w:sz w:val="24"/>
                <w:szCs w:val="24"/>
                <w:lang w:eastAsia="ja-JP"/>
              </w:rPr>
            </w:pPr>
            <w:r w:rsidRPr="00D07601">
              <w:rPr>
                <w:rFonts w:eastAsia="Times New Roman" w:cstheme="minorHAnsi"/>
                <w:color w:val="000000"/>
                <w:sz w:val="24"/>
                <w:szCs w:val="24"/>
                <w:lang w:eastAsia="ja-JP"/>
              </w:rPr>
              <w:t>Medium</w:t>
            </w:r>
          </w:p>
        </w:tc>
        <w:tc>
          <w:tcPr>
            <w:tcW w:w="1922" w:type="dxa"/>
            <w:tcBorders>
              <w:top w:val="nil"/>
              <w:left w:val="nil"/>
              <w:bottom w:val="nil"/>
              <w:right w:val="nil"/>
            </w:tcBorders>
            <w:shd w:val="clear" w:color="auto" w:fill="auto"/>
            <w:noWrap/>
            <w:vAlign w:val="bottom"/>
            <w:hideMark/>
          </w:tcPr>
          <w:p w:rsidR="00E13723" w:rsidRPr="00E821A8" w:rsidRDefault="00D07601" w:rsidP="00227BA2">
            <w:pPr>
              <w:shd w:val="clear" w:color="FFFFCC" w:fill="FFFFFF"/>
              <w:spacing w:before="100" w:beforeAutospacing="1" w:after="0" w:afterAutospacing="1" w:line="240" w:lineRule="auto"/>
              <w:rPr>
                <w:rFonts w:eastAsia="Times New Roman" w:cstheme="minorHAnsi"/>
                <w:color w:val="000000"/>
                <w:sz w:val="24"/>
                <w:szCs w:val="24"/>
                <w:lang w:eastAsia="ja-JP"/>
              </w:rPr>
            </w:pPr>
            <w:proofErr w:type="spellStart"/>
            <w:r w:rsidRPr="00D07601">
              <w:rPr>
                <w:rFonts w:eastAsia="Times New Roman" w:cstheme="minorHAnsi"/>
                <w:color w:val="000000"/>
                <w:sz w:val="24"/>
                <w:szCs w:val="24"/>
                <w:lang w:eastAsia="ja-JP"/>
              </w:rPr>
              <w:t>giang.phamnguyen</w:t>
            </w:r>
            <w:proofErr w:type="spellEnd"/>
          </w:p>
        </w:tc>
        <w:tc>
          <w:tcPr>
            <w:tcW w:w="12498" w:type="dxa"/>
            <w:tcBorders>
              <w:top w:val="nil"/>
              <w:left w:val="nil"/>
              <w:bottom w:val="nil"/>
              <w:right w:val="nil"/>
            </w:tcBorders>
            <w:shd w:val="clear" w:color="auto" w:fill="auto"/>
            <w:noWrap/>
            <w:vAlign w:val="bottom"/>
            <w:hideMark/>
          </w:tcPr>
          <w:p w:rsidR="00E13723" w:rsidRPr="00E821A8" w:rsidRDefault="00D07601" w:rsidP="00227BA2">
            <w:pPr>
              <w:shd w:val="clear" w:color="FFFFCC" w:fill="FFFFFF"/>
              <w:spacing w:before="100" w:beforeAutospacing="1" w:after="0" w:afterAutospacing="1" w:line="240" w:lineRule="auto"/>
              <w:rPr>
                <w:rFonts w:eastAsia="Times New Roman" w:cstheme="minorHAnsi"/>
                <w:color w:val="000000"/>
                <w:sz w:val="24"/>
                <w:szCs w:val="24"/>
                <w:lang w:eastAsia="ja-JP"/>
              </w:rPr>
            </w:pPr>
            <w:r w:rsidRPr="00D07601">
              <w:rPr>
                <w:rFonts w:eastAsia="Times New Roman" w:cstheme="minorHAnsi"/>
                <w:color w:val="000000"/>
                <w:sz w:val="24"/>
                <w:szCs w:val="24"/>
                <w:lang w:eastAsia="ja-JP"/>
              </w:rPr>
              <w:t>[</w:t>
            </w:r>
            <w:proofErr w:type="spellStart"/>
            <w:r w:rsidRPr="00D07601">
              <w:rPr>
                <w:rFonts w:eastAsia="Times New Roman" w:cstheme="minorHAnsi"/>
                <w:color w:val="000000"/>
                <w:sz w:val="24"/>
                <w:szCs w:val="24"/>
                <w:lang w:eastAsia="ja-JP"/>
              </w:rPr>
              <w:t>PlannerPortlet</w:t>
            </w:r>
            <w:proofErr w:type="spellEnd"/>
            <w:r w:rsidRPr="00D07601">
              <w:rPr>
                <w:rFonts w:eastAsia="Times New Roman" w:cstheme="minorHAnsi"/>
                <w:color w:val="000000"/>
                <w:sz w:val="24"/>
                <w:szCs w:val="24"/>
                <w:lang w:eastAsia="ja-JP"/>
              </w:rPr>
              <w:t>] Dialog box with unfriendly message</w:t>
            </w:r>
          </w:p>
        </w:tc>
      </w:tr>
    </w:tbl>
    <w:p w:rsidR="003D7084" w:rsidRDefault="003D7084">
      <w:pPr>
        <w:rPr>
          <w:rFonts w:cstheme="minorHAnsi"/>
          <w:b/>
          <w:bCs/>
          <w:sz w:val="24"/>
          <w:szCs w:val="24"/>
        </w:rPr>
      </w:pPr>
    </w:p>
    <w:p w:rsidR="003D7084" w:rsidRDefault="00D07601">
      <w:pPr>
        <w:pStyle w:val="Heading2"/>
        <w:numPr>
          <w:ilvl w:val="0"/>
          <w:numId w:val="19"/>
        </w:numPr>
        <w:ind w:left="360"/>
        <w:rPr>
          <w:rFonts w:asciiTheme="minorHAnsi" w:hAnsiTheme="minorHAnsi" w:cstheme="minorHAnsi"/>
          <w:sz w:val="24"/>
          <w:szCs w:val="24"/>
        </w:rPr>
      </w:pPr>
      <w:bookmarkStart w:id="1582" w:name="_Toc332351411"/>
      <w:r w:rsidRPr="00D07601">
        <w:rPr>
          <w:rFonts w:asciiTheme="minorHAnsi" w:hAnsiTheme="minorHAnsi" w:cstheme="minorHAnsi"/>
          <w:sz w:val="24"/>
          <w:szCs w:val="24"/>
        </w:rPr>
        <w:t>Test Log</w:t>
      </w:r>
      <w:bookmarkEnd w:id="1582"/>
    </w:p>
    <w:p w:rsidR="00FE525B" w:rsidRDefault="00FE525B" w:rsidP="001D4975">
      <w:pPr>
        <w:rPr>
          <w:rFonts w:cstheme="minorHAnsi"/>
          <w:sz w:val="24"/>
          <w:szCs w:val="24"/>
        </w:rPr>
      </w:pPr>
    </w:p>
    <w:tbl>
      <w:tblPr>
        <w:tblStyle w:val="MediumShading2-Accent1"/>
        <w:tblW w:w="9666" w:type="dxa"/>
        <w:tblInd w:w="-428" w:type="dxa"/>
        <w:tblLook w:val="04A0"/>
      </w:tblPr>
      <w:tblGrid>
        <w:gridCol w:w="2358"/>
        <w:gridCol w:w="90"/>
        <w:gridCol w:w="435"/>
        <w:gridCol w:w="288"/>
        <w:gridCol w:w="577"/>
        <w:gridCol w:w="288"/>
        <w:gridCol w:w="1190"/>
        <w:gridCol w:w="288"/>
        <w:gridCol w:w="577"/>
        <w:gridCol w:w="288"/>
        <w:gridCol w:w="3138"/>
        <w:gridCol w:w="149"/>
      </w:tblGrid>
      <w:tr w:rsidR="001D4975" w:rsidRPr="00314407" w:rsidTr="001D4975">
        <w:trPr>
          <w:cnfStyle w:val="100000000000"/>
          <w:trHeight w:val="399"/>
        </w:trPr>
        <w:tc>
          <w:tcPr>
            <w:cnfStyle w:val="001000000100"/>
            <w:tcW w:w="2358" w:type="dxa"/>
            <w:noWrap/>
            <w:hideMark/>
          </w:tcPr>
          <w:p w:rsidR="001D4975" w:rsidRPr="00314407" w:rsidRDefault="001D4975" w:rsidP="003D7084">
            <w:pPr>
              <w:spacing w:line="360" w:lineRule="auto"/>
              <w:jc w:val="center"/>
              <w:rPr>
                <w:rFonts w:ascii="Tahoma" w:eastAsia="MS PGothic" w:hAnsi="Tahoma" w:cs="Tahoma"/>
                <w:b w:val="0"/>
                <w:bCs w:val="0"/>
                <w:color w:val="FFFFFF"/>
                <w:sz w:val="20"/>
                <w:szCs w:val="20"/>
                <w:lang w:eastAsia="ja-JP"/>
              </w:rPr>
            </w:pPr>
            <w:r w:rsidRPr="00314407">
              <w:rPr>
                <w:rFonts w:ascii="Tahoma" w:eastAsia="MS PGothic" w:hAnsi="Tahoma" w:cs="Tahoma"/>
                <w:b w:val="0"/>
                <w:bCs w:val="0"/>
                <w:color w:val="FFFFFF"/>
                <w:sz w:val="20"/>
                <w:szCs w:val="20"/>
                <w:lang w:eastAsia="ja-JP"/>
              </w:rPr>
              <w:t>Module code</w:t>
            </w:r>
          </w:p>
        </w:tc>
        <w:tc>
          <w:tcPr>
            <w:tcW w:w="674" w:type="dxa"/>
            <w:gridSpan w:val="3"/>
            <w:hideMark/>
          </w:tcPr>
          <w:p w:rsidR="001D4975" w:rsidRPr="00314407" w:rsidRDefault="001D4975" w:rsidP="003D7084">
            <w:pPr>
              <w:spacing w:line="360" w:lineRule="auto"/>
              <w:jc w:val="center"/>
              <w:cnfStyle w:val="100000000000"/>
              <w:rPr>
                <w:rFonts w:ascii="Tahoma" w:eastAsia="MS PGothic" w:hAnsi="Tahoma" w:cs="Tahoma"/>
                <w:b w:val="0"/>
                <w:bCs w:val="0"/>
                <w:color w:val="FFFFFF"/>
                <w:sz w:val="20"/>
                <w:szCs w:val="20"/>
                <w:lang w:eastAsia="ja-JP"/>
              </w:rPr>
            </w:pPr>
            <w:r w:rsidRPr="00314407">
              <w:rPr>
                <w:rFonts w:ascii="Tahoma" w:eastAsia="MS PGothic" w:hAnsi="Tahoma" w:cs="Tahoma"/>
                <w:b w:val="0"/>
                <w:bCs w:val="0"/>
                <w:color w:val="FFFFFF"/>
                <w:sz w:val="20"/>
                <w:szCs w:val="20"/>
                <w:lang w:eastAsia="ja-JP"/>
              </w:rPr>
              <w:t>Pass</w:t>
            </w:r>
          </w:p>
        </w:tc>
        <w:tc>
          <w:tcPr>
            <w:tcW w:w="865" w:type="dxa"/>
            <w:gridSpan w:val="2"/>
            <w:noWrap/>
            <w:hideMark/>
          </w:tcPr>
          <w:p w:rsidR="001D4975" w:rsidRPr="00314407" w:rsidRDefault="001D4975" w:rsidP="003D7084">
            <w:pPr>
              <w:spacing w:line="360" w:lineRule="auto"/>
              <w:jc w:val="center"/>
              <w:cnfStyle w:val="100000000000"/>
              <w:rPr>
                <w:rFonts w:ascii="Tahoma" w:eastAsia="MS PGothic" w:hAnsi="Tahoma" w:cs="Tahoma"/>
                <w:b w:val="0"/>
                <w:bCs w:val="0"/>
                <w:color w:val="FFFFFF"/>
                <w:sz w:val="20"/>
                <w:szCs w:val="20"/>
                <w:lang w:eastAsia="ja-JP"/>
              </w:rPr>
            </w:pPr>
            <w:r w:rsidRPr="00314407">
              <w:rPr>
                <w:rFonts w:ascii="Tahoma" w:eastAsia="MS PGothic" w:hAnsi="Tahoma" w:cs="Tahoma"/>
                <w:b w:val="0"/>
                <w:bCs w:val="0"/>
                <w:color w:val="FFFFFF"/>
                <w:sz w:val="20"/>
                <w:szCs w:val="20"/>
                <w:lang w:eastAsia="ja-JP"/>
              </w:rPr>
              <w:t>Fail</w:t>
            </w:r>
          </w:p>
        </w:tc>
        <w:tc>
          <w:tcPr>
            <w:tcW w:w="1478" w:type="dxa"/>
            <w:gridSpan w:val="2"/>
            <w:noWrap/>
            <w:hideMark/>
          </w:tcPr>
          <w:p w:rsidR="001D4975" w:rsidRPr="00314407" w:rsidRDefault="001D4975" w:rsidP="003D7084">
            <w:pPr>
              <w:spacing w:line="360" w:lineRule="auto"/>
              <w:jc w:val="center"/>
              <w:cnfStyle w:val="100000000000"/>
              <w:rPr>
                <w:rFonts w:ascii="Tahoma" w:eastAsia="MS PGothic" w:hAnsi="Tahoma" w:cs="Tahoma"/>
                <w:b w:val="0"/>
                <w:bCs w:val="0"/>
                <w:color w:val="FFFFFF"/>
                <w:sz w:val="20"/>
                <w:szCs w:val="20"/>
                <w:lang w:eastAsia="ja-JP"/>
              </w:rPr>
            </w:pPr>
            <w:r w:rsidRPr="00314407">
              <w:rPr>
                <w:rFonts w:ascii="Tahoma" w:eastAsia="MS PGothic" w:hAnsi="Tahoma" w:cs="Tahoma"/>
                <w:b w:val="0"/>
                <w:bCs w:val="0"/>
                <w:color w:val="FFFFFF"/>
                <w:sz w:val="20"/>
                <w:szCs w:val="20"/>
                <w:lang w:eastAsia="ja-JP"/>
              </w:rPr>
              <w:t>Untested</w:t>
            </w:r>
          </w:p>
        </w:tc>
        <w:tc>
          <w:tcPr>
            <w:tcW w:w="865" w:type="dxa"/>
            <w:gridSpan w:val="2"/>
            <w:noWrap/>
            <w:hideMark/>
          </w:tcPr>
          <w:p w:rsidR="001D4975" w:rsidRPr="00314407" w:rsidRDefault="001D4975" w:rsidP="003D7084">
            <w:pPr>
              <w:spacing w:line="360" w:lineRule="auto"/>
              <w:jc w:val="center"/>
              <w:cnfStyle w:val="100000000000"/>
              <w:rPr>
                <w:rFonts w:ascii="Tahoma" w:eastAsia="MS PGothic" w:hAnsi="Tahoma" w:cs="Tahoma"/>
                <w:b w:val="0"/>
                <w:bCs w:val="0"/>
                <w:color w:val="FFFFFF"/>
                <w:sz w:val="20"/>
                <w:szCs w:val="20"/>
                <w:lang w:eastAsia="ja-JP"/>
              </w:rPr>
            </w:pPr>
            <w:r w:rsidRPr="00314407">
              <w:rPr>
                <w:rFonts w:ascii="Tahoma" w:eastAsia="MS PGothic" w:hAnsi="Tahoma" w:cs="Tahoma"/>
                <w:b w:val="0"/>
                <w:bCs w:val="0"/>
                <w:color w:val="FFFFFF"/>
                <w:sz w:val="20"/>
                <w:szCs w:val="20"/>
                <w:lang w:eastAsia="ja-JP"/>
              </w:rPr>
              <w:t>N/A</w:t>
            </w:r>
          </w:p>
        </w:tc>
        <w:tc>
          <w:tcPr>
            <w:tcW w:w="3426" w:type="dxa"/>
            <w:gridSpan w:val="2"/>
            <w:hideMark/>
          </w:tcPr>
          <w:p w:rsidR="001D4975" w:rsidRPr="00314407" w:rsidRDefault="001D4975" w:rsidP="003D7084">
            <w:pPr>
              <w:spacing w:line="360" w:lineRule="auto"/>
              <w:jc w:val="center"/>
              <w:cnfStyle w:val="100000000000"/>
              <w:rPr>
                <w:rFonts w:ascii="Tahoma" w:eastAsia="MS PGothic" w:hAnsi="Tahoma" w:cs="Tahoma"/>
                <w:b w:val="0"/>
                <w:bCs w:val="0"/>
                <w:color w:val="FFFFFF"/>
                <w:sz w:val="20"/>
                <w:szCs w:val="20"/>
                <w:lang w:eastAsia="ja-JP"/>
              </w:rPr>
            </w:pPr>
            <w:r w:rsidRPr="00314407">
              <w:rPr>
                <w:rFonts w:ascii="Tahoma" w:eastAsia="MS PGothic" w:hAnsi="Tahoma" w:cs="Tahoma"/>
                <w:b w:val="0"/>
                <w:bCs w:val="0"/>
                <w:color w:val="FFFFFF"/>
                <w:sz w:val="20"/>
                <w:szCs w:val="20"/>
                <w:lang w:eastAsia="ja-JP"/>
              </w:rPr>
              <w:t>Number of  test cases</w:t>
            </w:r>
          </w:p>
        </w:tc>
      </w:tr>
      <w:tr w:rsidR="001D4975" w:rsidRPr="00314407" w:rsidTr="001D4975">
        <w:trPr>
          <w:gridAfter w:val="1"/>
          <w:cnfStyle w:val="000000100000"/>
          <w:wAfter w:w="288" w:type="dxa"/>
          <w:trHeight w:val="399"/>
        </w:trPr>
        <w:tc>
          <w:tcPr>
            <w:cnfStyle w:val="001000000000"/>
            <w:tcW w:w="2448" w:type="dxa"/>
            <w:gridSpan w:val="2"/>
            <w:noWrap/>
            <w:hideMark/>
          </w:tcPr>
          <w:p w:rsidR="001D4975" w:rsidRPr="00314407" w:rsidRDefault="001D4975" w:rsidP="003D7084">
            <w:pPr>
              <w:rPr>
                <w:rFonts w:ascii="Tahoma" w:eastAsia="MS PGothic" w:hAnsi="Tahoma" w:cs="Tahoma"/>
                <w:sz w:val="20"/>
                <w:szCs w:val="20"/>
                <w:lang w:eastAsia="ja-JP"/>
              </w:rPr>
            </w:pPr>
            <w:r>
              <w:rPr>
                <w:rFonts w:ascii="Tahoma" w:eastAsia="MS PGothic" w:hAnsi="Tahoma" w:cs="Tahoma"/>
                <w:sz w:val="20"/>
                <w:szCs w:val="20"/>
                <w:lang w:eastAsia="ja-JP"/>
              </w:rPr>
              <w:t>Total</w:t>
            </w:r>
          </w:p>
        </w:tc>
        <w:tc>
          <w:tcPr>
            <w:tcW w:w="296" w:type="dxa"/>
            <w:noWrap/>
          </w:tcPr>
          <w:p w:rsidR="001D4975" w:rsidRPr="00314407" w:rsidRDefault="001D4975" w:rsidP="003D7084">
            <w:pPr>
              <w:jc w:val="center"/>
              <w:cnfStyle w:val="000000100000"/>
              <w:rPr>
                <w:rFonts w:ascii="Tahoma" w:eastAsia="MS PGothic" w:hAnsi="Tahoma" w:cs="Tahoma"/>
                <w:sz w:val="20"/>
                <w:szCs w:val="20"/>
                <w:lang w:eastAsia="ja-JP"/>
              </w:rPr>
            </w:pPr>
          </w:p>
        </w:tc>
        <w:tc>
          <w:tcPr>
            <w:tcW w:w="865" w:type="dxa"/>
            <w:gridSpan w:val="2"/>
            <w:noWrap/>
          </w:tcPr>
          <w:p w:rsidR="001D4975" w:rsidRPr="00314407" w:rsidRDefault="001D4975" w:rsidP="003D7084">
            <w:pPr>
              <w:jc w:val="center"/>
              <w:cnfStyle w:val="000000100000"/>
              <w:rPr>
                <w:rFonts w:ascii="Tahoma" w:eastAsia="MS PGothic" w:hAnsi="Tahoma" w:cs="Tahoma"/>
                <w:sz w:val="20"/>
                <w:szCs w:val="20"/>
                <w:lang w:eastAsia="ja-JP"/>
              </w:rPr>
            </w:pPr>
          </w:p>
        </w:tc>
        <w:tc>
          <w:tcPr>
            <w:tcW w:w="1478" w:type="dxa"/>
            <w:gridSpan w:val="2"/>
            <w:noWrap/>
          </w:tcPr>
          <w:p w:rsidR="001D4975" w:rsidRPr="00314407" w:rsidRDefault="001D4975" w:rsidP="003D7084">
            <w:pPr>
              <w:jc w:val="center"/>
              <w:cnfStyle w:val="000000100000"/>
              <w:rPr>
                <w:rFonts w:ascii="Tahoma" w:eastAsia="MS PGothic" w:hAnsi="Tahoma" w:cs="Tahoma"/>
                <w:sz w:val="20"/>
                <w:szCs w:val="20"/>
                <w:lang w:eastAsia="ja-JP"/>
              </w:rPr>
            </w:pPr>
          </w:p>
        </w:tc>
        <w:tc>
          <w:tcPr>
            <w:tcW w:w="865" w:type="dxa"/>
            <w:gridSpan w:val="2"/>
            <w:noWrap/>
          </w:tcPr>
          <w:p w:rsidR="001D4975" w:rsidRPr="00314407" w:rsidRDefault="001D4975" w:rsidP="003D7084">
            <w:pPr>
              <w:jc w:val="center"/>
              <w:cnfStyle w:val="000000100000"/>
              <w:rPr>
                <w:rFonts w:ascii="Tahoma" w:eastAsia="MS PGothic" w:hAnsi="Tahoma" w:cs="Tahoma"/>
                <w:sz w:val="20"/>
                <w:szCs w:val="20"/>
                <w:lang w:eastAsia="ja-JP"/>
              </w:rPr>
            </w:pPr>
          </w:p>
        </w:tc>
        <w:tc>
          <w:tcPr>
            <w:tcW w:w="3426" w:type="dxa"/>
            <w:gridSpan w:val="2"/>
            <w:noWrap/>
          </w:tcPr>
          <w:p w:rsidR="001D4975" w:rsidRPr="00314407" w:rsidRDefault="001D4975" w:rsidP="003D7084">
            <w:pPr>
              <w:jc w:val="center"/>
              <w:cnfStyle w:val="000000100000"/>
              <w:rPr>
                <w:rFonts w:ascii="Tahoma" w:eastAsia="MS PGothic" w:hAnsi="Tahoma" w:cs="Tahoma"/>
                <w:sz w:val="20"/>
                <w:szCs w:val="20"/>
                <w:lang w:eastAsia="ja-JP"/>
              </w:rPr>
            </w:pPr>
            <w:r>
              <w:rPr>
                <w:rFonts w:ascii="Tahoma" w:eastAsia="MS PGothic" w:hAnsi="Tahoma" w:cs="Tahoma"/>
                <w:sz w:val="20"/>
                <w:szCs w:val="20"/>
                <w:lang w:eastAsia="ja-JP"/>
              </w:rPr>
              <w:t>76</w:t>
            </w:r>
          </w:p>
        </w:tc>
      </w:tr>
      <w:tr w:rsidR="001D4975" w:rsidRPr="00314407" w:rsidTr="001D4975">
        <w:trPr>
          <w:gridAfter w:val="1"/>
          <w:wAfter w:w="288" w:type="dxa"/>
          <w:trHeight w:val="399"/>
        </w:trPr>
        <w:tc>
          <w:tcPr>
            <w:cnfStyle w:val="001000000000"/>
            <w:tcW w:w="2448" w:type="dxa"/>
            <w:gridSpan w:val="2"/>
            <w:noWrap/>
            <w:hideMark/>
          </w:tcPr>
          <w:p w:rsidR="001D4975" w:rsidRPr="00314407" w:rsidRDefault="00D07601" w:rsidP="003D7084">
            <w:pPr>
              <w:rPr>
                <w:rFonts w:ascii="Tahoma" w:eastAsia="MS PGothic" w:hAnsi="Tahoma" w:cs="Tahoma"/>
                <w:sz w:val="20"/>
                <w:szCs w:val="20"/>
                <w:lang w:eastAsia="ja-JP"/>
              </w:rPr>
            </w:pPr>
            <w:r w:rsidRPr="00D07601">
              <w:rPr>
                <w:rFonts w:eastAsia="MS PGothic" w:cstheme="minorHAnsi"/>
                <w:b w:val="0"/>
                <w:bCs w:val="0"/>
                <w:color w:val="auto"/>
                <w:sz w:val="24"/>
                <w:szCs w:val="24"/>
                <w:lang w:eastAsia="ja-JP"/>
              </w:rPr>
              <w:t>Project Eye</w:t>
            </w:r>
          </w:p>
        </w:tc>
        <w:tc>
          <w:tcPr>
            <w:tcW w:w="296" w:type="dxa"/>
            <w:noWrap/>
          </w:tcPr>
          <w:p w:rsidR="001D4975" w:rsidRPr="00314407" w:rsidRDefault="001D4975" w:rsidP="003D7084">
            <w:pPr>
              <w:jc w:val="center"/>
              <w:cnfStyle w:val="000000000000"/>
              <w:rPr>
                <w:rFonts w:ascii="Tahoma" w:eastAsia="MS PGothic" w:hAnsi="Tahoma" w:cs="Tahoma"/>
                <w:sz w:val="20"/>
                <w:szCs w:val="20"/>
                <w:lang w:eastAsia="ja-JP"/>
              </w:rPr>
            </w:pPr>
            <w:r>
              <w:rPr>
                <w:rFonts w:ascii="Tahoma" w:eastAsia="MS PGothic" w:hAnsi="Tahoma" w:cs="Tahoma"/>
                <w:sz w:val="20"/>
                <w:szCs w:val="20"/>
                <w:lang w:eastAsia="ja-JP"/>
              </w:rPr>
              <w:t>28</w:t>
            </w:r>
          </w:p>
        </w:tc>
        <w:tc>
          <w:tcPr>
            <w:tcW w:w="865" w:type="dxa"/>
            <w:gridSpan w:val="2"/>
            <w:noWrap/>
          </w:tcPr>
          <w:p w:rsidR="001D4975" w:rsidRPr="00314407" w:rsidRDefault="001D4975" w:rsidP="003D7084">
            <w:pPr>
              <w:jc w:val="center"/>
              <w:cnfStyle w:val="000000000000"/>
              <w:rPr>
                <w:rFonts w:ascii="Tahoma" w:eastAsia="MS PGothic" w:hAnsi="Tahoma" w:cs="Tahoma"/>
                <w:sz w:val="20"/>
                <w:szCs w:val="20"/>
                <w:lang w:eastAsia="ja-JP"/>
              </w:rPr>
            </w:pPr>
          </w:p>
        </w:tc>
        <w:tc>
          <w:tcPr>
            <w:tcW w:w="1478" w:type="dxa"/>
            <w:gridSpan w:val="2"/>
            <w:noWrap/>
          </w:tcPr>
          <w:p w:rsidR="001D4975" w:rsidRPr="00314407" w:rsidRDefault="001D4975" w:rsidP="003D7084">
            <w:pPr>
              <w:jc w:val="center"/>
              <w:cnfStyle w:val="000000000000"/>
              <w:rPr>
                <w:rFonts w:ascii="Tahoma" w:eastAsia="MS PGothic" w:hAnsi="Tahoma" w:cs="Tahoma"/>
                <w:sz w:val="20"/>
                <w:szCs w:val="20"/>
                <w:lang w:eastAsia="ja-JP"/>
              </w:rPr>
            </w:pPr>
          </w:p>
        </w:tc>
        <w:tc>
          <w:tcPr>
            <w:tcW w:w="865" w:type="dxa"/>
            <w:gridSpan w:val="2"/>
            <w:noWrap/>
          </w:tcPr>
          <w:p w:rsidR="001D4975" w:rsidRPr="00314407" w:rsidRDefault="001D4975" w:rsidP="003D7084">
            <w:pPr>
              <w:jc w:val="center"/>
              <w:cnfStyle w:val="000000000000"/>
              <w:rPr>
                <w:rFonts w:ascii="Tahoma" w:eastAsia="MS PGothic" w:hAnsi="Tahoma" w:cs="Tahoma"/>
                <w:sz w:val="20"/>
                <w:szCs w:val="20"/>
                <w:lang w:eastAsia="ja-JP"/>
              </w:rPr>
            </w:pPr>
          </w:p>
        </w:tc>
        <w:tc>
          <w:tcPr>
            <w:tcW w:w="3426" w:type="dxa"/>
            <w:gridSpan w:val="2"/>
            <w:noWrap/>
          </w:tcPr>
          <w:p w:rsidR="001D4975" w:rsidRPr="00314407" w:rsidRDefault="001D4975" w:rsidP="003D7084">
            <w:pPr>
              <w:jc w:val="center"/>
              <w:cnfStyle w:val="000000000000"/>
              <w:rPr>
                <w:rFonts w:ascii="Tahoma" w:eastAsia="MS PGothic" w:hAnsi="Tahoma" w:cs="Tahoma"/>
                <w:sz w:val="20"/>
                <w:szCs w:val="20"/>
                <w:lang w:eastAsia="ja-JP"/>
              </w:rPr>
            </w:pPr>
            <w:r>
              <w:rPr>
                <w:rFonts w:ascii="Tahoma" w:eastAsia="MS PGothic" w:hAnsi="Tahoma" w:cs="Tahoma"/>
                <w:sz w:val="20"/>
                <w:szCs w:val="20"/>
                <w:lang w:eastAsia="ja-JP"/>
              </w:rPr>
              <w:t>28</w:t>
            </w:r>
          </w:p>
        </w:tc>
      </w:tr>
      <w:tr w:rsidR="001D4975" w:rsidRPr="00314407" w:rsidTr="001D4975">
        <w:trPr>
          <w:gridAfter w:val="1"/>
          <w:cnfStyle w:val="000000100000"/>
          <w:wAfter w:w="288" w:type="dxa"/>
          <w:trHeight w:val="399"/>
        </w:trPr>
        <w:tc>
          <w:tcPr>
            <w:cnfStyle w:val="001000000000"/>
            <w:tcW w:w="2448" w:type="dxa"/>
            <w:gridSpan w:val="2"/>
            <w:noWrap/>
          </w:tcPr>
          <w:p w:rsidR="001D4975" w:rsidRPr="001D4975" w:rsidRDefault="00D07601" w:rsidP="003D7084">
            <w:pPr>
              <w:rPr>
                <w:rFonts w:ascii="Tahoma" w:eastAsia="MS PGothic" w:hAnsi="Tahoma" w:cs="Tahoma"/>
                <w:sz w:val="20"/>
                <w:szCs w:val="20"/>
                <w:lang w:eastAsia="ja-JP"/>
              </w:rPr>
            </w:pPr>
            <w:r w:rsidRPr="00D07601">
              <w:rPr>
                <w:rFonts w:eastAsia="MS PGothic" w:cstheme="minorHAnsi"/>
                <w:b w:val="0"/>
                <w:bCs w:val="0"/>
                <w:color w:val="auto"/>
                <w:sz w:val="24"/>
                <w:szCs w:val="24"/>
                <w:lang w:eastAsia="ja-JP"/>
              </w:rPr>
              <w:t>Planner</w:t>
            </w:r>
          </w:p>
        </w:tc>
        <w:tc>
          <w:tcPr>
            <w:tcW w:w="296" w:type="dxa"/>
            <w:noWrap/>
          </w:tcPr>
          <w:p w:rsidR="001D4975" w:rsidRPr="00314407" w:rsidRDefault="001D4975" w:rsidP="003D7084">
            <w:pPr>
              <w:jc w:val="center"/>
              <w:cnfStyle w:val="000000100000"/>
              <w:rPr>
                <w:rFonts w:ascii="Tahoma" w:eastAsia="MS PGothic" w:hAnsi="Tahoma" w:cs="Tahoma"/>
                <w:sz w:val="20"/>
                <w:szCs w:val="20"/>
                <w:lang w:eastAsia="ja-JP"/>
              </w:rPr>
            </w:pPr>
            <w:r>
              <w:rPr>
                <w:rFonts w:ascii="Tahoma" w:eastAsia="MS PGothic" w:hAnsi="Tahoma" w:cs="Tahoma"/>
                <w:sz w:val="20"/>
                <w:szCs w:val="20"/>
                <w:lang w:eastAsia="ja-JP"/>
              </w:rPr>
              <w:t>10</w:t>
            </w:r>
          </w:p>
        </w:tc>
        <w:tc>
          <w:tcPr>
            <w:tcW w:w="865" w:type="dxa"/>
            <w:gridSpan w:val="2"/>
            <w:noWrap/>
          </w:tcPr>
          <w:p w:rsidR="001D4975" w:rsidRPr="00314407" w:rsidRDefault="001D4975" w:rsidP="003D7084">
            <w:pPr>
              <w:jc w:val="center"/>
              <w:cnfStyle w:val="000000100000"/>
              <w:rPr>
                <w:rFonts w:ascii="Tahoma" w:eastAsia="MS PGothic" w:hAnsi="Tahoma" w:cs="Tahoma"/>
                <w:sz w:val="20"/>
                <w:szCs w:val="20"/>
                <w:lang w:eastAsia="ja-JP"/>
              </w:rPr>
            </w:pPr>
          </w:p>
        </w:tc>
        <w:tc>
          <w:tcPr>
            <w:tcW w:w="1478" w:type="dxa"/>
            <w:gridSpan w:val="2"/>
            <w:noWrap/>
          </w:tcPr>
          <w:p w:rsidR="001D4975" w:rsidRPr="00314407" w:rsidRDefault="001D4975" w:rsidP="003D7084">
            <w:pPr>
              <w:jc w:val="center"/>
              <w:cnfStyle w:val="000000100000"/>
              <w:rPr>
                <w:rFonts w:ascii="Tahoma" w:eastAsia="MS PGothic" w:hAnsi="Tahoma" w:cs="Tahoma"/>
                <w:sz w:val="20"/>
                <w:szCs w:val="20"/>
                <w:lang w:eastAsia="ja-JP"/>
              </w:rPr>
            </w:pPr>
          </w:p>
        </w:tc>
        <w:tc>
          <w:tcPr>
            <w:tcW w:w="865" w:type="dxa"/>
            <w:gridSpan w:val="2"/>
            <w:noWrap/>
          </w:tcPr>
          <w:p w:rsidR="001D4975" w:rsidRPr="00314407" w:rsidRDefault="001D4975" w:rsidP="003D7084">
            <w:pPr>
              <w:jc w:val="center"/>
              <w:cnfStyle w:val="000000100000"/>
              <w:rPr>
                <w:rFonts w:ascii="Tahoma" w:eastAsia="MS PGothic" w:hAnsi="Tahoma" w:cs="Tahoma"/>
                <w:sz w:val="20"/>
                <w:szCs w:val="20"/>
                <w:lang w:eastAsia="ja-JP"/>
              </w:rPr>
            </w:pPr>
          </w:p>
        </w:tc>
        <w:tc>
          <w:tcPr>
            <w:tcW w:w="3426" w:type="dxa"/>
            <w:gridSpan w:val="2"/>
            <w:noWrap/>
          </w:tcPr>
          <w:p w:rsidR="001D4975" w:rsidRPr="00314407" w:rsidRDefault="001D4975" w:rsidP="003D7084">
            <w:pPr>
              <w:jc w:val="center"/>
              <w:cnfStyle w:val="000000100000"/>
              <w:rPr>
                <w:rFonts w:ascii="Tahoma" w:eastAsia="MS PGothic" w:hAnsi="Tahoma" w:cs="Tahoma"/>
                <w:sz w:val="20"/>
                <w:szCs w:val="20"/>
                <w:lang w:eastAsia="ja-JP"/>
              </w:rPr>
            </w:pPr>
            <w:r>
              <w:rPr>
                <w:rFonts w:ascii="Tahoma" w:eastAsia="MS PGothic" w:hAnsi="Tahoma" w:cs="Tahoma"/>
                <w:sz w:val="20"/>
                <w:szCs w:val="20"/>
                <w:lang w:eastAsia="ja-JP"/>
              </w:rPr>
              <w:t>10</w:t>
            </w:r>
          </w:p>
        </w:tc>
      </w:tr>
      <w:tr w:rsidR="001D4975" w:rsidRPr="00314407" w:rsidTr="001D4975">
        <w:trPr>
          <w:gridAfter w:val="1"/>
          <w:wAfter w:w="288" w:type="dxa"/>
          <w:trHeight w:val="399"/>
        </w:trPr>
        <w:tc>
          <w:tcPr>
            <w:cnfStyle w:val="001000000000"/>
            <w:tcW w:w="2448" w:type="dxa"/>
            <w:gridSpan w:val="2"/>
            <w:noWrap/>
          </w:tcPr>
          <w:p w:rsidR="001D4975" w:rsidRPr="001D4975" w:rsidRDefault="00D07601" w:rsidP="003D7084">
            <w:pPr>
              <w:rPr>
                <w:rFonts w:ascii="Tahoma" w:eastAsia="MS PGothic" w:hAnsi="Tahoma" w:cs="Tahoma"/>
                <w:sz w:val="20"/>
                <w:szCs w:val="20"/>
                <w:lang w:eastAsia="ja-JP"/>
              </w:rPr>
            </w:pPr>
            <w:r w:rsidRPr="00D07601">
              <w:rPr>
                <w:rFonts w:eastAsia="MS PGothic" w:cstheme="minorHAnsi"/>
                <w:color w:val="auto"/>
                <w:sz w:val="24"/>
                <w:szCs w:val="24"/>
                <w:lang w:eastAsia="ja-JP"/>
              </w:rPr>
              <w:t>Requirement</w:t>
            </w:r>
          </w:p>
        </w:tc>
        <w:tc>
          <w:tcPr>
            <w:tcW w:w="296" w:type="dxa"/>
            <w:noWrap/>
          </w:tcPr>
          <w:p w:rsidR="001D4975" w:rsidRPr="00314407" w:rsidRDefault="001D4975" w:rsidP="003D7084">
            <w:pPr>
              <w:jc w:val="center"/>
              <w:cnfStyle w:val="000000000000"/>
              <w:rPr>
                <w:rFonts w:ascii="Tahoma" w:eastAsia="MS PGothic" w:hAnsi="Tahoma" w:cs="Tahoma"/>
                <w:sz w:val="20"/>
                <w:szCs w:val="20"/>
                <w:lang w:eastAsia="ja-JP"/>
              </w:rPr>
            </w:pPr>
            <w:r>
              <w:rPr>
                <w:rFonts w:ascii="Tahoma" w:eastAsia="MS PGothic" w:hAnsi="Tahoma" w:cs="Tahoma"/>
                <w:sz w:val="20"/>
                <w:szCs w:val="20"/>
                <w:lang w:eastAsia="ja-JP"/>
              </w:rPr>
              <w:t>8</w:t>
            </w:r>
          </w:p>
        </w:tc>
        <w:tc>
          <w:tcPr>
            <w:tcW w:w="865" w:type="dxa"/>
            <w:gridSpan w:val="2"/>
            <w:noWrap/>
          </w:tcPr>
          <w:p w:rsidR="001D4975" w:rsidRPr="00314407" w:rsidRDefault="001D4975" w:rsidP="001D4975">
            <w:pPr>
              <w:cnfStyle w:val="000000000000"/>
              <w:rPr>
                <w:rFonts w:ascii="Tahoma" w:eastAsia="MS PGothic" w:hAnsi="Tahoma" w:cs="Tahoma"/>
                <w:sz w:val="20"/>
                <w:szCs w:val="20"/>
                <w:lang w:eastAsia="ja-JP"/>
              </w:rPr>
            </w:pPr>
          </w:p>
        </w:tc>
        <w:tc>
          <w:tcPr>
            <w:tcW w:w="1478" w:type="dxa"/>
            <w:gridSpan w:val="2"/>
            <w:noWrap/>
          </w:tcPr>
          <w:p w:rsidR="001D4975" w:rsidRPr="00314407" w:rsidRDefault="001D4975" w:rsidP="001D4975">
            <w:pPr>
              <w:cnfStyle w:val="000000000000"/>
              <w:rPr>
                <w:rFonts w:ascii="Tahoma" w:eastAsia="MS PGothic" w:hAnsi="Tahoma" w:cs="Tahoma"/>
                <w:sz w:val="20"/>
                <w:szCs w:val="20"/>
                <w:lang w:eastAsia="ja-JP"/>
              </w:rPr>
            </w:pPr>
          </w:p>
        </w:tc>
        <w:tc>
          <w:tcPr>
            <w:tcW w:w="865" w:type="dxa"/>
            <w:gridSpan w:val="2"/>
            <w:noWrap/>
          </w:tcPr>
          <w:p w:rsidR="001D4975" w:rsidRPr="00314407" w:rsidRDefault="001D4975" w:rsidP="003D7084">
            <w:pPr>
              <w:jc w:val="center"/>
              <w:cnfStyle w:val="000000000000"/>
              <w:rPr>
                <w:rFonts w:ascii="Tahoma" w:eastAsia="MS PGothic" w:hAnsi="Tahoma" w:cs="Tahoma"/>
                <w:sz w:val="20"/>
                <w:szCs w:val="20"/>
                <w:lang w:eastAsia="ja-JP"/>
              </w:rPr>
            </w:pPr>
          </w:p>
        </w:tc>
        <w:tc>
          <w:tcPr>
            <w:tcW w:w="3426" w:type="dxa"/>
            <w:gridSpan w:val="2"/>
            <w:noWrap/>
          </w:tcPr>
          <w:p w:rsidR="001D4975" w:rsidRPr="00314407" w:rsidRDefault="001D4975" w:rsidP="003D7084">
            <w:pPr>
              <w:jc w:val="center"/>
              <w:cnfStyle w:val="000000000000"/>
              <w:rPr>
                <w:rFonts w:ascii="Tahoma" w:eastAsia="MS PGothic" w:hAnsi="Tahoma" w:cs="Tahoma"/>
                <w:sz w:val="20"/>
                <w:szCs w:val="20"/>
                <w:lang w:eastAsia="ja-JP"/>
              </w:rPr>
            </w:pPr>
            <w:r>
              <w:rPr>
                <w:rFonts w:ascii="Tahoma" w:eastAsia="MS PGothic" w:hAnsi="Tahoma" w:cs="Tahoma"/>
                <w:sz w:val="20"/>
                <w:szCs w:val="20"/>
                <w:lang w:eastAsia="ja-JP"/>
              </w:rPr>
              <w:t>8</w:t>
            </w:r>
          </w:p>
        </w:tc>
      </w:tr>
      <w:tr w:rsidR="001D4975" w:rsidRPr="00314407" w:rsidTr="001D4975">
        <w:trPr>
          <w:gridAfter w:val="1"/>
          <w:cnfStyle w:val="000000100000"/>
          <w:wAfter w:w="288" w:type="dxa"/>
          <w:trHeight w:val="399"/>
        </w:trPr>
        <w:tc>
          <w:tcPr>
            <w:cnfStyle w:val="001000000000"/>
            <w:tcW w:w="2448" w:type="dxa"/>
            <w:gridSpan w:val="2"/>
            <w:noWrap/>
          </w:tcPr>
          <w:p w:rsidR="001D4975" w:rsidRPr="001D4975" w:rsidRDefault="00D07601" w:rsidP="003D7084">
            <w:pPr>
              <w:shd w:val="clear" w:color="FFFFCC" w:fill="FFFFFF"/>
              <w:spacing w:before="100" w:beforeAutospacing="1" w:after="100" w:afterAutospacing="1" w:line="276" w:lineRule="auto"/>
              <w:rPr>
                <w:rFonts w:eastAsia="MS PGothic" w:cstheme="minorHAnsi"/>
                <w:sz w:val="24"/>
                <w:szCs w:val="24"/>
                <w:lang w:eastAsia="ja-JP"/>
              </w:rPr>
            </w:pPr>
            <w:r w:rsidRPr="00D07601">
              <w:rPr>
                <w:rFonts w:eastAsia="MS PGothic" w:cstheme="minorHAnsi"/>
                <w:color w:val="auto"/>
                <w:sz w:val="24"/>
                <w:szCs w:val="24"/>
                <w:lang w:eastAsia="ja-JP"/>
              </w:rPr>
              <w:t>Timesheet</w:t>
            </w:r>
          </w:p>
        </w:tc>
        <w:tc>
          <w:tcPr>
            <w:tcW w:w="296" w:type="dxa"/>
            <w:noWrap/>
          </w:tcPr>
          <w:p w:rsidR="001D4975" w:rsidRPr="00314407" w:rsidRDefault="001D4975" w:rsidP="003D7084">
            <w:pPr>
              <w:jc w:val="center"/>
              <w:cnfStyle w:val="000000100000"/>
              <w:rPr>
                <w:rFonts w:ascii="Tahoma" w:eastAsia="MS PGothic" w:hAnsi="Tahoma" w:cs="Tahoma"/>
                <w:sz w:val="20"/>
                <w:szCs w:val="20"/>
                <w:lang w:eastAsia="ja-JP"/>
              </w:rPr>
            </w:pPr>
            <w:r>
              <w:rPr>
                <w:rFonts w:ascii="Tahoma" w:eastAsia="MS PGothic" w:hAnsi="Tahoma" w:cs="Tahoma"/>
                <w:sz w:val="20"/>
                <w:szCs w:val="20"/>
                <w:lang w:eastAsia="ja-JP"/>
              </w:rPr>
              <w:t>12</w:t>
            </w:r>
          </w:p>
        </w:tc>
        <w:tc>
          <w:tcPr>
            <w:tcW w:w="865" w:type="dxa"/>
            <w:gridSpan w:val="2"/>
            <w:noWrap/>
          </w:tcPr>
          <w:p w:rsidR="001D4975" w:rsidRPr="00314407" w:rsidRDefault="001D4975" w:rsidP="003D7084">
            <w:pPr>
              <w:jc w:val="center"/>
              <w:cnfStyle w:val="000000100000"/>
              <w:rPr>
                <w:rFonts w:ascii="Tahoma" w:eastAsia="MS PGothic" w:hAnsi="Tahoma" w:cs="Tahoma"/>
                <w:sz w:val="20"/>
                <w:szCs w:val="20"/>
                <w:lang w:eastAsia="ja-JP"/>
              </w:rPr>
            </w:pPr>
          </w:p>
        </w:tc>
        <w:tc>
          <w:tcPr>
            <w:tcW w:w="1478" w:type="dxa"/>
            <w:gridSpan w:val="2"/>
            <w:noWrap/>
          </w:tcPr>
          <w:p w:rsidR="001D4975" w:rsidRPr="00314407" w:rsidRDefault="001D4975" w:rsidP="003D7084">
            <w:pPr>
              <w:jc w:val="center"/>
              <w:cnfStyle w:val="000000100000"/>
              <w:rPr>
                <w:rFonts w:ascii="Tahoma" w:eastAsia="MS PGothic" w:hAnsi="Tahoma" w:cs="Tahoma"/>
                <w:sz w:val="20"/>
                <w:szCs w:val="20"/>
                <w:lang w:eastAsia="ja-JP"/>
              </w:rPr>
            </w:pPr>
          </w:p>
        </w:tc>
        <w:tc>
          <w:tcPr>
            <w:tcW w:w="865" w:type="dxa"/>
            <w:gridSpan w:val="2"/>
            <w:noWrap/>
          </w:tcPr>
          <w:p w:rsidR="001D4975" w:rsidRPr="00314407" w:rsidRDefault="001D4975" w:rsidP="003D7084">
            <w:pPr>
              <w:jc w:val="center"/>
              <w:cnfStyle w:val="000000100000"/>
              <w:rPr>
                <w:rFonts w:ascii="Tahoma" w:eastAsia="MS PGothic" w:hAnsi="Tahoma" w:cs="Tahoma"/>
                <w:sz w:val="20"/>
                <w:szCs w:val="20"/>
                <w:lang w:eastAsia="ja-JP"/>
              </w:rPr>
            </w:pPr>
          </w:p>
        </w:tc>
        <w:tc>
          <w:tcPr>
            <w:tcW w:w="3426" w:type="dxa"/>
            <w:gridSpan w:val="2"/>
            <w:noWrap/>
          </w:tcPr>
          <w:p w:rsidR="001D4975" w:rsidRDefault="001D4975" w:rsidP="003D7084">
            <w:pPr>
              <w:jc w:val="center"/>
              <w:cnfStyle w:val="000000100000"/>
              <w:rPr>
                <w:rFonts w:ascii="Tahoma" w:eastAsia="MS PGothic" w:hAnsi="Tahoma" w:cs="Tahoma"/>
                <w:sz w:val="20"/>
                <w:szCs w:val="20"/>
                <w:lang w:eastAsia="ja-JP"/>
              </w:rPr>
            </w:pPr>
            <w:r>
              <w:rPr>
                <w:rFonts w:ascii="Tahoma" w:eastAsia="MS PGothic" w:hAnsi="Tahoma" w:cs="Tahoma"/>
                <w:sz w:val="20"/>
                <w:szCs w:val="20"/>
                <w:lang w:eastAsia="ja-JP"/>
              </w:rPr>
              <w:t>12</w:t>
            </w:r>
          </w:p>
        </w:tc>
      </w:tr>
      <w:tr w:rsidR="001D4975" w:rsidRPr="00314407" w:rsidTr="001D4975">
        <w:trPr>
          <w:gridAfter w:val="1"/>
          <w:wAfter w:w="288" w:type="dxa"/>
          <w:trHeight w:val="399"/>
        </w:trPr>
        <w:tc>
          <w:tcPr>
            <w:cnfStyle w:val="001000000000"/>
            <w:tcW w:w="2448" w:type="dxa"/>
            <w:gridSpan w:val="2"/>
            <w:noWrap/>
          </w:tcPr>
          <w:p w:rsidR="001D4975" w:rsidRPr="001D4975" w:rsidRDefault="00D07601" w:rsidP="003D7084">
            <w:pPr>
              <w:shd w:val="clear" w:color="FFFFCC" w:fill="FFFFFF"/>
              <w:spacing w:before="100" w:beforeAutospacing="1" w:after="100" w:afterAutospacing="1" w:line="276" w:lineRule="auto"/>
              <w:rPr>
                <w:rFonts w:eastAsia="MS PGothic" w:cstheme="minorHAnsi"/>
                <w:sz w:val="24"/>
                <w:szCs w:val="24"/>
                <w:lang w:eastAsia="ja-JP"/>
              </w:rPr>
            </w:pPr>
            <w:r w:rsidRPr="00D07601">
              <w:rPr>
                <w:rFonts w:eastAsia="MS PGothic" w:cstheme="minorHAnsi"/>
                <w:color w:val="auto"/>
                <w:sz w:val="24"/>
                <w:szCs w:val="24"/>
                <w:lang w:eastAsia="ja-JP"/>
              </w:rPr>
              <w:t>DMS</w:t>
            </w:r>
          </w:p>
        </w:tc>
        <w:tc>
          <w:tcPr>
            <w:tcW w:w="296" w:type="dxa"/>
            <w:noWrap/>
          </w:tcPr>
          <w:p w:rsidR="001D4975" w:rsidRPr="00314407" w:rsidRDefault="001D4975" w:rsidP="003D7084">
            <w:pPr>
              <w:jc w:val="center"/>
              <w:cnfStyle w:val="000000000000"/>
              <w:rPr>
                <w:rFonts w:ascii="Tahoma" w:eastAsia="MS PGothic" w:hAnsi="Tahoma" w:cs="Tahoma"/>
                <w:sz w:val="20"/>
                <w:szCs w:val="20"/>
                <w:lang w:eastAsia="ja-JP"/>
              </w:rPr>
            </w:pPr>
            <w:r>
              <w:rPr>
                <w:rFonts w:ascii="Tahoma" w:eastAsia="MS PGothic" w:hAnsi="Tahoma" w:cs="Tahoma"/>
                <w:sz w:val="20"/>
                <w:szCs w:val="20"/>
                <w:lang w:eastAsia="ja-JP"/>
              </w:rPr>
              <w:t>4</w:t>
            </w:r>
          </w:p>
        </w:tc>
        <w:tc>
          <w:tcPr>
            <w:tcW w:w="865" w:type="dxa"/>
            <w:gridSpan w:val="2"/>
            <w:noWrap/>
          </w:tcPr>
          <w:p w:rsidR="001D4975" w:rsidRPr="00314407" w:rsidRDefault="001D4975" w:rsidP="003D7084">
            <w:pPr>
              <w:jc w:val="center"/>
              <w:cnfStyle w:val="000000000000"/>
              <w:rPr>
                <w:rFonts w:ascii="Tahoma" w:eastAsia="MS PGothic" w:hAnsi="Tahoma" w:cs="Tahoma"/>
                <w:sz w:val="20"/>
                <w:szCs w:val="20"/>
                <w:lang w:eastAsia="ja-JP"/>
              </w:rPr>
            </w:pPr>
          </w:p>
        </w:tc>
        <w:tc>
          <w:tcPr>
            <w:tcW w:w="1478" w:type="dxa"/>
            <w:gridSpan w:val="2"/>
            <w:noWrap/>
          </w:tcPr>
          <w:p w:rsidR="001D4975" w:rsidRPr="00314407" w:rsidRDefault="001D4975" w:rsidP="003D7084">
            <w:pPr>
              <w:jc w:val="center"/>
              <w:cnfStyle w:val="000000000000"/>
              <w:rPr>
                <w:rFonts w:ascii="Tahoma" w:eastAsia="MS PGothic" w:hAnsi="Tahoma" w:cs="Tahoma"/>
                <w:sz w:val="20"/>
                <w:szCs w:val="20"/>
                <w:lang w:eastAsia="ja-JP"/>
              </w:rPr>
            </w:pPr>
          </w:p>
        </w:tc>
        <w:tc>
          <w:tcPr>
            <w:tcW w:w="865" w:type="dxa"/>
            <w:gridSpan w:val="2"/>
            <w:noWrap/>
          </w:tcPr>
          <w:p w:rsidR="001D4975" w:rsidRPr="00314407" w:rsidRDefault="001D4975" w:rsidP="003D7084">
            <w:pPr>
              <w:jc w:val="center"/>
              <w:cnfStyle w:val="000000000000"/>
              <w:rPr>
                <w:rFonts w:ascii="Tahoma" w:eastAsia="MS PGothic" w:hAnsi="Tahoma" w:cs="Tahoma"/>
                <w:sz w:val="20"/>
                <w:szCs w:val="20"/>
                <w:lang w:eastAsia="ja-JP"/>
              </w:rPr>
            </w:pPr>
          </w:p>
        </w:tc>
        <w:tc>
          <w:tcPr>
            <w:tcW w:w="3426" w:type="dxa"/>
            <w:gridSpan w:val="2"/>
            <w:noWrap/>
          </w:tcPr>
          <w:p w:rsidR="001D4975" w:rsidRDefault="001D4975" w:rsidP="003D7084">
            <w:pPr>
              <w:jc w:val="center"/>
              <w:cnfStyle w:val="000000000000"/>
              <w:rPr>
                <w:rFonts w:ascii="Tahoma" w:eastAsia="MS PGothic" w:hAnsi="Tahoma" w:cs="Tahoma"/>
                <w:sz w:val="20"/>
                <w:szCs w:val="20"/>
                <w:lang w:eastAsia="ja-JP"/>
              </w:rPr>
            </w:pPr>
            <w:r>
              <w:rPr>
                <w:rFonts w:ascii="Tahoma" w:eastAsia="MS PGothic" w:hAnsi="Tahoma" w:cs="Tahoma"/>
                <w:sz w:val="20"/>
                <w:szCs w:val="20"/>
                <w:lang w:eastAsia="ja-JP"/>
              </w:rPr>
              <w:t>6</w:t>
            </w:r>
          </w:p>
        </w:tc>
      </w:tr>
      <w:tr w:rsidR="001D4975" w:rsidRPr="00314407" w:rsidTr="001D4975">
        <w:trPr>
          <w:gridAfter w:val="1"/>
          <w:cnfStyle w:val="000000100000"/>
          <w:wAfter w:w="288" w:type="dxa"/>
          <w:trHeight w:val="399"/>
        </w:trPr>
        <w:tc>
          <w:tcPr>
            <w:cnfStyle w:val="001000000000"/>
            <w:tcW w:w="2448" w:type="dxa"/>
            <w:gridSpan w:val="2"/>
            <w:noWrap/>
          </w:tcPr>
          <w:p w:rsidR="001D4975" w:rsidRPr="00E821A8" w:rsidRDefault="00D07601" w:rsidP="003D7084">
            <w:pPr>
              <w:shd w:val="clear" w:color="FFFFCC" w:fill="FFFFFF"/>
              <w:spacing w:before="100" w:beforeAutospacing="1" w:after="100" w:afterAutospacing="1" w:line="276" w:lineRule="auto"/>
              <w:rPr>
                <w:rFonts w:eastAsia="MS PGothic" w:cstheme="minorHAnsi"/>
                <w:sz w:val="24"/>
                <w:szCs w:val="24"/>
                <w:lang w:eastAsia="ja-JP"/>
              </w:rPr>
            </w:pPr>
            <w:r w:rsidRPr="00D07601">
              <w:rPr>
                <w:rFonts w:eastAsia="MS PGothic" w:cstheme="minorHAnsi"/>
                <w:color w:val="auto"/>
                <w:sz w:val="24"/>
                <w:szCs w:val="24"/>
                <w:lang w:eastAsia="ja-JP"/>
              </w:rPr>
              <w:t>Dashboard</w:t>
            </w:r>
          </w:p>
        </w:tc>
        <w:tc>
          <w:tcPr>
            <w:tcW w:w="296" w:type="dxa"/>
            <w:noWrap/>
          </w:tcPr>
          <w:p w:rsidR="001D4975" w:rsidRPr="00314407" w:rsidRDefault="001D4975" w:rsidP="003D7084">
            <w:pPr>
              <w:jc w:val="center"/>
              <w:cnfStyle w:val="000000100000"/>
              <w:rPr>
                <w:rFonts w:ascii="Tahoma" w:eastAsia="MS PGothic" w:hAnsi="Tahoma" w:cs="Tahoma"/>
                <w:sz w:val="20"/>
                <w:szCs w:val="20"/>
                <w:lang w:eastAsia="ja-JP"/>
              </w:rPr>
            </w:pPr>
          </w:p>
        </w:tc>
        <w:tc>
          <w:tcPr>
            <w:tcW w:w="865" w:type="dxa"/>
            <w:gridSpan w:val="2"/>
            <w:noWrap/>
          </w:tcPr>
          <w:p w:rsidR="001D4975" w:rsidRPr="00314407" w:rsidRDefault="001D4975" w:rsidP="003D7084">
            <w:pPr>
              <w:jc w:val="center"/>
              <w:cnfStyle w:val="000000100000"/>
              <w:rPr>
                <w:rFonts w:ascii="Tahoma" w:eastAsia="MS PGothic" w:hAnsi="Tahoma" w:cs="Tahoma"/>
                <w:sz w:val="20"/>
                <w:szCs w:val="20"/>
                <w:lang w:eastAsia="ja-JP"/>
              </w:rPr>
            </w:pPr>
          </w:p>
        </w:tc>
        <w:tc>
          <w:tcPr>
            <w:tcW w:w="1478" w:type="dxa"/>
            <w:gridSpan w:val="2"/>
            <w:noWrap/>
          </w:tcPr>
          <w:p w:rsidR="001D4975" w:rsidRPr="00314407" w:rsidRDefault="001D4975" w:rsidP="003D7084">
            <w:pPr>
              <w:jc w:val="center"/>
              <w:cnfStyle w:val="000000100000"/>
              <w:rPr>
                <w:rFonts w:ascii="Tahoma" w:eastAsia="MS PGothic" w:hAnsi="Tahoma" w:cs="Tahoma"/>
                <w:sz w:val="20"/>
                <w:szCs w:val="20"/>
                <w:lang w:eastAsia="ja-JP"/>
              </w:rPr>
            </w:pPr>
          </w:p>
        </w:tc>
        <w:tc>
          <w:tcPr>
            <w:tcW w:w="865" w:type="dxa"/>
            <w:gridSpan w:val="2"/>
            <w:noWrap/>
          </w:tcPr>
          <w:p w:rsidR="001D4975" w:rsidRPr="00314407" w:rsidRDefault="001D4975" w:rsidP="003D7084">
            <w:pPr>
              <w:jc w:val="center"/>
              <w:cnfStyle w:val="000000100000"/>
              <w:rPr>
                <w:rFonts w:ascii="Tahoma" w:eastAsia="MS PGothic" w:hAnsi="Tahoma" w:cs="Tahoma"/>
                <w:sz w:val="20"/>
                <w:szCs w:val="20"/>
                <w:lang w:eastAsia="ja-JP"/>
              </w:rPr>
            </w:pPr>
          </w:p>
        </w:tc>
        <w:tc>
          <w:tcPr>
            <w:tcW w:w="3426" w:type="dxa"/>
            <w:gridSpan w:val="2"/>
            <w:noWrap/>
          </w:tcPr>
          <w:p w:rsidR="001D4975" w:rsidRDefault="001D4975" w:rsidP="003D7084">
            <w:pPr>
              <w:jc w:val="center"/>
              <w:cnfStyle w:val="000000100000"/>
              <w:rPr>
                <w:rFonts w:ascii="Tahoma" w:eastAsia="MS PGothic" w:hAnsi="Tahoma" w:cs="Tahoma"/>
                <w:sz w:val="20"/>
                <w:szCs w:val="20"/>
                <w:lang w:eastAsia="ja-JP"/>
              </w:rPr>
            </w:pPr>
            <w:r>
              <w:rPr>
                <w:rFonts w:ascii="Tahoma" w:eastAsia="MS PGothic" w:hAnsi="Tahoma" w:cs="Tahoma"/>
                <w:sz w:val="20"/>
                <w:szCs w:val="20"/>
                <w:lang w:eastAsia="ja-JP"/>
              </w:rPr>
              <w:t>2</w:t>
            </w:r>
          </w:p>
        </w:tc>
      </w:tr>
      <w:tr w:rsidR="001D4975" w:rsidRPr="00314407" w:rsidTr="001D4975">
        <w:trPr>
          <w:gridAfter w:val="1"/>
          <w:wAfter w:w="288" w:type="dxa"/>
          <w:trHeight w:val="399"/>
        </w:trPr>
        <w:tc>
          <w:tcPr>
            <w:cnfStyle w:val="001000000000"/>
            <w:tcW w:w="2448" w:type="dxa"/>
            <w:gridSpan w:val="2"/>
            <w:noWrap/>
          </w:tcPr>
          <w:p w:rsidR="001D4975" w:rsidRPr="00E821A8" w:rsidRDefault="00D07601" w:rsidP="003D7084">
            <w:pPr>
              <w:shd w:val="clear" w:color="FFFFCC" w:fill="FFFFFF"/>
              <w:spacing w:before="100" w:beforeAutospacing="1" w:after="100" w:afterAutospacing="1" w:line="276" w:lineRule="auto"/>
              <w:rPr>
                <w:rFonts w:eastAsia="MS PGothic" w:cstheme="minorHAnsi"/>
                <w:sz w:val="24"/>
                <w:szCs w:val="24"/>
                <w:lang w:eastAsia="ja-JP"/>
              </w:rPr>
            </w:pPr>
            <w:r w:rsidRPr="00D07601">
              <w:rPr>
                <w:rFonts w:eastAsia="MS PGothic" w:cstheme="minorHAnsi"/>
                <w:color w:val="auto"/>
                <w:sz w:val="24"/>
                <w:szCs w:val="24"/>
                <w:lang w:eastAsia="ja-JP"/>
              </w:rPr>
              <w:t>Admin</w:t>
            </w:r>
          </w:p>
        </w:tc>
        <w:tc>
          <w:tcPr>
            <w:tcW w:w="296" w:type="dxa"/>
            <w:noWrap/>
          </w:tcPr>
          <w:p w:rsidR="001D4975" w:rsidRPr="00314407" w:rsidRDefault="001D4975" w:rsidP="003D7084">
            <w:pPr>
              <w:jc w:val="center"/>
              <w:cnfStyle w:val="000000000000"/>
              <w:rPr>
                <w:rFonts w:ascii="Tahoma" w:eastAsia="MS PGothic" w:hAnsi="Tahoma" w:cs="Tahoma"/>
                <w:sz w:val="20"/>
                <w:szCs w:val="20"/>
                <w:lang w:eastAsia="ja-JP"/>
              </w:rPr>
            </w:pPr>
          </w:p>
        </w:tc>
        <w:tc>
          <w:tcPr>
            <w:tcW w:w="865" w:type="dxa"/>
            <w:gridSpan w:val="2"/>
            <w:noWrap/>
          </w:tcPr>
          <w:p w:rsidR="001D4975" w:rsidRPr="00314407" w:rsidRDefault="001D4975" w:rsidP="003D7084">
            <w:pPr>
              <w:jc w:val="center"/>
              <w:cnfStyle w:val="000000000000"/>
              <w:rPr>
                <w:rFonts w:ascii="Tahoma" w:eastAsia="MS PGothic" w:hAnsi="Tahoma" w:cs="Tahoma"/>
                <w:sz w:val="20"/>
                <w:szCs w:val="20"/>
                <w:lang w:eastAsia="ja-JP"/>
              </w:rPr>
            </w:pPr>
          </w:p>
        </w:tc>
        <w:tc>
          <w:tcPr>
            <w:tcW w:w="1478" w:type="dxa"/>
            <w:gridSpan w:val="2"/>
            <w:noWrap/>
          </w:tcPr>
          <w:p w:rsidR="001D4975" w:rsidRPr="00314407" w:rsidRDefault="001D4975" w:rsidP="003D7084">
            <w:pPr>
              <w:jc w:val="center"/>
              <w:cnfStyle w:val="000000000000"/>
              <w:rPr>
                <w:rFonts w:ascii="Tahoma" w:eastAsia="MS PGothic" w:hAnsi="Tahoma" w:cs="Tahoma"/>
                <w:sz w:val="20"/>
                <w:szCs w:val="20"/>
                <w:lang w:eastAsia="ja-JP"/>
              </w:rPr>
            </w:pPr>
          </w:p>
        </w:tc>
        <w:tc>
          <w:tcPr>
            <w:tcW w:w="865" w:type="dxa"/>
            <w:gridSpan w:val="2"/>
            <w:noWrap/>
          </w:tcPr>
          <w:p w:rsidR="001D4975" w:rsidRPr="00314407" w:rsidRDefault="001D4975" w:rsidP="003D7084">
            <w:pPr>
              <w:jc w:val="center"/>
              <w:cnfStyle w:val="000000000000"/>
              <w:rPr>
                <w:rFonts w:ascii="Tahoma" w:eastAsia="MS PGothic" w:hAnsi="Tahoma" w:cs="Tahoma"/>
                <w:sz w:val="20"/>
                <w:szCs w:val="20"/>
                <w:lang w:eastAsia="ja-JP"/>
              </w:rPr>
            </w:pPr>
          </w:p>
        </w:tc>
        <w:tc>
          <w:tcPr>
            <w:tcW w:w="3426" w:type="dxa"/>
            <w:gridSpan w:val="2"/>
            <w:noWrap/>
          </w:tcPr>
          <w:p w:rsidR="001D4975" w:rsidRDefault="001D4975" w:rsidP="003D7084">
            <w:pPr>
              <w:jc w:val="center"/>
              <w:cnfStyle w:val="000000000000"/>
              <w:rPr>
                <w:rFonts w:ascii="Tahoma" w:eastAsia="MS PGothic" w:hAnsi="Tahoma" w:cs="Tahoma"/>
                <w:sz w:val="20"/>
                <w:szCs w:val="20"/>
                <w:lang w:eastAsia="ja-JP"/>
              </w:rPr>
            </w:pPr>
            <w:r>
              <w:rPr>
                <w:rFonts w:ascii="Tahoma" w:eastAsia="MS PGothic" w:hAnsi="Tahoma" w:cs="Tahoma"/>
                <w:sz w:val="20"/>
                <w:szCs w:val="20"/>
                <w:lang w:eastAsia="ja-JP"/>
              </w:rPr>
              <w:t>3</w:t>
            </w:r>
          </w:p>
        </w:tc>
      </w:tr>
      <w:tr w:rsidR="001D4975" w:rsidRPr="00314407" w:rsidTr="001D4975">
        <w:trPr>
          <w:gridAfter w:val="1"/>
          <w:cnfStyle w:val="000000100000"/>
          <w:wAfter w:w="288" w:type="dxa"/>
          <w:trHeight w:val="399"/>
        </w:trPr>
        <w:tc>
          <w:tcPr>
            <w:cnfStyle w:val="001000000000"/>
            <w:tcW w:w="2448" w:type="dxa"/>
            <w:gridSpan w:val="2"/>
            <w:noWrap/>
          </w:tcPr>
          <w:p w:rsidR="001D4975" w:rsidRPr="00E821A8" w:rsidRDefault="00D07601" w:rsidP="003D7084">
            <w:pPr>
              <w:shd w:val="clear" w:color="FFFFCC" w:fill="FFFFFF"/>
              <w:spacing w:before="100" w:beforeAutospacing="1" w:after="100" w:afterAutospacing="1" w:line="276" w:lineRule="auto"/>
              <w:rPr>
                <w:rFonts w:eastAsia="MS PGothic" w:cstheme="minorHAnsi"/>
                <w:sz w:val="24"/>
                <w:szCs w:val="24"/>
                <w:lang w:eastAsia="ja-JP"/>
              </w:rPr>
            </w:pPr>
            <w:r w:rsidRPr="00D07601">
              <w:rPr>
                <w:rFonts w:eastAsia="MS PGothic" w:cstheme="minorHAnsi"/>
                <w:color w:val="auto"/>
                <w:sz w:val="24"/>
                <w:szCs w:val="24"/>
                <w:lang w:eastAsia="ja-JP"/>
              </w:rPr>
              <w:t>Report</w:t>
            </w:r>
          </w:p>
        </w:tc>
        <w:tc>
          <w:tcPr>
            <w:tcW w:w="296" w:type="dxa"/>
            <w:noWrap/>
          </w:tcPr>
          <w:p w:rsidR="001D4975" w:rsidRPr="00314407" w:rsidRDefault="001D4975" w:rsidP="003D7084">
            <w:pPr>
              <w:jc w:val="center"/>
              <w:cnfStyle w:val="000000100000"/>
              <w:rPr>
                <w:rFonts w:ascii="Tahoma" w:eastAsia="MS PGothic" w:hAnsi="Tahoma" w:cs="Tahoma"/>
                <w:sz w:val="20"/>
                <w:szCs w:val="20"/>
                <w:lang w:eastAsia="ja-JP"/>
              </w:rPr>
            </w:pPr>
          </w:p>
        </w:tc>
        <w:tc>
          <w:tcPr>
            <w:tcW w:w="865" w:type="dxa"/>
            <w:gridSpan w:val="2"/>
            <w:noWrap/>
          </w:tcPr>
          <w:p w:rsidR="001D4975" w:rsidRPr="00314407" w:rsidRDefault="001D4975" w:rsidP="003D7084">
            <w:pPr>
              <w:jc w:val="center"/>
              <w:cnfStyle w:val="000000100000"/>
              <w:rPr>
                <w:rFonts w:ascii="Tahoma" w:eastAsia="MS PGothic" w:hAnsi="Tahoma" w:cs="Tahoma"/>
                <w:sz w:val="20"/>
                <w:szCs w:val="20"/>
                <w:lang w:eastAsia="ja-JP"/>
              </w:rPr>
            </w:pPr>
          </w:p>
        </w:tc>
        <w:tc>
          <w:tcPr>
            <w:tcW w:w="1478" w:type="dxa"/>
            <w:gridSpan w:val="2"/>
            <w:noWrap/>
          </w:tcPr>
          <w:p w:rsidR="001D4975" w:rsidRPr="00314407" w:rsidRDefault="001D4975" w:rsidP="003D7084">
            <w:pPr>
              <w:jc w:val="center"/>
              <w:cnfStyle w:val="000000100000"/>
              <w:rPr>
                <w:rFonts w:ascii="Tahoma" w:eastAsia="MS PGothic" w:hAnsi="Tahoma" w:cs="Tahoma"/>
                <w:sz w:val="20"/>
                <w:szCs w:val="20"/>
                <w:lang w:eastAsia="ja-JP"/>
              </w:rPr>
            </w:pPr>
          </w:p>
        </w:tc>
        <w:tc>
          <w:tcPr>
            <w:tcW w:w="865" w:type="dxa"/>
            <w:gridSpan w:val="2"/>
            <w:noWrap/>
          </w:tcPr>
          <w:p w:rsidR="001D4975" w:rsidRPr="00314407" w:rsidRDefault="001D4975" w:rsidP="003D7084">
            <w:pPr>
              <w:jc w:val="center"/>
              <w:cnfStyle w:val="000000100000"/>
              <w:rPr>
                <w:rFonts w:ascii="Tahoma" w:eastAsia="MS PGothic" w:hAnsi="Tahoma" w:cs="Tahoma"/>
                <w:sz w:val="20"/>
                <w:szCs w:val="20"/>
                <w:lang w:eastAsia="ja-JP"/>
              </w:rPr>
            </w:pPr>
          </w:p>
        </w:tc>
        <w:tc>
          <w:tcPr>
            <w:tcW w:w="3426" w:type="dxa"/>
            <w:gridSpan w:val="2"/>
            <w:noWrap/>
          </w:tcPr>
          <w:p w:rsidR="001D4975" w:rsidRDefault="001D4975" w:rsidP="003D7084">
            <w:pPr>
              <w:jc w:val="center"/>
              <w:cnfStyle w:val="000000100000"/>
              <w:rPr>
                <w:rFonts w:ascii="Tahoma" w:eastAsia="MS PGothic" w:hAnsi="Tahoma" w:cs="Tahoma"/>
                <w:sz w:val="20"/>
                <w:szCs w:val="20"/>
                <w:lang w:eastAsia="ja-JP"/>
              </w:rPr>
            </w:pPr>
            <w:r>
              <w:rPr>
                <w:rFonts w:ascii="Tahoma" w:eastAsia="MS PGothic" w:hAnsi="Tahoma" w:cs="Tahoma"/>
                <w:sz w:val="20"/>
                <w:szCs w:val="20"/>
                <w:lang w:eastAsia="ja-JP"/>
              </w:rPr>
              <w:t>5</w:t>
            </w:r>
          </w:p>
        </w:tc>
      </w:tr>
      <w:tr w:rsidR="001D4975" w:rsidRPr="00314407" w:rsidTr="001D4975">
        <w:trPr>
          <w:gridAfter w:val="1"/>
          <w:wAfter w:w="288" w:type="dxa"/>
          <w:trHeight w:val="399"/>
        </w:trPr>
        <w:tc>
          <w:tcPr>
            <w:cnfStyle w:val="001000000000"/>
            <w:tcW w:w="2448" w:type="dxa"/>
            <w:gridSpan w:val="2"/>
            <w:noWrap/>
          </w:tcPr>
          <w:p w:rsidR="001D4975" w:rsidRPr="00E821A8" w:rsidRDefault="00D07601" w:rsidP="003D7084">
            <w:pPr>
              <w:shd w:val="clear" w:color="FFFFCC" w:fill="FFFFFF"/>
              <w:spacing w:before="100" w:beforeAutospacing="1" w:after="100" w:afterAutospacing="1" w:line="276" w:lineRule="auto"/>
              <w:rPr>
                <w:rFonts w:eastAsia="MS PGothic" w:cstheme="minorHAnsi"/>
                <w:sz w:val="24"/>
                <w:szCs w:val="24"/>
                <w:lang w:eastAsia="ja-JP"/>
              </w:rPr>
            </w:pPr>
            <w:r w:rsidRPr="00D07601">
              <w:rPr>
                <w:rFonts w:eastAsia="MS PGothic" w:cstheme="minorHAnsi"/>
                <w:color w:val="auto"/>
                <w:sz w:val="24"/>
                <w:szCs w:val="24"/>
                <w:lang w:eastAsia="ja-JP"/>
              </w:rPr>
              <w:t>Android</w:t>
            </w:r>
          </w:p>
        </w:tc>
        <w:tc>
          <w:tcPr>
            <w:tcW w:w="296" w:type="dxa"/>
            <w:noWrap/>
          </w:tcPr>
          <w:p w:rsidR="001D4975" w:rsidRPr="00314407" w:rsidRDefault="001D4975" w:rsidP="003D7084">
            <w:pPr>
              <w:jc w:val="center"/>
              <w:cnfStyle w:val="000000000000"/>
              <w:rPr>
                <w:rFonts w:ascii="Tahoma" w:eastAsia="MS PGothic" w:hAnsi="Tahoma" w:cs="Tahoma"/>
                <w:sz w:val="20"/>
                <w:szCs w:val="20"/>
                <w:lang w:eastAsia="ja-JP"/>
              </w:rPr>
            </w:pPr>
          </w:p>
        </w:tc>
        <w:tc>
          <w:tcPr>
            <w:tcW w:w="865" w:type="dxa"/>
            <w:gridSpan w:val="2"/>
            <w:noWrap/>
          </w:tcPr>
          <w:p w:rsidR="001D4975" w:rsidRPr="00314407" w:rsidRDefault="001D4975" w:rsidP="003D7084">
            <w:pPr>
              <w:jc w:val="center"/>
              <w:cnfStyle w:val="000000000000"/>
              <w:rPr>
                <w:rFonts w:ascii="Tahoma" w:eastAsia="MS PGothic" w:hAnsi="Tahoma" w:cs="Tahoma"/>
                <w:sz w:val="20"/>
                <w:szCs w:val="20"/>
                <w:lang w:eastAsia="ja-JP"/>
              </w:rPr>
            </w:pPr>
          </w:p>
        </w:tc>
        <w:tc>
          <w:tcPr>
            <w:tcW w:w="1478" w:type="dxa"/>
            <w:gridSpan w:val="2"/>
            <w:noWrap/>
          </w:tcPr>
          <w:p w:rsidR="001D4975" w:rsidRPr="00314407" w:rsidRDefault="001D4975" w:rsidP="003D7084">
            <w:pPr>
              <w:jc w:val="center"/>
              <w:cnfStyle w:val="000000000000"/>
              <w:rPr>
                <w:rFonts w:ascii="Tahoma" w:eastAsia="MS PGothic" w:hAnsi="Tahoma" w:cs="Tahoma"/>
                <w:sz w:val="20"/>
                <w:szCs w:val="20"/>
                <w:lang w:eastAsia="ja-JP"/>
              </w:rPr>
            </w:pPr>
          </w:p>
        </w:tc>
        <w:tc>
          <w:tcPr>
            <w:tcW w:w="865" w:type="dxa"/>
            <w:gridSpan w:val="2"/>
            <w:noWrap/>
          </w:tcPr>
          <w:p w:rsidR="001D4975" w:rsidRPr="00314407" w:rsidRDefault="001D4975" w:rsidP="003D7084">
            <w:pPr>
              <w:jc w:val="center"/>
              <w:cnfStyle w:val="000000000000"/>
              <w:rPr>
                <w:rFonts w:ascii="Tahoma" w:eastAsia="MS PGothic" w:hAnsi="Tahoma" w:cs="Tahoma"/>
                <w:sz w:val="20"/>
                <w:szCs w:val="20"/>
                <w:lang w:eastAsia="ja-JP"/>
              </w:rPr>
            </w:pPr>
          </w:p>
        </w:tc>
        <w:tc>
          <w:tcPr>
            <w:tcW w:w="3426" w:type="dxa"/>
            <w:gridSpan w:val="2"/>
            <w:noWrap/>
          </w:tcPr>
          <w:p w:rsidR="001D4975" w:rsidRDefault="001D4975" w:rsidP="003D7084">
            <w:pPr>
              <w:jc w:val="center"/>
              <w:cnfStyle w:val="000000000000"/>
              <w:rPr>
                <w:rFonts w:ascii="Tahoma" w:eastAsia="MS PGothic" w:hAnsi="Tahoma" w:cs="Tahoma"/>
                <w:sz w:val="20"/>
                <w:szCs w:val="20"/>
                <w:lang w:eastAsia="ja-JP"/>
              </w:rPr>
            </w:pPr>
            <w:r>
              <w:rPr>
                <w:rFonts w:ascii="Tahoma" w:eastAsia="MS PGothic" w:hAnsi="Tahoma" w:cs="Tahoma"/>
                <w:sz w:val="20"/>
                <w:szCs w:val="20"/>
                <w:lang w:eastAsia="ja-JP"/>
              </w:rPr>
              <w:t>2</w:t>
            </w:r>
          </w:p>
        </w:tc>
      </w:tr>
    </w:tbl>
    <w:p w:rsidR="003D7084" w:rsidRDefault="003D7084">
      <w:pPr>
        <w:ind w:left="-450" w:hanging="450"/>
        <w:rPr>
          <w:rFonts w:cstheme="minorHAnsi"/>
          <w:sz w:val="24"/>
          <w:szCs w:val="24"/>
        </w:rPr>
      </w:pPr>
    </w:p>
    <w:p w:rsidR="003D7084" w:rsidRDefault="00245C61">
      <w:pPr>
        <w:pStyle w:val="Heading1"/>
        <w:numPr>
          <w:ilvl w:val="0"/>
          <w:numId w:val="2"/>
        </w:numPr>
        <w:tabs>
          <w:tab w:val="left" w:pos="709"/>
        </w:tabs>
        <w:jc w:val="both"/>
        <w:rPr>
          <w:rFonts w:asciiTheme="minorHAnsi" w:hAnsiTheme="minorHAnsi" w:cstheme="minorHAnsi"/>
          <w:sz w:val="24"/>
          <w:szCs w:val="24"/>
        </w:rPr>
      </w:pPr>
      <w:bookmarkStart w:id="1583" w:name="_Toc332351412"/>
      <w:bookmarkStart w:id="1584" w:name="_Toc321558833"/>
      <w:r w:rsidRPr="00E821A8">
        <w:rPr>
          <w:rFonts w:asciiTheme="minorHAnsi" w:hAnsiTheme="minorHAnsi" w:cstheme="minorHAnsi"/>
          <w:sz w:val="24"/>
          <w:szCs w:val="24"/>
        </w:rPr>
        <w:t>User Manual</w:t>
      </w:r>
      <w:bookmarkEnd w:id="1583"/>
    </w:p>
    <w:p w:rsidR="00245C61" w:rsidRPr="00E821A8" w:rsidRDefault="00D07601" w:rsidP="0054575D">
      <w:pPr>
        <w:pStyle w:val="Heading2"/>
        <w:numPr>
          <w:ilvl w:val="0"/>
          <w:numId w:val="14"/>
        </w:numPr>
        <w:ind w:left="900" w:hanging="540"/>
        <w:jc w:val="both"/>
        <w:rPr>
          <w:rFonts w:asciiTheme="minorHAnsi" w:hAnsiTheme="minorHAnsi" w:cstheme="minorHAnsi"/>
          <w:sz w:val="24"/>
          <w:szCs w:val="24"/>
        </w:rPr>
      </w:pPr>
      <w:bookmarkStart w:id="1585" w:name="_Toc332351413"/>
      <w:r w:rsidRPr="00D07601">
        <w:rPr>
          <w:rFonts w:asciiTheme="minorHAnsi" w:hAnsiTheme="minorHAnsi" w:cstheme="minorHAnsi"/>
          <w:sz w:val="24"/>
          <w:szCs w:val="24"/>
        </w:rPr>
        <w:t>Installation Guide</w:t>
      </w:r>
      <w:bookmarkEnd w:id="1584"/>
      <w:bookmarkEnd w:id="1585"/>
    </w:p>
    <w:p w:rsidR="00FF2464" w:rsidRPr="00E821A8" w:rsidRDefault="00D07601" w:rsidP="0054575D">
      <w:pPr>
        <w:ind w:firstLine="720"/>
        <w:rPr>
          <w:rFonts w:cstheme="minorHAnsi"/>
          <w:sz w:val="24"/>
          <w:szCs w:val="24"/>
        </w:rPr>
      </w:pPr>
      <w:r w:rsidRPr="00D07601">
        <w:rPr>
          <w:rFonts w:cstheme="minorHAnsi"/>
          <w:sz w:val="24"/>
          <w:szCs w:val="24"/>
        </w:rPr>
        <w:t>Refer Installation Guide Document</w:t>
      </w:r>
    </w:p>
    <w:p w:rsidR="00FF2464" w:rsidRPr="00E821A8" w:rsidRDefault="00FF2464" w:rsidP="00FF2464">
      <w:pPr>
        <w:pStyle w:val="Heading3"/>
        <w:rPr>
          <w:rFonts w:asciiTheme="minorHAnsi" w:hAnsiTheme="minorHAnsi" w:cstheme="minorHAnsi"/>
          <w:sz w:val="24"/>
          <w:szCs w:val="24"/>
        </w:rPr>
      </w:pPr>
      <w:bookmarkStart w:id="1586" w:name="_Toc332405225"/>
      <w:r w:rsidRPr="00E821A8">
        <w:rPr>
          <w:rFonts w:asciiTheme="minorHAnsi" w:hAnsiTheme="minorHAnsi" w:cstheme="minorHAnsi"/>
          <w:sz w:val="24"/>
          <w:szCs w:val="24"/>
        </w:rPr>
        <w:t>System requirement before install OOPMS</w:t>
      </w:r>
      <w:bookmarkEnd w:id="1586"/>
    </w:p>
    <w:p w:rsidR="00FF2464" w:rsidRPr="00E821A8" w:rsidRDefault="00FF2464" w:rsidP="00FF2464">
      <w:pPr>
        <w:pStyle w:val="ListParagraph"/>
        <w:numPr>
          <w:ilvl w:val="0"/>
          <w:numId w:val="157"/>
        </w:numPr>
        <w:rPr>
          <w:rFonts w:cstheme="minorHAnsi"/>
          <w:sz w:val="24"/>
          <w:szCs w:val="24"/>
        </w:rPr>
      </w:pPr>
      <w:r w:rsidRPr="00E821A8">
        <w:rPr>
          <w:rFonts w:cstheme="minorHAnsi"/>
          <w:sz w:val="24"/>
          <w:szCs w:val="24"/>
        </w:rPr>
        <w:t>Oracle 9i Database Server.</w:t>
      </w:r>
    </w:p>
    <w:p w:rsidR="00FF2464" w:rsidRPr="00E821A8" w:rsidRDefault="00FF2464" w:rsidP="00FF2464">
      <w:pPr>
        <w:pStyle w:val="ListParagraph"/>
        <w:numPr>
          <w:ilvl w:val="0"/>
          <w:numId w:val="157"/>
        </w:numPr>
        <w:rPr>
          <w:rFonts w:cstheme="minorHAnsi"/>
          <w:sz w:val="24"/>
          <w:szCs w:val="24"/>
        </w:rPr>
      </w:pPr>
      <w:proofErr w:type="spellStart"/>
      <w:proofErr w:type="gramStart"/>
      <w:r w:rsidRPr="00E821A8">
        <w:rPr>
          <w:rFonts w:cstheme="minorHAnsi"/>
          <w:sz w:val="24"/>
          <w:szCs w:val="24"/>
        </w:rPr>
        <w:t>uPortal</w:t>
      </w:r>
      <w:proofErr w:type="spellEnd"/>
      <w:proofErr w:type="gramEnd"/>
      <w:r w:rsidRPr="00E821A8">
        <w:rPr>
          <w:rFonts w:cstheme="minorHAnsi"/>
          <w:sz w:val="24"/>
          <w:szCs w:val="24"/>
        </w:rPr>
        <w:t>.</w:t>
      </w:r>
    </w:p>
    <w:p w:rsidR="00FF2464" w:rsidRPr="00E821A8" w:rsidRDefault="00FF2464" w:rsidP="00FF2464">
      <w:pPr>
        <w:pStyle w:val="ListParagraph"/>
        <w:numPr>
          <w:ilvl w:val="0"/>
          <w:numId w:val="157"/>
        </w:numPr>
        <w:rPr>
          <w:rFonts w:cstheme="minorHAnsi"/>
          <w:sz w:val="24"/>
          <w:szCs w:val="24"/>
        </w:rPr>
      </w:pPr>
      <w:r w:rsidRPr="00E821A8">
        <w:rPr>
          <w:rFonts w:cstheme="minorHAnsi"/>
          <w:sz w:val="24"/>
          <w:szCs w:val="24"/>
        </w:rPr>
        <w:t>Java 6 (All package were built by java 6)</w:t>
      </w:r>
    </w:p>
    <w:p w:rsidR="00FF2464" w:rsidRPr="00E821A8" w:rsidRDefault="00FF2464" w:rsidP="00FF2464">
      <w:pPr>
        <w:rPr>
          <w:rFonts w:cstheme="minorHAnsi"/>
          <w:b/>
          <w:sz w:val="24"/>
          <w:szCs w:val="24"/>
        </w:rPr>
      </w:pPr>
      <w:bookmarkStart w:id="1587" w:name="_Toc332405226"/>
      <w:r w:rsidRPr="00E821A8">
        <w:rPr>
          <w:rFonts w:cstheme="minorHAnsi"/>
          <w:b/>
          <w:sz w:val="24"/>
          <w:szCs w:val="24"/>
        </w:rPr>
        <w:t>Step for install:</w:t>
      </w:r>
      <w:bookmarkEnd w:id="1587"/>
    </w:p>
    <w:p w:rsidR="00FF2464" w:rsidRPr="00E821A8" w:rsidRDefault="00FF2464" w:rsidP="00FF2464">
      <w:pPr>
        <w:pStyle w:val="Heading3"/>
        <w:rPr>
          <w:rFonts w:asciiTheme="minorHAnsi" w:hAnsiTheme="minorHAnsi" w:cstheme="minorHAnsi"/>
          <w:sz w:val="24"/>
          <w:szCs w:val="24"/>
        </w:rPr>
      </w:pPr>
      <w:bookmarkStart w:id="1588" w:name="_Toc332405227"/>
      <w:r w:rsidRPr="00E821A8">
        <w:rPr>
          <w:rFonts w:asciiTheme="minorHAnsi" w:hAnsiTheme="minorHAnsi" w:cstheme="minorHAnsi"/>
          <w:sz w:val="24"/>
          <w:szCs w:val="24"/>
        </w:rPr>
        <w:t>1. Run script SQL to create system OOPMS database.</w:t>
      </w:r>
      <w:bookmarkEnd w:id="1588"/>
    </w:p>
    <w:p w:rsidR="00FF2464" w:rsidRPr="00E821A8" w:rsidRDefault="00FF2464" w:rsidP="00FF2464">
      <w:pPr>
        <w:rPr>
          <w:rFonts w:cstheme="minorHAnsi"/>
          <w:sz w:val="24"/>
          <w:szCs w:val="24"/>
        </w:rPr>
      </w:pPr>
      <w:r w:rsidRPr="00E821A8">
        <w:rPr>
          <w:rFonts w:cstheme="minorHAnsi"/>
          <w:sz w:val="24"/>
          <w:szCs w:val="24"/>
        </w:rPr>
        <w:t xml:space="preserve">- Run </w:t>
      </w:r>
      <w:proofErr w:type="spellStart"/>
      <w:r w:rsidRPr="00E821A8">
        <w:rPr>
          <w:rFonts w:cstheme="minorHAnsi"/>
          <w:sz w:val="24"/>
          <w:szCs w:val="24"/>
        </w:rPr>
        <w:t>sql</w:t>
      </w:r>
      <w:proofErr w:type="spellEnd"/>
      <w:r w:rsidRPr="00E821A8">
        <w:rPr>
          <w:rFonts w:cstheme="minorHAnsi"/>
          <w:sz w:val="24"/>
          <w:szCs w:val="24"/>
        </w:rPr>
        <w:t>\OOPMS_All.sql to create database schema.</w:t>
      </w:r>
    </w:p>
    <w:p w:rsidR="00FF2464" w:rsidRPr="00E821A8" w:rsidRDefault="00FF2464" w:rsidP="00FF2464">
      <w:pPr>
        <w:rPr>
          <w:rFonts w:cstheme="minorHAnsi"/>
          <w:sz w:val="24"/>
          <w:szCs w:val="24"/>
        </w:rPr>
      </w:pPr>
      <w:r w:rsidRPr="00E821A8">
        <w:rPr>
          <w:rFonts w:cstheme="minorHAnsi"/>
          <w:sz w:val="24"/>
          <w:szCs w:val="24"/>
        </w:rPr>
        <w:t xml:space="preserve">- Run </w:t>
      </w:r>
      <w:proofErr w:type="spellStart"/>
      <w:r w:rsidRPr="00E821A8">
        <w:rPr>
          <w:rFonts w:cstheme="minorHAnsi"/>
          <w:sz w:val="24"/>
          <w:szCs w:val="24"/>
        </w:rPr>
        <w:t>sql</w:t>
      </w:r>
      <w:proofErr w:type="spellEnd"/>
      <w:r w:rsidRPr="00E821A8">
        <w:rPr>
          <w:rFonts w:cstheme="minorHAnsi"/>
          <w:sz w:val="24"/>
          <w:szCs w:val="24"/>
        </w:rPr>
        <w:t>\OOPMS_Fix.sql to update structure database.</w:t>
      </w:r>
    </w:p>
    <w:p w:rsidR="00FF2464" w:rsidRPr="00E821A8" w:rsidRDefault="00FF2464" w:rsidP="00FF2464">
      <w:pPr>
        <w:pStyle w:val="Heading3"/>
        <w:rPr>
          <w:rFonts w:asciiTheme="minorHAnsi" w:hAnsiTheme="minorHAnsi" w:cstheme="minorHAnsi"/>
          <w:sz w:val="24"/>
          <w:szCs w:val="24"/>
        </w:rPr>
      </w:pPr>
      <w:bookmarkStart w:id="1589" w:name="_Toc332405228"/>
      <w:r w:rsidRPr="00E821A8">
        <w:rPr>
          <w:rFonts w:asciiTheme="minorHAnsi" w:hAnsiTheme="minorHAnsi" w:cstheme="minorHAnsi"/>
          <w:sz w:val="24"/>
          <w:szCs w:val="24"/>
        </w:rPr>
        <w:t>2. Deploy OOPMS</w:t>
      </w:r>
      <w:bookmarkEnd w:id="1589"/>
    </w:p>
    <w:p w:rsidR="00FF2464" w:rsidRPr="00E821A8" w:rsidRDefault="00FF2464" w:rsidP="00FF2464">
      <w:pPr>
        <w:rPr>
          <w:rFonts w:cstheme="minorHAnsi"/>
          <w:sz w:val="24"/>
          <w:szCs w:val="24"/>
        </w:rPr>
      </w:pPr>
      <w:r w:rsidRPr="00E821A8">
        <w:rPr>
          <w:rFonts w:cstheme="minorHAnsi"/>
          <w:sz w:val="24"/>
          <w:szCs w:val="24"/>
        </w:rPr>
        <w:t>- \</w:t>
      </w:r>
      <w:proofErr w:type="spellStart"/>
      <w:r w:rsidRPr="00E821A8">
        <w:rPr>
          <w:rFonts w:cstheme="minorHAnsi"/>
          <w:sz w:val="24"/>
          <w:szCs w:val="24"/>
        </w:rPr>
        <w:t>SourceCode</w:t>
      </w:r>
      <w:proofErr w:type="spellEnd"/>
      <w:r w:rsidRPr="00E821A8">
        <w:rPr>
          <w:rFonts w:cstheme="minorHAnsi"/>
          <w:sz w:val="24"/>
          <w:szCs w:val="24"/>
        </w:rPr>
        <w:t>\OOPMS-</w:t>
      </w:r>
      <w:proofErr w:type="spellStart"/>
      <w:r w:rsidRPr="00E821A8">
        <w:rPr>
          <w:rFonts w:cstheme="minorHAnsi"/>
          <w:sz w:val="24"/>
          <w:szCs w:val="24"/>
        </w:rPr>
        <w:t>Quickstart</w:t>
      </w:r>
      <w:proofErr w:type="spellEnd"/>
    </w:p>
    <w:p w:rsidR="00FF2464" w:rsidRPr="00E821A8" w:rsidRDefault="00FF2464" w:rsidP="00FF2464">
      <w:pPr>
        <w:pStyle w:val="ListParagraph"/>
        <w:numPr>
          <w:ilvl w:val="0"/>
          <w:numId w:val="159"/>
        </w:numPr>
        <w:rPr>
          <w:rFonts w:cstheme="minorHAnsi"/>
          <w:sz w:val="24"/>
          <w:szCs w:val="24"/>
        </w:rPr>
      </w:pPr>
      <w:r w:rsidRPr="00E821A8">
        <w:rPr>
          <w:rFonts w:cstheme="minorHAnsi"/>
          <w:sz w:val="24"/>
          <w:szCs w:val="24"/>
        </w:rPr>
        <w:t>Run Stop.bat in folder OOPMS-</w:t>
      </w:r>
      <w:proofErr w:type="spellStart"/>
      <w:r w:rsidRPr="00E821A8">
        <w:rPr>
          <w:rFonts w:cstheme="minorHAnsi"/>
          <w:sz w:val="24"/>
          <w:szCs w:val="24"/>
        </w:rPr>
        <w:t>Quickstart</w:t>
      </w:r>
      <w:proofErr w:type="spellEnd"/>
      <w:r w:rsidRPr="00E821A8">
        <w:rPr>
          <w:rFonts w:cstheme="minorHAnsi"/>
          <w:sz w:val="24"/>
          <w:szCs w:val="24"/>
        </w:rPr>
        <w:t>\OOPMS-4.0.5-quick-start</w:t>
      </w:r>
    </w:p>
    <w:p w:rsidR="00FF2464" w:rsidRPr="00E821A8" w:rsidRDefault="00FF2464" w:rsidP="00FF2464">
      <w:pPr>
        <w:pStyle w:val="ListParagraph"/>
        <w:numPr>
          <w:ilvl w:val="0"/>
          <w:numId w:val="159"/>
        </w:numPr>
        <w:rPr>
          <w:rFonts w:cstheme="minorHAnsi"/>
          <w:sz w:val="24"/>
          <w:szCs w:val="24"/>
        </w:rPr>
      </w:pPr>
      <w:r w:rsidRPr="00E821A8">
        <w:rPr>
          <w:rFonts w:cstheme="minorHAnsi"/>
          <w:sz w:val="24"/>
          <w:szCs w:val="24"/>
        </w:rPr>
        <w:t xml:space="preserve">Run </w:t>
      </w:r>
      <w:proofErr w:type="spellStart"/>
      <w:r w:rsidRPr="00E821A8">
        <w:rPr>
          <w:rFonts w:cstheme="minorHAnsi"/>
          <w:sz w:val="24"/>
          <w:szCs w:val="24"/>
        </w:rPr>
        <w:t>cmd</w:t>
      </w:r>
      <w:proofErr w:type="spellEnd"/>
      <w:r w:rsidRPr="00E821A8">
        <w:rPr>
          <w:rFonts w:cstheme="minorHAnsi"/>
          <w:sz w:val="24"/>
          <w:szCs w:val="24"/>
        </w:rPr>
        <w:t>: ant clean in folder OOPMS-</w:t>
      </w:r>
      <w:proofErr w:type="spellStart"/>
      <w:r w:rsidRPr="00E821A8">
        <w:rPr>
          <w:rFonts w:cstheme="minorHAnsi"/>
          <w:sz w:val="24"/>
          <w:szCs w:val="24"/>
        </w:rPr>
        <w:t>Quickstart</w:t>
      </w:r>
      <w:proofErr w:type="spellEnd"/>
      <w:r w:rsidRPr="00E821A8">
        <w:rPr>
          <w:rFonts w:cstheme="minorHAnsi"/>
          <w:sz w:val="24"/>
          <w:szCs w:val="24"/>
        </w:rPr>
        <w:t>\OOPMS-4.0.5-quick-start\uPortal-4.0.5</w:t>
      </w:r>
    </w:p>
    <w:p w:rsidR="00FF2464" w:rsidRPr="00E821A8" w:rsidRDefault="00FF2464" w:rsidP="00FF2464">
      <w:pPr>
        <w:pStyle w:val="ListParagraph"/>
        <w:numPr>
          <w:ilvl w:val="0"/>
          <w:numId w:val="159"/>
        </w:numPr>
        <w:rPr>
          <w:rFonts w:cstheme="minorHAnsi"/>
          <w:sz w:val="24"/>
          <w:szCs w:val="24"/>
        </w:rPr>
      </w:pPr>
      <w:r w:rsidRPr="00E821A8">
        <w:rPr>
          <w:rFonts w:cstheme="minorHAnsi"/>
          <w:sz w:val="24"/>
          <w:szCs w:val="24"/>
        </w:rPr>
        <w:lastRenderedPageBreak/>
        <w:t>Run deploy-war.bat in OOPMS-</w:t>
      </w:r>
      <w:proofErr w:type="spellStart"/>
      <w:r w:rsidRPr="00E821A8">
        <w:rPr>
          <w:rFonts w:cstheme="minorHAnsi"/>
          <w:sz w:val="24"/>
          <w:szCs w:val="24"/>
        </w:rPr>
        <w:t>Quickstart</w:t>
      </w:r>
      <w:proofErr w:type="spellEnd"/>
      <w:r w:rsidRPr="00E821A8">
        <w:rPr>
          <w:rFonts w:cstheme="minorHAnsi"/>
          <w:sz w:val="24"/>
          <w:szCs w:val="24"/>
        </w:rPr>
        <w:t>\OOPMS-4.0.5-quick-start\uPortal-4.0.5</w:t>
      </w:r>
    </w:p>
    <w:p w:rsidR="00FF2464" w:rsidRPr="00E821A8" w:rsidRDefault="00FF2464" w:rsidP="00FF2464">
      <w:pPr>
        <w:pStyle w:val="ListParagraph"/>
        <w:numPr>
          <w:ilvl w:val="0"/>
          <w:numId w:val="159"/>
        </w:numPr>
        <w:rPr>
          <w:rFonts w:cstheme="minorHAnsi"/>
          <w:sz w:val="24"/>
          <w:szCs w:val="24"/>
        </w:rPr>
      </w:pPr>
      <w:r w:rsidRPr="00E821A8">
        <w:rPr>
          <w:rFonts w:cstheme="minorHAnsi"/>
          <w:sz w:val="24"/>
          <w:szCs w:val="24"/>
        </w:rPr>
        <w:t>Run Start.bat in folder OOPMS-</w:t>
      </w:r>
      <w:proofErr w:type="spellStart"/>
      <w:r w:rsidRPr="00E821A8">
        <w:rPr>
          <w:rFonts w:cstheme="minorHAnsi"/>
          <w:sz w:val="24"/>
          <w:szCs w:val="24"/>
        </w:rPr>
        <w:t>Quickstart</w:t>
      </w:r>
      <w:proofErr w:type="spellEnd"/>
      <w:r w:rsidRPr="00E821A8">
        <w:rPr>
          <w:rFonts w:cstheme="minorHAnsi"/>
          <w:sz w:val="24"/>
          <w:szCs w:val="24"/>
        </w:rPr>
        <w:t>\OOPMS-4.0.5-quick-start</w:t>
      </w:r>
    </w:p>
    <w:p w:rsidR="00FF2464" w:rsidRPr="00E821A8" w:rsidRDefault="00FF2464" w:rsidP="00FF2464">
      <w:pPr>
        <w:pStyle w:val="Heading3"/>
        <w:rPr>
          <w:rFonts w:asciiTheme="minorHAnsi" w:hAnsiTheme="minorHAnsi" w:cstheme="minorHAnsi"/>
          <w:sz w:val="24"/>
          <w:szCs w:val="24"/>
        </w:rPr>
      </w:pPr>
      <w:bookmarkStart w:id="1590" w:name="_Toc332405229"/>
      <w:r w:rsidRPr="00E821A8">
        <w:rPr>
          <w:rFonts w:asciiTheme="minorHAnsi" w:hAnsiTheme="minorHAnsi" w:cstheme="minorHAnsi"/>
          <w:sz w:val="24"/>
          <w:szCs w:val="24"/>
        </w:rPr>
        <w:t xml:space="preserve">3. Deploy </w:t>
      </w:r>
      <w:proofErr w:type="spellStart"/>
      <w:r w:rsidRPr="00E821A8">
        <w:rPr>
          <w:rFonts w:asciiTheme="minorHAnsi" w:hAnsiTheme="minorHAnsi" w:cstheme="minorHAnsi"/>
          <w:sz w:val="24"/>
          <w:szCs w:val="24"/>
        </w:rPr>
        <w:t>Portlet</w:t>
      </w:r>
      <w:bookmarkEnd w:id="1590"/>
      <w:proofErr w:type="spellEnd"/>
    </w:p>
    <w:p w:rsidR="00FF2464" w:rsidRPr="00E821A8" w:rsidRDefault="00FF2464" w:rsidP="00FF2464">
      <w:pPr>
        <w:rPr>
          <w:rFonts w:cstheme="minorHAnsi"/>
          <w:sz w:val="24"/>
          <w:szCs w:val="24"/>
        </w:rPr>
      </w:pPr>
      <w:r w:rsidRPr="00E821A8">
        <w:rPr>
          <w:rFonts w:cstheme="minorHAnsi"/>
          <w:sz w:val="24"/>
          <w:szCs w:val="24"/>
        </w:rPr>
        <w:t>- \</w:t>
      </w:r>
      <w:proofErr w:type="spellStart"/>
      <w:r w:rsidRPr="00E821A8">
        <w:rPr>
          <w:rFonts w:cstheme="minorHAnsi"/>
          <w:sz w:val="24"/>
          <w:szCs w:val="24"/>
        </w:rPr>
        <w:t>SourceCode</w:t>
      </w:r>
      <w:proofErr w:type="spellEnd"/>
      <w:r w:rsidRPr="00E821A8">
        <w:rPr>
          <w:rFonts w:cstheme="minorHAnsi"/>
          <w:sz w:val="24"/>
          <w:szCs w:val="24"/>
        </w:rPr>
        <w:t>\</w:t>
      </w:r>
      <w:proofErr w:type="spellStart"/>
      <w:r w:rsidRPr="00E821A8">
        <w:rPr>
          <w:rFonts w:cstheme="minorHAnsi"/>
          <w:sz w:val="24"/>
          <w:szCs w:val="24"/>
        </w:rPr>
        <w:t>RequirementPortlet</w:t>
      </w:r>
      <w:proofErr w:type="spellEnd"/>
    </w:p>
    <w:p w:rsidR="00FF2464" w:rsidRPr="00E821A8" w:rsidRDefault="00FF2464" w:rsidP="00FF2464">
      <w:pPr>
        <w:pStyle w:val="ListParagraph"/>
        <w:numPr>
          <w:ilvl w:val="0"/>
          <w:numId w:val="160"/>
        </w:numPr>
        <w:rPr>
          <w:rFonts w:cstheme="minorHAnsi"/>
          <w:sz w:val="24"/>
          <w:szCs w:val="24"/>
        </w:rPr>
      </w:pPr>
      <w:r w:rsidRPr="00E821A8">
        <w:rPr>
          <w:rFonts w:cstheme="minorHAnsi"/>
          <w:sz w:val="24"/>
          <w:szCs w:val="24"/>
        </w:rPr>
        <w:t>Run dish.bat (</w:t>
      </w:r>
      <w:proofErr w:type="spellStart"/>
      <w:r w:rsidRPr="00E821A8">
        <w:rPr>
          <w:rFonts w:cstheme="minorHAnsi"/>
          <w:sz w:val="24"/>
          <w:szCs w:val="24"/>
        </w:rPr>
        <w:t>config</w:t>
      </w:r>
      <w:proofErr w:type="spellEnd"/>
      <w:r w:rsidRPr="00E821A8">
        <w:rPr>
          <w:rFonts w:cstheme="minorHAnsi"/>
          <w:sz w:val="24"/>
          <w:szCs w:val="24"/>
        </w:rPr>
        <w:t xml:space="preserve"> version in file build.xml)</w:t>
      </w:r>
    </w:p>
    <w:p w:rsidR="00FF2464" w:rsidRPr="00E821A8" w:rsidRDefault="00FF2464" w:rsidP="00FF2464">
      <w:pPr>
        <w:pStyle w:val="ListParagraph"/>
        <w:numPr>
          <w:ilvl w:val="0"/>
          <w:numId w:val="160"/>
        </w:numPr>
        <w:rPr>
          <w:rFonts w:cstheme="minorHAnsi"/>
          <w:sz w:val="24"/>
          <w:szCs w:val="24"/>
        </w:rPr>
      </w:pPr>
      <w:r w:rsidRPr="00E821A8">
        <w:rPr>
          <w:rFonts w:cstheme="minorHAnsi"/>
          <w:sz w:val="24"/>
          <w:szCs w:val="24"/>
        </w:rPr>
        <w:t xml:space="preserve">Copy file </w:t>
      </w:r>
      <w:proofErr w:type="spellStart"/>
      <w:r w:rsidRPr="00E821A8">
        <w:rPr>
          <w:rFonts w:cstheme="minorHAnsi"/>
          <w:sz w:val="24"/>
          <w:szCs w:val="24"/>
        </w:rPr>
        <w:t>RequirementPortlet.war</w:t>
      </w:r>
      <w:proofErr w:type="spellEnd"/>
      <w:r w:rsidRPr="00E821A8">
        <w:rPr>
          <w:rFonts w:cstheme="minorHAnsi"/>
          <w:sz w:val="24"/>
          <w:szCs w:val="24"/>
        </w:rPr>
        <w:t xml:space="preserve"> in folder </w:t>
      </w:r>
      <w:proofErr w:type="spellStart"/>
      <w:r w:rsidRPr="00E821A8">
        <w:rPr>
          <w:rFonts w:cstheme="minorHAnsi"/>
          <w:sz w:val="24"/>
          <w:szCs w:val="24"/>
        </w:rPr>
        <w:t>SourceCode</w:t>
      </w:r>
      <w:proofErr w:type="spellEnd"/>
      <w:r w:rsidRPr="00E821A8">
        <w:rPr>
          <w:rFonts w:cstheme="minorHAnsi"/>
          <w:sz w:val="24"/>
          <w:szCs w:val="24"/>
        </w:rPr>
        <w:t>\</w:t>
      </w:r>
      <w:proofErr w:type="spellStart"/>
      <w:r w:rsidRPr="00E821A8">
        <w:rPr>
          <w:rFonts w:cstheme="minorHAnsi"/>
          <w:sz w:val="24"/>
          <w:szCs w:val="24"/>
        </w:rPr>
        <w:t>RequirementPortlet</w:t>
      </w:r>
      <w:proofErr w:type="spellEnd"/>
      <w:r w:rsidRPr="00E821A8">
        <w:rPr>
          <w:rFonts w:cstheme="minorHAnsi"/>
          <w:sz w:val="24"/>
          <w:szCs w:val="24"/>
        </w:rPr>
        <w:t xml:space="preserve">\dist\RequirementPortlet-0.0.1 </w:t>
      </w:r>
      <w:proofErr w:type="gramStart"/>
      <w:r w:rsidRPr="00E821A8">
        <w:rPr>
          <w:rFonts w:cstheme="minorHAnsi"/>
          <w:sz w:val="24"/>
          <w:szCs w:val="24"/>
        </w:rPr>
        <w:t>to  \</w:t>
      </w:r>
      <w:proofErr w:type="gramEnd"/>
      <w:r w:rsidRPr="00E821A8">
        <w:rPr>
          <w:rFonts w:cstheme="minorHAnsi"/>
          <w:sz w:val="24"/>
          <w:szCs w:val="24"/>
        </w:rPr>
        <w:t>OOPMS-Quickstart\OOPMS-4.0.5-quick-start\uPortal-4.0.5\DeployPortlet.</w:t>
      </w:r>
    </w:p>
    <w:p w:rsidR="00FF2464" w:rsidRPr="00E821A8" w:rsidRDefault="00FF2464" w:rsidP="00FF2464">
      <w:pPr>
        <w:pStyle w:val="ListParagraph"/>
        <w:numPr>
          <w:ilvl w:val="0"/>
          <w:numId w:val="160"/>
        </w:numPr>
        <w:rPr>
          <w:rFonts w:cstheme="minorHAnsi"/>
          <w:sz w:val="24"/>
          <w:szCs w:val="24"/>
        </w:rPr>
      </w:pPr>
      <w:r w:rsidRPr="00E821A8">
        <w:rPr>
          <w:rFonts w:cstheme="minorHAnsi"/>
          <w:sz w:val="24"/>
          <w:szCs w:val="24"/>
        </w:rPr>
        <w:t>Run deploy script DeployRequirementPortlet.bat in folder \OOPMS-Quickstart\OOPMS-4.0.5-quick-start\uPortal-4.0.5\DeployPortlet</w:t>
      </w:r>
    </w:p>
    <w:p w:rsidR="00FF2464" w:rsidRPr="00E821A8" w:rsidRDefault="00FF2464" w:rsidP="00FF2464">
      <w:pPr>
        <w:pStyle w:val="Heading3"/>
        <w:rPr>
          <w:rFonts w:asciiTheme="minorHAnsi" w:hAnsiTheme="minorHAnsi" w:cstheme="minorHAnsi"/>
          <w:sz w:val="24"/>
          <w:szCs w:val="24"/>
        </w:rPr>
      </w:pPr>
      <w:bookmarkStart w:id="1591" w:name="_Toc332405230"/>
      <w:r w:rsidRPr="00E821A8">
        <w:rPr>
          <w:rFonts w:asciiTheme="minorHAnsi" w:hAnsiTheme="minorHAnsi" w:cstheme="minorHAnsi"/>
          <w:sz w:val="24"/>
          <w:szCs w:val="24"/>
        </w:rPr>
        <w:t>4. Android version</w:t>
      </w:r>
      <w:bookmarkEnd w:id="1591"/>
    </w:p>
    <w:p w:rsidR="00FF2464" w:rsidRPr="00E821A8" w:rsidRDefault="00FF2464" w:rsidP="00FF2464">
      <w:pPr>
        <w:rPr>
          <w:rFonts w:cstheme="minorHAnsi"/>
          <w:sz w:val="24"/>
          <w:szCs w:val="24"/>
        </w:rPr>
      </w:pPr>
      <w:r w:rsidRPr="00E821A8">
        <w:rPr>
          <w:rFonts w:cstheme="minorHAnsi"/>
          <w:sz w:val="24"/>
          <w:szCs w:val="24"/>
        </w:rPr>
        <w:t>- Copy filexxx.apk to memory card.</w:t>
      </w:r>
    </w:p>
    <w:p w:rsidR="00FF2464" w:rsidRPr="00E821A8" w:rsidRDefault="00FF2464" w:rsidP="00FF2464">
      <w:pPr>
        <w:rPr>
          <w:rFonts w:cstheme="minorHAnsi"/>
          <w:sz w:val="24"/>
          <w:szCs w:val="24"/>
        </w:rPr>
      </w:pPr>
      <w:r w:rsidRPr="00E821A8">
        <w:rPr>
          <w:rFonts w:cstheme="minorHAnsi"/>
          <w:sz w:val="24"/>
          <w:szCs w:val="24"/>
        </w:rPr>
        <w:t>- Install apps.</w:t>
      </w:r>
    </w:p>
    <w:p w:rsidR="00FF2464" w:rsidRPr="00E821A8" w:rsidRDefault="00FF2464" w:rsidP="00FF2464">
      <w:pPr>
        <w:pStyle w:val="Heading3"/>
        <w:rPr>
          <w:rFonts w:asciiTheme="minorHAnsi" w:hAnsiTheme="minorHAnsi" w:cstheme="minorHAnsi"/>
          <w:sz w:val="24"/>
          <w:szCs w:val="24"/>
        </w:rPr>
      </w:pPr>
      <w:bookmarkStart w:id="1592" w:name="_Toc332405231"/>
      <w:r w:rsidRPr="00E821A8">
        <w:rPr>
          <w:rFonts w:asciiTheme="minorHAnsi" w:hAnsiTheme="minorHAnsi" w:cstheme="minorHAnsi"/>
          <w:sz w:val="24"/>
          <w:szCs w:val="24"/>
        </w:rPr>
        <w:t>5. Guide for Developer</w:t>
      </w:r>
      <w:bookmarkEnd w:id="1592"/>
    </w:p>
    <w:p w:rsidR="00FF2464" w:rsidRPr="00E821A8" w:rsidRDefault="00FF2464" w:rsidP="00FF2464">
      <w:pPr>
        <w:pStyle w:val="ListParagraph"/>
        <w:numPr>
          <w:ilvl w:val="0"/>
          <w:numId w:val="158"/>
        </w:numPr>
        <w:rPr>
          <w:rFonts w:cstheme="minorHAnsi"/>
          <w:sz w:val="24"/>
          <w:szCs w:val="24"/>
        </w:rPr>
      </w:pPr>
      <w:proofErr w:type="spellStart"/>
      <w:r w:rsidRPr="00E821A8">
        <w:rPr>
          <w:rFonts w:cstheme="minorHAnsi"/>
          <w:sz w:val="24"/>
          <w:szCs w:val="24"/>
        </w:rPr>
        <w:t>Glashfish</w:t>
      </w:r>
      <w:proofErr w:type="spellEnd"/>
      <w:r w:rsidRPr="00E821A8">
        <w:rPr>
          <w:rFonts w:cstheme="minorHAnsi"/>
          <w:sz w:val="24"/>
          <w:szCs w:val="24"/>
        </w:rPr>
        <w:t xml:space="preserve"> + Open </w:t>
      </w:r>
      <w:proofErr w:type="spellStart"/>
      <w:r w:rsidRPr="00E821A8">
        <w:rPr>
          <w:rFonts w:cstheme="minorHAnsi"/>
          <w:sz w:val="24"/>
          <w:szCs w:val="24"/>
        </w:rPr>
        <w:t>Portlet</w:t>
      </w:r>
      <w:proofErr w:type="spellEnd"/>
      <w:r w:rsidRPr="00E821A8">
        <w:rPr>
          <w:rFonts w:cstheme="minorHAnsi"/>
          <w:sz w:val="24"/>
          <w:szCs w:val="24"/>
        </w:rPr>
        <w:t xml:space="preserve"> Container are server for development environment.</w:t>
      </w:r>
    </w:p>
    <w:p w:rsidR="00FF2464" w:rsidRPr="00E821A8" w:rsidRDefault="00FF2464" w:rsidP="00FF2464">
      <w:pPr>
        <w:pStyle w:val="ListParagraph"/>
        <w:numPr>
          <w:ilvl w:val="0"/>
          <w:numId w:val="158"/>
        </w:numPr>
        <w:rPr>
          <w:rFonts w:cstheme="minorHAnsi"/>
          <w:sz w:val="24"/>
          <w:szCs w:val="24"/>
        </w:rPr>
      </w:pPr>
      <w:r w:rsidRPr="00E821A8">
        <w:rPr>
          <w:rFonts w:cstheme="minorHAnsi"/>
          <w:sz w:val="24"/>
          <w:szCs w:val="24"/>
        </w:rPr>
        <w:t>Eclipse</w:t>
      </w:r>
    </w:p>
    <w:p w:rsidR="00FF2464" w:rsidRPr="00E821A8" w:rsidRDefault="00FF2464" w:rsidP="00FF2464">
      <w:pPr>
        <w:pStyle w:val="ListParagraph"/>
        <w:numPr>
          <w:ilvl w:val="0"/>
          <w:numId w:val="158"/>
        </w:numPr>
        <w:rPr>
          <w:rFonts w:cstheme="minorHAnsi"/>
          <w:sz w:val="24"/>
          <w:szCs w:val="24"/>
        </w:rPr>
      </w:pPr>
      <w:r w:rsidRPr="00E821A8">
        <w:rPr>
          <w:rFonts w:cstheme="minorHAnsi"/>
          <w:sz w:val="24"/>
          <w:szCs w:val="24"/>
        </w:rPr>
        <w:t>Notepad++</w:t>
      </w:r>
    </w:p>
    <w:p w:rsidR="00FF2464" w:rsidRPr="00E821A8" w:rsidRDefault="00FF2464" w:rsidP="00FF2464">
      <w:pPr>
        <w:rPr>
          <w:rFonts w:cstheme="minorHAnsi"/>
          <w:sz w:val="24"/>
          <w:szCs w:val="24"/>
        </w:rPr>
      </w:pPr>
      <w:r w:rsidRPr="00E821A8">
        <w:rPr>
          <w:rFonts w:cstheme="minorHAnsi"/>
          <w:sz w:val="24"/>
          <w:szCs w:val="24"/>
        </w:rPr>
        <w:t xml:space="preserve">Source: </w:t>
      </w:r>
      <w:proofErr w:type="spellStart"/>
      <w:r w:rsidRPr="00E821A8">
        <w:rPr>
          <w:rFonts w:cstheme="minorHAnsi"/>
          <w:sz w:val="24"/>
          <w:szCs w:val="24"/>
        </w:rPr>
        <w:t>oopms</w:t>
      </w:r>
      <w:proofErr w:type="spellEnd"/>
      <w:r w:rsidRPr="00E821A8">
        <w:rPr>
          <w:rFonts w:cstheme="minorHAnsi"/>
          <w:sz w:val="24"/>
          <w:szCs w:val="24"/>
        </w:rPr>
        <w:t>\Trunk\</w:t>
      </w:r>
      <w:proofErr w:type="spellStart"/>
      <w:r w:rsidRPr="00E821A8">
        <w:rPr>
          <w:rFonts w:cstheme="minorHAnsi"/>
          <w:sz w:val="24"/>
          <w:szCs w:val="24"/>
        </w:rPr>
        <w:t>SourceCode</w:t>
      </w:r>
      <w:proofErr w:type="spellEnd"/>
    </w:p>
    <w:p w:rsidR="00FF2464" w:rsidRPr="00E821A8" w:rsidRDefault="00FF2464" w:rsidP="00FF2464">
      <w:pPr>
        <w:rPr>
          <w:rFonts w:cstheme="minorHAnsi"/>
          <w:sz w:val="24"/>
          <w:szCs w:val="24"/>
        </w:rPr>
      </w:pPr>
      <w:r w:rsidRPr="00E821A8">
        <w:rPr>
          <w:rFonts w:cstheme="minorHAnsi"/>
          <w:sz w:val="24"/>
          <w:szCs w:val="24"/>
        </w:rPr>
        <w:t xml:space="preserve">Document: </w:t>
      </w:r>
      <w:proofErr w:type="spellStart"/>
      <w:r w:rsidRPr="00E821A8">
        <w:rPr>
          <w:rFonts w:cstheme="minorHAnsi"/>
          <w:sz w:val="24"/>
          <w:szCs w:val="24"/>
        </w:rPr>
        <w:t>oopms</w:t>
      </w:r>
      <w:proofErr w:type="spellEnd"/>
      <w:r w:rsidRPr="00E821A8">
        <w:rPr>
          <w:rFonts w:cstheme="minorHAnsi"/>
          <w:sz w:val="24"/>
          <w:szCs w:val="24"/>
        </w:rPr>
        <w:t>\Trunk\Document</w:t>
      </w:r>
    </w:p>
    <w:p w:rsidR="00A90D5A" w:rsidRPr="00E821A8" w:rsidRDefault="00A90D5A" w:rsidP="00FF2464">
      <w:pPr>
        <w:rPr>
          <w:rFonts w:cstheme="minorHAnsi"/>
          <w:sz w:val="24"/>
          <w:szCs w:val="24"/>
        </w:rPr>
      </w:pPr>
    </w:p>
    <w:p w:rsidR="00A90D5A" w:rsidRPr="00E821A8" w:rsidRDefault="00A90D5A" w:rsidP="00FF2464">
      <w:pPr>
        <w:rPr>
          <w:rFonts w:cstheme="minorHAnsi"/>
          <w:sz w:val="24"/>
          <w:szCs w:val="24"/>
        </w:rPr>
      </w:pPr>
    </w:p>
    <w:p w:rsidR="00A90D5A" w:rsidRPr="00E821A8" w:rsidRDefault="00A90D5A" w:rsidP="00FF2464">
      <w:pPr>
        <w:rPr>
          <w:rFonts w:cstheme="minorHAnsi"/>
          <w:sz w:val="24"/>
          <w:szCs w:val="24"/>
        </w:rPr>
      </w:pPr>
    </w:p>
    <w:p w:rsidR="00A90D5A" w:rsidRPr="00E821A8" w:rsidRDefault="00A90D5A" w:rsidP="00FF2464">
      <w:pPr>
        <w:rPr>
          <w:rFonts w:cstheme="minorHAnsi"/>
          <w:sz w:val="24"/>
          <w:szCs w:val="24"/>
        </w:rPr>
      </w:pPr>
    </w:p>
    <w:p w:rsidR="00A90D5A" w:rsidRPr="00E821A8" w:rsidRDefault="00A90D5A" w:rsidP="00FF2464">
      <w:pPr>
        <w:rPr>
          <w:rFonts w:cstheme="minorHAnsi"/>
          <w:sz w:val="24"/>
          <w:szCs w:val="24"/>
        </w:rPr>
      </w:pPr>
    </w:p>
    <w:p w:rsidR="00A90D5A" w:rsidRPr="00E821A8" w:rsidRDefault="00A90D5A" w:rsidP="00FF2464">
      <w:pPr>
        <w:rPr>
          <w:rFonts w:cstheme="minorHAnsi"/>
          <w:sz w:val="24"/>
          <w:szCs w:val="24"/>
        </w:rPr>
      </w:pPr>
    </w:p>
    <w:p w:rsidR="00A90D5A" w:rsidRPr="00E821A8" w:rsidRDefault="00A90D5A" w:rsidP="00FF2464">
      <w:pPr>
        <w:rPr>
          <w:rFonts w:cstheme="minorHAnsi"/>
          <w:sz w:val="24"/>
          <w:szCs w:val="24"/>
        </w:rPr>
      </w:pPr>
    </w:p>
    <w:p w:rsidR="00A90D5A" w:rsidRPr="00E821A8" w:rsidRDefault="00A90D5A" w:rsidP="00FF2464">
      <w:pPr>
        <w:rPr>
          <w:rFonts w:cstheme="minorHAnsi"/>
          <w:sz w:val="24"/>
          <w:szCs w:val="24"/>
        </w:rPr>
      </w:pPr>
    </w:p>
    <w:p w:rsidR="00A90D5A" w:rsidRPr="00E821A8" w:rsidRDefault="00A90D5A" w:rsidP="00FF2464">
      <w:pPr>
        <w:rPr>
          <w:rFonts w:cstheme="minorHAnsi"/>
          <w:sz w:val="24"/>
          <w:szCs w:val="24"/>
        </w:rPr>
      </w:pPr>
    </w:p>
    <w:p w:rsidR="00A90D5A" w:rsidRPr="00E821A8" w:rsidRDefault="00A90D5A" w:rsidP="00FF2464">
      <w:pPr>
        <w:rPr>
          <w:rFonts w:cstheme="minorHAnsi"/>
          <w:sz w:val="24"/>
          <w:szCs w:val="24"/>
        </w:rPr>
      </w:pPr>
    </w:p>
    <w:p w:rsidR="00A90D5A" w:rsidRPr="00E821A8" w:rsidRDefault="00A90D5A" w:rsidP="00FF2464">
      <w:pPr>
        <w:rPr>
          <w:rFonts w:cstheme="minorHAnsi"/>
          <w:sz w:val="24"/>
          <w:szCs w:val="24"/>
        </w:rPr>
      </w:pPr>
    </w:p>
    <w:p w:rsidR="00A90D5A" w:rsidRPr="00E821A8" w:rsidRDefault="00A90D5A" w:rsidP="00FF2464">
      <w:pPr>
        <w:rPr>
          <w:rFonts w:cstheme="minorHAnsi"/>
          <w:sz w:val="24"/>
          <w:szCs w:val="24"/>
        </w:rPr>
      </w:pPr>
    </w:p>
    <w:p w:rsidR="00A90D5A" w:rsidRPr="00E821A8" w:rsidRDefault="00A90D5A" w:rsidP="00FF2464">
      <w:pPr>
        <w:rPr>
          <w:rFonts w:cstheme="minorHAnsi"/>
          <w:sz w:val="24"/>
          <w:szCs w:val="24"/>
        </w:rPr>
      </w:pPr>
    </w:p>
    <w:p w:rsidR="005C5F6C" w:rsidRPr="00E821A8" w:rsidRDefault="005C5F6C" w:rsidP="00FF2464">
      <w:pPr>
        <w:rPr>
          <w:rFonts w:cstheme="minorHAnsi"/>
          <w:sz w:val="24"/>
          <w:szCs w:val="24"/>
        </w:rPr>
      </w:pPr>
    </w:p>
    <w:p w:rsidR="0054575D" w:rsidRPr="00E821A8" w:rsidRDefault="0054575D" w:rsidP="0054575D">
      <w:pPr>
        <w:pStyle w:val="Heading2"/>
        <w:numPr>
          <w:ilvl w:val="0"/>
          <w:numId w:val="14"/>
        </w:numPr>
        <w:tabs>
          <w:tab w:val="left" w:pos="900"/>
        </w:tabs>
        <w:rPr>
          <w:rFonts w:asciiTheme="minorHAnsi" w:hAnsiTheme="minorHAnsi" w:cstheme="minorHAnsi"/>
          <w:sz w:val="24"/>
          <w:szCs w:val="24"/>
        </w:rPr>
      </w:pPr>
      <w:bookmarkStart w:id="1593" w:name="_Toc332349655"/>
      <w:bookmarkStart w:id="1594" w:name="_Toc332350010"/>
      <w:bookmarkStart w:id="1595" w:name="_Toc332350363"/>
      <w:bookmarkStart w:id="1596" w:name="_Toc332350714"/>
      <w:bookmarkStart w:id="1597" w:name="_Toc332351064"/>
      <w:bookmarkStart w:id="1598" w:name="_Toc332351415"/>
      <w:bookmarkEnd w:id="1593"/>
      <w:bookmarkEnd w:id="1594"/>
      <w:bookmarkEnd w:id="1595"/>
      <w:bookmarkEnd w:id="1596"/>
      <w:bookmarkEnd w:id="1597"/>
      <w:bookmarkEnd w:id="1598"/>
      <w:r w:rsidRPr="00E821A8">
        <w:rPr>
          <w:rFonts w:asciiTheme="minorHAnsi" w:hAnsiTheme="minorHAnsi" w:cstheme="minorHAnsi"/>
          <w:sz w:val="24"/>
          <w:szCs w:val="24"/>
        </w:rPr>
        <w:t>Users’ Guide</w:t>
      </w:r>
    </w:p>
    <w:p w:rsidR="00FF2464" w:rsidRPr="00E821A8" w:rsidRDefault="00D07601" w:rsidP="0054575D">
      <w:pPr>
        <w:ind w:left="360" w:firstLine="360"/>
        <w:rPr>
          <w:rFonts w:cstheme="minorHAnsi"/>
          <w:sz w:val="24"/>
          <w:szCs w:val="24"/>
        </w:rPr>
      </w:pPr>
      <w:r w:rsidRPr="00D07601">
        <w:rPr>
          <w:rFonts w:cstheme="minorHAnsi"/>
          <w:sz w:val="24"/>
          <w:szCs w:val="24"/>
        </w:rPr>
        <w:t xml:space="preserve">Refer </w:t>
      </w:r>
      <w:r w:rsidR="0054575D" w:rsidRPr="00E821A8">
        <w:rPr>
          <w:rFonts w:cstheme="minorHAnsi"/>
          <w:sz w:val="24"/>
          <w:szCs w:val="24"/>
        </w:rPr>
        <w:t>Users’</w:t>
      </w:r>
      <w:r w:rsidRPr="00D07601">
        <w:rPr>
          <w:rFonts w:cstheme="minorHAnsi"/>
          <w:sz w:val="24"/>
          <w:szCs w:val="24"/>
        </w:rPr>
        <w:t xml:space="preserve"> Guide Document</w:t>
      </w:r>
    </w:p>
    <w:p w:rsidR="00FF2464" w:rsidRPr="00E821A8" w:rsidRDefault="00FF2464" w:rsidP="00A90D5A">
      <w:pPr>
        <w:pStyle w:val="Heading3"/>
        <w:numPr>
          <w:ilvl w:val="6"/>
          <w:numId w:val="39"/>
        </w:numPr>
        <w:ind w:left="270" w:hanging="270"/>
        <w:rPr>
          <w:rFonts w:asciiTheme="minorHAnsi" w:hAnsiTheme="minorHAnsi" w:cstheme="minorHAnsi"/>
          <w:sz w:val="24"/>
          <w:szCs w:val="24"/>
        </w:rPr>
      </w:pPr>
      <w:bookmarkStart w:id="1599" w:name="_Toc332441162"/>
      <w:r w:rsidRPr="00E821A8">
        <w:rPr>
          <w:rFonts w:asciiTheme="minorHAnsi" w:hAnsiTheme="minorHAnsi" w:cstheme="minorHAnsi"/>
          <w:sz w:val="24"/>
          <w:szCs w:val="24"/>
        </w:rPr>
        <w:t>General Guide</w:t>
      </w:r>
      <w:bookmarkEnd w:id="1599"/>
    </w:p>
    <w:p w:rsidR="00FF2464" w:rsidRPr="00E821A8" w:rsidRDefault="00FF2464" w:rsidP="00FF2464">
      <w:pPr>
        <w:pStyle w:val="Heading4"/>
        <w:numPr>
          <w:ilvl w:val="1"/>
          <w:numId w:val="162"/>
        </w:numPr>
        <w:rPr>
          <w:rFonts w:asciiTheme="minorHAnsi" w:hAnsiTheme="minorHAnsi" w:cstheme="minorHAnsi"/>
          <w:sz w:val="24"/>
          <w:szCs w:val="24"/>
        </w:rPr>
      </w:pPr>
      <w:bookmarkStart w:id="1600" w:name="_Toc332441163"/>
      <w:r w:rsidRPr="00E821A8">
        <w:rPr>
          <w:rFonts w:asciiTheme="minorHAnsi" w:hAnsiTheme="minorHAnsi" w:cstheme="minorHAnsi"/>
          <w:sz w:val="24"/>
          <w:szCs w:val="24"/>
        </w:rPr>
        <w:t>Log in</w:t>
      </w:r>
      <w:bookmarkEnd w:id="1600"/>
    </w:p>
    <w:p w:rsidR="00FF2464" w:rsidRPr="00E821A8" w:rsidRDefault="00FF2464" w:rsidP="00FF2464">
      <w:pPr>
        <w:pStyle w:val="ListParagraph"/>
        <w:ind w:left="360"/>
        <w:rPr>
          <w:rFonts w:cstheme="minorHAnsi"/>
          <w:sz w:val="24"/>
          <w:szCs w:val="24"/>
        </w:rPr>
      </w:pPr>
      <w:r w:rsidRPr="00E821A8">
        <w:rPr>
          <w:rFonts w:cstheme="minorHAnsi"/>
          <w:sz w:val="24"/>
          <w:szCs w:val="24"/>
        </w:rPr>
        <w:t>Screen to log – in Portal:</w:t>
      </w:r>
      <w:r w:rsidRPr="00E821A8">
        <w:rPr>
          <w:rFonts w:cstheme="minorHAnsi"/>
          <w:sz w:val="24"/>
          <w:szCs w:val="24"/>
        </w:rPr>
        <w:br/>
      </w:r>
      <w:r w:rsidRPr="00E821A8">
        <w:rPr>
          <w:rFonts w:cstheme="minorHAnsi"/>
          <w:noProof/>
          <w:sz w:val="24"/>
          <w:szCs w:val="24"/>
        </w:rPr>
        <w:drawing>
          <wp:inline distT="0" distB="0" distL="0" distR="0">
            <wp:extent cx="2552700" cy="2320636"/>
            <wp:effectExtent l="0" t="0" r="0" b="3810"/>
            <wp:docPr id="20" name="Picture 20" descr="C:\Users\DuyNgo\Desktop\ScreenHunter_01 Aug. 11 08.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uyNgo\Desktop\ScreenHunter_01 Aug. 11 08.16.png"/>
                    <pic:cNvPicPr>
                      <a:picLocks noChangeAspect="1" noChangeArrowheads="1"/>
                    </pic:cNvPicPr>
                  </pic:nvPicPr>
                  <pic:blipFill>
                    <a:blip r:embed="rId33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552700" cy="2320636"/>
                    </a:xfrm>
                    <a:prstGeom prst="rect">
                      <a:avLst/>
                    </a:prstGeom>
                    <a:noFill/>
                    <a:ln>
                      <a:noFill/>
                    </a:ln>
                  </pic:spPr>
                </pic:pic>
              </a:graphicData>
            </a:graphic>
          </wp:inline>
        </w:drawing>
      </w:r>
      <w:r w:rsidR="00A90D5A" w:rsidRPr="00E821A8">
        <w:rPr>
          <w:rFonts w:cstheme="minorHAnsi"/>
          <w:sz w:val="24"/>
          <w:szCs w:val="24"/>
        </w:rPr>
        <w:br/>
      </w:r>
    </w:p>
    <w:p w:rsidR="00FF2464" w:rsidRPr="00E821A8" w:rsidRDefault="00FF2464" w:rsidP="00FF2464">
      <w:pPr>
        <w:pStyle w:val="Heading4"/>
        <w:numPr>
          <w:ilvl w:val="1"/>
          <w:numId w:val="162"/>
        </w:numPr>
        <w:rPr>
          <w:rFonts w:asciiTheme="minorHAnsi" w:hAnsiTheme="minorHAnsi" w:cstheme="minorHAnsi"/>
          <w:sz w:val="24"/>
          <w:szCs w:val="24"/>
        </w:rPr>
      </w:pPr>
      <w:bookmarkStart w:id="1601" w:name="_Toc332441164"/>
      <w:r w:rsidRPr="00E821A8">
        <w:rPr>
          <w:rFonts w:asciiTheme="minorHAnsi" w:hAnsiTheme="minorHAnsi" w:cstheme="minorHAnsi"/>
          <w:sz w:val="24"/>
          <w:szCs w:val="24"/>
        </w:rPr>
        <w:t>Log out</w:t>
      </w:r>
      <w:bookmarkEnd w:id="1601"/>
    </w:p>
    <w:p w:rsidR="00FF2464" w:rsidRPr="00E821A8" w:rsidRDefault="00FF2464" w:rsidP="00FF2464">
      <w:pPr>
        <w:pStyle w:val="ListParagraph"/>
        <w:ind w:left="360"/>
        <w:rPr>
          <w:rFonts w:cstheme="minorHAnsi"/>
          <w:sz w:val="24"/>
          <w:szCs w:val="24"/>
        </w:rPr>
      </w:pPr>
      <w:r w:rsidRPr="00E821A8">
        <w:rPr>
          <w:rFonts w:cstheme="minorHAnsi"/>
          <w:sz w:val="24"/>
          <w:szCs w:val="24"/>
        </w:rPr>
        <w:t>Button to log – out Portal:</w:t>
      </w:r>
      <w:r w:rsidRPr="00E821A8">
        <w:rPr>
          <w:rFonts w:cstheme="minorHAnsi"/>
          <w:sz w:val="24"/>
          <w:szCs w:val="24"/>
        </w:rPr>
        <w:br/>
      </w:r>
      <w:r w:rsidRPr="00E821A8">
        <w:rPr>
          <w:rFonts w:cstheme="minorHAnsi"/>
          <w:noProof/>
          <w:sz w:val="24"/>
          <w:szCs w:val="24"/>
        </w:rPr>
        <w:drawing>
          <wp:inline distT="0" distB="0" distL="0" distR="0">
            <wp:extent cx="5580380" cy="2526003"/>
            <wp:effectExtent l="0" t="0" r="1270" b="8255"/>
            <wp:docPr id="21" name="Picture 21" descr="C:\Users\DuyNgo\Desktop\ScreenHunter_02 Aug. 11 08.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uyNgo\Desktop\ScreenHunter_02 Aug. 11 08.17.png"/>
                    <pic:cNvPicPr>
                      <a:picLocks noChangeAspect="1" noChangeArrowheads="1"/>
                    </pic:cNvPicPr>
                  </pic:nvPicPr>
                  <pic:blipFill>
                    <a:blip r:embed="rId33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80380" cy="2526003"/>
                    </a:xfrm>
                    <a:prstGeom prst="rect">
                      <a:avLst/>
                    </a:prstGeom>
                    <a:noFill/>
                    <a:ln>
                      <a:noFill/>
                    </a:ln>
                  </pic:spPr>
                </pic:pic>
              </a:graphicData>
            </a:graphic>
          </wp:inline>
        </w:drawing>
      </w:r>
    </w:p>
    <w:p w:rsidR="00FF2464" w:rsidRPr="00E821A8" w:rsidRDefault="00FF2464" w:rsidP="00A90D5A">
      <w:pPr>
        <w:pStyle w:val="Heading3"/>
        <w:numPr>
          <w:ilvl w:val="6"/>
          <w:numId w:val="39"/>
        </w:numPr>
        <w:ind w:left="360"/>
        <w:rPr>
          <w:rFonts w:asciiTheme="minorHAnsi" w:hAnsiTheme="minorHAnsi" w:cstheme="minorHAnsi"/>
          <w:sz w:val="24"/>
          <w:szCs w:val="24"/>
        </w:rPr>
      </w:pPr>
      <w:bookmarkStart w:id="1602" w:name="_Toc332441165"/>
      <w:r w:rsidRPr="00E821A8">
        <w:rPr>
          <w:rFonts w:asciiTheme="minorHAnsi" w:hAnsiTheme="minorHAnsi" w:cstheme="minorHAnsi"/>
          <w:sz w:val="24"/>
          <w:szCs w:val="24"/>
        </w:rPr>
        <w:lastRenderedPageBreak/>
        <w:t>User Guide (PM/Developer/Tester/QA)</w:t>
      </w:r>
      <w:bookmarkEnd w:id="1602"/>
    </w:p>
    <w:p w:rsidR="00FF2464" w:rsidRPr="00E821A8" w:rsidRDefault="00FF2464" w:rsidP="00FF2464">
      <w:pPr>
        <w:pStyle w:val="Heading4"/>
        <w:rPr>
          <w:rFonts w:asciiTheme="minorHAnsi" w:hAnsiTheme="minorHAnsi" w:cstheme="minorHAnsi"/>
          <w:sz w:val="24"/>
          <w:szCs w:val="24"/>
        </w:rPr>
      </w:pPr>
      <w:bookmarkStart w:id="1603" w:name="_Toc332441166"/>
      <w:r w:rsidRPr="00E821A8">
        <w:rPr>
          <w:rFonts w:asciiTheme="minorHAnsi" w:hAnsiTheme="minorHAnsi" w:cstheme="minorHAnsi"/>
          <w:sz w:val="24"/>
          <w:szCs w:val="24"/>
        </w:rPr>
        <w:t>2.1 View Projects</w:t>
      </w:r>
      <w:bookmarkEnd w:id="1603"/>
    </w:p>
    <w:p w:rsidR="00FF2464" w:rsidRPr="00E821A8" w:rsidRDefault="00FF2464" w:rsidP="00FF2464">
      <w:pPr>
        <w:rPr>
          <w:rFonts w:cstheme="minorHAnsi"/>
          <w:sz w:val="24"/>
          <w:szCs w:val="24"/>
        </w:rPr>
      </w:pPr>
      <w:r w:rsidRPr="00E821A8">
        <w:rPr>
          <w:rFonts w:cstheme="minorHAnsi"/>
          <w:sz w:val="24"/>
          <w:szCs w:val="24"/>
        </w:rPr>
        <w:br/>
        <w:t xml:space="preserve">Go to </w:t>
      </w:r>
      <w:proofErr w:type="spellStart"/>
      <w:r w:rsidRPr="00E821A8">
        <w:rPr>
          <w:rFonts w:cstheme="minorHAnsi"/>
          <w:sz w:val="24"/>
          <w:szCs w:val="24"/>
        </w:rPr>
        <w:t>ProjectEyePortlet</w:t>
      </w:r>
      <w:proofErr w:type="spellEnd"/>
      <w:r w:rsidRPr="00E821A8">
        <w:rPr>
          <w:rFonts w:cstheme="minorHAnsi"/>
          <w:sz w:val="24"/>
          <w:szCs w:val="24"/>
        </w:rPr>
        <w:t>, User see list of projects:</w:t>
      </w:r>
      <w:r w:rsidRPr="00E821A8">
        <w:rPr>
          <w:rFonts w:cstheme="minorHAnsi"/>
          <w:sz w:val="24"/>
          <w:szCs w:val="24"/>
        </w:rPr>
        <w:br/>
      </w:r>
      <w:r w:rsidRPr="00E821A8">
        <w:rPr>
          <w:rFonts w:cstheme="minorHAnsi"/>
          <w:noProof/>
          <w:sz w:val="24"/>
          <w:szCs w:val="24"/>
        </w:rPr>
        <w:drawing>
          <wp:inline distT="0" distB="0" distL="0" distR="0">
            <wp:extent cx="5580380" cy="1938523"/>
            <wp:effectExtent l="0" t="0" r="1270" b="5080"/>
            <wp:docPr id="22" name="Picture 22" descr="C:\Users\DuyNgo\Desktop\ScreenHunter_02 Aug. 11 09.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uyNgo\Desktop\ScreenHunter_02 Aug. 11 09.17.png"/>
                    <pic:cNvPicPr>
                      <a:picLocks noChangeAspect="1" noChangeArrowheads="1"/>
                    </pic:cNvPicPr>
                  </pic:nvPicPr>
                  <pic:blipFill>
                    <a:blip r:embed="rId33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80380" cy="1938523"/>
                    </a:xfrm>
                    <a:prstGeom prst="rect">
                      <a:avLst/>
                    </a:prstGeom>
                    <a:noFill/>
                    <a:ln>
                      <a:noFill/>
                    </a:ln>
                  </pic:spPr>
                </pic:pic>
              </a:graphicData>
            </a:graphic>
          </wp:inline>
        </w:drawing>
      </w:r>
    </w:p>
    <w:p w:rsidR="00FF2464" w:rsidRPr="00E821A8" w:rsidRDefault="00FF2464" w:rsidP="00FF2464">
      <w:pPr>
        <w:pStyle w:val="Heading5"/>
        <w:rPr>
          <w:rFonts w:asciiTheme="minorHAnsi" w:hAnsiTheme="minorHAnsi" w:cstheme="minorHAnsi"/>
          <w:sz w:val="24"/>
          <w:szCs w:val="24"/>
        </w:rPr>
      </w:pPr>
      <w:r w:rsidRPr="00E821A8">
        <w:rPr>
          <w:rFonts w:asciiTheme="minorHAnsi" w:hAnsiTheme="minorHAnsi" w:cstheme="minorHAnsi"/>
          <w:sz w:val="24"/>
          <w:szCs w:val="24"/>
        </w:rPr>
        <w:lastRenderedPageBreak/>
        <w:t xml:space="preserve">2.1.1 Create Project </w:t>
      </w:r>
    </w:p>
    <w:p w:rsidR="00FF2464" w:rsidRPr="00E821A8" w:rsidRDefault="00FF2464" w:rsidP="00FF2464">
      <w:pPr>
        <w:rPr>
          <w:rFonts w:cstheme="minorHAnsi"/>
          <w:sz w:val="24"/>
          <w:szCs w:val="24"/>
        </w:rPr>
      </w:pPr>
      <w:r w:rsidRPr="00E821A8">
        <w:rPr>
          <w:rFonts w:cstheme="minorHAnsi"/>
          <w:sz w:val="24"/>
          <w:szCs w:val="24"/>
        </w:rPr>
        <w:t>Screen to create new project:</w:t>
      </w:r>
      <w:r w:rsidRPr="00E821A8">
        <w:rPr>
          <w:rFonts w:cstheme="minorHAnsi"/>
          <w:sz w:val="24"/>
          <w:szCs w:val="24"/>
        </w:rPr>
        <w:br/>
      </w:r>
      <w:r w:rsidRPr="00E821A8">
        <w:rPr>
          <w:rFonts w:cstheme="minorHAnsi"/>
          <w:noProof/>
          <w:sz w:val="24"/>
          <w:szCs w:val="24"/>
        </w:rPr>
        <w:drawing>
          <wp:inline distT="0" distB="0" distL="0" distR="0">
            <wp:extent cx="5580380" cy="5444051"/>
            <wp:effectExtent l="0" t="0" r="1270" b="4445"/>
            <wp:docPr id="23" name="Picture 23" descr="C:\Users\DuyNgo\Desktop\ScreenHunter_02 Aug. 11 09.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uyNgo\Desktop\ScreenHunter_02 Aug. 11 09.20.png"/>
                    <pic:cNvPicPr>
                      <a:picLocks noChangeAspect="1" noChangeArrowheads="1"/>
                    </pic:cNvPicPr>
                  </pic:nvPicPr>
                  <pic:blipFill>
                    <a:blip r:embed="rId33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80380" cy="5444051"/>
                    </a:xfrm>
                    <a:prstGeom prst="rect">
                      <a:avLst/>
                    </a:prstGeom>
                    <a:noFill/>
                    <a:ln>
                      <a:noFill/>
                    </a:ln>
                  </pic:spPr>
                </pic:pic>
              </a:graphicData>
            </a:graphic>
          </wp:inline>
        </w:drawing>
      </w:r>
    </w:p>
    <w:p w:rsidR="00FF2464" w:rsidRPr="00E821A8" w:rsidRDefault="00FF2464" w:rsidP="00FF2464">
      <w:pPr>
        <w:pStyle w:val="Heading5"/>
        <w:rPr>
          <w:rFonts w:asciiTheme="minorHAnsi" w:hAnsiTheme="minorHAnsi" w:cstheme="minorHAnsi"/>
          <w:sz w:val="24"/>
          <w:szCs w:val="24"/>
        </w:rPr>
      </w:pPr>
      <w:r w:rsidRPr="00E821A8">
        <w:rPr>
          <w:rFonts w:asciiTheme="minorHAnsi" w:hAnsiTheme="minorHAnsi" w:cstheme="minorHAnsi"/>
          <w:sz w:val="24"/>
          <w:szCs w:val="24"/>
        </w:rPr>
        <w:lastRenderedPageBreak/>
        <w:t>2.1.2 Update Project Information</w:t>
      </w:r>
    </w:p>
    <w:p w:rsidR="00FF2464" w:rsidRPr="00E821A8" w:rsidRDefault="00FF2464" w:rsidP="00FF2464">
      <w:pPr>
        <w:rPr>
          <w:rFonts w:cstheme="minorHAnsi"/>
          <w:sz w:val="24"/>
          <w:szCs w:val="24"/>
        </w:rPr>
      </w:pPr>
      <w:r w:rsidRPr="00E821A8">
        <w:rPr>
          <w:rFonts w:cstheme="minorHAnsi"/>
          <w:sz w:val="24"/>
          <w:szCs w:val="24"/>
        </w:rPr>
        <w:t>Screen to update new information of a project:</w:t>
      </w:r>
      <w:r w:rsidRPr="00E821A8">
        <w:rPr>
          <w:rFonts w:cstheme="minorHAnsi"/>
          <w:sz w:val="24"/>
          <w:szCs w:val="24"/>
        </w:rPr>
        <w:br/>
      </w:r>
      <w:r w:rsidRPr="00E821A8">
        <w:rPr>
          <w:rFonts w:cstheme="minorHAnsi"/>
          <w:noProof/>
          <w:sz w:val="24"/>
          <w:szCs w:val="24"/>
        </w:rPr>
        <w:drawing>
          <wp:inline distT="0" distB="0" distL="0" distR="0">
            <wp:extent cx="5580380" cy="5004627"/>
            <wp:effectExtent l="0" t="0" r="1270" b="5715"/>
            <wp:docPr id="24" name="Picture 24" descr="C:\Users\DuyNgo\Desktop\ScreenHunter_02 Aug. 11 09.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uyNgo\Desktop\ScreenHunter_02 Aug. 11 09.32.png"/>
                    <pic:cNvPicPr>
                      <a:picLocks noChangeAspect="1" noChangeArrowheads="1"/>
                    </pic:cNvPicPr>
                  </pic:nvPicPr>
                  <pic:blipFill>
                    <a:blip r:embed="rId33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80380" cy="5004627"/>
                    </a:xfrm>
                    <a:prstGeom prst="rect">
                      <a:avLst/>
                    </a:prstGeom>
                    <a:noFill/>
                    <a:ln>
                      <a:noFill/>
                    </a:ln>
                  </pic:spPr>
                </pic:pic>
              </a:graphicData>
            </a:graphic>
          </wp:inline>
        </w:drawing>
      </w:r>
    </w:p>
    <w:p w:rsidR="00FF2464" w:rsidRPr="00E821A8" w:rsidRDefault="00FF2464" w:rsidP="00FF2464">
      <w:pPr>
        <w:pStyle w:val="Heading5"/>
        <w:rPr>
          <w:rFonts w:asciiTheme="minorHAnsi" w:hAnsiTheme="minorHAnsi" w:cstheme="minorHAnsi"/>
          <w:sz w:val="24"/>
          <w:szCs w:val="24"/>
        </w:rPr>
      </w:pPr>
      <w:r w:rsidRPr="00E821A8">
        <w:rPr>
          <w:rFonts w:asciiTheme="minorHAnsi" w:hAnsiTheme="minorHAnsi" w:cstheme="minorHAnsi"/>
          <w:sz w:val="24"/>
          <w:szCs w:val="24"/>
        </w:rPr>
        <w:t>2.1.3 Delete project</w:t>
      </w:r>
    </w:p>
    <w:p w:rsidR="00FF2464" w:rsidRPr="00E821A8" w:rsidRDefault="00FF2464" w:rsidP="00FF2464">
      <w:pPr>
        <w:rPr>
          <w:rFonts w:cstheme="minorHAnsi"/>
          <w:sz w:val="24"/>
          <w:szCs w:val="24"/>
        </w:rPr>
      </w:pPr>
      <w:r w:rsidRPr="00E821A8">
        <w:rPr>
          <w:rFonts w:cstheme="minorHAnsi"/>
          <w:sz w:val="24"/>
          <w:szCs w:val="24"/>
        </w:rPr>
        <w:t>Button to delete project (Only Project Owner is able to delete project):</w:t>
      </w:r>
      <w:r w:rsidRPr="00E821A8">
        <w:rPr>
          <w:rFonts w:cstheme="minorHAnsi"/>
          <w:sz w:val="24"/>
          <w:szCs w:val="24"/>
        </w:rPr>
        <w:br/>
      </w:r>
      <w:r w:rsidRPr="00E821A8">
        <w:rPr>
          <w:rFonts w:cstheme="minorHAnsi"/>
          <w:noProof/>
          <w:sz w:val="24"/>
          <w:szCs w:val="24"/>
        </w:rPr>
        <w:drawing>
          <wp:inline distT="0" distB="0" distL="0" distR="0">
            <wp:extent cx="5580380" cy="1916924"/>
            <wp:effectExtent l="0" t="0" r="1270" b="7620"/>
            <wp:docPr id="25" name="Picture 25" descr="C:\Users\DuyNgo\Desktop\ScreenHunter_02 Aug. 11 09.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uyNgo\Desktop\ScreenHunter_02 Aug. 11 09.34.png"/>
                    <pic:cNvPicPr>
                      <a:picLocks noChangeAspect="1" noChangeArrowheads="1"/>
                    </pic:cNvPicPr>
                  </pic:nvPicPr>
                  <pic:blipFill>
                    <a:blip r:embed="rId33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80380" cy="1916924"/>
                    </a:xfrm>
                    <a:prstGeom prst="rect">
                      <a:avLst/>
                    </a:prstGeom>
                    <a:noFill/>
                    <a:ln>
                      <a:noFill/>
                    </a:ln>
                  </pic:spPr>
                </pic:pic>
              </a:graphicData>
            </a:graphic>
          </wp:inline>
        </w:drawing>
      </w:r>
    </w:p>
    <w:p w:rsidR="00FF2464" w:rsidRPr="00E821A8" w:rsidRDefault="00FF2464" w:rsidP="00FF2464">
      <w:pPr>
        <w:pStyle w:val="Heading5"/>
        <w:rPr>
          <w:rFonts w:asciiTheme="minorHAnsi" w:hAnsiTheme="minorHAnsi" w:cstheme="minorHAnsi"/>
          <w:sz w:val="24"/>
          <w:szCs w:val="24"/>
        </w:rPr>
      </w:pPr>
      <w:r w:rsidRPr="00E821A8">
        <w:rPr>
          <w:rFonts w:asciiTheme="minorHAnsi" w:hAnsiTheme="minorHAnsi" w:cstheme="minorHAnsi"/>
          <w:sz w:val="24"/>
          <w:szCs w:val="24"/>
        </w:rPr>
        <w:lastRenderedPageBreak/>
        <w:t>2.1.4 Assign PM</w:t>
      </w:r>
    </w:p>
    <w:p w:rsidR="00FF2464" w:rsidRPr="00E821A8" w:rsidRDefault="00FF2464" w:rsidP="00FF2464">
      <w:pPr>
        <w:rPr>
          <w:rFonts w:cstheme="minorHAnsi"/>
          <w:sz w:val="24"/>
          <w:szCs w:val="24"/>
        </w:rPr>
      </w:pPr>
      <w:r w:rsidRPr="00E821A8">
        <w:rPr>
          <w:rFonts w:cstheme="minorHAnsi"/>
          <w:sz w:val="24"/>
          <w:szCs w:val="24"/>
        </w:rPr>
        <w:t xml:space="preserve">Button to Assign PM (Project Owner </w:t>
      </w:r>
      <w:proofErr w:type="gramStart"/>
      <w:r w:rsidRPr="00E821A8">
        <w:rPr>
          <w:rFonts w:cstheme="minorHAnsi"/>
          <w:sz w:val="24"/>
          <w:szCs w:val="24"/>
        </w:rPr>
        <w:t>promote</w:t>
      </w:r>
      <w:proofErr w:type="gramEnd"/>
      <w:r w:rsidRPr="00E821A8">
        <w:rPr>
          <w:rFonts w:cstheme="minorHAnsi"/>
          <w:sz w:val="24"/>
          <w:szCs w:val="24"/>
        </w:rPr>
        <w:t xml:space="preserve"> a team member to become Project Manager):</w:t>
      </w:r>
      <w:r w:rsidRPr="00E821A8">
        <w:rPr>
          <w:rFonts w:cstheme="minorHAnsi"/>
          <w:sz w:val="24"/>
          <w:szCs w:val="24"/>
        </w:rPr>
        <w:br/>
      </w:r>
      <w:r w:rsidRPr="00E821A8">
        <w:rPr>
          <w:rFonts w:cstheme="minorHAnsi"/>
          <w:noProof/>
          <w:sz w:val="24"/>
          <w:szCs w:val="24"/>
        </w:rPr>
        <w:drawing>
          <wp:inline distT="0" distB="0" distL="0" distR="0">
            <wp:extent cx="5580380" cy="1969546"/>
            <wp:effectExtent l="0" t="0" r="1270" b="0"/>
            <wp:docPr id="26" name="Picture 26" descr="C:\Users\DuyNgo\Desktop\ScreenHunter_02 Aug. 11 09.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uyNgo\Desktop\ScreenHunter_02 Aug. 11 09.29.png"/>
                    <pic:cNvPicPr>
                      <a:picLocks noChangeAspect="1" noChangeArrowheads="1"/>
                    </pic:cNvPicPr>
                  </pic:nvPicPr>
                  <pic:blipFill>
                    <a:blip r:embed="rId34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80380" cy="1969546"/>
                    </a:xfrm>
                    <a:prstGeom prst="rect">
                      <a:avLst/>
                    </a:prstGeom>
                    <a:noFill/>
                    <a:ln>
                      <a:noFill/>
                    </a:ln>
                  </pic:spPr>
                </pic:pic>
              </a:graphicData>
            </a:graphic>
          </wp:inline>
        </w:drawing>
      </w:r>
    </w:p>
    <w:p w:rsidR="00FF2464" w:rsidRPr="00E821A8" w:rsidRDefault="00FF2464" w:rsidP="00E821A8">
      <w:pPr>
        <w:pStyle w:val="Heading4"/>
        <w:numPr>
          <w:ilvl w:val="1"/>
          <w:numId w:val="125"/>
        </w:numPr>
        <w:tabs>
          <w:tab w:val="left" w:pos="360"/>
        </w:tabs>
        <w:rPr>
          <w:rFonts w:asciiTheme="minorHAnsi" w:hAnsiTheme="minorHAnsi" w:cstheme="minorHAnsi"/>
          <w:sz w:val="24"/>
          <w:szCs w:val="24"/>
        </w:rPr>
      </w:pPr>
      <w:bookmarkStart w:id="1604" w:name="_Toc332441167"/>
      <w:r w:rsidRPr="00E821A8">
        <w:rPr>
          <w:rFonts w:asciiTheme="minorHAnsi" w:hAnsiTheme="minorHAnsi" w:cstheme="minorHAnsi"/>
          <w:sz w:val="24"/>
          <w:szCs w:val="24"/>
        </w:rPr>
        <w:t>Join Project</w:t>
      </w:r>
      <w:bookmarkEnd w:id="1604"/>
    </w:p>
    <w:p w:rsidR="00FF2464" w:rsidRPr="00E821A8" w:rsidRDefault="00FF2464" w:rsidP="00FF2464">
      <w:pPr>
        <w:rPr>
          <w:rFonts w:cstheme="minorHAnsi"/>
          <w:sz w:val="24"/>
          <w:szCs w:val="24"/>
        </w:rPr>
      </w:pPr>
      <w:r w:rsidRPr="00E821A8">
        <w:rPr>
          <w:rFonts w:cstheme="minorHAnsi"/>
          <w:sz w:val="24"/>
          <w:szCs w:val="24"/>
        </w:rPr>
        <w:t>In each project, feature “Team Management” allow PM to allocate resource for the project.</w:t>
      </w:r>
    </w:p>
    <w:p w:rsidR="00FF2464" w:rsidRPr="00E821A8" w:rsidRDefault="00FF2464" w:rsidP="00FF2464">
      <w:pPr>
        <w:ind w:left="360" w:hanging="360"/>
        <w:rPr>
          <w:rFonts w:cstheme="minorHAnsi"/>
          <w:sz w:val="24"/>
          <w:szCs w:val="24"/>
        </w:rPr>
      </w:pPr>
      <w:r w:rsidRPr="00E821A8">
        <w:rPr>
          <w:rFonts w:cstheme="minorHAnsi"/>
          <w:noProof/>
          <w:sz w:val="24"/>
          <w:szCs w:val="24"/>
        </w:rPr>
        <w:drawing>
          <wp:inline distT="0" distB="0" distL="0" distR="0">
            <wp:extent cx="5580380" cy="1613123"/>
            <wp:effectExtent l="0" t="0" r="1270" b="6350"/>
            <wp:docPr id="27" name="Picture 27" descr="C:\Users\DuyNgo\Desktop\TeamManage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uyNgo\Desktop\TeamManagement.PNG"/>
                    <pic:cNvPicPr>
                      <a:picLocks noChangeAspect="1" noChangeArrowheads="1"/>
                    </pic:cNvPicPr>
                  </pic:nvPicPr>
                  <pic:blipFill>
                    <a:blip r:embed="rId32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80380" cy="1613123"/>
                    </a:xfrm>
                    <a:prstGeom prst="rect">
                      <a:avLst/>
                    </a:prstGeom>
                    <a:noFill/>
                    <a:ln>
                      <a:noFill/>
                    </a:ln>
                  </pic:spPr>
                </pic:pic>
              </a:graphicData>
            </a:graphic>
          </wp:inline>
        </w:drawing>
      </w:r>
    </w:p>
    <w:p w:rsidR="00FF2464" w:rsidRPr="00E821A8" w:rsidRDefault="00FF2464" w:rsidP="00FF2464">
      <w:pPr>
        <w:pStyle w:val="Heading4"/>
        <w:rPr>
          <w:rFonts w:asciiTheme="minorHAnsi" w:hAnsiTheme="minorHAnsi" w:cstheme="minorHAnsi"/>
          <w:sz w:val="24"/>
          <w:szCs w:val="24"/>
        </w:rPr>
      </w:pPr>
      <w:bookmarkStart w:id="1605" w:name="_Toc332441168"/>
      <w:r w:rsidRPr="00E821A8">
        <w:rPr>
          <w:rFonts w:asciiTheme="minorHAnsi" w:hAnsiTheme="minorHAnsi" w:cstheme="minorHAnsi"/>
          <w:sz w:val="24"/>
          <w:szCs w:val="24"/>
        </w:rPr>
        <w:t>2.3 View Product</w:t>
      </w:r>
      <w:bookmarkEnd w:id="1605"/>
    </w:p>
    <w:p w:rsidR="00FF2464" w:rsidRPr="00E821A8" w:rsidRDefault="00FF2464" w:rsidP="00FF2464">
      <w:pPr>
        <w:rPr>
          <w:rFonts w:cstheme="minorHAnsi"/>
          <w:sz w:val="24"/>
          <w:szCs w:val="24"/>
        </w:rPr>
      </w:pPr>
      <w:r w:rsidRPr="00E821A8">
        <w:rPr>
          <w:rFonts w:cstheme="minorHAnsi"/>
          <w:sz w:val="24"/>
          <w:szCs w:val="24"/>
        </w:rPr>
        <w:br/>
        <w:t>List of products of a project:</w:t>
      </w:r>
    </w:p>
    <w:p w:rsidR="00FF2464" w:rsidRPr="00E821A8" w:rsidRDefault="00FF2464" w:rsidP="00FF2464">
      <w:pPr>
        <w:pStyle w:val="Heading5"/>
        <w:rPr>
          <w:rFonts w:asciiTheme="minorHAnsi" w:hAnsiTheme="minorHAnsi" w:cstheme="minorHAnsi"/>
          <w:sz w:val="24"/>
          <w:szCs w:val="24"/>
        </w:rPr>
      </w:pPr>
      <w:r w:rsidRPr="00E821A8">
        <w:rPr>
          <w:rFonts w:asciiTheme="minorHAnsi" w:hAnsiTheme="minorHAnsi" w:cstheme="minorHAnsi"/>
          <w:sz w:val="24"/>
          <w:szCs w:val="24"/>
        </w:rPr>
        <w:t>2.3.1 Add Product</w:t>
      </w:r>
    </w:p>
    <w:p w:rsidR="00FF2464" w:rsidRPr="00E821A8" w:rsidRDefault="00FF2464" w:rsidP="00FF2464">
      <w:pPr>
        <w:rPr>
          <w:rFonts w:cstheme="minorHAnsi"/>
          <w:sz w:val="24"/>
          <w:szCs w:val="24"/>
        </w:rPr>
      </w:pPr>
      <w:r w:rsidRPr="00E821A8">
        <w:rPr>
          <w:rFonts w:cstheme="minorHAnsi"/>
          <w:sz w:val="24"/>
          <w:szCs w:val="24"/>
        </w:rPr>
        <w:t>Screen to create new product:</w:t>
      </w:r>
    </w:p>
    <w:p w:rsidR="00FF2464" w:rsidRPr="00E821A8" w:rsidRDefault="00FF2464" w:rsidP="00FF2464">
      <w:pPr>
        <w:pStyle w:val="Heading5"/>
        <w:rPr>
          <w:rFonts w:asciiTheme="minorHAnsi" w:hAnsiTheme="minorHAnsi" w:cstheme="minorHAnsi"/>
          <w:sz w:val="24"/>
          <w:szCs w:val="24"/>
        </w:rPr>
      </w:pPr>
      <w:r w:rsidRPr="00E821A8">
        <w:rPr>
          <w:rFonts w:asciiTheme="minorHAnsi" w:hAnsiTheme="minorHAnsi" w:cstheme="minorHAnsi"/>
          <w:sz w:val="24"/>
          <w:szCs w:val="24"/>
        </w:rPr>
        <w:t>2.3.2 Update Product</w:t>
      </w:r>
      <w:r w:rsidRPr="00E821A8">
        <w:rPr>
          <w:rFonts w:asciiTheme="minorHAnsi" w:hAnsiTheme="minorHAnsi" w:cstheme="minorHAnsi"/>
          <w:sz w:val="24"/>
          <w:szCs w:val="24"/>
        </w:rPr>
        <w:br/>
        <w:t>Screen to update product:</w:t>
      </w:r>
    </w:p>
    <w:p w:rsidR="00FF2464" w:rsidRPr="00E821A8" w:rsidRDefault="00FF2464" w:rsidP="00FF2464">
      <w:pPr>
        <w:pStyle w:val="Heading5"/>
        <w:rPr>
          <w:rFonts w:asciiTheme="minorHAnsi" w:hAnsiTheme="minorHAnsi" w:cstheme="minorHAnsi"/>
          <w:sz w:val="24"/>
          <w:szCs w:val="24"/>
        </w:rPr>
      </w:pPr>
      <w:r w:rsidRPr="00E821A8">
        <w:rPr>
          <w:rFonts w:asciiTheme="minorHAnsi" w:hAnsiTheme="minorHAnsi" w:cstheme="minorHAnsi"/>
          <w:sz w:val="24"/>
          <w:szCs w:val="24"/>
        </w:rPr>
        <w:t>2.3.3 Delete Product</w:t>
      </w:r>
    </w:p>
    <w:p w:rsidR="00FF2464" w:rsidRPr="00E821A8" w:rsidRDefault="00FF2464" w:rsidP="00FF2464">
      <w:pPr>
        <w:rPr>
          <w:rFonts w:cstheme="minorHAnsi"/>
          <w:sz w:val="24"/>
          <w:szCs w:val="24"/>
        </w:rPr>
      </w:pPr>
      <w:r w:rsidRPr="00E821A8">
        <w:rPr>
          <w:rFonts w:cstheme="minorHAnsi"/>
          <w:sz w:val="24"/>
          <w:szCs w:val="24"/>
        </w:rPr>
        <w:t>Delete product:</w:t>
      </w:r>
    </w:p>
    <w:p w:rsidR="00FF2464" w:rsidRPr="00E821A8" w:rsidRDefault="00FF2464" w:rsidP="00FF2464">
      <w:pPr>
        <w:pStyle w:val="Heading4"/>
        <w:rPr>
          <w:rFonts w:asciiTheme="minorHAnsi" w:hAnsiTheme="minorHAnsi" w:cstheme="minorHAnsi"/>
          <w:sz w:val="24"/>
          <w:szCs w:val="24"/>
        </w:rPr>
      </w:pPr>
      <w:bookmarkStart w:id="1606" w:name="_Toc332441169"/>
      <w:r w:rsidRPr="00E821A8">
        <w:rPr>
          <w:rFonts w:asciiTheme="minorHAnsi" w:hAnsiTheme="minorHAnsi" w:cstheme="minorHAnsi"/>
          <w:sz w:val="24"/>
          <w:szCs w:val="24"/>
        </w:rPr>
        <w:lastRenderedPageBreak/>
        <w:t>2.4 View Requirement</w:t>
      </w:r>
      <w:bookmarkEnd w:id="1606"/>
    </w:p>
    <w:p w:rsidR="00FF2464" w:rsidRPr="00E821A8" w:rsidRDefault="00FF2464" w:rsidP="00FF2464">
      <w:pPr>
        <w:rPr>
          <w:rFonts w:cstheme="minorHAnsi"/>
          <w:sz w:val="24"/>
          <w:szCs w:val="24"/>
        </w:rPr>
      </w:pPr>
      <w:r w:rsidRPr="00E821A8">
        <w:rPr>
          <w:rFonts w:cstheme="minorHAnsi"/>
          <w:sz w:val="24"/>
          <w:szCs w:val="24"/>
        </w:rPr>
        <w:t xml:space="preserve">Go to Requirement </w:t>
      </w:r>
      <w:proofErr w:type="spellStart"/>
      <w:r w:rsidRPr="00E821A8">
        <w:rPr>
          <w:rFonts w:cstheme="minorHAnsi"/>
          <w:sz w:val="24"/>
          <w:szCs w:val="24"/>
        </w:rPr>
        <w:t>Portlet</w:t>
      </w:r>
      <w:proofErr w:type="spellEnd"/>
      <w:r w:rsidRPr="00E821A8">
        <w:rPr>
          <w:rFonts w:cstheme="minorHAnsi"/>
          <w:sz w:val="24"/>
          <w:szCs w:val="24"/>
        </w:rPr>
        <w:t xml:space="preserve">, user can see list of joined project, click on project links, </w:t>
      </w:r>
      <w:proofErr w:type="gramStart"/>
      <w:r w:rsidRPr="00E821A8">
        <w:rPr>
          <w:rFonts w:cstheme="minorHAnsi"/>
          <w:sz w:val="24"/>
          <w:szCs w:val="24"/>
        </w:rPr>
        <w:t>list</w:t>
      </w:r>
      <w:proofErr w:type="gramEnd"/>
      <w:r w:rsidRPr="00E821A8">
        <w:rPr>
          <w:rFonts w:cstheme="minorHAnsi"/>
          <w:sz w:val="24"/>
          <w:szCs w:val="24"/>
        </w:rPr>
        <w:t xml:space="preserve"> of requirements of that project display:</w:t>
      </w:r>
      <w:r w:rsidRPr="00E821A8">
        <w:rPr>
          <w:rFonts w:cstheme="minorHAnsi"/>
          <w:sz w:val="24"/>
          <w:szCs w:val="24"/>
        </w:rPr>
        <w:br/>
      </w:r>
      <w:r w:rsidRPr="00E821A8">
        <w:rPr>
          <w:rFonts w:cstheme="minorHAnsi"/>
          <w:noProof/>
          <w:sz w:val="24"/>
          <w:szCs w:val="24"/>
        </w:rPr>
        <w:drawing>
          <wp:inline distT="0" distB="0" distL="0" distR="0">
            <wp:extent cx="5580380" cy="2350491"/>
            <wp:effectExtent l="0" t="0" r="1270" b="0"/>
            <wp:docPr id="28" name="Picture 28" descr="C:\Users\DuyNgo\Desktop\ScreenHunter_02 Aug. 11 08.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uyNgo\Desktop\ScreenHunter_02 Aug. 11 08.44.png"/>
                    <pic:cNvPicPr>
                      <a:picLocks noChangeAspect="1" noChangeArrowheads="1"/>
                    </pic:cNvPicPr>
                  </pic:nvPicPr>
                  <pic:blipFill>
                    <a:blip r:embed="rId34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80380" cy="2350491"/>
                    </a:xfrm>
                    <a:prstGeom prst="rect">
                      <a:avLst/>
                    </a:prstGeom>
                    <a:noFill/>
                    <a:ln>
                      <a:noFill/>
                    </a:ln>
                  </pic:spPr>
                </pic:pic>
              </a:graphicData>
            </a:graphic>
          </wp:inline>
        </w:drawing>
      </w:r>
    </w:p>
    <w:p w:rsidR="00FF2464" w:rsidRPr="00E821A8" w:rsidRDefault="00FF2464" w:rsidP="00FF2464">
      <w:pPr>
        <w:rPr>
          <w:rFonts w:cstheme="minorHAnsi"/>
          <w:sz w:val="24"/>
          <w:szCs w:val="24"/>
        </w:rPr>
      </w:pPr>
      <w:r w:rsidRPr="00E821A8">
        <w:rPr>
          <w:rFonts w:cstheme="minorHAnsi"/>
          <w:noProof/>
          <w:sz w:val="24"/>
          <w:szCs w:val="24"/>
        </w:rPr>
        <w:drawing>
          <wp:inline distT="0" distB="0" distL="0" distR="0">
            <wp:extent cx="5580380" cy="2401683"/>
            <wp:effectExtent l="0" t="0" r="1270" b="0"/>
            <wp:docPr id="29" name="Picture 29" descr="C:\Users\DuyNgo\Desktop\ScreenHunter_02 Aug. 11 08.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uyNgo\Desktop\ScreenHunter_02 Aug. 11 08.52.png"/>
                    <pic:cNvPicPr>
                      <a:picLocks noChangeAspect="1" noChangeArrowheads="1"/>
                    </pic:cNvPicPr>
                  </pic:nvPicPr>
                  <pic:blipFill>
                    <a:blip r:embed="rId34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80380" cy="2401683"/>
                    </a:xfrm>
                    <a:prstGeom prst="rect">
                      <a:avLst/>
                    </a:prstGeom>
                    <a:noFill/>
                    <a:ln>
                      <a:noFill/>
                    </a:ln>
                  </pic:spPr>
                </pic:pic>
              </a:graphicData>
            </a:graphic>
          </wp:inline>
        </w:drawing>
      </w:r>
    </w:p>
    <w:p w:rsidR="00FF2464" w:rsidRPr="00E821A8" w:rsidRDefault="00FF2464" w:rsidP="00FF2464">
      <w:pPr>
        <w:pStyle w:val="Heading5"/>
        <w:rPr>
          <w:rFonts w:asciiTheme="minorHAnsi" w:hAnsiTheme="minorHAnsi" w:cstheme="minorHAnsi"/>
          <w:sz w:val="24"/>
          <w:szCs w:val="24"/>
        </w:rPr>
      </w:pPr>
      <w:r w:rsidRPr="00E821A8">
        <w:rPr>
          <w:rFonts w:asciiTheme="minorHAnsi" w:hAnsiTheme="minorHAnsi" w:cstheme="minorHAnsi"/>
          <w:sz w:val="24"/>
          <w:szCs w:val="24"/>
        </w:rPr>
        <w:t>2.4.1 Remove Requirement</w:t>
      </w:r>
    </w:p>
    <w:p w:rsidR="00FF2464" w:rsidRPr="00E821A8" w:rsidRDefault="00FF2464" w:rsidP="00FF2464">
      <w:pPr>
        <w:rPr>
          <w:rFonts w:cstheme="minorHAnsi"/>
          <w:sz w:val="24"/>
          <w:szCs w:val="24"/>
        </w:rPr>
      </w:pPr>
      <w:r w:rsidRPr="00E821A8">
        <w:rPr>
          <w:rFonts w:cstheme="minorHAnsi"/>
          <w:sz w:val="24"/>
          <w:szCs w:val="24"/>
        </w:rPr>
        <w:t>Remove requirement:</w:t>
      </w:r>
      <w:r w:rsidRPr="00E821A8">
        <w:rPr>
          <w:rFonts w:cstheme="minorHAnsi"/>
          <w:sz w:val="24"/>
          <w:szCs w:val="24"/>
        </w:rPr>
        <w:br/>
      </w:r>
      <w:r w:rsidRPr="00E821A8">
        <w:rPr>
          <w:rFonts w:cstheme="minorHAnsi"/>
          <w:noProof/>
          <w:sz w:val="24"/>
          <w:szCs w:val="24"/>
        </w:rPr>
        <w:drawing>
          <wp:inline distT="0" distB="0" distL="0" distR="0">
            <wp:extent cx="5580380" cy="1606061"/>
            <wp:effectExtent l="0" t="0" r="1270" b="0"/>
            <wp:docPr id="30" name="Picture 30" descr="C:\Users\DuyNgo\Desktop\ScreenHunter_02 Aug. 11 08.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uyNgo\Desktop\ScreenHunter_02 Aug. 11 08.46.png"/>
                    <pic:cNvPicPr>
                      <a:picLocks noChangeAspect="1" noChangeArrowheads="1"/>
                    </pic:cNvPicPr>
                  </pic:nvPicPr>
                  <pic:blipFill>
                    <a:blip r:embed="rId34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80380" cy="1606061"/>
                    </a:xfrm>
                    <a:prstGeom prst="rect">
                      <a:avLst/>
                    </a:prstGeom>
                    <a:noFill/>
                    <a:ln>
                      <a:noFill/>
                    </a:ln>
                  </pic:spPr>
                </pic:pic>
              </a:graphicData>
            </a:graphic>
          </wp:inline>
        </w:drawing>
      </w:r>
    </w:p>
    <w:p w:rsidR="00FF2464" w:rsidRPr="00E821A8" w:rsidRDefault="00FF2464" w:rsidP="00FF2464">
      <w:pPr>
        <w:pStyle w:val="Heading5"/>
        <w:rPr>
          <w:rFonts w:asciiTheme="minorHAnsi" w:hAnsiTheme="minorHAnsi" w:cstheme="minorHAnsi"/>
          <w:sz w:val="24"/>
          <w:szCs w:val="24"/>
        </w:rPr>
      </w:pPr>
      <w:r w:rsidRPr="00E821A8">
        <w:rPr>
          <w:rFonts w:asciiTheme="minorHAnsi" w:hAnsiTheme="minorHAnsi" w:cstheme="minorHAnsi"/>
          <w:sz w:val="24"/>
          <w:szCs w:val="24"/>
        </w:rPr>
        <w:lastRenderedPageBreak/>
        <w:t>2.4.2 Update Requirement</w:t>
      </w:r>
    </w:p>
    <w:p w:rsidR="00FF2464" w:rsidRPr="00E821A8" w:rsidRDefault="00FF2464" w:rsidP="00FF2464">
      <w:pPr>
        <w:rPr>
          <w:rFonts w:cstheme="minorHAnsi"/>
          <w:sz w:val="24"/>
          <w:szCs w:val="24"/>
        </w:rPr>
      </w:pPr>
      <w:r w:rsidRPr="00E821A8">
        <w:rPr>
          <w:rFonts w:cstheme="minorHAnsi"/>
          <w:sz w:val="24"/>
          <w:szCs w:val="24"/>
        </w:rPr>
        <w:t>Screen to update requirement.</w:t>
      </w:r>
      <w:r w:rsidRPr="00E821A8">
        <w:rPr>
          <w:rFonts w:cstheme="minorHAnsi"/>
          <w:sz w:val="24"/>
          <w:szCs w:val="24"/>
        </w:rPr>
        <w:br/>
      </w:r>
      <w:r w:rsidRPr="00E821A8">
        <w:rPr>
          <w:rFonts w:cstheme="minorHAnsi"/>
          <w:noProof/>
          <w:sz w:val="24"/>
          <w:szCs w:val="24"/>
        </w:rPr>
        <w:drawing>
          <wp:inline distT="0" distB="0" distL="0" distR="0">
            <wp:extent cx="5581650" cy="6153150"/>
            <wp:effectExtent l="0" t="0" r="0" b="0"/>
            <wp:docPr id="31" name="Picture 31" descr="C:\Users\DuyNgo\Desktop\requirement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uyNgo\Desktop\requirement4.PNG"/>
                    <pic:cNvPicPr>
                      <a:picLocks noChangeAspect="1" noChangeArrowheads="1"/>
                    </pic:cNvPicPr>
                  </pic:nvPicPr>
                  <pic:blipFill>
                    <a:blip r:embed="rId34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81650" cy="6153150"/>
                    </a:xfrm>
                    <a:prstGeom prst="rect">
                      <a:avLst/>
                    </a:prstGeom>
                    <a:noFill/>
                    <a:ln>
                      <a:noFill/>
                    </a:ln>
                  </pic:spPr>
                </pic:pic>
              </a:graphicData>
            </a:graphic>
          </wp:inline>
        </w:drawing>
      </w:r>
    </w:p>
    <w:p w:rsidR="00FF2464" w:rsidRPr="00E821A8" w:rsidRDefault="00FF2464" w:rsidP="00FF2464">
      <w:pPr>
        <w:pStyle w:val="Heading5"/>
        <w:rPr>
          <w:rFonts w:asciiTheme="minorHAnsi" w:hAnsiTheme="minorHAnsi" w:cstheme="minorHAnsi"/>
          <w:sz w:val="24"/>
          <w:szCs w:val="24"/>
        </w:rPr>
      </w:pPr>
      <w:r w:rsidRPr="00E821A8">
        <w:rPr>
          <w:rFonts w:asciiTheme="minorHAnsi" w:hAnsiTheme="minorHAnsi" w:cstheme="minorHAnsi"/>
          <w:sz w:val="24"/>
          <w:szCs w:val="24"/>
        </w:rPr>
        <w:lastRenderedPageBreak/>
        <w:t>2.4.3 Add Requirement</w:t>
      </w:r>
      <w:r w:rsidRPr="00E821A8">
        <w:rPr>
          <w:rFonts w:asciiTheme="minorHAnsi" w:hAnsiTheme="minorHAnsi" w:cstheme="minorHAnsi"/>
          <w:sz w:val="24"/>
          <w:szCs w:val="24"/>
        </w:rPr>
        <w:br/>
        <w:t>Screen to add new requirement to a project:</w:t>
      </w:r>
    </w:p>
    <w:p w:rsidR="00FF2464" w:rsidRPr="00E821A8" w:rsidRDefault="00FF2464" w:rsidP="00FF2464">
      <w:pPr>
        <w:rPr>
          <w:rFonts w:cstheme="minorHAnsi"/>
          <w:sz w:val="24"/>
          <w:szCs w:val="24"/>
        </w:rPr>
      </w:pPr>
      <w:r w:rsidRPr="00E821A8">
        <w:rPr>
          <w:rFonts w:cstheme="minorHAnsi"/>
          <w:noProof/>
          <w:sz w:val="24"/>
          <w:szCs w:val="24"/>
        </w:rPr>
        <w:drawing>
          <wp:inline distT="0" distB="0" distL="0" distR="0">
            <wp:extent cx="5848350" cy="4886869"/>
            <wp:effectExtent l="0" t="0" r="0" b="9525"/>
            <wp:docPr id="64" name="Picture 64" descr="C:\Users\DuyNgo\Desktop\requiremen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uyNgo\Desktop\requirement3.PNG"/>
                    <pic:cNvPicPr>
                      <a:picLocks noChangeAspect="1" noChangeArrowheads="1"/>
                    </pic:cNvPicPr>
                  </pic:nvPicPr>
                  <pic:blipFill>
                    <a:blip r:embed="rId34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848350" cy="4886869"/>
                    </a:xfrm>
                    <a:prstGeom prst="rect">
                      <a:avLst/>
                    </a:prstGeom>
                    <a:noFill/>
                    <a:ln>
                      <a:noFill/>
                    </a:ln>
                  </pic:spPr>
                </pic:pic>
              </a:graphicData>
            </a:graphic>
          </wp:inline>
        </w:drawing>
      </w:r>
    </w:p>
    <w:p w:rsidR="00FF2464" w:rsidRPr="00E821A8" w:rsidRDefault="00FF2464" w:rsidP="00FF2464">
      <w:pPr>
        <w:pStyle w:val="Heading4"/>
        <w:rPr>
          <w:rFonts w:asciiTheme="minorHAnsi" w:hAnsiTheme="minorHAnsi" w:cstheme="minorHAnsi"/>
          <w:sz w:val="24"/>
          <w:szCs w:val="24"/>
        </w:rPr>
      </w:pPr>
      <w:bookmarkStart w:id="1607" w:name="_Toc332441170"/>
      <w:r w:rsidRPr="00E821A8">
        <w:rPr>
          <w:rFonts w:asciiTheme="minorHAnsi" w:hAnsiTheme="minorHAnsi" w:cstheme="minorHAnsi"/>
          <w:sz w:val="24"/>
          <w:szCs w:val="24"/>
        </w:rPr>
        <w:t>2. 5View Planner</w:t>
      </w:r>
      <w:bookmarkEnd w:id="1607"/>
    </w:p>
    <w:p w:rsidR="00FF2464" w:rsidRPr="00E821A8" w:rsidRDefault="00FF2464" w:rsidP="00FF2464">
      <w:pPr>
        <w:rPr>
          <w:rFonts w:cstheme="minorHAnsi"/>
          <w:sz w:val="24"/>
          <w:szCs w:val="24"/>
        </w:rPr>
      </w:pPr>
      <w:r w:rsidRPr="00E821A8">
        <w:rPr>
          <w:rFonts w:cstheme="minorHAnsi"/>
          <w:sz w:val="24"/>
          <w:szCs w:val="24"/>
        </w:rPr>
        <w:t xml:space="preserve">Go to Planner </w:t>
      </w:r>
      <w:proofErr w:type="spellStart"/>
      <w:r w:rsidRPr="00E821A8">
        <w:rPr>
          <w:rFonts w:cstheme="minorHAnsi"/>
          <w:sz w:val="24"/>
          <w:szCs w:val="24"/>
        </w:rPr>
        <w:t>Portlet</w:t>
      </w:r>
      <w:proofErr w:type="spellEnd"/>
      <w:r w:rsidRPr="00E821A8">
        <w:rPr>
          <w:rFonts w:cstheme="minorHAnsi"/>
          <w:sz w:val="24"/>
          <w:szCs w:val="24"/>
        </w:rPr>
        <w:t xml:space="preserve">, user can see list of joined project, click on project links, </w:t>
      </w:r>
      <w:proofErr w:type="gramStart"/>
      <w:r w:rsidRPr="00E821A8">
        <w:rPr>
          <w:rFonts w:cstheme="minorHAnsi"/>
          <w:sz w:val="24"/>
          <w:szCs w:val="24"/>
        </w:rPr>
        <w:t>list</w:t>
      </w:r>
      <w:proofErr w:type="gramEnd"/>
      <w:r w:rsidRPr="00E821A8">
        <w:rPr>
          <w:rFonts w:cstheme="minorHAnsi"/>
          <w:sz w:val="24"/>
          <w:szCs w:val="24"/>
        </w:rPr>
        <w:t xml:space="preserve"> of tasks of that project display:</w:t>
      </w:r>
      <w:r w:rsidRPr="00E821A8">
        <w:rPr>
          <w:rFonts w:cstheme="minorHAnsi"/>
          <w:sz w:val="24"/>
          <w:szCs w:val="24"/>
        </w:rPr>
        <w:br/>
      </w:r>
      <w:r w:rsidRPr="00E821A8">
        <w:rPr>
          <w:rFonts w:cstheme="minorHAnsi"/>
          <w:noProof/>
          <w:sz w:val="24"/>
          <w:szCs w:val="24"/>
        </w:rPr>
        <w:drawing>
          <wp:inline distT="0" distB="0" distL="0" distR="0">
            <wp:extent cx="5580380" cy="1888526"/>
            <wp:effectExtent l="0" t="0" r="1270" b="0"/>
            <wp:docPr id="65" name="Picture 65" descr="C:\Users\DuyNgo\Desktop\ScreenHunter_02 Aug. 11 08.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uyNgo\Desktop\ScreenHunter_02 Aug. 11 08.33.png"/>
                    <pic:cNvPicPr>
                      <a:picLocks noChangeAspect="1" noChangeArrowheads="1"/>
                    </pic:cNvPicPr>
                  </pic:nvPicPr>
                  <pic:blipFill>
                    <a:blip r:embed="rId34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80380" cy="1888526"/>
                    </a:xfrm>
                    <a:prstGeom prst="rect">
                      <a:avLst/>
                    </a:prstGeom>
                    <a:noFill/>
                    <a:ln>
                      <a:noFill/>
                    </a:ln>
                  </pic:spPr>
                </pic:pic>
              </a:graphicData>
            </a:graphic>
          </wp:inline>
        </w:drawing>
      </w:r>
    </w:p>
    <w:p w:rsidR="00FF2464" w:rsidRPr="00E821A8" w:rsidRDefault="00FF2464" w:rsidP="00FF2464">
      <w:pPr>
        <w:rPr>
          <w:rFonts w:cstheme="minorHAnsi"/>
          <w:sz w:val="24"/>
          <w:szCs w:val="24"/>
        </w:rPr>
      </w:pPr>
      <w:r w:rsidRPr="00E821A8">
        <w:rPr>
          <w:rFonts w:cstheme="minorHAnsi"/>
          <w:noProof/>
          <w:sz w:val="24"/>
          <w:szCs w:val="24"/>
        </w:rPr>
        <w:lastRenderedPageBreak/>
        <w:drawing>
          <wp:inline distT="0" distB="0" distL="0" distR="0">
            <wp:extent cx="5580380" cy="1746378"/>
            <wp:effectExtent l="0" t="0" r="1270" b="6350"/>
            <wp:docPr id="66" name="Picture 66" descr="C:\Users\DuyNgo\Desktop\ScreenHunter_02 Aug. 11 08.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uyNgo\Desktop\ScreenHunter_02 Aug. 11 08.38.png"/>
                    <pic:cNvPicPr>
                      <a:picLocks noChangeAspect="1" noChangeArrowheads="1"/>
                    </pic:cNvPicPr>
                  </pic:nvPicPr>
                  <pic:blipFill>
                    <a:blip r:embed="rId34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80380" cy="1746378"/>
                    </a:xfrm>
                    <a:prstGeom prst="rect">
                      <a:avLst/>
                    </a:prstGeom>
                    <a:noFill/>
                    <a:ln>
                      <a:noFill/>
                    </a:ln>
                  </pic:spPr>
                </pic:pic>
              </a:graphicData>
            </a:graphic>
          </wp:inline>
        </w:drawing>
      </w:r>
    </w:p>
    <w:p w:rsidR="00FF2464" w:rsidRPr="00E821A8" w:rsidRDefault="00FF2464" w:rsidP="00FF2464">
      <w:pPr>
        <w:pStyle w:val="Heading5"/>
        <w:rPr>
          <w:rFonts w:asciiTheme="minorHAnsi" w:hAnsiTheme="minorHAnsi" w:cstheme="minorHAnsi"/>
          <w:sz w:val="24"/>
          <w:szCs w:val="24"/>
        </w:rPr>
      </w:pPr>
      <w:r w:rsidRPr="00E821A8">
        <w:rPr>
          <w:rFonts w:asciiTheme="minorHAnsi" w:hAnsiTheme="minorHAnsi" w:cstheme="minorHAnsi"/>
          <w:sz w:val="24"/>
          <w:szCs w:val="24"/>
        </w:rPr>
        <w:t>2.5.1 Add/ Update task</w:t>
      </w:r>
    </w:p>
    <w:p w:rsidR="00FF2464" w:rsidRPr="00E821A8" w:rsidRDefault="00FF2464" w:rsidP="00FF2464">
      <w:pPr>
        <w:rPr>
          <w:rFonts w:cstheme="minorHAnsi"/>
          <w:sz w:val="24"/>
          <w:szCs w:val="24"/>
        </w:rPr>
      </w:pPr>
      <w:r w:rsidRPr="00E821A8">
        <w:rPr>
          <w:rFonts w:cstheme="minorHAnsi"/>
          <w:noProof/>
          <w:sz w:val="24"/>
          <w:szCs w:val="24"/>
        </w:rPr>
        <w:drawing>
          <wp:inline distT="0" distB="0" distL="0" distR="0">
            <wp:extent cx="5580380" cy="3000770"/>
            <wp:effectExtent l="0" t="0" r="1270" b="9525"/>
            <wp:docPr id="67" name="Picture 67" descr="C:\Users\DuyNgo\Desktop\ScreenHunter_02 Aug. 11 08.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uyNgo\Desktop\ScreenHunter_02 Aug. 11 08.39.png"/>
                    <pic:cNvPicPr>
                      <a:picLocks noChangeAspect="1" noChangeArrowheads="1"/>
                    </pic:cNvPicPr>
                  </pic:nvPicPr>
                  <pic:blipFill>
                    <a:blip r:embed="rId34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80380" cy="3000770"/>
                    </a:xfrm>
                    <a:prstGeom prst="rect">
                      <a:avLst/>
                    </a:prstGeom>
                    <a:noFill/>
                    <a:ln>
                      <a:noFill/>
                    </a:ln>
                  </pic:spPr>
                </pic:pic>
              </a:graphicData>
            </a:graphic>
          </wp:inline>
        </w:drawing>
      </w:r>
    </w:p>
    <w:p w:rsidR="00FF2464" w:rsidRPr="00E821A8" w:rsidRDefault="00FF2464" w:rsidP="00FF2464">
      <w:pPr>
        <w:pStyle w:val="Heading4"/>
        <w:rPr>
          <w:rFonts w:asciiTheme="minorHAnsi" w:hAnsiTheme="minorHAnsi" w:cstheme="minorHAnsi"/>
          <w:sz w:val="24"/>
          <w:szCs w:val="24"/>
        </w:rPr>
      </w:pPr>
      <w:bookmarkStart w:id="1608" w:name="_Toc332441171"/>
      <w:r w:rsidRPr="00E821A8">
        <w:rPr>
          <w:rFonts w:asciiTheme="minorHAnsi" w:hAnsiTheme="minorHAnsi" w:cstheme="minorHAnsi"/>
          <w:sz w:val="24"/>
          <w:szCs w:val="24"/>
        </w:rPr>
        <w:t>2.6 View Timesheet</w:t>
      </w:r>
      <w:bookmarkEnd w:id="1608"/>
    </w:p>
    <w:p w:rsidR="00FF2464" w:rsidRPr="00E821A8" w:rsidRDefault="00FF2464" w:rsidP="00FF2464">
      <w:pPr>
        <w:rPr>
          <w:rFonts w:cstheme="minorHAnsi"/>
          <w:sz w:val="24"/>
          <w:szCs w:val="24"/>
        </w:rPr>
      </w:pPr>
      <w:r w:rsidRPr="00E821A8">
        <w:rPr>
          <w:rFonts w:cstheme="minorHAnsi"/>
          <w:sz w:val="24"/>
          <w:szCs w:val="24"/>
        </w:rPr>
        <w:t xml:space="preserve">Go to Timesheet </w:t>
      </w:r>
      <w:proofErr w:type="spellStart"/>
      <w:r w:rsidRPr="00E821A8">
        <w:rPr>
          <w:rFonts w:cstheme="minorHAnsi"/>
          <w:sz w:val="24"/>
          <w:szCs w:val="24"/>
        </w:rPr>
        <w:t>Portlet</w:t>
      </w:r>
      <w:proofErr w:type="spellEnd"/>
      <w:r w:rsidRPr="00E821A8">
        <w:rPr>
          <w:rFonts w:cstheme="minorHAnsi"/>
          <w:sz w:val="24"/>
          <w:szCs w:val="24"/>
        </w:rPr>
        <w:t>, user can see list of joined project, click on project links, and list of timesheets display (can be sort, search by project):</w:t>
      </w:r>
    </w:p>
    <w:p w:rsidR="00FF2464" w:rsidRPr="00E821A8" w:rsidRDefault="00FF2464" w:rsidP="00FF2464">
      <w:pPr>
        <w:rPr>
          <w:rFonts w:cstheme="minorHAnsi"/>
          <w:sz w:val="24"/>
          <w:szCs w:val="24"/>
        </w:rPr>
      </w:pPr>
    </w:p>
    <w:p w:rsidR="00FF2464" w:rsidRPr="00E821A8" w:rsidRDefault="00FF2464" w:rsidP="00FF2464">
      <w:pPr>
        <w:rPr>
          <w:rFonts w:cstheme="minorHAnsi"/>
          <w:sz w:val="24"/>
          <w:szCs w:val="24"/>
        </w:rPr>
      </w:pPr>
      <w:r w:rsidRPr="00E821A8">
        <w:rPr>
          <w:rFonts w:cstheme="minorHAnsi"/>
          <w:noProof/>
          <w:sz w:val="24"/>
          <w:szCs w:val="24"/>
        </w:rPr>
        <w:lastRenderedPageBreak/>
        <w:drawing>
          <wp:inline distT="0" distB="0" distL="0" distR="0">
            <wp:extent cx="5580380" cy="2790190"/>
            <wp:effectExtent l="0" t="0" r="1270" b="0"/>
            <wp:docPr id="68" name="Picture 68" descr="C:\Users\DuyNgo\Desktop\timeshee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uyNgo\Desktop\timesheet1.PNG"/>
                    <pic:cNvPicPr>
                      <a:picLocks noChangeAspect="1" noChangeArrowheads="1"/>
                    </pic:cNvPicPr>
                  </pic:nvPicPr>
                  <pic:blipFill>
                    <a:blip r:embed="rId33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80380" cy="2790190"/>
                    </a:xfrm>
                    <a:prstGeom prst="rect">
                      <a:avLst/>
                    </a:prstGeom>
                    <a:noFill/>
                    <a:ln>
                      <a:noFill/>
                    </a:ln>
                  </pic:spPr>
                </pic:pic>
              </a:graphicData>
            </a:graphic>
          </wp:inline>
        </w:drawing>
      </w:r>
    </w:p>
    <w:p w:rsidR="00FF2464" w:rsidRPr="00E821A8" w:rsidRDefault="00FF2464" w:rsidP="00FF2464">
      <w:pPr>
        <w:pStyle w:val="Heading5"/>
        <w:rPr>
          <w:rFonts w:asciiTheme="minorHAnsi" w:hAnsiTheme="minorHAnsi" w:cstheme="minorHAnsi"/>
          <w:sz w:val="24"/>
          <w:szCs w:val="24"/>
        </w:rPr>
      </w:pPr>
      <w:r w:rsidRPr="00E821A8">
        <w:rPr>
          <w:rFonts w:asciiTheme="minorHAnsi" w:hAnsiTheme="minorHAnsi" w:cstheme="minorHAnsi"/>
          <w:sz w:val="24"/>
          <w:szCs w:val="24"/>
        </w:rPr>
        <w:t>2.6.1 Add Timesheet</w:t>
      </w:r>
    </w:p>
    <w:p w:rsidR="00FF2464" w:rsidRPr="00E821A8" w:rsidRDefault="00FF2464" w:rsidP="00FF2464">
      <w:pPr>
        <w:rPr>
          <w:rFonts w:cstheme="minorHAnsi"/>
          <w:sz w:val="24"/>
          <w:szCs w:val="24"/>
        </w:rPr>
      </w:pPr>
      <w:r w:rsidRPr="00E821A8">
        <w:rPr>
          <w:rFonts w:cstheme="minorHAnsi"/>
          <w:noProof/>
          <w:sz w:val="24"/>
          <w:szCs w:val="24"/>
        </w:rPr>
        <w:drawing>
          <wp:inline distT="0" distB="0" distL="0" distR="0">
            <wp:extent cx="5580380" cy="3447878"/>
            <wp:effectExtent l="0" t="0" r="1270" b="635"/>
            <wp:docPr id="69" name="Picture 69" descr="C:\Users\DuyNgo\Desktop\timesheeta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uyNgo\Desktop\timesheetadd.PNG"/>
                    <pic:cNvPicPr>
                      <a:picLocks noChangeAspect="1" noChangeArrowheads="1"/>
                    </pic:cNvPicPr>
                  </pic:nvPicPr>
                  <pic:blipFill>
                    <a:blip r:embed="rId34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80380" cy="3447878"/>
                    </a:xfrm>
                    <a:prstGeom prst="rect">
                      <a:avLst/>
                    </a:prstGeom>
                    <a:noFill/>
                    <a:ln>
                      <a:noFill/>
                    </a:ln>
                  </pic:spPr>
                </pic:pic>
              </a:graphicData>
            </a:graphic>
          </wp:inline>
        </w:drawing>
      </w:r>
    </w:p>
    <w:p w:rsidR="00FF2464" w:rsidRPr="00E821A8" w:rsidRDefault="00FF2464" w:rsidP="00FF2464">
      <w:pPr>
        <w:pStyle w:val="Heading5"/>
        <w:rPr>
          <w:rFonts w:asciiTheme="minorHAnsi" w:hAnsiTheme="minorHAnsi" w:cstheme="minorHAnsi"/>
          <w:sz w:val="24"/>
          <w:szCs w:val="24"/>
        </w:rPr>
      </w:pPr>
      <w:r w:rsidRPr="00E821A8">
        <w:rPr>
          <w:rFonts w:asciiTheme="minorHAnsi" w:hAnsiTheme="minorHAnsi" w:cstheme="minorHAnsi"/>
          <w:sz w:val="24"/>
          <w:szCs w:val="24"/>
        </w:rPr>
        <w:t>2.6.2 Update Timesheet</w:t>
      </w:r>
    </w:p>
    <w:p w:rsidR="00FF2464" w:rsidRPr="00E821A8" w:rsidRDefault="00FF2464" w:rsidP="00FF2464">
      <w:pPr>
        <w:rPr>
          <w:rFonts w:cstheme="minorHAnsi"/>
          <w:sz w:val="24"/>
          <w:szCs w:val="24"/>
        </w:rPr>
      </w:pPr>
      <w:r w:rsidRPr="00E821A8">
        <w:rPr>
          <w:rFonts w:cstheme="minorHAnsi"/>
          <w:noProof/>
          <w:sz w:val="24"/>
          <w:szCs w:val="24"/>
        </w:rPr>
        <w:drawing>
          <wp:inline distT="0" distB="0" distL="0" distR="0">
            <wp:extent cx="5580380" cy="1606324"/>
            <wp:effectExtent l="0" t="0" r="1270" b="0"/>
            <wp:docPr id="70" name="Picture 70" descr="C:\Users\DuyNgo\Desktop\timeshee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uyNgo\Desktop\timesheet2.PNG"/>
                    <pic:cNvPicPr>
                      <a:picLocks noChangeAspect="1" noChangeArrowheads="1"/>
                    </pic:cNvPicPr>
                  </pic:nvPicPr>
                  <pic:blipFill>
                    <a:blip r:embed="rId33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80380" cy="1606324"/>
                    </a:xfrm>
                    <a:prstGeom prst="rect">
                      <a:avLst/>
                    </a:prstGeom>
                    <a:noFill/>
                    <a:ln>
                      <a:noFill/>
                    </a:ln>
                  </pic:spPr>
                </pic:pic>
              </a:graphicData>
            </a:graphic>
          </wp:inline>
        </w:drawing>
      </w:r>
    </w:p>
    <w:p w:rsidR="00FF2464" w:rsidRPr="00E821A8" w:rsidRDefault="00FF2464" w:rsidP="00FF2464">
      <w:pPr>
        <w:pStyle w:val="Heading5"/>
        <w:rPr>
          <w:rFonts w:asciiTheme="minorHAnsi" w:hAnsiTheme="minorHAnsi" w:cstheme="minorHAnsi"/>
          <w:sz w:val="24"/>
          <w:szCs w:val="24"/>
        </w:rPr>
      </w:pPr>
      <w:r w:rsidRPr="00E821A8">
        <w:rPr>
          <w:rFonts w:asciiTheme="minorHAnsi" w:hAnsiTheme="minorHAnsi" w:cstheme="minorHAnsi"/>
          <w:sz w:val="24"/>
          <w:szCs w:val="24"/>
        </w:rPr>
        <w:lastRenderedPageBreak/>
        <w:t>26.3 Delete/ Approve/ Reject Timesheet</w:t>
      </w:r>
    </w:p>
    <w:p w:rsidR="00FF2464" w:rsidRPr="00E821A8" w:rsidRDefault="00FF2464" w:rsidP="00FF2464">
      <w:pPr>
        <w:rPr>
          <w:rFonts w:cstheme="minorHAnsi"/>
          <w:sz w:val="24"/>
          <w:szCs w:val="24"/>
        </w:rPr>
      </w:pPr>
      <w:r w:rsidRPr="00E821A8">
        <w:rPr>
          <w:rFonts w:cstheme="minorHAnsi"/>
          <w:noProof/>
          <w:sz w:val="24"/>
          <w:szCs w:val="24"/>
        </w:rPr>
        <w:drawing>
          <wp:inline distT="0" distB="0" distL="0" distR="0">
            <wp:extent cx="5580380" cy="2874537"/>
            <wp:effectExtent l="0" t="0" r="1270" b="2540"/>
            <wp:docPr id="71" name="Picture 71" descr="C:\Users\DuyNgo\Desktop\timesheetde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uyNgo\Desktop\timesheetdelete.PNG"/>
                    <pic:cNvPicPr>
                      <a:picLocks noChangeAspect="1" noChangeArrowheads="1"/>
                    </pic:cNvPicPr>
                  </pic:nvPicPr>
                  <pic:blipFill>
                    <a:blip r:embed="rId35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80380" cy="2874537"/>
                    </a:xfrm>
                    <a:prstGeom prst="rect">
                      <a:avLst/>
                    </a:prstGeom>
                    <a:noFill/>
                    <a:ln>
                      <a:noFill/>
                    </a:ln>
                  </pic:spPr>
                </pic:pic>
              </a:graphicData>
            </a:graphic>
          </wp:inline>
        </w:drawing>
      </w:r>
    </w:p>
    <w:p w:rsidR="00FF2464" w:rsidRPr="00E821A8" w:rsidRDefault="00FF2464" w:rsidP="00FF2464">
      <w:pPr>
        <w:pStyle w:val="Heading4"/>
        <w:rPr>
          <w:rFonts w:asciiTheme="minorHAnsi" w:hAnsiTheme="minorHAnsi" w:cstheme="minorHAnsi"/>
          <w:sz w:val="24"/>
          <w:szCs w:val="24"/>
        </w:rPr>
      </w:pPr>
      <w:bookmarkStart w:id="1609" w:name="_Toc332441172"/>
      <w:r w:rsidRPr="00E821A8">
        <w:rPr>
          <w:rFonts w:asciiTheme="minorHAnsi" w:hAnsiTheme="minorHAnsi" w:cstheme="minorHAnsi"/>
          <w:sz w:val="24"/>
          <w:szCs w:val="24"/>
        </w:rPr>
        <w:t>2.7 View Defect</w:t>
      </w:r>
      <w:bookmarkEnd w:id="1609"/>
    </w:p>
    <w:p w:rsidR="00FF2464" w:rsidRPr="00E821A8" w:rsidRDefault="00FF2464" w:rsidP="00FF2464">
      <w:pPr>
        <w:pStyle w:val="Heading5"/>
        <w:rPr>
          <w:rFonts w:asciiTheme="minorHAnsi" w:hAnsiTheme="minorHAnsi" w:cstheme="minorHAnsi"/>
          <w:sz w:val="24"/>
          <w:szCs w:val="24"/>
        </w:rPr>
      </w:pPr>
      <w:r w:rsidRPr="00E821A8">
        <w:rPr>
          <w:rFonts w:asciiTheme="minorHAnsi" w:hAnsiTheme="minorHAnsi" w:cstheme="minorHAnsi"/>
          <w:sz w:val="24"/>
          <w:szCs w:val="24"/>
        </w:rPr>
        <w:t>2.7.1 Log Defect</w:t>
      </w:r>
    </w:p>
    <w:p w:rsidR="00FF2464" w:rsidRPr="00E821A8" w:rsidRDefault="00FF2464" w:rsidP="00A90D5A">
      <w:pPr>
        <w:pStyle w:val="Heading5"/>
        <w:numPr>
          <w:ilvl w:val="2"/>
          <w:numId w:val="126"/>
        </w:numPr>
        <w:rPr>
          <w:rFonts w:asciiTheme="minorHAnsi" w:hAnsiTheme="minorHAnsi" w:cstheme="minorHAnsi"/>
          <w:sz w:val="24"/>
          <w:szCs w:val="24"/>
        </w:rPr>
      </w:pPr>
      <w:r w:rsidRPr="00E821A8">
        <w:rPr>
          <w:rFonts w:asciiTheme="minorHAnsi" w:hAnsiTheme="minorHAnsi" w:cstheme="minorHAnsi"/>
          <w:sz w:val="24"/>
          <w:szCs w:val="24"/>
        </w:rPr>
        <w:t>Assign Defect</w:t>
      </w:r>
    </w:p>
    <w:p w:rsidR="00FF2464" w:rsidRPr="00E821A8" w:rsidRDefault="00A90D5A" w:rsidP="00A90D5A">
      <w:pPr>
        <w:pStyle w:val="Heading3"/>
        <w:tabs>
          <w:tab w:val="left" w:pos="270"/>
        </w:tabs>
        <w:rPr>
          <w:rFonts w:asciiTheme="minorHAnsi" w:hAnsiTheme="minorHAnsi" w:cstheme="minorHAnsi"/>
          <w:sz w:val="24"/>
          <w:szCs w:val="24"/>
        </w:rPr>
      </w:pPr>
      <w:bookmarkStart w:id="1610" w:name="_Toc332441173"/>
      <w:r w:rsidRPr="00E821A8">
        <w:rPr>
          <w:rFonts w:asciiTheme="minorHAnsi" w:hAnsiTheme="minorHAnsi" w:cstheme="minorHAnsi"/>
          <w:sz w:val="24"/>
          <w:szCs w:val="24"/>
        </w:rPr>
        <w:t xml:space="preserve">3. </w:t>
      </w:r>
      <w:r w:rsidR="00FF2464" w:rsidRPr="00E821A8">
        <w:rPr>
          <w:rFonts w:asciiTheme="minorHAnsi" w:hAnsiTheme="minorHAnsi" w:cstheme="minorHAnsi"/>
          <w:sz w:val="24"/>
          <w:szCs w:val="24"/>
        </w:rPr>
        <w:t>Admin Guide</w:t>
      </w:r>
      <w:bookmarkEnd w:id="1610"/>
    </w:p>
    <w:p w:rsidR="00FF2464" w:rsidRPr="00E821A8" w:rsidRDefault="00FF2464" w:rsidP="00FF2464">
      <w:pPr>
        <w:pStyle w:val="ListParagraph"/>
        <w:ind w:hanging="360"/>
        <w:rPr>
          <w:rFonts w:cstheme="minorHAnsi"/>
          <w:sz w:val="24"/>
          <w:szCs w:val="24"/>
        </w:rPr>
      </w:pPr>
      <w:r w:rsidRPr="00E821A8">
        <w:rPr>
          <w:rFonts w:cstheme="minorHAnsi"/>
          <w:sz w:val="24"/>
          <w:szCs w:val="24"/>
        </w:rPr>
        <w:t xml:space="preserve">3.1 Create User </w:t>
      </w:r>
    </w:p>
    <w:p w:rsidR="00FF2464" w:rsidRPr="00E821A8" w:rsidRDefault="00FF2464" w:rsidP="00FF2464">
      <w:pPr>
        <w:pStyle w:val="ListParagraph"/>
        <w:ind w:hanging="360"/>
        <w:rPr>
          <w:rFonts w:cstheme="minorHAnsi"/>
          <w:sz w:val="24"/>
          <w:szCs w:val="24"/>
        </w:rPr>
      </w:pPr>
      <w:r w:rsidRPr="00E821A8">
        <w:rPr>
          <w:rFonts w:cstheme="minorHAnsi"/>
          <w:sz w:val="24"/>
          <w:szCs w:val="24"/>
        </w:rPr>
        <w:t>3.2 Update User</w:t>
      </w:r>
    </w:p>
    <w:p w:rsidR="00FF2464" w:rsidRPr="00E821A8" w:rsidRDefault="00FF2464" w:rsidP="00FF2464">
      <w:pPr>
        <w:pStyle w:val="ListParagraph"/>
        <w:ind w:hanging="360"/>
        <w:rPr>
          <w:rFonts w:cstheme="minorHAnsi"/>
          <w:sz w:val="24"/>
          <w:szCs w:val="24"/>
        </w:rPr>
      </w:pPr>
      <w:r w:rsidRPr="00E821A8">
        <w:rPr>
          <w:rFonts w:cstheme="minorHAnsi"/>
          <w:sz w:val="24"/>
          <w:szCs w:val="24"/>
        </w:rPr>
        <w:t>3.3 Delete User</w:t>
      </w:r>
    </w:p>
    <w:p w:rsidR="00FF2464" w:rsidRPr="00E821A8" w:rsidRDefault="00FF2464" w:rsidP="00FF2464">
      <w:pPr>
        <w:pStyle w:val="Heading3"/>
        <w:rPr>
          <w:rFonts w:asciiTheme="minorHAnsi" w:hAnsiTheme="minorHAnsi" w:cstheme="minorHAnsi"/>
          <w:sz w:val="24"/>
          <w:szCs w:val="24"/>
        </w:rPr>
      </w:pPr>
      <w:bookmarkStart w:id="1611" w:name="_GoBack"/>
      <w:bookmarkStart w:id="1612" w:name="_Toc332441174"/>
      <w:bookmarkEnd w:id="1611"/>
      <w:r w:rsidRPr="00E821A8">
        <w:rPr>
          <w:rFonts w:asciiTheme="minorHAnsi" w:hAnsiTheme="minorHAnsi" w:cstheme="minorHAnsi"/>
          <w:sz w:val="24"/>
          <w:szCs w:val="24"/>
        </w:rPr>
        <w:t>4. Android Guide</w:t>
      </w:r>
      <w:bookmarkEnd w:id="1612"/>
    </w:p>
    <w:p w:rsidR="00FF2464" w:rsidRPr="00E821A8" w:rsidRDefault="00FF2464" w:rsidP="00FF2464">
      <w:pPr>
        <w:pStyle w:val="ListParagraph"/>
        <w:numPr>
          <w:ilvl w:val="1"/>
          <w:numId w:val="163"/>
        </w:numPr>
        <w:rPr>
          <w:rFonts w:cstheme="minorHAnsi"/>
          <w:sz w:val="24"/>
          <w:szCs w:val="24"/>
        </w:rPr>
      </w:pPr>
      <w:r w:rsidRPr="00E821A8">
        <w:rPr>
          <w:rFonts w:cstheme="minorHAnsi"/>
          <w:sz w:val="24"/>
          <w:szCs w:val="24"/>
        </w:rPr>
        <w:t>Copy .</w:t>
      </w:r>
      <w:proofErr w:type="spellStart"/>
      <w:r w:rsidRPr="00E821A8">
        <w:rPr>
          <w:rFonts w:cstheme="minorHAnsi"/>
          <w:sz w:val="24"/>
          <w:szCs w:val="24"/>
        </w:rPr>
        <w:t>apk</w:t>
      </w:r>
      <w:proofErr w:type="spellEnd"/>
      <w:r w:rsidRPr="00E821A8">
        <w:rPr>
          <w:rFonts w:cstheme="minorHAnsi"/>
          <w:sz w:val="24"/>
          <w:szCs w:val="24"/>
        </w:rPr>
        <w:t xml:space="preserve"> install file</w:t>
      </w:r>
    </w:p>
    <w:p w:rsidR="00FF2464" w:rsidRPr="00E821A8" w:rsidRDefault="00FF2464" w:rsidP="00FF2464">
      <w:pPr>
        <w:pStyle w:val="ListParagraph"/>
        <w:numPr>
          <w:ilvl w:val="1"/>
          <w:numId w:val="163"/>
        </w:numPr>
        <w:rPr>
          <w:rFonts w:cstheme="minorHAnsi"/>
          <w:sz w:val="24"/>
          <w:szCs w:val="24"/>
        </w:rPr>
      </w:pPr>
      <w:r w:rsidRPr="00E821A8">
        <w:rPr>
          <w:rFonts w:cstheme="minorHAnsi"/>
          <w:sz w:val="24"/>
          <w:szCs w:val="24"/>
        </w:rPr>
        <w:t>Install app</w:t>
      </w:r>
    </w:p>
    <w:p w:rsidR="00FF2464" w:rsidRPr="00E821A8" w:rsidRDefault="00FF2464" w:rsidP="00FF2464">
      <w:pPr>
        <w:pStyle w:val="ListParagraph"/>
        <w:numPr>
          <w:ilvl w:val="1"/>
          <w:numId w:val="163"/>
        </w:numPr>
        <w:rPr>
          <w:rFonts w:cstheme="minorHAnsi"/>
          <w:sz w:val="24"/>
          <w:szCs w:val="24"/>
        </w:rPr>
      </w:pPr>
      <w:r w:rsidRPr="00E821A8">
        <w:rPr>
          <w:rFonts w:cstheme="minorHAnsi"/>
          <w:sz w:val="24"/>
          <w:szCs w:val="24"/>
        </w:rPr>
        <w:t>View Projects’ status</w:t>
      </w:r>
    </w:p>
    <w:p w:rsidR="00FF2464" w:rsidRPr="00E821A8" w:rsidRDefault="00FF2464" w:rsidP="00FF2464">
      <w:pPr>
        <w:pStyle w:val="ListParagraph"/>
        <w:numPr>
          <w:ilvl w:val="1"/>
          <w:numId w:val="163"/>
        </w:numPr>
        <w:rPr>
          <w:rFonts w:cstheme="minorHAnsi"/>
          <w:sz w:val="24"/>
          <w:szCs w:val="24"/>
        </w:rPr>
      </w:pPr>
      <w:r w:rsidRPr="00E821A8">
        <w:rPr>
          <w:rFonts w:cstheme="minorHAnsi"/>
          <w:sz w:val="24"/>
          <w:szCs w:val="24"/>
        </w:rPr>
        <w:t>View project’s detail status</w:t>
      </w:r>
    </w:p>
    <w:p w:rsidR="0054575D" w:rsidRPr="00E821A8" w:rsidRDefault="0054575D" w:rsidP="00FF2464">
      <w:pPr>
        <w:ind w:left="360" w:hanging="360"/>
        <w:rPr>
          <w:rFonts w:cstheme="minorHAnsi"/>
          <w:sz w:val="24"/>
          <w:szCs w:val="24"/>
        </w:rPr>
      </w:pPr>
    </w:p>
    <w:p w:rsidR="0054575D" w:rsidRPr="00E821A8" w:rsidRDefault="0054575D" w:rsidP="0054575D">
      <w:pPr>
        <w:rPr>
          <w:rFonts w:cstheme="minorHAnsi"/>
          <w:sz w:val="24"/>
          <w:szCs w:val="24"/>
        </w:rPr>
      </w:pPr>
    </w:p>
    <w:p w:rsidR="0086141A" w:rsidRPr="00E821A8" w:rsidRDefault="0086141A" w:rsidP="0086141A">
      <w:pPr>
        <w:rPr>
          <w:rFonts w:cstheme="minorHAnsi"/>
          <w:sz w:val="24"/>
          <w:szCs w:val="24"/>
        </w:rPr>
      </w:pPr>
    </w:p>
    <w:p w:rsidR="0086141A" w:rsidRPr="00E821A8" w:rsidRDefault="0086141A" w:rsidP="0086141A">
      <w:pPr>
        <w:rPr>
          <w:rFonts w:cstheme="minorHAnsi"/>
          <w:sz w:val="24"/>
          <w:szCs w:val="24"/>
        </w:rPr>
      </w:pPr>
    </w:p>
    <w:p w:rsidR="0086141A" w:rsidRPr="00E821A8" w:rsidRDefault="0086141A" w:rsidP="0086141A">
      <w:pPr>
        <w:rPr>
          <w:rFonts w:cstheme="minorHAnsi"/>
          <w:sz w:val="24"/>
          <w:szCs w:val="24"/>
        </w:rPr>
      </w:pPr>
    </w:p>
    <w:p w:rsidR="0086141A" w:rsidRPr="00E821A8" w:rsidRDefault="0086141A" w:rsidP="0086141A">
      <w:pPr>
        <w:rPr>
          <w:rFonts w:cstheme="minorHAnsi"/>
          <w:sz w:val="24"/>
          <w:szCs w:val="24"/>
        </w:rPr>
      </w:pPr>
    </w:p>
    <w:p w:rsidR="0086141A" w:rsidRPr="00E821A8" w:rsidRDefault="0086141A" w:rsidP="0086141A">
      <w:pPr>
        <w:rPr>
          <w:rFonts w:cstheme="minorHAnsi"/>
          <w:sz w:val="24"/>
          <w:szCs w:val="24"/>
        </w:rPr>
      </w:pPr>
    </w:p>
    <w:p w:rsidR="0086141A" w:rsidRPr="00E821A8" w:rsidRDefault="0086141A" w:rsidP="0086141A">
      <w:pPr>
        <w:rPr>
          <w:rFonts w:cstheme="minorHAnsi"/>
          <w:sz w:val="24"/>
          <w:szCs w:val="24"/>
        </w:rPr>
      </w:pPr>
    </w:p>
    <w:p w:rsidR="0086141A" w:rsidRPr="00E821A8" w:rsidRDefault="0086141A" w:rsidP="0086141A">
      <w:pPr>
        <w:rPr>
          <w:rFonts w:cstheme="minorHAnsi"/>
          <w:sz w:val="24"/>
          <w:szCs w:val="24"/>
        </w:rPr>
      </w:pPr>
    </w:p>
    <w:p w:rsidR="0086141A" w:rsidRPr="00E821A8" w:rsidRDefault="0086141A" w:rsidP="0086141A">
      <w:pPr>
        <w:rPr>
          <w:rFonts w:cstheme="minorHAnsi"/>
          <w:sz w:val="24"/>
          <w:szCs w:val="24"/>
        </w:rPr>
      </w:pPr>
    </w:p>
    <w:p w:rsidR="0086141A" w:rsidRPr="00E821A8" w:rsidRDefault="0086141A" w:rsidP="0086141A">
      <w:pPr>
        <w:rPr>
          <w:rFonts w:cstheme="minorHAnsi"/>
          <w:sz w:val="24"/>
          <w:szCs w:val="24"/>
        </w:rPr>
      </w:pPr>
    </w:p>
    <w:p w:rsidR="0086141A" w:rsidRPr="00E821A8" w:rsidRDefault="0086141A" w:rsidP="0086141A">
      <w:pPr>
        <w:rPr>
          <w:rFonts w:cstheme="minorHAnsi"/>
          <w:sz w:val="24"/>
          <w:szCs w:val="24"/>
        </w:rPr>
      </w:pPr>
    </w:p>
    <w:p w:rsidR="0086141A" w:rsidRPr="00E821A8" w:rsidRDefault="0086141A" w:rsidP="0086141A">
      <w:pPr>
        <w:rPr>
          <w:rFonts w:cstheme="minorHAnsi"/>
          <w:sz w:val="24"/>
          <w:szCs w:val="24"/>
        </w:rPr>
      </w:pPr>
    </w:p>
    <w:p w:rsidR="0086141A" w:rsidRPr="00E821A8" w:rsidRDefault="0086141A" w:rsidP="0086141A">
      <w:pPr>
        <w:rPr>
          <w:rFonts w:cstheme="minorHAnsi"/>
          <w:sz w:val="24"/>
          <w:szCs w:val="24"/>
        </w:rPr>
      </w:pPr>
    </w:p>
    <w:p w:rsidR="0086141A" w:rsidRPr="00E821A8" w:rsidRDefault="0086141A" w:rsidP="0086141A">
      <w:pPr>
        <w:rPr>
          <w:rFonts w:cstheme="minorHAnsi"/>
          <w:sz w:val="24"/>
          <w:szCs w:val="24"/>
        </w:rPr>
      </w:pPr>
    </w:p>
    <w:p w:rsidR="0086141A" w:rsidRPr="00E821A8" w:rsidRDefault="0086141A" w:rsidP="0086141A">
      <w:pPr>
        <w:rPr>
          <w:rFonts w:cstheme="minorHAnsi"/>
          <w:sz w:val="24"/>
          <w:szCs w:val="24"/>
        </w:rPr>
      </w:pPr>
    </w:p>
    <w:p w:rsidR="0086141A" w:rsidRPr="00E821A8" w:rsidRDefault="0086141A" w:rsidP="0086141A">
      <w:pPr>
        <w:rPr>
          <w:rFonts w:cstheme="minorHAnsi"/>
          <w:sz w:val="24"/>
          <w:szCs w:val="24"/>
        </w:rPr>
      </w:pPr>
    </w:p>
    <w:p w:rsidR="0086141A" w:rsidRPr="00E821A8" w:rsidRDefault="0086141A" w:rsidP="0086141A">
      <w:pPr>
        <w:rPr>
          <w:rFonts w:cstheme="minorHAnsi"/>
          <w:sz w:val="24"/>
          <w:szCs w:val="24"/>
        </w:rPr>
      </w:pPr>
    </w:p>
    <w:p w:rsidR="0086141A" w:rsidRPr="00E821A8" w:rsidRDefault="0086141A" w:rsidP="0086141A">
      <w:pPr>
        <w:rPr>
          <w:rFonts w:cstheme="minorHAnsi"/>
          <w:sz w:val="24"/>
          <w:szCs w:val="24"/>
        </w:rPr>
      </w:pPr>
    </w:p>
    <w:sectPr w:rsidR="0086141A" w:rsidRPr="00E821A8" w:rsidSect="00FD1446">
      <w:headerReference w:type="default" r:id="rId351"/>
      <w:footerReference w:type="default" r:id="rId352"/>
      <w:footerReference w:type="first" r:id="rId353"/>
      <w:pgSz w:w="11907" w:h="16840" w:code="9"/>
      <w:pgMar w:top="1418" w:right="1134" w:bottom="1418" w:left="1985" w:header="720" w:footer="720" w:gutter="0"/>
      <w:pgNumType w:start="0"/>
      <w:cols w:space="720"/>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0" w:author="Thach.Le" w:date="2012-08-14T09:14:00Z" w:initials="T">
    <w:p w:rsidR="00085523" w:rsidRDefault="00085523">
      <w:pPr>
        <w:pStyle w:val="CommentText"/>
      </w:pPr>
      <w:r>
        <w:rPr>
          <w:rStyle w:val="CommentReference"/>
        </w:rPr>
        <w:annotationRef/>
      </w:r>
      <w:r>
        <w:rPr>
          <w:rStyle w:val="CommentReference"/>
        </w:rPr>
        <w:t>Re-check font</w:t>
      </w:r>
    </w:p>
  </w:comment>
  <w:comment w:id="1" w:author="Thach.Le" w:date="2012-08-14T09:20:00Z" w:initials="T">
    <w:p w:rsidR="00085523" w:rsidRDefault="00085523">
      <w:pPr>
        <w:pStyle w:val="CommentText"/>
      </w:pPr>
      <w:r>
        <w:rPr>
          <w:rStyle w:val="CommentReference"/>
        </w:rPr>
        <w:annotationRef/>
      </w:r>
      <w:r>
        <w:t xml:space="preserve">In final version, re-update this table to describe clearly who was main author of each part  </w:t>
      </w:r>
    </w:p>
  </w:comment>
  <w:comment w:id="3" w:author="Thach.Le" w:date="2012-08-14T09:20:00Z" w:initials="T">
    <w:p w:rsidR="00085523" w:rsidRDefault="00085523">
      <w:pPr>
        <w:pStyle w:val="CommentText"/>
      </w:pPr>
      <w:r>
        <w:rPr>
          <w:rStyle w:val="CommentReference"/>
        </w:rPr>
        <w:annotationRef/>
      </w:r>
      <w:r>
        <w:t>The page number has not updated</w:t>
      </w:r>
    </w:p>
  </w:comment>
  <w:comment w:id="19" w:author="Thach.Le" w:date="2012-08-14T09:24:00Z" w:initials="T">
    <w:p w:rsidR="00085523" w:rsidRDefault="00085523">
      <w:pPr>
        <w:pStyle w:val="CommentText"/>
      </w:pPr>
      <w:r>
        <w:rPr>
          <w:rStyle w:val="CommentReference"/>
        </w:rPr>
        <w:annotationRef/>
      </w:r>
      <w:r>
        <w:t>Re-check font</w:t>
      </w:r>
    </w:p>
  </w:comment>
  <w:comment w:id="25" w:author="Thach.Le" w:date="2012-08-14T09:24:00Z" w:initials="T">
    <w:p w:rsidR="00085523" w:rsidRDefault="00085523">
      <w:pPr>
        <w:pStyle w:val="CommentText"/>
      </w:pPr>
      <w:r>
        <w:rPr>
          <w:rStyle w:val="CommentReference"/>
        </w:rPr>
        <w:annotationRef/>
      </w:r>
      <w:r>
        <w:t>Delete a space</w:t>
      </w:r>
    </w:p>
  </w:comment>
  <w:comment w:id="29" w:author="Thach.Le" w:date="2012-08-14T09:26:00Z" w:initials="T">
    <w:p w:rsidR="00085523" w:rsidRDefault="00085523">
      <w:pPr>
        <w:pStyle w:val="CommentText"/>
      </w:pPr>
      <w:r>
        <w:rPr>
          <w:rStyle w:val="CommentReference"/>
        </w:rPr>
        <w:annotationRef/>
      </w:r>
      <w:r>
        <w:t xml:space="preserve">How’re Open source, </w:t>
      </w:r>
      <w:r w:rsidRPr="00D07601">
        <w:rPr>
          <w:rFonts w:cstheme="minorHAnsi"/>
          <w:sz w:val="24"/>
          <w:szCs w:val="24"/>
        </w:rPr>
        <w:t>modularization</w:t>
      </w:r>
      <w:r>
        <w:rPr>
          <w:rFonts w:cstheme="minorHAnsi"/>
          <w:sz w:val="24"/>
          <w:szCs w:val="24"/>
        </w:rPr>
        <w:t xml:space="preserve"> which mentioned in section 6?</w:t>
      </w:r>
    </w:p>
  </w:comment>
  <w:comment w:id="35" w:author="Thach.Le" w:date="2012-08-14T09:29:00Z" w:initials="T">
    <w:p w:rsidR="00085523" w:rsidRDefault="00085523">
      <w:pPr>
        <w:pStyle w:val="CommentText"/>
      </w:pPr>
      <w:r>
        <w:rPr>
          <w:rStyle w:val="CommentReference"/>
        </w:rPr>
        <w:annotationRef/>
      </w:r>
      <w:r>
        <w:t>How’s about Android module?</w:t>
      </w:r>
    </w:p>
  </w:comment>
  <w:comment w:id="36" w:author="Thach.Le" w:date="2012-08-14T09:28:00Z" w:initials="T">
    <w:p w:rsidR="00085523" w:rsidRDefault="00085523">
      <w:pPr>
        <w:pStyle w:val="CommentText"/>
      </w:pPr>
      <w:r>
        <w:rPr>
          <w:rStyle w:val="CommentReference"/>
        </w:rPr>
        <w:annotationRef/>
      </w:r>
      <w:r>
        <w:t>Alignment</w:t>
      </w:r>
    </w:p>
  </w:comment>
  <w:comment w:id="40" w:author="Thach.Le" w:date="2012-08-14T09:30:00Z" w:initials="T">
    <w:p w:rsidR="00085523" w:rsidRDefault="00085523">
      <w:pPr>
        <w:pStyle w:val="CommentText"/>
      </w:pPr>
      <w:r>
        <w:rPr>
          <w:rStyle w:val="CommentReference"/>
        </w:rPr>
        <w:annotationRef/>
      </w:r>
      <w:r>
        <w:t>Format, wrap?</w:t>
      </w:r>
    </w:p>
  </w:comment>
  <w:comment w:id="41" w:author="Thach.Le" w:date="2012-08-14T09:31:00Z" w:initials="T">
    <w:p w:rsidR="00085523" w:rsidRDefault="00085523">
      <w:pPr>
        <w:pStyle w:val="CommentText"/>
      </w:pPr>
      <w:r>
        <w:rPr>
          <w:rStyle w:val="CommentReference"/>
        </w:rPr>
        <w:annotationRef/>
      </w:r>
      <w:r>
        <w:t>Put them into a table</w:t>
      </w:r>
    </w:p>
  </w:comment>
  <w:comment w:id="61" w:author="Thach.Le" w:date="2012-08-14T09:33:00Z" w:initials="T">
    <w:p w:rsidR="00085523" w:rsidRDefault="00085523">
      <w:pPr>
        <w:pStyle w:val="CommentText"/>
      </w:pPr>
      <w:r>
        <w:rPr>
          <w:rStyle w:val="CommentReference"/>
        </w:rPr>
        <w:annotationRef/>
      </w:r>
      <w:r>
        <w:t>Same as page 15?</w:t>
      </w:r>
    </w:p>
  </w:comment>
  <w:comment w:id="112" w:author="Thach.Le" w:date="2012-08-14T09:42:00Z" w:initials="T">
    <w:p w:rsidR="00085523" w:rsidRDefault="00085523">
      <w:pPr>
        <w:pStyle w:val="CommentText"/>
      </w:pPr>
      <w:r>
        <w:rPr>
          <w:rStyle w:val="CommentReference"/>
        </w:rPr>
        <w:annotationRef/>
      </w:r>
      <w:r>
        <w:t>Should be use List</w:t>
      </w:r>
    </w:p>
  </w:comment>
  <w:comment w:id="123" w:author="Thach.Le" w:date="2012-08-14T09:44:00Z" w:initials="T">
    <w:p w:rsidR="00085523" w:rsidRDefault="00085523">
      <w:pPr>
        <w:pStyle w:val="CommentText"/>
      </w:pPr>
      <w:r>
        <w:rPr>
          <w:rStyle w:val="CommentReference"/>
        </w:rPr>
        <w:annotationRef/>
      </w:r>
      <w:r>
        <w:t>Flow coding standard?</w:t>
      </w:r>
    </w:p>
  </w:comment>
  <w:comment w:id="124" w:author="Thach.Le" w:date="2012-08-14T09:45:00Z" w:initials="T">
    <w:p w:rsidR="00085523" w:rsidRDefault="00085523">
      <w:pPr>
        <w:pStyle w:val="CommentText"/>
      </w:pPr>
      <w:r>
        <w:rPr>
          <w:rStyle w:val="CommentReference"/>
        </w:rPr>
        <w:annotationRef/>
      </w:r>
      <w:r>
        <w:t xml:space="preserve">Review code report (Using </w:t>
      </w:r>
      <w:proofErr w:type="spellStart"/>
      <w:r>
        <w:t>CheckStyle</w:t>
      </w:r>
      <w:proofErr w:type="spellEnd"/>
      <w:r>
        <w:t xml:space="preserve">). It’s </w:t>
      </w:r>
      <w:proofErr w:type="spellStart"/>
      <w:r>
        <w:t>vey</w:t>
      </w:r>
      <w:proofErr w:type="spellEnd"/>
      <w:r>
        <w:t xml:space="preserve"> good if using </w:t>
      </w:r>
      <w:proofErr w:type="spellStart"/>
      <w:r>
        <w:t>FindBug</w:t>
      </w:r>
      <w:proofErr w:type="spellEnd"/>
    </w:p>
  </w:comment>
  <w:comment w:id="134" w:author="Thach.Le" w:date="2012-08-14T09:46:00Z" w:initials="T">
    <w:p w:rsidR="00085523" w:rsidRDefault="00085523">
      <w:pPr>
        <w:pStyle w:val="CommentText"/>
      </w:pPr>
      <w:r>
        <w:rPr>
          <w:rStyle w:val="CommentReference"/>
        </w:rPr>
        <w:annotationRef/>
      </w:r>
      <w:r>
        <w:t>Format is not good. Please use Table</w:t>
      </w:r>
    </w:p>
  </w:comment>
  <w:comment w:id="144" w:author="Thach.Le" w:date="2012-08-14T09:47:00Z" w:initials="T">
    <w:p w:rsidR="00085523" w:rsidRDefault="00085523">
      <w:pPr>
        <w:pStyle w:val="CommentText"/>
      </w:pPr>
      <w:r>
        <w:rPr>
          <w:rStyle w:val="CommentReference"/>
        </w:rPr>
        <w:annotationRef/>
      </w:r>
      <w:r>
        <w:t>Space?</w:t>
      </w:r>
    </w:p>
  </w:comment>
  <w:comment w:id="151" w:author="Thach.Le" w:date="2012-08-14T09:51:00Z" w:initials="T">
    <w:p w:rsidR="00085523" w:rsidRDefault="00085523">
      <w:pPr>
        <w:pStyle w:val="CommentText"/>
      </w:pPr>
      <w:r>
        <w:rPr>
          <w:rStyle w:val="CommentReference"/>
        </w:rPr>
        <w:annotationRef/>
      </w:r>
      <w:r>
        <w:t>User is registered via Portal?</w:t>
      </w:r>
    </w:p>
  </w:comment>
  <w:comment w:id="158" w:author="Thach.Le" w:date="2012-08-14T09:53:00Z" w:initials="T">
    <w:p w:rsidR="00085523" w:rsidRDefault="00085523">
      <w:pPr>
        <w:pStyle w:val="CommentText"/>
      </w:pPr>
      <w:r>
        <w:rPr>
          <w:rStyle w:val="CommentReference"/>
        </w:rPr>
        <w:annotationRef/>
      </w:r>
      <w:r>
        <w:t xml:space="preserve">Which </w:t>
      </w:r>
      <w:proofErr w:type="spellStart"/>
      <w:r>
        <w:t>Portlet</w:t>
      </w:r>
      <w:proofErr w:type="spellEnd"/>
      <w:r>
        <w:t xml:space="preserve"> will implement this </w:t>
      </w:r>
      <w:proofErr w:type="spellStart"/>
      <w:r>
        <w:t>moduel</w:t>
      </w:r>
      <w:proofErr w:type="spellEnd"/>
      <w:r>
        <w:t xml:space="preserve">? </w:t>
      </w:r>
      <w:proofErr w:type="spellStart"/>
      <w:r>
        <w:t>ProjectEye</w:t>
      </w:r>
      <w:proofErr w:type="spellEnd"/>
      <w:r>
        <w:t>?</w:t>
      </w:r>
    </w:p>
  </w:comment>
  <w:comment w:id="166" w:author="Thach.Le" w:date="2012-08-14T09:59:00Z" w:initials="T">
    <w:p w:rsidR="00085523" w:rsidRDefault="00085523">
      <w:pPr>
        <w:pStyle w:val="CommentText"/>
      </w:pPr>
      <w:r>
        <w:rPr>
          <w:rStyle w:val="CommentReference"/>
        </w:rPr>
        <w:annotationRef/>
      </w:r>
      <w:r>
        <w:t>Repeat in Page 14. Similarly in below paragraphs</w:t>
      </w:r>
    </w:p>
  </w:comment>
  <w:comment w:id="173" w:author="Thach.Le" w:date="2012-08-14T09:55:00Z" w:initials="T">
    <w:p w:rsidR="00085523" w:rsidRDefault="00085523">
      <w:pPr>
        <w:pStyle w:val="CommentText"/>
      </w:pPr>
      <w:r>
        <w:rPr>
          <w:rStyle w:val="CommentReference"/>
        </w:rPr>
        <w:annotationRef/>
      </w:r>
      <w:r>
        <w:t>Format: there is no space between numbering and text</w:t>
      </w:r>
    </w:p>
  </w:comment>
  <w:comment w:id="187" w:author="Thach.Le" w:date="2012-08-14T10:00:00Z" w:initials="T">
    <w:p w:rsidR="00085523" w:rsidRDefault="00085523">
      <w:pPr>
        <w:pStyle w:val="CommentText"/>
      </w:pPr>
      <w:r>
        <w:rPr>
          <w:rStyle w:val="CommentReference"/>
        </w:rPr>
        <w:annotationRef/>
      </w:r>
      <w:r>
        <w:t>Note clearly Public version FMS 2009</w:t>
      </w:r>
    </w:p>
  </w:comment>
  <w:comment w:id="191" w:author="Thach.Le" w:date="2012-08-14T10:01:00Z" w:initials="T">
    <w:p w:rsidR="00085523" w:rsidRDefault="00085523">
      <w:pPr>
        <w:pStyle w:val="CommentText"/>
      </w:pPr>
      <w:r>
        <w:rPr>
          <w:rStyle w:val="CommentReference"/>
        </w:rPr>
        <w:annotationRef/>
      </w:r>
      <w:r>
        <w:t xml:space="preserve">Integrate the module within Portal (such as </w:t>
      </w:r>
      <w:proofErr w:type="spellStart"/>
      <w:r>
        <w:t>uPortal</w:t>
      </w:r>
      <w:proofErr w:type="spellEnd"/>
      <w:r>
        <w:t>)</w:t>
      </w:r>
    </w:p>
  </w:comment>
  <w:comment w:id="214" w:author="Thach.Le" w:date="2012-08-14T10:03:00Z" w:initials="T">
    <w:p w:rsidR="00085523" w:rsidRDefault="00085523">
      <w:pPr>
        <w:pStyle w:val="CommentText"/>
      </w:pPr>
      <w:r>
        <w:rPr>
          <w:rStyle w:val="CommentReference"/>
        </w:rPr>
        <w:annotationRef/>
      </w:r>
      <w:r>
        <w:t>Space?</w:t>
      </w:r>
    </w:p>
  </w:comment>
  <w:comment w:id="216" w:author="Thach.Le" w:date="2012-08-14T10:03:00Z" w:initials="T">
    <w:p w:rsidR="00085523" w:rsidRDefault="00085523">
      <w:pPr>
        <w:pStyle w:val="CommentText"/>
      </w:pPr>
      <w:r>
        <w:rPr>
          <w:rStyle w:val="CommentReference"/>
        </w:rPr>
        <w:annotationRef/>
      </w:r>
      <w:r>
        <w:t>Spelling</w:t>
      </w:r>
    </w:p>
  </w:comment>
  <w:comment w:id="219" w:author="Thach.Le" w:date="2012-08-14T10:04:00Z" w:initials="T">
    <w:p w:rsidR="00085523" w:rsidRDefault="00085523">
      <w:pPr>
        <w:pStyle w:val="CommentText"/>
      </w:pPr>
      <w:r>
        <w:rPr>
          <w:rStyle w:val="CommentReference"/>
        </w:rPr>
        <w:annotationRef/>
      </w:r>
      <w:r>
        <w:t xml:space="preserve">Features of </w:t>
      </w:r>
      <w:proofErr w:type="spellStart"/>
      <w:r>
        <w:t>uPortal</w:t>
      </w:r>
      <w:proofErr w:type="spellEnd"/>
      <w:r>
        <w:t>?</w:t>
      </w:r>
    </w:p>
  </w:comment>
  <w:comment w:id="220" w:author="Thach.Le" w:date="2012-08-14T10:04:00Z" w:initials="T">
    <w:p w:rsidR="00085523" w:rsidRDefault="00085523">
      <w:pPr>
        <w:pStyle w:val="CommentText"/>
      </w:pPr>
      <w:r>
        <w:rPr>
          <w:rStyle w:val="CommentReference"/>
        </w:rPr>
        <w:annotationRef/>
      </w:r>
      <w:r>
        <w:t xml:space="preserve">This feature is in </w:t>
      </w:r>
      <w:proofErr w:type="spellStart"/>
      <w:r>
        <w:t>uPortal</w:t>
      </w:r>
      <w:proofErr w:type="spellEnd"/>
      <w:r>
        <w:t>?</w:t>
      </w:r>
    </w:p>
  </w:comment>
  <w:comment w:id="230" w:author="Thach.Le" w:date="2012-08-14T10:05:00Z" w:initials="T">
    <w:p w:rsidR="00085523" w:rsidRDefault="00085523">
      <w:pPr>
        <w:pStyle w:val="CommentText"/>
      </w:pPr>
      <w:r>
        <w:rPr>
          <w:rStyle w:val="CommentReference"/>
        </w:rPr>
        <w:annotationRef/>
      </w:r>
      <w:r>
        <w:t>Using Caption for diagram, picture, etc.</w:t>
      </w:r>
    </w:p>
  </w:comment>
  <w:comment w:id="234" w:author="Thach.Le" w:date="2012-08-14T10:06:00Z" w:initials="T">
    <w:p w:rsidR="00085523" w:rsidRDefault="00085523">
      <w:pPr>
        <w:pStyle w:val="CommentText"/>
      </w:pPr>
      <w:r>
        <w:rPr>
          <w:rStyle w:val="CommentReference"/>
        </w:rPr>
        <w:annotationRef/>
      </w:r>
      <w:r>
        <w:t>User is existed in the Portal?</w:t>
      </w:r>
    </w:p>
  </w:comment>
  <w:comment w:id="235" w:author="Thach.Le" w:date="2012-08-14T10:07:00Z" w:initials="T">
    <w:p w:rsidR="00085523" w:rsidRDefault="00085523">
      <w:pPr>
        <w:pStyle w:val="CommentText"/>
      </w:pPr>
      <w:r>
        <w:rPr>
          <w:rStyle w:val="CommentReference"/>
        </w:rPr>
        <w:annotationRef/>
      </w:r>
      <w:r>
        <w:t>Space</w:t>
      </w:r>
    </w:p>
  </w:comment>
  <w:comment w:id="237" w:author="Thach.Le" w:date="2012-08-14T10:08:00Z" w:initials="T">
    <w:p w:rsidR="00085523" w:rsidRDefault="00085523">
      <w:pPr>
        <w:pStyle w:val="CommentText"/>
      </w:pPr>
      <w:r>
        <w:rPr>
          <w:rStyle w:val="CommentReference"/>
        </w:rPr>
        <w:annotationRef/>
      </w:r>
      <w:r>
        <w:t>Note clearly this is belong to Portal. Similarly in next use cases</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085523" w:rsidRDefault="00085523">
      <w:pPr>
        <w:spacing w:after="0" w:line="240" w:lineRule="auto"/>
      </w:pPr>
      <w:r>
        <w:separator/>
      </w:r>
    </w:p>
  </w:endnote>
  <w:endnote w:type="continuationSeparator" w:id="1">
    <w:p w:rsidR="00085523" w:rsidRDefault="00085523">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20002A87" w:usb1="80000000" w:usb2="00000008" w:usb3="00000000" w:csb0="000001FF" w:csb1="00000000"/>
  </w:font>
  <w:font w:name="Calibri">
    <w:panose1 w:val="020F0502020204030204"/>
    <w:charset w:val="00"/>
    <w:family w:val="swiss"/>
    <w:pitch w:val="variable"/>
    <w:sig w:usb0="A00002EF" w:usb1="4000207B" w:usb2="00000000" w:usb3="00000000" w:csb0="0000009F" w:csb1="00000000"/>
  </w:font>
  <w:font w:name="Segoe">
    <w:altName w:val="Arial"/>
    <w:charset w:val="00"/>
    <w:family w:val="swiss"/>
    <w:pitch w:val="variable"/>
    <w:sig w:usb0="00000001" w:usb1="00000000" w:usb2="00000000" w:usb3="00000000" w:csb0="0000009B" w:csb1="00000000"/>
  </w:font>
  <w:font w:name="MS Mincho">
    <w:altName w:val="ＭＳ 明朝"/>
    <w:panose1 w:val="02020609040205080304"/>
    <w:charset w:val="80"/>
    <w:family w:val="modern"/>
    <w:pitch w:val="fixed"/>
    <w:sig w:usb0="A00002BF" w:usb1="68C7FCFB" w:usb2="00000010" w:usb3="00000000" w:csb0="0002009F" w:csb1="00000000"/>
  </w:font>
  <w:font w:name="Cambria">
    <w:panose1 w:val="02040503050406030204"/>
    <w:charset w:val="00"/>
    <w:family w:val="roman"/>
    <w:pitch w:val="variable"/>
    <w:sig w:usb0="A00002EF" w:usb1="4000004B" w:usb2="00000000" w:usb3="00000000" w:csb0="0000009F" w:csb1="00000000"/>
  </w:font>
  <w:font w:name="MS Gothic">
    <w:altName w:val="ＭＳ ゴシック"/>
    <w:panose1 w:val="020B0609070205080204"/>
    <w:charset w:val="80"/>
    <w:family w:val="modern"/>
    <w:notTrueType/>
    <w:pitch w:val="fixed"/>
    <w:sig w:usb0="00000001" w:usb1="08070000" w:usb2="00000010" w:usb3="00000000" w:csb0="00020000" w:csb1="00000000"/>
  </w:font>
  <w:font w:name="Segoe Condensed">
    <w:charset w:val="00"/>
    <w:family w:val="swiss"/>
    <w:pitch w:val="variable"/>
    <w:sig w:usb0="00000287" w:usb1="00000000" w:usb2="00000000" w:usb3="00000000" w:csb0="0000009F" w:csb1="00000000"/>
  </w:font>
  <w:font w:name="Tahoma">
    <w:panose1 w:val="020B0604030504040204"/>
    <w:charset w:val="00"/>
    <w:family w:val="swiss"/>
    <w:pitch w:val="variable"/>
    <w:sig w:usb0="61002A87" w:usb1="80000000" w:usb2="00000008" w:usb3="00000000" w:csb0="000101FF" w:csb1="00000000"/>
  </w:font>
  <w:font w:name="Consolas">
    <w:panose1 w:val="020B0609020204030204"/>
    <w:charset w:val="00"/>
    <w:family w:val="modern"/>
    <w:pitch w:val="fixed"/>
    <w:sig w:usb0="A00002EF" w:usb1="4000204B" w:usb2="00000000" w:usb3="00000000" w:csb0="0000009F" w:csb1="00000000"/>
  </w:font>
  <w:font w:name="Lucida Console">
    <w:panose1 w:val="020B0609040504020204"/>
    <w:charset w:val="00"/>
    <w:family w:val="modern"/>
    <w:pitch w:val="fixed"/>
    <w:sig w:usb0="8000028F" w:usb1="00001800" w:usb2="00000000" w:usb3="00000000" w:csb0="0000001F" w:csb1="00000000"/>
  </w:font>
  <w:font w:name=".VnTime">
    <w:charset w:val="00"/>
    <w:family w:val="swiss"/>
    <w:pitch w:val="variable"/>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 w:name="Arial Unicode MS">
    <w:panose1 w:val="020B0604020202020204"/>
    <w:charset w:val="80"/>
    <w:family w:val="swiss"/>
    <w:pitch w:val="variable"/>
    <w:sig w:usb0="F7FFAFFF" w:usb1="E9DFFFFF" w:usb2="0000003F" w:usb3="00000000" w:csb0="003F01FF" w:csb1="00000000"/>
  </w:font>
  <w:font w:name="PMingLiU">
    <w:altName w:val="新細明體"/>
    <w:panose1 w:val="02010601000101010101"/>
    <w:charset w:val="88"/>
    <w:family w:val="auto"/>
    <w:notTrueType/>
    <w:pitch w:val="variable"/>
    <w:sig w:usb0="00000001" w:usb1="08080000" w:usb2="00000010" w:usb3="00000000" w:csb0="00100000" w:csb1="00000000"/>
  </w:font>
  <w:font w:name="MS PGothic">
    <w:charset w:val="80"/>
    <w:family w:val="swiss"/>
    <w:pitch w:val="variable"/>
    <w:sig w:usb0="E00002FF" w:usb1="6AC7FDFB" w:usb2="00000012" w:usb3="00000000" w:csb0="0002009F" w:csb1="00000000"/>
  </w:font>
  <w:font w:name="SimSun">
    <w:altName w:val="宋体"/>
    <w:panose1 w:val="02010600030101010101"/>
    <w:charset w:val="86"/>
    <w:family w:val="auto"/>
    <w:notTrueType/>
    <w:pitch w:val="variable"/>
    <w:sig w:usb0="00000001" w:usb1="080E0000" w:usb2="00000010" w:usb3="00000000" w:csb0="00040000"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CellMar>
        <w:top w:w="72" w:type="dxa"/>
        <w:left w:w="115" w:type="dxa"/>
        <w:bottom w:w="72" w:type="dxa"/>
        <w:right w:w="115" w:type="dxa"/>
      </w:tblCellMar>
      <w:tblLook w:val="04A0"/>
    </w:tblPr>
    <w:tblGrid>
      <w:gridCol w:w="902"/>
      <w:gridCol w:w="8116"/>
    </w:tblGrid>
    <w:tr w:rsidR="00085523">
      <w:tc>
        <w:tcPr>
          <w:tcW w:w="500" w:type="pct"/>
          <w:tcBorders>
            <w:top w:val="single" w:sz="4" w:space="0" w:color="943634" w:themeColor="accent2" w:themeShade="BF"/>
          </w:tcBorders>
          <w:shd w:val="clear" w:color="auto" w:fill="943634" w:themeFill="accent2" w:themeFillShade="BF"/>
        </w:tcPr>
        <w:p w:rsidR="00085523" w:rsidRDefault="00085523">
          <w:pPr>
            <w:pStyle w:val="Footer"/>
            <w:jc w:val="right"/>
            <w:rPr>
              <w:b/>
              <w:bCs/>
              <w:color w:val="FFFFFF" w:themeColor="background1"/>
            </w:rPr>
          </w:pPr>
          <w:r w:rsidRPr="00D07601">
            <w:fldChar w:fldCharType="begin"/>
          </w:r>
          <w:r>
            <w:instrText xml:space="preserve"> PAGE   \* MERGEFORMAT </w:instrText>
          </w:r>
          <w:r w:rsidRPr="00D07601">
            <w:fldChar w:fldCharType="separate"/>
          </w:r>
          <w:r w:rsidR="00B300EE" w:rsidRPr="00B300EE">
            <w:rPr>
              <w:noProof/>
              <w:color w:val="FFFFFF" w:themeColor="background1"/>
            </w:rPr>
            <w:t>41</w:t>
          </w:r>
          <w:r>
            <w:rPr>
              <w:noProof/>
              <w:color w:val="FFFFFF" w:themeColor="background1"/>
            </w:rPr>
            <w:fldChar w:fldCharType="end"/>
          </w:r>
        </w:p>
      </w:tc>
      <w:tc>
        <w:tcPr>
          <w:tcW w:w="4500" w:type="pct"/>
          <w:tcBorders>
            <w:top w:val="single" w:sz="4" w:space="0" w:color="auto"/>
          </w:tcBorders>
        </w:tcPr>
        <w:p w:rsidR="00085523" w:rsidRDefault="00085523">
          <w:pPr>
            <w:pStyle w:val="Footer"/>
          </w:pPr>
          <w:r>
            <w:t xml:space="preserve">Final Report | </w:t>
          </w:r>
          <w:sdt>
            <w:sdtPr>
              <w:alias w:val="Company"/>
              <w:id w:val="75914618"/>
              <w:dataBinding w:prefixMappings="xmlns:ns0='http://schemas.openxmlformats.org/officeDocument/2006/extended-properties'" w:xpath="/ns0:Properties[1]/ns0:Company[1]" w:storeItemID="{6668398D-A668-4E3E-A5EB-62B293D839F1}"/>
              <w:text/>
            </w:sdtPr>
            <w:sdtContent>
              <w:r>
                <w:t>OOPMS Team</w:t>
              </w:r>
            </w:sdtContent>
          </w:sdt>
        </w:p>
      </w:tc>
    </w:tr>
  </w:tbl>
  <w:p w:rsidR="00085523" w:rsidRDefault="00085523"/>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975173756"/>
      <w:docPartObj>
        <w:docPartGallery w:val="Page Numbers (Bottom of Page)"/>
        <w:docPartUnique/>
      </w:docPartObj>
    </w:sdtPr>
    <w:sdtEndPr>
      <w:rPr>
        <w:color w:val="808080" w:themeColor="background1" w:themeShade="80"/>
        <w:spacing w:val="60"/>
      </w:rPr>
    </w:sdtEndPr>
    <w:sdtContent>
      <w:p w:rsidR="00085523" w:rsidRDefault="00085523" w:rsidP="00D13050">
        <w:pPr>
          <w:pStyle w:val="Footer"/>
          <w:pBdr>
            <w:top w:val="single" w:sz="4" w:space="1" w:color="D9D9D9" w:themeColor="background1" w:themeShade="D9"/>
          </w:pBdr>
          <w:jc w:val="right"/>
        </w:pPr>
        <w:r>
          <w:t xml:space="preserve">525 | </w:t>
        </w:r>
        <w:r>
          <w:rPr>
            <w:color w:val="808080" w:themeColor="background1" w:themeShade="80"/>
            <w:spacing w:val="60"/>
          </w:rPr>
          <w:t>Page</w:t>
        </w:r>
      </w:p>
    </w:sdtContent>
  </w:sdt>
  <w:p w:rsidR="00085523" w:rsidRDefault="00085523" w:rsidP="00D13050">
    <w:pPr>
      <w:pStyle w:val="Footer"/>
      <w:pBdr>
        <w:top w:val="single" w:sz="4" w:space="0" w:color="D9D9D9" w:themeColor="background1" w:themeShade="D9"/>
      </w:pBdr>
      <w:jc w:val="right"/>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085523" w:rsidRDefault="00085523">
      <w:pPr>
        <w:spacing w:after="0" w:line="240" w:lineRule="auto"/>
      </w:pPr>
      <w:r>
        <w:separator/>
      </w:r>
    </w:p>
  </w:footnote>
  <w:footnote w:type="continuationSeparator" w:id="1">
    <w:p w:rsidR="00085523" w:rsidRDefault="00085523">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85523" w:rsidRDefault="00085523" w:rsidP="00C73CB1">
    <w:pPr>
      <w:spacing w:after="160" w:line="264" w:lineRule="auto"/>
    </w:pPr>
    <w:r>
      <w:rPr>
        <w:noProof/>
        <w:lang w:eastAsia="ja-JP"/>
      </w:rPr>
      <w:pict>
        <v:rect id="Rectangle 1" o:spid="_x0000_s4097" style="position:absolute;margin-left:0;margin-top:0;width:578.7pt;height:749.55pt;z-index:251658240;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" filled="f" strokecolor="#948a54" strokeweight="2pt">
          <v:path arrowok="t"/>
          <w10:wrap anchorx="page" anchory="page"/>
        </v:rect>
      </w:pict>
    </w:r>
    <w:r>
      <w:rPr>
        <w:sz w:val="20"/>
      </w:rPr>
      <w:t>Software Project Management Plan</w:t>
    </w:r>
  </w:p>
  <w:p w:rsidR="00085523" w:rsidRDefault="00085523">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434366"/>
    <w:multiLevelType w:val="hybridMultilevel"/>
    <w:tmpl w:val="96E429BA"/>
    <w:lvl w:ilvl="0" w:tplc="56DE1AF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0D50B0C"/>
    <w:multiLevelType w:val="hybridMultilevel"/>
    <w:tmpl w:val="171ABE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25828EA"/>
    <w:multiLevelType w:val="hybridMultilevel"/>
    <w:tmpl w:val="AD5E93D0"/>
    <w:lvl w:ilvl="0" w:tplc="04090001">
      <w:start w:val="1"/>
      <w:numFmt w:val="bullet"/>
      <w:pStyle w:val="Bullet1"/>
      <w:lvlText w:val=""/>
      <w:lvlJc w:val="left"/>
      <w:pPr>
        <w:tabs>
          <w:tab w:val="num" w:pos="1080"/>
        </w:tabs>
        <w:ind w:left="1080" w:hanging="360"/>
      </w:pPr>
      <w:rPr>
        <w:rFonts w:ascii="Symbol" w:hAnsi="Symbol" w:hint="default"/>
      </w:rPr>
    </w:lvl>
    <w:lvl w:ilvl="1" w:tplc="04090003">
      <w:start w:val="1"/>
      <w:numFmt w:val="bullet"/>
      <w:lvlText w:val="o"/>
      <w:lvlJc w:val="left"/>
      <w:pPr>
        <w:tabs>
          <w:tab w:val="num" w:pos="1800"/>
        </w:tabs>
        <w:ind w:left="1800" w:hanging="360"/>
      </w:pPr>
      <w:rPr>
        <w:rFonts w:ascii="Courier New" w:hAnsi="Courier New" w:cs="Courier New" w:hint="default"/>
      </w:rPr>
    </w:lvl>
    <w:lvl w:ilvl="2" w:tplc="04090005">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3">
    <w:nsid w:val="02871521"/>
    <w:multiLevelType w:val="hybridMultilevel"/>
    <w:tmpl w:val="AAAC1C74"/>
    <w:lvl w:ilvl="0" w:tplc="D528F7C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2BD412D"/>
    <w:multiLevelType w:val="multilevel"/>
    <w:tmpl w:val="5B3C7BAA"/>
    <w:lvl w:ilvl="0">
      <w:start w:val="6"/>
      <w:numFmt w:val="decimal"/>
      <w:lvlText w:val="%1."/>
      <w:lvlJc w:val="left"/>
      <w:pPr>
        <w:ind w:left="720" w:hanging="720"/>
      </w:pPr>
      <w:rPr>
        <w:rFonts w:hint="default"/>
      </w:rPr>
    </w:lvl>
    <w:lvl w:ilvl="1">
      <w:start w:val="2"/>
      <w:numFmt w:val="decimal"/>
      <w:lvlText w:val="%1.%2."/>
      <w:lvlJc w:val="left"/>
      <w:pPr>
        <w:ind w:left="1233" w:hanging="720"/>
      </w:pPr>
      <w:rPr>
        <w:rFonts w:hint="default"/>
      </w:rPr>
    </w:lvl>
    <w:lvl w:ilvl="2">
      <w:start w:val="1"/>
      <w:numFmt w:val="decimal"/>
      <w:lvlText w:val="%1.%2.%3."/>
      <w:lvlJc w:val="left"/>
      <w:pPr>
        <w:ind w:left="1746" w:hanging="720"/>
      </w:pPr>
      <w:rPr>
        <w:rFonts w:hint="default"/>
      </w:rPr>
    </w:lvl>
    <w:lvl w:ilvl="3">
      <w:start w:val="1"/>
      <w:numFmt w:val="decimal"/>
      <w:lvlText w:val="%1.%2.%3.%4."/>
      <w:lvlJc w:val="left"/>
      <w:pPr>
        <w:ind w:left="2619" w:hanging="1080"/>
      </w:pPr>
      <w:rPr>
        <w:rFonts w:hint="default"/>
      </w:rPr>
    </w:lvl>
    <w:lvl w:ilvl="4">
      <w:start w:val="1"/>
      <w:numFmt w:val="decimal"/>
      <w:lvlText w:val="%1.%2.%3.%4.%5."/>
      <w:lvlJc w:val="left"/>
      <w:pPr>
        <w:ind w:left="3492" w:hanging="1440"/>
      </w:pPr>
      <w:rPr>
        <w:rFonts w:hint="default"/>
      </w:rPr>
    </w:lvl>
    <w:lvl w:ilvl="5">
      <w:start w:val="1"/>
      <w:numFmt w:val="decimal"/>
      <w:lvlText w:val="%1.%2.%3.%4.%5.%6."/>
      <w:lvlJc w:val="left"/>
      <w:pPr>
        <w:ind w:left="4005" w:hanging="1440"/>
      </w:pPr>
      <w:rPr>
        <w:rFonts w:hint="default"/>
      </w:rPr>
    </w:lvl>
    <w:lvl w:ilvl="6">
      <w:start w:val="1"/>
      <w:numFmt w:val="decimal"/>
      <w:lvlText w:val="%1.%2.%3.%4.%5.%6.%7."/>
      <w:lvlJc w:val="left"/>
      <w:pPr>
        <w:ind w:left="4878" w:hanging="1800"/>
      </w:pPr>
      <w:rPr>
        <w:rFonts w:hint="default"/>
      </w:rPr>
    </w:lvl>
    <w:lvl w:ilvl="7">
      <w:start w:val="1"/>
      <w:numFmt w:val="decimal"/>
      <w:lvlText w:val="%1.%2.%3.%4.%5.%6.%7.%8."/>
      <w:lvlJc w:val="left"/>
      <w:pPr>
        <w:ind w:left="5751" w:hanging="2160"/>
      </w:pPr>
      <w:rPr>
        <w:rFonts w:hint="default"/>
      </w:rPr>
    </w:lvl>
    <w:lvl w:ilvl="8">
      <w:start w:val="1"/>
      <w:numFmt w:val="decimal"/>
      <w:lvlText w:val="%1.%2.%3.%4.%5.%6.%7.%8.%9."/>
      <w:lvlJc w:val="left"/>
      <w:pPr>
        <w:ind w:left="6264" w:hanging="2160"/>
      </w:pPr>
      <w:rPr>
        <w:rFonts w:hint="default"/>
      </w:rPr>
    </w:lvl>
  </w:abstractNum>
  <w:abstractNum w:abstractNumId="5">
    <w:nsid w:val="030F7636"/>
    <w:multiLevelType w:val="hybridMultilevel"/>
    <w:tmpl w:val="1EFAA2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4B1339D"/>
    <w:multiLevelType w:val="hybridMultilevel"/>
    <w:tmpl w:val="A050C6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51C354F"/>
    <w:multiLevelType w:val="hybridMultilevel"/>
    <w:tmpl w:val="E6108E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056D4CE6"/>
    <w:multiLevelType w:val="hybridMultilevel"/>
    <w:tmpl w:val="D7347274"/>
    <w:lvl w:ilvl="0" w:tplc="0409000F">
      <w:start w:val="1"/>
      <w:numFmt w:val="decimal"/>
      <w:lvlText w:val="%1."/>
      <w:lvlJc w:val="left"/>
      <w:pPr>
        <w:ind w:left="1080" w:hanging="360"/>
      </w:pPr>
      <w:rPr>
        <w:rFont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nsid w:val="059E2EED"/>
    <w:multiLevelType w:val="hybridMultilevel"/>
    <w:tmpl w:val="22E6156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067033A6"/>
    <w:multiLevelType w:val="hybridMultilevel"/>
    <w:tmpl w:val="813ECEA8"/>
    <w:lvl w:ilvl="0" w:tplc="D528F7C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067B3C5D"/>
    <w:multiLevelType w:val="multilevel"/>
    <w:tmpl w:val="87C64D5E"/>
    <w:lvl w:ilvl="0">
      <w:start w:val="1"/>
      <w:numFmt w:val="decimal"/>
      <w:lvlText w:val="%1."/>
      <w:lvlJc w:val="left"/>
      <w:pPr>
        <w:ind w:left="720" w:hanging="360"/>
      </w:pPr>
    </w:lvl>
    <w:lvl w:ilvl="1">
      <w:start w:val="1"/>
      <w:numFmt w:val="decimal"/>
      <w:isLgl/>
      <w:lvlText w:val="%1.%2"/>
      <w:lvlJc w:val="left"/>
      <w:pPr>
        <w:ind w:left="840" w:hanging="480"/>
      </w:pPr>
      <w:rPr>
        <w:rFonts w:hint="default"/>
      </w:rPr>
    </w:lvl>
    <w:lvl w:ilvl="2">
      <w:start w:val="5"/>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
    <w:nsid w:val="079B6B07"/>
    <w:multiLevelType w:val="hybridMultilevel"/>
    <w:tmpl w:val="5F7EF44E"/>
    <w:lvl w:ilvl="0" w:tplc="8DF43FAE">
      <w:start w:val="1"/>
      <w:numFmt w:val="bullet"/>
      <w:pStyle w:val="MyBullet1"/>
      <w:lvlText w:val=""/>
      <w:lvlJc w:val="left"/>
      <w:pPr>
        <w:tabs>
          <w:tab w:val="num" w:pos="360"/>
        </w:tabs>
        <w:ind w:left="1080" w:hanging="1080"/>
      </w:pPr>
      <w:rPr>
        <w:rFonts w:ascii="Symbol" w:hAnsi="Symbol" w:hint="default"/>
        <w:color w:val="000080"/>
      </w:rPr>
    </w:lvl>
    <w:lvl w:ilvl="1" w:tplc="CAA8453C">
      <w:start w:val="1"/>
      <w:numFmt w:val="bullet"/>
      <w:pStyle w:val="MyBullet2"/>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
    <w:nsid w:val="07DF1988"/>
    <w:multiLevelType w:val="hybridMultilevel"/>
    <w:tmpl w:val="C38A0B48"/>
    <w:lvl w:ilvl="0" w:tplc="D528F7C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07F43CCA"/>
    <w:multiLevelType w:val="multilevel"/>
    <w:tmpl w:val="A652480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5">
    <w:nsid w:val="0A27363B"/>
    <w:multiLevelType w:val="hybridMultilevel"/>
    <w:tmpl w:val="775686DC"/>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0A2D0631"/>
    <w:multiLevelType w:val="hybridMultilevel"/>
    <w:tmpl w:val="56DE1F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0AB32012"/>
    <w:multiLevelType w:val="hybridMultilevel"/>
    <w:tmpl w:val="E682862A"/>
    <w:lvl w:ilvl="0" w:tplc="83281D2E">
      <w:numFmt w:val="bullet"/>
      <w:lvlText w:val="-"/>
      <w:lvlJc w:val="left"/>
      <w:pPr>
        <w:ind w:left="675" w:hanging="360"/>
      </w:pPr>
      <w:rPr>
        <w:rFonts w:ascii="Arial" w:eastAsia="Calibri" w:hAnsi="Arial" w:cs="Arial" w:hint="default"/>
      </w:rPr>
    </w:lvl>
    <w:lvl w:ilvl="1" w:tplc="04090003" w:tentative="1">
      <w:start w:val="1"/>
      <w:numFmt w:val="bullet"/>
      <w:lvlText w:val="o"/>
      <w:lvlJc w:val="left"/>
      <w:pPr>
        <w:ind w:left="1395" w:hanging="360"/>
      </w:pPr>
      <w:rPr>
        <w:rFonts w:ascii="Courier New" w:hAnsi="Courier New" w:cs="Courier New" w:hint="default"/>
      </w:rPr>
    </w:lvl>
    <w:lvl w:ilvl="2" w:tplc="04090005" w:tentative="1">
      <w:start w:val="1"/>
      <w:numFmt w:val="bullet"/>
      <w:lvlText w:val=""/>
      <w:lvlJc w:val="left"/>
      <w:pPr>
        <w:ind w:left="2115" w:hanging="360"/>
      </w:pPr>
      <w:rPr>
        <w:rFonts w:ascii="Wingdings" w:hAnsi="Wingdings" w:hint="default"/>
      </w:rPr>
    </w:lvl>
    <w:lvl w:ilvl="3" w:tplc="04090001" w:tentative="1">
      <w:start w:val="1"/>
      <w:numFmt w:val="bullet"/>
      <w:lvlText w:val=""/>
      <w:lvlJc w:val="left"/>
      <w:pPr>
        <w:ind w:left="2835" w:hanging="360"/>
      </w:pPr>
      <w:rPr>
        <w:rFonts w:ascii="Symbol" w:hAnsi="Symbol" w:hint="default"/>
      </w:rPr>
    </w:lvl>
    <w:lvl w:ilvl="4" w:tplc="04090003" w:tentative="1">
      <w:start w:val="1"/>
      <w:numFmt w:val="bullet"/>
      <w:lvlText w:val="o"/>
      <w:lvlJc w:val="left"/>
      <w:pPr>
        <w:ind w:left="3555" w:hanging="360"/>
      </w:pPr>
      <w:rPr>
        <w:rFonts w:ascii="Courier New" w:hAnsi="Courier New" w:cs="Courier New" w:hint="default"/>
      </w:rPr>
    </w:lvl>
    <w:lvl w:ilvl="5" w:tplc="04090005" w:tentative="1">
      <w:start w:val="1"/>
      <w:numFmt w:val="bullet"/>
      <w:lvlText w:val=""/>
      <w:lvlJc w:val="left"/>
      <w:pPr>
        <w:ind w:left="4275" w:hanging="360"/>
      </w:pPr>
      <w:rPr>
        <w:rFonts w:ascii="Wingdings" w:hAnsi="Wingdings" w:hint="default"/>
      </w:rPr>
    </w:lvl>
    <w:lvl w:ilvl="6" w:tplc="04090001" w:tentative="1">
      <w:start w:val="1"/>
      <w:numFmt w:val="bullet"/>
      <w:lvlText w:val=""/>
      <w:lvlJc w:val="left"/>
      <w:pPr>
        <w:ind w:left="4995" w:hanging="360"/>
      </w:pPr>
      <w:rPr>
        <w:rFonts w:ascii="Symbol" w:hAnsi="Symbol" w:hint="default"/>
      </w:rPr>
    </w:lvl>
    <w:lvl w:ilvl="7" w:tplc="04090003" w:tentative="1">
      <w:start w:val="1"/>
      <w:numFmt w:val="bullet"/>
      <w:lvlText w:val="o"/>
      <w:lvlJc w:val="left"/>
      <w:pPr>
        <w:ind w:left="5715" w:hanging="360"/>
      </w:pPr>
      <w:rPr>
        <w:rFonts w:ascii="Courier New" w:hAnsi="Courier New" w:cs="Courier New" w:hint="default"/>
      </w:rPr>
    </w:lvl>
    <w:lvl w:ilvl="8" w:tplc="04090005" w:tentative="1">
      <w:start w:val="1"/>
      <w:numFmt w:val="bullet"/>
      <w:lvlText w:val=""/>
      <w:lvlJc w:val="left"/>
      <w:pPr>
        <w:ind w:left="6435" w:hanging="360"/>
      </w:pPr>
      <w:rPr>
        <w:rFonts w:ascii="Wingdings" w:hAnsi="Wingdings" w:hint="default"/>
      </w:rPr>
    </w:lvl>
  </w:abstractNum>
  <w:abstractNum w:abstractNumId="18">
    <w:nsid w:val="0BE32A27"/>
    <w:multiLevelType w:val="hybridMultilevel"/>
    <w:tmpl w:val="855CA8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0D577FD9"/>
    <w:multiLevelType w:val="hybridMultilevel"/>
    <w:tmpl w:val="DF569352"/>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0F1253D5"/>
    <w:multiLevelType w:val="hybridMultilevel"/>
    <w:tmpl w:val="470635D6"/>
    <w:lvl w:ilvl="0" w:tplc="9488B15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10D56849"/>
    <w:multiLevelType w:val="multilevel"/>
    <w:tmpl w:val="C684661E"/>
    <w:lvl w:ilvl="0">
      <w:start w:val="1"/>
      <w:numFmt w:val="bullet"/>
      <w:pStyle w:val="BulletList1"/>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2">
    <w:nsid w:val="1203416D"/>
    <w:multiLevelType w:val="multilevel"/>
    <w:tmpl w:val="54FEE438"/>
    <w:lvl w:ilvl="0">
      <w:start w:val="1"/>
      <w:numFmt w:val="upperRoman"/>
      <w:lvlText w:val="%1."/>
      <w:lvlJc w:val="left"/>
      <w:pPr>
        <w:ind w:left="1080" w:hanging="72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3">
    <w:nsid w:val="120A3713"/>
    <w:multiLevelType w:val="multilevel"/>
    <w:tmpl w:val="7638A1FA"/>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4">
    <w:nsid w:val="14913708"/>
    <w:multiLevelType w:val="hybridMultilevel"/>
    <w:tmpl w:val="096243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14DB54C8"/>
    <w:multiLevelType w:val="hybridMultilevel"/>
    <w:tmpl w:val="049C19F0"/>
    <w:lvl w:ilvl="0" w:tplc="478C15F6">
      <w:numFmt w:val="bullet"/>
      <w:lvlText w:val="-"/>
      <w:lvlJc w:val="left"/>
      <w:pPr>
        <w:ind w:left="1350" w:hanging="360"/>
      </w:pPr>
      <w:rPr>
        <w:rFonts w:ascii="Calibri" w:eastAsiaTheme="minorHAnsi" w:hAnsi="Calibri" w:cs="Calibri"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26">
    <w:nsid w:val="174B600E"/>
    <w:multiLevelType w:val="multilevel"/>
    <w:tmpl w:val="187EE620"/>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7">
    <w:nsid w:val="175D7140"/>
    <w:multiLevelType w:val="hybridMultilevel"/>
    <w:tmpl w:val="943431E2"/>
    <w:lvl w:ilvl="0" w:tplc="FB521F8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183B4F8B"/>
    <w:multiLevelType w:val="hybridMultilevel"/>
    <w:tmpl w:val="A04CF14C"/>
    <w:lvl w:ilvl="0" w:tplc="651C82A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nsid w:val="186C1CE6"/>
    <w:multiLevelType w:val="hybridMultilevel"/>
    <w:tmpl w:val="B59E264E"/>
    <w:lvl w:ilvl="0" w:tplc="E2C8AA9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18801500"/>
    <w:multiLevelType w:val="hybridMultilevel"/>
    <w:tmpl w:val="547C8AD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1A4341FE"/>
    <w:multiLevelType w:val="hybridMultilevel"/>
    <w:tmpl w:val="F3CA43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1B03790E"/>
    <w:multiLevelType w:val="hybridMultilevel"/>
    <w:tmpl w:val="CDAE0E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1B757C8C"/>
    <w:multiLevelType w:val="hybridMultilevel"/>
    <w:tmpl w:val="B5AAB1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1BFE22A5"/>
    <w:multiLevelType w:val="hybridMultilevel"/>
    <w:tmpl w:val="59E4FB2A"/>
    <w:lvl w:ilvl="0" w:tplc="5F10723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nsid w:val="1CCA2ED0"/>
    <w:multiLevelType w:val="hybridMultilevel"/>
    <w:tmpl w:val="348C43B8"/>
    <w:lvl w:ilvl="0" w:tplc="49686E76">
      <w:numFmt w:val="bullet"/>
      <w:lvlText w:val="-"/>
      <w:lvlJc w:val="left"/>
      <w:pPr>
        <w:ind w:left="720" w:hanging="360"/>
      </w:pPr>
      <w:rPr>
        <w:rFonts w:ascii="Calibri" w:eastAsia="Arial" w:hAnsi="Calibri" w:cs="Segoe"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1D713FA3"/>
    <w:multiLevelType w:val="hybridMultilevel"/>
    <w:tmpl w:val="A050C6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1EB40DAD"/>
    <w:multiLevelType w:val="multilevel"/>
    <w:tmpl w:val="08AA9EF2"/>
    <w:lvl w:ilvl="0">
      <w:start w:val="1"/>
      <w:numFmt w:val="decimal"/>
      <w:lvlText w:val="%1."/>
      <w:lvlJc w:val="left"/>
      <w:pPr>
        <w:ind w:left="720" w:hanging="360"/>
      </w:pPr>
      <w:rPr>
        <w:rFonts w:hint="default"/>
      </w:rPr>
    </w:lvl>
    <w:lvl w:ilvl="1">
      <w:start w:val="7"/>
      <w:numFmt w:val="decimal"/>
      <w:isLgl/>
      <w:lvlText w:val="%1.%2"/>
      <w:lvlJc w:val="left"/>
      <w:pPr>
        <w:ind w:left="810" w:hanging="45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8">
    <w:nsid w:val="20C445E1"/>
    <w:multiLevelType w:val="hybridMultilevel"/>
    <w:tmpl w:val="692ADD7C"/>
    <w:lvl w:ilvl="0" w:tplc="88CA173A">
      <w:start w:val="1"/>
      <w:numFmt w:val="bullet"/>
      <w:lvlText w:val="-"/>
      <w:lvlJc w:val="left"/>
      <w:pPr>
        <w:ind w:left="1080" w:hanging="360"/>
      </w:pPr>
      <w:rPr>
        <w:rFonts w:ascii="Arial" w:eastAsia="MS Mincho" w:hAnsi="Arial" w:cs="Arial" w:hint="default"/>
      </w:rPr>
    </w:lvl>
    <w:lvl w:ilvl="1" w:tplc="48090003" w:tentative="1">
      <w:start w:val="1"/>
      <w:numFmt w:val="bullet"/>
      <w:lvlText w:val="o"/>
      <w:lvlJc w:val="left"/>
      <w:pPr>
        <w:ind w:left="1800" w:hanging="360"/>
      </w:pPr>
      <w:rPr>
        <w:rFonts w:ascii="Courier New" w:hAnsi="Courier New" w:cs="Courier New" w:hint="default"/>
      </w:rPr>
    </w:lvl>
    <w:lvl w:ilvl="2" w:tplc="48090005" w:tentative="1">
      <w:start w:val="1"/>
      <w:numFmt w:val="bullet"/>
      <w:lvlText w:val=""/>
      <w:lvlJc w:val="left"/>
      <w:pPr>
        <w:ind w:left="2520" w:hanging="360"/>
      </w:pPr>
      <w:rPr>
        <w:rFonts w:ascii="Wingdings" w:hAnsi="Wingdings" w:hint="default"/>
      </w:rPr>
    </w:lvl>
    <w:lvl w:ilvl="3" w:tplc="48090001" w:tentative="1">
      <w:start w:val="1"/>
      <w:numFmt w:val="bullet"/>
      <w:lvlText w:val=""/>
      <w:lvlJc w:val="left"/>
      <w:pPr>
        <w:ind w:left="3240" w:hanging="360"/>
      </w:pPr>
      <w:rPr>
        <w:rFonts w:ascii="Symbol" w:hAnsi="Symbol" w:hint="default"/>
      </w:rPr>
    </w:lvl>
    <w:lvl w:ilvl="4" w:tplc="48090003" w:tentative="1">
      <w:start w:val="1"/>
      <w:numFmt w:val="bullet"/>
      <w:lvlText w:val="o"/>
      <w:lvlJc w:val="left"/>
      <w:pPr>
        <w:ind w:left="3960" w:hanging="360"/>
      </w:pPr>
      <w:rPr>
        <w:rFonts w:ascii="Courier New" w:hAnsi="Courier New" w:cs="Courier New" w:hint="default"/>
      </w:rPr>
    </w:lvl>
    <w:lvl w:ilvl="5" w:tplc="48090005" w:tentative="1">
      <w:start w:val="1"/>
      <w:numFmt w:val="bullet"/>
      <w:lvlText w:val=""/>
      <w:lvlJc w:val="left"/>
      <w:pPr>
        <w:ind w:left="4680" w:hanging="360"/>
      </w:pPr>
      <w:rPr>
        <w:rFonts w:ascii="Wingdings" w:hAnsi="Wingdings" w:hint="default"/>
      </w:rPr>
    </w:lvl>
    <w:lvl w:ilvl="6" w:tplc="48090001" w:tentative="1">
      <w:start w:val="1"/>
      <w:numFmt w:val="bullet"/>
      <w:lvlText w:val=""/>
      <w:lvlJc w:val="left"/>
      <w:pPr>
        <w:ind w:left="5400" w:hanging="360"/>
      </w:pPr>
      <w:rPr>
        <w:rFonts w:ascii="Symbol" w:hAnsi="Symbol" w:hint="default"/>
      </w:rPr>
    </w:lvl>
    <w:lvl w:ilvl="7" w:tplc="48090003" w:tentative="1">
      <w:start w:val="1"/>
      <w:numFmt w:val="bullet"/>
      <w:lvlText w:val="o"/>
      <w:lvlJc w:val="left"/>
      <w:pPr>
        <w:ind w:left="6120" w:hanging="360"/>
      </w:pPr>
      <w:rPr>
        <w:rFonts w:ascii="Courier New" w:hAnsi="Courier New" w:cs="Courier New" w:hint="default"/>
      </w:rPr>
    </w:lvl>
    <w:lvl w:ilvl="8" w:tplc="48090005" w:tentative="1">
      <w:start w:val="1"/>
      <w:numFmt w:val="bullet"/>
      <w:lvlText w:val=""/>
      <w:lvlJc w:val="left"/>
      <w:pPr>
        <w:ind w:left="6840" w:hanging="360"/>
      </w:pPr>
      <w:rPr>
        <w:rFonts w:ascii="Wingdings" w:hAnsi="Wingdings" w:hint="default"/>
      </w:rPr>
    </w:lvl>
  </w:abstractNum>
  <w:abstractNum w:abstractNumId="39">
    <w:nsid w:val="212E16FA"/>
    <w:multiLevelType w:val="hybridMultilevel"/>
    <w:tmpl w:val="F81867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22880206"/>
    <w:multiLevelType w:val="hybridMultilevel"/>
    <w:tmpl w:val="0E3A22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229C7E4C"/>
    <w:multiLevelType w:val="hybridMultilevel"/>
    <w:tmpl w:val="CD8CED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259C7C3A"/>
    <w:multiLevelType w:val="hybridMultilevel"/>
    <w:tmpl w:val="C67C26EC"/>
    <w:lvl w:ilvl="0" w:tplc="F79CC2C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264B3FBC"/>
    <w:multiLevelType w:val="hybridMultilevel"/>
    <w:tmpl w:val="6A6E6E06"/>
    <w:lvl w:ilvl="0" w:tplc="B27A91CA">
      <w:start w:val="1"/>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26955ACD"/>
    <w:multiLevelType w:val="hybridMultilevel"/>
    <w:tmpl w:val="3E186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269D0078"/>
    <w:multiLevelType w:val="hybridMultilevel"/>
    <w:tmpl w:val="DD92C0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26C34AE4"/>
    <w:multiLevelType w:val="hybridMultilevel"/>
    <w:tmpl w:val="4B6258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26C64475"/>
    <w:multiLevelType w:val="hybridMultilevel"/>
    <w:tmpl w:val="E794BFA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8">
    <w:nsid w:val="28864B3D"/>
    <w:multiLevelType w:val="multilevel"/>
    <w:tmpl w:val="050A8972"/>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9">
    <w:nsid w:val="2A675CA1"/>
    <w:multiLevelType w:val="hybridMultilevel"/>
    <w:tmpl w:val="CCE2B692"/>
    <w:lvl w:ilvl="0" w:tplc="93360F3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0">
    <w:nsid w:val="2BD53519"/>
    <w:multiLevelType w:val="hybridMultilevel"/>
    <w:tmpl w:val="8862881A"/>
    <w:lvl w:ilvl="0" w:tplc="5120AAAE">
      <w:start w:val="1"/>
      <w:numFmt w:val="bullet"/>
      <w:lvlText w:val="-"/>
      <w:lvlJc w:val="left"/>
      <w:pPr>
        <w:ind w:left="720" w:hanging="360"/>
      </w:pPr>
      <w:rPr>
        <w:rFonts w:ascii="Arial" w:eastAsia="MS Mincho" w:hAnsi="Arial" w:cs="Aria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1">
    <w:nsid w:val="2DDE47FF"/>
    <w:multiLevelType w:val="hybridMultilevel"/>
    <w:tmpl w:val="34700140"/>
    <w:lvl w:ilvl="0" w:tplc="19EAA61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nsid w:val="2FF453AC"/>
    <w:multiLevelType w:val="multilevel"/>
    <w:tmpl w:val="665673F8"/>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53">
    <w:nsid w:val="32AA72B0"/>
    <w:multiLevelType w:val="hybridMultilevel"/>
    <w:tmpl w:val="865864E8"/>
    <w:lvl w:ilvl="0" w:tplc="B43A82CE">
      <w:start w:val="7"/>
      <w:numFmt w:val="decimal"/>
      <w:lvlText w:val="%1"/>
      <w:lvlJc w:val="left"/>
      <w:pPr>
        <w:ind w:left="720" w:hanging="360"/>
      </w:pPr>
      <w:rPr>
        <w:rFonts w:asciiTheme="majorHAnsi" w:eastAsiaTheme="majorEastAsia" w:hAnsiTheme="majorHAnsi" w:cstheme="majorBidi" w:hint="default"/>
        <w:color w:val="4F81BD" w:themeColor="accent1"/>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nsid w:val="33BB3FE3"/>
    <w:multiLevelType w:val="multilevel"/>
    <w:tmpl w:val="2550D31C"/>
    <w:lvl w:ilvl="0">
      <w:start w:val="1"/>
      <w:numFmt w:val="decimal"/>
      <w:lvlText w:val="%1."/>
      <w:lvlJc w:val="left"/>
      <w:pPr>
        <w:ind w:left="360" w:hanging="360"/>
      </w:pPr>
      <w:rPr>
        <w:rFonts w:hint="default"/>
      </w:rPr>
    </w:lvl>
    <w:lvl w:ilvl="1">
      <w:start w:val="1"/>
      <w:numFmt w:val="decimal"/>
      <w:lvlText w:val="3.%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5">
    <w:nsid w:val="34376065"/>
    <w:multiLevelType w:val="hybridMultilevel"/>
    <w:tmpl w:val="38B006D8"/>
    <w:lvl w:ilvl="0" w:tplc="6C9ADEF6">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nsid w:val="35500860"/>
    <w:multiLevelType w:val="hybridMultilevel"/>
    <w:tmpl w:val="CE96C980"/>
    <w:lvl w:ilvl="0" w:tplc="8AF8B61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nsid w:val="35CF09B3"/>
    <w:multiLevelType w:val="multilevel"/>
    <w:tmpl w:val="F41094A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8">
    <w:nsid w:val="384862CB"/>
    <w:multiLevelType w:val="hybridMultilevel"/>
    <w:tmpl w:val="A726CE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nsid w:val="38B83936"/>
    <w:multiLevelType w:val="multilevel"/>
    <w:tmpl w:val="76064FCA"/>
    <w:lvl w:ilvl="0">
      <w:start w:val="2"/>
      <w:numFmt w:val="decimal"/>
      <w:lvlText w:val="%1."/>
      <w:lvlJc w:val="left"/>
      <w:pPr>
        <w:ind w:left="360" w:hanging="360"/>
      </w:pPr>
      <w:rPr>
        <w:rFonts w:hint="default"/>
      </w:rPr>
    </w:lvl>
    <w:lvl w:ilvl="1">
      <w:start w:val="1"/>
      <w:numFmt w:val="decimal"/>
      <w:lvlText w:val="49.%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0">
    <w:nsid w:val="392D20A7"/>
    <w:multiLevelType w:val="hybridMultilevel"/>
    <w:tmpl w:val="DD825B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nsid w:val="39B63CF6"/>
    <w:multiLevelType w:val="hybridMultilevel"/>
    <w:tmpl w:val="4E64B7A6"/>
    <w:lvl w:ilvl="0" w:tplc="6BB0D72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nsid w:val="3C570314"/>
    <w:multiLevelType w:val="multilevel"/>
    <w:tmpl w:val="478C235A"/>
    <w:lvl w:ilvl="0">
      <w:start w:val="1"/>
      <w:numFmt w:val="decimal"/>
      <w:lvlText w:val="%1."/>
      <w:lvlJc w:val="left"/>
      <w:pPr>
        <w:ind w:left="1080" w:hanging="360"/>
      </w:pPr>
      <w:rPr>
        <w:rFonts w:hint="default"/>
      </w:rPr>
    </w:lvl>
    <w:lvl w:ilvl="1">
      <w:start w:val="7"/>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160" w:hanging="1440"/>
      </w:pPr>
      <w:rPr>
        <w:rFonts w:hint="default"/>
      </w:rPr>
    </w:lvl>
  </w:abstractNum>
  <w:abstractNum w:abstractNumId="63">
    <w:nsid w:val="3CC10133"/>
    <w:multiLevelType w:val="multilevel"/>
    <w:tmpl w:val="88EC4D5E"/>
    <w:lvl w:ilvl="0">
      <w:start w:val="2"/>
      <w:numFmt w:val="decimal"/>
      <w:lvlText w:val="%1."/>
      <w:lvlJc w:val="left"/>
      <w:pPr>
        <w:ind w:left="360" w:hanging="360"/>
      </w:pPr>
      <w:rPr>
        <w:rFonts w:hint="default"/>
      </w:rPr>
    </w:lvl>
    <w:lvl w:ilvl="1">
      <w:start w:val="1"/>
      <w:numFmt w:val="decimal"/>
      <w:lvlText w:val="2.%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4">
    <w:nsid w:val="3D203D4A"/>
    <w:multiLevelType w:val="singleLevel"/>
    <w:tmpl w:val="659A1CEC"/>
    <w:lvl w:ilvl="0">
      <w:start w:val="1"/>
      <w:numFmt w:val="bullet"/>
      <w:pStyle w:val="BodyText2"/>
      <w:lvlText w:val=""/>
      <w:lvlJc w:val="left"/>
      <w:pPr>
        <w:tabs>
          <w:tab w:val="num" w:pos="360"/>
        </w:tabs>
        <w:ind w:left="360" w:hanging="360"/>
      </w:pPr>
      <w:rPr>
        <w:rFonts w:ascii="Symbol" w:hAnsi="Symbol" w:hint="default"/>
        <w:sz w:val="16"/>
      </w:rPr>
    </w:lvl>
  </w:abstractNum>
  <w:abstractNum w:abstractNumId="65">
    <w:nsid w:val="3D2206A0"/>
    <w:multiLevelType w:val="hybridMultilevel"/>
    <w:tmpl w:val="A050C6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nsid w:val="3E5463FD"/>
    <w:multiLevelType w:val="hybridMultilevel"/>
    <w:tmpl w:val="737267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nsid w:val="3ED251F3"/>
    <w:multiLevelType w:val="hybridMultilevel"/>
    <w:tmpl w:val="C7349846"/>
    <w:lvl w:ilvl="0" w:tplc="39A845A8">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nsid w:val="405840C2"/>
    <w:multiLevelType w:val="hybridMultilevel"/>
    <w:tmpl w:val="389E91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nsid w:val="4092649B"/>
    <w:multiLevelType w:val="multilevel"/>
    <w:tmpl w:val="181A142E"/>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0">
    <w:nsid w:val="40DD1CD4"/>
    <w:multiLevelType w:val="multilevel"/>
    <w:tmpl w:val="D61CB254"/>
    <w:lvl w:ilvl="0">
      <w:start w:val="1"/>
      <w:numFmt w:val="decimal"/>
      <w:lvlText w:val="%1"/>
      <w:lvlJc w:val="left"/>
      <w:pPr>
        <w:ind w:left="1080" w:hanging="360"/>
      </w:pPr>
      <w:rPr>
        <w:rFonts w:hint="default"/>
      </w:rPr>
    </w:lvl>
    <w:lvl w:ilvl="1">
      <w:start w:val="2"/>
      <w:numFmt w:val="decimal"/>
      <w:isLgl/>
      <w:lvlText w:val="%1.%2"/>
      <w:lvlJc w:val="left"/>
      <w:pPr>
        <w:ind w:left="720" w:firstLine="0"/>
      </w:pPr>
      <w:rPr>
        <w:rFonts w:hint="default"/>
      </w:rPr>
    </w:lvl>
    <w:lvl w:ilvl="2">
      <w:start w:val="1"/>
      <w:numFmt w:val="decimal"/>
      <w:isLgl/>
      <w:lvlText w:val="%1.%2.%3"/>
      <w:lvlJc w:val="left"/>
      <w:pPr>
        <w:ind w:left="720" w:firstLine="0"/>
      </w:pPr>
      <w:rPr>
        <w:rFonts w:hint="default"/>
      </w:rPr>
    </w:lvl>
    <w:lvl w:ilvl="3">
      <w:start w:val="1"/>
      <w:numFmt w:val="decimal"/>
      <w:isLgl/>
      <w:lvlText w:val="%1.%2.%3.%4"/>
      <w:lvlJc w:val="left"/>
      <w:pPr>
        <w:ind w:left="720" w:firstLine="0"/>
      </w:pPr>
      <w:rPr>
        <w:rFonts w:hint="default"/>
      </w:rPr>
    </w:lvl>
    <w:lvl w:ilvl="4">
      <w:start w:val="1"/>
      <w:numFmt w:val="decimal"/>
      <w:isLgl/>
      <w:lvlText w:val="%1.%2.%3.%4.%5"/>
      <w:lvlJc w:val="left"/>
      <w:pPr>
        <w:ind w:left="1080" w:hanging="360"/>
      </w:pPr>
      <w:rPr>
        <w:rFonts w:hint="default"/>
      </w:rPr>
    </w:lvl>
    <w:lvl w:ilvl="5">
      <w:start w:val="1"/>
      <w:numFmt w:val="decimal"/>
      <w:isLgl/>
      <w:lvlText w:val="%1.%2.%3.%4.%5.%6"/>
      <w:lvlJc w:val="left"/>
      <w:pPr>
        <w:ind w:left="1080" w:hanging="360"/>
      </w:pPr>
      <w:rPr>
        <w:rFonts w:hint="default"/>
      </w:rPr>
    </w:lvl>
    <w:lvl w:ilvl="6">
      <w:start w:val="1"/>
      <w:numFmt w:val="decimal"/>
      <w:isLgl/>
      <w:lvlText w:val="%1.%2.%3.%4.%5.%6.%7"/>
      <w:lvlJc w:val="left"/>
      <w:pPr>
        <w:ind w:left="1440" w:hanging="720"/>
      </w:pPr>
      <w:rPr>
        <w:rFonts w:hint="default"/>
      </w:rPr>
    </w:lvl>
    <w:lvl w:ilvl="7">
      <w:start w:val="1"/>
      <w:numFmt w:val="decimal"/>
      <w:isLgl/>
      <w:lvlText w:val="%1.%2.%3.%4.%5.%6.%7.%8"/>
      <w:lvlJc w:val="left"/>
      <w:pPr>
        <w:ind w:left="1440" w:hanging="720"/>
      </w:pPr>
      <w:rPr>
        <w:rFonts w:hint="default"/>
      </w:rPr>
    </w:lvl>
    <w:lvl w:ilvl="8">
      <w:start w:val="1"/>
      <w:numFmt w:val="decimal"/>
      <w:isLgl/>
      <w:lvlText w:val="%1.%2.%3.%4.%5.%6.%7.%8.%9"/>
      <w:lvlJc w:val="left"/>
      <w:pPr>
        <w:ind w:left="1800" w:hanging="1080"/>
      </w:pPr>
      <w:rPr>
        <w:rFonts w:hint="default"/>
      </w:rPr>
    </w:lvl>
  </w:abstractNum>
  <w:abstractNum w:abstractNumId="71">
    <w:nsid w:val="41632211"/>
    <w:multiLevelType w:val="multilevel"/>
    <w:tmpl w:val="3BE42040"/>
    <w:lvl w:ilvl="0">
      <w:start w:val="1"/>
      <w:numFmt w:val="upperRoman"/>
      <w:lvlText w:val="%1."/>
      <w:lvlJc w:val="left"/>
      <w:pPr>
        <w:ind w:left="1080" w:hanging="72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72">
    <w:nsid w:val="416E66AA"/>
    <w:multiLevelType w:val="hybridMultilevel"/>
    <w:tmpl w:val="B26083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nsid w:val="428B0401"/>
    <w:multiLevelType w:val="hybridMultilevel"/>
    <w:tmpl w:val="201E86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nsid w:val="42CC4D64"/>
    <w:multiLevelType w:val="multilevel"/>
    <w:tmpl w:val="820814D0"/>
    <w:lvl w:ilvl="0">
      <w:start w:val="4"/>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75">
    <w:nsid w:val="434273ED"/>
    <w:multiLevelType w:val="hybridMultilevel"/>
    <w:tmpl w:val="962C92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nsid w:val="43752095"/>
    <w:multiLevelType w:val="hybridMultilevel"/>
    <w:tmpl w:val="78DE80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nsid w:val="4393336D"/>
    <w:multiLevelType w:val="hybridMultilevel"/>
    <w:tmpl w:val="40DA66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nsid w:val="43CF2142"/>
    <w:multiLevelType w:val="hybridMultilevel"/>
    <w:tmpl w:val="119E3AE8"/>
    <w:lvl w:ilvl="0" w:tplc="76FC06F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nsid w:val="446D3B70"/>
    <w:multiLevelType w:val="hybridMultilevel"/>
    <w:tmpl w:val="819EF9B4"/>
    <w:lvl w:ilvl="0" w:tplc="792616DA">
      <w:numFmt w:val="bullet"/>
      <w:lvlText w:val="-"/>
      <w:lvlJc w:val="left"/>
      <w:pPr>
        <w:ind w:left="720" w:hanging="360"/>
      </w:pPr>
      <w:rPr>
        <w:rFonts w:ascii="Calibri" w:eastAsia="Arial" w:hAnsi="Calibri" w:cs="Segoe" w:hint="default"/>
      </w:rPr>
    </w:lvl>
    <w:lvl w:ilvl="1" w:tplc="294E1770" w:tentative="1">
      <w:start w:val="1"/>
      <w:numFmt w:val="bullet"/>
      <w:lvlText w:val="o"/>
      <w:lvlJc w:val="left"/>
      <w:pPr>
        <w:ind w:left="1440" w:hanging="360"/>
      </w:pPr>
      <w:rPr>
        <w:rFonts w:ascii="Courier New" w:hAnsi="Courier New" w:cs="Courier New" w:hint="default"/>
      </w:rPr>
    </w:lvl>
    <w:lvl w:ilvl="2" w:tplc="A0B6EB9C" w:tentative="1">
      <w:start w:val="1"/>
      <w:numFmt w:val="bullet"/>
      <w:lvlText w:val=""/>
      <w:lvlJc w:val="left"/>
      <w:pPr>
        <w:ind w:left="2160" w:hanging="360"/>
      </w:pPr>
      <w:rPr>
        <w:rFonts w:ascii="Wingdings" w:hAnsi="Wingdings" w:hint="default"/>
      </w:rPr>
    </w:lvl>
    <w:lvl w:ilvl="3" w:tplc="5E986B76" w:tentative="1">
      <w:start w:val="1"/>
      <w:numFmt w:val="bullet"/>
      <w:lvlText w:val=""/>
      <w:lvlJc w:val="left"/>
      <w:pPr>
        <w:ind w:left="2880" w:hanging="360"/>
      </w:pPr>
      <w:rPr>
        <w:rFonts w:ascii="Symbol" w:hAnsi="Symbol" w:hint="default"/>
      </w:rPr>
    </w:lvl>
    <w:lvl w:ilvl="4" w:tplc="1EF04AF6" w:tentative="1">
      <w:start w:val="1"/>
      <w:numFmt w:val="bullet"/>
      <w:lvlText w:val="o"/>
      <w:lvlJc w:val="left"/>
      <w:pPr>
        <w:ind w:left="3600" w:hanging="360"/>
      </w:pPr>
      <w:rPr>
        <w:rFonts w:ascii="Courier New" w:hAnsi="Courier New" w:cs="Courier New" w:hint="default"/>
      </w:rPr>
    </w:lvl>
    <w:lvl w:ilvl="5" w:tplc="1B841EB4" w:tentative="1">
      <w:start w:val="1"/>
      <w:numFmt w:val="bullet"/>
      <w:lvlText w:val=""/>
      <w:lvlJc w:val="left"/>
      <w:pPr>
        <w:ind w:left="4320" w:hanging="360"/>
      </w:pPr>
      <w:rPr>
        <w:rFonts w:ascii="Wingdings" w:hAnsi="Wingdings" w:hint="default"/>
      </w:rPr>
    </w:lvl>
    <w:lvl w:ilvl="6" w:tplc="3FFC187A" w:tentative="1">
      <w:start w:val="1"/>
      <w:numFmt w:val="bullet"/>
      <w:lvlText w:val=""/>
      <w:lvlJc w:val="left"/>
      <w:pPr>
        <w:ind w:left="5040" w:hanging="360"/>
      </w:pPr>
      <w:rPr>
        <w:rFonts w:ascii="Symbol" w:hAnsi="Symbol" w:hint="default"/>
      </w:rPr>
    </w:lvl>
    <w:lvl w:ilvl="7" w:tplc="6C626CA2" w:tentative="1">
      <w:start w:val="1"/>
      <w:numFmt w:val="bullet"/>
      <w:lvlText w:val="o"/>
      <w:lvlJc w:val="left"/>
      <w:pPr>
        <w:ind w:left="5760" w:hanging="360"/>
      </w:pPr>
      <w:rPr>
        <w:rFonts w:ascii="Courier New" w:hAnsi="Courier New" w:cs="Courier New" w:hint="default"/>
      </w:rPr>
    </w:lvl>
    <w:lvl w:ilvl="8" w:tplc="20B87CB2" w:tentative="1">
      <w:start w:val="1"/>
      <w:numFmt w:val="bullet"/>
      <w:lvlText w:val=""/>
      <w:lvlJc w:val="left"/>
      <w:pPr>
        <w:ind w:left="6480" w:hanging="360"/>
      </w:pPr>
      <w:rPr>
        <w:rFonts w:ascii="Wingdings" w:hAnsi="Wingdings" w:hint="default"/>
      </w:rPr>
    </w:lvl>
  </w:abstractNum>
  <w:abstractNum w:abstractNumId="80">
    <w:nsid w:val="453C4078"/>
    <w:multiLevelType w:val="hybridMultilevel"/>
    <w:tmpl w:val="8370D3AC"/>
    <w:lvl w:ilvl="0" w:tplc="6A76A996">
      <w:numFmt w:val="bullet"/>
      <w:lvlText w:val="-"/>
      <w:lvlJc w:val="left"/>
      <w:pPr>
        <w:ind w:left="1080" w:hanging="360"/>
      </w:pPr>
      <w:rPr>
        <w:rFonts w:ascii="Arial" w:eastAsia="MS Mincho" w:hAnsi="Arial" w:cs="Aria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1">
    <w:nsid w:val="45F871AB"/>
    <w:multiLevelType w:val="hybridMultilevel"/>
    <w:tmpl w:val="47865FB6"/>
    <w:lvl w:ilvl="0" w:tplc="AE30FF5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nsid w:val="463A568E"/>
    <w:multiLevelType w:val="hybridMultilevel"/>
    <w:tmpl w:val="A050C6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nsid w:val="46A85479"/>
    <w:multiLevelType w:val="hybridMultilevel"/>
    <w:tmpl w:val="6AEAFC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nsid w:val="46C235C9"/>
    <w:multiLevelType w:val="hybridMultilevel"/>
    <w:tmpl w:val="3058E9AA"/>
    <w:lvl w:ilvl="0" w:tplc="3E84C072">
      <w:numFmt w:val="bullet"/>
      <w:lvlText w:val="-"/>
      <w:lvlJc w:val="left"/>
      <w:pPr>
        <w:ind w:left="1125" w:hanging="360"/>
      </w:pPr>
      <w:rPr>
        <w:rFonts w:ascii="Arial" w:eastAsia="MS Gothic" w:hAnsi="Arial" w:hint="default"/>
      </w:rPr>
    </w:lvl>
    <w:lvl w:ilvl="1" w:tplc="04090003">
      <w:start w:val="1"/>
      <w:numFmt w:val="bullet"/>
      <w:lvlText w:val="o"/>
      <w:lvlJc w:val="left"/>
      <w:pPr>
        <w:ind w:left="1845" w:hanging="360"/>
      </w:pPr>
      <w:rPr>
        <w:rFonts w:ascii="Courier New" w:hAnsi="Courier New" w:cs="Courier New" w:hint="default"/>
      </w:rPr>
    </w:lvl>
    <w:lvl w:ilvl="2" w:tplc="04090005">
      <w:start w:val="1"/>
      <w:numFmt w:val="bullet"/>
      <w:lvlText w:val=""/>
      <w:lvlJc w:val="left"/>
      <w:pPr>
        <w:ind w:left="2565" w:hanging="360"/>
      </w:pPr>
      <w:rPr>
        <w:rFonts w:ascii="Wingdings" w:hAnsi="Wingdings" w:cs="Wingdings" w:hint="default"/>
      </w:rPr>
    </w:lvl>
    <w:lvl w:ilvl="3" w:tplc="04090001">
      <w:start w:val="1"/>
      <w:numFmt w:val="bullet"/>
      <w:lvlText w:val=""/>
      <w:lvlJc w:val="left"/>
      <w:pPr>
        <w:ind w:left="3285" w:hanging="360"/>
      </w:pPr>
      <w:rPr>
        <w:rFonts w:ascii="Symbol" w:hAnsi="Symbol" w:cs="Symbol" w:hint="default"/>
      </w:rPr>
    </w:lvl>
    <w:lvl w:ilvl="4" w:tplc="04090003">
      <w:start w:val="1"/>
      <w:numFmt w:val="bullet"/>
      <w:lvlText w:val="o"/>
      <w:lvlJc w:val="left"/>
      <w:pPr>
        <w:ind w:left="4005" w:hanging="360"/>
      </w:pPr>
      <w:rPr>
        <w:rFonts w:ascii="Courier New" w:hAnsi="Courier New" w:cs="Courier New" w:hint="default"/>
      </w:rPr>
    </w:lvl>
    <w:lvl w:ilvl="5" w:tplc="04090005">
      <w:start w:val="1"/>
      <w:numFmt w:val="bullet"/>
      <w:lvlText w:val=""/>
      <w:lvlJc w:val="left"/>
      <w:pPr>
        <w:ind w:left="4725" w:hanging="360"/>
      </w:pPr>
      <w:rPr>
        <w:rFonts w:ascii="Wingdings" w:hAnsi="Wingdings" w:cs="Wingdings" w:hint="default"/>
      </w:rPr>
    </w:lvl>
    <w:lvl w:ilvl="6" w:tplc="04090001">
      <w:start w:val="1"/>
      <w:numFmt w:val="bullet"/>
      <w:lvlText w:val=""/>
      <w:lvlJc w:val="left"/>
      <w:pPr>
        <w:ind w:left="5445" w:hanging="360"/>
      </w:pPr>
      <w:rPr>
        <w:rFonts w:ascii="Symbol" w:hAnsi="Symbol" w:cs="Symbol" w:hint="default"/>
      </w:rPr>
    </w:lvl>
    <w:lvl w:ilvl="7" w:tplc="04090003">
      <w:start w:val="1"/>
      <w:numFmt w:val="bullet"/>
      <w:lvlText w:val="o"/>
      <w:lvlJc w:val="left"/>
      <w:pPr>
        <w:ind w:left="6165" w:hanging="360"/>
      </w:pPr>
      <w:rPr>
        <w:rFonts w:ascii="Courier New" w:hAnsi="Courier New" w:cs="Courier New" w:hint="default"/>
      </w:rPr>
    </w:lvl>
    <w:lvl w:ilvl="8" w:tplc="04090005">
      <w:start w:val="1"/>
      <w:numFmt w:val="bullet"/>
      <w:lvlText w:val=""/>
      <w:lvlJc w:val="left"/>
      <w:pPr>
        <w:ind w:left="6885" w:hanging="360"/>
      </w:pPr>
      <w:rPr>
        <w:rFonts w:ascii="Wingdings" w:hAnsi="Wingdings" w:cs="Wingdings" w:hint="default"/>
      </w:rPr>
    </w:lvl>
  </w:abstractNum>
  <w:abstractNum w:abstractNumId="85">
    <w:nsid w:val="472A672B"/>
    <w:multiLevelType w:val="multilevel"/>
    <w:tmpl w:val="2DE87E1C"/>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86">
    <w:nsid w:val="47F00759"/>
    <w:multiLevelType w:val="hybridMultilevel"/>
    <w:tmpl w:val="D9BC7E6E"/>
    <w:lvl w:ilvl="0" w:tplc="0409000F">
      <w:start w:val="1"/>
      <w:numFmt w:val="decimal"/>
      <w:lvlText w:val="%1."/>
      <w:lvlJc w:val="left"/>
      <w:pPr>
        <w:ind w:left="1080" w:hanging="360"/>
      </w:pPr>
      <w:rPr>
        <w:rFonts w:hint="default"/>
      </w:rPr>
    </w:lvl>
    <w:lvl w:ilvl="1" w:tplc="04090019">
      <w:start w:val="1"/>
      <w:numFmt w:val="lowerLetter"/>
      <w:lvlText w:val="%2."/>
      <w:lvlJc w:val="left"/>
      <w:pPr>
        <w:ind w:left="1876" w:hanging="360"/>
      </w:pPr>
    </w:lvl>
    <w:lvl w:ilvl="2" w:tplc="0409001B">
      <w:start w:val="1"/>
      <w:numFmt w:val="lowerRoman"/>
      <w:lvlText w:val="%3."/>
      <w:lvlJc w:val="right"/>
      <w:pPr>
        <w:ind w:left="2596" w:hanging="180"/>
      </w:pPr>
    </w:lvl>
    <w:lvl w:ilvl="3" w:tplc="0409000F">
      <w:start w:val="1"/>
      <w:numFmt w:val="decimal"/>
      <w:lvlText w:val="%4."/>
      <w:lvlJc w:val="left"/>
      <w:pPr>
        <w:ind w:left="3316" w:hanging="360"/>
      </w:pPr>
    </w:lvl>
    <w:lvl w:ilvl="4" w:tplc="04090019">
      <w:start w:val="1"/>
      <w:numFmt w:val="lowerLetter"/>
      <w:lvlText w:val="%5."/>
      <w:lvlJc w:val="left"/>
      <w:pPr>
        <w:ind w:left="4036" w:hanging="360"/>
      </w:pPr>
    </w:lvl>
    <w:lvl w:ilvl="5" w:tplc="0409001B">
      <w:start w:val="1"/>
      <w:numFmt w:val="lowerRoman"/>
      <w:lvlText w:val="%6."/>
      <w:lvlJc w:val="right"/>
      <w:pPr>
        <w:ind w:left="4756" w:hanging="180"/>
      </w:pPr>
    </w:lvl>
    <w:lvl w:ilvl="6" w:tplc="0409000F">
      <w:start w:val="1"/>
      <w:numFmt w:val="decimal"/>
      <w:lvlText w:val="%7."/>
      <w:lvlJc w:val="left"/>
      <w:pPr>
        <w:ind w:left="5476" w:hanging="360"/>
      </w:pPr>
    </w:lvl>
    <w:lvl w:ilvl="7" w:tplc="04090019">
      <w:start w:val="1"/>
      <w:numFmt w:val="lowerLetter"/>
      <w:lvlText w:val="%8."/>
      <w:lvlJc w:val="left"/>
      <w:pPr>
        <w:ind w:left="6196" w:hanging="360"/>
      </w:pPr>
    </w:lvl>
    <w:lvl w:ilvl="8" w:tplc="0409001B">
      <w:start w:val="1"/>
      <w:numFmt w:val="lowerRoman"/>
      <w:lvlText w:val="%9."/>
      <w:lvlJc w:val="right"/>
      <w:pPr>
        <w:ind w:left="6916" w:hanging="180"/>
      </w:pPr>
    </w:lvl>
  </w:abstractNum>
  <w:abstractNum w:abstractNumId="87">
    <w:nsid w:val="48095527"/>
    <w:multiLevelType w:val="multilevel"/>
    <w:tmpl w:val="4C1E9172"/>
    <w:styleLink w:val="NumberedListTable"/>
    <w:lvl w:ilvl="0">
      <w:start w:val="1"/>
      <w:numFmt w:val="decimal"/>
      <w:lvlText w:val="%1."/>
      <w:lvlJc w:val="left"/>
      <w:pPr>
        <w:tabs>
          <w:tab w:val="num" w:pos="227"/>
        </w:tabs>
        <w:ind w:left="227" w:hanging="227"/>
      </w:pPr>
      <w:rPr>
        <w:rFonts w:ascii="Segoe Condensed" w:eastAsia="Segoe Condensed" w:hAnsi="Segoe Condensed" w:cs="Segoe Condensed" w:hint="default"/>
        <w:sz w:val="18"/>
        <w:szCs w:val="18"/>
      </w:rPr>
    </w:lvl>
    <w:lvl w:ilvl="1">
      <w:start w:val="1"/>
      <w:numFmt w:val="lowerLetter"/>
      <w:lvlText w:val="%2."/>
      <w:lvlJc w:val="left"/>
      <w:pPr>
        <w:tabs>
          <w:tab w:val="num" w:pos="454"/>
        </w:tabs>
        <w:ind w:left="454" w:hanging="227"/>
      </w:pPr>
      <w:rPr>
        <w:rFonts w:ascii="Segoe Condensed" w:eastAsia="Segoe Condensed" w:hAnsi="Segoe Condensed" w:cs="Segoe Condensed" w:hint="default"/>
        <w:sz w:val="18"/>
        <w:szCs w:val="18"/>
      </w:rPr>
    </w:lvl>
    <w:lvl w:ilvl="2">
      <w:start w:val="1"/>
      <w:numFmt w:val="lowerRoman"/>
      <w:lvlText w:val="%3."/>
      <w:lvlJc w:val="left"/>
      <w:pPr>
        <w:tabs>
          <w:tab w:val="num" w:pos="680"/>
        </w:tabs>
        <w:ind w:left="680" w:hanging="226"/>
      </w:pPr>
      <w:rPr>
        <w:rFonts w:ascii="Segoe Condensed" w:eastAsia="Segoe Condensed" w:hAnsi="Segoe Condensed" w:cs="Segoe Condensed" w:hint="default"/>
        <w:sz w:val="18"/>
        <w:szCs w:val="18"/>
      </w:rPr>
    </w:lvl>
    <w:lvl w:ilvl="3">
      <w:start w:val="1"/>
      <w:numFmt w:val="decimal"/>
      <w:lvlText w:val="(%4)"/>
      <w:lvlJc w:val="left"/>
      <w:pPr>
        <w:tabs>
          <w:tab w:val="num" w:pos="7920"/>
        </w:tabs>
        <w:ind w:left="7920" w:hanging="360"/>
      </w:pPr>
      <w:rPr>
        <w:rFonts w:hint="default"/>
      </w:rPr>
    </w:lvl>
    <w:lvl w:ilvl="4">
      <w:start w:val="1"/>
      <w:numFmt w:val="lowerLetter"/>
      <w:lvlText w:val="(%5)"/>
      <w:lvlJc w:val="left"/>
      <w:pPr>
        <w:tabs>
          <w:tab w:val="num" w:pos="8280"/>
        </w:tabs>
        <w:ind w:left="8280" w:hanging="360"/>
      </w:pPr>
      <w:rPr>
        <w:rFonts w:hint="default"/>
      </w:rPr>
    </w:lvl>
    <w:lvl w:ilvl="5">
      <w:start w:val="1"/>
      <w:numFmt w:val="lowerRoman"/>
      <w:lvlText w:val="(%6)"/>
      <w:lvlJc w:val="left"/>
      <w:pPr>
        <w:tabs>
          <w:tab w:val="num" w:pos="8640"/>
        </w:tabs>
        <w:ind w:left="8640" w:hanging="360"/>
      </w:pPr>
      <w:rPr>
        <w:rFonts w:hint="default"/>
      </w:rPr>
    </w:lvl>
    <w:lvl w:ilvl="6">
      <w:start w:val="1"/>
      <w:numFmt w:val="decimal"/>
      <w:lvlText w:val="%7."/>
      <w:lvlJc w:val="left"/>
      <w:pPr>
        <w:tabs>
          <w:tab w:val="num" w:pos="9000"/>
        </w:tabs>
        <w:ind w:left="9000" w:hanging="360"/>
      </w:pPr>
      <w:rPr>
        <w:rFonts w:hint="default"/>
      </w:rPr>
    </w:lvl>
    <w:lvl w:ilvl="7">
      <w:start w:val="1"/>
      <w:numFmt w:val="lowerLetter"/>
      <w:lvlText w:val="%8."/>
      <w:lvlJc w:val="left"/>
      <w:pPr>
        <w:tabs>
          <w:tab w:val="num" w:pos="9360"/>
        </w:tabs>
        <w:ind w:left="9360" w:hanging="360"/>
      </w:pPr>
      <w:rPr>
        <w:rFonts w:hint="default"/>
      </w:rPr>
    </w:lvl>
    <w:lvl w:ilvl="8">
      <w:start w:val="1"/>
      <w:numFmt w:val="lowerRoman"/>
      <w:lvlText w:val="%9."/>
      <w:lvlJc w:val="left"/>
      <w:pPr>
        <w:tabs>
          <w:tab w:val="num" w:pos="9720"/>
        </w:tabs>
        <w:ind w:left="9720" w:hanging="360"/>
      </w:pPr>
      <w:rPr>
        <w:rFonts w:hint="default"/>
      </w:rPr>
    </w:lvl>
  </w:abstractNum>
  <w:abstractNum w:abstractNumId="88">
    <w:nsid w:val="48E37407"/>
    <w:multiLevelType w:val="hybridMultilevel"/>
    <w:tmpl w:val="49F22F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nsid w:val="497F4AA0"/>
    <w:multiLevelType w:val="hybridMultilevel"/>
    <w:tmpl w:val="A050C6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nsid w:val="49F33201"/>
    <w:multiLevelType w:val="hybridMultilevel"/>
    <w:tmpl w:val="C372A3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1">
    <w:nsid w:val="4B622B18"/>
    <w:multiLevelType w:val="hybridMultilevel"/>
    <w:tmpl w:val="10F298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nsid w:val="4D824727"/>
    <w:multiLevelType w:val="hybridMultilevel"/>
    <w:tmpl w:val="F300D452"/>
    <w:lvl w:ilvl="0" w:tplc="C5A6FD3E">
      <w:start w:val="1"/>
      <w:numFmt w:val="decimal"/>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93">
    <w:nsid w:val="4E901DF1"/>
    <w:multiLevelType w:val="hybridMultilevel"/>
    <w:tmpl w:val="CD6C29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nsid w:val="4ED2070B"/>
    <w:multiLevelType w:val="hybridMultilevel"/>
    <w:tmpl w:val="B85E9110"/>
    <w:lvl w:ilvl="0" w:tplc="0409000F">
      <w:start w:val="1"/>
      <w:numFmt w:val="decimal"/>
      <w:lvlText w:val="%1."/>
      <w:lvlJc w:val="left"/>
      <w:pPr>
        <w:ind w:left="1440" w:hanging="360"/>
      </w:pPr>
      <w:rPr>
        <w:rFont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5">
    <w:nsid w:val="4F7A3862"/>
    <w:multiLevelType w:val="hybridMultilevel"/>
    <w:tmpl w:val="C38A0B48"/>
    <w:lvl w:ilvl="0" w:tplc="D528F7C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6">
    <w:nsid w:val="50F210F9"/>
    <w:multiLevelType w:val="hybridMultilevel"/>
    <w:tmpl w:val="D9623B08"/>
    <w:lvl w:ilvl="0" w:tplc="2CAC3C6A">
      <w:start w:val="1"/>
      <w:numFmt w:val="bullet"/>
      <w:pStyle w:val="InfoBlue"/>
      <w:lvlText w:val=""/>
      <w:lvlJc w:val="left"/>
      <w:pPr>
        <w:ind w:left="1429" w:hanging="360"/>
      </w:pPr>
      <w:rPr>
        <w:rFonts w:ascii="Symbol" w:hAnsi="Symbol" w:hint="default"/>
      </w:rPr>
    </w:lvl>
    <w:lvl w:ilvl="1" w:tplc="04090003">
      <w:start w:val="1"/>
      <w:numFmt w:val="bullet"/>
      <w:lvlText w:val="o"/>
      <w:lvlJc w:val="left"/>
      <w:pPr>
        <w:ind w:left="2149" w:hanging="360"/>
      </w:pPr>
      <w:rPr>
        <w:rFonts w:ascii="Courier New" w:hAnsi="Courier New" w:cs="Courier New" w:hint="default"/>
      </w:rPr>
    </w:lvl>
    <w:lvl w:ilvl="2" w:tplc="04090005">
      <w:start w:val="1"/>
      <w:numFmt w:val="bullet"/>
      <w:lvlText w:val=""/>
      <w:lvlJc w:val="left"/>
      <w:pPr>
        <w:ind w:left="2869" w:hanging="360"/>
      </w:pPr>
      <w:rPr>
        <w:rFonts w:ascii="Wingdings" w:hAnsi="Wingdings" w:hint="default"/>
      </w:rPr>
    </w:lvl>
    <w:lvl w:ilvl="3" w:tplc="04090001">
      <w:start w:val="1"/>
      <w:numFmt w:val="bullet"/>
      <w:lvlText w:val=""/>
      <w:lvlJc w:val="left"/>
      <w:pPr>
        <w:ind w:left="3589" w:hanging="360"/>
      </w:pPr>
      <w:rPr>
        <w:rFonts w:ascii="Symbol" w:hAnsi="Symbol" w:hint="default"/>
      </w:rPr>
    </w:lvl>
    <w:lvl w:ilvl="4" w:tplc="04090003">
      <w:start w:val="1"/>
      <w:numFmt w:val="bullet"/>
      <w:lvlText w:val="o"/>
      <w:lvlJc w:val="left"/>
      <w:pPr>
        <w:ind w:left="4309" w:hanging="360"/>
      </w:pPr>
      <w:rPr>
        <w:rFonts w:ascii="Courier New" w:hAnsi="Courier New" w:cs="Courier New" w:hint="default"/>
      </w:rPr>
    </w:lvl>
    <w:lvl w:ilvl="5" w:tplc="04090005">
      <w:start w:val="1"/>
      <w:numFmt w:val="bullet"/>
      <w:lvlText w:val=""/>
      <w:lvlJc w:val="left"/>
      <w:pPr>
        <w:ind w:left="5029" w:hanging="360"/>
      </w:pPr>
      <w:rPr>
        <w:rFonts w:ascii="Wingdings" w:hAnsi="Wingdings" w:hint="default"/>
      </w:rPr>
    </w:lvl>
    <w:lvl w:ilvl="6" w:tplc="04090001">
      <w:start w:val="1"/>
      <w:numFmt w:val="bullet"/>
      <w:lvlText w:val=""/>
      <w:lvlJc w:val="left"/>
      <w:pPr>
        <w:ind w:left="5749" w:hanging="360"/>
      </w:pPr>
      <w:rPr>
        <w:rFonts w:ascii="Symbol" w:hAnsi="Symbol" w:hint="default"/>
      </w:rPr>
    </w:lvl>
    <w:lvl w:ilvl="7" w:tplc="04090003">
      <w:start w:val="1"/>
      <w:numFmt w:val="bullet"/>
      <w:lvlText w:val="o"/>
      <w:lvlJc w:val="left"/>
      <w:pPr>
        <w:ind w:left="6469" w:hanging="360"/>
      </w:pPr>
      <w:rPr>
        <w:rFonts w:ascii="Courier New" w:hAnsi="Courier New" w:cs="Courier New" w:hint="default"/>
      </w:rPr>
    </w:lvl>
    <w:lvl w:ilvl="8" w:tplc="04090005">
      <w:start w:val="1"/>
      <w:numFmt w:val="bullet"/>
      <w:lvlText w:val=""/>
      <w:lvlJc w:val="left"/>
      <w:pPr>
        <w:ind w:left="7189" w:hanging="360"/>
      </w:pPr>
      <w:rPr>
        <w:rFonts w:ascii="Wingdings" w:hAnsi="Wingdings" w:hint="default"/>
      </w:rPr>
    </w:lvl>
  </w:abstractNum>
  <w:abstractNum w:abstractNumId="97">
    <w:nsid w:val="514931BA"/>
    <w:multiLevelType w:val="hybridMultilevel"/>
    <w:tmpl w:val="7DF45F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8">
    <w:nsid w:val="522D4A4B"/>
    <w:multiLevelType w:val="hybridMultilevel"/>
    <w:tmpl w:val="AA144DC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9">
    <w:nsid w:val="529608B7"/>
    <w:multiLevelType w:val="multilevel"/>
    <w:tmpl w:val="B9D48F1C"/>
    <w:lvl w:ilvl="0">
      <w:start w:val="1"/>
      <w:numFmt w:val="decimal"/>
      <w:lvlText w:val="%1."/>
      <w:lvlJc w:val="left"/>
      <w:pPr>
        <w:ind w:left="360" w:hanging="360"/>
      </w:pPr>
      <w:rPr>
        <w:rFonts w:hint="default"/>
      </w:rPr>
    </w:lvl>
    <w:lvl w:ilvl="1">
      <w:start w:val="1"/>
      <w:numFmt w:val="decimal"/>
      <w:lvlText w:val="3.%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0">
    <w:nsid w:val="52ED1E3F"/>
    <w:multiLevelType w:val="hybridMultilevel"/>
    <w:tmpl w:val="C69E2FEA"/>
    <w:lvl w:ilvl="0" w:tplc="0DF0F7E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1">
    <w:nsid w:val="548A683E"/>
    <w:multiLevelType w:val="hybridMultilevel"/>
    <w:tmpl w:val="561E35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2">
    <w:nsid w:val="554C16E6"/>
    <w:multiLevelType w:val="multilevel"/>
    <w:tmpl w:val="4D087CAE"/>
    <w:lvl w:ilvl="0">
      <w:start w:val="1"/>
      <w:numFmt w:val="upperRoman"/>
      <w:lvlText w:val="%1."/>
      <w:lvlJc w:val="left"/>
      <w:pPr>
        <w:ind w:left="1080" w:hanging="72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03">
    <w:nsid w:val="56153062"/>
    <w:multiLevelType w:val="hybridMultilevel"/>
    <w:tmpl w:val="004EFA26"/>
    <w:lvl w:ilvl="0" w:tplc="14DE049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4">
    <w:nsid w:val="56F25C2A"/>
    <w:multiLevelType w:val="multilevel"/>
    <w:tmpl w:val="187EE620"/>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05">
    <w:nsid w:val="58922C08"/>
    <w:multiLevelType w:val="hybridMultilevel"/>
    <w:tmpl w:val="2C7C1BBE"/>
    <w:lvl w:ilvl="0" w:tplc="E69CB4B8">
      <w:start w:val="1"/>
      <w:numFmt w:val="bullet"/>
      <w:lvlText w:val="-"/>
      <w:lvlJc w:val="left"/>
      <w:pPr>
        <w:ind w:left="720" w:hanging="360"/>
      </w:pPr>
      <w:rPr>
        <w:rFonts w:ascii="Arial" w:eastAsia="MS Mincho" w:hAnsi="Arial" w:cs="Arial" w:hint="default"/>
      </w:rPr>
    </w:lvl>
    <w:lvl w:ilvl="1" w:tplc="AABA1692" w:tentative="1">
      <w:start w:val="1"/>
      <w:numFmt w:val="bullet"/>
      <w:lvlText w:val="o"/>
      <w:lvlJc w:val="left"/>
      <w:pPr>
        <w:ind w:left="1440" w:hanging="360"/>
      </w:pPr>
      <w:rPr>
        <w:rFonts w:ascii="Courier New" w:hAnsi="Courier New" w:cs="Courier New" w:hint="default"/>
      </w:rPr>
    </w:lvl>
    <w:lvl w:ilvl="2" w:tplc="48CAF6EA" w:tentative="1">
      <w:start w:val="1"/>
      <w:numFmt w:val="bullet"/>
      <w:lvlText w:val=""/>
      <w:lvlJc w:val="left"/>
      <w:pPr>
        <w:ind w:left="2160" w:hanging="360"/>
      </w:pPr>
      <w:rPr>
        <w:rFonts w:ascii="Wingdings" w:hAnsi="Wingdings" w:hint="default"/>
      </w:rPr>
    </w:lvl>
    <w:lvl w:ilvl="3" w:tplc="393E6F46" w:tentative="1">
      <w:start w:val="1"/>
      <w:numFmt w:val="bullet"/>
      <w:lvlText w:val=""/>
      <w:lvlJc w:val="left"/>
      <w:pPr>
        <w:ind w:left="2880" w:hanging="360"/>
      </w:pPr>
      <w:rPr>
        <w:rFonts w:ascii="Symbol" w:hAnsi="Symbol" w:hint="default"/>
      </w:rPr>
    </w:lvl>
    <w:lvl w:ilvl="4" w:tplc="640CC110" w:tentative="1">
      <w:start w:val="1"/>
      <w:numFmt w:val="bullet"/>
      <w:lvlText w:val="o"/>
      <w:lvlJc w:val="left"/>
      <w:pPr>
        <w:ind w:left="3600" w:hanging="360"/>
      </w:pPr>
      <w:rPr>
        <w:rFonts w:ascii="Courier New" w:hAnsi="Courier New" w:cs="Courier New" w:hint="default"/>
      </w:rPr>
    </w:lvl>
    <w:lvl w:ilvl="5" w:tplc="397A47BA" w:tentative="1">
      <w:start w:val="1"/>
      <w:numFmt w:val="bullet"/>
      <w:lvlText w:val=""/>
      <w:lvlJc w:val="left"/>
      <w:pPr>
        <w:ind w:left="4320" w:hanging="360"/>
      </w:pPr>
      <w:rPr>
        <w:rFonts w:ascii="Wingdings" w:hAnsi="Wingdings" w:hint="default"/>
      </w:rPr>
    </w:lvl>
    <w:lvl w:ilvl="6" w:tplc="0B087EE0" w:tentative="1">
      <w:start w:val="1"/>
      <w:numFmt w:val="bullet"/>
      <w:lvlText w:val=""/>
      <w:lvlJc w:val="left"/>
      <w:pPr>
        <w:ind w:left="5040" w:hanging="360"/>
      </w:pPr>
      <w:rPr>
        <w:rFonts w:ascii="Symbol" w:hAnsi="Symbol" w:hint="default"/>
      </w:rPr>
    </w:lvl>
    <w:lvl w:ilvl="7" w:tplc="D0BC5AD8" w:tentative="1">
      <w:start w:val="1"/>
      <w:numFmt w:val="bullet"/>
      <w:lvlText w:val="o"/>
      <w:lvlJc w:val="left"/>
      <w:pPr>
        <w:ind w:left="5760" w:hanging="360"/>
      </w:pPr>
      <w:rPr>
        <w:rFonts w:ascii="Courier New" w:hAnsi="Courier New" w:cs="Courier New" w:hint="default"/>
      </w:rPr>
    </w:lvl>
    <w:lvl w:ilvl="8" w:tplc="96B4F894" w:tentative="1">
      <w:start w:val="1"/>
      <w:numFmt w:val="bullet"/>
      <w:lvlText w:val=""/>
      <w:lvlJc w:val="left"/>
      <w:pPr>
        <w:ind w:left="6480" w:hanging="360"/>
      </w:pPr>
      <w:rPr>
        <w:rFonts w:ascii="Wingdings" w:hAnsi="Wingdings" w:hint="default"/>
      </w:rPr>
    </w:lvl>
  </w:abstractNum>
  <w:abstractNum w:abstractNumId="106">
    <w:nsid w:val="5A745ED1"/>
    <w:multiLevelType w:val="multilevel"/>
    <w:tmpl w:val="704C8FB4"/>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1026"/>
        </w:tabs>
        <w:ind w:left="102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07">
    <w:nsid w:val="5A9E2049"/>
    <w:multiLevelType w:val="hybridMultilevel"/>
    <w:tmpl w:val="A050C6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8">
    <w:nsid w:val="5AD9005E"/>
    <w:multiLevelType w:val="hybridMultilevel"/>
    <w:tmpl w:val="A050C6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9">
    <w:nsid w:val="5B505496"/>
    <w:multiLevelType w:val="hybridMultilevel"/>
    <w:tmpl w:val="65DAF4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nsid w:val="5B7A2E97"/>
    <w:multiLevelType w:val="hybridMultilevel"/>
    <w:tmpl w:val="1B4488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1">
    <w:nsid w:val="5D874E3B"/>
    <w:multiLevelType w:val="hybridMultilevel"/>
    <w:tmpl w:val="A934BF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2">
    <w:nsid w:val="5D94404E"/>
    <w:multiLevelType w:val="hybridMultilevel"/>
    <w:tmpl w:val="C342390C"/>
    <w:lvl w:ilvl="0" w:tplc="CCB243B4">
      <w:start w:val="1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3">
    <w:nsid w:val="5F405D36"/>
    <w:multiLevelType w:val="hybridMultilevel"/>
    <w:tmpl w:val="6136A9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4">
    <w:nsid w:val="5F5B6ADE"/>
    <w:multiLevelType w:val="multilevel"/>
    <w:tmpl w:val="E71A7BF4"/>
    <w:lvl w:ilvl="0">
      <w:start w:val="1"/>
      <w:numFmt w:val="decimal"/>
      <w:lvlText w:val="%1."/>
      <w:lvlJc w:val="left"/>
      <w:pPr>
        <w:ind w:left="360" w:hanging="360"/>
      </w:pPr>
      <w:rPr>
        <w:rFonts w:hint="default"/>
      </w:rPr>
    </w:lvl>
    <w:lvl w:ilvl="1">
      <w:start w:val="1"/>
      <w:numFmt w:val="decimal"/>
      <w:lvlText w:val="3.%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5">
    <w:nsid w:val="5F9A5CB5"/>
    <w:multiLevelType w:val="multilevel"/>
    <w:tmpl w:val="5B3C7BAA"/>
    <w:lvl w:ilvl="0">
      <w:start w:val="6"/>
      <w:numFmt w:val="decimal"/>
      <w:lvlText w:val="%1."/>
      <w:lvlJc w:val="left"/>
      <w:pPr>
        <w:ind w:left="720" w:hanging="720"/>
      </w:pPr>
      <w:rPr>
        <w:rFonts w:hint="default"/>
      </w:rPr>
    </w:lvl>
    <w:lvl w:ilvl="1">
      <w:start w:val="2"/>
      <w:numFmt w:val="decimal"/>
      <w:lvlText w:val="%1.%2."/>
      <w:lvlJc w:val="left"/>
      <w:pPr>
        <w:ind w:left="1233" w:hanging="720"/>
      </w:pPr>
      <w:rPr>
        <w:rFonts w:hint="default"/>
      </w:rPr>
    </w:lvl>
    <w:lvl w:ilvl="2">
      <w:start w:val="1"/>
      <w:numFmt w:val="decimal"/>
      <w:lvlText w:val="%1.%2.%3."/>
      <w:lvlJc w:val="left"/>
      <w:pPr>
        <w:ind w:left="1746" w:hanging="720"/>
      </w:pPr>
      <w:rPr>
        <w:rFonts w:hint="default"/>
      </w:rPr>
    </w:lvl>
    <w:lvl w:ilvl="3">
      <w:start w:val="1"/>
      <w:numFmt w:val="decimal"/>
      <w:lvlText w:val="%1.%2.%3.%4."/>
      <w:lvlJc w:val="left"/>
      <w:pPr>
        <w:ind w:left="2619" w:hanging="1080"/>
      </w:pPr>
      <w:rPr>
        <w:rFonts w:hint="default"/>
      </w:rPr>
    </w:lvl>
    <w:lvl w:ilvl="4">
      <w:start w:val="1"/>
      <w:numFmt w:val="decimal"/>
      <w:lvlText w:val="%1.%2.%3.%4.%5."/>
      <w:lvlJc w:val="left"/>
      <w:pPr>
        <w:ind w:left="3492" w:hanging="1440"/>
      </w:pPr>
      <w:rPr>
        <w:rFonts w:hint="default"/>
      </w:rPr>
    </w:lvl>
    <w:lvl w:ilvl="5">
      <w:start w:val="1"/>
      <w:numFmt w:val="decimal"/>
      <w:lvlText w:val="%1.%2.%3.%4.%5.%6."/>
      <w:lvlJc w:val="left"/>
      <w:pPr>
        <w:ind w:left="4005" w:hanging="1440"/>
      </w:pPr>
      <w:rPr>
        <w:rFonts w:hint="default"/>
      </w:rPr>
    </w:lvl>
    <w:lvl w:ilvl="6">
      <w:start w:val="1"/>
      <w:numFmt w:val="decimal"/>
      <w:lvlText w:val="%1.%2.%3.%4.%5.%6.%7."/>
      <w:lvlJc w:val="left"/>
      <w:pPr>
        <w:ind w:left="4878" w:hanging="1800"/>
      </w:pPr>
      <w:rPr>
        <w:rFonts w:hint="default"/>
      </w:rPr>
    </w:lvl>
    <w:lvl w:ilvl="7">
      <w:start w:val="1"/>
      <w:numFmt w:val="decimal"/>
      <w:lvlText w:val="%1.%2.%3.%4.%5.%6.%7.%8."/>
      <w:lvlJc w:val="left"/>
      <w:pPr>
        <w:ind w:left="5751" w:hanging="2160"/>
      </w:pPr>
      <w:rPr>
        <w:rFonts w:hint="default"/>
      </w:rPr>
    </w:lvl>
    <w:lvl w:ilvl="8">
      <w:start w:val="1"/>
      <w:numFmt w:val="decimal"/>
      <w:lvlText w:val="%1.%2.%3.%4.%5.%6.%7.%8.%9."/>
      <w:lvlJc w:val="left"/>
      <w:pPr>
        <w:ind w:left="6264" w:hanging="2160"/>
      </w:pPr>
      <w:rPr>
        <w:rFonts w:hint="default"/>
      </w:rPr>
    </w:lvl>
  </w:abstractNum>
  <w:abstractNum w:abstractNumId="116">
    <w:nsid w:val="5FC145D6"/>
    <w:multiLevelType w:val="hybridMultilevel"/>
    <w:tmpl w:val="84508D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7">
    <w:nsid w:val="60F44882"/>
    <w:multiLevelType w:val="hybridMultilevel"/>
    <w:tmpl w:val="C38A0B48"/>
    <w:lvl w:ilvl="0" w:tplc="D528F7C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8">
    <w:nsid w:val="61287630"/>
    <w:multiLevelType w:val="hybridMultilevel"/>
    <w:tmpl w:val="E20CA712"/>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9">
    <w:nsid w:val="6303247C"/>
    <w:multiLevelType w:val="hybridMultilevel"/>
    <w:tmpl w:val="C6FC56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
    <w:nsid w:val="64445786"/>
    <w:multiLevelType w:val="hybridMultilevel"/>
    <w:tmpl w:val="69C2C3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1">
    <w:nsid w:val="65B11540"/>
    <w:multiLevelType w:val="hybridMultilevel"/>
    <w:tmpl w:val="9D0C44E6"/>
    <w:lvl w:ilvl="0" w:tplc="2F508F8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2">
    <w:nsid w:val="667032CD"/>
    <w:multiLevelType w:val="multilevel"/>
    <w:tmpl w:val="187EE620"/>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23">
    <w:nsid w:val="679624DB"/>
    <w:multiLevelType w:val="hybridMultilevel"/>
    <w:tmpl w:val="66681E52"/>
    <w:lvl w:ilvl="0" w:tplc="F672F95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4">
    <w:nsid w:val="67FF5DA2"/>
    <w:multiLevelType w:val="multilevel"/>
    <w:tmpl w:val="C7C0AB3A"/>
    <w:lvl w:ilvl="0">
      <w:start w:val="1"/>
      <w:numFmt w:val="decimal"/>
      <w:lvlText w:val="%1."/>
      <w:lvlJc w:val="left"/>
      <w:pPr>
        <w:ind w:left="360" w:hanging="360"/>
      </w:pPr>
      <w:rPr>
        <w:rFonts w:hint="default"/>
      </w:rPr>
    </w:lvl>
    <w:lvl w:ilvl="1">
      <w:start w:val="1"/>
      <w:numFmt w:val="decimal"/>
      <w:lvlText w:val="3.%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5">
    <w:nsid w:val="68610E4D"/>
    <w:multiLevelType w:val="multilevel"/>
    <w:tmpl w:val="DDF2390C"/>
    <w:lvl w:ilvl="0">
      <w:start w:val="1"/>
      <w:numFmt w:val="decimal"/>
      <w:lvlText w:val="%1."/>
      <w:lvlJc w:val="left"/>
      <w:pPr>
        <w:ind w:left="720" w:hanging="360"/>
      </w:pPr>
      <w:rPr>
        <w:rFonts w:hint="default"/>
      </w:rPr>
    </w:lvl>
    <w:lvl w:ilvl="1">
      <w:start w:val="5"/>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26">
    <w:nsid w:val="689D2C89"/>
    <w:multiLevelType w:val="hybridMultilevel"/>
    <w:tmpl w:val="3376C5E4"/>
    <w:lvl w:ilvl="0" w:tplc="15F0E50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7">
    <w:nsid w:val="68A313F1"/>
    <w:multiLevelType w:val="hybridMultilevel"/>
    <w:tmpl w:val="9AF648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8">
    <w:nsid w:val="68BA00B6"/>
    <w:multiLevelType w:val="hybridMultilevel"/>
    <w:tmpl w:val="59D0ED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9">
    <w:nsid w:val="692C12F2"/>
    <w:multiLevelType w:val="hybridMultilevel"/>
    <w:tmpl w:val="2AE63E44"/>
    <w:lvl w:ilvl="0" w:tplc="D71E326E">
      <w:start w:val="7"/>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0">
    <w:nsid w:val="69886657"/>
    <w:multiLevelType w:val="multilevel"/>
    <w:tmpl w:val="54D867AE"/>
    <w:lvl w:ilvl="0">
      <w:start w:val="1"/>
      <w:numFmt w:val="decimal"/>
      <w:lvlText w:val="%1."/>
      <w:lvlJc w:val="left"/>
      <w:pPr>
        <w:ind w:left="720" w:hanging="360"/>
      </w:pPr>
    </w:lvl>
    <w:lvl w:ilvl="1">
      <w:start w:val="2"/>
      <w:numFmt w:val="decimal"/>
      <w:isLgl/>
      <w:lvlText w:val="%1.%2"/>
      <w:lvlJc w:val="left"/>
      <w:pPr>
        <w:ind w:left="915" w:hanging="555"/>
      </w:pPr>
      <w:rPr>
        <w:rFonts w:hint="default"/>
      </w:rPr>
    </w:lvl>
    <w:lvl w:ilvl="2">
      <w:start w:val="9"/>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31">
    <w:nsid w:val="6AAB7EA3"/>
    <w:multiLevelType w:val="hybridMultilevel"/>
    <w:tmpl w:val="2A767A8C"/>
    <w:lvl w:ilvl="0" w:tplc="6CAC682A">
      <w:start w:val="1"/>
      <w:numFmt w:val="bullet"/>
      <w:lvlText w:val="-"/>
      <w:lvlJc w:val="left"/>
      <w:pPr>
        <w:ind w:left="420" w:hanging="420"/>
      </w:pPr>
      <w:rPr>
        <w:rFonts w:ascii="Calibri" w:eastAsiaTheme="minorHAnsi" w:hAnsi="Calibri" w:cs="Calibri"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32">
    <w:nsid w:val="6CAF375C"/>
    <w:multiLevelType w:val="multilevel"/>
    <w:tmpl w:val="6C16E16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33">
    <w:nsid w:val="6DF050DA"/>
    <w:multiLevelType w:val="multilevel"/>
    <w:tmpl w:val="5B3C7BAA"/>
    <w:lvl w:ilvl="0">
      <w:start w:val="6"/>
      <w:numFmt w:val="decimal"/>
      <w:lvlText w:val="%1."/>
      <w:lvlJc w:val="left"/>
      <w:pPr>
        <w:ind w:left="720" w:hanging="720"/>
      </w:pPr>
      <w:rPr>
        <w:rFonts w:hint="default"/>
      </w:rPr>
    </w:lvl>
    <w:lvl w:ilvl="1">
      <w:start w:val="2"/>
      <w:numFmt w:val="decimal"/>
      <w:lvlText w:val="%1.%2."/>
      <w:lvlJc w:val="left"/>
      <w:pPr>
        <w:ind w:left="1233" w:hanging="720"/>
      </w:pPr>
      <w:rPr>
        <w:rFonts w:hint="default"/>
      </w:rPr>
    </w:lvl>
    <w:lvl w:ilvl="2">
      <w:start w:val="1"/>
      <w:numFmt w:val="decimal"/>
      <w:lvlText w:val="%1.%2.%3."/>
      <w:lvlJc w:val="left"/>
      <w:pPr>
        <w:ind w:left="1746" w:hanging="720"/>
      </w:pPr>
      <w:rPr>
        <w:rFonts w:hint="default"/>
      </w:rPr>
    </w:lvl>
    <w:lvl w:ilvl="3">
      <w:start w:val="1"/>
      <w:numFmt w:val="decimal"/>
      <w:lvlText w:val="%1.%2.%3.%4."/>
      <w:lvlJc w:val="left"/>
      <w:pPr>
        <w:ind w:left="2619" w:hanging="1080"/>
      </w:pPr>
      <w:rPr>
        <w:rFonts w:hint="default"/>
      </w:rPr>
    </w:lvl>
    <w:lvl w:ilvl="4">
      <w:start w:val="1"/>
      <w:numFmt w:val="decimal"/>
      <w:lvlText w:val="%1.%2.%3.%4.%5."/>
      <w:lvlJc w:val="left"/>
      <w:pPr>
        <w:ind w:left="3492" w:hanging="1440"/>
      </w:pPr>
      <w:rPr>
        <w:rFonts w:hint="default"/>
      </w:rPr>
    </w:lvl>
    <w:lvl w:ilvl="5">
      <w:start w:val="1"/>
      <w:numFmt w:val="decimal"/>
      <w:lvlText w:val="%1.%2.%3.%4.%5.%6."/>
      <w:lvlJc w:val="left"/>
      <w:pPr>
        <w:ind w:left="4005" w:hanging="1440"/>
      </w:pPr>
      <w:rPr>
        <w:rFonts w:hint="default"/>
      </w:rPr>
    </w:lvl>
    <w:lvl w:ilvl="6">
      <w:start w:val="1"/>
      <w:numFmt w:val="decimal"/>
      <w:lvlText w:val="%1.%2.%3.%4.%5.%6.%7."/>
      <w:lvlJc w:val="left"/>
      <w:pPr>
        <w:ind w:left="4878" w:hanging="1800"/>
      </w:pPr>
      <w:rPr>
        <w:rFonts w:hint="default"/>
      </w:rPr>
    </w:lvl>
    <w:lvl w:ilvl="7">
      <w:start w:val="1"/>
      <w:numFmt w:val="decimal"/>
      <w:lvlText w:val="%1.%2.%3.%4.%5.%6.%7.%8."/>
      <w:lvlJc w:val="left"/>
      <w:pPr>
        <w:ind w:left="5751" w:hanging="2160"/>
      </w:pPr>
      <w:rPr>
        <w:rFonts w:hint="default"/>
      </w:rPr>
    </w:lvl>
    <w:lvl w:ilvl="8">
      <w:start w:val="1"/>
      <w:numFmt w:val="decimal"/>
      <w:lvlText w:val="%1.%2.%3.%4.%5.%6.%7.%8.%9."/>
      <w:lvlJc w:val="left"/>
      <w:pPr>
        <w:ind w:left="6264" w:hanging="2160"/>
      </w:pPr>
      <w:rPr>
        <w:rFonts w:hint="default"/>
      </w:rPr>
    </w:lvl>
  </w:abstractNum>
  <w:abstractNum w:abstractNumId="134">
    <w:nsid w:val="6DFC3280"/>
    <w:multiLevelType w:val="hybridMultilevel"/>
    <w:tmpl w:val="DCB246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5">
    <w:nsid w:val="6E921EA2"/>
    <w:multiLevelType w:val="hybridMultilevel"/>
    <w:tmpl w:val="41EA1DDA"/>
    <w:lvl w:ilvl="0" w:tplc="04090019">
      <w:start w:val="17"/>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6">
    <w:nsid w:val="7147018A"/>
    <w:multiLevelType w:val="hybridMultilevel"/>
    <w:tmpl w:val="55AE4A8E"/>
    <w:lvl w:ilvl="0" w:tplc="87961DA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7">
    <w:nsid w:val="71691968"/>
    <w:multiLevelType w:val="hybridMultilevel"/>
    <w:tmpl w:val="EA3CB3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8">
    <w:nsid w:val="738C1491"/>
    <w:multiLevelType w:val="hybridMultilevel"/>
    <w:tmpl w:val="DACA11B2"/>
    <w:lvl w:ilvl="0" w:tplc="0409000F">
      <w:start w:val="1"/>
      <w:numFmt w:val="decimal"/>
      <w:lvlText w:val="%1."/>
      <w:lvlJc w:val="left"/>
      <w:pPr>
        <w:ind w:left="1080" w:hanging="360"/>
      </w:pPr>
    </w:lvl>
    <w:lvl w:ilvl="1" w:tplc="04090019">
      <w:start w:val="1"/>
      <w:numFmt w:val="lowerLetter"/>
      <w:lvlText w:val="%2."/>
      <w:lvlJc w:val="left"/>
      <w:pPr>
        <w:ind w:left="1876" w:hanging="360"/>
      </w:pPr>
    </w:lvl>
    <w:lvl w:ilvl="2" w:tplc="0409001B">
      <w:start w:val="1"/>
      <w:numFmt w:val="lowerRoman"/>
      <w:lvlText w:val="%3."/>
      <w:lvlJc w:val="right"/>
      <w:pPr>
        <w:ind w:left="2596" w:hanging="180"/>
      </w:pPr>
    </w:lvl>
    <w:lvl w:ilvl="3" w:tplc="0409000F">
      <w:start w:val="1"/>
      <w:numFmt w:val="decimal"/>
      <w:lvlText w:val="%4."/>
      <w:lvlJc w:val="left"/>
      <w:pPr>
        <w:ind w:left="3316" w:hanging="360"/>
      </w:pPr>
    </w:lvl>
    <w:lvl w:ilvl="4" w:tplc="04090019">
      <w:start w:val="1"/>
      <w:numFmt w:val="lowerLetter"/>
      <w:lvlText w:val="%5."/>
      <w:lvlJc w:val="left"/>
      <w:pPr>
        <w:ind w:left="4036" w:hanging="360"/>
      </w:pPr>
    </w:lvl>
    <w:lvl w:ilvl="5" w:tplc="0409001B">
      <w:start w:val="1"/>
      <w:numFmt w:val="lowerRoman"/>
      <w:lvlText w:val="%6."/>
      <w:lvlJc w:val="right"/>
      <w:pPr>
        <w:ind w:left="4756" w:hanging="180"/>
      </w:pPr>
    </w:lvl>
    <w:lvl w:ilvl="6" w:tplc="0409000F">
      <w:start w:val="1"/>
      <w:numFmt w:val="decimal"/>
      <w:lvlText w:val="%7."/>
      <w:lvlJc w:val="left"/>
      <w:pPr>
        <w:ind w:left="5476" w:hanging="360"/>
      </w:pPr>
    </w:lvl>
    <w:lvl w:ilvl="7" w:tplc="04090019">
      <w:start w:val="1"/>
      <w:numFmt w:val="lowerLetter"/>
      <w:lvlText w:val="%8."/>
      <w:lvlJc w:val="left"/>
      <w:pPr>
        <w:ind w:left="6196" w:hanging="360"/>
      </w:pPr>
    </w:lvl>
    <w:lvl w:ilvl="8" w:tplc="0409001B">
      <w:start w:val="1"/>
      <w:numFmt w:val="lowerRoman"/>
      <w:lvlText w:val="%9."/>
      <w:lvlJc w:val="right"/>
      <w:pPr>
        <w:ind w:left="6916" w:hanging="180"/>
      </w:pPr>
    </w:lvl>
  </w:abstractNum>
  <w:abstractNum w:abstractNumId="139">
    <w:nsid w:val="75337FEE"/>
    <w:multiLevelType w:val="hybridMultilevel"/>
    <w:tmpl w:val="F19ED2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0">
    <w:nsid w:val="755767A5"/>
    <w:multiLevelType w:val="hybridMultilevel"/>
    <w:tmpl w:val="F9164F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1">
    <w:nsid w:val="76E16F9D"/>
    <w:multiLevelType w:val="multilevel"/>
    <w:tmpl w:val="34505000"/>
    <w:lvl w:ilvl="0">
      <w:start w:val="1"/>
      <w:numFmt w:val="decimal"/>
      <w:lvlText w:val="%1."/>
      <w:lvlJc w:val="left"/>
      <w:pPr>
        <w:ind w:left="720" w:hanging="360"/>
      </w:pPr>
      <w:rPr>
        <w:rFonts w:hint="default"/>
      </w:rPr>
    </w:lvl>
    <w:lvl w:ilvl="1">
      <w:start w:val="1"/>
      <w:numFmt w:val="decimal"/>
      <w:isLgl/>
      <w:lvlText w:val="%1.%2"/>
      <w:lvlJc w:val="left"/>
      <w:pPr>
        <w:ind w:left="915" w:hanging="555"/>
      </w:pPr>
      <w:rPr>
        <w:rFonts w:hint="default"/>
      </w:rPr>
    </w:lvl>
    <w:lvl w:ilvl="2">
      <w:start w:val="5"/>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42">
    <w:nsid w:val="77467AC4"/>
    <w:multiLevelType w:val="hybridMultilevel"/>
    <w:tmpl w:val="EC7CFB52"/>
    <w:lvl w:ilvl="0" w:tplc="0409000F">
      <w:start w:val="1"/>
      <w:numFmt w:val="decimal"/>
      <w:lvlText w:val="%1."/>
      <w:lvlJc w:val="left"/>
      <w:pPr>
        <w:ind w:left="1080" w:hanging="360"/>
      </w:pPr>
      <w:rPr>
        <w:rFont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3">
    <w:nsid w:val="77472C81"/>
    <w:multiLevelType w:val="hybridMultilevel"/>
    <w:tmpl w:val="2DEE83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4">
    <w:nsid w:val="779E3945"/>
    <w:multiLevelType w:val="multilevel"/>
    <w:tmpl w:val="61A21F82"/>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45">
    <w:nsid w:val="78714DAC"/>
    <w:multiLevelType w:val="hybridMultilevel"/>
    <w:tmpl w:val="25DE1352"/>
    <w:lvl w:ilvl="0" w:tplc="912010C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6">
    <w:nsid w:val="78F8165D"/>
    <w:multiLevelType w:val="hybridMultilevel"/>
    <w:tmpl w:val="163680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7">
    <w:nsid w:val="7A027C1D"/>
    <w:multiLevelType w:val="hybridMultilevel"/>
    <w:tmpl w:val="0E3A22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8">
    <w:nsid w:val="7A090318"/>
    <w:multiLevelType w:val="multilevel"/>
    <w:tmpl w:val="DACA11B2"/>
    <w:lvl w:ilvl="0">
      <w:start w:val="1"/>
      <w:numFmt w:val="decimal"/>
      <w:lvlText w:val="%1."/>
      <w:lvlJc w:val="left"/>
      <w:pPr>
        <w:ind w:left="1080" w:hanging="360"/>
      </w:pPr>
    </w:lvl>
    <w:lvl w:ilvl="1">
      <w:start w:val="1"/>
      <w:numFmt w:val="lowerLetter"/>
      <w:lvlText w:val="%2."/>
      <w:lvlJc w:val="left"/>
      <w:pPr>
        <w:ind w:left="1876" w:hanging="360"/>
      </w:pPr>
    </w:lvl>
    <w:lvl w:ilvl="2">
      <w:start w:val="1"/>
      <w:numFmt w:val="lowerRoman"/>
      <w:lvlText w:val="%3."/>
      <w:lvlJc w:val="right"/>
      <w:pPr>
        <w:ind w:left="2596" w:hanging="180"/>
      </w:pPr>
    </w:lvl>
    <w:lvl w:ilvl="3">
      <w:start w:val="1"/>
      <w:numFmt w:val="decimal"/>
      <w:lvlText w:val="%4."/>
      <w:lvlJc w:val="left"/>
      <w:pPr>
        <w:ind w:left="3316" w:hanging="360"/>
      </w:pPr>
    </w:lvl>
    <w:lvl w:ilvl="4">
      <w:start w:val="1"/>
      <w:numFmt w:val="lowerLetter"/>
      <w:lvlText w:val="%5."/>
      <w:lvlJc w:val="left"/>
      <w:pPr>
        <w:ind w:left="4036" w:hanging="360"/>
      </w:pPr>
    </w:lvl>
    <w:lvl w:ilvl="5">
      <w:start w:val="1"/>
      <w:numFmt w:val="lowerRoman"/>
      <w:lvlText w:val="%6."/>
      <w:lvlJc w:val="right"/>
      <w:pPr>
        <w:ind w:left="4756" w:hanging="180"/>
      </w:pPr>
    </w:lvl>
    <w:lvl w:ilvl="6">
      <w:start w:val="1"/>
      <w:numFmt w:val="decimal"/>
      <w:lvlText w:val="%7."/>
      <w:lvlJc w:val="left"/>
      <w:pPr>
        <w:ind w:left="5476" w:hanging="360"/>
      </w:pPr>
    </w:lvl>
    <w:lvl w:ilvl="7">
      <w:start w:val="1"/>
      <w:numFmt w:val="lowerLetter"/>
      <w:lvlText w:val="%8."/>
      <w:lvlJc w:val="left"/>
      <w:pPr>
        <w:ind w:left="6196" w:hanging="360"/>
      </w:pPr>
    </w:lvl>
    <w:lvl w:ilvl="8">
      <w:start w:val="1"/>
      <w:numFmt w:val="lowerRoman"/>
      <w:lvlText w:val="%9."/>
      <w:lvlJc w:val="right"/>
      <w:pPr>
        <w:ind w:left="6916" w:hanging="180"/>
      </w:pPr>
    </w:lvl>
  </w:abstractNum>
  <w:abstractNum w:abstractNumId="149">
    <w:nsid w:val="7A6B2061"/>
    <w:multiLevelType w:val="multilevel"/>
    <w:tmpl w:val="8CF88CB8"/>
    <w:lvl w:ilvl="0">
      <w:start w:val="1"/>
      <w:numFmt w:val="decimal"/>
      <w:lvlText w:val="%1."/>
      <w:lvlJc w:val="left"/>
      <w:pPr>
        <w:ind w:left="360" w:hanging="360"/>
      </w:pPr>
      <w:rPr>
        <w:rFonts w:hint="default"/>
      </w:rPr>
    </w:lvl>
    <w:lvl w:ilvl="1">
      <w:start w:val="1"/>
      <w:numFmt w:val="decimal"/>
      <w:lvlText w:val="3.%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0">
    <w:nsid w:val="7AB40CBC"/>
    <w:multiLevelType w:val="hybridMultilevel"/>
    <w:tmpl w:val="0E3A22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1">
    <w:nsid w:val="7B2101CE"/>
    <w:multiLevelType w:val="hybridMultilevel"/>
    <w:tmpl w:val="C0EE02CC"/>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2">
    <w:nsid w:val="7BA70991"/>
    <w:multiLevelType w:val="hybridMultilevel"/>
    <w:tmpl w:val="323A360C"/>
    <w:lvl w:ilvl="0" w:tplc="B016BD22">
      <w:start w:val="8"/>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3">
    <w:nsid w:val="7BE24EF8"/>
    <w:multiLevelType w:val="hybridMultilevel"/>
    <w:tmpl w:val="AD0E863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4">
    <w:nsid w:val="7C077073"/>
    <w:multiLevelType w:val="hybridMultilevel"/>
    <w:tmpl w:val="030087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5">
    <w:nsid w:val="7D1D1533"/>
    <w:multiLevelType w:val="hybridMultilevel"/>
    <w:tmpl w:val="426805FE"/>
    <w:lvl w:ilvl="0" w:tplc="78B4F8F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6">
    <w:nsid w:val="7DC41372"/>
    <w:multiLevelType w:val="hybridMultilevel"/>
    <w:tmpl w:val="55AE4A8E"/>
    <w:lvl w:ilvl="0" w:tplc="87961DA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7">
    <w:nsid w:val="7DEC1A3E"/>
    <w:multiLevelType w:val="hybridMultilevel"/>
    <w:tmpl w:val="93B04A0E"/>
    <w:lvl w:ilvl="0" w:tplc="16A8914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8">
    <w:nsid w:val="7E816A13"/>
    <w:multiLevelType w:val="multilevel"/>
    <w:tmpl w:val="19646B40"/>
    <w:lvl w:ilvl="0">
      <w:start w:val="1"/>
      <w:numFmt w:val="decimal"/>
      <w:lvlText w:val="%1."/>
      <w:lvlJc w:val="left"/>
      <w:pPr>
        <w:ind w:left="360" w:hanging="360"/>
      </w:pPr>
      <w:rPr>
        <w:rFonts w:hint="default"/>
      </w:rPr>
    </w:lvl>
    <w:lvl w:ilvl="1">
      <w:start w:val="1"/>
      <w:numFmt w:val="decimal"/>
      <w:lvlText w:val="3.%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43"/>
  </w:num>
  <w:num w:numId="2">
    <w:abstractNumId w:val="98"/>
  </w:num>
  <w:num w:numId="3">
    <w:abstractNumId w:val="55"/>
  </w:num>
  <w:num w:numId="4">
    <w:abstractNumId w:val="124"/>
  </w:num>
  <w:num w:numId="5">
    <w:abstractNumId w:val="96"/>
  </w:num>
  <w:num w:numId="6">
    <w:abstractNumId w:val="102"/>
  </w:num>
  <w:num w:numId="7">
    <w:abstractNumId w:val="2"/>
  </w:num>
  <w:num w:numId="8">
    <w:abstractNumId w:val="59"/>
  </w:num>
  <w:num w:numId="9">
    <w:abstractNumId w:val="57"/>
    <w:lvlOverride w:ilvl="0">
      <w:lvl w:ilvl="0">
        <w:start w:val="1"/>
        <w:numFmt w:val="decimal"/>
        <w:lvlText w:val="%1."/>
        <w:lvlJc w:val="left"/>
        <w:pPr>
          <w:ind w:left="360" w:hanging="360"/>
        </w:pPr>
        <w:rPr>
          <w:rFonts w:hint="default"/>
        </w:rPr>
      </w:lvl>
    </w:lvlOverride>
    <w:lvlOverride w:ilvl="1">
      <w:lvl w:ilvl="1">
        <w:start w:val="1"/>
        <w:numFmt w:val="decimal"/>
        <w:lvlText w:val="3.%2"/>
        <w:lvlJc w:val="left"/>
        <w:pPr>
          <w:ind w:left="792" w:hanging="432"/>
        </w:pPr>
        <w:rPr>
          <w:rFonts w:hint="default"/>
        </w:rPr>
      </w:lvl>
    </w:lvlOverride>
    <w:lvlOverride w:ilvl="2">
      <w:lvl w:ilvl="2">
        <w:start w:val="1"/>
        <w:numFmt w:val="decimal"/>
        <w:lvlText w:val="%1.%2.%3."/>
        <w:lvlJc w:val="left"/>
        <w:pPr>
          <w:ind w:left="1224" w:hanging="504"/>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10">
    <w:abstractNumId w:val="71"/>
  </w:num>
  <w:num w:numId="11">
    <w:abstractNumId w:val="158"/>
  </w:num>
  <w:num w:numId="12">
    <w:abstractNumId w:val="149"/>
  </w:num>
  <w:num w:numId="13">
    <w:abstractNumId w:val="122"/>
  </w:num>
  <w:num w:numId="14">
    <w:abstractNumId w:val="22"/>
  </w:num>
  <w:num w:numId="15">
    <w:abstractNumId w:val="54"/>
  </w:num>
  <w:num w:numId="16">
    <w:abstractNumId w:val="69"/>
  </w:num>
  <w:num w:numId="17">
    <w:abstractNumId w:val="63"/>
  </w:num>
  <w:num w:numId="18">
    <w:abstractNumId w:val="1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1"/>
  </w:num>
  <w:num w:numId="20">
    <w:abstractNumId w:val="131"/>
  </w:num>
  <w:num w:numId="21">
    <w:abstractNumId w:val="86"/>
  </w:num>
  <w:num w:numId="22">
    <w:abstractNumId w:val="77"/>
  </w:num>
  <w:num w:numId="23">
    <w:abstractNumId w:val="112"/>
  </w:num>
  <w:num w:numId="24">
    <w:abstractNumId w:val="109"/>
  </w:num>
  <w:num w:numId="25">
    <w:abstractNumId w:val="114"/>
  </w:num>
  <w:num w:numId="26">
    <w:abstractNumId w:val="99"/>
  </w:num>
  <w:num w:numId="27">
    <w:abstractNumId w:val="85"/>
  </w:num>
  <w:num w:numId="28">
    <w:abstractNumId w:val="52"/>
  </w:num>
  <w:num w:numId="29">
    <w:abstractNumId w:val="119"/>
  </w:num>
  <w:num w:numId="30">
    <w:abstractNumId w:val="84"/>
  </w:num>
  <w:num w:numId="31">
    <w:abstractNumId w:val="140"/>
  </w:num>
  <w:num w:numId="32">
    <w:abstractNumId w:val="68"/>
  </w:num>
  <w:num w:numId="33">
    <w:abstractNumId w:val="153"/>
  </w:num>
  <w:num w:numId="34">
    <w:abstractNumId w:val="1"/>
  </w:num>
  <w:num w:numId="35">
    <w:abstractNumId w:val="47"/>
  </w:num>
  <w:num w:numId="36">
    <w:abstractNumId w:val="152"/>
  </w:num>
  <w:num w:numId="37">
    <w:abstractNumId w:val="92"/>
  </w:num>
  <w:num w:numId="38">
    <w:abstractNumId w:val="19"/>
  </w:num>
  <w:num w:numId="39">
    <w:abstractNumId w:val="148"/>
  </w:num>
  <w:num w:numId="40">
    <w:abstractNumId w:val="118"/>
  </w:num>
  <w:num w:numId="41">
    <w:abstractNumId w:val="26"/>
  </w:num>
  <w:num w:numId="42">
    <w:abstractNumId w:val="104"/>
  </w:num>
  <w:num w:numId="43">
    <w:abstractNumId w:val="25"/>
  </w:num>
  <w:num w:numId="44">
    <w:abstractNumId w:val="82"/>
  </w:num>
  <w:num w:numId="45">
    <w:abstractNumId w:val="65"/>
  </w:num>
  <w:num w:numId="46">
    <w:abstractNumId w:val="23"/>
  </w:num>
  <w:num w:numId="47">
    <w:abstractNumId w:val="33"/>
  </w:num>
  <w:num w:numId="48">
    <w:abstractNumId w:val="145"/>
  </w:num>
  <w:num w:numId="49">
    <w:abstractNumId w:val="6"/>
  </w:num>
  <w:num w:numId="50">
    <w:abstractNumId w:val="108"/>
  </w:num>
  <w:num w:numId="51">
    <w:abstractNumId w:val="76"/>
  </w:num>
  <w:num w:numId="52">
    <w:abstractNumId w:val="58"/>
  </w:num>
  <w:num w:numId="53">
    <w:abstractNumId w:val="36"/>
  </w:num>
  <w:num w:numId="54">
    <w:abstractNumId w:val="137"/>
  </w:num>
  <w:num w:numId="55">
    <w:abstractNumId w:val="42"/>
  </w:num>
  <w:num w:numId="56">
    <w:abstractNumId w:val="56"/>
  </w:num>
  <w:num w:numId="57">
    <w:abstractNumId w:val="81"/>
  </w:num>
  <w:num w:numId="58">
    <w:abstractNumId w:val="88"/>
  </w:num>
  <w:num w:numId="59">
    <w:abstractNumId w:val="101"/>
  </w:num>
  <w:num w:numId="60">
    <w:abstractNumId w:val="141"/>
  </w:num>
  <w:num w:numId="61">
    <w:abstractNumId w:val="91"/>
  </w:num>
  <w:num w:numId="62">
    <w:abstractNumId w:val="30"/>
  </w:num>
  <w:num w:numId="63">
    <w:abstractNumId w:val="134"/>
  </w:num>
  <w:num w:numId="64">
    <w:abstractNumId w:val="135"/>
  </w:num>
  <w:num w:numId="65">
    <w:abstractNumId w:val="46"/>
  </w:num>
  <w:num w:numId="66">
    <w:abstractNumId w:val="5"/>
  </w:num>
  <w:num w:numId="67">
    <w:abstractNumId w:val="154"/>
  </w:num>
  <w:num w:numId="68">
    <w:abstractNumId w:val="113"/>
  </w:num>
  <w:num w:numId="69">
    <w:abstractNumId w:val="9"/>
  </w:num>
  <w:num w:numId="70">
    <w:abstractNumId w:val="110"/>
  </w:num>
  <w:num w:numId="71">
    <w:abstractNumId w:val="72"/>
  </w:num>
  <w:num w:numId="72">
    <w:abstractNumId w:val="111"/>
  </w:num>
  <w:num w:numId="73">
    <w:abstractNumId w:val="139"/>
  </w:num>
  <w:num w:numId="74">
    <w:abstractNumId w:val="83"/>
  </w:num>
  <w:num w:numId="75">
    <w:abstractNumId w:val="7"/>
  </w:num>
  <w:num w:numId="76">
    <w:abstractNumId w:val="44"/>
  </w:num>
  <w:num w:numId="77">
    <w:abstractNumId w:val="128"/>
  </w:num>
  <w:num w:numId="78">
    <w:abstractNumId w:val="73"/>
  </w:num>
  <w:num w:numId="79">
    <w:abstractNumId w:val="97"/>
  </w:num>
  <w:num w:numId="80">
    <w:abstractNumId w:val="24"/>
  </w:num>
  <w:num w:numId="81">
    <w:abstractNumId w:val="45"/>
  </w:num>
  <w:num w:numId="82">
    <w:abstractNumId w:val="150"/>
  </w:num>
  <w:num w:numId="83">
    <w:abstractNumId w:val="40"/>
  </w:num>
  <w:num w:numId="84">
    <w:abstractNumId w:val="90"/>
  </w:num>
  <w:num w:numId="85">
    <w:abstractNumId w:val="120"/>
  </w:num>
  <w:num w:numId="86">
    <w:abstractNumId w:val="147"/>
  </w:num>
  <w:num w:numId="87">
    <w:abstractNumId w:val="107"/>
  </w:num>
  <w:num w:numId="88">
    <w:abstractNumId w:val="103"/>
  </w:num>
  <w:num w:numId="89">
    <w:abstractNumId w:val="78"/>
  </w:num>
  <w:num w:numId="90">
    <w:abstractNumId w:val="129"/>
  </w:num>
  <w:num w:numId="91">
    <w:abstractNumId w:val="53"/>
  </w:num>
  <w:num w:numId="92">
    <w:abstractNumId w:val="106"/>
  </w:num>
  <w:num w:numId="93">
    <w:abstractNumId w:val="12"/>
  </w:num>
  <w:num w:numId="94">
    <w:abstractNumId w:val="132"/>
  </w:num>
  <w:num w:numId="95">
    <w:abstractNumId w:val="21"/>
  </w:num>
  <w:num w:numId="96">
    <w:abstractNumId w:val="38"/>
  </w:num>
  <w:num w:numId="97">
    <w:abstractNumId w:val="87"/>
  </w:num>
  <w:num w:numId="98">
    <w:abstractNumId w:val="80"/>
  </w:num>
  <w:num w:numId="99">
    <w:abstractNumId w:val="35"/>
  </w:num>
  <w:num w:numId="100">
    <w:abstractNumId w:val="79"/>
  </w:num>
  <w:num w:numId="101">
    <w:abstractNumId w:val="50"/>
  </w:num>
  <w:num w:numId="102">
    <w:abstractNumId w:val="17"/>
  </w:num>
  <w:num w:numId="103">
    <w:abstractNumId w:val="10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
    <w:abstractNumId w:val="4"/>
  </w:num>
  <w:num w:numId="105">
    <w:abstractNumId w:val="115"/>
  </w:num>
  <w:num w:numId="106">
    <w:abstractNumId w:val="133"/>
  </w:num>
  <w:num w:numId="107">
    <w:abstractNumId w:val="105"/>
  </w:num>
  <w:num w:numId="108">
    <w:abstractNumId w:val="10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
    <w:abstractNumId w:val="10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
    <w:abstractNumId w:val="64"/>
  </w:num>
  <w:num w:numId="111">
    <w:abstractNumId w:val="10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
    <w:abstractNumId w:val="130"/>
  </w:num>
  <w:num w:numId="113">
    <w:abstractNumId w:val="8"/>
  </w:num>
  <w:num w:numId="114">
    <w:abstractNumId w:val="62"/>
  </w:num>
  <w:num w:numId="115">
    <w:abstractNumId w:val="60"/>
  </w:num>
  <w:num w:numId="116">
    <w:abstractNumId w:val="31"/>
  </w:num>
  <w:num w:numId="117">
    <w:abstractNumId w:val="142"/>
  </w:num>
  <w:num w:numId="118">
    <w:abstractNumId w:val="94"/>
  </w:num>
  <w:num w:numId="119">
    <w:abstractNumId w:val="15"/>
  </w:num>
  <w:num w:numId="120">
    <w:abstractNumId w:val="151"/>
  </w:num>
  <w:num w:numId="121">
    <w:abstractNumId w:val="67"/>
  </w:num>
  <w:num w:numId="122">
    <w:abstractNumId w:val="66"/>
  </w:num>
  <w:num w:numId="123">
    <w:abstractNumId w:val="116"/>
  </w:num>
  <w:num w:numId="124">
    <w:abstractNumId w:val="34"/>
  </w:num>
  <w:num w:numId="125">
    <w:abstractNumId w:val="48"/>
  </w:num>
  <w:num w:numId="126">
    <w:abstractNumId w:val="37"/>
  </w:num>
  <w:num w:numId="127">
    <w:abstractNumId w:val="127"/>
  </w:num>
  <w:num w:numId="128">
    <w:abstractNumId w:val="39"/>
  </w:num>
  <w:num w:numId="129">
    <w:abstractNumId w:val="29"/>
  </w:num>
  <w:num w:numId="130">
    <w:abstractNumId w:val="155"/>
  </w:num>
  <w:num w:numId="131">
    <w:abstractNumId w:val="27"/>
  </w:num>
  <w:num w:numId="132">
    <w:abstractNumId w:val="41"/>
  </w:num>
  <w:num w:numId="133">
    <w:abstractNumId w:val="100"/>
  </w:num>
  <w:num w:numId="134">
    <w:abstractNumId w:val="136"/>
  </w:num>
  <w:num w:numId="135">
    <w:abstractNumId w:val="28"/>
  </w:num>
  <w:num w:numId="136">
    <w:abstractNumId w:val="157"/>
  </w:num>
  <w:num w:numId="137">
    <w:abstractNumId w:val="121"/>
  </w:num>
  <w:num w:numId="138">
    <w:abstractNumId w:val="0"/>
  </w:num>
  <w:num w:numId="139">
    <w:abstractNumId w:val="143"/>
  </w:num>
  <w:num w:numId="140">
    <w:abstractNumId w:val="125"/>
  </w:num>
  <w:num w:numId="141">
    <w:abstractNumId w:val="89"/>
  </w:num>
  <w:num w:numId="142">
    <w:abstractNumId w:val="70"/>
  </w:num>
  <w:num w:numId="143">
    <w:abstractNumId w:val="95"/>
  </w:num>
  <w:num w:numId="144">
    <w:abstractNumId w:val="61"/>
  </w:num>
  <w:num w:numId="145">
    <w:abstractNumId w:val="123"/>
  </w:num>
  <w:num w:numId="146">
    <w:abstractNumId w:val="126"/>
  </w:num>
  <w:num w:numId="147">
    <w:abstractNumId w:val="51"/>
  </w:num>
  <w:num w:numId="148">
    <w:abstractNumId w:val="146"/>
  </w:num>
  <w:num w:numId="149">
    <w:abstractNumId w:val="75"/>
  </w:num>
  <w:num w:numId="150">
    <w:abstractNumId w:val="49"/>
  </w:num>
  <w:num w:numId="151">
    <w:abstractNumId w:val="20"/>
  </w:num>
  <w:num w:numId="152">
    <w:abstractNumId w:val="13"/>
  </w:num>
  <w:num w:numId="153">
    <w:abstractNumId w:val="3"/>
  </w:num>
  <w:num w:numId="154">
    <w:abstractNumId w:val="156"/>
  </w:num>
  <w:num w:numId="155">
    <w:abstractNumId w:val="117"/>
  </w:num>
  <w:num w:numId="156">
    <w:abstractNumId w:val="10"/>
  </w:num>
  <w:num w:numId="157">
    <w:abstractNumId w:val="93"/>
  </w:num>
  <w:num w:numId="158">
    <w:abstractNumId w:val="16"/>
  </w:num>
  <w:num w:numId="159">
    <w:abstractNumId w:val="18"/>
  </w:num>
  <w:num w:numId="160">
    <w:abstractNumId w:val="32"/>
  </w:num>
  <w:num w:numId="161">
    <w:abstractNumId w:val="144"/>
  </w:num>
  <w:num w:numId="162">
    <w:abstractNumId w:val="14"/>
  </w:num>
  <w:num w:numId="163">
    <w:abstractNumId w:val="74"/>
  </w:num>
  <w:numIdMacAtCleanup w:val="163"/>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proofState w:spelling="clean" w:grammar="clean"/>
  <w:trackRevisions/>
  <w:defaultTabStop w:val="720"/>
  <w:characterSpacingControl w:val="doNotCompress"/>
  <w:hdrShapeDefaults>
    <o:shapedefaults v:ext="edit" spidmax="4098"/>
    <o:shapelayout v:ext="edit">
      <o:idmap v:ext="edit" data="4"/>
    </o:shapelayout>
  </w:hdrShapeDefaults>
  <w:footnotePr>
    <w:footnote w:id="0"/>
    <w:footnote w:id="1"/>
  </w:footnotePr>
  <w:endnotePr>
    <w:endnote w:id="0"/>
    <w:endnote w:id="1"/>
  </w:endnotePr>
  <w:compat>
    <w:useFELayout/>
  </w:compat>
  <w:rsids>
    <w:rsidRoot w:val="00682754"/>
    <w:rsid w:val="0000053D"/>
    <w:rsid w:val="00011F54"/>
    <w:rsid w:val="00012218"/>
    <w:rsid w:val="0003647B"/>
    <w:rsid w:val="0003650E"/>
    <w:rsid w:val="00037F14"/>
    <w:rsid w:val="00057BF2"/>
    <w:rsid w:val="000629C7"/>
    <w:rsid w:val="00063EEE"/>
    <w:rsid w:val="000643C8"/>
    <w:rsid w:val="000653F8"/>
    <w:rsid w:val="000743E7"/>
    <w:rsid w:val="00074E37"/>
    <w:rsid w:val="00085523"/>
    <w:rsid w:val="00093F74"/>
    <w:rsid w:val="00097E05"/>
    <w:rsid w:val="000B445B"/>
    <w:rsid w:val="000C2822"/>
    <w:rsid w:val="000C4115"/>
    <w:rsid w:val="000D1C53"/>
    <w:rsid w:val="000E5CE8"/>
    <w:rsid w:val="000E65FB"/>
    <w:rsid w:val="000E6F25"/>
    <w:rsid w:val="000F28C2"/>
    <w:rsid w:val="000F5919"/>
    <w:rsid w:val="000F7196"/>
    <w:rsid w:val="00100AAD"/>
    <w:rsid w:val="00101C00"/>
    <w:rsid w:val="001024E9"/>
    <w:rsid w:val="00103230"/>
    <w:rsid w:val="0011149E"/>
    <w:rsid w:val="0013416D"/>
    <w:rsid w:val="001409C1"/>
    <w:rsid w:val="00141CCE"/>
    <w:rsid w:val="001441F6"/>
    <w:rsid w:val="00151432"/>
    <w:rsid w:val="00152D04"/>
    <w:rsid w:val="00171FFE"/>
    <w:rsid w:val="001858DE"/>
    <w:rsid w:val="00187125"/>
    <w:rsid w:val="001910C6"/>
    <w:rsid w:val="00191C5A"/>
    <w:rsid w:val="0019310F"/>
    <w:rsid w:val="00195EF2"/>
    <w:rsid w:val="001A0372"/>
    <w:rsid w:val="001A42BB"/>
    <w:rsid w:val="001A5A74"/>
    <w:rsid w:val="001A5D0C"/>
    <w:rsid w:val="001B4E0B"/>
    <w:rsid w:val="001B554B"/>
    <w:rsid w:val="001C056D"/>
    <w:rsid w:val="001D229F"/>
    <w:rsid w:val="001D4975"/>
    <w:rsid w:val="001D6F99"/>
    <w:rsid w:val="001E0388"/>
    <w:rsid w:val="001E1E06"/>
    <w:rsid w:val="001E32A1"/>
    <w:rsid w:val="001E3ECE"/>
    <w:rsid w:val="001E44A5"/>
    <w:rsid w:val="001E5A08"/>
    <w:rsid w:val="001F2048"/>
    <w:rsid w:val="001F2328"/>
    <w:rsid w:val="002045D6"/>
    <w:rsid w:val="00210754"/>
    <w:rsid w:val="00213591"/>
    <w:rsid w:val="002144FA"/>
    <w:rsid w:val="00217B6E"/>
    <w:rsid w:val="00217DBF"/>
    <w:rsid w:val="00221941"/>
    <w:rsid w:val="00222589"/>
    <w:rsid w:val="002226D9"/>
    <w:rsid w:val="00224487"/>
    <w:rsid w:val="002269AB"/>
    <w:rsid w:val="002271C2"/>
    <w:rsid w:val="00227BA2"/>
    <w:rsid w:val="00233E78"/>
    <w:rsid w:val="00237BE8"/>
    <w:rsid w:val="00241C90"/>
    <w:rsid w:val="00245C61"/>
    <w:rsid w:val="00246DD9"/>
    <w:rsid w:val="00251492"/>
    <w:rsid w:val="00252A26"/>
    <w:rsid w:val="00260A2C"/>
    <w:rsid w:val="00261EAA"/>
    <w:rsid w:val="00262943"/>
    <w:rsid w:val="002742A9"/>
    <w:rsid w:val="002743EB"/>
    <w:rsid w:val="00285701"/>
    <w:rsid w:val="0028675C"/>
    <w:rsid w:val="00294341"/>
    <w:rsid w:val="002A5349"/>
    <w:rsid w:val="002A6AC7"/>
    <w:rsid w:val="002B1030"/>
    <w:rsid w:val="002B656E"/>
    <w:rsid w:val="002C19E0"/>
    <w:rsid w:val="002C35CB"/>
    <w:rsid w:val="002C77A1"/>
    <w:rsid w:val="002D471F"/>
    <w:rsid w:val="002D4FDE"/>
    <w:rsid w:val="002D7E9D"/>
    <w:rsid w:val="002E14D5"/>
    <w:rsid w:val="002F54E1"/>
    <w:rsid w:val="002F608C"/>
    <w:rsid w:val="002F7CB5"/>
    <w:rsid w:val="00300B15"/>
    <w:rsid w:val="00303364"/>
    <w:rsid w:val="00303BFF"/>
    <w:rsid w:val="00314775"/>
    <w:rsid w:val="00331774"/>
    <w:rsid w:val="0033275C"/>
    <w:rsid w:val="00350AAD"/>
    <w:rsid w:val="00350B34"/>
    <w:rsid w:val="003610C1"/>
    <w:rsid w:val="00376881"/>
    <w:rsid w:val="00381D4C"/>
    <w:rsid w:val="00386015"/>
    <w:rsid w:val="00394E57"/>
    <w:rsid w:val="003B1CB9"/>
    <w:rsid w:val="003B3E40"/>
    <w:rsid w:val="003C0BB2"/>
    <w:rsid w:val="003C7A3B"/>
    <w:rsid w:val="003D4964"/>
    <w:rsid w:val="003D5B36"/>
    <w:rsid w:val="003D7084"/>
    <w:rsid w:val="003E3B4B"/>
    <w:rsid w:val="003E5CFF"/>
    <w:rsid w:val="003E7593"/>
    <w:rsid w:val="00400021"/>
    <w:rsid w:val="00403B4B"/>
    <w:rsid w:val="00410AF7"/>
    <w:rsid w:val="004115CB"/>
    <w:rsid w:val="004132BA"/>
    <w:rsid w:val="00416F70"/>
    <w:rsid w:val="00424035"/>
    <w:rsid w:val="004255CE"/>
    <w:rsid w:val="004409F4"/>
    <w:rsid w:val="00447B2E"/>
    <w:rsid w:val="00463174"/>
    <w:rsid w:val="00467AD8"/>
    <w:rsid w:val="00470810"/>
    <w:rsid w:val="004772EF"/>
    <w:rsid w:val="00482587"/>
    <w:rsid w:val="00492101"/>
    <w:rsid w:val="0049428D"/>
    <w:rsid w:val="0049433F"/>
    <w:rsid w:val="004971A9"/>
    <w:rsid w:val="004B08DF"/>
    <w:rsid w:val="004B2B9A"/>
    <w:rsid w:val="004B5C5D"/>
    <w:rsid w:val="004C0C0C"/>
    <w:rsid w:val="004C1B73"/>
    <w:rsid w:val="004D0C5E"/>
    <w:rsid w:val="004D2CE2"/>
    <w:rsid w:val="004E01AF"/>
    <w:rsid w:val="004E034C"/>
    <w:rsid w:val="004E6874"/>
    <w:rsid w:val="004E772E"/>
    <w:rsid w:val="004F07BF"/>
    <w:rsid w:val="004F564D"/>
    <w:rsid w:val="005010FE"/>
    <w:rsid w:val="005101B3"/>
    <w:rsid w:val="00521C8E"/>
    <w:rsid w:val="00523D08"/>
    <w:rsid w:val="00524AAF"/>
    <w:rsid w:val="00535411"/>
    <w:rsid w:val="0053614B"/>
    <w:rsid w:val="00540938"/>
    <w:rsid w:val="005437DB"/>
    <w:rsid w:val="0054575D"/>
    <w:rsid w:val="0056131D"/>
    <w:rsid w:val="00571CBE"/>
    <w:rsid w:val="00594BFD"/>
    <w:rsid w:val="005957C5"/>
    <w:rsid w:val="005A21C2"/>
    <w:rsid w:val="005A2980"/>
    <w:rsid w:val="005A2D6B"/>
    <w:rsid w:val="005A72BE"/>
    <w:rsid w:val="005B55E3"/>
    <w:rsid w:val="005B5B9B"/>
    <w:rsid w:val="005B7CD1"/>
    <w:rsid w:val="005C0DF1"/>
    <w:rsid w:val="005C5F6C"/>
    <w:rsid w:val="005D1E45"/>
    <w:rsid w:val="005E0E76"/>
    <w:rsid w:val="005E2064"/>
    <w:rsid w:val="005E7058"/>
    <w:rsid w:val="005F4BA3"/>
    <w:rsid w:val="005F5AB1"/>
    <w:rsid w:val="006003AC"/>
    <w:rsid w:val="00605139"/>
    <w:rsid w:val="00607639"/>
    <w:rsid w:val="00613595"/>
    <w:rsid w:val="00621482"/>
    <w:rsid w:val="006241E1"/>
    <w:rsid w:val="00630AA2"/>
    <w:rsid w:val="00633B1B"/>
    <w:rsid w:val="00635036"/>
    <w:rsid w:val="00642C16"/>
    <w:rsid w:val="00652A8E"/>
    <w:rsid w:val="0065696D"/>
    <w:rsid w:val="00667102"/>
    <w:rsid w:val="006671E9"/>
    <w:rsid w:val="00677917"/>
    <w:rsid w:val="00681633"/>
    <w:rsid w:val="00682754"/>
    <w:rsid w:val="0068710D"/>
    <w:rsid w:val="006A3CBB"/>
    <w:rsid w:val="006A57B9"/>
    <w:rsid w:val="006A7D42"/>
    <w:rsid w:val="006B5FAF"/>
    <w:rsid w:val="006C05A3"/>
    <w:rsid w:val="006C3F08"/>
    <w:rsid w:val="006C6BA9"/>
    <w:rsid w:val="006C7325"/>
    <w:rsid w:val="006D00F2"/>
    <w:rsid w:val="006D17DD"/>
    <w:rsid w:val="006D3DE3"/>
    <w:rsid w:val="006D63A9"/>
    <w:rsid w:val="006E1264"/>
    <w:rsid w:val="006E7F0F"/>
    <w:rsid w:val="006F0A5E"/>
    <w:rsid w:val="006F659A"/>
    <w:rsid w:val="006F74D8"/>
    <w:rsid w:val="00715FD7"/>
    <w:rsid w:val="007163E3"/>
    <w:rsid w:val="00731F70"/>
    <w:rsid w:val="007443AD"/>
    <w:rsid w:val="00746A99"/>
    <w:rsid w:val="00771246"/>
    <w:rsid w:val="00772402"/>
    <w:rsid w:val="00775090"/>
    <w:rsid w:val="00786252"/>
    <w:rsid w:val="00790355"/>
    <w:rsid w:val="00793122"/>
    <w:rsid w:val="0079404F"/>
    <w:rsid w:val="00796983"/>
    <w:rsid w:val="007B20E1"/>
    <w:rsid w:val="007C4A5E"/>
    <w:rsid w:val="007D0036"/>
    <w:rsid w:val="007D79FE"/>
    <w:rsid w:val="007E4670"/>
    <w:rsid w:val="007E59AB"/>
    <w:rsid w:val="007E6EB6"/>
    <w:rsid w:val="007F2881"/>
    <w:rsid w:val="007F2AD8"/>
    <w:rsid w:val="007F33AA"/>
    <w:rsid w:val="007F3D79"/>
    <w:rsid w:val="007F4106"/>
    <w:rsid w:val="00800879"/>
    <w:rsid w:val="0080424D"/>
    <w:rsid w:val="00807668"/>
    <w:rsid w:val="008137AE"/>
    <w:rsid w:val="00831EBE"/>
    <w:rsid w:val="00834A70"/>
    <w:rsid w:val="008407C3"/>
    <w:rsid w:val="008502F5"/>
    <w:rsid w:val="00850DCF"/>
    <w:rsid w:val="00852CC4"/>
    <w:rsid w:val="00853D2E"/>
    <w:rsid w:val="0086141A"/>
    <w:rsid w:val="00863788"/>
    <w:rsid w:val="0086429F"/>
    <w:rsid w:val="0087055E"/>
    <w:rsid w:val="008731C3"/>
    <w:rsid w:val="0088102C"/>
    <w:rsid w:val="00881674"/>
    <w:rsid w:val="00881D40"/>
    <w:rsid w:val="00884FF1"/>
    <w:rsid w:val="00885274"/>
    <w:rsid w:val="008878F7"/>
    <w:rsid w:val="0088793D"/>
    <w:rsid w:val="00893257"/>
    <w:rsid w:val="00894029"/>
    <w:rsid w:val="00896FE0"/>
    <w:rsid w:val="008A3CA9"/>
    <w:rsid w:val="008A4507"/>
    <w:rsid w:val="008A629B"/>
    <w:rsid w:val="008B0176"/>
    <w:rsid w:val="008B0FB4"/>
    <w:rsid w:val="008B20BF"/>
    <w:rsid w:val="008B4607"/>
    <w:rsid w:val="008C300D"/>
    <w:rsid w:val="008C3CFA"/>
    <w:rsid w:val="008C6333"/>
    <w:rsid w:val="008D216C"/>
    <w:rsid w:val="008E36EA"/>
    <w:rsid w:val="008F73DF"/>
    <w:rsid w:val="0090355F"/>
    <w:rsid w:val="00920DE4"/>
    <w:rsid w:val="00932C40"/>
    <w:rsid w:val="0094065A"/>
    <w:rsid w:val="00942BFF"/>
    <w:rsid w:val="00946F40"/>
    <w:rsid w:val="009520D6"/>
    <w:rsid w:val="00954CC6"/>
    <w:rsid w:val="009626E3"/>
    <w:rsid w:val="00970381"/>
    <w:rsid w:val="00985400"/>
    <w:rsid w:val="00986122"/>
    <w:rsid w:val="00987C78"/>
    <w:rsid w:val="009908ED"/>
    <w:rsid w:val="009A527F"/>
    <w:rsid w:val="009A610C"/>
    <w:rsid w:val="009A65E1"/>
    <w:rsid w:val="009B1B4C"/>
    <w:rsid w:val="009B75F9"/>
    <w:rsid w:val="009B7B41"/>
    <w:rsid w:val="009C0AD9"/>
    <w:rsid w:val="009C199C"/>
    <w:rsid w:val="009C63C1"/>
    <w:rsid w:val="009D67B5"/>
    <w:rsid w:val="009E05A0"/>
    <w:rsid w:val="009E174F"/>
    <w:rsid w:val="009F47EF"/>
    <w:rsid w:val="00A0402B"/>
    <w:rsid w:val="00A06F92"/>
    <w:rsid w:val="00A110AC"/>
    <w:rsid w:val="00A200DE"/>
    <w:rsid w:val="00A2114E"/>
    <w:rsid w:val="00A23125"/>
    <w:rsid w:val="00A25094"/>
    <w:rsid w:val="00A260F7"/>
    <w:rsid w:val="00A3415B"/>
    <w:rsid w:val="00A41714"/>
    <w:rsid w:val="00A4553F"/>
    <w:rsid w:val="00A519D1"/>
    <w:rsid w:val="00A52EEA"/>
    <w:rsid w:val="00A62765"/>
    <w:rsid w:val="00A62C3A"/>
    <w:rsid w:val="00A6536E"/>
    <w:rsid w:val="00A67A07"/>
    <w:rsid w:val="00A70351"/>
    <w:rsid w:val="00A7526A"/>
    <w:rsid w:val="00A764A6"/>
    <w:rsid w:val="00A808D6"/>
    <w:rsid w:val="00A838EE"/>
    <w:rsid w:val="00A85109"/>
    <w:rsid w:val="00A87FB7"/>
    <w:rsid w:val="00A90D5A"/>
    <w:rsid w:val="00A944F9"/>
    <w:rsid w:val="00AA0A1B"/>
    <w:rsid w:val="00AA7E02"/>
    <w:rsid w:val="00AC075A"/>
    <w:rsid w:val="00AC1DA1"/>
    <w:rsid w:val="00AD3480"/>
    <w:rsid w:val="00AD4989"/>
    <w:rsid w:val="00AF541B"/>
    <w:rsid w:val="00AF6AE6"/>
    <w:rsid w:val="00B047C6"/>
    <w:rsid w:val="00B1762C"/>
    <w:rsid w:val="00B17FEC"/>
    <w:rsid w:val="00B21492"/>
    <w:rsid w:val="00B21998"/>
    <w:rsid w:val="00B300EE"/>
    <w:rsid w:val="00B36B3A"/>
    <w:rsid w:val="00B529B8"/>
    <w:rsid w:val="00B57868"/>
    <w:rsid w:val="00B61ACB"/>
    <w:rsid w:val="00B66807"/>
    <w:rsid w:val="00B70761"/>
    <w:rsid w:val="00B76B98"/>
    <w:rsid w:val="00B770DE"/>
    <w:rsid w:val="00B80794"/>
    <w:rsid w:val="00B9465F"/>
    <w:rsid w:val="00B94918"/>
    <w:rsid w:val="00BA0282"/>
    <w:rsid w:val="00BA233A"/>
    <w:rsid w:val="00BA5328"/>
    <w:rsid w:val="00BA69A7"/>
    <w:rsid w:val="00BB29CB"/>
    <w:rsid w:val="00BB32B2"/>
    <w:rsid w:val="00BB4CCE"/>
    <w:rsid w:val="00BB723C"/>
    <w:rsid w:val="00BB76A0"/>
    <w:rsid w:val="00BC06CF"/>
    <w:rsid w:val="00BC2DEA"/>
    <w:rsid w:val="00BC3777"/>
    <w:rsid w:val="00BD7A9A"/>
    <w:rsid w:val="00BE00E2"/>
    <w:rsid w:val="00BF6328"/>
    <w:rsid w:val="00BF7A10"/>
    <w:rsid w:val="00BF7EF7"/>
    <w:rsid w:val="00C04204"/>
    <w:rsid w:val="00C106BC"/>
    <w:rsid w:val="00C124CF"/>
    <w:rsid w:val="00C12D2C"/>
    <w:rsid w:val="00C20E9C"/>
    <w:rsid w:val="00C21A2A"/>
    <w:rsid w:val="00C351CF"/>
    <w:rsid w:val="00C36F10"/>
    <w:rsid w:val="00C37105"/>
    <w:rsid w:val="00C41ED8"/>
    <w:rsid w:val="00C5295B"/>
    <w:rsid w:val="00C57398"/>
    <w:rsid w:val="00C63692"/>
    <w:rsid w:val="00C643BA"/>
    <w:rsid w:val="00C73CB1"/>
    <w:rsid w:val="00C82F4F"/>
    <w:rsid w:val="00C85919"/>
    <w:rsid w:val="00C86435"/>
    <w:rsid w:val="00C9431E"/>
    <w:rsid w:val="00CA2200"/>
    <w:rsid w:val="00CA78F4"/>
    <w:rsid w:val="00CB6D4D"/>
    <w:rsid w:val="00CC3CF1"/>
    <w:rsid w:val="00CC441C"/>
    <w:rsid w:val="00CC6463"/>
    <w:rsid w:val="00CC6C81"/>
    <w:rsid w:val="00CD0BA1"/>
    <w:rsid w:val="00CE2099"/>
    <w:rsid w:val="00CE697E"/>
    <w:rsid w:val="00CE7D08"/>
    <w:rsid w:val="00CF1197"/>
    <w:rsid w:val="00CF19F8"/>
    <w:rsid w:val="00CF4C87"/>
    <w:rsid w:val="00CF778C"/>
    <w:rsid w:val="00D002AF"/>
    <w:rsid w:val="00D07601"/>
    <w:rsid w:val="00D10731"/>
    <w:rsid w:val="00D114F0"/>
    <w:rsid w:val="00D13050"/>
    <w:rsid w:val="00D1492A"/>
    <w:rsid w:val="00D276A0"/>
    <w:rsid w:val="00D323EF"/>
    <w:rsid w:val="00D34CE6"/>
    <w:rsid w:val="00D63197"/>
    <w:rsid w:val="00D6365B"/>
    <w:rsid w:val="00D6460C"/>
    <w:rsid w:val="00D71AE9"/>
    <w:rsid w:val="00D80EF7"/>
    <w:rsid w:val="00D82B3B"/>
    <w:rsid w:val="00D91F49"/>
    <w:rsid w:val="00D94EF1"/>
    <w:rsid w:val="00D97FA2"/>
    <w:rsid w:val="00DC1C4F"/>
    <w:rsid w:val="00DC3CE0"/>
    <w:rsid w:val="00DC51DE"/>
    <w:rsid w:val="00DC5F1F"/>
    <w:rsid w:val="00DC771B"/>
    <w:rsid w:val="00DD3058"/>
    <w:rsid w:val="00DE23AB"/>
    <w:rsid w:val="00DF390A"/>
    <w:rsid w:val="00DF77E3"/>
    <w:rsid w:val="00E104E0"/>
    <w:rsid w:val="00E109C7"/>
    <w:rsid w:val="00E13723"/>
    <w:rsid w:val="00E21D83"/>
    <w:rsid w:val="00E22B4B"/>
    <w:rsid w:val="00E26716"/>
    <w:rsid w:val="00E33658"/>
    <w:rsid w:val="00E35979"/>
    <w:rsid w:val="00E40C2A"/>
    <w:rsid w:val="00E4189D"/>
    <w:rsid w:val="00E5198D"/>
    <w:rsid w:val="00E524BC"/>
    <w:rsid w:val="00E821A8"/>
    <w:rsid w:val="00E90298"/>
    <w:rsid w:val="00E936E3"/>
    <w:rsid w:val="00EA09AA"/>
    <w:rsid w:val="00EB7DCD"/>
    <w:rsid w:val="00EC0CB0"/>
    <w:rsid w:val="00EC1F51"/>
    <w:rsid w:val="00ED2774"/>
    <w:rsid w:val="00ED4DF0"/>
    <w:rsid w:val="00ED5060"/>
    <w:rsid w:val="00EE1E9E"/>
    <w:rsid w:val="00EE1EA7"/>
    <w:rsid w:val="00F02A1E"/>
    <w:rsid w:val="00F03553"/>
    <w:rsid w:val="00F04746"/>
    <w:rsid w:val="00F07191"/>
    <w:rsid w:val="00F11228"/>
    <w:rsid w:val="00F1567C"/>
    <w:rsid w:val="00F20525"/>
    <w:rsid w:val="00F20CA4"/>
    <w:rsid w:val="00F24511"/>
    <w:rsid w:val="00F2743C"/>
    <w:rsid w:val="00F30DC9"/>
    <w:rsid w:val="00F33025"/>
    <w:rsid w:val="00F35A18"/>
    <w:rsid w:val="00F378C8"/>
    <w:rsid w:val="00F44FDC"/>
    <w:rsid w:val="00F50E55"/>
    <w:rsid w:val="00F6457C"/>
    <w:rsid w:val="00F667E9"/>
    <w:rsid w:val="00F706CC"/>
    <w:rsid w:val="00F7285F"/>
    <w:rsid w:val="00F85585"/>
    <w:rsid w:val="00F91D3C"/>
    <w:rsid w:val="00F94124"/>
    <w:rsid w:val="00FA0F89"/>
    <w:rsid w:val="00FA1634"/>
    <w:rsid w:val="00FA1AFF"/>
    <w:rsid w:val="00FB4227"/>
    <w:rsid w:val="00FB4DCF"/>
    <w:rsid w:val="00FD0793"/>
    <w:rsid w:val="00FD1446"/>
    <w:rsid w:val="00FD55F8"/>
    <w:rsid w:val="00FE138F"/>
    <w:rsid w:val="00FE525B"/>
    <w:rsid w:val="00FF15B8"/>
    <w:rsid w:val="00FF2464"/>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409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ja-JP"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9" w:qFormat="1"/>
    <w:lsdException w:name="heading 4" w:uiPriority="9" w:qFormat="1"/>
    <w:lsdException w:name="heading 5"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caption" w:uiPriority="0" w:qFormat="1"/>
    <w:lsdException w:name="footnote reference" w:uiPriority="0"/>
    <w:lsdException w:name="annotation reference" w:uiPriority="0"/>
    <w:lsdException w:name="page number" w:uiPriority="0"/>
    <w:lsdException w:name="Title" w:semiHidden="0" w:uiPriority="0" w:unhideWhenUsed="0" w:qFormat="1"/>
    <w:lsdException w:name="Default Paragraph Font" w:uiPriority="1"/>
    <w:lsdException w:name="Body Text" w:uiPriority="0"/>
    <w:lsdException w:name="Subtitle" w:semiHidden="0" w:uiPriority="11" w:unhideWhenUsed="0" w:qFormat="1"/>
    <w:lsdException w:name="FollowedHyperlink" w:uiPriority="0"/>
    <w:lsdException w:name="Strong" w:semiHidden="0" w:uiPriority="22" w:unhideWhenUsed="0" w:qFormat="1"/>
    <w:lsdException w:name="Emphasis" w:semiHidden="0" w:uiPriority="20" w:unhideWhenUsed="0" w:qFormat="1"/>
    <w:lsdException w:name="Document Map" w:uiPriority="0"/>
    <w:lsdException w:name="annotation subject" w:uiPriority="0"/>
    <w:lsdException w:name="Table Classic 1"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82754"/>
    <w:rPr>
      <w:rFonts w:eastAsiaTheme="minorHAnsi"/>
      <w:lang w:eastAsia="en-US"/>
    </w:rPr>
  </w:style>
  <w:style w:type="paragraph" w:styleId="Heading1">
    <w:name w:val="heading 1"/>
    <w:aliases w:val="H1,PA,Chapter,H1sara,Part,1,section,heading 1.1,h1,L1,dd heading 1,dh1,SITA,chaptertext,Proposal Chapter Heading,APAC-1-Heading,Head1,ct,style1,??? 1,Perot,Header 1,II+,I,H11,Part1,style11,??? 11,chaptertext1,Proposal Chapter Heading1,H12"/>
    <w:basedOn w:val="Normal"/>
    <w:next w:val="Normal"/>
    <w:link w:val="Heading1Char"/>
    <w:qFormat/>
    <w:rsid w:val="00682754"/>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aliases w:val="l2,H2,Logica LevelSeas.com Char C Char,Logica LevelSeas.com Char C,Chapter Title,style2,見出し 2,Header 2,Func Header,Header 21,Func Header1,Header 22,Func Header2,Header 23,Func Header3,Header 24,Func Header4,Header 211,L2,Major,h"/>
    <w:basedOn w:val="Normal"/>
    <w:next w:val="Normal"/>
    <w:link w:val="Heading2Char"/>
    <w:unhideWhenUsed/>
    <w:qFormat/>
    <w:rsid w:val="00682754"/>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aliases w:val="heading 3,h3,Section,2nd Level Head,H3,見出し 3,??? 3,L3,dd heading 3,dh3,3,sub-sub,3 bullet,b,H31,Table Attribute Heading,subhead,1.2.3.,Paragraph,Head3,Level 3 Head,h31,Head31,31,Topic Title,top,Tempo Heading 3,h3 sub heading,Level normal"/>
    <w:basedOn w:val="Normal"/>
    <w:next w:val="Normal"/>
    <w:link w:val="Heading3Char"/>
    <w:uiPriority w:val="9"/>
    <w:unhideWhenUsed/>
    <w:qFormat/>
    <w:rsid w:val="00682754"/>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aliases w:val="H4,Te,h4,Map Title,3rd Level Head,4,APAC-4-Heading,Sub-Minor,Numbered - 4"/>
    <w:basedOn w:val="Normal"/>
    <w:next w:val="Normal"/>
    <w:link w:val="Heading4Char"/>
    <w:uiPriority w:val="9"/>
    <w:unhideWhenUsed/>
    <w:qFormat/>
    <w:rsid w:val="00682754"/>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9"/>
    <w:unhideWhenUsed/>
    <w:qFormat/>
    <w:rsid w:val="00682754"/>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nhideWhenUsed/>
    <w:qFormat/>
    <w:rsid w:val="00682754"/>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nhideWhenUsed/>
    <w:qFormat/>
    <w:rsid w:val="00682754"/>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nhideWhenUsed/>
    <w:qFormat/>
    <w:rsid w:val="00682754"/>
    <w:pPr>
      <w:keepNext/>
      <w:keepLines/>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nhideWhenUsed/>
    <w:qFormat/>
    <w:rsid w:val="00682754"/>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1 Char,PA Char,Chapter Char,H1sara Char,Part Char,1 Char,section Char,heading 1.1 Char,h1 Char,L1 Char,dd heading 1 Char,dh1 Char,SITA Char,chaptertext Char,Proposal Chapter Heading Char,APAC-1-Heading Char,Head1 Char,ct Char,style1 Char"/>
    <w:basedOn w:val="DefaultParagraphFont"/>
    <w:link w:val="Heading1"/>
    <w:uiPriority w:val="9"/>
    <w:rsid w:val="00682754"/>
    <w:rPr>
      <w:rFonts w:asciiTheme="majorHAnsi" w:eastAsiaTheme="majorEastAsia" w:hAnsiTheme="majorHAnsi" w:cstheme="majorBidi"/>
      <w:b/>
      <w:bCs/>
      <w:color w:val="365F91" w:themeColor="accent1" w:themeShade="BF"/>
      <w:sz w:val="28"/>
      <w:szCs w:val="28"/>
      <w:lang w:eastAsia="en-US"/>
    </w:rPr>
  </w:style>
  <w:style w:type="character" w:customStyle="1" w:styleId="Heading2Char">
    <w:name w:val="Heading 2 Char"/>
    <w:aliases w:val="l2 Char,H2 Char,Logica LevelSeas.com Char C Char Char,Logica LevelSeas.com Char C Char1,Chapter Title Char,style2 Char,見出し 2 Char,Header 2 Char,Func Header Char,Header 21 Char,Func Header1 Char,Header 22 Char,Func Header2 Char,L2 Char"/>
    <w:basedOn w:val="DefaultParagraphFont"/>
    <w:link w:val="Heading2"/>
    <w:uiPriority w:val="9"/>
    <w:rsid w:val="00682754"/>
    <w:rPr>
      <w:rFonts w:asciiTheme="majorHAnsi" w:eastAsiaTheme="majorEastAsia" w:hAnsiTheme="majorHAnsi" w:cstheme="majorBidi"/>
      <w:b/>
      <w:bCs/>
      <w:color w:val="4F81BD" w:themeColor="accent1"/>
      <w:sz w:val="26"/>
      <w:szCs w:val="26"/>
      <w:lang w:eastAsia="en-US"/>
    </w:rPr>
  </w:style>
  <w:style w:type="character" w:customStyle="1" w:styleId="Heading3Char">
    <w:name w:val="Heading 3 Char"/>
    <w:aliases w:val="heading 3 Char,h3 Char,Section Char,2nd Level Head Char,H3 Char,見出し 3 Char,??? 3 Char,L3 Char,dd heading 3 Char,dh3 Char,3 Char,sub-sub Char,3 bullet Char,b Char,H31 Char,Table Attribute Heading Char,subhead Char,1.2.3. Char,Head3 Char"/>
    <w:basedOn w:val="DefaultParagraphFont"/>
    <w:link w:val="Heading3"/>
    <w:uiPriority w:val="9"/>
    <w:rsid w:val="00682754"/>
    <w:rPr>
      <w:rFonts w:asciiTheme="majorHAnsi" w:eastAsiaTheme="majorEastAsia" w:hAnsiTheme="majorHAnsi" w:cstheme="majorBidi"/>
      <w:b/>
      <w:bCs/>
      <w:color w:val="4F81BD" w:themeColor="accent1"/>
      <w:lang w:eastAsia="en-US"/>
    </w:rPr>
  </w:style>
  <w:style w:type="character" w:customStyle="1" w:styleId="Heading4Char">
    <w:name w:val="Heading 4 Char"/>
    <w:aliases w:val="H4 Char,Te Char,h4 Char,Map Title Char,3rd Level Head Char,4 Char,APAC-4-Heading Char,Sub-Minor Char,Numbered - 4 Char"/>
    <w:basedOn w:val="DefaultParagraphFont"/>
    <w:link w:val="Heading4"/>
    <w:uiPriority w:val="9"/>
    <w:rsid w:val="00682754"/>
    <w:rPr>
      <w:rFonts w:asciiTheme="majorHAnsi" w:eastAsiaTheme="majorEastAsia" w:hAnsiTheme="majorHAnsi" w:cstheme="majorBidi"/>
      <w:b/>
      <w:bCs/>
      <w:i/>
      <w:iCs/>
      <w:color w:val="4F81BD" w:themeColor="accent1"/>
      <w:lang w:eastAsia="en-US"/>
    </w:rPr>
  </w:style>
  <w:style w:type="character" w:customStyle="1" w:styleId="Heading5Char">
    <w:name w:val="Heading 5 Char"/>
    <w:basedOn w:val="DefaultParagraphFont"/>
    <w:link w:val="Heading5"/>
    <w:uiPriority w:val="99"/>
    <w:rsid w:val="00682754"/>
    <w:rPr>
      <w:rFonts w:asciiTheme="majorHAnsi" w:eastAsiaTheme="majorEastAsia" w:hAnsiTheme="majorHAnsi" w:cstheme="majorBidi"/>
      <w:color w:val="243F60" w:themeColor="accent1" w:themeShade="7F"/>
      <w:lang w:eastAsia="en-US"/>
    </w:rPr>
  </w:style>
  <w:style w:type="character" w:customStyle="1" w:styleId="Heading6Char">
    <w:name w:val="Heading 6 Char"/>
    <w:basedOn w:val="DefaultParagraphFont"/>
    <w:link w:val="Heading6"/>
    <w:rsid w:val="00682754"/>
    <w:rPr>
      <w:rFonts w:asciiTheme="majorHAnsi" w:eastAsiaTheme="majorEastAsia" w:hAnsiTheme="majorHAnsi" w:cstheme="majorBidi"/>
      <w:i/>
      <w:iCs/>
      <w:color w:val="243F60" w:themeColor="accent1" w:themeShade="7F"/>
      <w:lang w:eastAsia="en-US"/>
    </w:rPr>
  </w:style>
  <w:style w:type="character" w:customStyle="1" w:styleId="Heading7Char">
    <w:name w:val="Heading 7 Char"/>
    <w:basedOn w:val="DefaultParagraphFont"/>
    <w:link w:val="Heading7"/>
    <w:rsid w:val="00682754"/>
    <w:rPr>
      <w:rFonts w:asciiTheme="majorHAnsi" w:eastAsiaTheme="majorEastAsia" w:hAnsiTheme="majorHAnsi" w:cstheme="majorBidi"/>
      <w:i/>
      <w:iCs/>
      <w:color w:val="404040" w:themeColor="text1" w:themeTint="BF"/>
      <w:lang w:eastAsia="en-US"/>
    </w:rPr>
  </w:style>
  <w:style w:type="character" w:customStyle="1" w:styleId="Heading8Char">
    <w:name w:val="Heading 8 Char"/>
    <w:basedOn w:val="DefaultParagraphFont"/>
    <w:link w:val="Heading8"/>
    <w:rsid w:val="00682754"/>
    <w:rPr>
      <w:rFonts w:asciiTheme="majorHAnsi" w:eastAsiaTheme="majorEastAsia" w:hAnsiTheme="majorHAnsi" w:cstheme="majorBidi"/>
      <w:color w:val="404040" w:themeColor="text1" w:themeTint="BF"/>
      <w:sz w:val="20"/>
      <w:szCs w:val="20"/>
      <w:lang w:eastAsia="en-US"/>
    </w:rPr>
  </w:style>
  <w:style w:type="character" w:customStyle="1" w:styleId="Heading9Char">
    <w:name w:val="Heading 9 Char"/>
    <w:basedOn w:val="DefaultParagraphFont"/>
    <w:link w:val="Heading9"/>
    <w:rsid w:val="00682754"/>
    <w:rPr>
      <w:rFonts w:asciiTheme="majorHAnsi" w:eastAsiaTheme="majorEastAsia" w:hAnsiTheme="majorHAnsi" w:cstheme="majorBidi"/>
      <w:i/>
      <w:iCs/>
      <w:color w:val="404040" w:themeColor="text1" w:themeTint="BF"/>
      <w:sz w:val="20"/>
      <w:szCs w:val="20"/>
      <w:lang w:eastAsia="en-US"/>
    </w:rPr>
  </w:style>
  <w:style w:type="paragraph" w:styleId="ListParagraph">
    <w:name w:val="List Paragraph"/>
    <w:basedOn w:val="Normal"/>
    <w:uiPriority w:val="34"/>
    <w:qFormat/>
    <w:rsid w:val="00682754"/>
    <w:pPr>
      <w:ind w:left="720"/>
      <w:contextualSpacing/>
    </w:pPr>
  </w:style>
  <w:style w:type="character" w:styleId="Hyperlink">
    <w:name w:val="Hyperlink"/>
    <w:uiPriority w:val="99"/>
    <w:unhideWhenUsed/>
    <w:rsid w:val="00682754"/>
    <w:rPr>
      <w:color w:val="0000FF"/>
      <w:u w:val="single"/>
    </w:rPr>
  </w:style>
  <w:style w:type="paragraph" w:styleId="TOCHeading">
    <w:name w:val="TOC Heading"/>
    <w:basedOn w:val="Heading1"/>
    <w:next w:val="Normal"/>
    <w:uiPriority w:val="39"/>
    <w:unhideWhenUsed/>
    <w:qFormat/>
    <w:rsid w:val="00682754"/>
    <w:pPr>
      <w:outlineLvl w:val="9"/>
    </w:pPr>
    <w:rPr>
      <w:lang w:eastAsia="ja-JP"/>
    </w:rPr>
  </w:style>
  <w:style w:type="paragraph" w:styleId="TOC1">
    <w:name w:val="toc 1"/>
    <w:basedOn w:val="Normal"/>
    <w:next w:val="Normal"/>
    <w:autoRedefine/>
    <w:uiPriority w:val="39"/>
    <w:unhideWhenUsed/>
    <w:rsid w:val="00682754"/>
    <w:pPr>
      <w:spacing w:after="100"/>
    </w:pPr>
  </w:style>
  <w:style w:type="paragraph" w:styleId="TOC2">
    <w:name w:val="toc 2"/>
    <w:basedOn w:val="Normal"/>
    <w:next w:val="Normal"/>
    <w:autoRedefine/>
    <w:uiPriority w:val="39"/>
    <w:unhideWhenUsed/>
    <w:rsid w:val="00682754"/>
    <w:pPr>
      <w:spacing w:after="100"/>
      <w:ind w:left="220"/>
    </w:pPr>
  </w:style>
  <w:style w:type="paragraph" w:styleId="BalloonText">
    <w:name w:val="Balloon Text"/>
    <w:basedOn w:val="Normal"/>
    <w:link w:val="BalloonTextChar"/>
    <w:uiPriority w:val="99"/>
    <w:semiHidden/>
    <w:unhideWhenUsed/>
    <w:rsid w:val="0068275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82754"/>
    <w:rPr>
      <w:rFonts w:ascii="Tahoma" w:eastAsiaTheme="minorHAnsi" w:hAnsi="Tahoma" w:cs="Tahoma"/>
      <w:sz w:val="16"/>
      <w:szCs w:val="16"/>
      <w:lang w:eastAsia="en-US"/>
    </w:rPr>
  </w:style>
  <w:style w:type="paragraph" w:styleId="NoSpacing">
    <w:name w:val="No Spacing"/>
    <w:link w:val="NoSpacingChar"/>
    <w:uiPriority w:val="1"/>
    <w:qFormat/>
    <w:rsid w:val="00682754"/>
    <w:pPr>
      <w:spacing w:after="0" w:line="240" w:lineRule="auto"/>
    </w:pPr>
  </w:style>
  <w:style w:type="character" w:customStyle="1" w:styleId="NoSpacingChar">
    <w:name w:val="No Spacing Char"/>
    <w:basedOn w:val="DefaultParagraphFont"/>
    <w:link w:val="NoSpacing"/>
    <w:uiPriority w:val="1"/>
    <w:rsid w:val="00682754"/>
  </w:style>
  <w:style w:type="table" w:styleId="TableGrid">
    <w:name w:val="Table Grid"/>
    <w:basedOn w:val="TableNormal"/>
    <w:uiPriority w:val="59"/>
    <w:rsid w:val="00682754"/>
    <w:pPr>
      <w:spacing w:after="0" w:line="240" w:lineRule="auto"/>
    </w:pPr>
    <w:rPr>
      <w:rFonts w:eastAsiaTheme="minorHAnsi"/>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682754"/>
    <w:pPr>
      <w:tabs>
        <w:tab w:val="center" w:pos="4680"/>
        <w:tab w:val="right" w:pos="9360"/>
      </w:tabs>
      <w:spacing w:after="0" w:line="240" w:lineRule="auto"/>
    </w:pPr>
  </w:style>
  <w:style w:type="character" w:customStyle="1" w:styleId="HeaderChar">
    <w:name w:val="Header Char"/>
    <w:basedOn w:val="DefaultParagraphFont"/>
    <w:link w:val="Header"/>
    <w:uiPriority w:val="99"/>
    <w:rsid w:val="00682754"/>
    <w:rPr>
      <w:rFonts w:eastAsiaTheme="minorHAnsi"/>
      <w:lang w:eastAsia="en-US"/>
    </w:rPr>
  </w:style>
  <w:style w:type="paragraph" w:styleId="Footer">
    <w:name w:val="footer"/>
    <w:basedOn w:val="Normal"/>
    <w:link w:val="FooterChar"/>
    <w:uiPriority w:val="99"/>
    <w:unhideWhenUsed/>
    <w:rsid w:val="00682754"/>
    <w:pPr>
      <w:tabs>
        <w:tab w:val="center" w:pos="4680"/>
        <w:tab w:val="right" w:pos="9360"/>
      </w:tabs>
      <w:spacing w:after="0" w:line="240" w:lineRule="auto"/>
    </w:pPr>
  </w:style>
  <w:style w:type="character" w:customStyle="1" w:styleId="FooterChar">
    <w:name w:val="Footer Char"/>
    <w:basedOn w:val="DefaultParagraphFont"/>
    <w:link w:val="Footer"/>
    <w:uiPriority w:val="99"/>
    <w:rsid w:val="00682754"/>
    <w:rPr>
      <w:rFonts w:eastAsiaTheme="minorHAnsi"/>
      <w:lang w:eastAsia="en-US"/>
    </w:rPr>
  </w:style>
  <w:style w:type="character" w:customStyle="1" w:styleId="apple-style-span">
    <w:name w:val="apple-style-span"/>
    <w:basedOn w:val="DefaultParagraphFont"/>
    <w:rsid w:val="00682754"/>
  </w:style>
  <w:style w:type="paragraph" w:styleId="TOC3">
    <w:name w:val="toc 3"/>
    <w:basedOn w:val="Normal"/>
    <w:next w:val="Normal"/>
    <w:autoRedefine/>
    <w:uiPriority w:val="39"/>
    <w:unhideWhenUsed/>
    <w:rsid w:val="00682754"/>
    <w:pPr>
      <w:spacing w:after="100"/>
      <w:ind w:left="440"/>
    </w:pPr>
  </w:style>
  <w:style w:type="paragraph" w:styleId="TOC4">
    <w:name w:val="toc 4"/>
    <w:basedOn w:val="Normal"/>
    <w:next w:val="Normal"/>
    <w:autoRedefine/>
    <w:uiPriority w:val="39"/>
    <w:unhideWhenUsed/>
    <w:rsid w:val="00682754"/>
    <w:pPr>
      <w:spacing w:after="100"/>
      <w:ind w:left="660"/>
    </w:pPr>
    <w:rPr>
      <w:rFonts w:eastAsiaTheme="minorEastAsia"/>
    </w:rPr>
  </w:style>
  <w:style w:type="paragraph" w:styleId="TOC5">
    <w:name w:val="toc 5"/>
    <w:basedOn w:val="Normal"/>
    <w:next w:val="Normal"/>
    <w:autoRedefine/>
    <w:uiPriority w:val="39"/>
    <w:unhideWhenUsed/>
    <w:rsid w:val="00682754"/>
    <w:pPr>
      <w:spacing w:after="100"/>
      <w:ind w:left="880"/>
    </w:pPr>
    <w:rPr>
      <w:rFonts w:eastAsiaTheme="minorEastAsia"/>
    </w:rPr>
  </w:style>
  <w:style w:type="paragraph" w:styleId="TOC6">
    <w:name w:val="toc 6"/>
    <w:basedOn w:val="Normal"/>
    <w:next w:val="Normal"/>
    <w:autoRedefine/>
    <w:uiPriority w:val="39"/>
    <w:unhideWhenUsed/>
    <w:rsid w:val="00682754"/>
    <w:pPr>
      <w:spacing w:after="100"/>
      <w:ind w:left="1100"/>
    </w:pPr>
    <w:rPr>
      <w:rFonts w:eastAsiaTheme="minorEastAsia"/>
    </w:rPr>
  </w:style>
  <w:style w:type="paragraph" w:styleId="TOC7">
    <w:name w:val="toc 7"/>
    <w:basedOn w:val="Normal"/>
    <w:next w:val="Normal"/>
    <w:autoRedefine/>
    <w:uiPriority w:val="39"/>
    <w:unhideWhenUsed/>
    <w:rsid w:val="00682754"/>
    <w:pPr>
      <w:spacing w:after="100"/>
      <w:ind w:left="1320"/>
    </w:pPr>
    <w:rPr>
      <w:rFonts w:eastAsiaTheme="minorEastAsia"/>
    </w:rPr>
  </w:style>
  <w:style w:type="paragraph" w:styleId="TOC8">
    <w:name w:val="toc 8"/>
    <w:basedOn w:val="Normal"/>
    <w:next w:val="Normal"/>
    <w:autoRedefine/>
    <w:uiPriority w:val="39"/>
    <w:unhideWhenUsed/>
    <w:rsid w:val="00682754"/>
    <w:pPr>
      <w:spacing w:after="100"/>
      <w:ind w:left="1540"/>
    </w:pPr>
    <w:rPr>
      <w:rFonts w:eastAsiaTheme="minorEastAsia"/>
    </w:rPr>
  </w:style>
  <w:style w:type="paragraph" w:styleId="TOC9">
    <w:name w:val="toc 9"/>
    <w:basedOn w:val="Normal"/>
    <w:next w:val="Normal"/>
    <w:autoRedefine/>
    <w:uiPriority w:val="39"/>
    <w:unhideWhenUsed/>
    <w:rsid w:val="00682754"/>
    <w:pPr>
      <w:spacing w:after="100"/>
      <w:ind w:left="1760"/>
    </w:pPr>
    <w:rPr>
      <w:rFonts w:eastAsiaTheme="minorEastAsia"/>
    </w:rPr>
  </w:style>
  <w:style w:type="character" w:styleId="IntenseEmphasis">
    <w:name w:val="Intense Emphasis"/>
    <w:basedOn w:val="DefaultParagraphFont"/>
    <w:uiPriority w:val="21"/>
    <w:qFormat/>
    <w:rsid w:val="00682754"/>
    <w:rPr>
      <w:b/>
      <w:bCs/>
      <w:i/>
      <w:iCs/>
      <w:color w:val="4F81BD" w:themeColor="accent1"/>
    </w:rPr>
  </w:style>
  <w:style w:type="character" w:customStyle="1" w:styleId="apple-converted-space">
    <w:name w:val="apple-converted-space"/>
    <w:basedOn w:val="DefaultParagraphFont"/>
    <w:rsid w:val="00682754"/>
  </w:style>
  <w:style w:type="paragraph" w:styleId="NormalWeb">
    <w:name w:val="Normal (Web)"/>
    <w:basedOn w:val="Normal"/>
    <w:uiPriority w:val="99"/>
    <w:unhideWhenUsed/>
    <w:rsid w:val="00682754"/>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ode">
    <w:name w:val="code"/>
    <w:basedOn w:val="DefaultParagraphFont"/>
    <w:rsid w:val="00682754"/>
  </w:style>
  <w:style w:type="character" w:customStyle="1" w:styleId="label">
    <w:name w:val="label"/>
    <w:basedOn w:val="DefaultParagraphFont"/>
    <w:rsid w:val="00682754"/>
  </w:style>
  <w:style w:type="character" w:styleId="Strong">
    <w:name w:val="Strong"/>
    <w:basedOn w:val="DefaultParagraphFont"/>
    <w:uiPriority w:val="22"/>
    <w:qFormat/>
    <w:rsid w:val="00682754"/>
    <w:rPr>
      <w:b/>
      <w:bCs/>
    </w:rPr>
  </w:style>
  <w:style w:type="table" w:styleId="LightList-Accent5">
    <w:name w:val="Light List Accent 5"/>
    <w:basedOn w:val="TableNormal"/>
    <w:uiPriority w:val="61"/>
    <w:rsid w:val="00682754"/>
    <w:pPr>
      <w:spacing w:after="0" w:line="240" w:lineRule="auto"/>
    </w:pPr>
    <w:rPr>
      <w:rFonts w:eastAsiaTheme="minorHAnsi"/>
      <w:lang w:eastAsia="en-US"/>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character" w:customStyle="1" w:styleId="Table-Default">
    <w:name w:val="Table - Default"/>
    <w:uiPriority w:val="99"/>
    <w:rsid w:val="00682754"/>
    <w:rPr>
      <w:b w:val="0"/>
      <w:sz w:val="16"/>
    </w:rPr>
  </w:style>
  <w:style w:type="character" w:styleId="FollowedHyperlink">
    <w:name w:val="FollowedHyperlink"/>
    <w:basedOn w:val="DefaultParagraphFont"/>
    <w:unhideWhenUsed/>
    <w:rsid w:val="00682754"/>
    <w:rPr>
      <w:color w:val="800080" w:themeColor="followedHyperlink"/>
      <w:u w:val="single"/>
    </w:rPr>
  </w:style>
  <w:style w:type="paragraph" w:customStyle="1" w:styleId="SourceCode">
    <w:name w:val="$Source Code"/>
    <w:basedOn w:val="Normal"/>
    <w:link w:val="SourceCodeChar"/>
    <w:rsid w:val="00682754"/>
    <w:pPr>
      <w:spacing w:after="0" w:line="240" w:lineRule="auto"/>
      <w:ind w:left="720"/>
    </w:pPr>
    <w:rPr>
      <w:rFonts w:ascii="Courier New" w:eastAsia="Times New Roman" w:hAnsi="Courier New" w:cs="Courier New"/>
      <w:color w:val="0000FF"/>
      <w:sz w:val="18"/>
      <w:szCs w:val="18"/>
    </w:rPr>
  </w:style>
  <w:style w:type="character" w:customStyle="1" w:styleId="SourceCodeChar">
    <w:name w:val="$Source Code Char"/>
    <w:basedOn w:val="DefaultParagraphFont"/>
    <w:link w:val="SourceCode"/>
    <w:locked/>
    <w:rsid w:val="00682754"/>
    <w:rPr>
      <w:rFonts w:ascii="Courier New" w:eastAsia="Times New Roman" w:hAnsi="Courier New" w:cs="Courier New"/>
      <w:color w:val="0000FF"/>
      <w:sz w:val="18"/>
      <w:szCs w:val="18"/>
      <w:lang w:eastAsia="en-US"/>
    </w:rPr>
  </w:style>
  <w:style w:type="paragraph" w:customStyle="1" w:styleId="SourceCode-Good">
    <w:name w:val="$Source Code - Good"/>
    <w:basedOn w:val="Normal"/>
    <w:link w:val="SourceCode-GoodChar"/>
    <w:rsid w:val="00682754"/>
    <w:pPr>
      <w:spacing w:after="0" w:line="240" w:lineRule="auto"/>
      <w:ind w:left="720"/>
    </w:pPr>
    <w:rPr>
      <w:rFonts w:ascii="Courier New" w:eastAsia="Times New Roman" w:hAnsi="Courier New" w:cs="Courier New"/>
      <w:color w:val="008000"/>
      <w:sz w:val="18"/>
      <w:szCs w:val="18"/>
    </w:rPr>
  </w:style>
  <w:style w:type="character" w:customStyle="1" w:styleId="SourceCode-GoodChar">
    <w:name w:val="$Source Code - Good Char"/>
    <w:basedOn w:val="DefaultParagraphFont"/>
    <w:link w:val="SourceCode-Good"/>
    <w:locked/>
    <w:rsid w:val="00682754"/>
    <w:rPr>
      <w:rFonts w:ascii="Courier New" w:eastAsia="Times New Roman" w:hAnsi="Courier New" w:cs="Courier New"/>
      <w:color w:val="008000"/>
      <w:sz w:val="18"/>
      <w:szCs w:val="18"/>
      <w:lang w:eastAsia="en-US"/>
    </w:rPr>
  </w:style>
  <w:style w:type="paragraph" w:styleId="BodyText">
    <w:name w:val="Body Text"/>
    <w:basedOn w:val="Normal"/>
    <w:link w:val="BodyTextChar"/>
    <w:unhideWhenUsed/>
    <w:rsid w:val="00682754"/>
    <w:pPr>
      <w:spacing w:after="120" w:line="240" w:lineRule="auto"/>
    </w:pPr>
    <w:rPr>
      <w:rFonts w:ascii="Arial" w:eastAsia="MS Mincho" w:hAnsi="Arial" w:cs="Times New Roman"/>
      <w:lang w:eastAsia="ja-JP"/>
    </w:rPr>
  </w:style>
  <w:style w:type="character" w:customStyle="1" w:styleId="BodyTextChar">
    <w:name w:val="Body Text Char"/>
    <w:basedOn w:val="DefaultParagraphFont"/>
    <w:link w:val="BodyText"/>
    <w:rsid w:val="00682754"/>
    <w:rPr>
      <w:rFonts w:ascii="Arial" w:eastAsia="MS Mincho" w:hAnsi="Arial" w:cs="Times New Roman"/>
    </w:rPr>
  </w:style>
  <w:style w:type="paragraph" w:customStyle="1" w:styleId="InfoBlue">
    <w:name w:val="InfoBlue"/>
    <w:basedOn w:val="Normal"/>
    <w:next w:val="BodyText"/>
    <w:autoRedefine/>
    <w:rsid w:val="00682754"/>
    <w:pPr>
      <w:widowControl w:val="0"/>
      <w:numPr>
        <w:numId w:val="5"/>
      </w:numPr>
      <w:tabs>
        <w:tab w:val="left" w:pos="993"/>
      </w:tabs>
      <w:spacing w:after="0" w:line="360" w:lineRule="auto"/>
    </w:pPr>
    <w:rPr>
      <w:rFonts w:ascii="Tahoma" w:eastAsia="Times New Roman" w:hAnsi="Tahoma" w:cs="Tahoma"/>
      <w:i/>
      <w:color w:val="0000FF"/>
      <w:sz w:val="20"/>
      <w:szCs w:val="20"/>
    </w:rPr>
  </w:style>
  <w:style w:type="paragraph" w:customStyle="1" w:styleId="MediumGrid1-Accent22">
    <w:name w:val="Medium Grid 1 - Accent 22"/>
    <w:basedOn w:val="Normal"/>
    <w:uiPriority w:val="34"/>
    <w:qFormat/>
    <w:rsid w:val="00682754"/>
    <w:pPr>
      <w:ind w:left="720"/>
      <w:contextualSpacing/>
    </w:pPr>
    <w:rPr>
      <w:rFonts w:ascii="Calibri" w:eastAsia="Calibri" w:hAnsi="Calibri" w:cs="Times New Roman"/>
    </w:rPr>
  </w:style>
  <w:style w:type="character" w:customStyle="1" w:styleId="mw-headline">
    <w:name w:val="mw-headline"/>
    <w:basedOn w:val="DefaultParagraphFont"/>
    <w:rsid w:val="00682754"/>
  </w:style>
  <w:style w:type="paragraph" w:styleId="EndnoteText">
    <w:name w:val="endnote text"/>
    <w:basedOn w:val="Normal"/>
    <w:link w:val="EndnoteTextChar"/>
    <w:uiPriority w:val="99"/>
    <w:semiHidden/>
    <w:unhideWhenUsed/>
    <w:rsid w:val="00682754"/>
    <w:pPr>
      <w:spacing w:after="0" w:line="240" w:lineRule="auto"/>
    </w:pPr>
    <w:rPr>
      <w:sz w:val="20"/>
      <w:szCs w:val="20"/>
    </w:rPr>
  </w:style>
  <w:style w:type="character" w:customStyle="1" w:styleId="EndnoteTextChar">
    <w:name w:val="Endnote Text Char"/>
    <w:basedOn w:val="DefaultParagraphFont"/>
    <w:link w:val="EndnoteText"/>
    <w:uiPriority w:val="99"/>
    <w:semiHidden/>
    <w:rsid w:val="00682754"/>
    <w:rPr>
      <w:rFonts w:eastAsiaTheme="minorHAnsi"/>
      <w:sz w:val="20"/>
      <w:szCs w:val="20"/>
      <w:lang w:eastAsia="en-US"/>
    </w:rPr>
  </w:style>
  <w:style w:type="character" w:styleId="EndnoteReference">
    <w:name w:val="endnote reference"/>
    <w:basedOn w:val="DefaultParagraphFont"/>
    <w:uiPriority w:val="99"/>
    <w:semiHidden/>
    <w:unhideWhenUsed/>
    <w:rsid w:val="00682754"/>
    <w:rPr>
      <w:vertAlign w:val="superscript"/>
    </w:rPr>
  </w:style>
  <w:style w:type="character" w:styleId="Emphasis">
    <w:name w:val="Emphasis"/>
    <w:basedOn w:val="DefaultParagraphFont"/>
    <w:uiPriority w:val="20"/>
    <w:qFormat/>
    <w:rsid w:val="00682754"/>
    <w:rPr>
      <w:i/>
      <w:iCs/>
    </w:rPr>
  </w:style>
  <w:style w:type="character" w:styleId="CommentReference">
    <w:name w:val="annotation reference"/>
    <w:basedOn w:val="DefaultParagraphFont"/>
    <w:unhideWhenUsed/>
    <w:rsid w:val="00682754"/>
    <w:rPr>
      <w:sz w:val="16"/>
      <w:szCs w:val="16"/>
    </w:rPr>
  </w:style>
  <w:style w:type="paragraph" w:styleId="CommentText">
    <w:name w:val="annotation text"/>
    <w:basedOn w:val="Normal"/>
    <w:link w:val="CommentTextChar"/>
    <w:unhideWhenUsed/>
    <w:rsid w:val="00682754"/>
    <w:pPr>
      <w:spacing w:line="240" w:lineRule="auto"/>
    </w:pPr>
    <w:rPr>
      <w:sz w:val="20"/>
      <w:szCs w:val="20"/>
    </w:rPr>
  </w:style>
  <w:style w:type="character" w:customStyle="1" w:styleId="CommentTextChar">
    <w:name w:val="Comment Text Char"/>
    <w:basedOn w:val="DefaultParagraphFont"/>
    <w:link w:val="CommentText"/>
    <w:rsid w:val="00682754"/>
    <w:rPr>
      <w:rFonts w:eastAsiaTheme="minorHAnsi"/>
      <w:sz w:val="20"/>
      <w:szCs w:val="20"/>
      <w:lang w:eastAsia="en-US"/>
    </w:rPr>
  </w:style>
  <w:style w:type="paragraph" w:styleId="CommentSubject">
    <w:name w:val="annotation subject"/>
    <w:basedOn w:val="CommentText"/>
    <w:next w:val="CommentText"/>
    <w:link w:val="CommentSubjectChar"/>
    <w:unhideWhenUsed/>
    <w:rsid w:val="00682754"/>
    <w:rPr>
      <w:b/>
      <w:bCs/>
    </w:rPr>
  </w:style>
  <w:style w:type="character" w:customStyle="1" w:styleId="CommentSubjectChar">
    <w:name w:val="Comment Subject Char"/>
    <w:basedOn w:val="CommentTextChar"/>
    <w:link w:val="CommentSubject"/>
    <w:rsid w:val="00682754"/>
    <w:rPr>
      <w:rFonts w:eastAsiaTheme="minorHAnsi"/>
      <w:b/>
      <w:bCs/>
      <w:sz w:val="20"/>
      <w:szCs w:val="20"/>
      <w:lang w:eastAsia="en-US"/>
    </w:rPr>
  </w:style>
  <w:style w:type="character" w:customStyle="1" w:styleId="field-validation-error">
    <w:name w:val="field-validation-error"/>
    <w:basedOn w:val="DefaultParagraphFont"/>
    <w:rsid w:val="00682754"/>
  </w:style>
  <w:style w:type="paragraph" w:styleId="PlainText">
    <w:name w:val="Plain Text"/>
    <w:basedOn w:val="Normal"/>
    <w:link w:val="PlainTextChar"/>
    <w:uiPriority w:val="99"/>
    <w:unhideWhenUsed/>
    <w:rsid w:val="00682754"/>
    <w:pPr>
      <w:spacing w:after="0" w:line="240" w:lineRule="auto"/>
    </w:pPr>
    <w:rPr>
      <w:rFonts w:ascii="Consolas" w:eastAsiaTheme="minorEastAsia" w:hAnsi="Consolas"/>
      <w:sz w:val="21"/>
      <w:szCs w:val="21"/>
      <w:lang w:eastAsia="ja-JP"/>
    </w:rPr>
  </w:style>
  <w:style w:type="character" w:customStyle="1" w:styleId="PlainTextChar">
    <w:name w:val="Plain Text Char"/>
    <w:basedOn w:val="DefaultParagraphFont"/>
    <w:link w:val="PlainText"/>
    <w:uiPriority w:val="99"/>
    <w:rsid w:val="00682754"/>
    <w:rPr>
      <w:rFonts w:ascii="Consolas" w:hAnsi="Consolas"/>
      <w:sz w:val="21"/>
      <w:szCs w:val="21"/>
    </w:rPr>
  </w:style>
  <w:style w:type="paragraph" w:customStyle="1" w:styleId="font5">
    <w:name w:val="font5"/>
    <w:basedOn w:val="Normal"/>
    <w:rsid w:val="00682754"/>
    <w:pPr>
      <w:spacing w:before="100" w:beforeAutospacing="1" w:after="100" w:afterAutospacing="1" w:line="240" w:lineRule="auto"/>
    </w:pPr>
    <w:rPr>
      <w:rFonts w:ascii="Tahoma" w:eastAsia="Times New Roman" w:hAnsi="Tahoma" w:cs="Tahoma"/>
      <w:sz w:val="20"/>
      <w:szCs w:val="20"/>
      <w:lang w:eastAsia="ja-JP"/>
    </w:rPr>
  </w:style>
  <w:style w:type="paragraph" w:customStyle="1" w:styleId="font6">
    <w:name w:val="font6"/>
    <w:basedOn w:val="Normal"/>
    <w:rsid w:val="00682754"/>
    <w:pPr>
      <w:spacing w:before="100" w:beforeAutospacing="1" w:after="100" w:afterAutospacing="1" w:line="240" w:lineRule="auto"/>
    </w:pPr>
    <w:rPr>
      <w:rFonts w:ascii="Tahoma" w:eastAsia="Times New Roman" w:hAnsi="Tahoma" w:cs="Tahoma"/>
      <w:b/>
      <w:bCs/>
      <w:sz w:val="20"/>
      <w:szCs w:val="20"/>
      <w:lang w:eastAsia="ja-JP"/>
    </w:rPr>
  </w:style>
  <w:style w:type="paragraph" w:customStyle="1" w:styleId="font7">
    <w:name w:val="font7"/>
    <w:basedOn w:val="Normal"/>
    <w:rsid w:val="00682754"/>
    <w:pPr>
      <w:spacing w:before="100" w:beforeAutospacing="1" w:after="100" w:afterAutospacing="1" w:line="240" w:lineRule="auto"/>
    </w:pPr>
    <w:rPr>
      <w:rFonts w:ascii="Times New Roman" w:eastAsia="Times New Roman" w:hAnsi="Times New Roman" w:cs="Times New Roman"/>
      <w:b/>
      <w:bCs/>
      <w:color w:val="000000"/>
      <w:sz w:val="16"/>
      <w:szCs w:val="16"/>
      <w:lang w:eastAsia="ja-JP"/>
    </w:rPr>
  </w:style>
  <w:style w:type="paragraph" w:customStyle="1" w:styleId="xl68">
    <w:name w:val="xl68"/>
    <w:basedOn w:val="Normal"/>
    <w:rsid w:val="00682754"/>
    <w:pPr>
      <w:shd w:val="clear" w:color="FFFFCC" w:fill="FFFFFF"/>
      <w:spacing w:before="100" w:beforeAutospacing="1" w:after="100" w:afterAutospacing="1" w:line="240" w:lineRule="auto"/>
    </w:pPr>
    <w:rPr>
      <w:rFonts w:ascii="Tahoma" w:eastAsia="Times New Roman" w:hAnsi="Tahoma" w:cs="Tahoma"/>
      <w:sz w:val="20"/>
      <w:szCs w:val="20"/>
      <w:lang w:eastAsia="ja-JP"/>
    </w:rPr>
  </w:style>
  <w:style w:type="paragraph" w:customStyle="1" w:styleId="xl69">
    <w:name w:val="xl69"/>
    <w:basedOn w:val="Normal"/>
    <w:rsid w:val="00682754"/>
    <w:pPr>
      <w:shd w:val="clear" w:color="FFFFCC" w:fill="FFFFFF"/>
      <w:spacing w:before="100" w:beforeAutospacing="1" w:after="100" w:afterAutospacing="1" w:line="240" w:lineRule="auto"/>
    </w:pPr>
    <w:rPr>
      <w:rFonts w:ascii="Tahoma" w:eastAsia="Times New Roman" w:hAnsi="Tahoma" w:cs="Tahoma"/>
      <w:color w:val="000000"/>
      <w:sz w:val="20"/>
      <w:szCs w:val="20"/>
      <w:lang w:eastAsia="ja-JP"/>
    </w:rPr>
  </w:style>
  <w:style w:type="paragraph" w:customStyle="1" w:styleId="xl70">
    <w:name w:val="xl70"/>
    <w:basedOn w:val="Normal"/>
    <w:rsid w:val="00682754"/>
    <w:pPr>
      <w:pBdr>
        <w:top w:val="single" w:sz="4" w:space="0" w:color="000000"/>
        <w:left w:val="single" w:sz="4" w:space="0" w:color="000000"/>
        <w:bottom w:val="single" w:sz="4" w:space="0" w:color="000000"/>
        <w:right w:val="single" w:sz="4" w:space="0" w:color="000000"/>
      </w:pBdr>
      <w:shd w:val="clear" w:color="000080" w:fill="000080"/>
      <w:spacing w:before="100" w:beforeAutospacing="1" w:after="100" w:afterAutospacing="1" w:line="240" w:lineRule="auto"/>
      <w:jc w:val="center"/>
      <w:textAlignment w:val="center"/>
    </w:pPr>
    <w:rPr>
      <w:rFonts w:ascii="Tahoma" w:eastAsia="Times New Roman" w:hAnsi="Tahoma" w:cs="Tahoma"/>
      <w:b/>
      <w:bCs/>
      <w:color w:val="FFFFFF"/>
      <w:sz w:val="20"/>
      <w:szCs w:val="20"/>
      <w:lang w:eastAsia="ja-JP"/>
    </w:rPr>
  </w:style>
  <w:style w:type="paragraph" w:customStyle="1" w:styleId="xl71">
    <w:name w:val="xl71"/>
    <w:basedOn w:val="Normal"/>
    <w:rsid w:val="00682754"/>
    <w:pPr>
      <w:pBdr>
        <w:top w:val="single" w:sz="4" w:space="0" w:color="000000"/>
        <w:left w:val="single" w:sz="4" w:space="0" w:color="000000"/>
        <w:right w:val="single" w:sz="4" w:space="0" w:color="000000"/>
      </w:pBdr>
      <w:shd w:val="clear" w:color="000080" w:fill="000080"/>
      <w:spacing w:before="100" w:beforeAutospacing="1" w:after="100" w:afterAutospacing="1" w:line="240" w:lineRule="auto"/>
      <w:jc w:val="center"/>
      <w:textAlignment w:val="center"/>
    </w:pPr>
    <w:rPr>
      <w:rFonts w:ascii="Tahoma" w:eastAsia="Times New Roman" w:hAnsi="Tahoma" w:cs="Tahoma"/>
      <w:b/>
      <w:bCs/>
      <w:color w:val="FFFFFF"/>
      <w:sz w:val="20"/>
      <w:szCs w:val="20"/>
      <w:lang w:eastAsia="ja-JP"/>
    </w:rPr>
  </w:style>
  <w:style w:type="paragraph" w:customStyle="1" w:styleId="xl72">
    <w:name w:val="xl72"/>
    <w:basedOn w:val="Normal"/>
    <w:rsid w:val="00682754"/>
    <w:pPr>
      <w:pBdr>
        <w:top w:val="single" w:sz="4" w:space="0" w:color="000000"/>
        <w:left w:val="single" w:sz="4" w:space="0" w:color="000000"/>
        <w:bottom w:val="single" w:sz="4" w:space="0" w:color="000000"/>
      </w:pBdr>
      <w:shd w:val="clear" w:color="CCFFFF" w:fill="CCFFFF"/>
      <w:spacing w:before="100" w:beforeAutospacing="1" w:after="100" w:afterAutospacing="1" w:line="240" w:lineRule="auto"/>
      <w:textAlignment w:val="center"/>
    </w:pPr>
    <w:rPr>
      <w:rFonts w:ascii="Tahoma" w:eastAsia="Times New Roman" w:hAnsi="Tahoma" w:cs="Tahoma"/>
      <w:b/>
      <w:bCs/>
      <w:sz w:val="20"/>
      <w:szCs w:val="20"/>
      <w:lang w:eastAsia="ja-JP"/>
    </w:rPr>
  </w:style>
  <w:style w:type="paragraph" w:customStyle="1" w:styleId="xl73">
    <w:name w:val="xl73"/>
    <w:basedOn w:val="Normal"/>
    <w:rsid w:val="00682754"/>
    <w:pPr>
      <w:pBdr>
        <w:top w:val="single" w:sz="4" w:space="0" w:color="000000"/>
        <w:bottom w:val="single" w:sz="4" w:space="0" w:color="000000"/>
      </w:pBdr>
      <w:shd w:val="clear" w:color="CCFFFF" w:fill="CCFFFF"/>
      <w:spacing w:before="100" w:beforeAutospacing="1" w:after="100" w:afterAutospacing="1" w:line="240" w:lineRule="auto"/>
      <w:textAlignment w:val="center"/>
    </w:pPr>
    <w:rPr>
      <w:rFonts w:ascii="Tahoma" w:eastAsia="Times New Roman" w:hAnsi="Tahoma" w:cs="Tahoma"/>
      <w:b/>
      <w:bCs/>
      <w:sz w:val="20"/>
      <w:szCs w:val="20"/>
      <w:lang w:eastAsia="ja-JP"/>
    </w:rPr>
  </w:style>
  <w:style w:type="paragraph" w:customStyle="1" w:styleId="xl74">
    <w:name w:val="xl74"/>
    <w:basedOn w:val="Normal"/>
    <w:rsid w:val="00682754"/>
    <w:pPr>
      <w:pBdr>
        <w:top w:val="single" w:sz="4" w:space="0" w:color="000000"/>
        <w:bottom w:val="single" w:sz="4" w:space="0" w:color="000000"/>
        <w:right w:val="single" w:sz="4" w:space="0" w:color="000000"/>
      </w:pBdr>
      <w:shd w:val="clear" w:color="CCFFFF" w:fill="CCFFFF"/>
      <w:spacing w:before="100" w:beforeAutospacing="1" w:after="100" w:afterAutospacing="1" w:line="240" w:lineRule="auto"/>
      <w:textAlignment w:val="center"/>
    </w:pPr>
    <w:rPr>
      <w:rFonts w:ascii="Tahoma" w:eastAsia="Times New Roman" w:hAnsi="Tahoma" w:cs="Tahoma"/>
      <w:b/>
      <w:bCs/>
      <w:sz w:val="20"/>
      <w:szCs w:val="20"/>
      <w:lang w:eastAsia="ja-JP"/>
    </w:rPr>
  </w:style>
  <w:style w:type="paragraph" w:customStyle="1" w:styleId="xl75">
    <w:name w:val="xl75"/>
    <w:basedOn w:val="Normal"/>
    <w:rsid w:val="00682754"/>
    <w:pPr>
      <w:shd w:val="clear" w:color="FFFFCC" w:fill="FFFFFF"/>
      <w:spacing w:before="100" w:beforeAutospacing="1" w:after="100" w:afterAutospacing="1" w:line="240" w:lineRule="auto"/>
      <w:textAlignment w:val="top"/>
    </w:pPr>
    <w:rPr>
      <w:rFonts w:ascii="Tahoma" w:eastAsia="Times New Roman" w:hAnsi="Tahoma" w:cs="Tahoma"/>
      <w:color w:val="000000"/>
      <w:sz w:val="20"/>
      <w:szCs w:val="20"/>
      <w:lang w:eastAsia="ja-JP"/>
    </w:rPr>
  </w:style>
  <w:style w:type="paragraph" w:customStyle="1" w:styleId="xl76">
    <w:name w:val="xl76"/>
    <w:basedOn w:val="Normal"/>
    <w:rsid w:val="00682754"/>
    <w:pPr>
      <w:pBdr>
        <w:top w:val="single" w:sz="4" w:space="0" w:color="000000"/>
        <w:left w:val="single" w:sz="4" w:space="0" w:color="000000"/>
        <w:bottom w:val="single" w:sz="4" w:space="0" w:color="000000"/>
        <w:right w:val="single" w:sz="4" w:space="0" w:color="000000"/>
      </w:pBdr>
      <w:shd w:val="clear" w:color="FFFFCC" w:fill="FFFFFF"/>
      <w:spacing w:before="100" w:beforeAutospacing="1" w:after="100" w:afterAutospacing="1" w:line="240" w:lineRule="auto"/>
      <w:textAlignment w:val="center"/>
    </w:pPr>
    <w:rPr>
      <w:rFonts w:ascii="Tahoma" w:eastAsia="Times New Roman" w:hAnsi="Tahoma" w:cs="Tahoma"/>
      <w:sz w:val="20"/>
      <w:szCs w:val="20"/>
      <w:lang w:eastAsia="ja-JP"/>
    </w:rPr>
  </w:style>
  <w:style w:type="paragraph" w:customStyle="1" w:styleId="xl77">
    <w:name w:val="xl77"/>
    <w:basedOn w:val="Normal"/>
    <w:rsid w:val="00682754"/>
    <w:pPr>
      <w:pBdr>
        <w:top w:val="single" w:sz="4" w:space="0" w:color="000000"/>
        <w:left w:val="single" w:sz="4" w:space="0" w:color="000000"/>
        <w:bottom w:val="single" w:sz="4" w:space="0" w:color="000000"/>
        <w:right w:val="single" w:sz="4" w:space="0" w:color="000000"/>
      </w:pBdr>
      <w:shd w:val="clear" w:color="FFFFCC" w:fill="FFFFFF"/>
      <w:spacing w:before="100" w:beforeAutospacing="1" w:after="100" w:afterAutospacing="1" w:line="240" w:lineRule="auto"/>
      <w:textAlignment w:val="center"/>
    </w:pPr>
    <w:rPr>
      <w:rFonts w:ascii="Tahoma" w:eastAsia="Times New Roman" w:hAnsi="Tahoma" w:cs="Tahoma"/>
      <w:sz w:val="20"/>
      <w:szCs w:val="20"/>
      <w:lang w:eastAsia="ja-JP"/>
    </w:rPr>
  </w:style>
  <w:style w:type="paragraph" w:customStyle="1" w:styleId="xl78">
    <w:name w:val="xl78"/>
    <w:basedOn w:val="Normal"/>
    <w:rsid w:val="00682754"/>
    <w:pPr>
      <w:pBdr>
        <w:top w:val="single" w:sz="4" w:space="0" w:color="000000"/>
        <w:left w:val="single" w:sz="4" w:space="0" w:color="000000"/>
        <w:bottom w:val="single" w:sz="4" w:space="0" w:color="000000"/>
        <w:right w:val="single" w:sz="4" w:space="0" w:color="000000"/>
      </w:pBdr>
      <w:shd w:val="clear" w:color="FFFFCC" w:fill="FFFFFF"/>
      <w:spacing w:before="100" w:beforeAutospacing="1" w:after="100" w:afterAutospacing="1" w:line="240" w:lineRule="auto"/>
      <w:textAlignment w:val="center"/>
    </w:pPr>
    <w:rPr>
      <w:rFonts w:ascii="Tahoma" w:eastAsia="Times New Roman" w:hAnsi="Tahoma" w:cs="Tahoma"/>
      <w:color w:val="000000"/>
      <w:sz w:val="20"/>
      <w:szCs w:val="20"/>
      <w:lang w:eastAsia="ja-JP"/>
    </w:rPr>
  </w:style>
  <w:style w:type="paragraph" w:customStyle="1" w:styleId="xl79">
    <w:name w:val="xl79"/>
    <w:basedOn w:val="Normal"/>
    <w:rsid w:val="00682754"/>
    <w:pPr>
      <w:pBdr>
        <w:top w:val="single" w:sz="4" w:space="0" w:color="000000"/>
        <w:left w:val="single" w:sz="4" w:space="0" w:color="000000"/>
        <w:bottom w:val="single" w:sz="4" w:space="0" w:color="000000"/>
        <w:right w:val="single" w:sz="4" w:space="0" w:color="000000"/>
      </w:pBdr>
      <w:shd w:val="clear" w:color="FFFFCC" w:fill="FFFFFF"/>
      <w:spacing w:before="100" w:beforeAutospacing="1" w:after="100" w:afterAutospacing="1" w:line="240" w:lineRule="auto"/>
      <w:textAlignment w:val="center"/>
    </w:pPr>
    <w:rPr>
      <w:rFonts w:ascii="Tahoma" w:eastAsia="Times New Roman" w:hAnsi="Tahoma" w:cs="Tahoma"/>
      <w:sz w:val="20"/>
      <w:szCs w:val="20"/>
      <w:lang w:eastAsia="ja-JP"/>
    </w:rPr>
  </w:style>
  <w:style w:type="paragraph" w:customStyle="1" w:styleId="xl80">
    <w:name w:val="xl80"/>
    <w:basedOn w:val="Normal"/>
    <w:rsid w:val="00682754"/>
    <w:pPr>
      <w:pBdr>
        <w:top w:val="single" w:sz="4" w:space="0" w:color="000000"/>
        <w:left w:val="single" w:sz="4" w:space="0" w:color="000000"/>
        <w:bottom w:val="single" w:sz="4" w:space="0" w:color="000000"/>
        <w:right w:val="single" w:sz="4" w:space="0" w:color="000000"/>
      </w:pBdr>
      <w:shd w:val="clear" w:color="FFFFCC" w:fill="FFFFFF"/>
      <w:spacing w:before="100" w:beforeAutospacing="1" w:after="100" w:afterAutospacing="1" w:line="240" w:lineRule="auto"/>
      <w:textAlignment w:val="center"/>
    </w:pPr>
    <w:rPr>
      <w:rFonts w:ascii="Tahoma" w:eastAsia="Times New Roman" w:hAnsi="Tahoma" w:cs="Tahoma"/>
      <w:sz w:val="20"/>
      <w:szCs w:val="20"/>
      <w:lang w:eastAsia="ja-JP"/>
    </w:rPr>
  </w:style>
  <w:style w:type="paragraph" w:customStyle="1" w:styleId="xl81">
    <w:name w:val="xl81"/>
    <w:basedOn w:val="Normal"/>
    <w:rsid w:val="00682754"/>
    <w:pPr>
      <w:pBdr>
        <w:top w:val="single" w:sz="4" w:space="0" w:color="000000"/>
        <w:left w:val="single" w:sz="4" w:space="0" w:color="000000"/>
        <w:bottom w:val="single" w:sz="4" w:space="0" w:color="000000"/>
      </w:pBdr>
      <w:shd w:val="clear" w:color="FFFFCC" w:fill="FFFFFF"/>
      <w:spacing w:before="100" w:beforeAutospacing="1" w:after="100" w:afterAutospacing="1" w:line="240" w:lineRule="auto"/>
      <w:textAlignment w:val="center"/>
    </w:pPr>
    <w:rPr>
      <w:rFonts w:ascii="Tahoma" w:eastAsia="Times New Roman" w:hAnsi="Tahoma" w:cs="Tahoma"/>
      <w:sz w:val="20"/>
      <w:szCs w:val="20"/>
      <w:lang w:eastAsia="ja-JP"/>
    </w:rPr>
  </w:style>
  <w:style w:type="paragraph" w:customStyle="1" w:styleId="xl82">
    <w:name w:val="xl82"/>
    <w:basedOn w:val="Normal"/>
    <w:rsid w:val="00682754"/>
    <w:pPr>
      <w:pBdr>
        <w:top w:val="single" w:sz="4" w:space="0" w:color="000000"/>
        <w:bottom w:val="single" w:sz="4" w:space="0" w:color="000000"/>
        <w:right w:val="single" w:sz="4" w:space="0" w:color="000000"/>
      </w:pBdr>
      <w:shd w:val="clear" w:color="FFFFCC" w:fill="FFFFFF"/>
      <w:spacing w:before="100" w:beforeAutospacing="1" w:after="100" w:afterAutospacing="1" w:line="240" w:lineRule="auto"/>
      <w:textAlignment w:val="center"/>
    </w:pPr>
    <w:rPr>
      <w:rFonts w:ascii="Tahoma" w:eastAsia="Times New Roman" w:hAnsi="Tahoma" w:cs="Tahoma"/>
      <w:sz w:val="20"/>
      <w:szCs w:val="20"/>
      <w:lang w:eastAsia="ja-JP"/>
    </w:rPr>
  </w:style>
  <w:style w:type="paragraph" w:customStyle="1" w:styleId="xl83">
    <w:name w:val="xl83"/>
    <w:basedOn w:val="Normal"/>
    <w:rsid w:val="00682754"/>
    <w:pPr>
      <w:pBdr>
        <w:top w:val="single" w:sz="4" w:space="0" w:color="auto"/>
        <w:left w:val="single" w:sz="4" w:space="0" w:color="auto"/>
        <w:bottom w:val="single" w:sz="4" w:space="0" w:color="auto"/>
        <w:right w:val="single" w:sz="4" w:space="0" w:color="auto"/>
      </w:pBdr>
      <w:shd w:val="clear" w:color="FFFFCC" w:fill="FFFFFF"/>
      <w:spacing w:before="100" w:beforeAutospacing="1" w:after="100" w:afterAutospacing="1" w:line="240" w:lineRule="auto"/>
      <w:textAlignment w:val="center"/>
    </w:pPr>
    <w:rPr>
      <w:rFonts w:ascii="Tahoma" w:eastAsia="Times New Roman" w:hAnsi="Tahoma" w:cs="Tahoma"/>
      <w:sz w:val="20"/>
      <w:szCs w:val="20"/>
      <w:lang w:eastAsia="ja-JP"/>
    </w:rPr>
  </w:style>
  <w:style w:type="paragraph" w:customStyle="1" w:styleId="xl84">
    <w:name w:val="xl84"/>
    <w:basedOn w:val="Normal"/>
    <w:rsid w:val="00682754"/>
    <w:pPr>
      <w:pBdr>
        <w:top w:val="single" w:sz="4" w:space="0" w:color="auto"/>
        <w:left w:val="single" w:sz="4" w:space="0" w:color="auto"/>
        <w:bottom w:val="single" w:sz="4" w:space="0" w:color="auto"/>
        <w:right w:val="single" w:sz="4" w:space="0" w:color="auto"/>
      </w:pBdr>
      <w:shd w:val="clear" w:color="FFFFCC" w:fill="FFFFFF"/>
      <w:spacing w:before="100" w:beforeAutospacing="1" w:after="100" w:afterAutospacing="1" w:line="240" w:lineRule="auto"/>
      <w:textAlignment w:val="center"/>
    </w:pPr>
    <w:rPr>
      <w:rFonts w:ascii="Tahoma" w:eastAsia="Times New Roman" w:hAnsi="Tahoma" w:cs="Tahoma"/>
      <w:sz w:val="20"/>
      <w:szCs w:val="20"/>
      <w:lang w:eastAsia="ja-JP"/>
    </w:rPr>
  </w:style>
  <w:style w:type="paragraph" w:customStyle="1" w:styleId="xl85">
    <w:name w:val="xl85"/>
    <w:basedOn w:val="Normal"/>
    <w:rsid w:val="00682754"/>
    <w:pPr>
      <w:pBdr>
        <w:top w:val="single" w:sz="4" w:space="0" w:color="auto"/>
        <w:left w:val="single" w:sz="4" w:space="0" w:color="auto"/>
        <w:bottom w:val="single" w:sz="4" w:space="0" w:color="auto"/>
        <w:right w:val="single" w:sz="4" w:space="0" w:color="auto"/>
      </w:pBdr>
      <w:shd w:val="clear" w:color="FFFFCC" w:fill="FFFFFF"/>
      <w:spacing w:before="100" w:beforeAutospacing="1" w:after="100" w:afterAutospacing="1" w:line="240" w:lineRule="auto"/>
      <w:jc w:val="center"/>
      <w:textAlignment w:val="center"/>
    </w:pPr>
    <w:rPr>
      <w:rFonts w:ascii="Tahoma" w:eastAsia="Times New Roman" w:hAnsi="Tahoma" w:cs="Tahoma"/>
      <w:sz w:val="20"/>
      <w:szCs w:val="20"/>
      <w:lang w:eastAsia="ja-JP"/>
    </w:rPr>
  </w:style>
  <w:style w:type="paragraph" w:customStyle="1" w:styleId="xl86">
    <w:name w:val="xl86"/>
    <w:basedOn w:val="Normal"/>
    <w:rsid w:val="00682754"/>
    <w:pPr>
      <w:pBdr>
        <w:left w:val="single" w:sz="4" w:space="0" w:color="000000"/>
        <w:bottom w:val="single" w:sz="4" w:space="0" w:color="000000"/>
      </w:pBdr>
      <w:shd w:val="clear" w:color="CCFFFF" w:fill="CCFFFF"/>
      <w:spacing w:before="100" w:beforeAutospacing="1" w:after="100" w:afterAutospacing="1" w:line="240" w:lineRule="auto"/>
      <w:textAlignment w:val="center"/>
    </w:pPr>
    <w:rPr>
      <w:rFonts w:ascii="Tahoma" w:eastAsia="Times New Roman" w:hAnsi="Tahoma" w:cs="Tahoma"/>
      <w:b/>
      <w:bCs/>
      <w:sz w:val="20"/>
      <w:szCs w:val="20"/>
      <w:lang w:eastAsia="ja-JP"/>
    </w:rPr>
  </w:style>
  <w:style w:type="paragraph" w:customStyle="1" w:styleId="xl87">
    <w:name w:val="xl87"/>
    <w:basedOn w:val="Normal"/>
    <w:rsid w:val="00682754"/>
    <w:pPr>
      <w:pBdr>
        <w:top w:val="single" w:sz="4" w:space="0" w:color="auto"/>
        <w:left w:val="single" w:sz="4" w:space="0" w:color="auto"/>
        <w:bottom w:val="single" w:sz="4" w:space="0" w:color="auto"/>
        <w:right w:val="single" w:sz="4" w:space="0" w:color="auto"/>
      </w:pBdr>
      <w:shd w:val="clear" w:color="FFFFCC" w:fill="FFFFFF"/>
      <w:spacing w:before="100" w:beforeAutospacing="1" w:after="100" w:afterAutospacing="1" w:line="240" w:lineRule="auto"/>
      <w:jc w:val="center"/>
      <w:textAlignment w:val="center"/>
    </w:pPr>
    <w:rPr>
      <w:rFonts w:ascii="Tahoma" w:eastAsia="Times New Roman" w:hAnsi="Tahoma" w:cs="Tahoma"/>
      <w:sz w:val="20"/>
      <w:szCs w:val="20"/>
      <w:lang w:eastAsia="ja-JP"/>
    </w:rPr>
  </w:style>
  <w:style w:type="paragraph" w:customStyle="1" w:styleId="xl88">
    <w:name w:val="xl88"/>
    <w:basedOn w:val="Normal"/>
    <w:rsid w:val="00682754"/>
    <w:pPr>
      <w:pBdr>
        <w:top w:val="single" w:sz="4" w:space="0" w:color="000000"/>
        <w:left w:val="single" w:sz="4" w:space="0" w:color="000000"/>
        <w:bottom w:val="single" w:sz="4" w:space="0" w:color="000000"/>
      </w:pBdr>
      <w:shd w:val="clear" w:color="FFFFCC" w:fill="FFFFFF"/>
      <w:spacing w:before="100" w:beforeAutospacing="1" w:after="100" w:afterAutospacing="1" w:line="240" w:lineRule="auto"/>
      <w:textAlignment w:val="center"/>
    </w:pPr>
    <w:rPr>
      <w:rFonts w:ascii="Tahoma" w:eastAsia="Times New Roman" w:hAnsi="Tahoma" w:cs="Tahoma"/>
      <w:sz w:val="20"/>
      <w:szCs w:val="20"/>
      <w:lang w:eastAsia="ja-JP"/>
    </w:rPr>
  </w:style>
  <w:style w:type="paragraph" w:customStyle="1" w:styleId="xl89">
    <w:name w:val="xl89"/>
    <w:basedOn w:val="Normal"/>
    <w:rsid w:val="00682754"/>
    <w:pPr>
      <w:pBdr>
        <w:top w:val="single" w:sz="4" w:space="0" w:color="000000"/>
        <w:bottom w:val="single" w:sz="4" w:space="0" w:color="000000"/>
      </w:pBdr>
      <w:shd w:val="clear" w:color="FFFFCC" w:fill="FFFFFF"/>
      <w:spacing w:before="100" w:beforeAutospacing="1" w:after="100" w:afterAutospacing="1" w:line="240" w:lineRule="auto"/>
      <w:textAlignment w:val="center"/>
    </w:pPr>
    <w:rPr>
      <w:rFonts w:ascii="Tahoma" w:eastAsia="Times New Roman" w:hAnsi="Tahoma" w:cs="Tahoma"/>
      <w:sz w:val="20"/>
      <w:szCs w:val="20"/>
      <w:lang w:eastAsia="ja-JP"/>
    </w:rPr>
  </w:style>
  <w:style w:type="paragraph" w:customStyle="1" w:styleId="xl90">
    <w:name w:val="xl90"/>
    <w:basedOn w:val="Normal"/>
    <w:rsid w:val="00682754"/>
    <w:pPr>
      <w:pBdr>
        <w:top w:val="single" w:sz="4" w:space="0" w:color="000000"/>
        <w:bottom w:val="single" w:sz="4" w:space="0" w:color="000000"/>
        <w:right w:val="single" w:sz="4" w:space="0" w:color="000000"/>
      </w:pBdr>
      <w:shd w:val="clear" w:color="FFFFCC" w:fill="FFFFFF"/>
      <w:spacing w:before="100" w:beforeAutospacing="1" w:after="100" w:afterAutospacing="1" w:line="240" w:lineRule="auto"/>
      <w:textAlignment w:val="center"/>
    </w:pPr>
    <w:rPr>
      <w:rFonts w:ascii="Tahoma" w:eastAsia="Times New Roman" w:hAnsi="Tahoma" w:cs="Tahoma"/>
      <w:sz w:val="20"/>
      <w:szCs w:val="20"/>
      <w:lang w:eastAsia="ja-JP"/>
    </w:rPr>
  </w:style>
  <w:style w:type="paragraph" w:customStyle="1" w:styleId="xl91">
    <w:name w:val="xl91"/>
    <w:basedOn w:val="Normal"/>
    <w:rsid w:val="00682754"/>
    <w:pPr>
      <w:pBdr>
        <w:top w:val="single" w:sz="4" w:space="0" w:color="auto"/>
        <w:left w:val="single" w:sz="4" w:space="0" w:color="000000"/>
        <w:right w:val="single" w:sz="4" w:space="0" w:color="auto"/>
      </w:pBdr>
      <w:shd w:val="clear" w:color="FFFFCC" w:fill="FFFFFF"/>
      <w:spacing w:before="100" w:beforeAutospacing="1" w:after="100" w:afterAutospacing="1" w:line="240" w:lineRule="auto"/>
      <w:jc w:val="center"/>
      <w:textAlignment w:val="center"/>
    </w:pPr>
    <w:rPr>
      <w:rFonts w:ascii="Tahoma" w:eastAsia="Times New Roman" w:hAnsi="Tahoma" w:cs="Tahoma"/>
      <w:sz w:val="20"/>
      <w:szCs w:val="20"/>
      <w:lang w:eastAsia="ja-JP"/>
    </w:rPr>
  </w:style>
  <w:style w:type="paragraph" w:customStyle="1" w:styleId="xl92">
    <w:name w:val="xl92"/>
    <w:basedOn w:val="Normal"/>
    <w:rsid w:val="00682754"/>
    <w:pPr>
      <w:pBdr>
        <w:top w:val="single" w:sz="4" w:space="0" w:color="000000"/>
        <w:left w:val="single" w:sz="4" w:space="0" w:color="000000"/>
        <w:right w:val="single" w:sz="4" w:space="0" w:color="000000"/>
      </w:pBdr>
      <w:shd w:val="clear" w:color="FFFFCC" w:fill="FFFFFF"/>
      <w:spacing w:before="100" w:beforeAutospacing="1" w:after="100" w:afterAutospacing="1" w:line="240" w:lineRule="auto"/>
      <w:jc w:val="center"/>
      <w:textAlignment w:val="center"/>
    </w:pPr>
    <w:rPr>
      <w:rFonts w:ascii="Tahoma" w:eastAsia="Times New Roman" w:hAnsi="Tahoma" w:cs="Tahoma"/>
      <w:sz w:val="20"/>
      <w:szCs w:val="20"/>
      <w:lang w:eastAsia="ja-JP"/>
    </w:rPr>
  </w:style>
  <w:style w:type="paragraph" w:customStyle="1" w:styleId="xl93">
    <w:name w:val="xl93"/>
    <w:basedOn w:val="Normal"/>
    <w:rsid w:val="00682754"/>
    <w:pPr>
      <w:pBdr>
        <w:left w:val="single" w:sz="4" w:space="0" w:color="000000"/>
        <w:right w:val="single" w:sz="4" w:space="0" w:color="000000"/>
      </w:pBdr>
      <w:shd w:val="clear" w:color="FFFFCC" w:fill="FFFFFF"/>
      <w:spacing w:before="100" w:beforeAutospacing="1" w:after="100" w:afterAutospacing="1" w:line="240" w:lineRule="auto"/>
      <w:jc w:val="center"/>
      <w:textAlignment w:val="center"/>
    </w:pPr>
    <w:rPr>
      <w:rFonts w:ascii="Tahoma" w:eastAsia="Times New Roman" w:hAnsi="Tahoma" w:cs="Tahoma"/>
      <w:sz w:val="20"/>
      <w:szCs w:val="20"/>
      <w:lang w:eastAsia="ja-JP"/>
    </w:rPr>
  </w:style>
  <w:style w:type="paragraph" w:customStyle="1" w:styleId="xl94">
    <w:name w:val="xl94"/>
    <w:basedOn w:val="Normal"/>
    <w:rsid w:val="00682754"/>
    <w:pPr>
      <w:pBdr>
        <w:left w:val="single" w:sz="4" w:space="0" w:color="000000"/>
        <w:bottom w:val="single" w:sz="4" w:space="0" w:color="auto"/>
        <w:right w:val="single" w:sz="4" w:space="0" w:color="auto"/>
      </w:pBdr>
      <w:shd w:val="clear" w:color="FFFFCC" w:fill="FFFFFF"/>
      <w:spacing w:before="100" w:beforeAutospacing="1" w:after="100" w:afterAutospacing="1" w:line="240" w:lineRule="auto"/>
      <w:jc w:val="center"/>
      <w:textAlignment w:val="center"/>
    </w:pPr>
    <w:rPr>
      <w:rFonts w:ascii="Tahoma" w:eastAsia="Times New Roman" w:hAnsi="Tahoma" w:cs="Tahoma"/>
      <w:sz w:val="20"/>
      <w:szCs w:val="20"/>
      <w:lang w:eastAsia="ja-JP"/>
    </w:rPr>
  </w:style>
  <w:style w:type="paragraph" w:customStyle="1" w:styleId="xl95">
    <w:name w:val="xl95"/>
    <w:basedOn w:val="Normal"/>
    <w:rsid w:val="00682754"/>
    <w:pPr>
      <w:pBdr>
        <w:left w:val="single" w:sz="4" w:space="0" w:color="000000"/>
        <w:bottom w:val="single" w:sz="4" w:space="0" w:color="000000"/>
        <w:right w:val="single" w:sz="4" w:space="0" w:color="000000"/>
      </w:pBdr>
      <w:shd w:val="clear" w:color="FFFFCC" w:fill="FFFFFF"/>
      <w:spacing w:before="100" w:beforeAutospacing="1" w:after="100" w:afterAutospacing="1" w:line="240" w:lineRule="auto"/>
      <w:jc w:val="center"/>
      <w:textAlignment w:val="center"/>
    </w:pPr>
    <w:rPr>
      <w:rFonts w:ascii="Tahoma" w:eastAsia="Times New Roman" w:hAnsi="Tahoma" w:cs="Tahoma"/>
      <w:sz w:val="20"/>
      <w:szCs w:val="20"/>
      <w:lang w:eastAsia="ja-JP"/>
    </w:rPr>
  </w:style>
  <w:style w:type="paragraph" w:customStyle="1" w:styleId="xl96">
    <w:name w:val="xl96"/>
    <w:basedOn w:val="Normal"/>
    <w:rsid w:val="00682754"/>
    <w:pPr>
      <w:pBdr>
        <w:top w:val="single" w:sz="4" w:space="0" w:color="auto"/>
        <w:left w:val="single" w:sz="4" w:space="0" w:color="auto"/>
        <w:right w:val="single" w:sz="4" w:space="0" w:color="auto"/>
      </w:pBdr>
      <w:shd w:val="clear" w:color="FFFFCC" w:fill="FFFFFF"/>
      <w:spacing w:before="100" w:beforeAutospacing="1" w:after="100" w:afterAutospacing="1" w:line="240" w:lineRule="auto"/>
      <w:jc w:val="center"/>
      <w:textAlignment w:val="center"/>
    </w:pPr>
    <w:rPr>
      <w:rFonts w:ascii="Tahoma" w:eastAsia="Times New Roman" w:hAnsi="Tahoma" w:cs="Tahoma"/>
      <w:sz w:val="20"/>
      <w:szCs w:val="20"/>
      <w:lang w:eastAsia="ja-JP"/>
    </w:rPr>
  </w:style>
  <w:style w:type="paragraph" w:customStyle="1" w:styleId="xl97">
    <w:name w:val="xl97"/>
    <w:basedOn w:val="Normal"/>
    <w:rsid w:val="00682754"/>
    <w:pPr>
      <w:pBdr>
        <w:left w:val="single" w:sz="4" w:space="0" w:color="auto"/>
        <w:right w:val="single" w:sz="4" w:space="0" w:color="auto"/>
      </w:pBdr>
      <w:shd w:val="clear" w:color="FFFFCC" w:fill="FFFFFF"/>
      <w:spacing w:before="100" w:beforeAutospacing="1" w:after="100" w:afterAutospacing="1" w:line="240" w:lineRule="auto"/>
      <w:jc w:val="center"/>
      <w:textAlignment w:val="center"/>
    </w:pPr>
    <w:rPr>
      <w:rFonts w:ascii="Tahoma" w:eastAsia="Times New Roman" w:hAnsi="Tahoma" w:cs="Tahoma"/>
      <w:sz w:val="20"/>
      <w:szCs w:val="20"/>
      <w:lang w:eastAsia="ja-JP"/>
    </w:rPr>
  </w:style>
  <w:style w:type="paragraph" w:customStyle="1" w:styleId="xl98">
    <w:name w:val="xl98"/>
    <w:basedOn w:val="Normal"/>
    <w:rsid w:val="00682754"/>
    <w:pPr>
      <w:pBdr>
        <w:left w:val="single" w:sz="4" w:space="0" w:color="auto"/>
        <w:bottom w:val="single" w:sz="4" w:space="0" w:color="auto"/>
        <w:right w:val="single" w:sz="4" w:space="0" w:color="auto"/>
      </w:pBdr>
      <w:shd w:val="clear" w:color="FFFFCC" w:fill="FFFFFF"/>
      <w:spacing w:before="100" w:beforeAutospacing="1" w:after="100" w:afterAutospacing="1" w:line="240" w:lineRule="auto"/>
      <w:jc w:val="center"/>
      <w:textAlignment w:val="center"/>
    </w:pPr>
    <w:rPr>
      <w:rFonts w:ascii="Tahoma" w:eastAsia="Times New Roman" w:hAnsi="Tahoma" w:cs="Tahoma"/>
      <w:sz w:val="20"/>
      <w:szCs w:val="20"/>
      <w:lang w:eastAsia="ja-JP"/>
    </w:rPr>
  </w:style>
  <w:style w:type="paragraph" w:customStyle="1" w:styleId="xl99">
    <w:name w:val="xl99"/>
    <w:basedOn w:val="Normal"/>
    <w:rsid w:val="00682754"/>
    <w:pPr>
      <w:pBdr>
        <w:top w:val="single" w:sz="4" w:space="0" w:color="auto"/>
        <w:left w:val="single" w:sz="4" w:space="0" w:color="000000"/>
        <w:right w:val="single" w:sz="4" w:space="0" w:color="000000"/>
      </w:pBdr>
      <w:shd w:val="clear" w:color="FFFFCC" w:fill="FFFFFF"/>
      <w:spacing w:before="100" w:beforeAutospacing="1" w:after="100" w:afterAutospacing="1" w:line="240" w:lineRule="auto"/>
      <w:jc w:val="center"/>
      <w:textAlignment w:val="center"/>
    </w:pPr>
    <w:rPr>
      <w:rFonts w:ascii="Tahoma" w:eastAsia="Times New Roman" w:hAnsi="Tahoma" w:cs="Tahoma"/>
      <w:sz w:val="20"/>
      <w:szCs w:val="20"/>
      <w:lang w:eastAsia="ja-JP"/>
    </w:rPr>
  </w:style>
  <w:style w:type="paragraph" w:customStyle="1" w:styleId="xl100">
    <w:name w:val="xl100"/>
    <w:basedOn w:val="Normal"/>
    <w:rsid w:val="00682754"/>
    <w:pPr>
      <w:pBdr>
        <w:left w:val="single" w:sz="4" w:space="0" w:color="000000"/>
        <w:bottom w:val="single" w:sz="4" w:space="0" w:color="auto"/>
        <w:right w:val="single" w:sz="4" w:space="0" w:color="000000"/>
      </w:pBdr>
      <w:shd w:val="clear" w:color="FFFFCC" w:fill="FFFFFF"/>
      <w:spacing w:before="100" w:beforeAutospacing="1" w:after="100" w:afterAutospacing="1" w:line="240" w:lineRule="auto"/>
      <w:jc w:val="center"/>
      <w:textAlignment w:val="center"/>
    </w:pPr>
    <w:rPr>
      <w:rFonts w:ascii="Tahoma" w:eastAsia="Times New Roman" w:hAnsi="Tahoma" w:cs="Tahoma"/>
      <w:sz w:val="20"/>
      <w:szCs w:val="20"/>
      <w:lang w:eastAsia="ja-JP"/>
    </w:rPr>
  </w:style>
  <w:style w:type="paragraph" w:customStyle="1" w:styleId="xl101">
    <w:name w:val="xl101"/>
    <w:basedOn w:val="Normal"/>
    <w:rsid w:val="00682754"/>
    <w:pPr>
      <w:pBdr>
        <w:top w:val="single" w:sz="4" w:space="0" w:color="000000"/>
        <w:left w:val="single" w:sz="4" w:space="0" w:color="000000"/>
      </w:pBdr>
      <w:shd w:val="clear" w:color="FFFFCC" w:fill="FFFFFF"/>
      <w:spacing w:before="100" w:beforeAutospacing="1" w:after="100" w:afterAutospacing="1" w:line="240" w:lineRule="auto"/>
      <w:textAlignment w:val="center"/>
    </w:pPr>
    <w:rPr>
      <w:rFonts w:ascii="Tahoma" w:eastAsia="Times New Roman" w:hAnsi="Tahoma" w:cs="Tahoma"/>
      <w:sz w:val="20"/>
      <w:szCs w:val="20"/>
      <w:lang w:eastAsia="ja-JP"/>
    </w:rPr>
  </w:style>
  <w:style w:type="character" w:styleId="PlaceholderText">
    <w:name w:val="Placeholder Text"/>
    <w:basedOn w:val="DefaultParagraphFont"/>
    <w:uiPriority w:val="99"/>
    <w:semiHidden/>
    <w:rsid w:val="00682754"/>
    <w:rPr>
      <w:color w:val="808080"/>
    </w:rPr>
  </w:style>
  <w:style w:type="table" w:styleId="MediumShading2-Accent1">
    <w:name w:val="Medium Shading 2 Accent 1"/>
    <w:basedOn w:val="TableNormal"/>
    <w:uiPriority w:val="64"/>
    <w:rsid w:val="00682754"/>
    <w:pPr>
      <w:spacing w:after="0" w:line="240" w:lineRule="auto"/>
    </w:pPr>
    <w:rPr>
      <w:rFonts w:eastAsiaTheme="minorHAnsi"/>
      <w:lang w:eastAsia="en-US"/>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customStyle="1" w:styleId="Body-noindent">
    <w:name w:val="Body-no indent"/>
    <w:link w:val="Body-noindentChar"/>
    <w:rsid w:val="00682754"/>
    <w:pPr>
      <w:widowControl w:val="0"/>
      <w:tabs>
        <w:tab w:val="left" w:pos="7920"/>
      </w:tabs>
      <w:spacing w:after="120" w:line="280" w:lineRule="exact"/>
      <w:ind w:right="-14"/>
    </w:pPr>
    <w:rPr>
      <w:rFonts w:ascii="Arial" w:eastAsia="Times New Roman" w:hAnsi="Arial" w:cs="Times New Roman"/>
      <w:sz w:val="19"/>
      <w:szCs w:val="20"/>
      <w:lang w:eastAsia="en-US"/>
    </w:rPr>
  </w:style>
  <w:style w:type="paragraph" w:customStyle="1" w:styleId="Bullet1">
    <w:name w:val="Bullet 1"/>
    <w:basedOn w:val="Normal"/>
    <w:link w:val="Bullet1Char"/>
    <w:rsid w:val="00682754"/>
    <w:pPr>
      <w:widowControl w:val="0"/>
      <w:numPr>
        <w:numId w:val="7"/>
      </w:numPr>
      <w:tabs>
        <w:tab w:val="left" w:pos="7920"/>
      </w:tabs>
      <w:spacing w:after="0" w:line="280" w:lineRule="exact"/>
    </w:pPr>
    <w:rPr>
      <w:rFonts w:ascii="Arial" w:eastAsia="Times New Roman" w:hAnsi="Arial" w:cs="Times New Roman"/>
      <w:sz w:val="19"/>
      <w:szCs w:val="20"/>
    </w:rPr>
  </w:style>
  <w:style w:type="paragraph" w:customStyle="1" w:styleId="Code0">
    <w:name w:val="Code"/>
    <w:basedOn w:val="Normal"/>
    <w:link w:val="CodeChar"/>
    <w:rsid w:val="00682754"/>
    <w:pPr>
      <w:spacing w:after="0" w:line="180" w:lineRule="exact"/>
    </w:pPr>
    <w:rPr>
      <w:rFonts w:ascii="Lucida Console" w:eastAsia="Times New Roman" w:hAnsi="Lucida Console" w:cs="Times New Roman"/>
      <w:sz w:val="18"/>
      <w:szCs w:val="20"/>
    </w:rPr>
  </w:style>
  <w:style w:type="character" w:customStyle="1" w:styleId="Bullet1Char">
    <w:name w:val="Bullet 1 Char"/>
    <w:basedOn w:val="DefaultParagraphFont"/>
    <w:link w:val="Bullet1"/>
    <w:rsid w:val="00682754"/>
    <w:rPr>
      <w:rFonts w:ascii="Arial" w:eastAsia="Times New Roman" w:hAnsi="Arial" w:cs="Times New Roman"/>
      <w:sz w:val="19"/>
      <w:szCs w:val="20"/>
      <w:lang w:eastAsia="en-US"/>
    </w:rPr>
  </w:style>
  <w:style w:type="character" w:customStyle="1" w:styleId="CodeChar">
    <w:name w:val="Code Char"/>
    <w:basedOn w:val="DefaultParagraphFont"/>
    <w:link w:val="Code0"/>
    <w:rsid w:val="00682754"/>
    <w:rPr>
      <w:rFonts w:ascii="Lucida Console" w:eastAsia="Times New Roman" w:hAnsi="Lucida Console" w:cs="Times New Roman"/>
      <w:sz w:val="18"/>
      <w:szCs w:val="20"/>
      <w:lang w:eastAsia="en-US"/>
    </w:rPr>
  </w:style>
  <w:style w:type="character" w:customStyle="1" w:styleId="Body-noindentChar">
    <w:name w:val="Body-no indent Char"/>
    <w:basedOn w:val="DefaultParagraphFont"/>
    <w:link w:val="Body-noindent"/>
    <w:rsid w:val="00682754"/>
    <w:rPr>
      <w:rFonts w:ascii="Arial" w:eastAsia="Times New Roman" w:hAnsi="Arial" w:cs="Times New Roman"/>
      <w:sz w:val="19"/>
      <w:szCs w:val="20"/>
      <w:lang w:eastAsia="en-US"/>
    </w:rPr>
  </w:style>
  <w:style w:type="paragraph" w:customStyle="1" w:styleId="TableBody2">
    <w:name w:val="Table Body 2"/>
    <w:basedOn w:val="Normal"/>
    <w:rsid w:val="00682754"/>
    <w:pPr>
      <w:spacing w:before="40" w:after="40" w:line="240" w:lineRule="auto"/>
      <w:ind w:right="115"/>
    </w:pPr>
    <w:rPr>
      <w:rFonts w:ascii="Arial" w:eastAsia="Times New Roman" w:hAnsi="Arial" w:cs="Times New Roman"/>
      <w:sz w:val="16"/>
      <w:szCs w:val="20"/>
    </w:rPr>
  </w:style>
  <w:style w:type="paragraph" w:customStyle="1" w:styleId="TableBody">
    <w:name w:val="Table Body"/>
    <w:basedOn w:val="Normal"/>
    <w:rsid w:val="00682754"/>
    <w:pPr>
      <w:spacing w:before="40" w:after="40" w:line="250" w:lineRule="exact"/>
      <w:ind w:right="115"/>
    </w:pPr>
    <w:rPr>
      <w:rFonts w:ascii="Arial" w:eastAsia="Times New Roman" w:hAnsi="Arial" w:cs="Times New Roman"/>
      <w:b/>
      <w:sz w:val="16"/>
      <w:szCs w:val="20"/>
    </w:rPr>
  </w:style>
  <w:style w:type="paragraph" w:customStyle="1" w:styleId="Body-NoIndent0">
    <w:name w:val="Body-No Indent"/>
    <w:next w:val="Normal"/>
    <w:rsid w:val="00682754"/>
    <w:pPr>
      <w:widowControl w:val="0"/>
      <w:tabs>
        <w:tab w:val="left" w:pos="7920"/>
      </w:tabs>
      <w:spacing w:after="0" w:line="280" w:lineRule="exact"/>
      <w:ind w:right="-19"/>
    </w:pPr>
    <w:rPr>
      <w:rFonts w:ascii="Arial" w:eastAsia="Times New Roman" w:hAnsi="Arial" w:cs="Times New Roman"/>
      <w:sz w:val="19"/>
      <w:szCs w:val="20"/>
      <w:lang w:eastAsia="en-US"/>
    </w:rPr>
  </w:style>
  <w:style w:type="paragraph" w:customStyle="1" w:styleId="Body-indent">
    <w:name w:val="Body-indent"/>
    <w:basedOn w:val="Normal"/>
    <w:link w:val="Body-indentChar"/>
    <w:rsid w:val="00682754"/>
    <w:pPr>
      <w:widowControl w:val="0"/>
      <w:spacing w:after="0" w:line="240" w:lineRule="auto"/>
      <w:ind w:right="-19" w:firstLine="240"/>
    </w:pPr>
    <w:rPr>
      <w:rFonts w:ascii="Arial" w:eastAsia="Times New Roman" w:hAnsi="Arial" w:cs="Times New Roman"/>
      <w:sz w:val="19"/>
      <w:szCs w:val="20"/>
    </w:rPr>
  </w:style>
  <w:style w:type="paragraph" w:customStyle="1" w:styleId="NormalWeb2">
    <w:name w:val="Normal (Web)2"/>
    <w:basedOn w:val="Normal"/>
    <w:rsid w:val="00682754"/>
    <w:pPr>
      <w:spacing w:before="48" w:after="100" w:afterAutospacing="1" w:line="300" w:lineRule="atLeast"/>
    </w:pPr>
    <w:rPr>
      <w:rFonts w:ascii="Times New Roman" w:eastAsia="Times New Roman" w:hAnsi="Times New Roman" w:cs="Times New Roman"/>
      <w:sz w:val="24"/>
      <w:szCs w:val="24"/>
    </w:rPr>
  </w:style>
  <w:style w:type="character" w:customStyle="1" w:styleId="Body-indentChar">
    <w:name w:val="Body-indent Char"/>
    <w:basedOn w:val="DefaultParagraphFont"/>
    <w:link w:val="Body-indent"/>
    <w:rsid w:val="00682754"/>
    <w:rPr>
      <w:rFonts w:ascii="Arial" w:eastAsia="Times New Roman" w:hAnsi="Arial" w:cs="Times New Roman"/>
      <w:sz w:val="19"/>
      <w:szCs w:val="20"/>
      <w:lang w:eastAsia="en-US"/>
    </w:rPr>
  </w:style>
  <w:style w:type="character" w:customStyle="1" w:styleId="hps">
    <w:name w:val="hps"/>
    <w:basedOn w:val="DefaultParagraphFont"/>
    <w:rsid w:val="00682754"/>
  </w:style>
  <w:style w:type="paragraph" w:styleId="Caption">
    <w:name w:val="caption"/>
    <w:basedOn w:val="Normal"/>
    <w:next w:val="Normal"/>
    <w:link w:val="CaptionChar"/>
    <w:unhideWhenUsed/>
    <w:qFormat/>
    <w:rsid w:val="00A4553F"/>
    <w:pPr>
      <w:spacing w:line="240" w:lineRule="auto"/>
    </w:pPr>
    <w:rPr>
      <w:rFonts w:ascii="Arial" w:hAnsi="Arial"/>
      <w:bCs/>
      <w:i/>
      <w:color w:val="000000" w:themeColor="text1"/>
      <w:szCs w:val="18"/>
    </w:rPr>
  </w:style>
  <w:style w:type="paragraph" w:styleId="TableofFigures">
    <w:name w:val="table of figures"/>
    <w:basedOn w:val="Normal"/>
    <w:next w:val="Normal"/>
    <w:uiPriority w:val="99"/>
    <w:unhideWhenUsed/>
    <w:rsid w:val="00D63197"/>
    <w:pPr>
      <w:spacing w:after="0"/>
    </w:pPr>
  </w:style>
  <w:style w:type="paragraph" w:customStyle="1" w:styleId="NormalTB">
    <w:name w:val="NormalTB"/>
    <w:rsid w:val="005E0E76"/>
    <w:pPr>
      <w:spacing w:after="0" w:line="240" w:lineRule="auto"/>
      <w:jc w:val="center"/>
    </w:pPr>
    <w:rPr>
      <w:rFonts w:ascii=".VnTime" w:eastAsia="Times New Roman" w:hAnsi=".VnTime" w:cs="Times New Roman"/>
      <w:sz w:val="20"/>
      <w:szCs w:val="20"/>
      <w:lang w:val="en-GB" w:eastAsia="en-US"/>
    </w:rPr>
  </w:style>
  <w:style w:type="paragraph" w:customStyle="1" w:styleId="NormalH">
    <w:name w:val="NormalH"/>
    <w:basedOn w:val="Normal"/>
    <w:autoRedefine/>
    <w:rsid w:val="005E0E76"/>
    <w:pPr>
      <w:pageBreakBefore/>
      <w:tabs>
        <w:tab w:val="left" w:pos="180"/>
        <w:tab w:val="left" w:pos="2160"/>
        <w:tab w:val="right" w:pos="5040"/>
        <w:tab w:val="left" w:pos="5760"/>
        <w:tab w:val="right" w:pos="8640"/>
      </w:tabs>
      <w:spacing w:before="360" w:after="240" w:line="264" w:lineRule="auto"/>
    </w:pPr>
    <w:rPr>
      <w:rFonts w:ascii="Verdana" w:eastAsia="Times New Roman" w:hAnsi="Verdana" w:cs="Times New Roman"/>
      <w:b/>
      <w:caps/>
      <w:color w:val="033103"/>
      <w:sz w:val="20"/>
      <w:szCs w:val="32"/>
      <w:lang w:val="en-GB"/>
    </w:rPr>
  </w:style>
  <w:style w:type="character" w:styleId="PageNumber">
    <w:name w:val="page number"/>
    <w:basedOn w:val="DefaultParagraphFont"/>
    <w:rsid w:val="005E0E76"/>
  </w:style>
  <w:style w:type="paragraph" w:customStyle="1" w:styleId="Bang">
    <w:name w:val="Bang"/>
    <w:basedOn w:val="Normal"/>
    <w:autoRedefine/>
    <w:rsid w:val="005E0E76"/>
    <w:pPr>
      <w:tabs>
        <w:tab w:val="left" w:pos="180"/>
      </w:tabs>
      <w:spacing w:before="80" w:after="80" w:line="264" w:lineRule="auto"/>
    </w:pPr>
    <w:rPr>
      <w:rFonts w:ascii="Times New Roman" w:eastAsia="Times New Roman" w:hAnsi="Times New Roman" w:cs="Tahoma"/>
      <w:sz w:val="18"/>
      <w:szCs w:val="18"/>
      <w:lang w:val="en-AU"/>
    </w:rPr>
  </w:style>
  <w:style w:type="paragraph" w:customStyle="1" w:styleId="HeadingBig">
    <w:name w:val="Heading Big"/>
    <w:basedOn w:val="NormalTB"/>
    <w:autoRedefine/>
    <w:rsid w:val="005E0E76"/>
    <w:pPr>
      <w:widowControl w:val="0"/>
      <w:spacing w:before="120"/>
    </w:pPr>
    <w:rPr>
      <w:rFonts w:ascii="Times New Roman" w:hAnsi="Times New Roman"/>
      <w:b/>
      <w:snapToGrid w:val="0"/>
      <w:sz w:val="24"/>
      <w:szCs w:val="24"/>
      <w:lang w:val="en-US"/>
    </w:rPr>
  </w:style>
  <w:style w:type="paragraph" w:customStyle="1" w:styleId="HeadingLv1">
    <w:name w:val="Heading Lv1"/>
    <w:basedOn w:val="Normal"/>
    <w:autoRedefine/>
    <w:rsid w:val="005E0E76"/>
    <w:pPr>
      <w:widowControl w:val="0"/>
      <w:tabs>
        <w:tab w:val="left" w:pos="180"/>
      </w:tabs>
      <w:spacing w:after="160" w:line="264" w:lineRule="auto"/>
      <w:jc w:val="center"/>
    </w:pPr>
    <w:rPr>
      <w:rFonts w:ascii="Times New Roman" w:eastAsia="Times New Roman" w:hAnsi="Times New Roman" w:cs="Tahoma"/>
      <w:b/>
      <w:snapToGrid w:val="0"/>
      <w:color w:val="6E2500"/>
      <w:sz w:val="20"/>
      <w:szCs w:val="24"/>
      <w:lang w:val="en-AU"/>
    </w:rPr>
  </w:style>
  <w:style w:type="paragraph" w:customStyle="1" w:styleId="NormalT">
    <w:name w:val="NormalT"/>
    <w:basedOn w:val="Normal"/>
    <w:rsid w:val="005E0E76"/>
    <w:pPr>
      <w:tabs>
        <w:tab w:val="left" w:pos="180"/>
      </w:tabs>
      <w:spacing w:after="160" w:line="264" w:lineRule="auto"/>
      <w:ind w:left="90"/>
    </w:pPr>
    <w:rPr>
      <w:rFonts w:ascii="Times New Roman" w:eastAsia="Times New Roman" w:hAnsi="Times New Roman" w:cs="Times New Roman"/>
      <w:sz w:val="20"/>
      <w:szCs w:val="24"/>
      <w:lang w:val="en-AU"/>
    </w:rPr>
  </w:style>
  <w:style w:type="paragraph" w:styleId="DocumentMap">
    <w:name w:val="Document Map"/>
    <w:basedOn w:val="Normal"/>
    <w:link w:val="DocumentMapChar"/>
    <w:semiHidden/>
    <w:unhideWhenUsed/>
    <w:rsid w:val="005E0E76"/>
    <w:pPr>
      <w:tabs>
        <w:tab w:val="left" w:pos="180"/>
      </w:tabs>
      <w:spacing w:after="160" w:line="264" w:lineRule="auto"/>
      <w:ind w:left="90"/>
    </w:pPr>
    <w:rPr>
      <w:rFonts w:ascii="Times New Roman" w:eastAsia="Times New Roman" w:hAnsi="Times New Roman" w:cs="Tahoma"/>
      <w:sz w:val="16"/>
      <w:szCs w:val="16"/>
      <w:lang w:val="en-AU"/>
    </w:rPr>
  </w:style>
  <w:style w:type="character" w:customStyle="1" w:styleId="DocumentMapChar">
    <w:name w:val="Document Map Char"/>
    <w:basedOn w:val="DefaultParagraphFont"/>
    <w:link w:val="DocumentMap"/>
    <w:uiPriority w:val="99"/>
    <w:semiHidden/>
    <w:rsid w:val="005E0E76"/>
    <w:rPr>
      <w:rFonts w:ascii="Times New Roman" w:eastAsia="Times New Roman" w:hAnsi="Times New Roman" w:cs="Tahoma"/>
      <w:sz w:val="16"/>
      <w:szCs w:val="16"/>
      <w:lang w:val="en-AU" w:eastAsia="en-US"/>
    </w:rPr>
  </w:style>
  <w:style w:type="character" w:styleId="LineNumber">
    <w:name w:val="line number"/>
    <w:basedOn w:val="DefaultParagraphFont"/>
    <w:uiPriority w:val="99"/>
    <w:semiHidden/>
    <w:unhideWhenUsed/>
    <w:rsid w:val="005E0E76"/>
  </w:style>
  <w:style w:type="paragraph" w:customStyle="1" w:styleId="TableContents">
    <w:name w:val="Table Contents"/>
    <w:basedOn w:val="Normal"/>
    <w:rsid w:val="005E0E76"/>
    <w:pPr>
      <w:widowControl w:val="0"/>
      <w:suppressLineNumbers/>
      <w:tabs>
        <w:tab w:val="left" w:pos="180"/>
      </w:tabs>
      <w:suppressAutoHyphens/>
      <w:snapToGrid w:val="0"/>
      <w:spacing w:after="160" w:line="264" w:lineRule="auto"/>
      <w:ind w:left="144"/>
    </w:pPr>
    <w:rPr>
      <w:rFonts w:ascii="Arial" w:eastAsia="Times New Roman" w:hAnsi="Arial" w:cs="Times New Roman"/>
      <w:sz w:val="20"/>
      <w:szCs w:val="20"/>
      <w:lang w:val="en-AU" w:eastAsia="ar-SA"/>
    </w:rPr>
  </w:style>
  <w:style w:type="character" w:customStyle="1" w:styleId="EmailStyle16">
    <w:name w:val="EmailStyle16"/>
    <w:basedOn w:val="DefaultParagraphFont"/>
    <w:semiHidden/>
    <w:rsid w:val="00771246"/>
    <w:rPr>
      <w:rFonts w:ascii="Arial" w:hAnsi="Arial" w:cs="Arial" w:hint="default"/>
      <w:color w:val="000080"/>
      <w:sz w:val="20"/>
      <w:szCs w:val="20"/>
    </w:rPr>
  </w:style>
  <w:style w:type="paragraph" w:customStyle="1" w:styleId="Figure1">
    <w:name w:val="Figure 1"/>
    <w:basedOn w:val="Normal"/>
    <w:rsid w:val="00771246"/>
    <w:pPr>
      <w:spacing w:after="0" w:line="260" w:lineRule="atLeast"/>
      <w:jc w:val="center"/>
    </w:pPr>
    <w:rPr>
      <w:rFonts w:ascii="Arial" w:eastAsia="MS Mincho" w:hAnsi="Arial" w:cs="Times New Roman"/>
      <w:b/>
      <w:color w:val="000080"/>
      <w:sz w:val="18"/>
      <w:szCs w:val="24"/>
      <w:lang w:eastAsia="ja-JP"/>
    </w:rPr>
  </w:style>
  <w:style w:type="paragraph" w:customStyle="1" w:styleId="Normal13pt">
    <w:name w:val="Normal + 13 pt"/>
    <w:aliases w:val="Bold,Green,Left:  2.5&quot; + 11 pt + 12 pt + 12.5 pt,Left:  2.25&quot;"/>
    <w:basedOn w:val="Normal"/>
    <w:rsid w:val="00771246"/>
    <w:pPr>
      <w:spacing w:after="0" w:line="260" w:lineRule="atLeast"/>
      <w:ind w:left="3600"/>
    </w:pPr>
    <w:rPr>
      <w:rFonts w:ascii="Arial" w:eastAsia="MS Mincho" w:hAnsi="Arial" w:cs="Times New Roman"/>
      <w:b/>
      <w:color w:val="008000"/>
      <w:sz w:val="26"/>
      <w:szCs w:val="26"/>
      <w:lang w:eastAsia="ja-JP"/>
    </w:rPr>
  </w:style>
  <w:style w:type="paragraph" w:customStyle="1" w:styleId="Normal8">
    <w:name w:val="Normal+8"/>
    <w:basedOn w:val="Normal"/>
    <w:rsid w:val="00771246"/>
    <w:pPr>
      <w:spacing w:before="60" w:after="60" w:line="260" w:lineRule="atLeast"/>
    </w:pPr>
    <w:rPr>
      <w:rFonts w:ascii="Arial" w:eastAsia="MS Mincho" w:hAnsi="Arial" w:cs="Arial"/>
      <w:sz w:val="16"/>
      <w:szCs w:val="16"/>
      <w:lang w:eastAsia="ja-JP"/>
    </w:rPr>
  </w:style>
  <w:style w:type="paragraph" w:customStyle="1" w:styleId="NormalBold">
    <w:name w:val="NormalBold"/>
    <w:basedOn w:val="Normal"/>
    <w:next w:val="Normal"/>
    <w:rsid w:val="00771246"/>
    <w:pPr>
      <w:spacing w:before="160" w:after="0" w:line="260" w:lineRule="atLeast"/>
    </w:pPr>
    <w:rPr>
      <w:rFonts w:ascii="Arial" w:eastAsia="MS Mincho" w:hAnsi="Arial" w:cs="Times New Roman"/>
      <w:b/>
      <w:color w:val="008000"/>
      <w:sz w:val="18"/>
      <w:szCs w:val="20"/>
      <w:lang w:eastAsia="ja-JP"/>
    </w:rPr>
  </w:style>
  <w:style w:type="paragraph" w:customStyle="1" w:styleId="NormalBI">
    <w:name w:val="NormalBI"/>
    <w:basedOn w:val="NormalBold"/>
    <w:rsid w:val="00771246"/>
    <w:rPr>
      <w:i/>
      <w:sz w:val="16"/>
      <w:szCs w:val="18"/>
    </w:rPr>
  </w:style>
  <w:style w:type="paragraph" w:customStyle="1" w:styleId="TableText">
    <w:name w:val="TableText"/>
    <w:basedOn w:val="Normal"/>
    <w:rsid w:val="00771246"/>
    <w:pPr>
      <w:spacing w:before="40" w:after="40" w:line="240" w:lineRule="auto"/>
    </w:pPr>
    <w:rPr>
      <w:rFonts w:ascii="Arial" w:eastAsia="Times New Roman" w:hAnsi="Arial" w:cs="Times New Roman"/>
      <w:sz w:val="20"/>
      <w:szCs w:val="20"/>
    </w:rPr>
  </w:style>
  <w:style w:type="paragraph" w:customStyle="1" w:styleId="NormalIndent">
    <w:name w:val="NormalIndent"/>
    <w:basedOn w:val="Normal"/>
    <w:rsid w:val="00771246"/>
    <w:pPr>
      <w:tabs>
        <w:tab w:val="left" w:pos="10080"/>
      </w:tabs>
      <w:spacing w:after="0" w:line="260" w:lineRule="atLeast"/>
      <w:ind w:left="200"/>
    </w:pPr>
    <w:rPr>
      <w:rFonts w:ascii="Arial" w:eastAsia="MS Mincho" w:hAnsi="Arial" w:cs="Arial"/>
      <w:sz w:val="20"/>
      <w:szCs w:val="20"/>
      <w:lang w:eastAsia="ja-JP"/>
    </w:rPr>
  </w:style>
  <w:style w:type="paragraph" w:customStyle="1" w:styleId="NormalBigBold">
    <w:name w:val="NormalBigBold"/>
    <w:basedOn w:val="Normal"/>
    <w:rsid w:val="00771246"/>
    <w:pPr>
      <w:spacing w:after="0" w:line="260" w:lineRule="atLeast"/>
      <w:jc w:val="center"/>
    </w:pPr>
    <w:rPr>
      <w:rFonts w:ascii="Arial" w:eastAsia="MS Mincho" w:hAnsi="Arial" w:cs="Times New Roman"/>
      <w:b/>
      <w:color w:val="008000"/>
      <w:sz w:val="20"/>
      <w:szCs w:val="20"/>
      <w:lang w:eastAsia="ja-JP"/>
    </w:rPr>
  </w:style>
  <w:style w:type="paragraph" w:customStyle="1" w:styleId="MyTitle">
    <w:name w:val="My Title"/>
    <w:basedOn w:val="Title"/>
    <w:rsid w:val="00771246"/>
    <w:pPr>
      <w:pBdr>
        <w:bottom w:val="single" w:sz="12" w:space="1" w:color="003366"/>
      </w:pBdr>
      <w:spacing w:line="240" w:lineRule="atLeast"/>
      <w:ind w:left="3600"/>
      <w:jc w:val="left"/>
    </w:pPr>
    <w:rPr>
      <w:rFonts w:ascii="Verdana" w:hAnsi="Verdana"/>
      <w:snapToGrid w:val="0"/>
      <w:color w:val="FF6600"/>
      <w:kern w:val="0"/>
      <w:lang w:val="en-GB" w:eastAsia="en-US"/>
    </w:rPr>
  </w:style>
  <w:style w:type="paragraph" w:styleId="Title">
    <w:name w:val="Title"/>
    <w:basedOn w:val="Normal"/>
    <w:link w:val="TitleChar"/>
    <w:qFormat/>
    <w:rsid w:val="00771246"/>
    <w:pPr>
      <w:spacing w:before="240" w:after="60" w:line="260" w:lineRule="atLeast"/>
      <w:jc w:val="center"/>
      <w:outlineLvl w:val="0"/>
    </w:pPr>
    <w:rPr>
      <w:rFonts w:ascii="Arial" w:eastAsia="MS Mincho" w:hAnsi="Arial" w:cs="Times New Roman"/>
      <w:b/>
      <w:bCs/>
      <w:kern w:val="28"/>
      <w:sz w:val="32"/>
      <w:szCs w:val="32"/>
      <w:lang w:eastAsia="ja-JP"/>
    </w:rPr>
  </w:style>
  <w:style w:type="character" w:customStyle="1" w:styleId="TitleChar">
    <w:name w:val="Title Char"/>
    <w:basedOn w:val="DefaultParagraphFont"/>
    <w:link w:val="Title"/>
    <w:rsid w:val="00771246"/>
    <w:rPr>
      <w:rFonts w:ascii="Arial" w:eastAsia="MS Mincho" w:hAnsi="Arial" w:cs="Times New Roman"/>
      <w:b/>
      <w:bCs/>
      <w:kern w:val="28"/>
      <w:sz w:val="32"/>
      <w:szCs w:val="32"/>
    </w:rPr>
  </w:style>
  <w:style w:type="paragraph" w:customStyle="1" w:styleId="MySubTitle">
    <w:name w:val="My SubTitle"/>
    <w:basedOn w:val="Normal"/>
    <w:rsid w:val="00771246"/>
    <w:pPr>
      <w:tabs>
        <w:tab w:val="left" w:pos="5040"/>
        <w:tab w:val="left" w:leader="dot" w:pos="9000"/>
      </w:tabs>
      <w:spacing w:after="0" w:line="300" w:lineRule="atLeast"/>
      <w:ind w:left="3600"/>
    </w:pPr>
    <w:rPr>
      <w:rFonts w:ascii="Arial" w:eastAsia="MS Mincho" w:hAnsi="Arial" w:cs="Times New Roman"/>
      <w:sz w:val="20"/>
      <w:szCs w:val="24"/>
      <w:lang w:val="en-GB"/>
    </w:rPr>
  </w:style>
  <w:style w:type="paragraph" w:customStyle="1" w:styleId="ADTitle">
    <w:name w:val="AD Title"/>
    <w:basedOn w:val="MyTitle"/>
    <w:rsid w:val="00771246"/>
    <w:pPr>
      <w:ind w:left="3240"/>
    </w:pPr>
    <w:rPr>
      <w:sz w:val="30"/>
      <w:szCs w:val="28"/>
    </w:rPr>
  </w:style>
  <w:style w:type="paragraph" w:customStyle="1" w:styleId="ADSubTitle">
    <w:name w:val="AD SubTitle"/>
    <w:basedOn w:val="MySubTitle"/>
    <w:rsid w:val="00771246"/>
    <w:pPr>
      <w:tabs>
        <w:tab w:val="clear" w:pos="5040"/>
        <w:tab w:val="left" w:pos="4500"/>
      </w:tabs>
      <w:ind w:left="3240"/>
    </w:pPr>
  </w:style>
  <w:style w:type="paragraph" w:styleId="FootnoteText">
    <w:name w:val="footnote text"/>
    <w:basedOn w:val="Normal"/>
    <w:link w:val="FootnoteTextChar"/>
    <w:semiHidden/>
    <w:rsid w:val="00771246"/>
    <w:pPr>
      <w:spacing w:after="0" w:line="300" w:lineRule="atLeast"/>
    </w:pPr>
    <w:rPr>
      <w:rFonts w:ascii="Arial" w:eastAsia="MS Mincho" w:hAnsi="Arial" w:cs="Times New Roman"/>
      <w:sz w:val="20"/>
      <w:szCs w:val="20"/>
      <w:lang w:val="en-GB"/>
    </w:rPr>
  </w:style>
  <w:style w:type="character" w:customStyle="1" w:styleId="FootnoteTextChar">
    <w:name w:val="Footnote Text Char"/>
    <w:basedOn w:val="DefaultParagraphFont"/>
    <w:link w:val="FootnoteText"/>
    <w:semiHidden/>
    <w:rsid w:val="00771246"/>
    <w:rPr>
      <w:rFonts w:ascii="Arial" w:eastAsia="MS Mincho" w:hAnsi="Arial" w:cs="Times New Roman"/>
      <w:sz w:val="20"/>
      <w:szCs w:val="20"/>
      <w:lang w:val="en-GB" w:eastAsia="en-US"/>
    </w:rPr>
  </w:style>
  <w:style w:type="character" w:styleId="FootnoteReference">
    <w:name w:val="footnote reference"/>
    <w:basedOn w:val="DefaultParagraphFont"/>
    <w:semiHidden/>
    <w:rsid w:val="00771246"/>
    <w:rPr>
      <w:vertAlign w:val="superscript"/>
    </w:rPr>
  </w:style>
  <w:style w:type="paragraph" w:customStyle="1" w:styleId="ADTable">
    <w:name w:val="AD Table"/>
    <w:basedOn w:val="Normal"/>
    <w:rsid w:val="00771246"/>
    <w:pPr>
      <w:spacing w:after="0" w:line="260" w:lineRule="atLeast"/>
    </w:pPr>
    <w:rPr>
      <w:rFonts w:ascii="Arial" w:eastAsia="Arial Unicode MS" w:hAnsi="Arial" w:cs="Arial"/>
      <w:sz w:val="20"/>
      <w:szCs w:val="20"/>
      <w:lang w:eastAsia="ja-JP"/>
    </w:rPr>
  </w:style>
  <w:style w:type="paragraph" w:customStyle="1" w:styleId="ADTableHeader">
    <w:name w:val="AD TableHeader"/>
    <w:basedOn w:val="Normal"/>
    <w:rsid w:val="00771246"/>
    <w:pPr>
      <w:spacing w:after="60" w:line="260" w:lineRule="atLeast"/>
      <w:jc w:val="center"/>
    </w:pPr>
    <w:rPr>
      <w:rFonts w:ascii="Arial" w:eastAsia="MS Mincho" w:hAnsi="Arial" w:cs="Arial"/>
      <w:b/>
      <w:color w:val="008000"/>
      <w:sz w:val="18"/>
      <w:szCs w:val="20"/>
      <w:lang w:eastAsia="ja-JP"/>
    </w:rPr>
  </w:style>
  <w:style w:type="paragraph" w:customStyle="1" w:styleId="Heading0">
    <w:name w:val="Heading 0"/>
    <w:basedOn w:val="Normal"/>
    <w:rsid w:val="00771246"/>
    <w:pPr>
      <w:spacing w:after="0" w:line="260" w:lineRule="atLeast"/>
      <w:jc w:val="center"/>
    </w:pPr>
    <w:rPr>
      <w:rFonts w:ascii="Arial" w:eastAsia="MS Mincho" w:hAnsi="Arial" w:cs="Times New Roman"/>
      <w:b/>
      <w:bCs/>
      <w:color w:val="000080"/>
      <w:sz w:val="28"/>
      <w:szCs w:val="28"/>
      <w:lang w:eastAsia="ja-JP"/>
    </w:rPr>
  </w:style>
  <w:style w:type="paragraph" w:customStyle="1" w:styleId="Explanatory">
    <w:name w:val="Explanatory"/>
    <w:basedOn w:val="Normal"/>
    <w:rsid w:val="00771246"/>
    <w:pPr>
      <w:spacing w:after="0" w:line="260" w:lineRule="atLeast"/>
    </w:pPr>
    <w:rPr>
      <w:rFonts w:ascii="Times New Roman" w:eastAsia="MS Mincho" w:hAnsi="Times New Roman" w:cs="Times New Roman"/>
      <w:color w:val="0000FF"/>
      <w:sz w:val="20"/>
      <w:szCs w:val="20"/>
      <w:lang w:eastAsia="ja-JP"/>
    </w:rPr>
  </w:style>
  <w:style w:type="paragraph" w:customStyle="1" w:styleId="Indent-2">
    <w:name w:val="Indent-2"/>
    <w:basedOn w:val="Normal"/>
    <w:rsid w:val="00771246"/>
    <w:pPr>
      <w:spacing w:after="0" w:line="260" w:lineRule="atLeast"/>
    </w:pPr>
    <w:rPr>
      <w:rFonts w:ascii="Arial" w:eastAsia="MS Mincho" w:hAnsi="Arial" w:cs="Times New Roman"/>
      <w:sz w:val="20"/>
      <w:szCs w:val="24"/>
      <w:lang w:eastAsia="ja-JP"/>
    </w:rPr>
  </w:style>
  <w:style w:type="paragraph" w:customStyle="1" w:styleId="MyBullet1">
    <w:name w:val="My Bullet 1"/>
    <w:basedOn w:val="Indent-2"/>
    <w:rsid w:val="00771246"/>
    <w:pPr>
      <w:numPr>
        <w:numId w:val="93"/>
      </w:numPr>
    </w:pPr>
  </w:style>
  <w:style w:type="paragraph" w:customStyle="1" w:styleId="MyBullet2">
    <w:name w:val="My Bullet 2"/>
    <w:basedOn w:val="MyBullet1"/>
    <w:rsid w:val="00771246"/>
    <w:pPr>
      <w:numPr>
        <w:ilvl w:val="1"/>
      </w:numPr>
    </w:pPr>
  </w:style>
  <w:style w:type="paragraph" w:customStyle="1" w:styleId="Body">
    <w:name w:val="Body"/>
    <w:basedOn w:val="Normal"/>
    <w:link w:val="BodyChar"/>
    <w:autoRedefine/>
    <w:qFormat/>
    <w:rsid w:val="00771246"/>
    <w:pPr>
      <w:spacing w:before="120" w:after="120"/>
      <w:ind w:right="27"/>
    </w:pPr>
    <w:rPr>
      <w:rFonts w:ascii="Arial" w:eastAsia="Calibri" w:hAnsi="Arial" w:cs="Arial"/>
      <w:sz w:val="20"/>
    </w:rPr>
  </w:style>
  <w:style w:type="paragraph" w:customStyle="1" w:styleId="CoverHeading1">
    <w:name w:val="Cover Heading 1"/>
    <w:basedOn w:val="Normal"/>
    <w:next w:val="Normal"/>
    <w:uiPriority w:val="99"/>
    <w:rsid w:val="00771246"/>
    <w:pPr>
      <w:spacing w:after="120"/>
      <w:ind w:left="-357"/>
    </w:pPr>
    <w:rPr>
      <w:rFonts w:ascii="Calibri" w:eastAsia="Calibri" w:hAnsi="Calibri" w:cs="Calibri"/>
      <w:b/>
      <w:bCs/>
      <w:color w:val="4F81BD"/>
      <w:sz w:val="32"/>
      <w:szCs w:val="32"/>
      <w:lang w:val="en-AU" w:eastAsia="ja-JP"/>
    </w:rPr>
  </w:style>
  <w:style w:type="table" w:customStyle="1" w:styleId="LightList-Accent11">
    <w:name w:val="Light List - Accent 11"/>
    <w:basedOn w:val="TableNormal"/>
    <w:uiPriority w:val="61"/>
    <w:rsid w:val="00771246"/>
    <w:pPr>
      <w:spacing w:after="0"/>
      <w:contextualSpacing/>
    </w:pPr>
    <w:rPr>
      <w:rFonts w:ascii="Arial" w:eastAsia="Calibri" w:hAnsi="Arial" w:cs="Arial"/>
      <w:sz w:val="20"/>
      <w:lang w:eastAsia="en-US"/>
    </w:rPr>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29" w:type="dxa"/>
        <w:left w:w="115" w:type="dxa"/>
        <w:bottom w:w="29" w:type="dxa"/>
        <w:right w:w="115" w:type="dxa"/>
      </w:tblCellMar>
    </w:tblPr>
    <w:tblStylePr w:type="firstRow">
      <w:pPr>
        <w:spacing w:before="0" w:after="0" w:line="240" w:lineRule="auto"/>
      </w:pPr>
      <w:rPr>
        <w:rFonts w:ascii="Arial" w:hAnsi="Arial"/>
        <w:b/>
        <w:bCs/>
        <w:color w:val="FFFFFF"/>
        <w:sz w:val="20"/>
      </w:rPr>
      <w:tblPr/>
      <w:tcPr>
        <w:shd w:val="clear" w:color="auto" w:fill="4F81BD"/>
      </w:tcPr>
    </w:tblStylePr>
    <w:tblStylePr w:type="lastRow">
      <w:pPr>
        <w:spacing w:before="0" w:after="0" w:line="240" w:lineRule="auto"/>
      </w:pPr>
      <w:rPr>
        <w:rFonts w:ascii="Arial" w:hAnsi="Arial"/>
        <w:b w:val="0"/>
        <w:bCs/>
        <w:sz w:val="20"/>
      </w:rPr>
      <w:tblPr/>
      <w:tcPr>
        <w:tcBorders>
          <w:top w:val="single" w:sz="8" w:space="0" w:color="4F81BD"/>
          <w:left w:val="single" w:sz="8" w:space="0" w:color="4F81BD"/>
          <w:bottom w:val="single" w:sz="8" w:space="0" w:color="4F81BD"/>
          <w:right w:val="single" w:sz="8" w:space="0" w:color="4F81BD"/>
        </w:tcBorders>
      </w:tcPr>
    </w:tblStylePr>
    <w:tblStylePr w:type="firstCol">
      <w:rPr>
        <w:rFonts w:ascii="Arial" w:hAnsi="Arial"/>
        <w:b w:val="0"/>
        <w:bCs/>
        <w:sz w:val="20"/>
      </w:rPr>
    </w:tblStylePr>
    <w:tblStylePr w:type="lastCol">
      <w:rPr>
        <w:rFonts w:ascii="Arial" w:hAnsi="Arial"/>
        <w:b w:val="0"/>
        <w:bCs/>
        <w:sz w:val="20"/>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pPr>
        <w:wordWrap/>
        <w:spacing w:beforeLines="0" w:beforeAutospacing="0" w:afterLines="0" w:afterAutospacing="0" w:line="276" w:lineRule="auto"/>
        <w:jc w:val="left"/>
      </w:pPr>
      <w:rPr>
        <w:rFonts w:ascii="Arial" w:hAnsi="Arial"/>
        <w:sz w:val="20"/>
      </w:rPr>
      <w:tblPr/>
      <w:tcPr>
        <w:tcBorders>
          <w:top w:val="single" w:sz="8" w:space="0" w:color="4F81BD"/>
          <w:left w:val="single" w:sz="8" w:space="0" w:color="4F81BD"/>
          <w:bottom w:val="single" w:sz="8" w:space="0" w:color="4F81BD"/>
          <w:right w:val="single" w:sz="8" w:space="0" w:color="4F81BD"/>
        </w:tcBorders>
      </w:tcPr>
    </w:tblStylePr>
    <w:tblStylePr w:type="band2Horz">
      <w:pPr>
        <w:wordWrap/>
        <w:spacing w:line="276" w:lineRule="auto"/>
        <w:jc w:val="left"/>
      </w:pPr>
      <w:rPr>
        <w:rFonts w:ascii="Arial" w:hAnsi="Arial"/>
        <w:sz w:val="20"/>
      </w:rPr>
    </w:tblStylePr>
  </w:style>
  <w:style w:type="paragraph" w:customStyle="1" w:styleId="CoverHeading2">
    <w:name w:val="Cover Heading 2"/>
    <w:basedOn w:val="Normal"/>
    <w:uiPriority w:val="99"/>
    <w:rsid w:val="00771246"/>
    <w:pPr>
      <w:spacing w:before="360" w:after="120"/>
      <w:ind w:left="-357"/>
    </w:pPr>
    <w:rPr>
      <w:rFonts w:ascii="Calibri" w:eastAsia="Calibri" w:hAnsi="Calibri" w:cs="Calibri"/>
      <w:b/>
      <w:bCs/>
      <w:color w:val="4F81BD"/>
      <w:sz w:val="28"/>
      <w:szCs w:val="28"/>
      <w:lang w:val="en-AU" w:eastAsia="ja-JP"/>
    </w:rPr>
  </w:style>
  <w:style w:type="paragraph" w:customStyle="1" w:styleId="MinLaw-Body">
    <w:name w:val="MinLaw-Body"/>
    <w:basedOn w:val="Normal"/>
    <w:link w:val="MinLaw-BodyChar"/>
    <w:qFormat/>
    <w:rsid w:val="00771246"/>
    <w:pPr>
      <w:spacing w:before="120" w:after="120"/>
    </w:pPr>
    <w:rPr>
      <w:rFonts w:ascii="Arial" w:eastAsia="MS Mincho" w:hAnsi="Arial" w:cs="Times New Roman"/>
      <w:sz w:val="20"/>
      <w:szCs w:val="24"/>
      <w:lang w:eastAsia="ja-JP"/>
    </w:rPr>
  </w:style>
  <w:style w:type="character" w:customStyle="1" w:styleId="MinLaw-BodyChar">
    <w:name w:val="MinLaw-Body Char"/>
    <w:basedOn w:val="DefaultParagraphFont"/>
    <w:link w:val="MinLaw-Body"/>
    <w:rsid w:val="00771246"/>
    <w:rPr>
      <w:rFonts w:ascii="Arial" w:eastAsia="MS Mincho" w:hAnsi="Arial" w:cs="Times New Roman"/>
      <w:sz w:val="20"/>
      <w:szCs w:val="24"/>
    </w:rPr>
  </w:style>
  <w:style w:type="paragraph" w:customStyle="1" w:styleId="VisibleGuidance">
    <w:name w:val="Visible Guidance"/>
    <w:basedOn w:val="Normal"/>
    <w:link w:val="VisibleGuidanceChar"/>
    <w:qFormat/>
    <w:rsid w:val="00771246"/>
    <w:pPr>
      <w:shd w:val="clear" w:color="auto" w:fill="FDE9D9" w:themeFill="accent6" w:themeFillTint="33"/>
      <w:spacing w:before="120" w:after="0"/>
    </w:pPr>
    <w:rPr>
      <w:rFonts w:ascii="Arial" w:eastAsia="Calibri" w:hAnsi="Arial" w:cs="Arial"/>
      <w:color w:val="0000FF"/>
      <w:sz w:val="20"/>
    </w:rPr>
  </w:style>
  <w:style w:type="paragraph" w:customStyle="1" w:styleId="BulletList1">
    <w:name w:val="Bullet List 1"/>
    <w:basedOn w:val="Body"/>
    <w:link w:val="BulletList1Char"/>
    <w:qFormat/>
    <w:rsid w:val="00771246"/>
    <w:pPr>
      <w:numPr>
        <w:numId w:val="95"/>
      </w:numPr>
    </w:pPr>
  </w:style>
  <w:style w:type="character" w:customStyle="1" w:styleId="VisibleGuidanceChar">
    <w:name w:val="Visible Guidance Char"/>
    <w:basedOn w:val="DefaultParagraphFont"/>
    <w:link w:val="VisibleGuidance"/>
    <w:rsid w:val="00771246"/>
    <w:rPr>
      <w:rFonts w:ascii="Arial" w:eastAsia="Calibri" w:hAnsi="Arial" w:cs="Arial"/>
      <w:color w:val="0000FF"/>
      <w:sz w:val="20"/>
      <w:shd w:val="clear" w:color="auto" w:fill="FDE9D9" w:themeFill="accent6" w:themeFillTint="33"/>
      <w:lang w:eastAsia="en-US"/>
    </w:rPr>
  </w:style>
  <w:style w:type="paragraph" w:customStyle="1" w:styleId="TableFigureCaption">
    <w:name w:val="Table/Figure Caption"/>
    <w:basedOn w:val="Caption"/>
    <w:link w:val="TableFigureCaptionChar"/>
    <w:qFormat/>
    <w:rsid w:val="00771246"/>
    <w:pPr>
      <w:spacing w:before="40" w:after="0" w:line="260" w:lineRule="atLeast"/>
      <w:jc w:val="center"/>
    </w:pPr>
    <w:rPr>
      <w:rFonts w:eastAsia="MS Mincho" w:cs="Times New Roman"/>
      <w:sz w:val="20"/>
      <w:szCs w:val="20"/>
    </w:rPr>
  </w:style>
  <w:style w:type="character" w:customStyle="1" w:styleId="BodyChar">
    <w:name w:val="Body Char"/>
    <w:basedOn w:val="DefaultParagraphFont"/>
    <w:link w:val="Body"/>
    <w:rsid w:val="00771246"/>
    <w:rPr>
      <w:rFonts w:ascii="Arial" w:eastAsia="Calibri" w:hAnsi="Arial" w:cs="Arial"/>
      <w:sz w:val="20"/>
      <w:lang w:eastAsia="en-US"/>
    </w:rPr>
  </w:style>
  <w:style w:type="character" w:customStyle="1" w:styleId="BulletList1Char">
    <w:name w:val="Bullet List 1 Char"/>
    <w:basedOn w:val="BodyChar"/>
    <w:link w:val="BulletList1"/>
    <w:rsid w:val="00771246"/>
    <w:rPr>
      <w:rFonts w:ascii="Arial" w:eastAsia="Calibri" w:hAnsi="Arial" w:cs="Arial"/>
      <w:sz w:val="20"/>
      <w:lang w:eastAsia="en-US"/>
    </w:rPr>
  </w:style>
  <w:style w:type="paragraph" w:customStyle="1" w:styleId="DiagramFigure">
    <w:name w:val="Diagram/Figure"/>
    <w:basedOn w:val="Body"/>
    <w:link w:val="DiagramFigureChar"/>
    <w:qFormat/>
    <w:rsid w:val="00771246"/>
    <w:pPr>
      <w:jc w:val="center"/>
    </w:pPr>
  </w:style>
  <w:style w:type="character" w:customStyle="1" w:styleId="CaptionChar">
    <w:name w:val="Caption Char"/>
    <w:basedOn w:val="DefaultParagraphFont"/>
    <w:link w:val="Caption"/>
    <w:rsid w:val="00771246"/>
    <w:rPr>
      <w:rFonts w:ascii="Arial" w:eastAsiaTheme="minorHAnsi" w:hAnsi="Arial"/>
      <w:bCs/>
      <w:i/>
      <w:color w:val="000000" w:themeColor="text1"/>
      <w:szCs w:val="18"/>
      <w:lang w:eastAsia="en-US"/>
    </w:rPr>
  </w:style>
  <w:style w:type="character" w:customStyle="1" w:styleId="TableFigureCaptionChar">
    <w:name w:val="Table/Figure Caption Char"/>
    <w:basedOn w:val="CaptionChar"/>
    <w:link w:val="TableFigureCaption"/>
    <w:rsid w:val="00771246"/>
    <w:rPr>
      <w:rFonts w:ascii="Arial" w:eastAsia="MS Mincho" w:hAnsi="Arial" w:cs="Times New Roman"/>
      <w:bCs/>
      <w:i/>
      <w:color w:val="000000" w:themeColor="text1"/>
      <w:sz w:val="20"/>
      <w:szCs w:val="20"/>
      <w:lang w:eastAsia="en-US"/>
    </w:rPr>
  </w:style>
  <w:style w:type="paragraph" w:customStyle="1" w:styleId="BRTitle">
    <w:name w:val="BR Title"/>
    <w:basedOn w:val="Body"/>
    <w:link w:val="BRTitleChar"/>
    <w:qFormat/>
    <w:rsid w:val="00771246"/>
    <w:pPr>
      <w:contextualSpacing/>
    </w:pPr>
    <w:rPr>
      <w:b/>
    </w:rPr>
  </w:style>
  <w:style w:type="character" w:customStyle="1" w:styleId="DiagramFigureChar">
    <w:name w:val="Diagram/Figure Char"/>
    <w:basedOn w:val="BodyChar"/>
    <w:link w:val="DiagramFigure"/>
    <w:rsid w:val="00771246"/>
    <w:rPr>
      <w:rFonts w:ascii="Arial" w:eastAsia="Calibri" w:hAnsi="Arial" w:cs="Arial"/>
      <w:sz w:val="20"/>
      <w:lang w:eastAsia="en-US"/>
    </w:rPr>
  </w:style>
  <w:style w:type="paragraph" w:customStyle="1" w:styleId="template">
    <w:name w:val="template"/>
    <w:basedOn w:val="Normal"/>
    <w:rsid w:val="00771246"/>
    <w:pPr>
      <w:spacing w:after="0" w:line="240" w:lineRule="exact"/>
    </w:pPr>
    <w:rPr>
      <w:rFonts w:ascii="Arial" w:eastAsia="Times New Roman" w:hAnsi="Arial" w:cs="Times New Roman"/>
      <w:i/>
      <w:szCs w:val="20"/>
    </w:rPr>
  </w:style>
  <w:style w:type="character" w:customStyle="1" w:styleId="BRTitleChar">
    <w:name w:val="BR Title Char"/>
    <w:basedOn w:val="BodyChar"/>
    <w:link w:val="BRTitle"/>
    <w:rsid w:val="00771246"/>
    <w:rPr>
      <w:rFonts w:ascii="Arial" w:eastAsia="Calibri" w:hAnsi="Arial" w:cs="Arial"/>
      <w:b/>
      <w:sz w:val="20"/>
      <w:lang w:eastAsia="en-US"/>
    </w:rPr>
  </w:style>
  <w:style w:type="numbering" w:customStyle="1" w:styleId="NumberedListTable">
    <w:name w:val="Numbered List Table"/>
    <w:basedOn w:val="NoList"/>
    <w:rsid w:val="00771246"/>
    <w:pPr>
      <w:numPr>
        <w:numId w:val="97"/>
      </w:numPr>
    </w:pPr>
  </w:style>
  <w:style w:type="table" w:styleId="TableClassic1">
    <w:name w:val="Table Classic 1"/>
    <w:basedOn w:val="TableNormal"/>
    <w:rsid w:val="00771246"/>
    <w:rPr>
      <w:rFonts w:ascii="Calibri" w:eastAsia="MS Mincho" w:hAnsi="Calibri" w:cs="Arial"/>
      <w:lang w:val="en-AU" w:eastAsia="en-AU"/>
    </w:r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MediumShading1-Accent11">
    <w:name w:val="Medium Shading 1 - Accent 11"/>
    <w:basedOn w:val="TableNormal"/>
    <w:uiPriority w:val="63"/>
    <w:rsid w:val="00771246"/>
    <w:pPr>
      <w:spacing w:after="0" w:line="240" w:lineRule="auto"/>
    </w:pPr>
    <w:rPr>
      <w:rFonts w:ascii="Times New Roman" w:eastAsia="MS Mincho" w:hAnsi="Times New Roman" w:cs="Times New Roman"/>
      <w:sz w:val="20"/>
      <w:szCs w:val="20"/>
      <w:lang w:eastAsia="en-US"/>
    </w:r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customStyle="1" w:styleId="LightGrid-Accent11">
    <w:name w:val="Light Grid - Accent 11"/>
    <w:basedOn w:val="TableNormal"/>
    <w:uiPriority w:val="62"/>
    <w:rsid w:val="00771246"/>
    <w:pPr>
      <w:spacing w:after="0" w:line="240" w:lineRule="auto"/>
    </w:pPr>
    <w:rPr>
      <w:rFonts w:ascii="Times New Roman" w:eastAsia="MS Mincho" w:hAnsi="Times New Roman" w:cs="Times New Roman"/>
      <w:sz w:val="20"/>
      <w:szCs w:val="20"/>
      <w:lang w:eastAsia="en-US"/>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customStyle="1" w:styleId="LightGrid1">
    <w:name w:val="Light Grid1"/>
    <w:basedOn w:val="TableNormal"/>
    <w:uiPriority w:val="62"/>
    <w:rsid w:val="00771246"/>
    <w:pPr>
      <w:spacing w:after="0" w:line="240" w:lineRule="auto"/>
    </w:pPr>
    <w:rPr>
      <w:rFonts w:ascii="Times New Roman" w:eastAsia="MS Mincho" w:hAnsi="Times New Roman" w:cs="Times New Roman"/>
      <w:sz w:val="20"/>
      <w:szCs w:val="20"/>
      <w:lang w:eastAsia="en-US"/>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List-Accent6">
    <w:name w:val="Light List Accent 6"/>
    <w:basedOn w:val="TableNormal"/>
    <w:uiPriority w:val="61"/>
    <w:rsid w:val="00771246"/>
    <w:pPr>
      <w:spacing w:after="0" w:line="240" w:lineRule="auto"/>
    </w:pPr>
    <w:rPr>
      <w:rFonts w:ascii="Times New Roman" w:eastAsia="MS Mincho" w:hAnsi="Times New Roman" w:cs="Times New Roman"/>
      <w:sz w:val="20"/>
      <w:szCs w:val="20"/>
      <w:lang w:eastAsia="en-US"/>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customStyle="1" w:styleId="LightList-Accent12">
    <w:name w:val="Light List - Accent 12"/>
    <w:basedOn w:val="TableNormal"/>
    <w:uiPriority w:val="61"/>
    <w:rsid w:val="00771246"/>
    <w:pPr>
      <w:spacing w:after="0" w:line="240" w:lineRule="auto"/>
    </w:pPr>
    <w:rPr>
      <w:rFonts w:ascii="Times New Roman" w:eastAsia="MS Mincho" w:hAnsi="Times New Roman" w:cs="Times New Roman"/>
      <w:sz w:val="20"/>
      <w:szCs w:val="20"/>
      <w:lang w:eastAsia="en-US"/>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customStyle="1" w:styleId="CustomStyle">
    <w:name w:val="Custom Style"/>
    <w:basedOn w:val="TableNormal"/>
    <w:uiPriority w:val="99"/>
    <w:qFormat/>
    <w:rsid w:val="00771246"/>
    <w:pPr>
      <w:spacing w:after="0" w:line="240" w:lineRule="auto"/>
    </w:pPr>
    <w:rPr>
      <w:rFonts w:ascii="Times New Roman" w:eastAsia="MS Mincho" w:hAnsi="Times New Roman" w:cs="Times New Roman"/>
      <w:sz w:val="20"/>
      <w:szCs w:val="20"/>
      <w:lang w:eastAsia="en-US"/>
    </w:rPr>
    <w:tblPr>
      <w:tblInd w:w="0" w:type="dxa"/>
      <w:tblCellMar>
        <w:top w:w="0" w:type="dxa"/>
        <w:left w:w="108" w:type="dxa"/>
        <w:bottom w:w="0" w:type="dxa"/>
        <w:right w:w="108" w:type="dxa"/>
      </w:tblCellMar>
    </w:tblPr>
  </w:style>
  <w:style w:type="paragraph" w:styleId="BodyText2">
    <w:name w:val="Body Text 2"/>
    <w:basedOn w:val="Normal"/>
    <w:link w:val="BodyText2Char"/>
    <w:uiPriority w:val="99"/>
    <w:rsid w:val="00771246"/>
    <w:pPr>
      <w:numPr>
        <w:numId w:val="110"/>
      </w:numPr>
      <w:spacing w:after="120" w:line="480" w:lineRule="auto"/>
    </w:pPr>
    <w:rPr>
      <w:rFonts w:ascii="Arial" w:eastAsia="Times New Roman" w:hAnsi="Arial" w:cs="Times New Roman"/>
      <w:sz w:val="20"/>
      <w:szCs w:val="20"/>
    </w:rPr>
  </w:style>
  <w:style w:type="character" w:customStyle="1" w:styleId="BodyText2Char">
    <w:name w:val="Body Text 2 Char"/>
    <w:basedOn w:val="DefaultParagraphFont"/>
    <w:link w:val="BodyText2"/>
    <w:uiPriority w:val="99"/>
    <w:rsid w:val="00771246"/>
    <w:rPr>
      <w:rFonts w:ascii="Arial" w:eastAsia="Times New Roman" w:hAnsi="Arial" w:cs="Times New Roman"/>
      <w:sz w:val="20"/>
      <w:szCs w:val="20"/>
      <w:lang w:eastAsia="en-US"/>
    </w:rPr>
  </w:style>
  <w:style w:type="paragraph" w:customStyle="1" w:styleId="CharChar1Char">
    <w:name w:val="Char Char1 Char"/>
    <w:basedOn w:val="Normal"/>
    <w:rsid w:val="00771246"/>
    <w:pPr>
      <w:spacing w:after="160" w:line="240" w:lineRule="exact"/>
    </w:pPr>
    <w:rPr>
      <w:rFonts w:ascii="Verdana" w:eastAsia="MS Mincho" w:hAnsi="Verdana" w:cs="Times New Roman"/>
      <w:sz w:val="20"/>
      <w:szCs w:val="20"/>
      <w:lang w:val="en-GB"/>
    </w:rPr>
  </w:style>
  <w:style w:type="paragraph" w:customStyle="1" w:styleId="Items">
    <w:name w:val="Items"/>
    <w:basedOn w:val="Normal"/>
    <w:rsid w:val="00771246"/>
    <w:pPr>
      <w:tabs>
        <w:tab w:val="num" w:pos="795"/>
        <w:tab w:val="left" w:pos="851"/>
      </w:tabs>
      <w:spacing w:before="60" w:after="60" w:line="312" w:lineRule="auto"/>
      <w:ind w:left="795" w:hanging="360"/>
    </w:pPr>
    <w:rPr>
      <w:rFonts w:ascii="Tahoma" w:eastAsia="PMingLiU" w:hAnsi="Tahoma" w:cs="Times New Roman"/>
      <w:sz w:val="20"/>
      <w:szCs w:val="24"/>
      <w:lang w:eastAsia="zh-TW"/>
    </w:rPr>
  </w:style>
  <w:style w:type="character" w:customStyle="1" w:styleId="emph1">
    <w:name w:val="emph1"/>
    <w:basedOn w:val="DefaultParagraphFont"/>
    <w:rsid w:val="00771246"/>
    <w:rPr>
      <w:b/>
      <w:bCs/>
      <w:i/>
      <w:iCs/>
    </w:rPr>
  </w:style>
  <w:style w:type="character" w:customStyle="1" w:styleId="postbody">
    <w:name w:val="postbody"/>
    <w:basedOn w:val="DefaultParagraphFont"/>
    <w:rsid w:val="00771246"/>
  </w:style>
  <w:style w:type="paragraph" w:styleId="Revision">
    <w:name w:val="Revision"/>
    <w:hidden/>
    <w:uiPriority w:val="99"/>
    <w:semiHidden/>
    <w:rsid w:val="00771246"/>
    <w:pPr>
      <w:spacing w:after="0" w:line="240" w:lineRule="auto"/>
    </w:pPr>
    <w:rPr>
      <w:rFonts w:ascii="Arial" w:eastAsia="MS Mincho" w:hAnsi="Arial" w:cs="Times New Roman"/>
      <w:sz w:val="20"/>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ja-JP"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9" w:qFormat="1"/>
    <w:lsdException w:name="heading 4" w:uiPriority="9" w:qFormat="1"/>
    <w:lsdException w:name="heading 5"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caption" w:uiPriority="0" w:qFormat="1"/>
    <w:lsdException w:name="footnote reference" w:uiPriority="0"/>
    <w:lsdException w:name="annotation reference" w:uiPriority="0"/>
    <w:lsdException w:name="page number" w:uiPriority="0"/>
    <w:lsdException w:name="Title" w:semiHidden="0" w:uiPriority="0" w:unhideWhenUsed="0" w:qFormat="1"/>
    <w:lsdException w:name="Default Paragraph Font" w:uiPriority="1"/>
    <w:lsdException w:name="Body Text" w:uiPriority="0"/>
    <w:lsdException w:name="Subtitle" w:semiHidden="0" w:uiPriority="11" w:unhideWhenUsed="0" w:qFormat="1"/>
    <w:lsdException w:name="FollowedHyperlink" w:uiPriority="0"/>
    <w:lsdException w:name="Strong" w:semiHidden="0" w:uiPriority="22" w:unhideWhenUsed="0" w:qFormat="1"/>
    <w:lsdException w:name="Emphasis" w:semiHidden="0" w:uiPriority="20" w:unhideWhenUsed="0" w:qFormat="1"/>
    <w:lsdException w:name="Document Map" w:uiPriority="0"/>
    <w:lsdException w:name="annotation subject" w:uiPriority="0"/>
    <w:lsdException w:name="Table Classic 1"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82754"/>
    <w:rPr>
      <w:rFonts w:eastAsiaTheme="minorHAnsi"/>
      <w:lang w:eastAsia="en-US"/>
    </w:rPr>
  </w:style>
  <w:style w:type="paragraph" w:styleId="Heading1">
    <w:name w:val="heading 1"/>
    <w:aliases w:val="H1,PA,Chapter,H1sara,Part,1,section,heading 1.1,h1,L1,dd heading 1,dh1,SITA,chaptertext,Proposal Chapter Heading,APAC-1-Heading,Head1,ct,style1,??? 1,Perot,Header 1,II+,I,H11,Part1,style11,??? 11,chaptertext1,Proposal Chapter Heading1,H12"/>
    <w:basedOn w:val="Normal"/>
    <w:next w:val="Normal"/>
    <w:link w:val="Heading1Char"/>
    <w:qFormat/>
    <w:rsid w:val="00682754"/>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aliases w:val="l2,H2,Logica LevelSeas.com Char C Char,Logica LevelSeas.com Char C,Chapter Title,style2,見出し 2,Header 2,Func Header,Header 21,Func Header1,Header 22,Func Header2,Header 23,Func Header3,Header 24,Func Header4,Header 211,L2,Major,h"/>
    <w:basedOn w:val="Normal"/>
    <w:next w:val="Normal"/>
    <w:link w:val="Heading2Char"/>
    <w:unhideWhenUsed/>
    <w:qFormat/>
    <w:rsid w:val="00682754"/>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aliases w:val="heading 3,h3,Section,2nd Level Head,H3,見出し 3,??? 3,L3,dd heading 3,dh3,3,sub-sub,3 bullet,b,H31,Table Attribute Heading,subhead,1.2.3.,Paragraph,Head3,Level 3 Head,h31,Head31,31,Topic Title,top,Tempo Heading 3,h3 sub heading,Level normal"/>
    <w:basedOn w:val="Normal"/>
    <w:next w:val="Normal"/>
    <w:link w:val="Heading3Char"/>
    <w:uiPriority w:val="9"/>
    <w:unhideWhenUsed/>
    <w:qFormat/>
    <w:rsid w:val="00682754"/>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aliases w:val="H4,Te,h4,Map Title,3rd Level Head,4,APAC-4-Heading,Sub-Minor,Numbered - 4"/>
    <w:basedOn w:val="Normal"/>
    <w:next w:val="Normal"/>
    <w:link w:val="Heading4Char"/>
    <w:uiPriority w:val="9"/>
    <w:unhideWhenUsed/>
    <w:qFormat/>
    <w:rsid w:val="00682754"/>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9"/>
    <w:unhideWhenUsed/>
    <w:qFormat/>
    <w:rsid w:val="00682754"/>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nhideWhenUsed/>
    <w:qFormat/>
    <w:rsid w:val="00682754"/>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nhideWhenUsed/>
    <w:qFormat/>
    <w:rsid w:val="00682754"/>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nhideWhenUsed/>
    <w:qFormat/>
    <w:rsid w:val="00682754"/>
    <w:pPr>
      <w:keepNext/>
      <w:keepLines/>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nhideWhenUsed/>
    <w:qFormat/>
    <w:rsid w:val="00682754"/>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1 Char,PA Char,Chapter Char,H1sara Char,Part Char,1 Char,section Char,heading 1.1 Char,h1 Char,L1 Char,dd heading 1 Char,dh1 Char,SITA Char,chaptertext Char,Proposal Chapter Heading Char,APAC-1-Heading Char,Head1 Char,ct Char,style1 Char"/>
    <w:basedOn w:val="DefaultParagraphFont"/>
    <w:link w:val="Heading1"/>
    <w:uiPriority w:val="9"/>
    <w:rsid w:val="00682754"/>
    <w:rPr>
      <w:rFonts w:asciiTheme="majorHAnsi" w:eastAsiaTheme="majorEastAsia" w:hAnsiTheme="majorHAnsi" w:cstheme="majorBidi"/>
      <w:b/>
      <w:bCs/>
      <w:color w:val="365F91" w:themeColor="accent1" w:themeShade="BF"/>
      <w:sz w:val="28"/>
      <w:szCs w:val="28"/>
      <w:lang w:eastAsia="en-US"/>
    </w:rPr>
  </w:style>
  <w:style w:type="character" w:customStyle="1" w:styleId="Heading2Char">
    <w:name w:val="Heading 2 Char"/>
    <w:aliases w:val="l2 Char,H2 Char,Logica LevelSeas.com Char C Char Char,Logica LevelSeas.com Char C Char1,Chapter Title Char,style2 Char,見出し 2 Char,Header 2 Char,Func Header Char,Header 21 Char,Func Header1 Char,Header 22 Char,Func Header2 Char,L2 Char"/>
    <w:basedOn w:val="DefaultParagraphFont"/>
    <w:link w:val="Heading2"/>
    <w:uiPriority w:val="9"/>
    <w:rsid w:val="00682754"/>
    <w:rPr>
      <w:rFonts w:asciiTheme="majorHAnsi" w:eastAsiaTheme="majorEastAsia" w:hAnsiTheme="majorHAnsi" w:cstheme="majorBidi"/>
      <w:b/>
      <w:bCs/>
      <w:color w:val="4F81BD" w:themeColor="accent1"/>
      <w:sz w:val="26"/>
      <w:szCs w:val="26"/>
      <w:lang w:eastAsia="en-US"/>
    </w:rPr>
  </w:style>
  <w:style w:type="character" w:customStyle="1" w:styleId="Heading3Char">
    <w:name w:val="Heading 3 Char"/>
    <w:aliases w:val="heading 3 Char,h3 Char,Section Char,2nd Level Head Char,H3 Char,見出し 3 Char,??? 3 Char,L3 Char,dd heading 3 Char,dh3 Char,3 Char,sub-sub Char,3 bullet Char,b Char,H31 Char,Table Attribute Heading Char,subhead Char,1.2.3. Char,Head3 Char"/>
    <w:basedOn w:val="DefaultParagraphFont"/>
    <w:link w:val="Heading3"/>
    <w:uiPriority w:val="9"/>
    <w:rsid w:val="00682754"/>
    <w:rPr>
      <w:rFonts w:asciiTheme="majorHAnsi" w:eastAsiaTheme="majorEastAsia" w:hAnsiTheme="majorHAnsi" w:cstheme="majorBidi"/>
      <w:b/>
      <w:bCs/>
      <w:color w:val="4F81BD" w:themeColor="accent1"/>
      <w:lang w:eastAsia="en-US"/>
    </w:rPr>
  </w:style>
  <w:style w:type="character" w:customStyle="1" w:styleId="Heading4Char">
    <w:name w:val="Heading 4 Char"/>
    <w:aliases w:val="H4 Char,Te Char,h4 Char,Map Title Char,3rd Level Head Char,4 Char,APAC-4-Heading Char,Sub-Minor Char,Numbered - 4 Char"/>
    <w:basedOn w:val="DefaultParagraphFont"/>
    <w:link w:val="Heading4"/>
    <w:uiPriority w:val="9"/>
    <w:rsid w:val="00682754"/>
    <w:rPr>
      <w:rFonts w:asciiTheme="majorHAnsi" w:eastAsiaTheme="majorEastAsia" w:hAnsiTheme="majorHAnsi" w:cstheme="majorBidi"/>
      <w:b/>
      <w:bCs/>
      <w:i/>
      <w:iCs/>
      <w:color w:val="4F81BD" w:themeColor="accent1"/>
      <w:lang w:eastAsia="en-US"/>
    </w:rPr>
  </w:style>
  <w:style w:type="character" w:customStyle="1" w:styleId="Heading5Char">
    <w:name w:val="Heading 5 Char"/>
    <w:basedOn w:val="DefaultParagraphFont"/>
    <w:link w:val="Heading5"/>
    <w:uiPriority w:val="99"/>
    <w:rsid w:val="00682754"/>
    <w:rPr>
      <w:rFonts w:asciiTheme="majorHAnsi" w:eastAsiaTheme="majorEastAsia" w:hAnsiTheme="majorHAnsi" w:cstheme="majorBidi"/>
      <w:color w:val="243F60" w:themeColor="accent1" w:themeShade="7F"/>
      <w:lang w:eastAsia="en-US"/>
    </w:rPr>
  </w:style>
  <w:style w:type="character" w:customStyle="1" w:styleId="Heading6Char">
    <w:name w:val="Heading 6 Char"/>
    <w:basedOn w:val="DefaultParagraphFont"/>
    <w:link w:val="Heading6"/>
    <w:rsid w:val="00682754"/>
    <w:rPr>
      <w:rFonts w:asciiTheme="majorHAnsi" w:eastAsiaTheme="majorEastAsia" w:hAnsiTheme="majorHAnsi" w:cstheme="majorBidi"/>
      <w:i/>
      <w:iCs/>
      <w:color w:val="243F60" w:themeColor="accent1" w:themeShade="7F"/>
      <w:lang w:eastAsia="en-US"/>
    </w:rPr>
  </w:style>
  <w:style w:type="character" w:customStyle="1" w:styleId="Heading7Char">
    <w:name w:val="Heading 7 Char"/>
    <w:basedOn w:val="DefaultParagraphFont"/>
    <w:link w:val="Heading7"/>
    <w:rsid w:val="00682754"/>
    <w:rPr>
      <w:rFonts w:asciiTheme="majorHAnsi" w:eastAsiaTheme="majorEastAsia" w:hAnsiTheme="majorHAnsi" w:cstheme="majorBidi"/>
      <w:i/>
      <w:iCs/>
      <w:color w:val="404040" w:themeColor="text1" w:themeTint="BF"/>
      <w:lang w:eastAsia="en-US"/>
    </w:rPr>
  </w:style>
  <w:style w:type="character" w:customStyle="1" w:styleId="Heading8Char">
    <w:name w:val="Heading 8 Char"/>
    <w:basedOn w:val="DefaultParagraphFont"/>
    <w:link w:val="Heading8"/>
    <w:rsid w:val="00682754"/>
    <w:rPr>
      <w:rFonts w:asciiTheme="majorHAnsi" w:eastAsiaTheme="majorEastAsia" w:hAnsiTheme="majorHAnsi" w:cstheme="majorBidi"/>
      <w:color w:val="404040" w:themeColor="text1" w:themeTint="BF"/>
      <w:sz w:val="20"/>
      <w:szCs w:val="20"/>
      <w:lang w:eastAsia="en-US"/>
    </w:rPr>
  </w:style>
  <w:style w:type="character" w:customStyle="1" w:styleId="Heading9Char">
    <w:name w:val="Heading 9 Char"/>
    <w:basedOn w:val="DefaultParagraphFont"/>
    <w:link w:val="Heading9"/>
    <w:rsid w:val="00682754"/>
    <w:rPr>
      <w:rFonts w:asciiTheme="majorHAnsi" w:eastAsiaTheme="majorEastAsia" w:hAnsiTheme="majorHAnsi" w:cstheme="majorBidi"/>
      <w:i/>
      <w:iCs/>
      <w:color w:val="404040" w:themeColor="text1" w:themeTint="BF"/>
      <w:sz w:val="20"/>
      <w:szCs w:val="20"/>
      <w:lang w:eastAsia="en-US"/>
    </w:rPr>
  </w:style>
  <w:style w:type="paragraph" w:styleId="ListParagraph">
    <w:name w:val="List Paragraph"/>
    <w:basedOn w:val="Normal"/>
    <w:uiPriority w:val="34"/>
    <w:qFormat/>
    <w:rsid w:val="00682754"/>
    <w:pPr>
      <w:ind w:left="720"/>
      <w:contextualSpacing/>
    </w:pPr>
  </w:style>
  <w:style w:type="character" w:styleId="Hyperlink">
    <w:name w:val="Hyperlink"/>
    <w:uiPriority w:val="99"/>
    <w:unhideWhenUsed/>
    <w:rsid w:val="00682754"/>
    <w:rPr>
      <w:color w:val="0000FF"/>
      <w:u w:val="single"/>
    </w:rPr>
  </w:style>
  <w:style w:type="paragraph" w:styleId="TOCHeading">
    <w:name w:val="TOC Heading"/>
    <w:basedOn w:val="Heading1"/>
    <w:next w:val="Normal"/>
    <w:uiPriority w:val="39"/>
    <w:unhideWhenUsed/>
    <w:qFormat/>
    <w:rsid w:val="00682754"/>
    <w:pPr>
      <w:outlineLvl w:val="9"/>
    </w:pPr>
    <w:rPr>
      <w:lang w:eastAsia="ja-JP"/>
    </w:rPr>
  </w:style>
  <w:style w:type="paragraph" w:styleId="TOC1">
    <w:name w:val="toc 1"/>
    <w:basedOn w:val="Normal"/>
    <w:next w:val="Normal"/>
    <w:autoRedefine/>
    <w:uiPriority w:val="39"/>
    <w:unhideWhenUsed/>
    <w:rsid w:val="00682754"/>
    <w:pPr>
      <w:spacing w:after="100"/>
    </w:pPr>
  </w:style>
  <w:style w:type="paragraph" w:styleId="TOC2">
    <w:name w:val="toc 2"/>
    <w:basedOn w:val="Normal"/>
    <w:next w:val="Normal"/>
    <w:autoRedefine/>
    <w:uiPriority w:val="39"/>
    <w:unhideWhenUsed/>
    <w:rsid w:val="00682754"/>
    <w:pPr>
      <w:spacing w:after="100"/>
      <w:ind w:left="220"/>
    </w:pPr>
  </w:style>
  <w:style w:type="paragraph" w:styleId="BalloonText">
    <w:name w:val="Balloon Text"/>
    <w:basedOn w:val="Normal"/>
    <w:link w:val="BalloonTextChar"/>
    <w:uiPriority w:val="99"/>
    <w:semiHidden/>
    <w:unhideWhenUsed/>
    <w:rsid w:val="0068275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82754"/>
    <w:rPr>
      <w:rFonts w:ascii="Tahoma" w:eastAsiaTheme="minorHAnsi" w:hAnsi="Tahoma" w:cs="Tahoma"/>
      <w:sz w:val="16"/>
      <w:szCs w:val="16"/>
      <w:lang w:eastAsia="en-US"/>
    </w:rPr>
  </w:style>
  <w:style w:type="paragraph" w:styleId="NoSpacing">
    <w:name w:val="No Spacing"/>
    <w:link w:val="NoSpacingChar"/>
    <w:uiPriority w:val="1"/>
    <w:qFormat/>
    <w:rsid w:val="00682754"/>
    <w:pPr>
      <w:spacing w:after="0" w:line="240" w:lineRule="auto"/>
    </w:pPr>
  </w:style>
  <w:style w:type="character" w:customStyle="1" w:styleId="NoSpacingChar">
    <w:name w:val="No Spacing Char"/>
    <w:basedOn w:val="DefaultParagraphFont"/>
    <w:link w:val="NoSpacing"/>
    <w:uiPriority w:val="1"/>
    <w:rsid w:val="00682754"/>
  </w:style>
  <w:style w:type="table" w:styleId="TableGrid">
    <w:name w:val="Table Grid"/>
    <w:basedOn w:val="TableNormal"/>
    <w:uiPriority w:val="59"/>
    <w:rsid w:val="00682754"/>
    <w:pPr>
      <w:spacing w:after="0" w:line="240" w:lineRule="auto"/>
    </w:pPr>
    <w:rPr>
      <w:rFonts w:eastAsiaTheme="minorHAnsi"/>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682754"/>
    <w:pPr>
      <w:tabs>
        <w:tab w:val="center" w:pos="4680"/>
        <w:tab w:val="right" w:pos="9360"/>
      </w:tabs>
      <w:spacing w:after="0" w:line="240" w:lineRule="auto"/>
    </w:pPr>
  </w:style>
  <w:style w:type="character" w:customStyle="1" w:styleId="HeaderChar">
    <w:name w:val="Header Char"/>
    <w:basedOn w:val="DefaultParagraphFont"/>
    <w:link w:val="Header"/>
    <w:uiPriority w:val="99"/>
    <w:rsid w:val="00682754"/>
    <w:rPr>
      <w:rFonts w:eastAsiaTheme="minorHAnsi"/>
      <w:lang w:eastAsia="en-US"/>
    </w:rPr>
  </w:style>
  <w:style w:type="paragraph" w:styleId="Footer">
    <w:name w:val="footer"/>
    <w:basedOn w:val="Normal"/>
    <w:link w:val="FooterChar"/>
    <w:uiPriority w:val="99"/>
    <w:unhideWhenUsed/>
    <w:rsid w:val="00682754"/>
    <w:pPr>
      <w:tabs>
        <w:tab w:val="center" w:pos="4680"/>
        <w:tab w:val="right" w:pos="9360"/>
      </w:tabs>
      <w:spacing w:after="0" w:line="240" w:lineRule="auto"/>
    </w:pPr>
  </w:style>
  <w:style w:type="character" w:customStyle="1" w:styleId="FooterChar">
    <w:name w:val="Footer Char"/>
    <w:basedOn w:val="DefaultParagraphFont"/>
    <w:link w:val="Footer"/>
    <w:uiPriority w:val="99"/>
    <w:rsid w:val="00682754"/>
    <w:rPr>
      <w:rFonts w:eastAsiaTheme="minorHAnsi"/>
      <w:lang w:eastAsia="en-US"/>
    </w:rPr>
  </w:style>
  <w:style w:type="character" w:customStyle="1" w:styleId="apple-style-span">
    <w:name w:val="apple-style-span"/>
    <w:basedOn w:val="DefaultParagraphFont"/>
    <w:rsid w:val="00682754"/>
  </w:style>
  <w:style w:type="paragraph" w:styleId="TOC3">
    <w:name w:val="toc 3"/>
    <w:basedOn w:val="Normal"/>
    <w:next w:val="Normal"/>
    <w:autoRedefine/>
    <w:uiPriority w:val="39"/>
    <w:unhideWhenUsed/>
    <w:rsid w:val="00682754"/>
    <w:pPr>
      <w:spacing w:after="100"/>
      <w:ind w:left="440"/>
    </w:pPr>
  </w:style>
  <w:style w:type="paragraph" w:styleId="TOC4">
    <w:name w:val="toc 4"/>
    <w:basedOn w:val="Normal"/>
    <w:next w:val="Normal"/>
    <w:autoRedefine/>
    <w:uiPriority w:val="39"/>
    <w:unhideWhenUsed/>
    <w:rsid w:val="00682754"/>
    <w:pPr>
      <w:spacing w:after="100"/>
      <w:ind w:left="660"/>
    </w:pPr>
    <w:rPr>
      <w:rFonts w:eastAsiaTheme="minorEastAsia"/>
    </w:rPr>
  </w:style>
  <w:style w:type="paragraph" w:styleId="TOC5">
    <w:name w:val="toc 5"/>
    <w:basedOn w:val="Normal"/>
    <w:next w:val="Normal"/>
    <w:autoRedefine/>
    <w:uiPriority w:val="39"/>
    <w:unhideWhenUsed/>
    <w:rsid w:val="00682754"/>
    <w:pPr>
      <w:spacing w:after="100"/>
      <w:ind w:left="880"/>
    </w:pPr>
    <w:rPr>
      <w:rFonts w:eastAsiaTheme="minorEastAsia"/>
    </w:rPr>
  </w:style>
  <w:style w:type="paragraph" w:styleId="TOC6">
    <w:name w:val="toc 6"/>
    <w:basedOn w:val="Normal"/>
    <w:next w:val="Normal"/>
    <w:autoRedefine/>
    <w:uiPriority w:val="39"/>
    <w:unhideWhenUsed/>
    <w:rsid w:val="00682754"/>
    <w:pPr>
      <w:spacing w:after="100"/>
      <w:ind w:left="1100"/>
    </w:pPr>
    <w:rPr>
      <w:rFonts w:eastAsiaTheme="minorEastAsia"/>
    </w:rPr>
  </w:style>
  <w:style w:type="paragraph" w:styleId="TOC7">
    <w:name w:val="toc 7"/>
    <w:basedOn w:val="Normal"/>
    <w:next w:val="Normal"/>
    <w:autoRedefine/>
    <w:uiPriority w:val="39"/>
    <w:unhideWhenUsed/>
    <w:rsid w:val="00682754"/>
    <w:pPr>
      <w:spacing w:after="100"/>
      <w:ind w:left="1320"/>
    </w:pPr>
    <w:rPr>
      <w:rFonts w:eastAsiaTheme="minorEastAsia"/>
    </w:rPr>
  </w:style>
  <w:style w:type="paragraph" w:styleId="TOC8">
    <w:name w:val="toc 8"/>
    <w:basedOn w:val="Normal"/>
    <w:next w:val="Normal"/>
    <w:autoRedefine/>
    <w:uiPriority w:val="39"/>
    <w:unhideWhenUsed/>
    <w:rsid w:val="00682754"/>
    <w:pPr>
      <w:spacing w:after="100"/>
      <w:ind w:left="1540"/>
    </w:pPr>
    <w:rPr>
      <w:rFonts w:eastAsiaTheme="minorEastAsia"/>
    </w:rPr>
  </w:style>
  <w:style w:type="paragraph" w:styleId="TOC9">
    <w:name w:val="toc 9"/>
    <w:basedOn w:val="Normal"/>
    <w:next w:val="Normal"/>
    <w:autoRedefine/>
    <w:uiPriority w:val="39"/>
    <w:unhideWhenUsed/>
    <w:rsid w:val="00682754"/>
    <w:pPr>
      <w:spacing w:after="100"/>
      <w:ind w:left="1760"/>
    </w:pPr>
    <w:rPr>
      <w:rFonts w:eastAsiaTheme="minorEastAsia"/>
    </w:rPr>
  </w:style>
  <w:style w:type="character" w:styleId="IntenseEmphasis">
    <w:name w:val="Intense Emphasis"/>
    <w:basedOn w:val="DefaultParagraphFont"/>
    <w:uiPriority w:val="21"/>
    <w:qFormat/>
    <w:rsid w:val="00682754"/>
    <w:rPr>
      <w:b/>
      <w:bCs/>
      <w:i/>
      <w:iCs/>
      <w:color w:val="4F81BD" w:themeColor="accent1"/>
    </w:rPr>
  </w:style>
  <w:style w:type="character" w:customStyle="1" w:styleId="apple-converted-space">
    <w:name w:val="apple-converted-space"/>
    <w:basedOn w:val="DefaultParagraphFont"/>
    <w:rsid w:val="00682754"/>
  </w:style>
  <w:style w:type="paragraph" w:styleId="NormalWeb">
    <w:name w:val="Normal (Web)"/>
    <w:basedOn w:val="Normal"/>
    <w:uiPriority w:val="99"/>
    <w:unhideWhenUsed/>
    <w:rsid w:val="00682754"/>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ode">
    <w:name w:val="code"/>
    <w:basedOn w:val="DefaultParagraphFont"/>
    <w:rsid w:val="00682754"/>
  </w:style>
  <w:style w:type="character" w:customStyle="1" w:styleId="label">
    <w:name w:val="label"/>
    <w:basedOn w:val="DefaultParagraphFont"/>
    <w:rsid w:val="00682754"/>
  </w:style>
  <w:style w:type="character" w:styleId="Strong">
    <w:name w:val="Strong"/>
    <w:basedOn w:val="DefaultParagraphFont"/>
    <w:uiPriority w:val="22"/>
    <w:qFormat/>
    <w:rsid w:val="00682754"/>
    <w:rPr>
      <w:b/>
      <w:bCs/>
    </w:rPr>
  </w:style>
  <w:style w:type="table" w:styleId="LightList-Accent5">
    <w:name w:val="Light List Accent 5"/>
    <w:basedOn w:val="TableNormal"/>
    <w:uiPriority w:val="61"/>
    <w:rsid w:val="00682754"/>
    <w:pPr>
      <w:spacing w:after="0" w:line="240" w:lineRule="auto"/>
    </w:pPr>
    <w:rPr>
      <w:rFonts w:eastAsiaTheme="minorHAnsi"/>
      <w:lang w:eastAsia="en-US"/>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character" w:customStyle="1" w:styleId="Table-Default">
    <w:name w:val="Table - Default"/>
    <w:uiPriority w:val="99"/>
    <w:rsid w:val="00682754"/>
    <w:rPr>
      <w:b w:val="0"/>
      <w:sz w:val="16"/>
    </w:rPr>
  </w:style>
  <w:style w:type="character" w:styleId="FollowedHyperlink">
    <w:name w:val="FollowedHyperlink"/>
    <w:basedOn w:val="DefaultParagraphFont"/>
    <w:unhideWhenUsed/>
    <w:rsid w:val="00682754"/>
    <w:rPr>
      <w:color w:val="800080" w:themeColor="followedHyperlink"/>
      <w:u w:val="single"/>
    </w:rPr>
  </w:style>
  <w:style w:type="paragraph" w:customStyle="1" w:styleId="SourceCode">
    <w:name w:val="$Source Code"/>
    <w:basedOn w:val="Normal"/>
    <w:link w:val="SourceCodeChar"/>
    <w:rsid w:val="00682754"/>
    <w:pPr>
      <w:spacing w:after="0" w:line="240" w:lineRule="auto"/>
      <w:ind w:left="720"/>
    </w:pPr>
    <w:rPr>
      <w:rFonts w:ascii="Courier New" w:eastAsia="Times New Roman" w:hAnsi="Courier New" w:cs="Courier New"/>
      <w:color w:val="0000FF"/>
      <w:sz w:val="18"/>
      <w:szCs w:val="18"/>
    </w:rPr>
  </w:style>
  <w:style w:type="character" w:customStyle="1" w:styleId="SourceCodeChar">
    <w:name w:val="$Source Code Char"/>
    <w:basedOn w:val="DefaultParagraphFont"/>
    <w:link w:val="SourceCode"/>
    <w:locked/>
    <w:rsid w:val="00682754"/>
    <w:rPr>
      <w:rFonts w:ascii="Courier New" w:eastAsia="Times New Roman" w:hAnsi="Courier New" w:cs="Courier New"/>
      <w:color w:val="0000FF"/>
      <w:sz w:val="18"/>
      <w:szCs w:val="18"/>
      <w:lang w:eastAsia="en-US"/>
    </w:rPr>
  </w:style>
  <w:style w:type="paragraph" w:customStyle="1" w:styleId="SourceCode-Good">
    <w:name w:val="$Source Code - Good"/>
    <w:basedOn w:val="Normal"/>
    <w:link w:val="SourceCode-GoodChar"/>
    <w:rsid w:val="00682754"/>
    <w:pPr>
      <w:spacing w:after="0" w:line="240" w:lineRule="auto"/>
      <w:ind w:left="720"/>
    </w:pPr>
    <w:rPr>
      <w:rFonts w:ascii="Courier New" w:eastAsia="Times New Roman" w:hAnsi="Courier New" w:cs="Courier New"/>
      <w:color w:val="008000"/>
      <w:sz w:val="18"/>
      <w:szCs w:val="18"/>
    </w:rPr>
  </w:style>
  <w:style w:type="character" w:customStyle="1" w:styleId="SourceCode-GoodChar">
    <w:name w:val="$Source Code - Good Char"/>
    <w:basedOn w:val="DefaultParagraphFont"/>
    <w:link w:val="SourceCode-Good"/>
    <w:locked/>
    <w:rsid w:val="00682754"/>
    <w:rPr>
      <w:rFonts w:ascii="Courier New" w:eastAsia="Times New Roman" w:hAnsi="Courier New" w:cs="Courier New"/>
      <w:color w:val="008000"/>
      <w:sz w:val="18"/>
      <w:szCs w:val="18"/>
      <w:lang w:eastAsia="en-US"/>
    </w:rPr>
  </w:style>
  <w:style w:type="paragraph" w:styleId="BodyText">
    <w:name w:val="Body Text"/>
    <w:basedOn w:val="Normal"/>
    <w:link w:val="BodyTextChar"/>
    <w:unhideWhenUsed/>
    <w:rsid w:val="00682754"/>
    <w:pPr>
      <w:spacing w:after="120" w:line="240" w:lineRule="auto"/>
    </w:pPr>
    <w:rPr>
      <w:rFonts w:ascii="Arial" w:eastAsia="MS Mincho" w:hAnsi="Arial" w:cs="Times New Roman"/>
      <w:lang w:eastAsia="ja-JP"/>
    </w:rPr>
  </w:style>
  <w:style w:type="character" w:customStyle="1" w:styleId="BodyTextChar">
    <w:name w:val="Body Text Char"/>
    <w:basedOn w:val="DefaultParagraphFont"/>
    <w:link w:val="BodyText"/>
    <w:rsid w:val="00682754"/>
    <w:rPr>
      <w:rFonts w:ascii="Arial" w:eastAsia="MS Mincho" w:hAnsi="Arial" w:cs="Times New Roman"/>
    </w:rPr>
  </w:style>
  <w:style w:type="paragraph" w:customStyle="1" w:styleId="InfoBlue">
    <w:name w:val="InfoBlue"/>
    <w:basedOn w:val="Normal"/>
    <w:next w:val="BodyText"/>
    <w:autoRedefine/>
    <w:rsid w:val="00682754"/>
    <w:pPr>
      <w:widowControl w:val="0"/>
      <w:numPr>
        <w:numId w:val="5"/>
      </w:numPr>
      <w:tabs>
        <w:tab w:val="left" w:pos="993"/>
      </w:tabs>
      <w:spacing w:after="0" w:line="360" w:lineRule="auto"/>
    </w:pPr>
    <w:rPr>
      <w:rFonts w:ascii="Tahoma" w:eastAsia="Times New Roman" w:hAnsi="Tahoma" w:cs="Tahoma"/>
      <w:i/>
      <w:color w:val="0000FF"/>
      <w:sz w:val="20"/>
      <w:szCs w:val="20"/>
    </w:rPr>
  </w:style>
  <w:style w:type="paragraph" w:customStyle="1" w:styleId="MediumGrid1-Accent22">
    <w:name w:val="Medium Grid 1 - Accent 22"/>
    <w:basedOn w:val="Normal"/>
    <w:uiPriority w:val="34"/>
    <w:qFormat/>
    <w:rsid w:val="00682754"/>
    <w:pPr>
      <w:ind w:left="720"/>
      <w:contextualSpacing/>
    </w:pPr>
    <w:rPr>
      <w:rFonts w:ascii="Calibri" w:eastAsia="Calibri" w:hAnsi="Calibri" w:cs="Times New Roman"/>
    </w:rPr>
  </w:style>
  <w:style w:type="character" w:customStyle="1" w:styleId="mw-headline">
    <w:name w:val="mw-headline"/>
    <w:basedOn w:val="DefaultParagraphFont"/>
    <w:rsid w:val="00682754"/>
  </w:style>
  <w:style w:type="paragraph" w:styleId="EndnoteText">
    <w:name w:val="endnote text"/>
    <w:basedOn w:val="Normal"/>
    <w:link w:val="EndnoteTextChar"/>
    <w:uiPriority w:val="99"/>
    <w:semiHidden/>
    <w:unhideWhenUsed/>
    <w:rsid w:val="00682754"/>
    <w:pPr>
      <w:spacing w:after="0" w:line="240" w:lineRule="auto"/>
    </w:pPr>
    <w:rPr>
      <w:sz w:val="20"/>
      <w:szCs w:val="20"/>
    </w:rPr>
  </w:style>
  <w:style w:type="character" w:customStyle="1" w:styleId="EndnoteTextChar">
    <w:name w:val="Endnote Text Char"/>
    <w:basedOn w:val="DefaultParagraphFont"/>
    <w:link w:val="EndnoteText"/>
    <w:uiPriority w:val="99"/>
    <w:semiHidden/>
    <w:rsid w:val="00682754"/>
    <w:rPr>
      <w:rFonts w:eastAsiaTheme="minorHAnsi"/>
      <w:sz w:val="20"/>
      <w:szCs w:val="20"/>
      <w:lang w:eastAsia="en-US"/>
    </w:rPr>
  </w:style>
  <w:style w:type="character" w:styleId="EndnoteReference">
    <w:name w:val="endnote reference"/>
    <w:basedOn w:val="DefaultParagraphFont"/>
    <w:uiPriority w:val="99"/>
    <w:semiHidden/>
    <w:unhideWhenUsed/>
    <w:rsid w:val="00682754"/>
    <w:rPr>
      <w:vertAlign w:val="superscript"/>
    </w:rPr>
  </w:style>
  <w:style w:type="character" w:styleId="Emphasis">
    <w:name w:val="Emphasis"/>
    <w:basedOn w:val="DefaultParagraphFont"/>
    <w:uiPriority w:val="20"/>
    <w:qFormat/>
    <w:rsid w:val="00682754"/>
    <w:rPr>
      <w:i/>
      <w:iCs/>
    </w:rPr>
  </w:style>
  <w:style w:type="character" w:styleId="CommentReference">
    <w:name w:val="annotation reference"/>
    <w:basedOn w:val="DefaultParagraphFont"/>
    <w:unhideWhenUsed/>
    <w:rsid w:val="00682754"/>
    <w:rPr>
      <w:sz w:val="16"/>
      <w:szCs w:val="16"/>
    </w:rPr>
  </w:style>
  <w:style w:type="paragraph" w:styleId="CommentText">
    <w:name w:val="annotation text"/>
    <w:basedOn w:val="Normal"/>
    <w:link w:val="CommentTextChar"/>
    <w:unhideWhenUsed/>
    <w:rsid w:val="00682754"/>
    <w:pPr>
      <w:spacing w:line="240" w:lineRule="auto"/>
    </w:pPr>
    <w:rPr>
      <w:sz w:val="20"/>
      <w:szCs w:val="20"/>
    </w:rPr>
  </w:style>
  <w:style w:type="character" w:customStyle="1" w:styleId="CommentTextChar">
    <w:name w:val="Comment Text Char"/>
    <w:basedOn w:val="DefaultParagraphFont"/>
    <w:link w:val="CommentText"/>
    <w:rsid w:val="00682754"/>
    <w:rPr>
      <w:rFonts w:eastAsiaTheme="minorHAnsi"/>
      <w:sz w:val="20"/>
      <w:szCs w:val="20"/>
      <w:lang w:eastAsia="en-US"/>
    </w:rPr>
  </w:style>
  <w:style w:type="paragraph" w:styleId="CommentSubject">
    <w:name w:val="annotation subject"/>
    <w:basedOn w:val="CommentText"/>
    <w:next w:val="CommentText"/>
    <w:link w:val="CommentSubjectChar"/>
    <w:unhideWhenUsed/>
    <w:rsid w:val="00682754"/>
    <w:rPr>
      <w:b/>
      <w:bCs/>
    </w:rPr>
  </w:style>
  <w:style w:type="character" w:customStyle="1" w:styleId="CommentSubjectChar">
    <w:name w:val="Comment Subject Char"/>
    <w:basedOn w:val="CommentTextChar"/>
    <w:link w:val="CommentSubject"/>
    <w:rsid w:val="00682754"/>
    <w:rPr>
      <w:rFonts w:eastAsiaTheme="minorHAnsi"/>
      <w:b/>
      <w:bCs/>
      <w:sz w:val="20"/>
      <w:szCs w:val="20"/>
      <w:lang w:eastAsia="en-US"/>
    </w:rPr>
  </w:style>
  <w:style w:type="character" w:customStyle="1" w:styleId="field-validation-error">
    <w:name w:val="field-validation-error"/>
    <w:basedOn w:val="DefaultParagraphFont"/>
    <w:rsid w:val="00682754"/>
  </w:style>
  <w:style w:type="paragraph" w:styleId="PlainText">
    <w:name w:val="Plain Text"/>
    <w:basedOn w:val="Normal"/>
    <w:link w:val="PlainTextChar"/>
    <w:uiPriority w:val="99"/>
    <w:unhideWhenUsed/>
    <w:rsid w:val="00682754"/>
    <w:pPr>
      <w:spacing w:after="0" w:line="240" w:lineRule="auto"/>
    </w:pPr>
    <w:rPr>
      <w:rFonts w:ascii="Consolas" w:eastAsiaTheme="minorEastAsia" w:hAnsi="Consolas"/>
      <w:sz w:val="21"/>
      <w:szCs w:val="21"/>
      <w:lang w:eastAsia="ja-JP"/>
    </w:rPr>
  </w:style>
  <w:style w:type="character" w:customStyle="1" w:styleId="PlainTextChar">
    <w:name w:val="Plain Text Char"/>
    <w:basedOn w:val="DefaultParagraphFont"/>
    <w:link w:val="PlainText"/>
    <w:uiPriority w:val="99"/>
    <w:rsid w:val="00682754"/>
    <w:rPr>
      <w:rFonts w:ascii="Consolas" w:hAnsi="Consolas"/>
      <w:sz w:val="21"/>
      <w:szCs w:val="21"/>
    </w:rPr>
  </w:style>
  <w:style w:type="paragraph" w:customStyle="1" w:styleId="font5">
    <w:name w:val="font5"/>
    <w:basedOn w:val="Normal"/>
    <w:rsid w:val="00682754"/>
    <w:pPr>
      <w:spacing w:before="100" w:beforeAutospacing="1" w:after="100" w:afterAutospacing="1" w:line="240" w:lineRule="auto"/>
    </w:pPr>
    <w:rPr>
      <w:rFonts w:ascii="Tahoma" w:eastAsia="Times New Roman" w:hAnsi="Tahoma" w:cs="Tahoma"/>
      <w:sz w:val="20"/>
      <w:szCs w:val="20"/>
      <w:lang w:eastAsia="ja-JP"/>
    </w:rPr>
  </w:style>
  <w:style w:type="paragraph" w:customStyle="1" w:styleId="font6">
    <w:name w:val="font6"/>
    <w:basedOn w:val="Normal"/>
    <w:rsid w:val="00682754"/>
    <w:pPr>
      <w:spacing w:before="100" w:beforeAutospacing="1" w:after="100" w:afterAutospacing="1" w:line="240" w:lineRule="auto"/>
    </w:pPr>
    <w:rPr>
      <w:rFonts w:ascii="Tahoma" w:eastAsia="Times New Roman" w:hAnsi="Tahoma" w:cs="Tahoma"/>
      <w:b/>
      <w:bCs/>
      <w:sz w:val="20"/>
      <w:szCs w:val="20"/>
      <w:lang w:eastAsia="ja-JP"/>
    </w:rPr>
  </w:style>
  <w:style w:type="paragraph" w:customStyle="1" w:styleId="font7">
    <w:name w:val="font7"/>
    <w:basedOn w:val="Normal"/>
    <w:rsid w:val="00682754"/>
    <w:pPr>
      <w:spacing w:before="100" w:beforeAutospacing="1" w:after="100" w:afterAutospacing="1" w:line="240" w:lineRule="auto"/>
    </w:pPr>
    <w:rPr>
      <w:rFonts w:ascii="Times New Roman" w:eastAsia="Times New Roman" w:hAnsi="Times New Roman" w:cs="Times New Roman"/>
      <w:b/>
      <w:bCs/>
      <w:color w:val="000000"/>
      <w:sz w:val="16"/>
      <w:szCs w:val="16"/>
      <w:lang w:eastAsia="ja-JP"/>
    </w:rPr>
  </w:style>
  <w:style w:type="paragraph" w:customStyle="1" w:styleId="xl68">
    <w:name w:val="xl68"/>
    <w:basedOn w:val="Normal"/>
    <w:rsid w:val="00682754"/>
    <w:pPr>
      <w:shd w:val="clear" w:color="FFFFCC" w:fill="FFFFFF"/>
      <w:spacing w:before="100" w:beforeAutospacing="1" w:after="100" w:afterAutospacing="1" w:line="240" w:lineRule="auto"/>
    </w:pPr>
    <w:rPr>
      <w:rFonts w:ascii="Tahoma" w:eastAsia="Times New Roman" w:hAnsi="Tahoma" w:cs="Tahoma"/>
      <w:sz w:val="20"/>
      <w:szCs w:val="20"/>
      <w:lang w:eastAsia="ja-JP"/>
    </w:rPr>
  </w:style>
  <w:style w:type="paragraph" w:customStyle="1" w:styleId="xl69">
    <w:name w:val="xl69"/>
    <w:basedOn w:val="Normal"/>
    <w:rsid w:val="00682754"/>
    <w:pPr>
      <w:shd w:val="clear" w:color="FFFFCC" w:fill="FFFFFF"/>
      <w:spacing w:before="100" w:beforeAutospacing="1" w:after="100" w:afterAutospacing="1" w:line="240" w:lineRule="auto"/>
    </w:pPr>
    <w:rPr>
      <w:rFonts w:ascii="Tahoma" w:eastAsia="Times New Roman" w:hAnsi="Tahoma" w:cs="Tahoma"/>
      <w:color w:val="000000"/>
      <w:sz w:val="20"/>
      <w:szCs w:val="20"/>
      <w:lang w:eastAsia="ja-JP"/>
    </w:rPr>
  </w:style>
  <w:style w:type="paragraph" w:customStyle="1" w:styleId="xl70">
    <w:name w:val="xl70"/>
    <w:basedOn w:val="Normal"/>
    <w:rsid w:val="00682754"/>
    <w:pPr>
      <w:pBdr>
        <w:top w:val="single" w:sz="4" w:space="0" w:color="000000"/>
        <w:left w:val="single" w:sz="4" w:space="0" w:color="000000"/>
        <w:bottom w:val="single" w:sz="4" w:space="0" w:color="000000"/>
        <w:right w:val="single" w:sz="4" w:space="0" w:color="000000"/>
      </w:pBdr>
      <w:shd w:val="clear" w:color="000080" w:fill="000080"/>
      <w:spacing w:before="100" w:beforeAutospacing="1" w:after="100" w:afterAutospacing="1" w:line="240" w:lineRule="auto"/>
      <w:jc w:val="center"/>
      <w:textAlignment w:val="center"/>
    </w:pPr>
    <w:rPr>
      <w:rFonts w:ascii="Tahoma" w:eastAsia="Times New Roman" w:hAnsi="Tahoma" w:cs="Tahoma"/>
      <w:b/>
      <w:bCs/>
      <w:color w:val="FFFFFF"/>
      <w:sz w:val="20"/>
      <w:szCs w:val="20"/>
      <w:lang w:eastAsia="ja-JP"/>
    </w:rPr>
  </w:style>
  <w:style w:type="paragraph" w:customStyle="1" w:styleId="xl71">
    <w:name w:val="xl71"/>
    <w:basedOn w:val="Normal"/>
    <w:rsid w:val="00682754"/>
    <w:pPr>
      <w:pBdr>
        <w:top w:val="single" w:sz="4" w:space="0" w:color="000000"/>
        <w:left w:val="single" w:sz="4" w:space="0" w:color="000000"/>
        <w:right w:val="single" w:sz="4" w:space="0" w:color="000000"/>
      </w:pBdr>
      <w:shd w:val="clear" w:color="000080" w:fill="000080"/>
      <w:spacing w:before="100" w:beforeAutospacing="1" w:after="100" w:afterAutospacing="1" w:line="240" w:lineRule="auto"/>
      <w:jc w:val="center"/>
      <w:textAlignment w:val="center"/>
    </w:pPr>
    <w:rPr>
      <w:rFonts w:ascii="Tahoma" w:eastAsia="Times New Roman" w:hAnsi="Tahoma" w:cs="Tahoma"/>
      <w:b/>
      <w:bCs/>
      <w:color w:val="FFFFFF"/>
      <w:sz w:val="20"/>
      <w:szCs w:val="20"/>
      <w:lang w:eastAsia="ja-JP"/>
    </w:rPr>
  </w:style>
  <w:style w:type="paragraph" w:customStyle="1" w:styleId="xl72">
    <w:name w:val="xl72"/>
    <w:basedOn w:val="Normal"/>
    <w:rsid w:val="00682754"/>
    <w:pPr>
      <w:pBdr>
        <w:top w:val="single" w:sz="4" w:space="0" w:color="000000"/>
        <w:left w:val="single" w:sz="4" w:space="0" w:color="000000"/>
        <w:bottom w:val="single" w:sz="4" w:space="0" w:color="000000"/>
      </w:pBdr>
      <w:shd w:val="clear" w:color="CCFFFF" w:fill="CCFFFF"/>
      <w:spacing w:before="100" w:beforeAutospacing="1" w:after="100" w:afterAutospacing="1" w:line="240" w:lineRule="auto"/>
      <w:textAlignment w:val="center"/>
    </w:pPr>
    <w:rPr>
      <w:rFonts w:ascii="Tahoma" w:eastAsia="Times New Roman" w:hAnsi="Tahoma" w:cs="Tahoma"/>
      <w:b/>
      <w:bCs/>
      <w:sz w:val="20"/>
      <w:szCs w:val="20"/>
      <w:lang w:eastAsia="ja-JP"/>
    </w:rPr>
  </w:style>
  <w:style w:type="paragraph" w:customStyle="1" w:styleId="xl73">
    <w:name w:val="xl73"/>
    <w:basedOn w:val="Normal"/>
    <w:rsid w:val="00682754"/>
    <w:pPr>
      <w:pBdr>
        <w:top w:val="single" w:sz="4" w:space="0" w:color="000000"/>
        <w:bottom w:val="single" w:sz="4" w:space="0" w:color="000000"/>
      </w:pBdr>
      <w:shd w:val="clear" w:color="CCFFFF" w:fill="CCFFFF"/>
      <w:spacing w:before="100" w:beforeAutospacing="1" w:after="100" w:afterAutospacing="1" w:line="240" w:lineRule="auto"/>
      <w:textAlignment w:val="center"/>
    </w:pPr>
    <w:rPr>
      <w:rFonts w:ascii="Tahoma" w:eastAsia="Times New Roman" w:hAnsi="Tahoma" w:cs="Tahoma"/>
      <w:b/>
      <w:bCs/>
      <w:sz w:val="20"/>
      <w:szCs w:val="20"/>
      <w:lang w:eastAsia="ja-JP"/>
    </w:rPr>
  </w:style>
  <w:style w:type="paragraph" w:customStyle="1" w:styleId="xl74">
    <w:name w:val="xl74"/>
    <w:basedOn w:val="Normal"/>
    <w:rsid w:val="00682754"/>
    <w:pPr>
      <w:pBdr>
        <w:top w:val="single" w:sz="4" w:space="0" w:color="000000"/>
        <w:bottom w:val="single" w:sz="4" w:space="0" w:color="000000"/>
        <w:right w:val="single" w:sz="4" w:space="0" w:color="000000"/>
      </w:pBdr>
      <w:shd w:val="clear" w:color="CCFFFF" w:fill="CCFFFF"/>
      <w:spacing w:before="100" w:beforeAutospacing="1" w:after="100" w:afterAutospacing="1" w:line="240" w:lineRule="auto"/>
      <w:textAlignment w:val="center"/>
    </w:pPr>
    <w:rPr>
      <w:rFonts w:ascii="Tahoma" w:eastAsia="Times New Roman" w:hAnsi="Tahoma" w:cs="Tahoma"/>
      <w:b/>
      <w:bCs/>
      <w:sz w:val="20"/>
      <w:szCs w:val="20"/>
      <w:lang w:eastAsia="ja-JP"/>
    </w:rPr>
  </w:style>
  <w:style w:type="paragraph" w:customStyle="1" w:styleId="xl75">
    <w:name w:val="xl75"/>
    <w:basedOn w:val="Normal"/>
    <w:rsid w:val="00682754"/>
    <w:pPr>
      <w:shd w:val="clear" w:color="FFFFCC" w:fill="FFFFFF"/>
      <w:spacing w:before="100" w:beforeAutospacing="1" w:after="100" w:afterAutospacing="1" w:line="240" w:lineRule="auto"/>
      <w:textAlignment w:val="top"/>
    </w:pPr>
    <w:rPr>
      <w:rFonts w:ascii="Tahoma" w:eastAsia="Times New Roman" w:hAnsi="Tahoma" w:cs="Tahoma"/>
      <w:color w:val="000000"/>
      <w:sz w:val="20"/>
      <w:szCs w:val="20"/>
      <w:lang w:eastAsia="ja-JP"/>
    </w:rPr>
  </w:style>
  <w:style w:type="paragraph" w:customStyle="1" w:styleId="xl76">
    <w:name w:val="xl76"/>
    <w:basedOn w:val="Normal"/>
    <w:rsid w:val="00682754"/>
    <w:pPr>
      <w:pBdr>
        <w:top w:val="single" w:sz="4" w:space="0" w:color="000000"/>
        <w:left w:val="single" w:sz="4" w:space="0" w:color="000000"/>
        <w:bottom w:val="single" w:sz="4" w:space="0" w:color="000000"/>
        <w:right w:val="single" w:sz="4" w:space="0" w:color="000000"/>
      </w:pBdr>
      <w:shd w:val="clear" w:color="FFFFCC" w:fill="FFFFFF"/>
      <w:spacing w:before="100" w:beforeAutospacing="1" w:after="100" w:afterAutospacing="1" w:line="240" w:lineRule="auto"/>
      <w:textAlignment w:val="center"/>
    </w:pPr>
    <w:rPr>
      <w:rFonts w:ascii="Tahoma" w:eastAsia="Times New Roman" w:hAnsi="Tahoma" w:cs="Tahoma"/>
      <w:sz w:val="20"/>
      <w:szCs w:val="20"/>
      <w:lang w:eastAsia="ja-JP"/>
    </w:rPr>
  </w:style>
  <w:style w:type="paragraph" w:customStyle="1" w:styleId="xl77">
    <w:name w:val="xl77"/>
    <w:basedOn w:val="Normal"/>
    <w:rsid w:val="00682754"/>
    <w:pPr>
      <w:pBdr>
        <w:top w:val="single" w:sz="4" w:space="0" w:color="000000"/>
        <w:left w:val="single" w:sz="4" w:space="0" w:color="000000"/>
        <w:bottom w:val="single" w:sz="4" w:space="0" w:color="000000"/>
        <w:right w:val="single" w:sz="4" w:space="0" w:color="000000"/>
      </w:pBdr>
      <w:shd w:val="clear" w:color="FFFFCC" w:fill="FFFFFF"/>
      <w:spacing w:before="100" w:beforeAutospacing="1" w:after="100" w:afterAutospacing="1" w:line="240" w:lineRule="auto"/>
      <w:textAlignment w:val="center"/>
    </w:pPr>
    <w:rPr>
      <w:rFonts w:ascii="Tahoma" w:eastAsia="Times New Roman" w:hAnsi="Tahoma" w:cs="Tahoma"/>
      <w:sz w:val="20"/>
      <w:szCs w:val="20"/>
      <w:lang w:eastAsia="ja-JP"/>
    </w:rPr>
  </w:style>
  <w:style w:type="paragraph" w:customStyle="1" w:styleId="xl78">
    <w:name w:val="xl78"/>
    <w:basedOn w:val="Normal"/>
    <w:rsid w:val="00682754"/>
    <w:pPr>
      <w:pBdr>
        <w:top w:val="single" w:sz="4" w:space="0" w:color="000000"/>
        <w:left w:val="single" w:sz="4" w:space="0" w:color="000000"/>
        <w:bottom w:val="single" w:sz="4" w:space="0" w:color="000000"/>
        <w:right w:val="single" w:sz="4" w:space="0" w:color="000000"/>
      </w:pBdr>
      <w:shd w:val="clear" w:color="FFFFCC" w:fill="FFFFFF"/>
      <w:spacing w:before="100" w:beforeAutospacing="1" w:after="100" w:afterAutospacing="1" w:line="240" w:lineRule="auto"/>
      <w:textAlignment w:val="center"/>
    </w:pPr>
    <w:rPr>
      <w:rFonts w:ascii="Tahoma" w:eastAsia="Times New Roman" w:hAnsi="Tahoma" w:cs="Tahoma"/>
      <w:color w:val="000000"/>
      <w:sz w:val="20"/>
      <w:szCs w:val="20"/>
      <w:lang w:eastAsia="ja-JP"/>
    </w:rPr>
  </w:style>
  <w:style w:type="paragraph" w:customStyle="1" w:styleId="xl79">
    <w:name w:val="xl79"/>
    <w:basedOn w:val="Normal"/>
    <w:rsid w:val="00682754"/>
    <w:pPr>
      <w:pBdr>
        <w:top w:val="single" w:sz="4" w:space="0" w:color="000000"/>
        <w:left w:val="single" w:sz="4" w:space="0" w:color="000000"/>
        <w:bottom w:val="single" w:sz="4" w:space="0" w:color="000000"/>
        <w:right w:val="single" w:sz="4" w:space="0" w:color="000000"/>
      </w:pBdr>
      <w:shd w:val="clear" w:color="FFFFCC" w:fill="FFFFFF"/>
      <w:spacing w:before="100" w:beforeAutospacing="1" w:after="100" w:afterAutospacing="1" w:line="240" w:lineRule="auto"/>
      <w:textAlignment w:val="center"/>
    </w:pPr>
    <w:rPr>
      <w:rFonts w:ascii="Tahoma" w:eastAsia="Times New Roman" w:hAnsi="Tahoma" w:cs="Tahoma"/>
      <w:sz w:val="20"/>
      <w:szCs w:val="20"/>
      <w:lang w:eastAsia="ja-JP"/>
    </w:rPr>
  </w:style>
  <w:style w:type="paragraph" w:customStyle="1" w:styleId="xl80">
    <w:name w:val="xl80"/>
    <w:basedOn w:val="Normal"/>
    <w:rsid w:val="00682754"/>
    <w:pPr>
      <w:pBdr>
        <w:top w:val="single" w:sz="4" w:space="0" w:color="000000"/>
        <w:left w:val="single" w:sz="4" w:space="0" w:color="000000"/>
        <w:bottom w:val="single" w:sz="4" w:space="0" w:color="000000"/>
        <w:right w:val="single" w:sz="4" w:space="0" w:color="000000"/>
      </w:pBdr>
      <w:shd w:val="clear" w:color="FFFFCC" w:fill="FFFFFF"/>
      <w:spacing w:before="100" w:beforeAutospacing="1" w:after="100" w:afterAutospacing="1" w:line="240" w:lineRule="auto"/>
      <w:textAlignment w:val="center"/>
    </w:pPr>
    <w:rPr>
      <w:rFonts w:ascii="Tahoma" w:eastAsia="Times New Roman" w:hAnsi="Tahoma" w:cs="Tahoma"/>
      <w:sz w:val="20"/>
      <w:szCs w:val="20"/>
      <w:lang w:eastAsia="ja-JP"/>
    </w:rPr>
  </w:style>
  <w:style w:type="paragraph" w:customStyle="1" w:styleId="xl81">
    <w:name w:val="xl81"/>
    <w:basedOn w:val="Normal"/>
    <w:rsid w:val="00682754"/>
    <w:pPr>
      <w:pBdr>
        <w:top w:val="single" w:sz="4" w:space="0" w:color="000000"/>
        <w:left w:val="single" w:sz="4" w:space="0" w:color="000000"/>
        <w:bottom w:val="single" w:sz="4" w:space="0" w:color="000000"/>
      </w:pBdr>
      <w:shd w:val="clear" w:color="FFFFCC" w:fill="FFFFFF"/>
      <w:spacing w:before="100" w:beforeAutospacing="1" w:after="100" w:afterAutospacing="1" w:line="240" w:lineRule="auto"/>
      <w:textAlignment w:val="center"/>
    </w:pPr>
    <w:rPr>
      <w:rFonts w:ascii="Tahoma" w:eastAsia="Times New Roman" w:hAnsi="Tahoma" w:cs="Tahoma"/>
      <w:sz w:val="20"/>
      <w:szCs w:val="20"/>
      <w:lang w:eastAsia="ja-JP"/>
    </w:rPr>
  </w:style>
  <w:style w:type="paragraph" w:customStyle="1" w:styleId="xl82">
    <w:name w:val="xl82"/>
    <w:basedOn w:val="Normal"/>
    <w:rsid w:val="00682754"/>
    <w:pPr>
      <w:pBdr>
        <w:top w:val="single" w:sz="4" w:space="0" w:color="000000"/>
        <w:bottom w:val="single" w:sz="4" w:space="0" w:color="000000"/>
        <w:right w:val="single" w:sz="4" w:space="0" w:color="000000"/>
      </w:pBdr>
      <w:shd w:val="clear" w:color="FFFFCC" w:fill="FFFFFF"/>
      <w:spacing w:before="100" w:beforeAutospacing="1" w:after="100" w:afterAutospacing="1" w:line="240" w:lineRule="auto"/>
      <w:textAlignment w:val="center"/>
    </w:pPr>
    <w:rPr>
      <w:rFonts w:ascii="Tahoma" w:eastAsia="Times New Roman" w:hAnsi="Tahoma" w:cs="Tahoma"/>
      <w:sz w:val="20"/>
      <w:szCs w:val="20"/>
      <w:lang w:eastAsia="ja-JP"/>
    </w:rPr>
  </w:style>
  <w:style w:type="paragraph" w:customStyle="1" w:styleId="xl83">
    <w:name w:val="xl83"/>
    <w:basedOn w:val="Normal"/>
    <w:rsid w:val="00682754"/>
    <w:pPr>
      <w:pBdr>
        <w:top w:val="single" w:sz="4" w:space="0" w:color="auto"/>
        <w:left w:val="single" w:sz="4" w:space="0" w:color="auto"/>
        <w:bottom w:val="single" w:sz="4" w:space="0" w:color="auto"/>
        <w:right w:val="single" w:sz="4" w:space="0" w:color="auto"/>
      </w:pBdr>
      <w:shd w:val="clear" w:color="FFFFCC" w:fill="FFFFFF"/>
      <w:spacing w:before="100" w:beforeAutospacing="1" w:after="100" w:afterAutospacing="1" w:line="240" w:lineRule="auto"/>
      <w:textAlignment w:val="center"/>
    </w:pPr>
    <w:rPr>
      <w:rFonts w:ascii="Tahoma" w:eastAsia="Times New Roman" w:hAnsi="Tahoma" w:cs="Tahoma"/>
      <w:sz w:val="20"/>
      <w:szCs w:val="20"/>
      <w:lang w:eastAsia="ja-JP"/>
    </w:rPr>
  </w:style>
  <w:style w:type="paragraph" w:customStyle="1" w:styleId="xl84">
    <w:name w:val="xl84"/>
    <w:basedOn w:val="Normal"/>
    <w:rsid w:val="00682754"/>
    <w:pPr>
      <w:pBdr>
        <w:top w:val="single" w:sz="4" w:space="0" w:color="auto"/>
        <w:left w:val="single" w:sz="4" w:space="0" w:color="auto"/>
        <w:bottom w:val="single" w:sz="4" w:space="0" w:color="auto"/>
        <w:right w:val="single" w:sz="4" w:space="0" w:color="auto"/>
      </w:pBdr>
      <w:shd w:val="clear" w:color="FFFFCC" w:fill="FFFFFF"/>
      <w:spacing w:before="100" w:beforeAutospacing="1" w:after="100" w:afterAutospacing="1" w:line="240" w:lineRule="auto"/>
      <w:textAlignment w:val="center"/>
    </w:pPr>
    <w:rPr>
      <w:rFonts w:ascii="Tahoma" w:eastAsia="Times New Roman" w:hAnsi="Tahoma" w:cs="Tahoma"/>
      <w:sz w:val="20"/>
      <w:szCs w:val="20"/>
      <w:lang w:eastAsia="ja-JP"/>
    </w:rPr>
  </w:style>
  <w:style w:type="paragraph" w:customStyle="1" w:styleId="xl85">
    <w:name w:val="xl85"/>
    <w:basedOn w:val="Normal"/>
    <w:rsid w:val="00682754"/>
    <w:pPr>
      <w:pBdr>
        <w:top w:val="single" w:sz="4" w:space="0" w:color="auto"/>
        <w:left w:val="single" w:sz="4" w:space="0" w:color="auto"/>
        <w:bottom w:val="single" w:sz="4" w:space="0" w:color="auto"/>
        <w:right w:val="single" w:sz="4" w:space="0" w:color="auto"/>
      </w:pBdr>
      <w:shd w:val="clear" w:color="FFFFCC" w:fill="FFFFFF"/>
      <w:spacing w:before="100" w:beforeAutospacing="1" w:after="100" w:afterAutospacing="1" w:line="240" w:lineRule="auto"/>
      <w:jc w:val="center"/>
      <w:textAlignment w:val="center"/>
    </w:pPr>
    <w:rPr>
      <w:rFonts w:ascii="Tahoma" w:eastAsia="Times New Roman" w:hAnsi="Tahoma" w:cs="Tahoma"/>
      <w:sz w:val="20"/>
      <w:szCs w:val="20"/>
      <w:lang w:eastAsia="ja-JP"/>
    </w:rPr>
  </w:style>
  <w:style w:type="paragraph" w:customStyle="1" w:styleId="xl86">
    <w:name w:val="xl86"/>
    <w:basedOn w:val="Normal"/>
    <w:rsid w:val="00682754"/>
    <w:pPr>
      <w:pBdr>
        <w:left w:val="single" w:sz="4" w:space="0" w:color="000000"/>
        <w:bottom w:val="single" w:sz="4" w:space="0" w:color="000000"/>
      </w:pBdr>
      <w:shd w:val="clear" w:color="CCFFFF" w:fill="CCFFFF"/>
      <w:spacing w:before="100" w:beforeAutospacing="1" w:after="100" w:afterAutospacing="1" w:line="240" w:lineRule="auto"/>
      <w:textAlignment w:val="center"/>
    </w:pPr>
    <w:rPr>
      <w:rFonts w:ascii="Tahoma" w:eastAsia="Times New Roman" w:hAnsi="Tahoma" w:cs="Tahoma"/>
      <w:b/>
      <w:bCs/>
      <w:sz w:val="20"/>
      <w:szCs w:val="20"/>
      <w:lang w:eastAsia="ja-JP"/>
    </w:rPr>
  </w:style>
  <w:style w:type="paragraph" w:customStyle="1" w:styleId="xl87">
    <w:name w:val="xl87"/>
    <w:basedOn w:val="Normal"/>
    <w:rsid w:val="00682754"/>
    <w:pPr>
      <w:pBdr>
        <w:top w:val="single" w:sz="4" w:space="0" w:color="auto"/>
        <w:left w:val="single" w:sz="4" w:space="0" w:color="auto"/>
        <w:bottom w:val="single" w:sz="4" w:space="0" w:color="auto"/>
        <w:right w:val="single" w:sz="4" w:space="0" w:color="auto"/>
      </w:pBdr>
      <w:shd w:val="clear" w:color="FFFFCC" w:fill="FFFFFF"/>
      <w:spacing w:before="100" w:beforeAutospacing="1" w:after="100" w:afterAutospacing="1" w:line="240" w:lineRule="auto"/>
      <w:jc w:val="center"/>
      <w:textAlignment w:val="center"/>
    </w:pPr>
    <w:rPr>
      <w:rFonts w:ascii="Tahoma" w:eastAsia="Times New Roman" w:hAnsi="Tahoma" w:cs="Tahoma"/>
      <w:sz w:val="20"/>
      <w:szCs w:val="20"/>
      <w:lang w:eastAsia="ja-JP"/>
    </w:rPr>
  </w:style>
  <w:style w:type="paragraph" w:customStyle="1" w:styleId="xl88">
    <w:name w:val="xl88"/>
    <w:basedOn w:val="Normal"/>
    <w:rsid w:val="00682754"/>
    <w:pPr>
      <w:pBdr>
        <w:top w:val="single" w:sz="4" w:space="0" w:color="000000"/>
        <w:left w:val="single" w:sz="4" w:space="0" w:color="000000"/>
        <w:bottom w:val="single" w:sz="4" w:space="0" w:color="000000"/>
      </w:pBdr>
      <w:shd w:val="clear" w:color="FFFFCC" w:fill="FFFFFF"/>
      <w:spacing w:before="100" w:beforeAutospacing="1" w:after="100" w:afterAutospacing="1" w:line="240" w:lineRule="auto"/>
      <w:textAlignment w:val="center"/>
    </w:pPr>
    <w:rPr>
      <w:rFonts w:ascii="Tahoma" w:eastAsia="Times New Roman" w:hAnsi="Tahoma" w:cs="Tahoma"/>
      <w:sz w:val="20"/>
      <w:szCs w:val="20"/>
      <w:lang w:eastAsia="ja-JP"/>
    </w:rPr>
  </w:style>
  <w:style w:type="paragraph" w:customStyle="1" w:styleId="xl89">
    <w:name w:val="xl89"/>
    <w:basedOn w:val="Normal"/>
    <w:rsid w:val="00682754"/>
    <w:pPr>
      <w:pBdr>
        <w:top w:val="single" w:sz="4" w:space="0" w:color="000000"/>
        <w:bottom w:val="single" w:sz="4" w:space="0" w:color="000000"/>
      </w:pBdr>
      <w:shd w:val="clear" w:color="FFFFCC" w:fill="FFFFFF"/>
      <w:spacing w:before="100" w:beforeAutospacing="1" w:after="100" w:afterAutospacing="1" w:line="240" w:lineRule="auto"/>
      <w:textAlignment w:val="center"/>
    </w:pPr>
    <w:rPr>
      <w:rFonts w:ascii="Tahoma" w:eastAsia="Times New Roman" w:hAnsi="Tahoma" w:cs="Tahoma"/>
      <w:sz w:val="20"/>
      <w:szCs w:val="20"/>
      <w:lang w:eastAsia="ja-JP"/>
    </w:rPr>
  </w:style>
  <w:style w:type="paragraph" w:customStyle="1" w:styleId="xl90">
    <w:name w:val="xl90"/>
    <w:basedOn w:val="Normal"/>
    <w:rsid w:val="00682754"/>
    <w:pPr>
      <w:pBdr>
        <w:top w:val="single" w:sz="4" w:space="0" w:color="000000"/>
        <w:bottom w:val="single" w:sz="4" w:space="0" w:color="000000"/>
        <w:right w:val="single" w:sz="4" w:space="0" w:color="000000"/>
      </w:pBdr>
      <w:shd w:val="clear" w:color="FFFFCC" w:fill="FFFFFF"/>
      <w:spacing w:before="100" w:beforeAutospacing="1" w:after="100" w:afterAutospacing="1" w:line="240" w:lineRule="auto"/>
      <w:textAlignment w:val="center"/>
    </w:pPr>
    <w:rPr>
      <w:rFonts w:ascii="Tahoma" w:eastAsia="Times New Roman" w:hAnsi="Tahoma" w:cs="Tahoma"/>
      <w:sz w:val="20"/>
      <w:szCs w:val="20"/>
      <w:lang w:eastAsia="ja-JP"/>
    </w:rPr>
  </w:style>
  <w:style w:type="paragraph" w:customStyle="1" w:styleId="xl91">
    <w:name w:val="xl91"/>
    <w:basedOn w:val="Normal"/>
    <w:rsid w:val="00682754"/>
    <w:pPr>
      <w:pBdr>
        <w:top w:val="single" w:sz="4" w:space="0" w:color="auto"/>
        <w:left w:val="single" w:sz="4" w:space="0" w:color="000000"/>
        <w:right w:val="single" w:sz="4" w:space="0" w:color="auto"/>
      </w:pBdr>
      <w:shd w:val="clear" w:color="FFFFCC" w:fill="FFFFFF"/>
      <w:spacing w:before="100" w:beforeAutospacing="1" w:after="100" w:afterAutospacing="1" w:line="240" w:lineRule="auto"/>
      <w:jc w:val="center"/>
      <w:textAlignment w:val="center"/>
    </w:pPr>
    <w:rPr>
      <w:rFonts w:ascii="Tahoma" w:eastAsia="Times New Roman" w:hAnsi="Tahoma" w:cs="Tahoma"/>
      <w:sz w:val="20"/>
      <w:szCs w:val="20"/>
      <w:lang w:eastAsia="ja-JP"/>
    </w:rPr>
  </w:style>
  <w:style w:type="paragraph" w:customStyle="1" w:styleId="xl92">
    <w:name w:val="xl92"/>
    <w:basedOn w:val="Normal"/>
    <w:rsid w:val="00682754"/>
    <w:pPr>
      <w:pBdr>
        <w:top w:val="single" w:sz="4" w:space="0" w:color="000000"/>
        <w:left w:val="single" w:sz="4" w:space="0" w:color="000000"/>
        <w:right w:val="single" w:sz="4" w:space="0" w:color="000000"/>
      </w:pBdr>
      <w:shd w:val="clear" w:color="FFFFCC" w:fill="FFFFFF"/>
      <w:spacing w:before="100" w:beforeAutospacing="1" w:after="100" w:afterAutospacing="1" w:line="240" w:lineRule="auto"/>
      <w:jc w:val="center"/>
      <w:textAlignment w:val="center"/>
    </w:pPr>
    <w:rPr>
      <w:rFonts w:ascii="Tahoma" w:eastAsia="Times New Roman" w:hAnsi="Tahoma" w:cs="Tahoma"/>
      <w:sz w:val="20"/>
      <w:szCs w:val="20"/>
      <w:lang w:eastAsia="ja-JP"/>
    </w:rPr>
  </w:style>
  <w:style w:type="paragraph" w:customStyle="1" w:styleId="xl93">
    <w:name w:val="xl93"/>
    <w:basedOn w:val="Normal"/>
    <w:rsid w:val="00682754"/>
    <w:pPr>
      <w:pBdr>
        <w:left w:val="single" w:sz="4" w:space="0" w:color="000000"/>
        <w:right w:val="single" w:sz="4" w:space="0" w:color="000000"/>
      </w:pBdr>
      <w:shd w:val="clear" w:color="FFFFCC" w:fill="FFFFFF"/>
      <w:spacing w:before="100" w:beforeAutospacing="1" w:after="100" w:afterAutospacing="1" w:line="240" w:lineRule="auto"/>
      <w:jc w:val="center"/>
      <w:textAlignment w:val="center"/>
    </w:pPr>
    <w:rPr>
      <w:rFonts w:ascii="Tahoma" w:eastAsia="Times New Roman" w:hAnsi="Tahoma" w:cs="Tahoma"/>
      <w:sz w:val="20"/>
      <w:szCs w:val="20"/>
      <w:lang w:eastAsia="ja-JP"/>
    </w:rPr>
  </w:style>
  <w:style w:type="paragraph" w:customStyle="1" w:styleId="xl94">
    <w:name w:val="xl94"/>
    <w:basedOn w:val="Normal"/>
    <w:rsid w:val="00682754"/>
    <w:pPr>
      <w:pBdr>
        <w:left w:val="single" w:sz="4" w:space="0" w:color="000000"/>
        <w:bottom w:val="single" w:sz="4" w:space="0" w:color="auto"/>
        <w:right w:val="single" w:sz="4" w:space="0" w:color="auto"/>
      </w:pBdr>
      <w:shd w:val="clear" w:color="FFFFCC" w:fill="FFFFFF"/>
      <w:spacing w:before="100" w:beforeAutospacing="1" w:after="100" w:afterAutospacing="1" w:line="240" w:lineRule="auto"/>
      <w:jc w:val="center"/>
      <w:textAlignment w:val="center"/>
    </w:pPr>
    <w:rPr>
      <w:rFonts w:ascii="Tahoma" w:eastAsia="Times New Roman" w:hAnsi="Tahoma" w:cs="Tahoma"/>
      <w:sz w:val="20"/>
      <w:szCs w:val="20"/>
      <w:lang w:eastAsia="ja-JP"/>
    </w:rPr>
  </w:style>
  <w:style w:type="paragraph" w:customStyle="1" w:styleId="xl95">
    <w:name w:val="xl95"/>
    <w:basedOn w:val="Normal"/>
    <w:rsid w:val="00682754"/>
    <w:pPr>
      <w:pBdr>
        <w:left w:val="single" w:sz="4" w:space="0" w:color="000000"/>
        <w:bottom w:val="single" w:sz="4" w:space="0" w:color="000000"/>
        <w:right w:val="single" w:sz="4" w:space="0" w:color="000000"/>
      </w:pBdr>
      <w:shd w:val="clear" w:color="FFFFCC" w:fill="FFFFFF"/>
      <w:spacing w:before="100" w:beforeAutospacing="1" w:after="100" w:afterAutospacing="1" w:line="240" w:lineRule="auto"/>
      <w:jc w:val="center"/>
      <w:textAlignment w:val="center"/>
    </w:pPr>
    <w:rPr>
      <w:rFonts w:ascii="Tahoma" w:eastAsia="Times New Roman" w:hAnsi="Tahoma" w:cs="Tahoma"/>
      <w:sz w:val="20"/>
      <w:szCs w:val="20"/>
      <w:lang w:eastAsia="ja-JP"/>
    </w:rPr>
  </w:style>
  <w:style w:type="paragraph" w:customStyle="1" w:styleId="xl96">
    <w:name w:val="xl96"/>
    <w:basedOn w:val="Normal"/>
    <w:rsid w:val="00682754"/>
    <w:pPr>
      <w:pBdr>
        <w:top w:val="single" w:sz="4" w:space="0" w:color="auto"/>
        <w:left w:val="single" w:sz="4" w:space="0" w:color="auto"/>
        <w:right w:val="single" w:sz="4" w:space="0" w:color="auto"/>
      </w:pBdr>
      <w:shd w:val="clear" w:color="FFFFCC" w:fill="FFFFFF"/>
      <w:spacing w:before="100" w:beforeAutospacing="1" w:after="100" w:afterAutospacing="1" w:line="240" w:lineRule="auto"/>
      <w:jc w:val="center"/>
      <w:textAlignment w:val="center"/>
    </w:pPr>
    <w:rPr>
      <w:rFonts w:ascii="Tahoma" w:eastAsia="Times New Roman" w:hAnsi="Tahoma" w:cs="Tahoma"/>
      <w:sz w:val="20"/>
      <w:szCs w:val="20"/>
      <w:lang w:eastAsia="ja-JP"/>
    </w:rPr>
  </w:style>
  <w:style w:type="paragraph" w:customStyle="1" w:styleId="xl97">
    <w:name w:val="xl97"/>
    <w:basedOn w:val="Normal"/>
    <w:rsid w:val="00682754"/>
    <w:pPr>
      <w:pBdr>
        <w:left w:val="single" w:sz="4" w:space="0" w:color="auto"/>
        <w:right w:val="single" w:sz="4" w:space="0" w:color="auto"/>
      </w:pBdr>
      <w:shd w:val="clear" w:color="FFFFCC" w:fill="FFFFFF"/>
      <w:spacing w:before="100" w:beforeAutospacing="1" w:after="100" w:afterAutospacing="1" w:line="240" w:lineRule="auto"/>
      <w:jc w:val="center"/>
      <w:textAlignment w:val="center"/>
    </w:pPr>
    <w:rPr>
      <w:rFonts w:ascii="Tahoma" w:eastAsia="Times New Roman" w:hAnsi="Tahoma" w:cs="Tahoma"/>
      <w:sz w:val="20"/>
      <w:szCs w:val="20"/>
      <w:lang w:eastAsia="ja-JP"/>
    </w:rPr>
  </w:style>
  <w:style w:type="paragraph" w:customStyle="1" w:styleId="xl98">
    <w:name w:val="xl98"/>
    <w:basedOn w:val="Normal"/>
    <w:rsid w:val="00682754"/>
    <w:pPr>
      <w:pBdr>
        <w:left w:val="single" w:sz="4" w:space="0" w:color="auto"/>
        <w:bottom w:val="single" w:sz="4" w:space="0" w:color="auto"/>
        <w:right w:val="single" w:sz="4" w:space="0" w:color="auto"/>
      </w:pBdr>
      <w:shd w:val="clear" w:color="FFFFCC" w:fill="FFFFFF"/>
      <w:spacing w:before="100" w:beforeAutospacing="1" w:after="100" w:afterAutospacing="1" w:line="240" w:lineRule="auto"/>
      <w:jc w:val="center"/>
      <w:textAlignment w:val="center"/>
    </w:pPr>
    <w:rPr>
      <w:rFonts w:ascii="Tahoma" w:eastAsia="Times New Roman" w:hAnsi="Tahoma" w:cs="Tahoma"/>
      <w:sz w:val="20"/>
      <w:szCs w:val="20"/>
      <w:lang w:eastAsia="ja-JP"/>
    </w:rPr>
  </w:style>
  <w:style w:type="paragraph" w:customStyle="1" w:styleId="xl99">
    <w:name w:val="xl99"/>
    <w:basedOn w:val="Normal"/>
    <w:rsid w:val="00682754"/>
    <w:pPr>
      <w:pBdr>
        <w:top w:val="single" w:sz="4" w:space="0" w:color="auto"/>
        <w:left w:val="single" w:sz="4" w:space="0" w:color="000000"/>
        <w:right w:val="single" w:sz="4" w:space="0" w:color="000000"/>
      </w:pBdr>
      <w:shd w:val="clear" w:color="FFFFCC" w:fill="FFFFFF"/>
      <w:spacing w:before="100" w:beforeAutospacing="1" w:after="100" w:afterAutospacing="1" w:line="240" w:lineRule="auto"/>
      <w:jc w:val="center"/>
      <w:textAlignment w:val="center"/>
    </w:pPr>
    <w:rPr>
      <w:rFonts w:ascii="Tahoma" w:eastAsia="Times New Roman" w:hAnsi="Tahoma" w:cs="Tahoma"/>
      <w:sz w:val="20"/>
      <w:szCs w:val="20"/>
      <w:lang w:eastAsia="ja-JP"/>
    </w:rPr>
  </w:style>
  <w:style w:type="paragraph" w:customStyle="1" w:styleId="xl100">
    <w:name w:val="xl100"/>
    <w:basedOn w:val="Normal"/>
    <w:rsid w:val="00682754"/>
    <w:pPr>
      <w:pBdr>
        <w:left w:val="single" w:sz="4" w:space="0" w:color="000000"/>
        <w:bottom w:val="single" w:sz="4" w:space="0" w:color="auto"/>
        <w:right w:val="single" w:sz="4" w:space="0" w:color="000000"/>
      </w:pBdr>
      <w:shd w:val="clear" w:color="FFFFCC" w:fill="FFFFFF"/>
      <w:spacing w:before="100" w:beforeAutospacing="1" w:after="100" w:afterAutospacing="1" w:line="240" w:lineRule="auto"/>
      <w:jc w:val="center"/>
      <w:textAlignment w:val="center"/>
    </w:pPr>
    <w:rPr>
      <w:rFonts w:ascii="Tahoma" w:eastAsia="Times New Roman" w:hAnsi="Tahoma" w:cs="Tahoma"/>
      <w:sz w:val="20"/>
      <w:szCs w:val="20"/>
      <w:lang w:eastAsia="ja-JP"/>
    </w:rPr>
  </w:style>
  <w:style w:type="paragraph" w:customStyle="1" w:styleId="xl101">
    <w:name w:val="xl101"/>
    <w:basedOn w:val="Normal"/>
    <w:rsid w:val="00682754"/>
    <w:pPr>
      <w:pBdr>
        <w:top w:val="single" w:sz="4" w:space="0" w:color="000000"/>
        <w:left w:val="single" w:sz="4" w:space="0" w:color="000000"/>
      </w:pBdr>
      <w:shd w:val="clear" w:color="FFFFCC" w:fill="FFFFFF"/>
      <w:spacing w:before="100" w:beforeAutospacing="1" w:after="100" w:afterAutospacing="1" w:line="240" w:lineRule="auto"/>
      <w:textAlignment w:val="center"/>
    </w:pPr>
    <w:rPr>
      <w:rFonts w:ascii="Tahoma" w:eastAsia="Times New Roman" w:hAnsi="Tahoma" w:cs="Tahoma"/>
      <w:sz w:val="20"/>
      <w:szCs w:val="20"/>
      <w:lang w:eastAsia="ja-JP"/>
    </w:rPr>
  </w:style>
  <w:style w:type="character" w:styleId="PlaceholderText">
    <w:name w:val="Placeholder Text"/>
    <w:basedOn w:val="DefaultParagraphFont"/>
    <w:uiPriority w:val="99"/>
    <w:semiHidden/>
    <w:rsid w:val="00682754"/>
    <w:rPr>
      <w:color w:val="808080"/>
    </w:rPr>
  </w:style>
  <w:style w:type="table" w:styleId="MediumShading2-Accent1">
    <w:name w:val="Medium Shading 2 Accent 1"/>
    <w:basedOn w:val="TableNormal"/>
    <w:uiPriority w:val="64"/>
    <w:rsid w:val="00682754"/>
    <w:pPr>
      <w:spacing w:after="0" w:line="240" w:lineRule="auto"/>
    </w:pPr>
    <w:rPr>
      <w:rFonts w:eastAsiaTheme="minorHAnsi"/>
      <w:lang w:eastAsia="en-US"/>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customStyle="1" w:styleId="Body-noindent">
    <w:name w:val="Body-no indent"/>
    <w:link w:val="Body-noindentChar"/>
    <w:rsid w:val="00682754"/>
    <w:pPr>
      <w:widowControl w:val="0"/>
      <w:tabs>
        <w:tab w:val="left" w:pos="7920"/>
      </w:tabs>
      <w:spacing w:after="120" w:line="280" w:lineRule="exact"/>
      <w:ind w:right="-14"/>
    </w:pPr>
    <w:rPr>
      <w:rFonts w:ascii="Arial" w:eastAsia="Times New Roman" w:hAnsi="Arial" w:cs="Times New Roman"/>
      <w:sz w:val="19"/>
      <w:szCs w:val="20"/>
      <w:lang w:eastAsia="en-US"/>
    </w:rPr>
  </w:style>
  <w:style w:type="paragraph" w:customStyle="1" w:styleId="Bullet1">
    <w:name w:val="Bullet 1"/>
    <w:basedOn w:val="Normal"/>
    <w:link w:val="Bullet1Char"/>
    <w:rsid w:val="00682754"/>
    <w:pPr>
      <w:widowControl w:val="0"/>
      <w:numPr>
        <w:numId w:val="7"/>
      </w:numPr>
      <w:tabs>
        <w:tab w:val="left" w:pos="7920"/>
      </w:tabs>
      <w:spacing w:after="0" w:line="280" w:lineRule="exact"/>
    </w:pPr>
    <w:rPr>
      <w:rFonts w:ascii="Arial" w:eastAsia="Times New Roman" w:hAnsi="Arial" w:cs="Times New Roman"/>
      <w:sz w:val="19"/>
      <w:szCs w:val="20"/>
    </w:rPr>
  </w:style>
  <w:style w:type="paragraph" w:customStyle="1" w:styleId="Code0">
    <w:name w:val="Code"/>
    <w:basedOn w:val="Normal"/>
    <w:link w:val="CodeChar"/>
    <w:rsid w:val="00682754"/>
    <w:pPr>
      <w:spacing w:after="0" w:line="180" w:lineRule="exact"/>
    </w:pPr>
    <w:rPr>
      <w:rFonts w:ascii="Lucida Console" w:eastAsia="Times New Roman" w:hAnsi="Lucida Console" w:cs="Times New Roman"/>
      <w:sz w:val="18"/>
      <w:szCs w:val="20"/>
    </w:rPr>
  </w:style>
  <w:style w:type="character" w:customStyle="1" w:styleId="Bullet1Char">
    <w:name w:val="Bullet 1 Char"/>
    <w:basedOn w:val="DefaultParagraphFont"/>
    <w:link w:val="Bullet1"/>
    <w:rsid w:val="00682754"/>
    <w:rPr>
      <w:rFonts w:ascii="Arial" w:eastAsia="Times New Roman" w:hAnsi="Arial" w:cs="Times New Roman"/>
      <w:sz w:val="19"/>
      <w:szCs w:val="20"/>
      <w:lang w:eastAsia="en-US"/>
    </w:rPr>
  </w:style>
  <w:style w:type="character" w:customStyle="1" w:styleId="CodeChar">
    <w:name w:val="Code Char"/>
    <w:basedOn w:val="DefaultParagraphFont"/>
    <w:link w:val="Code0"/>
    <w:rsid w:val="00682754"/>
    <w:rPr>
      <w:rFonts w:ascii="Lucida Console" w:eastAsia="Times New Roman" w:hAnsi="Lucida Console" w:cs="Times New Roman"/>
      <w:sz w:val="18"/>
      <w:szCs w:val="20"/>
      <w:lang w:eastAsia="en-US"/>
    </w:rPr>
  </w:style>
  <w:style w:type="character" w:customStyle="1" w:styleId="Body-noindentChar">
    <w:name w:val="Body-no indent Char"/>
    <w:basedOn w:val="DefaultParagraphFont"/>
    <w:link w:val="Body-noindent"/>
    <w:rsid w:val="00682754"/>
    <w:rPr>
      <w:rFonts w:ascii="Arial" w:eastAsia="Times New Roman" w:hAnsi="Arial" w:cs="Times New Roman"/>
      <w:sz w:val="19"/>
      <w:szCs w:val="20"/>
      <w:lang w:eastAsia="en-US"/>
    </w:rPr>
  </w:style>
  <w:style w:type="paragraph" w:customStyle="1" w:styleId="TableBody2">
    <w:name w:val="Table Body 2"/>
    <w:basedOn w:val="Normal"/>
    <w:rsid w:val="00682754"/>
    <w:pPr>
      <w:spacing w:before="40" w:after="40" w:line="240" w:lineRule="auto"/>
      <w:ind w:right="115"/>
    </w:pPr>
    <w:rPr>
      <w:rFonts w:ascii="Arial" w:eastAsia="Times New Roman" w:hAnsi="Arial" w:cs="Times New Roman"/>
      <w:sz w:val="16"/>
      <w:szCs w:val="20"/>
    </w:rPr>
  </w:style>
  <w:style w:type="paragraph" w:customStyle="1" w:styleId="TableBody">
    <w:name w:val="Table Body"/>
    <w:basedOn w:val="Normal"/>
    <w:rsid w:val="00682754"/>
    <w:pPr>
      <w:spacing w:before="40" w:after="40" w:line="250" w:lineRule="exact"/>
      <w:ind w:right="115"/>
    </w:pPr>
    <w:rPr>
      <w:rFonts w:ascii="Arial" w:eastAsia="Times New Roman" w:hAnsi="Arial" w:cs="Times New Roman"/>
      <w:b/>
      <w:sz w:val="16"/>
      <w:szCs w:val="20"/>
    </w:rPr>
  </w:style>
  <w:style w:type="paragraph" w:customStyle="1" w:styleId="Body-NoIndent0">
    <w:name w:val="Body-No Indent"/>
    <w:next w:val="Normal"/>
    <w:rsid w:val="00682754"/>
    <w:pPr>
      <w:widowControl w:val="0"/>
      <w:tabs>
        <w:tab w:val="left" w:pos="7920"/>
      </w:tabs>
      <w:spacing w:after="0" w:line="280" w:lineRule="exact"/>
      <w:ind w:right="-19"/>
    </w:pPr>
    <w:rPr>
      <w:rFonts w:ascii="Arial" w:eastAsia="Times New Roman" w:hAnsi="Arial" w:cs="Times New Roman"/>
      <w:sz w:val="19"/>
      <w:szCs w:val="20"/>
      <w:lang w:eastAsia="en-US"/>
    </w:rPr>
  </w:style>
  <w:style w:type="paragraph" w:customStyle="1" w:styleId="Body-indent">
    <w:name w:val="Body-indent"/>
    <w:basedOn w:val="Normal"/>
    <w:link w:val="Body-indentChar"/>
    <w:rsid w:val="00682754"/>
    <w:pPr>
      <w:widowControl w:val="0"/>
      <w:spacing w:after="0" w:line="240" w:lineRule="auto"/>
      <w:ind w:right="-19" w:firstLine="240"/>
    </w:pPr>
    <w:rPr>
      <w:rFonts w:ascii="Arial" w:eastAsia="Times New Roman" w:hAnsi="Arial" w:cs="Times New Roman"/>
      <w:sz w:val="19"/>
      <w:szCs w:val="20"/>
    </w:rPr>
  </w:style>
  <w:style w:type="paragraph" w:customStyle="1" w:styleId="NormalWeb2">
    <w:name w:val="Normal (Web)2"/>
    <w:basedOn w:val="Normal"/>
    <w:rsid w:val="00682754"/>
    <w:pPr>
      <w:spacing w:before="48" w:after="100" w:afterAutospacing="1" w:line="300" w:lineRule="atLeast"/>
    </w:pPr>
    <w:rPr>
      <w:rFonts w:ascii="Times New Roman" w:eastAsia="Times New Roman" w:hAnsi="Times New Roman" w:cs="Times New Roman"/>
      <w:sz w:val="24"/>
      <w:szCs w:val="24"/>
    </w:rPr>
  </w:style>
  <w:style w:type="character" w:customStyle="1" w:styleId="Body-indentChar">
    <w:name w:val="Body-indent Char"/>
    <w:basedOn w:val="DefaultParagraphFont"/>
    <w:link w:val="Body-indent"/>
    <w:rsid w:val="00682754"/>
    <w:rPr>
      <w:rFonts w:ascii="Arial" w:eastAsia="Times New Roman" w:hAnsi="Arial" w:cs="Times New Roman"/>
      <w:sz w:val="19"/>
      <w:szCs w:val="20"/>
      <w:lang w:eastAsia="en-US"/>
    </w:rPr>
  </w:style>
  <w:style w:type="character" w:customStyle="1" w:styleId="hps">
    <w:name w:val="hps"/>
    <w:basedOn w:val="DefaultParagraphFont"/>
    <w:rsid w:val="00682754"/>
  </w:style>
  <w:style w:type="paragraph" w:styleId="Caption">
    <w:name w:val="caption"/>
    <w:basedOn w:val="Normal"/>
    <w:next w:val="Normal"/>
    <w:link w:val="CaptionChar"/>
    <w:unhideWhenUsed/>
    <w:qFormat/>
    <w:rsid w:val="00A4553F"/>
    <w:pPr>
      <w:spacing w:line="240" w:lineRule="auto"/>
    </w:pPr>
    <w:rPr>
      <w:rFonts w:ascii="Arial" w:hAnsi="Arial"/>
      <w:bCs/>
      <w:i/>
      <w:color w:val="000000" w:themeColor="text1"/>
      <w:szCs w:val="18"/>
    </w:rPr>
  </w:style>
  <w:style w:type="paragraph" w:styleId="TableofFigures">
    <w:name w:val="table of figures"/>
    <w:basedOn w:val="Normal"/>
    <w:next w:val="Normal"/>
    <w:uiPriority w:val="99"/>
    <w:unhideWhenUsed/>
    <w:rsid w:val="00D63197"/>
    <w:pPr>
      <w:spacing w:after="0"/>
    </w:pPr>
  </w:style>
  <w:style w:type="paragraph" w:customStyle="1" w:styleId="NormalTB">
    <w:name w:val="NormalTB"/>
    <w:rsid w:val="005E0E76"/>
    <w:pPr>
      <w:spacing w:after="0" w:line="240" w:lineRule="auto"/>
      <w:jc w:val="center"/>
    </w:pPr>
    <w:rPr>
      <w:rFonts w:ascii=".VnTime" w:eastAsia="Times New Roman" w:hAnsi=".VnTime" w:cs="Times New Roman"/>
      <w:sz w:val="20"/>
      <w:szCs w:val="20"/>
      <w:lang w:val="en-GB" w:eastAsia="en-US"/>
    </w:rPr>
  </w:style>
  <w:style w:type="paragraph" w:customStyle="1" w:styleId="NormalH">
    <w:name w:val="NormalH"/>
    <w:basedOn w:val="Normal"/>
    <w:autoRedefine/>
    <w:rsid w:val="005E0E76"/>
    <w:pPr>
      <w:pageBreakBefore/>
      <w:tabs>
        <w:tab w:val="left" w:pos="180"/>
        <w:tab w:val="left" w:pos="2160"/>
        <w:tab w:val="right" w:pos="5040"/>
        <w:tab w:val="left" w:pos="5760"/>
        <w:tab w:val="right" w:pos="8640"/>
      </w:tabs>
      <w:spacing w:before="360" w:after="240" w:line="264" w:lineRule="auto"/>
    </w:pPr>
    <w:rPr>
      <w:rFonts w:ascii="Verdana" w:eastAsia="Times New Roman" w:hAnsi="Verdana" w:cs="Times New Roman"/>
      <w:b/>
      <w:caps/>
      <w:color w:val="033103"/>
      <w:sz w:val="20"/>
      <w:szCs w:val="32"/>
      <w:lang w:val="en-GB"/>
    </w:rPr>
  </w:style>
  <w:style w:type="character" w:styleId="PageNumber">
    <w:name w:val="page number"/>
    <w:basedOn w:val="DefaultParagraphFont"/>
    <w:rsid w:val="005E0E76"/>
  </w:style>
  <w:style w:type="paragraph" w:customStyle="1" w:styleId="Bang">
    <w:name w:val="Bang"/>
    <w:basedOn w:val="Normal"/>
    <w:autoRedefine/>
    <w:rsid w:val="005E0E76"/>
    <w:pPr>
      <w:tabs>
        <w:tab w:val="left" w:pos="180"/>
      </w:tabs>
      <w:spacing w:before="80" w:after="80" w:line="264" w:lineRule="auto"/>
    </w:pPr>
    <w:rPr>
      <w:rFonts w:ascii="Times New Roman" w:eastAsia="Times New Roman" w:hAnsi="Times New Roman" w:cs="Tahoma"/>
      <w:sz w:val="18"/>
      <w:szCs w:val="18"/>
      <w:lang w:val="en-AU"/>
    </w:rPr>
  </w:style>
  <w:style w:type="paragraph" w:customStyle="1" w:styleId="HeadingBig">
    <w:name w:val="Heading Big"/>
    <w:basedOn w:val="NormalTB"/>
    <w:autoRedefine/>
    <w:rsid w:val="005E0E76"/>
    <w:pPr>
      <w:widowControl w:val="0"/>
      <w:spacing w:before="120"/>
    </w:pPr>
    <w:rPr>
      <w:rFonts w:ascii="Times New Roman" w:hAnsi="Times New Roman"/>
      <w:b/>
      <w:snapToGrid w:val="0"/>
      <w:sz w:val="24"/>
      <w:szCs w:val="24"/>
      <w:lang w:val="en-US"/>
    </w:rPr>
  </w:style>
  <w:style w:type="paragraph" w:customStyle="1" w:styleId="HeadingLv1">
    <w:name w:val="Heading Lv1"/>
    <w:basedOn w:val="Normal"/>
    <w:autoRedefine/>
    <w:rsid w:val="005E0E76"/>
    <w:pPr>
      <w:widowControl w:val="0"/>
      <w:tabs>
        <w:tab w:val="left" w:pos="180"/>
      </w:tabs>
      <w:spacing w:after="160" w:line="264" w:lineRule="auto"/>
      <w:jc w:val="center"/>
    </w:pPr>
    <w:rPr>
      <w:rFonts w:ascii="Times New Roman" w:eastAsia="Times New Roman" w:hAnsi="Times New Roman" w:cs="Tahoma"/>
      <w:b/>
      <w:snapToGrid w:val="0"/>
      <w:color w:val="6E2500"/>
      <w:sz w:val="20"/>
      <w:szCs w:val="24"/>
      <w:lang w:val="en-AU"/>
    </w:rPr>
  </w:style>
  <w:style w:type="paragraph" w:customStyle="1" w:styleId="NormalT">
    <w:name w:val="NormalT"/>
    <w:basedOn w:val="Normal"/>
    <w:rsid w:val="005E0E76"/>
    <w:pPr>
      <w:tabs>
        <w:tab w:val="left" w:pos="180"/>
      </w:tabs>
      <w:spacing w:after="160" w:line="264" w:lineRule="auto"/>
      <w:ind w:left="90"/>
    </w:pPr>
    <w:rPr>
      <w:rFonts w:ascii="Times New Roman" w:eastAsia="Times New Roman" w:hAnsi="Times New Roman" w:cs="Times New Roman"/>
      <w:sz w:val="20"/>
      <w:szCs w:val="24"/>
      <w:lang w:val="en-AU"/>
    </w:rPr>
  </w:style>
  <w:style w:type="paragraph" w:styleId="DocumentMap">
    <w:name w:val="Document Map"/>
    <w:basedOn w:val="Normal"/>
    <w:link w:val="DocumentMapChar"/>
    <w:semiHidden/>
    <w:unhideWhenUsed/>
    <w:rsid w:val="005E0E76"/>
    <w:pPr>
      <w:tabs>
        <w:tab w:val="left" w:pos="180"/>
      </w:tabs>
      <w:spacing w:after="160" w:line="264" w:lineRule="auto"/>
      <w:ind w:left="90"/>
    </w:pPr>
    <w:rPr>
      <w:rFonts w:ascii="Times New Roman" w:eastAsia="Times New Roman" w:hAnsi="Times New Roman" w:cs="Tahoma"/>
      <w:sz w:val="16"/>
      <w:szCs w:val="16"/>
      <w:lang w:val="en-AU"/>
    </w:rPr>
  </w:style>
  <w:style w:type="character" w:customStyle="1" w:styleId="DocumentMapChar">
    <w:name w:val="Document Map Char"/>
    <w:basedOn w:val="DefaultParagraphFont"/>
    <w:link w:val="DocumentMap"/>
    <w:uiPriority w:val="99"/>
    <w:semiHidden/>
    <w:rsid w:val="005E0E76"/>
    <w:rPr>
      <w:rFonts w:ascii="Times New Roman" w:eastAsia="Times New Roman" w:hAnsi="Times New Roman" w:cs="Tahoma"/>
      <w:sz w:val="16"/>
      <w:szCs w:val="16"/>
      <w:lang w:val="en-AU" w:eastAsia="en-US"/>
    </w:rPr>
  </w:style>
  <w:style w:type="character" w:styleId="LineNumber">
    <w:name w:val="line number"/>
    <w:basedOn w:val="DefaultParagraphFont"/>
    <w:uiPriority w:val="99"/>
    <w:semiHidden/>
    <w:unhideWhenUsed/>
    <w:rsid w:val="005E0E76"/>
  </w:style>
  <w:style w:type="paragraph" w:customStyle="1" w:styleId="TableContents">
    <w:name w:val="Table Contents"/>
    <w:basedOn w:val="Normal"/>
    <w:rsid w:val="005E0E76"/>
    <w:pPr>
      <w:widowControl w:val="0"/>
      <w:suppressLineNumbers/>
      <w:tabs>
        <w:tab w:val="left" w:pos="180"/>
      </w:tabs>
      <w:suppressAutoHyphens/>
      <w:snapToGrid w:val="0"/>
      <w:spacing w:after="160" w:line="264" w:lineRule="auto"/>
      <w:ind w:left="144"/>
    </w:pPr>
    <w:rPr>
      <w:rFonts w:ascii="Arial" w:eastAsia="Times New Roman" w:hAnsi="Arial" w:cs="Times New Roman"/>
      <w:sz w:val="20"/>
      <w:szCs w:val="20"/>
      <w:lang w:val="en-AU" w:eastAsia="ar-SA"/>
    </w:rPr>
  </w:style>
  <w:style w:type="character" w:customStyle="1" w:styleId="EmailStyle16">
    <w:name w:val="EmailStyle16"/>
    <w:basedOn w:val="DefaultParagraphFont"/>
    <w:semiHidden/>
    <w:rsid w:val="00771246"/>
    <w:rPr>
      <w:rFonts w:ascii="Arial" w:hAnsi="Arial" w:cs="Arial" w:hint="default"/>
      <w:color w:val="000080"/>
      <w:sz w:val="20"/>
      <w:szCs w:val="20"/>
    </w:rPr>
  </w:style>
  <w:style w:type="paragraph" w:customStyle="1" w:styleId="Figure1">
    <w:name w:val="Figure 1"/>
    <w:basedOn w:val="Normal"/>
    <w:rsid w:val="00771246"/>
    <w:pPr>
      <w:spacing w:after="0" w:line="260" w:lineRule="atLeast"/>
      <w:jc w:val="center"/>
    </w:pPr>
    <w:rPr>
      <w:rFonts w:ascii="Arial" w:eastAsia="MS Mincho" w:hAnsi="Arial" w:cs="Times New Roman"/>
      <w:b/>
      <w:color w:val="000080"/>
      <w:sz w:val="18"/>
      <w:szCs w:val="24"/>
      <w:lang w:eastAsia="ja-JP"/>
    </w:rPr>
  </w:style>
  <w:style w:type="paragraph" w:customStyle="1" w:styleId="Normal13pt">
    <w:name w:val="Normal + 13 pt"/>
    <w:aliases w:val="Bold,Green,Left:  2.5&quot; + 11 pt + 12 pt + 12.5 pt,Left:  2.25&quot;"/>
    <w:basedOn w:val="Normal"/>
    <w:rsid w:val="00771246"/>
    <w:pPr>
      <w:spacing w:after="0" w:line="260" w:lineRule="atLeast"/>
      <w:ind w:left="3600"/>
    </w:pPr>
    <w:rPr>
      <w:rFonts w:ascii="Arial" w:eastAsia="MS Mincho" w:hAnsi="Arial" w:cs="Times New Roman"/>
      <w:b/>
      <w:color w:val="008000"/>
      <w:sz w:val="26"/>
      <w:szCs w:val="26"/>
      <w:lang w:eastAsia="ja-JP"/>
    </w:rPr>
  </w:style>
  <w:style w:type="paragraph" w:customStyle="1" w:styleId="Normal8">
    <w:name w:val="Normal+8"/>
    <w:basedOn w:val="Normal"/>
    <w:rsid w:val="00771246"/>
    <w:pPr>
      <w:spacing w:before="60" w:after="60" w:line="260" w:lineRule="atLeast"/>
    </w:pPr>
    <w:rPr>
      <w:rFonts w:ascii="Arial" w:eastAsia="MS Mincho" w:hAnsi="Arial" w:cs="Arial"/>
      <w:sz w:val="16"/>
      <w:szCs w:val="16"/>
      <w:lang w:eastAsia="ja-JP"/>
    </w:rPr>
  </w:style>
  <w:style w:type="paragraph" w:customStyle="1" w:styleId="NormalBold">
    <w:name w:val="NormalBold"/>
    <w:basedOn w:val="Normal"/>
    <w:next w:val="Normal"/>
    <w:rsid w:val="00771246"/>
    <w:pPr>
      <w:spacing w:before="160" w:after="0" w:line="260" w:lineRule="atLeast"/>
    </w:pPr>
    <w:rPr>
      <w:rFonts w:ascii="Arial" w:eastAsia="MS Mincho" w:hAnsi="Arial" w:cs="Times New Roman"/>
      <w:b/>
      <w:color w:val="008000"/>
      <w:sz w:val="18"/>
      <w:szCs w:val="20"/>
      <w:lang w:eastAsia="ja-JP"/>
    </w:rPr>
  </w:style>
  <w:style w:type="paragraph" w:customStyle="1" w:styleId="NormalBI">
    <w:name w:val="NormalBI"/>
    <w:basedOn w:val="NormalBold"/>
    <w:rsid w:val="00771246"/>
    <w:rPr>
      <w:i/>
      <w:sz w:val="16"/>
      <w:szCs w:val="18"/>
    </w:rPr>
  </w:style>
  <w:style w:type="paragraph" w:customStyle="1" w:styleId="TableText">
    <w:name w:val="TableText"/>
    <w:basedOn w:val="Normal"/>
    <w:rsid w:val="00771246"/>
    <w:pPr>
      <w:spacing w:before="40" w:after="40" w:line="240" w:lineRule="auto"/>
    </w:pPr>
    <w:rPr>
      <w:rFonts w:ascii="Arial" w:eastAsia="Times New Roman" w:hAnsi="Arial" w:cs="Times New Roman"/>
      <w:sz w:val="20"/>
      <w:szCs w:val="20"/>
    </w:rPr>
  </w:style>
  <w:style w:type="paragraph" w:customStyle="1" w:styleId="NormalIndent">
    <w:name w:val="NormalIndent"/>
    <w:basedOn w:val="Normal"/>
    <w:rsid w:val="00771246"/>
    <w:pPr>
      <w:tabs>
        <w:tab w:val="left" w:pos="10080"/>
      </w:tabs>
      <w:spacing w:after="0" w:line="260" w:lineRule="atLeast"/>
      <w:ind w:left="200"/>
    </w:pPr>
    <w:rPr>
      <w:rFonts w:ascii="Arial" w:eastAsia="MS Mincho" w:hAnsi="Arial" w:cs="Arial"/>
      <w:sz w:val="20"/>
      <w:szCs w:val="20"/>
      <w:lang w:eastAsia="ja-JP"/>
    </w:rPr>
  </w:style>
  <w:style w:type="paragraph" w:customStyle="1" w:styleId="NormalBigBold">
    <w:name w:val="NormalBigBold"/>
    <w:basedOn w:val="Normal"/>
    <w:rsid w:val="00771246"/>
    <w:pPr>
      <w:spacing w:after="0" w:line="260" w:lineRule="atLeast"/>
      <w:jc w:val="center"/>
    </w:pPr>
    <w:rPr>
      <w:rFonts w:ascii="Arial" w:eastAsia="MS Mincho" w:hAnsi="Arial" w:cs="Times New Roman"/>
      <w:b/>
      <w:color w:val="008000"/>
      <w:sz w:val="20"/>
      <w:szCs w:val="20"/>
      <w:lang w:eastAsia="ja-JP"/>
    </w:rPr>
  </w:style>
  <w:style w:type="paragraph" w:customStyle="1" w:styleId="MyTitle">
    <w:name w:val="My Title"/>
    <w:basedOn w:val="Title"/>
    <w:rsid w:val="00771246"/>
    <w:pPr>
      <w:pBdr>
        <w:bottom w:val="single" w:sz="12" w:space="1" w:color="003366"/>
      </w:pBdr>
      <w:spacing w:line="240" w:lineRule="atLeast"/>
      <w:ind w:left="3600"/>
      <w:jc w:val="left"/>
    </w:pPr>
    <w:rPr>
      <w:rFonts w:ascii="Verdana" w:hAnsi="Verdana"/>
      <w:snapToGrid w:val="0"/>
      <w:color w:val="FF6600"/>
      <w:kern w:val="0"/>
      <w:lang w:val="en-GB" w:eastAsia="en-US"/>
    </w:rPr>
  </w:style>
  <w:style w:type="paragraph" w:styleId="Title">
    <w:name w:val="Title"/>
    <w:basedOn w:val="Normal"/>
    <w:link w:val="TitleChar"/>
    <w:qFormat/>
    <w:rsid w:val="00771246"/>
    <w:pPr>
      <w:spacing w:before="240" w:after="60" w:line="260" w:lineRule="atLeast"/>
      <w:jc w:val="center"/>
      <w:outlineLvl w:val="0"/>
    </w:pPr>
    <w:rPr>
      <w:rFonts w:ascii="Arial" w:eastAsia="MS Mincho" w:hAnsi="Arial" w:cs="Times New Roman"/>
      <w:b/>
      <w:bCs/>
      <w:kern w:val="28"/>
      <w:sz w:val="32"/>
      <w:szCs w:val="32"/>
      <w:lang w:eastAsia="ja-JP"/>
    </w:rPr>
  </w:style>
  <w:style w:type="character" w:customStyle="1" w:styleId="TitleChar">
    <w:name w:val="Title Char"/>
    <w:basedOn w:val="DefaultParagraphFont"/>
    <w:link w:val="Title"/>
    <w:rsid w:val="00771246"/>
    <w:rPr>
      <w:rFonts w:ascii="Arial" w:eastAsia="MS Mincho" w:hAnsi="Arial" w:cs="Times New Roman"/>
      <w:b/>
      <w:bCs/>
      <w:kern w:val="28"/>
      <w:sz w:val="32"/>
      <w:szCs w:val="32"/>
    </w:rPr>
  </w:style>
  <w:style w:type="paragraph" w:customStyle="1" w:styleId="MySubTitle">
    <w:name w:val="My SubTitle"/>
    <w:basedOn w:val="Normal"/>
    <w:rsid w:val="00771246"/>
    <w:pPr>
      <w:tabs>
        <w:tab w:val="left" w:pos="5040"/>
        <w:tab w:val="left" w:leader="dot" w:pos="9000"/>
      </w:tabs>
      <w:spacing w:after="0" w:line="300" w:lineRule="atLeast"/>
      <w:ind w:left="3600"/>
    </w:pPr>
    <w:rPr>
      <w:rFonts w:ascii="Arial" w:eastAsia="MS Mincho" w:hAnsi="Arial" w:cs="Times New Roman"/>
      <w:sz w:val="20"/>
      <w:szCs w:val="24"/>
      <w:lang w:val="en-GB"/>
    </w:rPr>
  </w:style>
  <w:style w:type="paragraph" w:customStyle="1" w:styleId="ADTitle">
    <w:name w:val="AD Title"/>
    <w:basedOn w:val="MyTitle"/>
    <w:rsid w:val="00771246"/>
    <w:pPr>
      <w:ind w:left="3240"/>
    </w:pPr>
    <w:rPr>
      <w:sz w:val="30"/>
      <w:szCs w:val="28"/>
    </w:rPr>
  </w:style>
  <w:style w:type="paragraph" w:customStyle="1" w:styleId="ADSubTitle">
    <w:name w:val="AD SubTitle"/>
    <w:basedOn w:val="MySubTitle"/>
    <w:rsid w:val="00771246"/>
    <w:pPr>
      <w:tabs>
        <w:tab w:val="clear" w:pos="5040"/>
        <w:tab w:val="left" w:pos="4500"/>
      </w:tabs>
      <w:ind w:left="3240"/>
    </w:pPr>
  </w:style>
  <w:style w:type="paragraph" w:styleId="FootnoteText">
    <w:name w:val="footnote text"/>
    <w:basedOn w:val="Normal"/>
    <w:link w:val="FootnoteTextChar"/>
    <w:semiHidden/>
    <w:rsid w:val="00771246"/>
    <w:pPr>
      <w:spacing w:after="0" w:line="300" w:lineRule="atLeast"/>
    </w:pPr>
    <w:rPr>
      <w:rFonts w:ascii="Arial" w:eastAsia="MS Mincho" w:hAnsi="Arial" w:cs="Times New Roman"/>
      <w:sz w:val="20"/>
      <w:szCs w:val="20"/>
      <w:lang w:val="en-GB"/>
    </w:rPr>
  </w:style>
  <w:style w:type="character" w:customStyle="1" w:styleId="FootnoteTextChar">
    <w:name w:val="Footnote Text Char"/>
    <w:basedOn w:val="DefaultParagraphFont"/>
    <w:link w:val="FootnoteText"/>
    <w:semiHidden/>
    <w:rsid w:val="00771246"/>
    <w:rPr>
      <w:rFonts w:ascii="Arial" w:eastAsia="MS Mincho" w:hAnsi="Arial" w:cs="Times New Roman"/>
      <w:sz w:val="20"/>
      <w:szCs w:val="20"/>
      <w:lang w:val="en-GB" w:eastAsia="en-US"/>
    </w:rPr>
  </w:style>
  <w:style w:type="character" w:styleId="FootnoteReference">
    <w:name w:val="footnote reference"/>
    <w:basedOn w:val="DefaultParagraphFont"/>
    <w:semiHidden/>
    <w:rsid w:val="00771246"/>
    <w:rPr>
      <w:vertAlign w:val="superscript"/>
    </w:rPr>
  </w:style>
  <w:style w:type="paragraph" w:customStyle="1" w:styleId="ADTable">
    <w:name w:val="AD Table"/>
    <w:basedOn w:val="Normal"/>
    <w:rsid w:val="00771246"/>
    <w:pPr>
      <w:spacing w:after="0" w:line="260" w:lineRule="atLeast"/>
    </w:pPr>
    <w:rPr>
      <w:rFonts w:ascii="Arial" w:eastAsia="Arial Unicode MS" w:hAnsi="Arial" w:cs="Arial"/>
      <w:sz w:val="20"/>
      <w:szCs w:val="20"/>
      <w:lang w:eastAsia="ja-JP"/>
    </w:rPr>
  </w:style>
  <w:style w:type="paragraph" w:customStyle="1" w:styleId="ADTableHeader">
    <w:name w:val="AD TableHeader"/>
    <w:basedOn w:val="Normal"/>
    <w:rsid w:val="00771246"/>
    <w:pPr>
      <w:spacing w:after="60" w:line="260" w:lineRule="atLeast"/>
      <w:jc w:val="center"/>
    </w:pPr>
    <w:rPr>
      <w:rFonts w:ascii="Arial" w:eastAsia="MS Mincho" w:hAnsi="Arial" w:cs="Arial"/>
      <w:b/>
      <w:color w:val="008000"/>
      <w:sz w:val="18"/>
      <w:szCs w:val="20"/>
      <w:lang w:eastAsia="ja-JP"/>
    </w:rPr>
  </w:style>
  <w:style w:type="paragraph" w:customStyle="1" w:styleId="Heading0">
    <w:name w:val="Heading 0"/>
    <w:basedOn w:val="Normal"/>
    <w:rsid w:val="00771246"/>
    <w:pPr>
      <w:spacing w:after="0" w:line="260" w:lineRule="atLeast"/>
      <w:jc w:val="center"/>
    </w:pPr>
    <w:rPr>
      <w:rFonts w:ascii="Arial" w:eastAsia="MS Mincho" w:hAnsi="Arial" w:cs="Times New Roman"/>
      <w:b/>
      <w:bCs/>
      <w:color w:val="000080"/>
      <w:sz w:val="28"/>
      <w:szCs w:val="28"/>
      <w:lang w:eastAsia="ja-JP"/>
    </w:rPr>
  </w:style>
  <w:style w:type="paragraph" w:customStyle="1" w:styleId="Explanatory">
    <w:name w:val="Explanatory"/>
    <w:basedOn w:val="Normal"/>
    <w:rsid w:val="00771246"/>
    <w:pPr>
      <w:spacing w:after="0" w:line="260" w:lineRule="atLeast"/>
    </w:pPr>
    <w:rPr>
      <w:rFonts w:ascii="Times New Roman" w:eastAsia="MS Mincho" w:hAnsi="Times New Roman" w:cs="Times New Roman"/>
      <w:color w:val="0000FF"/>
      <w:sz w:val="20"/>
      <w:szCs w:val="20"/>
      <w:lang w:eastAsia="ja-JP"/>
    </w:rPr>
  </w:style>
  <w:style w:type="paragraph" w:customStyle="1" w:styleId="Indent-2">
    <w:name w:val="Indent-2"/>
    <w:basedOn w:val="Normal"/>
    <w:rsid w:val="00771246"/>
    <w:pPr>
      <w:spacing w:after="0" w:line="260" w:lineRule="atLeast"/>
    </w:pPr>
    <w:rPr>
      <w:rFonts w:ascii="Arial" w:eastAsia="MS Mincho" w:hAnsi="Arial" w:cs="Times New Roman"/>
      <w:sz w:val="20"/>
      <w:szCs w:val="24"/>
      <w:lang w:eastAsia="ja-JP"/>
    </w:rPr>
  </w:style>
  <w:style w:type="paragraph" w:customStyle="1" w:styleId="MyBullet1">
    <w:name w:val="My Bullet 1"/>
    <w:basedOn w:val="Indent-2"/>
    <w:rsid w:val="00771246"/>
    <w:pPr>
      <w:numPr>
        <w:numId w:val="93"/>
      </w:numPr>
    </w:pPr>
  </w:style>
  <w:style w:type="paragraph" w:customStyle="1" w:styleId="MyBullet2">
    <w:name w:val="My Bullet 2"/>
    <w:basedOn w:val="MyBullet1"/>
    <w:rsid w:val="00771246"/>
    <w:pPr>
      <w:numPr>
        <w:ilvl w:val="1"/>
      </w:numPr>
    </w:pPr>
  </w:style>
  <w:style w:type="paragraph" w:customStyle="1" w:styleId="Body">
    <w:name w:val="Body"/>
    <w:basedOn w:val="Normal"/>
    <w:link w:val="BodyChar"/>
    <w:autoRedefine/>
    <w:qFormat/>
    <w:rsid w:val="00771246"/>
    <w:pPr>
      <w:spacing w:before="120" w:after="120"/>
      <w:ind w:right="27"/>
    </w:pPr>
    <w:rPr>
      <w:rFonts w:ascii="Arial" w:eastAsia="Calibri" w:hAnsi="Arial" w:cs="Arial"/>
      <w:sz w:val="20"/>
    </w:rPr>
  </w:style>
  <w:style w:type="paragraph" w:customStyle="1" w:styleId="CoverHeading1">
    <w:name w:val="Cover Heading 1"/>
    <w:basedOn w:val="Normal"/>
    <w:next w:val="Normal"/>
    <w:uiPriority w:val="99"/>
    <w:rsid w:val="00771246"/>
    <w:pPr>
      <w:spacing w:after="120"/>
      <w:ind w:left="-357"/>
    </w:pPr>
    <w:rPr>
      <w:rFonts w:ascii="Calibri" w:eastAsia="Calibri" w:hAnsi="Calibri" w:cs="Calibri"/>
      <w:b/>
      <w:bCs/>
      <w:color w:val="4F81BD"/>
      <w:sz w:val="32"/>
      <w:szCs w:val="32"/>
      <w:lang w:val="en-AU" w:eastAsia="ja-JP"/>
    </w:rPr>
  </w:style>
  <w:style w:type="table" w:customStyle="1" w:styleId="LightList-Accent11">
    <w:name w:val="Light List - Accent 11"/>
    <w:basedOn w:val="TableNormal"/>
    <w:uiPriority w:val="61"/>
    <w:rsid w:val="00771246"/>
    <w:pPr>
      <w:spacing w:after="0"/>
      <w:contextualSpacing/>
    </w:pPr>
    <w:rPr>
      <w:rFonts w:ascii="Arial" w:eastAsia="Calibri" w:hAnsi="Arial" w:cs="Arial"/>
      <w:sz w:val="20"/>
      <w:lang w:eastAsia="en-US"/>
    </w:rPr>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29" w:type="dxa"/>
        <w:left w:w="115" w:type="dxa"/>
        <w:bottom w:w="29" w:type="dxa"/>
        <w:right w:w="115" w:type="dxa"/>
      </w:tblCellMar>
    </w:tblPr>
    <w:tblStylePr w:type="firstRow">
      <w:pPr>
        <w:spacing w:before="0" w:after="0" w:line="240" w:lineRule="auto"/>
      </w:pPr>
      <w:rPr>
        <w:rFonts w:ascii="Arial" w:hAnsi="Arial"/>
        <w:b/>
        <w:bCs/>
        <w:color w:val="FFFFFF"/>
        <w:sz w:val="20"/>
      </w:rPr>
      <w:tblPr/>
      <w:tcPr>
        <w:shd w:val="clear" w:color="auto" w:fill="4F81BD"/>
      </w:tcPr>
    </w:tblStylePr>
    <w:tblStylePr w:type="lastRow">
      <w:pPr>
        <w:spacing w:before="0" w:after="0" w:line="240" w:lineRule="auto"/>
      </w:pPr>
      <w:rPr>
        <w:rFonts w:ascii="Arial" w:hAnsi="Arial"/>
        <w:b w:val="0"/>
        <w:bCs/>
        <w:sz w:val="20"/>
      </w:rPr>
      <w:tblPr/>
      <w:tcPr>
        <w:tcBorders>
          <w:top w:val="single" w:sz="8" w:space="0" w:color="4F81BD"/>
          <w:left w:val="single" w:sz="8" w:space="0" w:color="4F81BD"/>
          <w:bottom w:val="single" w:sz="8" w:space="0" w:color="4F81BD"/>
          <w:right w:val="single" w:sz="8" w:space="0" w:color="4F81BD"/>
        </w:tcBorders>
      </w:tcPr>
    </w:tblStylePr>
    <w:tblStylePr w:type="firstCol">
      <w:rPr>
        <w:rFonts w:ascii="Arial" w:hAnsi="Arial"/>
        <w:b w:val="0"/>
        <w:bCs/>
        <w:sz w:val="20"/>
      </w:rPr>
    </w:tblStylePr>
    <w:tblStylePr w:type="lastCol">
      <w:rPr>
        <w:rFonts w:ascii="Arial" w:hAnsi="Arial"/>
        <w:b w:val="0"/>
        <w:bCs/>
        <w:sz w:val="20"/>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pPr>
        <w:wordWrap/>
        <w:spacing w:beforeLines="0" w:beforeAutospacing="0" w:afterLines="0" w:afterAutospacing="0" w:line="276" w:lineRule="auto"/>
        <w:jc w:val="left"/>
      </w:pPr>
      <w:rPr>
        <w:rFonts w:ascii="Arial" w:hAnsi="Arial"/>
        <w:sz w:val="20"/>
      </w:rPr>
      <w:tblPr/>
      <w:tcPr>
        <w:tcBorders>
          <w:top w:val="single" w:sz="8" w:space="0" w:color="4F81BD"/>
          <w:left w:val="single" w:sz="8" w:space="0" w:color="4F81BD"/>
          <w:bottom w:val="single" w:sz="8" w:space="0" w:color="4F81BD"/>
          <w:right w:val="single" w:sz="8" w:space="0" w:color="4F81BD"/>
        </w:tcBorders>
      </w:tcPr>
    </w:tblStylePr>
    <w:tblStylePr w:type="band2Horz">
      <w:pPr>
        <w:wordWrap/>
        <w:spacing w:line="276" w:lineRule="auto"/>
        <w:jc w:val="left"/>
      </w:pPr>
      <w:rPr>
        <w:rFonts w:ascii="Arial" w:hAnsi="Arial"/>
        <w:sz w:val="20"/>
      </w:rPr>
    </w:tblStylePr>
  </w:style>
  <w:style w:type="paragraph" w:customStyle="1" w:styleId="CoverHeading2">
    <w:name w:val="Cover Heading 2"/>
    <w:basedOn w:val="Normal"/>
    <w:uiPriority w:val="99"/>
    <w:rsid w:val="00771246"/>
    <w:pPr>
      <w:spacing w:before="360" w:after="120"/>
      <w:ind w:left="-357"/>
    </w:pPr>
    <w:rPr>
      <w:rFonts w:ascii="Calibri" w:eastAsia="Calibri" w:hAnsi="Calibri" w:cs="Calibri"/>
      <w:b/>
      <w:bCs/>
      <w:color w:val="4F81BD"/>
      <w:sz w:val="28"/>
      <w:szCs w:val="28"/>
      <w:lang w:val="en-AU" w:eastAsia="ja-JP"/>
    </w:rPr>
  </w:style>
  <w:style w:type="paragraph" w:customStyle="1" w:styleId="MinLaw-Body">
    <w:name w:val="MinLaw-Body"/>
    <w:basedOn w:val="Normal"/>
    <w:link w:val="MinLaw-BodyChar"/>
    <w:qFormat/>
    <w:rsid w:val="00771246"/>
    <w:pPr>
      <w:spacing w:before="120" w:after="120"/>
    </w:pPr>
    <w:rPr>
      <w:rFonts w:ascii="Arial" w:eastAsia="MS Mincho" w:hAnsi="Arial" w:cs="Times New Roman"/>
      <w:sz w:val="20"/>
      <w:szCs w:val="24"/>
      <w:lang w:eastAsia="ja-JP"/>
    </w:rPr>
  </w:style>
  <w:style w:type="character" w:customStyle="1" w:styleId="MinLaw-BodyChar">
    <w:name w:val="MinLaw-Body Char"/>
    <w:basedOn w:val="DefaultParagraphFont"/>
    <w:link w:val="MinLaw-Body"/>
    <w:rsid w:val="00771246"/>
    <w:rPr>
      <w:rFonts w:ascii="Arial" w:eastAsia="MS Mincho" w:hAnsi="Arial" w:cs="Times New Roman"/>
      <w:sz w:val="20"/>
      <w:szCs w:val="24"/>
    </w:rPr>
  </w:style>
  <w:style w:type="paragraph" w:customStyle="1" w:styleId="VisibleGuidance">
    <w:name w:val="Visible Guidance"/>
    <w:basedOn w:val="Normal"/>
    <w:link w:val="VisibleGuidanceChar"/>
    <w:qFormat/>
    <w:rsid w:val="00771246"/>
    <w:pPr>
      <w:shd w:val="clear" w:color="auto" w:fill="FDE9D9" w:themeFill="accent6" w:themeFillTint="33"/>
      <w:spacing w:before="120" w:after="0"/>
    </w:pPr>
    <w:rPr>
      <w:rFonts w:ascii="Arial" w:eastAsia="Calibri" w:hAnsi="Arial" w:cs="Arial"/>
      <w:color w:val="0000FF"/>
      <w:sz w:val="20"/>
    </w:rPr>
  </w:style>
  <w:style w:type="paragraph" w:customStyle="1" w:styleId="BulletList1">
    <w:name w:val="Bullet List 1"/>
    <w:basedOn w:val="Body"/>
    <w:link w:val="BulletList1Char"/>
    <w:qFormat/>
    <w:rsid w:val="00771246"/>
    <w:pPr>
      <w:numPr>
        <w:numId w:val="95"/>
      </w:numPr>
    </w:pPr>
  </w:style>
  <w:style w:type="character" w:customStyle="1" w:styleId="VisibleGuidanceChar">
    <w:name w:val="Visible Guidance Char"/>
    <w:basedOn w:val="DefaultParagraphFont"/>
    <w:link w:val="VisibleGuidance"/>
    <w:rsid w:val="00771246"/>
    <w:rPr>
      <w:rFonts w:ascii="Arial" w:eastAsia="Calibri" w:hAnsi="Arial" w:cs="Arial"/>
      <w:color w:val="0000FF"/>
      <w:sz w:val="20"/>
      <w:shd w:val="clear" w:color="auto" w:fill="FDE9D9" w:themeFill="accent6" w:themeFillTint="33"/>
      <w:lang w:eastAsia="en-US"/>
    </w:rPr>
  </w:style>
  <w:style w:type="paragraph" w:customStyle="1" w:styleId="TableFigureCaption">
    <w:name w:val="Table/Figure Caption"/>
    <w:basedOn w:val="Caption"/>
    <w:link w:val="TableFigureCaptionChar"/>
    <w:qFormat/>
    <w:rsid w:val="00771246"/>
    <w:pPr>
      <w:spacing w:before="40" w:after="0" w:line="260" w:lineRule="atLeast"/>
      <w:jc w:val="center"/>
    </w:pPr>
    <w:rPr>
      <w:rFonts w:eastAsia="MS Mincho" w:cs="Times New Roman"/>
      <w:sz w:val="20"/>
      <w:szCs w:val="20"/>
    </w:rPr>
  </w:style>
  <w:style w:type="character" w:customStyle="1" w:styleId="BodyChar">
    <w:name w:val="Body Char"/>
    <w:basedOn w:val="DefaultParagraphFont"/>
    <w:link w:val="Body"/>
    <w:rsid w:val="00771246"/>
    <w:rPr>
      <w:rFonts w:ascii="Arial" w:eastAsia="Calibri" w:hAnsi="Arial" w:cs="Arial"/>
      <w:sz w:val="20"/>
      <w:lang w:eastAsia="en-US"/>
    </w:rPr>
  </w:style>
  <w:style w:type="character" w:customStyle="1" w:styleId="BulletList1Char">
    <w:name w:val="Bullet List 1 Char"/>
    <w:basedOn w:val="BodyChar"/>
    <w:link w:val="BulletList1"/>
    <w:rsid w:val="00771246"/>
    <w:rPr>
      <w:rFonts w:ascii="Arial" w:eastAsia="Calibri" w:hAnsi="Arial" w:cs="Arial"/>
      <w:sz w:val="20"/>
      <w:lang w:eastAsia="en-US"/>
    </w:rPr>
  </w:style>
  <w:style w:type="paragraph" w:customStyle="1" w:styleId="DiagramFigure">
    <w:name w:val="Diagram/Figure"/>
    <w:basedOn w:val="Body"/>
    <w:link w:val="DiagramFigureChar"/>
    <w:qFormat/>
    <w:rsid w:val="00771246"/>
    <w:pPr>
      <w:jc w:val="center"/>
    </w:pPr>
  </w:style>
  <w:style w:type="character" w:customStyle="1" w:styleId="CaptionChar">
    <w:name w:val="Caption Char"/>
    <w:basedOn w:val="DefaultParagraphFont"/>
    <w:link w:val="Caption"/>
    <w:rsid w:val="00771246"/>
    <w:rPr>
      <w:rFonts w:ascii="Arial" w:eastAsiaTheme="minorHAnsi" w:hAnsi="Arial"/>
      <w:bCs/>
      <w:i/>
      <w:color w:val="000000" w:themeColor="text1"/>
      <w:szCs w:val="18"/>
      <w:lang w:eastAsia="en-US"/>
    </w:rPr>
  </w:style>
  <w:style w:type="character" w:customStyle="1" w:styleId="TableFigureCaptionChar">
    <w:name w:val="Table/Figure Caption Char"/>
    <w:basedOn w:val="CaptionChar"/>
    <w:link w:val="TableFigureCaption"/>
    <w:rsid w:val="00771246"/>
    <w:rPr>
      <w:rFonts w:ascii="Arial" w:eastAsia="MS Mincho" w:hAnsi="Arial" w:cs="Times New Roman"/>
      <w:bCs/>
      <w:i/>
      <w:color w:val="000000" w:themeColor="text1"/>
      <w:sz w:val="20"/>
      <w:szCs w:val="20"/>
      <w:lang w:eastAsia="en-US"/>
    </w:rPr>
  </w:style>
  <w:style w:type="paragraph" w:customStyle="1" w:styleId="BRTitle">
    <w:name w:val="BR Title"/>
    <w:basedOn w:val="Body"/>
    <w:link w:val="BRTitleChar"/>
    <w:qFormat/>
    <w:rsid w:val="00771246"/>
    <w:pPr>
      <w:contextualSpacing/>
    </w:pPr>
    <w:rPr>
      <w:b/>
    </w:rPr>
  </w:style>
  <w:style w:type="character" w:customStyle="1" w:styleId="DiagramFigureChar">
    <w:name w:val="Diagram/Figure Char"/>
    <w:basedOn w:val="BodyChar"/>
    <w:link w:val="DiagramFigure"/>
    <w:rsid w:val="00771246"/>
    <w:rPr>
      <w:rFonts w:ascii="Arial" w:eastAsia="Calibri" w:hAnsi="Arial" w:cs="Arial"/>
      <w:sz w:val="20"/>
      <w:lang w:eastAsia="en-US"/>
    </w:rPr>
  </w:style>
  <w:style w:type="paragraph" w:customStyle="1" w:styleId="template">
    <w:name w:val="template"/>
    <w:basedOn w:val="Normal"/>
    <w:rsid w:val="00771246"/>
    <w:pPr>
      <w:spacing w:after="0" w:line="240" w:lineRule="exact"/>
    </w:pPr>
    <w:rPr>
      <w:rFonts w:ascii="Arial" w:eastAsia="Times New Roman" w:hAnsi="Arial" w:cs="Times New Roman"/>
      <w:i/>
      <w:szCs w:val="20"/>
    </w:rPr>
  </w:style>
  <w:style w:type="character" w:customStyle="1" w:styleId="BRTitleChar">
    <w:name w:val="BR Title Char"/>
    <w:basedOn w:val="BodyChar"/>
    <w:link w:val="BRTitle"/>
    <w:rsid w:val="00771246"/>
    <w:rPr>
      <w:rFonts w:ascii="Arial" w:eastAsia="Calibri" w:hAnsi="Arial" w:cs="Arial"/>
      <w:b/>
      <w:sz w:val="20"/>
      <w:lang w:eastAsia="en-US"/>
    </w:rPr>
  </w:style>
  <w:style w:type="numbering" w:customStyle="1" w:styleId="NumberedListTable">
    <w:name w:val="Numbered List Table"/>
    <w:basedOn w:val="NoList"/>
    <w:rsid w:val="00771246"/>
    <w:pPr>
      <w:numPr>
        <w:numId w:val="97"/>
      </w:numPr>
    </w:pPr>
  </w:style>
  <w:style w:type="table" w:styleId="TableClassic1">
    <w:name w:val="Table Classic 1"/>
    <w:basedOn w:val="TableNormal"/>
    <w:rsid w:val="00771246"/>
    <w:rPr>
      <w:rFonts w:ascii="Calibri" w:eastAsia="MS Mincho" w:hAnsi="Calibri" w:cs="Arial"/>
      <w:lang w:val="en-AU" w:eastAsia="en-AU"/>
    </w:r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MediumShading1-Accent11">
    <w:name w:val="Medium Shading 1 - Accent 11"/>
    <w:basedOn w:val="TableNormal"/>
    <w:uiPriority w:val="63"/>
    <w:rsid w:val="00771246"/>
    <w:pPr>
      <w:spacing w:after="0" w:line="240" w:lineRule="auto"/>
    </w:pPr>
    <w:rPr>
      <w:rFonts w:ascii="Times New Roman" w:eastAsia="MS Mincho" w:hAnsi="Times New Roman" w:cs="Times New Roman"/>
      <w:sz w:val="20"/>
      <w:szCs w:val="20"/>
      <w:lang w:eastAsia="en-US"/>
    </w:r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customStyle="1" w:styleId="LightGrid-Accent11">
    <w:name w:val="Light Grid - Accent 11"/>
    <w:basedOn w:val="TableNormal"/>
    <w:uiPriority w:val="62"/>
    <w:rsid w:val="00771246"/>
    <w:pPr>
      <w:spacing w:after="0" w:line="240" w:lineRule="auto"/>
    </w:pPr>
    <w:rPr>
      <w:rFonts w:ascii="Times New Roman" w:eastAsia="MS Mincho" w:hAnsi="Times New Roman" w:cs="Times New Roman"/>
      <w:sz w:val="20"/>
      <w:szCs w:val="20"/>
      <w:lang w:eastAsia="en-US"/>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customStyle="1" w:styleId="LightGrid1">
    <w:name w:val="Light Grid1"/>
    <w:basedOn w:val="TableNormal"/>
    <w:uiPriority w:val="62"/>
    <w:rsid w:val="00771246"/>
    <w:pPr>
      <w:spacing w:after="0" w:line="240" w:lineRule="auto"/>
    </w:pPr>
    <w:rPr>
      <w:rFonts w:ascii="Times New Roman" w:eastAsia="MS Mincho" w:hAnsi="Times New Roman" w:cs="Times New Roman"/>
      <w:sz w:val="20"/>
      <w:szCs w:val="20"/>
      <w:lang w:eastAsia="en-US"/>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List-Accent6">
    <w:name w:val="Light List Accent 6"/>
    <w:basedOn w:val="TableNormal"/>
    <w:uiPriority w:val="61"/>
    <w:rsid w:val="00771246"/>
    <w:pPr>
      <w:spacing w:after="0" w:line="240" w:lineRule="auto"/>
    </w:pPr>
    <w:rPr>
      <w:rFonts w:ascii="Times New Roman" w:eastAsia="MS Mincho" w:hAnsi="Times New Roman" w:cs="Times New Roman"/>
      <w:sz w:val="20"/>
      <w:szCs w:val="20"/>
      <w:lang w:eastAsia="en-US"/>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customStyle="1" w:styleId="LightList-Accent12">
    <w:name w:val="Light List - Accent 12"/>
    <w:basedOn w:val="TableNormal"/>
    <w:uiPriority w:val="61"/>
    <w:rsid w:val="00771246"/>
    <w:pPr>
      <w:spacing w:after="0" w:line="240" w:lineRule="auto"/>
    </w:pPr>
    <w:rPr>
      <w:rFonts w:ascii="Times New Roman" w:eastAsia="MS Mincho" w:hAnsi="Times New Roman" w:cs="Times New Roman"/>
      <w:sz w:val="20"/>
      <w:szCs w:val="20"/>
      <w:lang w:eastAsia="en-US"/>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customStyle="1" w:styleId="CustomStyle">
    <w:name w:val="Custom Style"/>
    <w:basedOn w:val="TableNormal"/>
    <w:uiPriority w:val="99"/>
    <w:qFormat/>
    <w:rsid w:val="00771246"/>
    <w:pPr>
      <w:spacing w:after="0" w:line="240" w:lineRule="auto"/>
    </w:pPr>
    <w:rPr>
      <w:rFonts w:ascii="Times New Roman" w:eastAsia="MS Mincho" w:hAnsi="Times New Roman" w:cs="Times New Roman"/>
      <w:sz w:val="20"/>
      <w:szCs w:val="20"/>
      <w:lang w:eastAsia="en-US"/>
    </w:rPr>
    <w:tblPr>
      <w:tblInd w:w="0" w:type="dxa"/>
      <w:tblCellMar>
        <w:top w:w="0" w:type="dxa"/>
        <w:left w:w="108" w:type="dxa"/>
        <w:bottom w:w="0" w:type="dxa"/>
        <w:right w:w="108" w:type="dxa"/>
      </w:tblCellMar>
    </w:tblPr>
  </w:style>
  <w:style w:type="paragraph" w:styleId="BodyText2">
    <w:name w:val="Body Text 2"/>
    <w:basedOn w:val="Normal"/>
    <w:link w:val="BodyText2Char"/>
    <w:uiPriority w:val="99"/>
    <w:rsid w:val="00771246"/>
    <w:pPr>
      <w:numPr>
        <w:numId w:val="110"/>
      </w:numPr>
      <w:spacing w:after="120" w:line="480" w:lineRule="auto"/>
    </w:pPr>
    <w:rPr>
      <w:rFonts w:ascii="Arial" w:eastAsia="Times New Roman" w:hAnsi="Arial" w:cs="Times New Roman"/>
      <w:sz w:val="20"/>
      <w:szCs w:val="20"/>
    </w:rPr>
  </w:style>
  <w:style w:type="character" w:customStyle="1" w:styleId="BodyText2Char">
    <w:name w:val="Body Text 2 Char"/>
    <w:basedOn w:val="DefaultParagraphFont"/>
    <w:link w:val="BodyText2"/>
    <w:uiPriority w:val="99"/>
    <w:rsid w:val="00771246"/>
    <w:rPr>
      <w:rFonts w:ascii="Arial" w:eastAsia="Times New Roman" w:hAnsi="Arial" w:cs="Times New Roman"/>
      <w:sz w:val="20"/>
      <w:szCs w:val="20"/>
      <w:lang w:eastAsia="en-US"/>
    </w:rPr>
  </w:style>
  <w:style w:type="paragraph" w:customStyle="1" w:styleId="CharChar1Char">
    <w:name w:val="Char Char1 Char"/>
    <w:basedOn w:val="Normal"/>
    <w:rsid w:val="00771246"/>
    <w:pPr>
      <w:spacing w:after="160" w:line="240" w:lineRule="exact"/>
    </w:pPr>
    <w:rPr>
      <w:rFonts w:ascii="Verdana" w:eastAsia="MS Mincho" w:hAnsi="Verdana" w:cs="Times New Roman"/>
      <w:sz w:val="20"/>
      <w:szCs w:val="20"/>
      <w:lang w:val="en-GB"/>
    </w:rPr>
  </w:style>
  <w:style w:type="paragraph" w:customStyle="1" w:styleId="Items">
    <w:name w:val="Items"/>
    <w:basedOn w:val="Normal"/>
    <w:rsid w:val="00771246"/>
    <w:pPr>
      <w:tabs>
        <w:tab w:val="num" w:pos="795"/>
        <w:tab w:val="left" w:pos="851"/>
      </w:tabs>
      <w:spacing w:before="60" w:after="60" w:line="312" w:lineRule="auto"/>
      <w:ind w:left="795" w:hanging="360"/>
    </w:pPr>
    <w:rPr>
      <w:rFonts w:ascii="Tahoma" w:eastAsia="PMingLiU" w:hAnsi="Tahoma" w:cs="Times New Roman"/>
      <w:sz w:val="20"/>
      <w:szCs w:val="24"/>
      <w:lang w:eastAsia="zh-TW"/>
    </w:rPr>
  </w:style>
  <w:style w:type="character" w:customStyle="1" w:styleId="emph1">
    <w:name w:val="emph1"/>
    <w:basedOn w:val="DefaultParagraphFont"/>
    <w:rsid w:val="00771246"/>
    <w:rPr>
      <w:b/>
      <w:bCs/>
      <w:i/>
      <w:iCs/>
    </w:rPr>
  </w:style>
  <w:style w:type="character" w:customStyle="1" w:styleId="postbody">
    <w:name w:val="postbody"/>
    <w:basedOn w:val="DefaultParagraphFont"/>
    <w:rsid w:val="00771246"/>
  </w:style>
  <w:style w:type="paragraph" w:styleId="Revision">
    <w:name w:val="Revision"/>
    <w:hidden/>
    <w:uiPriority w:val="99"/>
    <w:semiHidden/>
    <w:rsid w:val="00771246"/>
    <w:pPr>
      <w:spacing w:after="0" w:line="240" w:lineRule="auto"/>
    </w:pPr>
    <w:rPr>
      <w:rFonts w:ascii="Arial" w:eastAsia="MS Mincho" w:hAnsi="Arial" w:cs="Times New Roman"/>
      <w:sz w:val="20"/>
      <w:szCs w:val="24"/>
    </w:r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4.emf"/><Relationship Id="rId299" Type="http://schemas.openxmlformats.org/officeDocument/2006/relationships/oleObject" Target="embeddings/oleObject136.bin"/><Relationship Id="rId303" Type="http://schemas.openxmlformats.org/officeDocument/2006/relationships/oleObject" Target="embeddings/oleObject138.bin"/><Relationship Id="rId21" Type="http://schemas.openxmlformats.org/officeDocument/2006/relationships/image" Target="media/image6.emf"/><Relationship Id="rId42" Type="http://schemas.openxmlformats.org/officeDocument/2006/relationships/oleObject" Target="embeddings/oleObject14.bin"/><Relationship Id="rId63" Type="http://schemas.openxmlformats.org/officeDocument/2006/relationships/image" Target="media/image27.emf"/><Relationship Id="rId84" Type="http://schemas.openxmlformats.org/officeDocument/2006/relationships/oleObject" Target="embeddings/oleObject35.bin"/><Relationship Id="rId138" Type="http://schemas.openxmlformats.org/officeDocument/2006/relationships/oleObject" Target="embeddings/oleObject62.bin"/><Relationship Id="rId159" Type="http://schemas.openxmlformats.org/officeDocument/2006/relationships/package" Target="embeddings/Microsoft_Office_Excel_Worksheet1.xlsx"/><Relationship Id="rId324" Type="http://schemas.openxmlformats.org/officeDocument/2006/relationships/image" Target="media/image160.emf"/><Relationship Id="rId345" Type="http://schemas.openxmlformats.org/officeDocument/2006/relationships/image" Target="media/image179.png"/><Relationship Id="rId170" Type="http://schemas.openxmlformats.org/officeDocument/2006/relationships/image" Target="media/image82.gif"/><Relationship Id="rId191" Type="http://schemas.openxmlformats.org/officeDocument/2006/relationships/oleObject" Target="embeddings/oleObject81.bin"/><Relationship Id="rId205" Type="http://schemas.openxmlformats.org/officeDocument/2006/relationships/oleObject" Target="embeddings/oleObject88.bin"/><Relationship Id="rId226" Type="http://schemas.openxmlformats.org/officeDocument/2006/relationships/image" Target="media/image111.emf"/><Relationship Id="rId247" Type="http://schemas.openxmlformats.org/officeDocument/2006/relationships/oleObject" Target="embeddings/oleObject110.bin"/><Relationship Id="rId107" Type="http://schemas.openxmlformats.org/officeDocument/2006/relationships/image" Target="media/image49.emf"/><Relationship Id="rId268" Type="http://schemas.openxmlformats.org/officeDocument/2006/relationships/image" Target="media/image132.emf"/><Relationship Id="rId289" Type="http://schemas.openxmlformats.org/officeDocument/2006/relationships/oleObject" Target="embeddings/oleObject131.bin"/><Relationship Id="rId11" Type="http://schemas.openxmlformats.org/officeDocument/2006/relationships/hyperlink" Target="http://www.opensource.org/docs/osd" TargetMode="External"/><Relationship Id="rId32" Type="http://schemas.openxmlformats.org/officeDocument/2006/relationships/oleObject" Target="embeddings/oleObject9.bin"/><Relationship Id="rId53" Type="http://schemas.openxmlformats.org/officeDocument/2006/relationships/image" Target="media/image22.emf"/><Relationship Id="rId74" Type="http://schemas.openxmlformats.org/officeDocument/2006/relationships/oleObject" Target="embeddings/oleObject30.bin"/><Relationship Id="rId128" Type="http://schemas.openxmlformats.org/officeDocument/2006/relationships/oleObject" Target="embeddings/oleObject57.bin"/><Relationship Id="rId149" Type="http://schemas.openxmlformats.org/officeDocument/2006/relationships/image" Target="media/image70.emf"/><Relationship Id="rId314" Type="http://schemas.openxmlformats.org/officeDocument/2006/relationships/image" Target="media/image155.emf"/><Relationship Id="rId335" Type="http://schemas.openxmlformats.org/officeDocument/2006/relationships/image" Target="media/image169.png"/><Relationship Id="rId356" Type="http://schemas.microsoft.com/office/2007/relationships/stylesWithEffects" Target="stylesWithEffects.xml"/><Relationship Id="rId5" Type="http://schemas.openxmlformats.org/officeDocument/2006/relationships/webSettings" Target="webSettings.xml"/><Relationship Id="rId95" Type="http://schemas.openxmlformats.org/officeDocument/2006/relationships/image" Target="media/image43.emf"/><Relationship Id="rId160" Type="http://schemas.openxmlformats.org/officeDocument/2006/relationships/image" Target="media/image74.gif"/><Relationship Id="rId181" Type="http://schemas.openxmlformats.org/officeDocument/2006/relationships/oleObject" Target="embeddings/oleObject76.bin"/><Relationship Id="rId216" Type="http://schemas.openxmlformats.org/officeDocument/2006/relationships/image" Target="media/image106.emf"/><Relationship Id="rId237" Type="http://schemas.openxmlformats.org/officeDocument/2006/relationships/oleObject" Target="embeddings/oleObject105.bin"/><Relationship Id="rId258" Type="http://schemas.openxmlformats.org/officeDocument/2006/relationships/image" Target="media/image127.emf"/><Relationship Id="rId279" Type="http://schemas.openxmlformats.org/officeDocument/2006/relationships/oleObject" Target="embeddings/oleObject126.bin"/><Relationship Id="rId22" Type="http://schemas.openxmlformats.org/officeDocument/2006/relationships/oleObject" Target="embeddings/oleObject4.bin"/><Relationship Id="rId43" Type="http://schemas.openxmlformats.org/officeDocument/2006/relationships/image" Target="media/image17.emf"/><Relationship Id="rId64" Type="http://schemas.openxmlformats.org/officeDocument/2006/relationships/oleObject" Target="embeddings/oleObject25.bin"/><Relationship Id="rId118" Type="http://schemas.openxmlformats.org/officeDocument/2006/relationships/oleObject" Target="embeddings/oleObject52.bin"/><Relationship Id="rId139" Type="http://schemas.openxmlformats.org/officeDocument/2006/relationships/image" Target="media/image65.emf"/><Relationship Id="rId290" Type="http://schemas.openxmlformats.org/officeDocument/2006/relationships/image" Target="media/image143.emf"/><Relationship Id="rId304" Type="http://schemas.openxmlformats.org/officeDocument/2006/relationships/image" Target="media/image150.emf"/><Relationship Id="rId325" Type="http://schemas.openxmlformats.org/officeDocument/2006/relationships/oleObject" Target="embeddings/oleObject149.bin"/><Relationship Id="rId346" Type="http://schemas.openxmlformats.org/officeDocument/2006/relationships/image" Target="media/image180.png"/><Relationship Id="rId85" Type="http://schemas.openxmlformats.org/officeDocument/2006/relationships/image" Target="media/image38.emf"/><Relationship Id="rId150" Type="http://schemas.openxmlformats.org/officeDocument/2006/relationships/oleObject" Target="embeddings/oleObject68.bin"/><Relationship Id="rId171" Type="http://schemas.openxmlformats.org/officeDocument/2006/relationships/image" Target="media/image83.gif"/><Relationship Id="rId192" Type="http://schemas.openxmlformats.org/officeDocument/2006/relationships/image" Target="media/image95.emf"/><Relationship Id="rId206" Type="http://schemas.openxmlformats.org/officeDocument/2006/relationships/image" Target="media/image102.emf"/><Relationship Id="rId227" Type="http://schemas.openxmlformats.org/officeDocument/2006/relationships/oleObject" Target="embeddings/oleObject100.bin"/><Relationship Id="rId248" Type="http://schemas.openxmlformats.org/officeDocument/2006/relationships/image" Target="media/image122.emf"/><Relationship Id="rId269" Type="http://schemas.openxmlformats.org/officeDocument/2006/relationships/oleObject" Target="embeddings/oleObject121.bin"/><Relationship Id="rId12" Type="http://schemas.openxmlformats.org/officeDocument/2006/relationships/hyperlink" Target="http://www.gnu.org/licenses/license-list.html" TargetMode="External"/><Relationship Id="rId33" Type="http://schemas.openxmlformats.org/officeDocument/2006/relationships/image" Target="media/image12.emf"/><Relationship Id="rId108" Type="http://schemas.openxmlformats.org/officeDocument/2006/relationships/oleObject" Target="embeddings/oleObject47.bin"/><Relationship Id="rId129" Type="http://schemas.openxmlformats.org/officeDocument/2006/relationships/image" Target="media/image60.emf"/><Relationship Id="rId280" Type="http://schemas.openxmlformats.org/officeDocument/2006/relationships/image" Target="media/image138.emf"/><Relationship Id="rId315" Type="http://schemas.openxmlformats.org/officeDocument/2006/relationships/oleObject" Target="embeddings/oleObject144.bin"/><Relationship Id="rId336" Type="http://schemas.openxmlformats.org/officeDocument/2006/relationships/image" Target="media/image170.png"/><Relationship Id="rId54" Type="http://schemas.openxmlformats.org/officeDocument/2006/relationships/oleObject" Target="embeddings/oleObject20.bin"/><Relationship Id="rId75" Type="http://schemas.openxmlformats.org/officeDocument/2006/relationships/image" Target="media/image33.emf"/><Relationship Id="rId96" Type="http://schemas.openxmlformats.org/officeDocument/2006/relationships/oleObject" Target="embeddings/oleObject41.bin"/><Relationship Id="rId140" Type="http://schemas.openxmlformats.org/officeDocument/2006/relationships/oleObject" Target="embeddings/oleObject63.bin"/><Relationship Id="rId161" Type="http://schemas.openxmlformats.org/officeDocument/2006/relationships/image" Target="media/image75.emf"/><Relationship Id="rId182" Type="http://schemas.openxmlformats.org/officeDocument/2006/relationships/image" Target="media/image90.emf"/><Relationship Id="rId217" Type="http://schemas.openxmlformats.org/officeDocument/2006/relationships/oleObject" Target="embeddings/oleObject95.bin"/><Relationship Id="rId6" Type="http://schemas.openxmlformats.org/officeDocument/2006/relationships/footnotes" Target="footnotes.xml"/><Relationship Id="rId238" Type="http://schemas.openxmlformats.org/officeDocument/2006/relationships/image" Target="media/image117.emf"/><Relationship Id="rId259" Type="http://schemas.openxmlformats.org/officeDocument/2006/relationships/oleObject" Target="embeddings/oleObject116.bin"/><Relationship Id="rId23" Type="http://schemas.openxmlformats.org/officeDocument/2006/relationships/image" Target="media/image7.emf"/><Relationship Id="rId119" Type="http://schemas.openxmlformats.org/officeDocument/2006/relationships/image" Target="media/image55.emf"/><Relationship Id="rId270" Type="http://schemas.openxmlformats.org/officeDocument/2006/relationships/image" Target="media/image133.emf"/><Relationship Id="rId291" Type="http://schemas.openxmlformats.org/officeDocument/2006/relationships/oleObject" Target="embeddings/oleObject132.bin"/><Relationship Id="rId305" Type="http://schemas.openxmlformats.org/officeDocument/2006/relationships/oleObject" Target="embeddings/oleObject139.bin"/><Relationship Id="rId326" Type="http://schemas.openxmlformats.org/officeDocument/2006/relationships/image" Target="media/image161.emf"/><Relationship Id="rId347" Type="http://schemas.openxmlformats.org/officeDocument/2006/relationships/image" Target="media/image181.png"/><Relationship Id="rId44" Type="http://schemas.openxmlformats.org/officeDocument/2006/relationships/oleObject" Target="embeddings/oleObject15.bin"/><Relationship Id="rId65" Type="http://schemas.openxmlformats.org/officeDocument/2006/relationships/image" Target="media/image28.emf"/><Relationship Id="rId86" Type="http://schemas.openxmlformats.org/officeDocument/2006/relationships/oleObject" Target="embeddings/oleObject36.bin"/><Relationship Id="rId130" Type="http://schemas.openxmlformats.org/officeDocument/2006/relationships/oleObject" Target="embeddings/oleObject58.bin"/><Relationship Id="rId151" Type="http://schemas.openxmlformats.org/officeDocument/2006/relationships/image" Target="media/image71.emf"/><Relationship Id="rId172" Type="http://schemas.openxmlformats.org/officeDocument/2006/relationships/image" Target="media/image84.gif"/><Relationship Id="rId193" Type="http://schemas.openxmlformats.org/officeDocument/2006/relationships/oleObject" Target="embeddings/oleObject82.bin"/><Relationship Id="rId207" Type="http://schemas.openxmlformats.org/officeDocument/2006/relationships/oleObject" Target="embeddings/oleObject89.bin"/><Relationship Id="rId228" Type="http://schemas.openxmlformats.org/officeDocument/2006/relationships/image" Target="media/image112.emf"/><Relationship Id="rId249" Type="http://schemas.openxmlformats.org/officeDocument/2006/relationships/oleObject" Target="embeddings/oleObject111.bin"/><Relationship Id="rId13" Type="http://schemas.openxmlformats.org/officeDocument/2006/relationships/image" Target="media/image2.png"/><Relationship Id="rId109" Type="http://schemas.openxmlformats.org/officeDocument/2006/relationships/image" Target="media/image50.emf"/><Relationship Id="rId260" Type="http://schemas.openxmlformats.org/officeDocument/2006/relationships/image" Target="media/image128.emf"/><Relationship Id="rId281" Type="http://schemas.openxmlformats.org/officeDocument/2006/relationships/oleObject" Target="embeddings/oleObject127.bin"/><Relationship Id="rId316" Type="http://schemas.openxmlformats.org/officeDocument/2006/relationships/image" Target="media/image156.emf"/><Relationship Id="rId337" Type="http://schemas.openxmlformats.org/officeDocument/2006/relationships/image" Target="media/image171.png"/><Relationship Id="rId34" Type="http://schemas.openxmlformats.org/officeDocument/2006/relationships/oleObject" Target="embeddings/oleObject10.bin"/><Relationship Id="rId55" Type="http://schemas.openxmlformats.org/officeDocument/2006/relationships/image" Target="media/image23.emf"/><Relationship Id="rId76" Type="http://schemas.openxmlformats.org/officeDocument/2006/relationships/oleObject" Target="embeddings/oleObject31.bin"/><Relationship Id="rId97" Type="http://schemas.openxmlformats.org/officeDocument/2006/relationships/image" Target="media/image44.emf"/><Relationship Id="rId120" Type="http://schemas.openxmlformats.org/officeDocument/2006/relationships/oleObject" Target="embeddings/oleObject53.bin"/><Relationship Id="rId141" Type="http://schemas.openxmlformats.org/officeDocument/2006/relationships/image" Target="media/image66.emf"/><Relationship Id="rId7" Type="http://schemas.openxmlformats.org/officeDocument/2006/relationships/endnotes" Target="endnotes.xml"/><Relationship Id="rId162" Type="http://schemas.openxmlformats.org/officeDocument/2006/relationships/oleObject" Target="embeddings/oleObject71.bin"/><Relationship Id="rId183" Type="http://schemas.openxmlformats.org/officeDocument/2006/relationships/oleObject" Target="embeddings/oleObject77.bin"/><Relationship Id="rId218" Type="http://schemas.openxmlformats.org/officeDocument/2006/relationships/image" Target="media/image107.emf"/><Relationship Id="rId239" Type="http://schemas.openxmlformats.org/officeDocument/2006/relationships/oleObject" Target="embeddings/oleObject106.bin"/><Relationship Id="rId250" Type="http://schemas.openxmlformats.org/officeDocument/2006/relationships/image" Target="media/image123.emf"/><Relationship Id="rId271" Type="http://schemas.openxmlformats.org/officeDocument/2006/relationships/oleObject" Target="embeddings/oleObject122.bin"/><Relationship Id="rId292" Type="http://schemas.openxmlformats.org/officeDocument/2006/relationships/image" Target="media/image144.emf"/><Relationship Id="rId306" Type="http://schemas.openxmlformats.org/officeDocument/2006/relationships/image" Target="media/image151.emf"/><Relationship Id="rId24" Type="http://schemas.openxmlformats.org/officeDocument/2006/relationships/oleObject" Target="embeddings/oleObject5.bin"/><Relationship Id="rId45" Type="http://schemas.openxmlformats.org/officeDocument/2006/relationships/image" Target="media/image18.emf"/><Relationship Id="rId66" Type="http://schemas.openxmlformats.org/officeDocument/2006/relationships/oleObject" Target="embeddings/oleObject26.bin"/><Relationship Id="rId87" Type="http://schemas.openxmlformats.org/officeDocument/2006/relationships/image" Target="media/image39.emf"/><Relationship Id="rId110" Type="http://schemas.openxmlformats.org/officeDocument/2006/relationships/oleObject" Target="embeddings/oleObject48.bin"/><Relationship Id="rId131" Type="http://schemas.openxmlformats.org/officeDocument/2006/relationships/image" Target="media/image61.emf"/><Relationship Id="rId327" Type="http://schemas.openxmlformats.org/officeDocument/2006/relationships/oleObject" Target="embeddings/oleObject150.bin"/><Relationship Id="rId348" Type="http://schemas.openxmlformats.org/officeDocument/2006/relationships/image" Target="media/image182.png"/><Relationship Id="rId152" Type="http://schemas.openxmlformats.org/officeDocument/2006/relationships/oleObject" Target="embeddings/oleObject69.bin"/><Relationship Id="rId173" Type="http://schemas.openxmlformats.org/officeDocument/2006/relationships/image" Target="media/image85.gif"/><Relationship Id="rId194" Type="http://schemas.openxmlformats.org/officeDocument/2006/relationships/image" Target="media/image96.emf"/><Relationship Id="rId208" Type="http://schemas.openxmlformats.org/officeDocument/2006/relationships/image" Target="media/image103.emf"/><Relationship Id="rId229" Type="http://schemas.openxmlformats.org/officeDocument/2006/relationships/oleObject" Target="embeddings/oleObject101.bin"/><Relationship Id="rId240" Type="http://schemas.openxmlformats.org/officeDocument/2006/relationships/image" Target="media/image118.emf"/><Relationship Id="rId261" Type="http://schemas.openxmlformats.org/officeDocument/2006/relationships/oleObject" Target="embeddings/oleObject117.bin"/><Relationship Id="rId14" Type="http://schemas.openxmlformats.org/officeDocument/2006/relationships/hyperlink" Target="http://code.google.com/p/oopms/wiki/Standard_Java_Coding_Convention" TargetMode="External"/><Relationship Id="rId35" Type="http://schemas.openxmlformats.org/officeDocument/2006/relationships/image" Target="media/image13.emf"/><Relationship Id="rId56" Type="http://schemas.openxmlformats.org/officeDocument/2006/relationships/oleObject" Target="embeddings/oleObject21.bin"/><Relationship Id="rId77" Type="http://schemas.openxmlformats.org/officeDocument/2006/relationships/image" Target="media/image34.emf"/><Relationship Id="rId100" Type="http://schemas.openxmlformats.org/officeDocument/2006/relationships/oleObject" Target="embeddings/oleObject43.bin"/><Relationship Id="rId282" Type="http://schemas.openxmlformats.org/officeDocument/2006/relationships/image" Target="media/image139.emf"/><Relationship Id="rId317" Type="http://schemas.openxmlformats.org/officeDocument/2006/relationships/oleObject" Target="embeddings/oleObject145.bin"/><Relationship Id="rId338" Type="http://schemas.openxmlformats.org/officeDocument/2006/relationships/image" Target="media/image172.png"/><Relationship Id="rId8" Type="http://schemas.openxmlformats.org/officeDocument/2006/relationships/image" Target="media/image1.jpeg"/><Relationship Id="rId98" Type="http://schemas.openxmlformats.org/officeDocument/2006/relationships/oleObject" Target="embeddings/oleObject42.bin"/><Relationship Id="rId121" Type="http://schemas.openxmlformats.org/officeDocument/2006/relationships/image" Target="media/image56.emf"/><Relationship Id="rId142" Type="http://schemas.openxmlformats.org/officeDocument/2006/relationships/oleObject" Target="embeddings/oleObject64.bin"/><Relationship Id="rId163" Type="http://schemas.openxmlformats.org/officeDocument/2006/relationships/image" Target="media/image76.emf"/><Relationship Id="rId184" Type="http://schemas.openxmlformats.org/officeDocument/2006/relationships/image" Target="media/image91.emf"/><Relationship Id="rId219" Type="http://schemas.openxmlformats.org/officeDocument/2006/relationships/oleObject" Target="embeddings/oleObject96.bin"/><Relationship Id="rId230" Type="http://schemas.openxmlformats.org/officeDocument/2006/relationships/image" Target="media/image113.emf"/><Relationship Id="rId251" Type="http://schemas.openxmlformats.org/officeDocument/2006/relationships/oleObject" Target="embeddings/oleObject112.bin"/><Relationship Id="rId25" Type="http://schemas.openxmlformats.org/officeDocument/2006/relationships/image" Target="media/image8.emf"/><Relationship Id="rId46" Type="http://schemas.openxmlformats.org/officeDocument/2006/relationships/oleObject" Target="embeddings/oleObject16.bin"/><Relationship Id="rId67" Type="http://schemas.openxmlformats.org/officeDocument/2006/relationships/image" Target="media/image29.emf"/><Relationship Id="rId272" Type="http://schemas.openxmlformats.org/officeDocument/2006/relationships/image" Target="media/image134.emf"/><Relationship Id="rId293" Type="http://schemas.openxmlformats.org/officeDocument/2006/relationships/oleObject" Target="embeddings/oleObject133.bin"/><Relationship Id="rId307" Type="http://schemas.openxmlformats.org/officeDocument/2006/relationships/oleObject" Target="embeddings/oleObject140.bin"/><Relationship Id="rId328" Type="http://schemas.openxmlformats.org/officeDocument/2006/relationships/image" Target="media/image162.png"/><Relationship Id="rId349" Type="http://schemas.openxmlformats.org/officeDocument/2006/relationships/image" Target="media/image183.png"/><Relationship Id="rId88" Type="http://schemas.openxmlformats.org/officeDocument/2006/relationships/oleObject" Target="embeddings/oleObject37.bin"/><Relationship Id="rId111" Type="http://schemas.openxmlformats.org/officeDocument/2006/relationships/image" Target="media/image51.emf"/><Relationship Id="rId132" Type="http://schemas.openxmlformats.org/officeDocument/2006/relationships/oleObject" Target="embeddings/oleObject59.bin"/><Relationship Id="rId153" Type="http://schemas.openxmlformats.org/officeDocument/2006/relationships/image" Target="media/image72.emf"/><Relationship Id="rId174" Type="http://schemas.openxmlformats.org/officeDocument/2006/relationships/image" Target="media/image86.emf"/><Relationship Id="rId195" Type="http://schemas.openxmlformats.org/officeDocument/2006/relationships/oleObject" Target="embeddings/oleObject83.bin"/><Relationship Id="rId209" Type="http://schemas.openxmlformats.org/officeDocument/2006/relationships/oleObject" Target="embeddings/oleObject90.bin"/><Relationship Id="rId190" Type="http://schemas.openxmlformats.org/officeDocument/2006/relationships/image" Target="media/image94.emf"/><Relationship Id="rId204" Type="http://schemas.openxmlformats.org/officeDocument/2006/relationships/image" Target="media/image101.emf"/><Relationship Id="rId220" Type="http://schemas.openxmlformats.org/officeDocument/2006/relationships/image" Target="media/image108.emf"/><Relationship Id="rId225" Type="http://schemas.openxmlformats.org/officeDocument/2006/relationships/oleObject" Target="embeddings/oleObject99.bin"/><Relationship Id="rId241" Type="http://schemas.openxmlformats.org/officeDocument/2006/relationships/oleObject" Target="embeddings/oleObject107.bin"/><Relationship Id="rId246" Type="http://schemas.openxmlformats.org/officeDocument/2006/relationships/image" Target="media/image121.emf"/><Relationship Id="rId267" Type="http://schemas.openxmlformats.org/officeDocument/2006/relationships/oleObject" Target="embeddings/oleObject120.bin"/><Relationship Id="rId288" Type="http://schemas.openxmlformats.org/officeDocument/2006/relationships/image" Target="media/image142.emf"/><Relationship Id="rId15" Type="http://schemas.openxmlformats.org/officeDocument/2006/relationships/image" Target="media/image3.emf"/><Relationship Id="rId36" Type="http://schemas.openxmlformats.org/officeDocument/2006/relationships/oleObject" Target="embeddings/oleObject11.bin"/><Relationship Id="rId57" Type="http://schemas.openxmlformats.org/officeDocument/2006/relationships/image" Target="media/image24.emf"/><Relationship Id="rId106" Type="http://schemas.openxmlformats.org/officeDocument/2006/relationships/oleObject" Target="embeddings/oleObject46.bin"/><Relationship Id="rId127" Type="http://schemas.openxmlformats.org/officeDocument/2006/relationships/image" Target="media/image59.emf"/><Relationship Id="rId262" Type="http://schemas.openxmlformats.org/officeDocument/2006/relationships/image" Target="media/image129.emf"/><Relationship Id="rId283" Type="http://schemas.openxmlformats.org/officeDocument/2006/relationships/oleObject" Target="embeddings/oleObject128.bin"/><Relationship Id="rId313" Type="http://schemas.openxmlformats.org/officeDocument/2006/relationships/oleObject" Target="embeddings/oleObject143.bin"/><Relationship Id="rId318" Type="http://schemas.openxmlformats.org/officeDocument/2006/relationships/image" Target="media/image157.emf"/><Relationship Id="rId339" Type="http://schemas.openxmlformats.org/officeDocument/2006/relationships/image" Target="media/image173.png"/><Relationship Id="rId10" Type="http://schemas.openxmlformats.org/officeDocument/2006/relationships/hyperlink" Target="http://www.apache.org/licenses/LICENSE-2.0" TargetMode="External"/><Relationship Id="rId31" Type="http://schemas.openxmlformats.org/officeDocument/2006/relationships/image" Target="media/image11.emf"/><Relationship Id="rId52" Type="http://schemas.openxmlformats.org/officeDocument/2006/relationships/oleObject" Target="embeddings/oleObject19.bin"/><Relationship Id="rId73" Type="http://schemas.openxmlformats.org/officeDocument/2006/relationships/image" Target="media/image32.emf"/><Relationship Id="rId78" Type="http://schemas.openxmlformats.org/officeDocument/2006/relationships/oleObject" Target="embeddings/oleObject32.bin"/><Relationship Id="rId94" Type="http://schemas.openxmlformats.org/officeDocument/2006/relationships/oleObject" Target="embeddings/oleObject40.bin"/><Relationship Id="rId99" Type="http://schemas.openxmlformats.org/officeDocument/2006/relationships/image" Target="media/image45.emf"/><Relationship Id="rId101" Type="http://schemas.openxmlformats.org/officeDocument/2006/relationships/image" Target="media/image46.emf"/><Relationship Id="rId122" Type="http://schemas.openxmlformats.org/officeDocument/2006/relationships/oleObject" Target="embeddings/oleObject54.bin"/><Relationship Id="rId143" Type="http://schemas.openxmlformats.org/officeDocument/2006/relationships/image" Target="media/image67.emf"/><Relationship Id="rId148" Type="http://schemas.openxmlformats.org/officeDocument/2006/relationships/oleObject" Target="embeddings/oleObject67.bin"/><Relationship Id="rId164" Type="http://schemas.openxmlformats.org/officeDocument/2006/relationships/oleObject" Target="embeddings/oleObject72.bin"/><Relationship Id="rId169" Type="http://schemas.openxmlformats.org/officeDocument/2006/relationships/image" Target="media/image81.gif"/><Relationship Id="rId185" Type="http://schemas.openxmlformats.org/officeDocument/2006/relationships/oleObject" Target="embeddings/oleObject78.bin"/><Relationship Id="rId334" Type="http://schemas.openxmlformats.org/officeDocument/2006/relationships/image" Target="media/image168.png"/><Relationship Id="rId350" Type="http://schemas.openxmlformats.org/officeDocument/2006/relationships/image" Target="media/image184.png"/><Relationship Id="rId35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comments" Target="comments.xml"/><Relationship Id="rId180" Type="http://schemas.openxmlformats.org/officeDocument/2006/relationships/image" Target="media/image89.emf"/><Relationship Id="rId210" Type="http://schemas.openxmlformats.org/officeDocument/2006/relationships/oleObject" Target="embeddings/oleObject91.bin"/><Relationship Id="rId215" Type="http://schemas.openxmlformats.org/officeDocument/2006/relationships/oleObject" Target="embeddings/oleObject94.bin"/><Relationship Id="rId236" Type="http://schemas.openxmlformats.org/officeDocument/2006/relationships/image" Target="media/image116.emf"/><Relationship Id="rId257" Type="http://schemas.openxmlformats.org/officeDocument/2006/relationships/oleObject" Target="embeddings/oleObject115.bin"/><Relationship Id="rId278" Type="http://schemas.openxmlformats.org/officeDocument/2006/relationships/image" Target="media/image137.emf"/><Relationship Id="rId26" Type="http://schemas.openxmlformats.org/officeDocument/2006/relationships/oleObject" Target="embeddings/oleObject6.bin"/><Relationship Id="rId231" Type="http://schemas.openxmlformats.org/officeDocument/2006/relationships/oleObject" Target="embeddings/oleObject102.bin"/><Relationship Id="rId252" Type="http://schemas.openxmlformats.org/officeDocument/2006/relationships/image" Target="media/image124.emf"/><Relationship Id="rId273" Type="http://schemas.openxmlformats.org/officeDocument/2006/relationships/oleObject" Target="embeddings/oleObject123.bin"/><Relationship Id="rId294" Type="http://schemas.openxmlformats.org/officeDocument/2006/relationships/image" Target="media/image145.emf"/><Relationship Id="rId308" Type="http://schemas.openxmlformats.org/officeDocument/2006/relationships/image" Target="media/image152.emf"/><Relationship Id="rId329" Type="http://schemas.openxmlformats.org/officeDocument/2006/relationships/image" Target="media/image163.png"/><Relationship Id="rId47" Type="http://schemas.openxmlformats.org/officeDocument/2006/relationships/image" Target="media/image19.emf"/><Relationship Id="rId68" Type="http://schemas.openxmlformats.org/officeDocument/2006/relationships/oleObject" Target="embeddings/oleObject27.bin"/><Relationship Id="rId89" Type="http://schemas.openxmlformats.org/officeDocument/2006/relationships/image" Target="media/image40.emf"/><Relationship Id="rId112" Type="http://schemas.openxmlformats.org/officeDocument/2006/relationships/oleObject" Target="embeddings/oleObject49.bin"/><Relationship Id="rId133" Type="http://schemas.openxmlformats.org/officeDocument/2006/relationships/image" Target="media/image62.emf"/><Relationship Id="rId154" Type="http://schemas.openxmlformats.org/officeDocument/2006/relationships/oleObject" Target="embeddings/oleObject70.bin"/><Relationship Id="rId175" Type="http://schemas.openxmlformats.org/officeDocument/2006/relationships/oleObject" Target="embeddings/oleObject73.bin"/><Relationship Id="rId340" Type="http://schemas.openxmlformats.org/officeDocument/2006/relationships/image" Target="media/image174.png"/><Relationship Id="rId196" Type="http://schemas.openxmlformats.org/officeDocument/2006/relationships/image" Target="media/image97.emf"/><Relationship Id="rId200" Type="http://schemas.openxmlformats.org/officeDocument/2006/relationships/image" Target="media/image99.emf"/><Relationship Id="rId16" Type="http://schemas.openxmlformats.org/officeDocument/2006/relationships/oleObject" Target="embeddings/oleObject1.bin"/><Relationship Id="rId221" Type="http://schemas.openxmlformats.org/officeDocument/2006/relationships/oleObject" Target="embeddings/oleObject97.bin"/><Relationship Id="rId242" Type="http://schemas.openxmlformats.org/officeDocument/2006/relationships/image" Target="media/image119.emf"/><Relationship Id="rId263" Type="http://schemas.openxmlformats.org/officeDocument/2006/relationships/oleObject" Target="embeddings/oleObject118.bin"/><Relationship Id="rId284" Type="http://schemas.openxmlformats.org/officeDocument/2006/relationships/image" Target="media/image140.emf"/><Relationship Id="rId319" Type="http://schemas.openxmlformats.org/officeDocument/2006/relationships/oleObject" Target="embeddings/oleObject146.bin"/><Relationship Id="rId37" Type="http://schemas.openxmlformats.org/officeDocument/2006/relationships/image" Target="media/image14.emf"/><Relationship Id="rId58" Type="http://schemas.openxmlformats.org/officeDocument/2006/relationships/oleObject" Target="embeddings/oleObject22.bin"/><Relationship Id="rId79" Type="http://schemas.openxmlformats.org/officeDocument/2006/relationships/image" Target="media/image35.emf"/><Relationship Id="rId102" Type="http://schemas.openxmlformats.org/officeDocument/2006/relationships/oleObject" Target="embeddings/oleObject44.bin"/><Relationship Id="rId123" Type="http://schemas.openxmlformats.org/officeDocument/2006/relationships/image" Target="media/image57.emf"/><Relationship Id="rId144" Type="http://schemas.openxmlformats.org/officeDocument/2006/relationships/oleObject" Target="embeddings/oleObject65.bin"/><Relationship Id="rId330" Type="http://schemas.openxmlformats.org/officeDocument/2006/relationships/image" Target="media/image164.png"/><Relationship Id="rId90" Type="http://schemas.openxmlformats.org/officeDocument/2006/relationships/oleObject" Target="embeddings/oleObject38.bin"/><Relationship Id="rId165" Type="http://schemas.openxmlformats.org/officeDocument/2006/relationships/image" Target="media/image77.gif"/><Relationship Id="rId186" Type="http://schemas.openxmlformats.org/officeDocument/2006/relationships/image" Target="media/image92.emf"/><Relationship Id="rId351" Type="http://schemas.openxmlformats.org/officeDocument/2006/relationships/header" Target="header1.xml"/><Relationship Id="rId211" Type="http://schemas.openxmlformats.org/officeDocument/2006/relationships/oleObject" Target="embeddings/oleObject92.bin"/><Relationship Id="rId232" Type="http://schemas.openxmlformats.org/officeDocument/2006/relationships/image" Target="media/image114.emf"/><Relationship Id="rId253" Type="http://schemas.openxmlformats.org/officeDocument/2006/relationships/oleObject" Target="embeddings/oleObject113.bin"/><Relationship Id="rId274" Type="http://schemas.openxmlformats.org/officeDocument/2006/relationships/image" Target="media/image135.emf"/><Relationship Id="rId295" Type="http://schemas.openxmlformats.org/officeDocument/2006/relationships/oleObject" Target="embeddings/oleObject134.bin"/><Relationship Id="rId309" Type="http://schemas.openxmlformats.org/officeDocument/2006/relationships/oleObject" Target="embeddings/oleObject141.bin"/><Relationship Id="rId27" Type="http://schemas.openxmlformats.org/officeDocument/2006/relationships/image" Target="media/image9.emf"/><Relationship Id="rId48" Type="http://schemas.openxmlformats.org/officeDocument/2006/relationships/oleObject" Target="embeddings/oleObject17.bin"/><Relationship Id="rId69" Type="http://schemas.openxmlformats.org/officeDocument/2006/relationships/image" Target="media/image30.emf"/><Relationship Id="rId113" Type="http://schemas.openxmlformats.org/officeDocument/2006/relationships/image" Target="media/image52.emf"/><Relationship Id="rId134" Type="http://schemas.openxmlformats.org/officeDocument/2006/relationships/oleObject" Target="embeddings/oleObject60.bin"/><Relationship Id="rId320" Type="http://schemas.openxmlformats.org/officeDocument/2006/relationships/image" Target="media/image158.emf"/><Relationship Id="rId80" Type="http://schemas.openxmlformats.org/officeDocument/2006/relationships/oleObject" Target="embeddings/oleObject33.bin"/><Relationship Id="rId155" Type="http://schemas.openxmlformats.org/officeDocument/2006/relationships/hyperlink" Target="http://www.apache.org/licenses/LICENSE-2.0" TargetMode="External"/><Relationship Id="rId176" Type="http://schemas.openxmlformats.org/officeDocument/2006/relationships/image" Target="media/image87.emf"/><Relationship Id="rId197" Type="http://schemas.openxmlformats.org/officeDocument/2006/relationships/oleObject" Target="embeddings/oleObject84.bin"/><Relationship Id="rId341" Type="http://schemas.openxmlformats.org/officeDocument/2006/relationships/image" Target="media/image175.png"/><Relationship Id="rId201" Type="http://schemas.openxmlformats.org/officeDocument/2006/relationships/oleObject" Target="embeddings/oleObject86.bin"/><Relationship Id="rId222" Type="http://schemas.openxmlformats.org/officeDocument/2006/relationships/image" Target="media/image109.emf"/><Relationship Id="rId243" Type="http://schemas.openxmlformats.org/officeDocument/2006/relationships/oleObject" Target="embeddings/oleObject108.bin"/><Relationship Id="rId264" Type="http://schemas.openxmlformats.org/officeDocument/2006/relationships/image" Target="media/image130.emf"/><Relationship Id="rId285" Type="http://schemas.openxmlformats.org/officeDocument/2006/relationships/oleObject" Target="embeddings/oleObject129.bin"/><Relationship Id="rId17" Type="http://schemas.openxmlformats.org/officeDocument/2006/relationships/image" Target="media/image4.emf"/><Relationship Id="rId38" Type="http://schemas.openxmlformats.org/officeDocument/2006/relationships/oleObject" Target="embeddings/oleObject12.bin"/><Relationship Id="rId59" Type="http://schemas.openxmlformats.org/officeDocument/2006/relationships/image" Target="media/image25.emf"/><Relationship Id="rId103" Type="http://schemas.openxmlformats.org/officeDocument/2006/relationships/image" Target="media/image47.emf"/><Relationship Id="rId124" Type="http://schemas.openxmlformats.org/officeDocument/2006/relationships/oleObject" Target="embeddings/oleObject55.bin"/><Relationship Id="rId310" Type="http://schemas.openxmlformats.org/officeDocument/2006/relationships/image" Target="media/image153.emf"/><Relationship Id="rId70" Type="http://schemas.openxmlformats.org/officeDocument/2006/relationships/oleObject" Target="embeddings/oleObject28.bin"/><Relationship Id="rId91" Type="http://schemas.openxmlformats.org/officeDocument/2006/relationships/image" Target="media/image41.emf"/><Relationship Id="rId145" Type="http://schemas.openxmlformats.org/officeDocument/2006/relationships/image" Target="media/image68.emf"/><Relationship Id="rId166" Type="http://schemas.openxmlformats.org/officeDocument/2006/relationships/image" Target="media/image78.gif"/><Relationship Id="rId187" Type="http://schemas.openxmlformats.org/officeDocument/2006/relationships/oleObject" Target="embeddings/oleObject79.bin"/><Relationship Id="rId331" Type="http://schemas.openxmlformats.org/officeDocument/2006/relationships/image" Target="media/image165.png"/><Relationship Id="rId352" Type="http://schemas.openxmlformats.org/officeDocument/2006/relationships/footer" Target="footer1.xml"/><Relationship Id="rId1" Type="http://schemas.openxmlformats.org/officeDocument/2006/relationships/customXml" Target="../customXml/item1.xml"/><Relationship Id="rId212" Type="http://schemas.openxmlformats.org/officeDocument/2006/relationships/image" Target="media/image104.emf"/><Relationship Id="rId233" Type="http://schemas.openxmlformats.org/officeDocument/2006/relationships/oleObject" Target="embeddings/oleObject103.bin"/><Relationship Id="rId254" Type="http://schemas.openxmlformats.org/officeDocument/2006/relationships/image" Target="media/image125.emf"/><Relationship Id="rId28" Type="http://schemas.openxmlformats.org/officeDocument/2006/relationships/oleObject" Target="embeddings/oleObject7.bin"/><Relationship Id="rId49" Type="http://schemas.openxmlformats.org/officeDocument/2006/relationships/image" Target="media/image20.emf"/><Relationship Id="rId114" Type="http://schemas.openxmlformats.org/officeDocument/2006/relationships/oleObject" Target="embeddings/oleObject50.bin"/><Relationship Id="rId275" Type="http://schemas.openxmlformats.org/officeDocument/2006/relationships/oleObject" Target="embeddings/oleObject124.bin"/><Relationship Id="rId296" Type="http://schemas.openxmlformats.org/officeDocument/2006/relationships/image" Target="media/image146.emf"/><Relationship Id="rId300" Type="http://schemas.openxmlformats.org/officeDocument/2006/relationships/image" Target="media/image148.emf"/><Relationship Id="rId60" Type="http://schemas.openxmlformats.org/officeDocument/2006/relationships/oleObject" Target="embeddings/oleObject23.bin"/><Relationship Id="rId81" Type="http://schemas.openxmlformats.org/officeDocument/2006/relationships/image" Target="media/image36.emf"/><Relationship Id="rId135" Type="http://schemas.openxmlformats.org/officeDocument/2006/relationships/image" Target="media/image63.emf"/><Relationship Id="rId156" Type="http://schemas.openxmlformats.org/officeDocument/2006/relationships/hyperlink" Target="http://www.opensource.org/docs/osd" TargetMode="External"/><Relationship Id="rId177" Type="http://schemas.openxmlformats.org/officeDocument/2006/relationships/oleObject" Target="embeddings/oleObject74.bin"/><Relationship Id="rId198" Type="http://schemas.openxmlformats.org/officeDocument/2006/relationships/image" Target="media/image98.emf"/><Relationship Id="rId321" Type="http://schemas.openxmlformats.org/officeDocument/2006/relationships/oleObject" Target="embeddings/oleObject147.bin"/><Relationship Id="rId342" Type="http://schemas.openxmlformats.org/officeDocument/2006/relationships/image" Target="media/image176.png"/><Relationship Id="rId202" Type="http://schemas.openxmlformats.org/officeDocument/2006/relationships/image" Target="media/image100.emf"/><Relationship Id="rId223" Type="http://schemas.openxmlformats.org/officeDocument/2006/relationships/oleObject" Target="embeddings/oleObject98.bin"/><Relationship Id="rId244" Type="http://schemas.openxmlformats.org/officeDocument/2006/relationships/image" Target="media/image120.emf"/><Relationship Id="rId18" Type="http://schemas.openxmlformats.org/officeDocument/2006/relationships/oleObject" Target="embeddings/oleObject2.bin"/><Relationship Id="rId39" Type="http://schemas.openxmlformats.org/officeDocument/2006/relationships/image" Target="media/image15.emf"/><Relationship Id="rId265" Type="http://schemas.openxmlformats.org/officeDocument/2006/relationships/oleObject" Target="embeddings/oleObject119.bin"/><Relationship Id="rId286" Type="http://schemas.openxmlformats.org/officeDocument/2006/relationships/image" Target="media/image141.emf"/><Relationship Id="rId50" Type="http://schemas.openxmlformats.org/officeDocument/2006/relationships/oleObject" Target="embeddings/oleObject18.bin"/><Relationship Id="rId104" Type="http://schemas.openxmlformats.org/officeDocument/2006/relationships/oleObject" Target="embeddings/oleObject45.bin"/><Relationship Id="rId125" Type="http://schemas.openxmlformats.org/officeDocument/2006/relationships/image" Target="media/image58.emf"/><Relationship Id="rId146" Type="http://schemas.openxmlformats.org/officeDocument/2006/relationships/oleObject" Target="embeddings/oleObject66.bin"/><Relationship Id="rId167" Type="http://schemas.openxmlformats.org/officeDocument/2006/relationships/image" Target="media/image79.gif"/><Relationship Id="rId188" Type="http://schemas.openxmlformats.org/officeDocument/2006/relationships/image" Target="media/image93.emf"/><Relationship Id="rId311" Type="http://schemas.openxmlformats.org/officeDocument/2006/relationships/oleObject" Target="embeddings/oleObject142.bin"/><Relationship Id="rId332" Type="http://schemas.openxmlformats.org/officeDocument/2006/relationships/image" Target="media/image166.png"/><Relationship Id="rId353" Type="http://schemas.openxmlformats.org/officeDocument/2006/relationships/footer" Target="footer2.xml"/><Relationship Id="rId71" Type="http://schemas.openxmlformats.org/officeDocument/2006/relationships/image" Target="media/image31.emf"/><Relationship Id="rId92" Type="http://schemas.openxmlformats.org/officeDocument/2006/relationships/oleObject" Target="embeddings/oleObject39.bin"/><Relationship Id="rId213" Type="http://schemas.openxmlformats.org/officeDocument/2006/relationships/oleObject" Target="embeddings/oleObject93.bin"/><Relationship Id="rId234" Type="http://schemas.openxmlformats.org/officeDocument/2006/relationships/image" Target="media/image115.emf"/><Relationship Id="rId2" Type="http://schemas.openxmlformats.org/officeDocument/2006/relationships/numbering" Target="numbering.xml"/><Relationship Id="rId29" Type="http://schemas.openxmlformats.org/officeDocument/2006/relationships/image" Target="media/image10.emf"/><Relationship Id="rId255" Type="http://schemas.openxmlformats.org/officeDocument/2006/relationships/oleObject" Target="embeddings/oleObject114.bin"/><Relationship Id="rId276" Type="http://schemas.openxmlformats.org/officeDocument/2006/relationships/image" Target="media/image136.emf"/><Relationship Id="rId297" Type="http://schemas.openxmlformats.org/officeDocument/2006/relationships/oleObject" Target="embeddings/oleObject135.bin"/><Relationship Id="rId40" Type="http://schemas.openxmlformats.org/officeDocument/2006/relationships/oleObject" Target="embeddings/oleObject13.bin"/><Relationship Id="rId115" Type="http://schemas.openxmlformats.org/officeDocument/2006/relationships/image" Target="media/image53.emf"/><Relationship Id="rId136" Type="http://schemas.openxmlformats.org/officeDocument/2006/relationships/oleObject" Target="embeddings/oleObject61.bin"/><Relationship Id="rId157" Type="http://schemas.openxmlformats.org/officeDocument/2006/relationships/hyperlink" Target="http://www.gnu.org/licenses/license-list.html" TargetMode="External"/><Relationship Id="rId178" Type="http://schemas.openxmlformats.org/officeDocument/2006/relationships/image" Target="media/image88.emf"/><Relationship Id="rId301" Type="http://schemas.openxmlformats.org/officeDocument/2006/relationships/oleObject" Target="embeddings/oleObject137.bin"/><Relationship Id="rId322" Type="http://schemas.openxmlformats.org/officeDocument/2006/relationships/image" Target="media/image159.emf"/><Relationship Id="rId343" Type="http://schemas.openxmlformats.org/officeDocument/2006/relationships/image" Target="media/image177.png"/><Relationship Id="rId61" Type="http://schemas.openxmlformats.org/officeDocument/2006/relationships/image" Target="media/image26.emf"/><Relationship Id="rId82" Type="http://schemas.openxmlformats.org/officeDocument/2006/relationships/oleObject" Target="embeddings/oleObject34.bin"/><Relationship Id="rId199" Type="http://schemas.openxmlformats.org/officeDocument/2006/relationships/oleObject" Target="embeddings/oleObject85.bin"/><Relationship Id="rId203" Type="http://schemas.openxmlformats.org/officeDocument/2006/relationships/oleObject" Target="embeddings/oleObject87.bin"/><Relationship Id="rId19" Type="http://schemas.openxmlformats.org/officeDocument/2006/relationships/image" Target="media/image5.emf"/><Relationship Id="rId224" Type="http://schemas.openxmlformats.org/officeDocument/2006/relationships/image" Target="media/image110.emf"/><Relationship Id="rId245" Type="http://schemas.openxmlformats.org/officeDocument/2006/relationships/oleObject" Target="embeddings/oleObject109.bin"/><Relationship Id="rId266" Type="http://schemas.openxmlformats.org/officeDocument/2006/relationships/image" Target="media/image131.emf"/><Relationship Id="rId287" Type="http://schemas.openxmlformats.org/officeDocument/2006/relationships/oleObject" Target="embeddings/oleObject130.bin"/><Relationship Id="rId30" Type="http://schemas.openxmlformats.org/officeDocument/2006/relationships/oleObject" Target="embeddings/oleObject8.bin"/><Relationship Id="rId105" Type="http://schemas.openxmlformats.org/officeDocument/2006/relationships/image" Target="media/image48.emf"/><Relationship Id="rId126" Type="http://schemas.openxmlformats.org/officeDocument/2006/relationships/oleObject" Target="embeddings/oleObject56.bin"/><Relationship Id="rId147" Type="http://schemas.openxmlformats.org/officeDocument/2006/relationships/image" Target="media/image69.emf"/><Relationship Id="rId168" Type="http://schemas.openxmlformats.org/officeDocument/2006/relationships/image" Target="media/image80.gif"/><Relationship Id="rId312" Type="http://schemas.openxmlformats.org/officeDocument/2006/relationships/image" Target="media/image154.emf"/><Relationship Id="rId333" Type="http://schemas.openxmlformats.org/officeDocument/2006/relationships/image" Target="media/image167.png"/><Relationship Id="rId354" Type="http://schemas.openxmlformats.org/officeDocument/2006/relationships/fontTable" Target="fontTable.xml"/><Relationship Id="rId51" Type="http://schemas.openxmlformats.org/officeDocument/2006/relationships/image" Target="media/image21.emf"/><Relationship Id="rId72" Type="http://schemas.openxmlformats.org/officeDocument/2006/relationships/oleObject" Target="embeddings/oleObject29.bin"/><Relationship Id="rId93" Type="http://schemas.openxmlformats.org/officeDocument/2006/relationships/image" Target="media/image42.emf"/><Relationship Id="rId189" Type="http://schemas.openxmlformats.org/officeDocument/2006/relationships/oleObject" Target="embeddings/oleObject80.bin"/><Relationship Id="rId3" Type="http://schemas.openxmlformats.org/officeDocument/2006/relationships/styles" Target="styles.xml"/><Relationship Id="rId214" Type="http://schemas.openxmlformats.org/officeDocument/2006/relationships/image" Target="media/image105.emf"/><Relationship Id="rId235" Type="http://schemas.openxmlformats.org/officeDocument/2006/relationships/oleObject" Target="embeddings/oleObject104.bin"/><Relationship Id="rId256" Type="http://schemas.openxmlformats.org/officeDocument/2006/relationships/image" Target="media/image126.emf"/><Relationship Id="rId277" Type="http://schemas.openxmlformats.org/officeDocument/2006/relationships/oleObject" Target="embeddings/oleObject125.bin"/><Relationship Id="rId298" Type="http://schemas.openxmlformats.org/officeDocument/2006/relationships/image" Target="media/image147.emf"/><Relationship Id="rId116" Type="http://schemas.openxmlformats.org/officeDocument/2006/relationships/oleObject" Target="embeddings/oleObject51.bin"/><Relationship Id="rId137" Type="http://schemas.openxmlformats.org/officeDocument/2006/relationships/image" Target="media/image64.emf"/><Relationship Id="rId158" Type="http://schemas.openxmlformats.org/officeDocument/2006/relationships/image" Target="media/image73.emf"/><Relationship Id="rId302" Type="http://schemas.openxmlformats.org/officeDocument/2006/relationships/image" Target="media/image149.emf"/><Relationship Id="rId323" Type="http://schemas.openxmlformats.org/officeDocument/2006/relationships/oleObject" Target="embeddings/oleObject148.bin"/><Relationship Id="rId344" Type="http://schemas.openxmlformats.org/officeDocument/2006/relationships/image" Target="media/image178.png"/><Relationship Id="rId20" Type="http://schemas.openxmlformats.org/officeDocument/2006/relationships/oleObject" Target="embeddings/oleObject3.bin"/><Relationship Id="rId41" Type="http://schemas.openxmlformats.org/officeDocument/2006/relationships/image" Target="media/image16.emf"/><Relationship Id="rId62" Type="http://schemas.openxmlformats.org/officeDocument/2006/relationships/oleObject" Target="embeddings/oleObject24.bin"/><Relationship Id="rId83" Type="http://schemas.openxmlformats.org/officeDocument/2006/relationships/image" Target="media/image37.emf"/><Relationship Id="rId179" Type="http://schemas.openxmlformats.org/officeDocument/2006/relationships/oleObject" Target="embeddings/oleObject75.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B418F96-A65B-4028-AB5C-AC684582B3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60</TotalTime>
  <Pages>228</Pages>
  <Words>23802</Words>
  <Characters>135675</Characters>
  <Application>Microsoft Office Word</Application>
  <DocSecurity>0</DocSecurity>
  <Lines>1130</Lines>
  <Paragraphs>318</Paragraphs>
  <ScaleCrop>false</ScaleCrop>
  <HeadingPairs>
    <vt:vector size="2" baseType="variant">
      <vt:variant>
        <vt:lpstr>Title</vt:lpstr>
      </vt:variant>
      <vt:variant>
        <vt:i4>1</vt:i4>
      </vt:variant>
    </vt:vector>
  </HeadingPairs>
  <TitlesOfParts>
    <vt:vector size="1" baseType="lpstr">
      <vt:lpstr/>
    </vt:vector>
  </TitlesOfParts>
  <Company>OOPMS Team</Company>
  <LinksUpToDate>false</LinksUpToDate>
  <CharactersWithSpaces>159159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MINHTRUC</dc:creator>
  <cp:lastModifiedBy>Thach.Le</cp:lastModifiedBy>
  <cp:revision>6</cp:revision>
  <cp:lastPrinted>2012-04-20T05:26:00Z</cp:lastPrinted>
  <dcterms:created xsi:type="dcterms:W3CDTF">2012-08-14T02:08:00Z</dcterms:created>
  <dcterms:modified xsi:type="dcterms:W3CDTF">2012-08-14T03:10:00Z</dcterms:modified>
</cp:coreProperties>
</file>